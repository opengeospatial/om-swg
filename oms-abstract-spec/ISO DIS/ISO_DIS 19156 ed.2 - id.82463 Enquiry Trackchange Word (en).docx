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16"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M1"/>
        <w:rPr>
          <w:ins w:id="17" w:author="Ilkka Rinne [2]" w:date="2022-09-06T16:09:00Z"/>
          <w:rFonts w:asciiTheme="minorHAnsi" w:eastAsiaTheme="minorEastAsia" w:hAnsiTheme="minorHAnsi" w:cstheme="minorBidi"/>
          <w:b w:val="0"/>
          <w:noProof/>
          <w:sz w:val="24"/>
          <w:szCs w:val="24"/>
          <w:lang w:eastAsia="en-GB"/>
        </w:rPr>
      </w:pPr>
      <w:ins w:id="18"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"_Toc113373289"</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0" w:author="Ilkka Rinne [2]" w:date="2022-09-06T16:09:00Z">
        <w:r>
          <w:rPr>
            <w:noProof/>
            <w:webHidden/>
          </w:rPr>
          <w:t>ix</w:t>
        </w:r>
        <w:r>
          <w:rPr>
            <w:noProof/>
            <w:webHidden/>
          </w:rPr>
          <w:fldChar w:fldCharType="end"/>
        </w:r>
        <w:r w:rsidRPr="00C53F60">
          <w:rPr>
            <w:rStyle w:val="Lienhypertexte"/>
            <w:noProof/>
          </w:rPr>
          <w:fldChar w:fldCharType="end"/>
        </w:r>
      </w:ins>
    </w:p>
    <w:p w14:paraId="1AF3D932" w14:textId="10EA5C9A" w:rsidR="00EA1FB2" w:rsidRDefault="00EA1FB2">
      <w:pPr>
        <w:pStyle w:val="TM1"/>
        <w:rPr>
          <w:ins w:id="21" w:author="Ilkka Rinne [2]" w:date="2022-09-06T16:09:00Z"/>
          <w:rFonts w:asciiTheme="minorHAnsi" w:eastAsiaTheme="minorEastAsia" w:hAnsiTheme="minorHAnsi" w:cstheme="minorBidi"/>
          <w:b w:val="0"/>
          <w:noProof/>
          <w:sz w:val="24"/>
          <w:szCs w:val="24"/>
          <w:lang w:eastAsia="en-GB"/>
        </w:rPr>
      </w:pPr>
      <w:ins w:id="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"_Toc113373290"</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3" w:author="Ilkka Rinne [2]" w:date="2022-09-06T16:09:00Z">
        <w:r>
          <w:rPr>
            <w:noProof/>
            <w:webHidden/>
          </w:rPr>
          <w:t>x</w:t>
        </w:r>
        <w:r>
          <w:rPr>
            <w:noProof/>
            <w:webHidden/>
          </w:rPr>
          <w:fldChar w:fldCharType="end"/>
        </w:r>
        <w:r w:rsidRPr="00C53F60">
          <w:rPr>
            <w:rStyle w:val="Lienhypertexte"/>
            <w:noProof/>
          </w:rPr>
          <w:fldChar w:fldCharType="end"/>
        </w:r>
      </w:ins>
    </w:p>
    <w:p w14:paraId="17E0225E" w14:textId="604454EB" w:rsidR="00EA1FB2" w:rsidRDefault="00EA1FB2">
      <w:pPr>
        <w:pStyle w:val="TM1"/>
        <w:rPr>
          <w:ins w:id="24" w:author="Ilkka Rinne [2]" w:date="2022-09-06T16:09:00Z"/>
          <w:rFonts w:asciiTheme="minorHAnsi" w:eastAsiaTheme="minorEastAsia" w:hAnsiTheme="minorHAnsi" w:cstheme="minorBidi"/>
          <w:b w:val="0"/>
          <w:noProof/>
          <w:sz w:val="24"/>
          <w:szCs w:val="24"/>
          <w:lang w:eastAsia="en-GB"/>
        </w:rPr>
      </w:pPr>
      <w:ins w:id="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6" w:author="Ilkka Rinne [2]" w:date="2022-09-06T16:09:00Z">
        <w:r>
          <w:rPr>
            <w:noProof/>
            <w:webHidden/>
          </w:rPr>
          <w:t>1</w:t>
        </w:r>
        <w:r>
          <w:rPr>
            <w:noProof/>
            <w:webHidden/>
          </w:rPr>
          <w:fldChar w:fldCharType="end"/>
        </w:r>
        <w:r w:rsidRPr="00C53F60">
          <w:rPr>
            <w:rStyle w:val="Lienhypertexte"/>
            <w:noProof/>
          </w:rPr>
          <w:fldChar w:fldCharType="end"/>
        </w:r>
      </w:ins>
    </w:p>
    <w:p w14:paraId="0C932367" w14:textId="73C689A8" w:rsidR="00EA1FB2" w:rsidRDefault="00EA1FB2">
      <w:pPr>
        <w:pStyle w:val="TM1"/>
        <w:rPr>
          <w:ins w:id="27" w:author="Ilkka Rinne [2]" w:date="2022-09-06T16:09:00Z"/>
          <w:rFonts w:asciiTheme="minorHAnsi" w:eastAsiaTheme="minorEastAsia" w:hAnsiTheme="minorHAnsi" w:cstheme="minorBidi"/>
          <w:b w:val="0"/>
          <w:noProof/>
          <w:sz w:val="24"/>
          <w:szCs w:val="24"/>
          <w:lang w:eastAsia="en-GB"/>
        </w:rPr>
      </w:pPr>
      <w:ins w:id="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29" w:author="Ilkka Rinne [2]" w:date="2022-09-06T16:09:00Z">
        <w:r>
          <w:rPr>
            <w:noProof/>
            <w:webHidden/>
          </w:rPr>
          <w:t>1</w:t>
        </w:r>
        <w:r>
          <w:rPr>
            <w:noProof/>
            <w:webHidden/>
          </w:rPr>
          <w:fldChar w:fldCharType="end"/>
        </w:r>
        <w:r w:rsidRPr="00C53F60">
          <w:rPr>
            <w:rStyle w:val="Lienhypertexte"/>
            <w:noProof/>
          </w:rPr>
          <w:fldChar w:fldCharType="end"/>
        </w:r>
      </w:ins>
    </w:p>
    <w:p w14:paraId="03C1E330" w14:textId="1131CE43" w:rsidR="00EA1FB2" w:rsidRDefault="00EA1FB2">
      <w:pPr>
        <w:pStyle w:val="TM1"/>
        <w:rPr>
          <w:ins w:id="30" w:author="Ilkka Rinne [2]" w:date="2022-09-06T16:09:00Z"/>
          <w:rFonts w:asciiTheme="minorHAnsi" w:eastAsiaTheme="minorEastAsia" w:hAnsiTheme="minorHAnsi" w:cstheme="minorBidi"/>
          <w:b w:val="0"/>
          <w:noProof/>
          <w:sz w:val="24"/>
          <w:szCs w:val="24"/>
          <w:lang w:eastAsia="en-GB"/>
        </w:rPr>
      </w:pPr>
      <w:ins w:id="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2" w:author="Ilkka Rinne [2]" w:date="2022-09-06T16:09:00Z">
        <w:r>
          <w:rPr>
            <w:noProof/>
            <w:webHidden/>
          </w:rPr>
          <w:t>1</w:t>
        </w:r>
        <w:r>
          <w:rPr>
            <w:noProof/>
            <w:webHidden/>
          </w:rPr>
          <w:fldChar w:fldCharType="end"/>
        </w:r>
        <w:r w:rsidRPr="00C53F60">
          <w:rPr>
            <w:rStyle w:val="Lienhypertexte"/>
            <w:noProof/>
          </w:rPr>
          <w:fldChar w:fldCharType="end"/>
        </w:r>
      </w:ins>
    </w:p>
    <w:p w14:paraId="403567D4" w14:textId="439AB55B" w:rsidR="00EA1FB2" w:rsidRDefault="00EA1FB2">
      <w:pPr>
        <w:pStyle w:val="TM1"/>
        <w:rPr>
          <w:ins w:id="33" w:author="Ilkka Rinne [2]" w:date="2022-09-06T16:09:00Z"/>
          <w:rFonts w:asciiTheme="minorHAnsi" w:eastAsiaTheme="minorEastAsia" w:hAnsiTheme="minorHAnsi" w:cstheme="minorBidi"/>
          <w:b w:val="0"/>
          <w:noProof/>
          <w:sz w:val="24"/>
          <w:szCs w:val="24"/>
          <w:lang w:eastAsia="en-GB"/>
        </w:rPr>
      </w:pPr>
      <w:ins w:id="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5" w:author="Ilkka Rinne [2]" w:date="2022-09-06T16:09:00Z">
        <w:r>
          <w:rPr>
            <w:noProof/>
            <w:webHidden/>
          </w:rPr>
          <w:t>5</w:t>
        </w:r>
        <w:r>
          <w:rPr>
            <w:noProof/>
            <w:webHidden/>
          </w:rPr>
          <w:fldChar w:fldCharType="end"/>
        </w:r>
        <w:r w:rsidRPr="00C53F60">
          <w:rPr>
            <w:rStyle w:val="Lienhypertexte"/>
            <w:noProof/>
          </w:rPr>
          <w:fldChar w:fldCharType="end"/>
        </w:r>
      </w:ins>
    </w:p>
    <w:p w14:paraId="5BDCFD1E" w14:textId="6501C3EC" w:rsidR="00EA1FB2" w:rsidRDefault="00EA1FB2">
      <w:pPr>
        <w:pStyle w:val="TM2"/>
        <w:rPr>
          <w:ins w:id="36" w:author="Ilkka Rinne [2]" w:date="2022-09-06T16:09:00Z"/>
          <w:rFonts w:asciiTheme="minorHAnsi" w:eastAsiaTheme="minorEastAsia" w:hAnsiTheme="minorHAnsi" w:cstheme="minorBidi"/>
          <w:b w:val="0"/>
          <w:noProof/>
          <w:sz w:val="24"/>
          <w:szCs w:val="24"/>
          <w:lang w:eastAsia="en-GB"/>
        </w:rPr>
      </w:pPr>
      <w:ins w:id="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38" w:author="Ilkka Rinne [2]" w:date="2022-09-06T16:09:00Z">
        <w:r>
          <w:rPr>
            <w:noProof/>
            <w:webHidden/>
          </w:rPr>
          <w:t>5</w:t>
        </w:r>
        <w:r>
          <w:rPr>
            <w:noProof/>
            <w:webHidden/>
          </w:rPr>
          <w:fldChar w:fldCharType="end"/>
        </w:r>
        <w:r w:rsidRPr="00C53F60">
          <w:rPr>
            <w:rStyle w:val="Lienhypertexte"/>
            <w:noProof/>
          </w:rPr>
          <w:fldChar w:fldCharType="end"/>
        </w:r>
      </w:ins>
    </w:p>
    <w:p w14:paraId="47E73E37" w14:textId="23576AA8" w:rsidR="00EA1FB2" w:rsidRDefault="00EA1FB2">
      <w:pPr>
        <w:pStyle w:val="TM2"/>
        <w:rPr>
          <w:ins w:id="39" w:author="Ilkka Rinne [2]" w:date="2022-09-06T16:09:00Z"/>
          <w:rFonts w:asciiTheme="minorHAnsi" w:eastAsiaTheme="minorEastAsia" w:hAnsiTheme="minorHAnsi" w:cstheme="minorBidi"/>
          <w:b w:val="0"/>
          <w:noProof/>
          <w:sz w:val="24"/>
          <w:szCs w:val="24"/>
          <w:lang w:eastAsia="en-GB"/>
        </w:rPr>
      </w:pPr>
      <w:ins w:id="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1" w:author="Ilkka Rinne [2]" w:date="2022-09-06T16:09:00Z">
        <w:r>
          <w:rPr>
            <w:noProof/>
            <w:webHidden/>
          </w:rPr>
          <w:t>6</w:t>
        </w:r>
        <w:r>
          <w:rPr>
            <w:noProof/>
            <w:webHidden/>
          </w:rPr>
          <w:fldChar w:fldCharType="end"/>
        </w:r>
        <w:r w:rsidRPr="00C53F60">
          <w:rPr>
            <w:rStyle w:val="Lienhypertexte"/>
            <w:noProof/>
          </w:rPr>
          <w:fldChar w:fldCharType="end"/>
        </w:r>
      </w:ins>
    </w:p>
    <w:p w14:paraId="0D4AA76A" w14:textId="0A8558E5" w:rsidR="00EA1FB2" w:rsidRDefault="00EA1FB2">
      <w:pPr>
        <w:pStyle w:val="TM2"/>
        <w:rPr>
          <w:ins w:id="42" w:author="Ilkka Rinne [2]" w:date="2022-09-06T16:09:00Z"/>
          <w:rFonts w:asciiTheme="minorHAnsi" w:eastAsiaTheme="minorEastAsia" w:hAnsiTheme="minorHAnsi" w:cstheme="minorBidi"/>
          <w:b w:val="0"/>
          <w:noProof/>
          <w:sz w:val="24"/>
          <w:szCs w:val="24"/>
          <w:lang w:eastAsia="en-GB"/>
        </w:rPr>
      </w:pPr>
      <w:ins w:id="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4" w:author="Ilkka Rinne [2]" w:date="2022-09-06T16:09:00Z">
        <w:r>
          <w:rPr>
            <w:noProof/>
            <w:webHidden/>
          </w:rPr>
          <w:t>6</w:t>
        </w:r>
        <w:r>
          <w:rPr>
            <w:noProof/>
            <w:webHidden/>
          </w:rPr>
          <w:fldChar w:fldCharType="end"/>
        </w:r>
        <w:r w:rsidRPr="00C53F60">
          <w:rPr>
            <w:rStyle w:val="Lienhypertexte"/>
            <w:noProof/>
          </w:rPr>
          <w:fldChar w:fldCharType="end"/>
        </w:r>
      </w:ins>
    </w:p>
    <w:p w14:paraId="04054269" w14:textId="76B7A15B" w:rsidR="00EA1FB2" w:rsidRDefault="00EA1FB2">
      <w:pPr>
        <w:pStyle w:val="TM2"/>
        <w:rPr>
          <w:ins w:id="45" w:author="Ilkka Rinne [2]" w:date="2022-09-06T16:09:00Z"/>
          <w:rFonts w:asciiTheme="minorHAnsi" w:eastAsiaTheme="minorEastAsia" w:hAnsiTheme="minorHAnsi" w:cstheme="minorBidi"/>
          <w:b w:val="0"/>
          <w:noProof/>
          <w:sz w:val="24"/>
          <w:szCs w:val="24"/>
          <w:lang w:eastAsia="en-GB"/>
        </w:rPr>
      </w:pPr>
      <w:ins w:id="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7" w:author="Ilkka Rinne [2]" w:date="2022-09-06T16:09:00Z">
        <w:r>
          <w:rPr>
            <w:noProof/>
            <w:webHidden/>
          </w:rPr>
          <w:t>6</w:t>
        </w:r>
        <w:r>
          <w:rPr>
            <w:noProof/>
            <w:webHidden/>
          </w:rPr>
          <w:fldChar w:fldCharType="end"/>
        </w:r>
        <w:r w:rsidRPr="00C53F60">
          <w:rPr>
            <w:rStyle w:val="Lienhypertexte"/>
            <w:noProof/>
          </w:rPr>
          <w:fldChar w:fldCharType="end"/>
        </w:r>
      </w:ins>
    </w:p>
    <w:p w14:paraId="58D172C3" w14:textId="3710E421" w:rsidR="00EA1FB2" w:rsidRDefault="00EA1FB2">
      <w:pPr>
        <w:pStyle w:val="TM2"/>
        <w:rPr>
          <w:ins w:id="48" w:author="Ilkka Rinne [2]" w:date="2022-09-06T16:09:00Z"/>
          <w:rFonts w:asciiTheme="minorHAnsi" w:eastAsiaTheme="minorEastAsia" w:hAnsiTheme="minorHAnsi" w:cstheme="minorBidi"/>
          <w:b w:val="0"/>
          <w:noProof/>
          <w:sz w:val="24"/>
          <w:szCs w:val="24"/>
          <w:lang w:eastAsia="en-GB"/>
        </w:rPr>
      </w:pPr>
      <w:ins w:id="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0" w:author="Ilkka Rinne [2]" w:date="2022-09-06T16:09:00Z">
        <w:r>
          <w:rPr>
            <w:noProof/>
            <w:webHidden/>
          </w:rPr>
          <w:t>7</w:t>
        </w:r>
        <w:r>
          <w:rPr>
            <w:noProof/>
            <w:webHidden/>
          </w:rPr>
          <w:fldChar w:fldCharType="end"/>
        </w:r>
        <w:r w:rsidRPr="00C53F60">
          <w:rPr>
            <w:rStyle w:val="Lienhypertexte"/>
            <w:noProof/>
          </w:rPr>
          <w:fldChar w:fldCharType="end"/>
        </w:r>
      </w:ins>
    </w:p>
    <w:p w14:paraId="762C7AA7" w14:textId="7C6F77FE" w:rsidR="00EA1FB2" w:rsidRDefault="00EA1FB2">
      <w:pPr>
        <w:pStyle w:val="TM2"/>
        <w:rPr>
          <w:ins w:id="51" w:author="Ilkka Rinne [2]" w:date="2022-09-06T16:09:00Z"/>
          <w:rFonts w:asciiTheme="minorHAnsi" w:eastAsiaTheme="minorEastAsia" w:hAnsiTheme="minorHAnsi" w:cstheme="minorBidi"/>
          <w:b w:val="0"/>
          <w:noProof/>
          <w:sz w:val="24"/>
          <w:szCs w:val="24"/>
          <w:lang w:eastAsia="en-GB"/>
        </w:rPr>
      </w:pPr>
      <w:ins w:id="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3" w:author="Ilkka Rinne [2]" w:date="2022-09-06T16:09:00Z">
        <w:r>
          <w:rPr>
            <w:noProof/>
            <w:webHidden/>
          </w:rPr>
          <w:t>8</w:t>
        </w:r>
        <w:r>
          <w:rPr>
            <w:noProof/>
            <w:webHidden/>
          </w:rPr>
          <w:fldChar w:fldCharType="end"/>
        </w:r>
        <w:r w:rsidRPr="00C53F60">
          <w:rPr>
            <w:rStyle w:val="Lienhypertexte"/>
            <w:noProof/>
          </w:rPr>
          <w:fldChar w:fldCharType="end"/>
        </w:r>
      </w:ins>
    </w:p>
    <w:p w14:paraId="236A5460" w14:textId="673F19AE" w:rsidR="00EA1FB2" w:rsidRDefault="00EA1FB2">
      <w:pPr>
        <w:pStyle w:val="TM2"/>
        <w:rPr>
          <w:ins w:id="54" w:author="Ilkka Rinne [2]" w:date="2022-09-06T16:09:00Z"/>
          <w:rFonts w:asciiTheme="minorHAnsi" w:eastAsiaTheme="minorEastAsia" w:hAnsiTheme="minorHAnsi" w:cstheme="minorBidi"/>
          <w:b w:val="0"/>
          <w:noProof/>
          <w:sz w:val="24"/>
          <w:szCs w:val="24"/>
          <w:lang w:eastAsia="en-GB"/>
        </w:rPr>
      </w:pPr>
      <w:ins w:id="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6" w:author="Ilkka Rinne [2]" w:date="2022-09-06T16:09:00Z">
        <w:r>
          <w:rPr>
            <w:noProof/>
            <w:webHidden/>
          </w:rPr>
          <w:t>8</w:t>
        </w:r>
        <w:r>
          <w:rPr>
            <w:noProof/>
            <w:webHidden/>
          </w:rPr>
          <w:fldChar w:fldCharType="end"/>
        </w:r>
        <w:r w:rsidRPr="00C53F60">
          <w:rPr>
            <w:rStyle w:val="Lienhypertexte"/>
            <w:noProof/>
          </w:rPr>
          <w:fldChar w:fldCharType="end"/>
        </w:r>
      </w:ins>
    </w:p>
    <w:p w14:paraId="4133BC85" w14:textId="44456C0C" w:rsidR="00EA1FB2" w:rsidRDefault="00EA1FB2">
      <w:pPr>
        <w:pStyle w:val="TM1"/>
        <w:rPr>
          <w:ins w:id="57" w:author="Ilkka Rinne [2]" w:date="2022-09-06T16:09:00Z"/>
          <w:rFonts w:asciiTheme="minorHAnsi" w:eastAsiaTheme="minorEastAsia" w:hAnsiTheme="minorHAnsi" w:cstheme="minorBidi"/>
          <w:b w:val="0"/>
          <w:noProof/>
          <w:sz w:val="24"/>
          <w:szCs w:val="24"/>
          <w:lang w:eastAsia="en-GB"/>
        </w:rPr>
      </w:pPr>
      <w:ins w:id="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59" w:author="Ilkka Rinne [2]" w:date="2022-09-06T16:09:00Z">
        <w:r>
          <w:rPr>
            <w:noProof/>
            <w:webHidden/>
          </w:rPr>
          <w:t>9</w:t>
        </w:r>
        <w:r>
          <w:rPr>
            <w:noProof/>
            <w:webHidden/>
          </w:rPr>
          <w:fldChar w:fldCharType="end"/>
        </w:r>
        <w:r w:rsidRPr="00C53F60">
          <w:rPr>
            <w:rStyle w:val="Lienhypertexte"/>
            <w:noProof/>
          </w:rPr>
          <w:fldChar w:fldCharType="end"/>
        </w:r>
      </w:ins>
    </w:p>
    <w:p w14:paraId="78D40564" w14:textId="3E288724" w:rsidR="00EA1FB2" w:rsidRDefault="00EA1FB2">
      <w:pPr>
        <w:pStyle w:val="TM2"/>
        <w:rPr>
          <w:ins w:id="60" w:author="Ilkka Rinne [2]" w:date="2022-09-06T16:09:00Z"/>
          <w:rFonts w:asciiTheme="minorHAnsi" w:eastAsiaTheme="minorEastAsia" w:hAnsiTheme="minorHAnsi" w:cstheme="minorBidi"/>
          <w:b w:val="0"/>
          <w:noProof/>
          <w:sz w:val="24"/>
          <w:szCs w:val="24"/>
          <w:lang w:eastAsia="en-GB"/>
        </w:rPr>
      </w:pPr>
      <w:ins w:id="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2" w:author="Ilkka Rinne [2]" w:date="2022-09-06T16:09:00Z">
        <w:r>
          <w:rPr>
            <w:noProof/>
            <w:webHidden/>
          </w:rPr>
          <w:t>9</w:t>
        </w:r>
        <w:r>
          <w:rPr>
            <w:noProof/>
            <w:webHidden/>
          </w:rPr>
          <w:fldChar w:fldCharType="end"/>
        </w:r>
        <w:r w:rsidRPr="00C53F60">
          <w:rPr>
            <w:rStyle w:val="Lienhypertexte"/>
            <w:noProof/>
          </w:rPr>
          <w:fldChar w:fldCharType="end"/>
        </w:r>
      </w:ins>
    </w:p>
    <w:p w14:paraId="78DFCDAD" w14:textId="6510A677" w:rsidR="00EA1FB2" w:rsidRDefault="00EA1FB2">
      <w:pPr>
        <w:pStyle w:val="TM2"/>
        <w:rPr>
          <w:ins w:id="63" w:author="Ilkka Rinne [2]" w:date="2022-09-06T16:09:00Z"/>
          <w:rFonts w:asciiTheme="minorHAnsi" w:eastAsiaTheme="minorEastAsia" w:hAnsiTheme="minorHAnsi" w:cstheme="minorBidi"/>
          <w:b w:val="0"/>
          <w:noProof/>
          <w:sz w:val="24"/>
          <w:szCs w:val="24"/>
          <w:lang w:eastAsia="en-GB"/>
        </w:rPr>
      </w:pPr>
      <w:ins w:id="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5" w:author="Ilkka Rinne [2]" w:date="2022-09-06T16:09:00Z">
        <w:r>
          <w:rPr>
            <w:noProof/>
            <w:webHidden/>
          </w:rPr>
          <w:t>9</w:t>
        </w:r>
        <w:r>
          <w:rPr>
            <w:noProof/>
            <w:webHidden/>
          </w:rPr>
          <w:fldChar w:fldCharType="end"/>
        </w:r>
        <w:r w:rsidRPr="00C53F60">
          <w:rPr>
            <w:rStyle w:val="Lienhypertexte"/>
            <w:noProof/>
          </w:rPr>
          <w:fldChar w:fldCharType="end"/>
        </w:r>
      </w:ins>
    </w:p>
    <w:p w14:paraId="3CE26BE5" w14:textId="788CE90F" w:rsidR="00EA1FB2" w:rsidRDefault="00EA1FB2">
      <w:pPr>
        <w:pStyle w:val="TM1"/>
        <w:rPr>
          <w:ins w:id="66" w:author="Ilkka Rinne [2]" w:date="2022-09-06T16:09:00Z"/>
          <w:rFonts w:asciiTheme="minorHAnsi" w:eastAsiaTheme="minorEastAsia" w:hAnsiTheme="minorHAnsi" w:cstheme="minorBidi"/>
          <w:b w:val="0"/>
          <w:noProof/>
          <w:sz w:val="24"/>
          <w:szCs w:val="24"/>
          <w:lang w:eastAsia="en-GB"/>
        </w:rPr>
      </w:pPr>
      <w:ins w:id="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68" w:author="Ilkka Rinne [2]" w:date="2022-09-06T16:09:00Z">
        <w:r>
          <w:rPr>
            <w:noProof/>
            <w:webHidden/>
          </w:rPr>
          <w:t>12</w:t>
        </w:r>
        <w:r>
          <w:rPr>
            <w:noProof/>
            <w:webHidden/>
          </w:rPr>
          <w:fldChar w:fldCharType="end"/>
        </w:r>
        <w:r w:rsidRPr="00C53F60">
          <w:rPr>
            <w:rStyle w:val="Lienhypertexte"/>
            <w:noProof/>
          </w:rPr>
          <w:fldChar w:fldCharType="end"/>
        </w:r>
      </w:ins>
    </w:p>
    <w:p w14:paraId="55520862" w14:textId="0FD73277" w:rsidR="00EA1FB2" w:rsidRDefault="00EA1FB2">
      <w:pPr>
        <w:pStyle w:val="TM2"/>
        <w:rPr>
          <w:ins w:id="69" w:author="Ilkka Rinne [2]" w:date="2022-09-06T16:09:00Z"/>
          <w:rFonts w:asciiTheme="minorHAnsi" w:eastAsiaTheme="minorEastAsia" w:hAnsiTheme="minorHAnsi" w:cstheme="minorBidi"/>
          <w:b w:val="0"/>
          <w:noProof/>
          <w:sz w:val="24"/>
          <w:szCs w:val="24"/>
          <w:lang w:eastAsia="en-GB"/>
        </w:rPr>
      </w:pPr>
      <w:ins w:id="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1" w:author="Ilkka Rinne [2]" w:date="2022-09-06T16:09:00Z">
        <w:r>
          <w:rPr>
            <w:noProof/>
            <w:webHidden/>
          </w:rPr>
          <w:t>12</w:t>
        </w:r>
        <w:r>
          <w:rPr>
            <w:noProof/>
            <w:webHidden/>
          </w:rPr>
          <w:fldChar w:fldCharType="end"/>
        </w:r>
        <w:r w:rsidRPr="00C53F60">
          <w:rPr>
            <w:rStyle w:val="Lienhypertexte"/>
            <w:noProof/>
          </w:rPr>
          <w:fldChar w:fldCharType="end"/>
        </w:r>
      </w:ins>
    </w:p>
    <w:p w14:paraId="4718696C" w14:textId="0D04A301" w:rsidR="00EA1FB2" w:rsidRDefault="00EA1FB2">
      <w:pPr>
        <w:pStyle w:val="TM2"/>
        <w:rPr>
          <w:ins w:id="72" w:author="Ilkka Rinne [2]" w:date="2022-09-06T16:09:00Z"/>
          <w:rFonts w:asciiTheme="minorHAnsi" w:eastAsiaTheme="minorEastAsia" w:hAnsiTheme="minorHAnsi" w:cstheme="minorBidi"/>
          <w:b w:val="0"/>
          <w:noProof/>
          <w:sz w:val="24"/>
          <w:szCs w:val="24"/>
          <w:lang w:eastAsia="en-GB"/>
        </w:rPr>
      </w:pPr>
      <w:ins w:id="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4" w:author="Ilkka Rinne [2]" w:date="2022-09-06T16:09:00Z">
        <w:r>
          <w:rPr>
            <w:noProof/>
            <w:webHidden/>
          </w:rPr>
          <w:t>13</w:t>
        </w:r>
        <w:r>
          <w:rPr>
            <w:noProof/>
            <w:webHidden/>
          </w:rPr>
          <w:fldChar w:fldCharType="end"/>
        </w:r>
        <w:r w:rsidRPr="00C53F60">
          <w:rPr>
            <w:rStyle w:val="Lienhypertexte"/>
            <w:noProof/>
          </w:rPr>
          <w:fldChar w:fldCharType="end"/>
        </w:r>
      </w:ins>
    </w:p>
    <w:p w14:paraId="0E913B90" w14:textId="45017F06" w:rsidR="00EA1FB2" w:rsidRDefault="00EA1FB2">
      <w:pPr>
        <w:pStyle w:val="TM3"/>
        <w:rPr>
          <w:ins w:id="75" w:author="Ilkka Rinne [2]" w:date="2022-09-06T16:09:00Z"/>
          <w:rFonts w:asciiTheme="minorHAnsi" w:eastAsiaTheme="minorEastAsia" w:hAnsiTheme="minorHAnsi" w:cstheme="minorBidi"/>
          <w:b w:val="0"/>
          <w:noProof/>
          <w:sz w:val="24"/>
          <w:szCs w:val="24"/>
          <w:lang w:eastAsia="en-GB"/>
        </w:rPr>
      </w:pPr>
      <w:ins w:id="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7" w:author="Ilkka Rinne [2]" w:date="2022-09-06T16:09:00Z">
        <w:r>
          <w:rPr>
            <w:noProof/>
            <w:webHidden/>
          </w:rPr>
          <w:t>13</w:t>
        </w:r>
        <w:r>
          <w:rPr>
            <w:noProof/>
            <w:webHidden/>
          </w:rPr>
          <w:fldChar w:fldCharType="end"/>
        </w:r>
        <w:r w:rsidRPr="00C53F60">
          <w:rPr>
            <w:rStyle w:val="Lienhypertexte"/>
            <w:noProof/>
          </w:rPr>
          <w:fldChar w:fldCharType="end"/>
        </w:r>
      </w:ins>
    </w:p>
    <w:p w14:paraId="74A6C94B" w14:textId="7902A35F" w:rsidR="00EA1FB2" w:rsidRDefault="00EA1FB2">
      <w:pPr>
        <w:pStyle w:val="TM3"/>
        <w:rPr>
          <w:ins w:id="78" w:author="Ilkka Rinne [2]" w:date="2022-09-06T16:09:00Z"/>
          <w:rFonts w:asciiTheme="minorHAnsi" w:eastAsiaTheme="minorEastAsia" w:hAnsiTheme="minorHAnsi" w:cstheme="minorBidi"/>
          <w:b w:val="0"/>
          <w:noProof/>
          <w:sz w:val="24"/>
          <w:szCs w:val="24"/>
          <w:lang w:eastAsia="en-GB"/>
        </w:rPr>
      </w:pPr>
      <w:ins w:id="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0" w:author="Ilkka Rinne [2]" w:date="2022-09-06T16:09:00Z">
        <w:r>
          <w:rPr>
            <w:noProof/>
            <w:webHidden/>
          </w:rPr>
          <w:t>14</w:t>
        </w:r>
        <w:r>
          <w:rPr>
            <w:noProof/>
            <w:webHidden/>
          </w:rPr>
          <w:fldChar w:fldCharType="end"/>
        </w:r>
        <w:r w:rsidRPr="00C53F60">
          <w:rPr>
            <w:rStyle w:val="Lienhypertexte"/>
            <w:noProof/>
          </w:rPr>
          <w:fldChar w:fldCharType="end"/>
        </w:r>
      </w:ins>
    </w:p>
    <w:p w14:paraId="3D85351D" w14:textId="64A73BED" w:rsidR="00EA1FB2" w:rsidRDefault="00EA1FB2">
      <w:pPr>
        <w:pStyle w:val="TM2"/>
        <w:rPr>
          <w:ins w:id="81" w:author="Ilkka Rinne [2]" w:date="2022-09-06T16:09:00Z"/>
          <w:rFonts w:asciiTheme="minorHAnsi" w:eastAsiaTheme="minorEastAsia" w:hAnsiTheme="minorHAnsi" w:cstheme="minorBidi"/>
          <w:b w:val="0"/>
          <w:noProof/>
          <w:sz w:val="24"/>
          <w:szCs w:val="24"/>
          <w:lang w:eastAsia="en-GB"/>
        </w:rPr>
      </w:pPr>
      <w:ins w:id="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3" w:author="Ilkka Rinne [2]" w:date="2022-09-06T16:09:00Z">
        <w:r>
          <w:rPr>
            <w:noProof/>
            <w:webHidden/>
          </w:rPr>
          <w:t>16</w:t>
        </w:r>
        <w:r>
          <w:rPr>
            <w:noProof/>
            <w:webHidden/>
          </w:rPr>
          <w:fldChar w:fldCharType="end"/>
        </w:r>
        <w:r w:rsidRPr="00C53F60">
          <w:rPr>
            <w:rStyle w:val="Lienhypertexte"/>
            <w:noProof/>
          </w:rPr>
          <w:fldChar w:fldCharType="end"/>
        </w:r>
      </w:ins>
    </w:p>
    <w:p w14:paraId="3A535E8B" w14:textId="70C05007" w:rsidR="00EA1FB2" w:rsidRDefault="00EA1FB2">
      <w:pPr>
        <w:pStyle w:val="TM1"/>
        <w:rPr>
          <w:ins w:id="84" w:author="Ilkka Rinne [2]" w:date="2022-09-06T16:09:00Z"/>
          <w:rFonts w:asciiTheme="minorHAnsi" w:eastAsiaTheme="minorEastAsia" w:hAnsiTheme="minorHAnsi" w:cstheme="minorBidi"/>
          <w:b w:val="0"/>
          <w:noProof/>
          <w:sz w:val="24"/>
          <w:szCs w:val="24"/>
          <w:lang w:eastAsia="en-GB"/>
        </w:rPr>
      </w:pPr>
      <w:ins w:id="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6" w:author="Ilkka Rinne [2]" w:date="2022-09-06T16:09:00Z">
        <w:r>
          <w:rPr>
            <w:noProof/>
            <w:webHidden/>
          </w:rPr>
          <w:t>16</w:t>
        </w:r>
        <w:r>
          <w:rPr>
            <w:noProof/>
            <w:webHidden/>
          </w:rPr>
          <w:fldChar w:fldCharType="end"/>
        </w:r>
        <w:r w:rsidRPr="00C53F60">
          <w:rPr>
            <w:rStyle w:val="Lienhypertexte"/>
            <w:noProof/>
          </w:rPr>
          <w:fldChar w:fldCharType="end"/>
        </w:r>
      </w:ins>
    </w:p>
    <w:p w14:paraId="2B5EDF80" w14:textId="4F75694E" w:rsidR="00EA1FB2" w:rsidRDefault="00EA1FB2">
      <w:pPr>
        <w:pStyle w:val="TM2"/>
        <w:rPr>
          <w:ins w:id="87" w:author="Ilkka Rinne [2]" w:date="2022-09-06T16:09:00Z"/>
          <w:rFonts w:asciiTheme="minorHAnsi" w:eastAsiaTheme="minorEastAsia" w:hAnsiTheme="minorHAnsi" w:cstheme="minorBidi"/>
          <w:b w:val="0"/>
          <w:noProof/>
          <w:sz w:val="24"/>
          <w:szCs w:val="24"/>
          <w:lang w:eastAsia="en-GB"/>
        </w:rPr>
      </w:pPr>
      <w:ins w:id="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89" w:author="Ilkka Rinne [2]" w:date="2022-09-06T16:09:00Z">
        <w:r>
          <w:rPr>
            <w:noProof/>
            <w:webHidden/>
          </w:rPr>
          <w:t>16</w:t>
        </w:r>
        <w:r>
          <w:rPr>
            <w:noProof/>
            <w:webHidden/>
          </w:rPr>
          <w:fldChar w:fldCharType="end"/>
        </w:r>
        <w:r w:rsidRPr="00C53F60">
          <w:rPr>
            <w:rStyle w:val="Lienhypertexte"/>
            <w:noProof/>
          </w:rPr>
          <w:fldChar w:fldCharType="end"/>
        </w:r>
      </w:ins>
    </w:p>
    <w:p w14:paraId="71B105A4" w14:textId="02FAF2DD" w:rsidR="00EA1FB2" w:rsidRDefault="00EA1FB2">
      <w:pPr>
        <w:pStyle w:val="TM3"/>
        <w:rPr>
          <w:ins w:id="90" w:author="Ilkka Rinne [2]" w:date="2022-09-06T16:09:00Z"/>
          <w:rFonts w:asciiTheme="minorHAnsi" w:eastAsiaTheme="minorEastAsia" w:hAnsiTheme="minorHAnsi" w:cstheme="minorBidi"/>
          <w:b w:val="0"/>
          <w:noProof/>
          <w:sz w:val="24"/>
          <w:szCs w:val="24"/>
          <w:lang w:eastAsia="en-GB"/>
        </w:rPr>
      </w:pPr>
      <w:ins w:id="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2" w:author="Ilkka Rinne [2]" w:date="2022-09-06T16:09:00Z">
        <w:r>
          <w:rPr>
            <w:noProof/>
            <w:webHidden/>
          </w:rPr>
          <w:t>16</w:t>
        </w:r>
        <w:r>
          <w:rPr>
            <w:noProof/>
            <w:webHidden/>
          </w:rPr>
          <w:fldChar w:fldCharType="end"/>
        </w:r>
        <w:r w:rsidRPr="00C53F60">
          <w:rPr>
            <w:rStyle w:val="Lienhypertexte"/>
            <w:noProof/>
          </w:rPr>
          <w:fldChar w:fldCharType="end"/>
        </w:r>
      </w:ins>
    </w:p>
    <w:p w14:paraId="2F32641C" w14:textId="298EDDB2" w:rsidR="00EA1FB2" w:rsidRDefault="00EA1FB2">
      <w:pPr>
        <w:pStyle w:val="TM3"/>
        <w:rPr>
          <w:ins w:id="93" w:author="Ilkka Rinne [2]" w:date="2022-09-06T16:09:00Z"/>
          <w:rFonts w:asciiTheme="minorHAnsi" w:eastAsiaTheme="minorEastAsia" w:hAnsiTheme="minorHAnsi" w:cstheme="minorBidi"/>
          <w:b w:val="0"/>
          <w:noProof/>
          <w:sz w:val="24"/>
          <w:szCs w:val="24"/>
          <w:lang w:eastAsia="en-GB"/>
        </w:rPr>
      </w:pPr>
      <w:ins w:id="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5" w:author="Ilkka Rinne [2]" w:date="2022-09-06T16:09:00Z">
        <w:r>
          <w:rPr>
            <w:noProof/>
            <w:webHidden/>
          </w:rPr>
          <w:t>17</w:t>
        </w:r>
        <w:r>
          <w:rPr>
            <w:noProof/>
            <w:webHidden/>
          </w:rPr>
          <w:fldChar w:fldCharType="end"/>
        </w:r>
        <w:r w:rsidRPr="00C53F60">
          <w:rPr>
            <w:rStyle w:val="Lienhypertexte"/>
            <w:noProof/>
          </w:rPr>
          <w:fldChar w:fldCharType="end"/>
        </w:r>
      </w:ins>
    </w:p>
    <w:p w14:paraId="3B373FA4" w14:textId="6B532BDA" w:rsidR="00EA1FB2" w:rsidRDefault="00EA1FB2">
      <w:pPr>
        <w:pStyle w:val="TM3"/>
        <w:rPr>
          <w:ins w:id="96" w:author="Ilkka Rinne [2]" w:date="2022-09-06T16:09:00Z"/>
          <w:rFonts w:asciiTheme="minorHAnsi" w:eastAsiaTheme="minorEastAsia" w:hAnsiTheme="minorHAnsi" w:cstheme="minorBidi"/>
          <w:b w:val="0"/>
          <w:noProof/>
          <w:sz w:val="24"/>
          <w:szCs w:val="24"/>
          <w:lang w:eastAsia="en-GB"/>
        </w:rPr>
      </w:pPr>
      <w:ins w:id="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98" w:author="Ilkka Rinne [2]" w:date="2022-09-06T16:09:00Z">
        <w:r>
          <w:rPr>
            <w:noProof/>
            <w:webHidden/>
          </w:rPr>
          <w:t>17</w:t>
        </w:r>
        <w:r>
          <w:rPr>
            <w:noProof/>
            <w:webHidden/>
          </w:rPr>
          <w:fldChar w:fldCharType="end"/>
        </w:r>
        <w:r w:rsidRPr="00C53F60">
          <w:rPr>
            <w:rStyle w:val="Lienhypertexte"/>
            <w:noProof/>
          </w:rPr>
          <w:fldChar w:fldCharType="end"/>
        </w:r>
      </w:ins>
    </w:p>
    <w:p w14:paraId="51915CA1" w14:textId="67046968" w:rsidR="00EA1FB2" w:rsidRDefault="00EA1FB2">
      <w:pPr>
        <w:pStyle w:val="TM3"/>
        <w:rPr>
          <w:ins w:id="99" w:author="Ilkka Rinne [2]" w:date="2022-09-06T16:09:00Z"/>
          <w:rFonts w:asciiTheme="minorHAnsi" w:eastAsiaTheme="minorEastAsia" w:hAnsiTheme="minorHAnsi" w:cstheme="minorBidi"/>
          <w:b w:val="0"/>
          <w:noProof/>
          <w:sz w:val="24"/>
          <w:szCs w:val="24"/>
          <w:lang w:eastAsia="en-GB"/>
        </w:rPr>
      </w:pPr>
      <w:ins w:id="1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1" w:author="Ilkka Rinne [2]" w:date="2022-09-06T16:09:00Z">
        <w:r>
          <w:rPr>
            <w:noProof/>
            <w:webHidden/>
          </w:rPr>
          <w:t>18</w:t>
        </w:r>
        <w:r>
          <w:rPr>
            <w:noProof/>
            <w:webHidden/>
          </w:rPr>
          <w:fldChar w:fldCharType="end"/>
        </w:r>
        <w:r w:rsidRPr="00C53F60">
          <w:rPr>
            <w:rStyle w:val="Lienhypertexte"/>
            <w:noProof/>
          </w:rPr>
          <w:fldChar w:fldCharType="end"/>
        </w:r>
      </w:ins>
    </w:p>
    <w:p w14:paraId="509B7576" w14:textId="3AD30374" w:rsidR="00EA1FB2" w:rsidRDefault="00EA1FB2">
      <w:pPr>
        <w:pStyle w:val="TM3"/>
        <w:rPr>
          <w:ins w:id="102" w:author="Ilkka Rinne [2]" w:date="2022-09-06T16:09:00Z"/>
          <w:rFonts w:asciiTheme="minorHAnsi" w:eastAsiaTheme="minorEastAsia" w:hAnsiTheme="minorHAnsi" w:cstheme="minorBidi"/>
          <w:b w:val="0"/>
          <w:noProof/>
          <w:sz w:val="24"/>
          <w:szCs w:val="24"/>
          <w:lang w:eastAsia="en-GB"/>
        </w:rPr>
      </w:pPr>
      <w:ins w:id="1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4" w:author="Ilkka Rinne [2]" w:date="2022-09-06T16:09:00Z">
        <w:r>
          <w:rPr>
            <w:noProof/>
            <w:webHidden/>
          </w:rPr>
          <w:t>18</w:t>
        </w:r>
        <w:r>
          <w:rPr>
            <w:noProof/>
            <w:webHidden/>
          </w:rPr>
          <w:fldChar w:fldCharType="end"/>
        </w:r>
        <w:r w:rsidRPr="00C53F60">
          <w:rPr>
            <w:rStyle w:val="Lienhypertexte"/>
            <w:noProof/>
          </w:rPr>
          <w:fldChar w:fldCharType="end"/>
        </w:r>
      </w:ins>
    </w:p>
    <w:p w14:paraId="76F61C10" w14:textId="62D3CA0C" w:rsidR="00EA1FB2" w:rsidRDefault="00EA1FB2">
      <w:pPr>
        <w:pStyle w:val="TM3"/>
        <w:rPr>
          <w:ins w:id="105" w:author="Ilkka Rinne [2]" w:date="2022-09-06T16:09:00Z"/>
          <w:rFonts w:asciiTheme="minorHAnsi" w:eastAsiaTheme="minorEastAsia" w:hAnsiTheme="minorHAnsi" w:cstheme="minorBidi"/>
          <w:b w:val="0"/>
          <w:noProof/>
          <w:sz w:val="24"/>
          <w:szCs w:val="24"/>
          <w:lang w:eastAsia="en-GB"/>
        </w:rPr>
      </w:pPr>
      <w:ins w:id="1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7" w:author="Ilkka Rinne [2]" w:date="2022-09-06T16:09:00Z">
        <w:r>
          <w:rPr>
            <w:noProof/>
            <w:webHidden/>
          </w:rPr>
          <w:t>18</w:t>
        </w:r>
        <w:r>
          <w:rPr>
            <w:noProof/>
            <w:webHidden/>
          </w:rPr>
          <w:fldChar w:fldCharType="end"/>
        </w:r>
        <w:r w:rsidRPr="00C53F60">
          <w:rPr>
            <w:rStyle w:val="Lienhypertexte"/>
            <w:noProof/>
          </w:rPr>
          <w:fldChar w:fldCharType="end"/>
        </w:r>
      </w:ins>
    </w:p>
    <w:p w14:paraId="5A9F76BD" w14:textId="0C783E6E" w:rsidR="00EA1FB2" w:rsidRDefault="00EA1FB2">
      <w:pPr>
        <w:pStyle w:val="TM2"/>
        <w:rPr>
          <w:ins w:id="108" w:author="Ilkka Rinne [2]" w:date="2022-09-06T16:09:00Z"/>
          <w:rFonts w:asciiTheme="minorHAnsi" w:eastAsiaTheme="minorEastAsia" w:hAnsiTheme="minorHAnsi" w:cstheme="minorBidi"/>
          <w:b w:val="0"/>
          <w:noProof/>
          <w:sz w:val="24"/>
          <w:szCs w:val="24"/>
          <w:lang w:eastAsia="en-GB"/>
        </w:rPr>
      </w:pPr>
      <w:ins w:id="1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0" w:author="Ilkka Rinne [2]" w:date="2022-09-06T16:09:00Z">
        <w:r>
          <w:rPr>
            <w:noProof/>
            <w:webHidden/>
          </w:rPr>
          <w:t>19</w:t>
        </w:r>
        <w:r>
          <w:rPr>
            <w:noProof/>
            <w:webHidden/>
          </w:rPr>
          <w:fldChar w:fldCharType="end"/>
        </w:r>
        <w:r w:rsidRPr="00C53F60">
          <w:rPr>
            <w:rStyle w:val="Lienhypertexte"/>
            <w:noProof/>
          </w:rPr>
          <w:fldChar w:fldCharType="end"/>
        </w:r>
      </w:ins>
    </w:p>
    <w:p w14:paraId="329B2447" w14:textId="030C364E" w:rsidR="00EA1FB2" w:rsidRDefault="00EA1FB2">
      <w:pPr>
        <w:pStyle w:val="TM3"/>
        <w:rPr>
          <w:ins w:id="111" w:author="Ilkka Rinne [2]" w:date="2022-09-06T16:09:00Z"/>
          <w:rFonts w:asciiTheme="minorHAnsi" w:eastAsiaTheme="minorEastAsia" w:hAnsiTheme="minorHAnsi" w:cstheme="minorBidi"/>
          <w:b w:val="0"/>
          <w:noProof/>
          <w:sz w:val="24"/>
          <w:szCs w:val="24"/>
          <w:lang w:eastAsia="en-GB"/>
        </w:rPr>
      </w:pPr>
      <w:ins w:id="1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3" w:author="Ilkka Rinne [2]" w:date="2022-09-06T16:09:00Z">
        <w:r>
          <w:rPr>
            <w:noProof/>
            <w:webHidden/>
          </w:rPr>
          <w:t>19</w:t>
        </w:r>
        <w:r>
          <w:rPr>
            <w:noProof/>
            <w:webHidden/>
          </w:rPr>
          <w:fldChar w:fldCharType="end"/>
        </w:r>
        <w:r w:rsidRPr="00C53F60">
          <w:rPr>
            <w:rStyle w:val="Lienhypertexte"/>
            <w:noProof/>
          </w:rPr>
          <w:fldChar w:fldCharType="end"/>
        </w:r>
      </w:ins>
    </w:p>
    <w:p w14:paraId="04CB75B0" w14:textId="3AD3C89D" w:rsidR="00EA1FB2" w:rsidRDefault="00EA1FB2">
      <w:pPr>
        <w:pStyle w:val="TM3"/>
        <w:rPr>
          <w:ins w:id="114" w:author="Ilkka Rinne [2]" w:date="2022-09-06T16:09:00Z"/>
          <w:rFonts w:asciiTheme="minorHAnsi" w:eastAsiaTheme="minorEastAsia" w:hAnsiTheme="minorHAnsi" w:cstheme="minorBidi"/>
          <w:b w:val="0"/>
          <w:noProof/>
          <w:sz w:val="24"/>
          <w:szCs w:val="24"/>
          <w:lang w:eastAsia="en-GB"/>
        </w:rPr>
      </w:pPr>
      <w:ins w:id="1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6" w:author="Ilkka Rinne [2]" w:date="2022-09-06T16:09:00Z">
        <w:r>
          <w:rPr>
            <w:noProof/>
            <w:webHidden/>
          </w:rPr>
          <w:t>19</w:t>
        </w:r>
        <w:r>
          <w:rPr>
            <w:noProof/>
            <w:webHidden/>
          </w:rPr>
          <w:fldChar w:fldCharType="end"/>
        </w:r>
        <w:r w:rsidRPr="00C53F60">
          <w:rPr>
            <w:rStyle w:val="Lienhypertexte"/>
            <w:noProof/>
          </w:rPr>
          <w:fldChar w:fldCharType="end"/>
        </w:r>
      </w:ins>
    </w:p>
    <w:p w14:paraId="0C6E95C4" w14:textId="4B4FE6E6" w:rsidR="00EA1FB2" w:rsidRDefault="00EA1FB2">
      <w:pPr>
        <w:pStyle w:val="TM3"/>
        <w:rPr>
          <w:ins w:id="117" w:author="Ilkka Rinne [2]" w:date="2022-09-06T16:09:00Z"/>
          <w:rFonts w:asciiTheme="minorHAnsi" w:eastAsiaTheme="minorEastAsia" w:hAnsiTheme="minorHAnsi" w:cstheme="minorBidi"/>
          <w:b w:val="0"/>
          <w:noProof/>
          <w:sz w:val="24"/>
          <w:szCs w:val="24"/>
          <w:lang w:eastAsia="en-GB"/>
        </w:rPr>
      </w:pPr>
      <w:ins w:id="1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19" w:author="Ilkka Rinne [2]" w:date="2022-09-06T16:09:00Z">
        <w:r>
          <w:rPr>
            <w:noProof/>
            <w:webHidden/>
          </w:rPr>
          <w:t>20</w:t>
        </w:r>
        <w:r>
          <w:rPr>
            <w:noProof/>
            <w:webHidden/>
          </w:rPr>
          <w:fldChar w:fldCharType="end"/>
        </w:r>
        <w:r w:rsidRPr="00C53F60">
          <w:rPr>
            <w:rStyle w:val="Lienhypertexte"/>
            <w:noProof/>
          </w:rPr>
          <w:fldChar w:fldCharType="end"/>
        </w:r>
      </w:ins>
    </w:p>
    <w:p w14:paraId="097435DB" w14:textId="51E51F4C" w:rsidR="00EA1FB2" w:rsidRDefault="00EA1FB2">
      <w:pPr>
        <w:pStyle w:val="TM3"/>
        <w:rPr>
          <w:ins w:id="120" w:author="Ilkka Rinne [2]" w:date="2022-09-06T16:09:00Z"/>
          <w:rFonts w:asciiTheme="minorHAnsi" w:eastAsiaTheme="minorEastAsia" w:hAnsiTheme="minorHAnsi" w:cstheme="minorBidi"/>
          <w:b w:val="0"/>
          <w:noProof/>
          <w:sz w:val="24"/>
          <w:szCs w:val="24"/>
          <w:lang w:eastAsia="en-GB"/>
        </w:rPr>
      </w:pPr>
      <w:ins w:id="1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2" w:author="Ilkka Rinne [2]" w:date="2022-09-06T16:09:00Z">
        <w:r>
          <w:rPr>
            <w:noProof/>
            <w:webHidden/>
          </w:rPr>
          <w:t>20</w:t>
        </w:r>
        <w:r>
          <w:rPr>
            <w:noProof/>
            <w:webHidden/>
          </w:rPr>
          <w:fldChar w:fldCharType="end"/>
        </w:r>
        <w:r w:rsidRPr="00C53F60">
          <w:rPr>
            <w:rStyle w:val="Lienhypertexte"/>
            <w:noProof/>
          </w:rPr>
          <w:fldChar w:fldCharType="end"/>
        </w:r>
      </w:ins>
    </w:p>
    <w:p w14:paraId="4A42C822" w14:textId="78CDAA6A" w:rsidR="00EA1FB2" w:rsidRDefault="00EA1FB2">
      <w:pPr>
        <w:pStyle w:val="TM3"/>
        <w:rPr>
          <w:ins w:id="123" w:author="Ilkka Rinne [2]" w:date="2022-09-06T16:09:00Z"/>
          <w:rFonts w:asciiTheme="minorHAnsi" w:eastAsiaTheme="minorEastAsia" w:hAnsiTheme="minorHAnsi" w:cstheme="minorBidi"/>
          <w:b w:val="0"/>
          <w:noProof/>
          <w:sz w:val="24"/>
          <w:szCs w:val="24"/>
          <w:lang w:eastAsia="en-GB"/>
        </w:rPr>
      </w:pPr>
      <w:ins w:id="1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5" w:author="Ilkka Rinne [2]" w:date="2022-09-06T16:09:00Z">
        <w:r>
          <w:rPr>
            <w:noProof/>
            <w:webHidden/>
          </w:rPr>
          <w:t>21</w:t>
        </w:r>
        <w:r>
          <w:rPr>
            <w:noProof/>
            <w:webHidden/>
          </w:rPr>
          <w:fldChar w:fldCharType="end"/>
        </w:r>
        <w:r w:rsidRPr="00C53F60">
          <w:rPr>
            <w:rStyle w:val="Lienhypertexte"/>
            <w:noProof/>
          </w:rPr>
          <w:fldChar w:fldCharType="end"/>
        </w:r>
      </w:ins>
    </w:p>
    <w:p w14:paraId="7F049551" w14:textId="2803262D" w:rsidR="00EA1FB2" w:rsidRDefault="00EA1FB2">
      <w:pPr>
        <w:pStyle w:val="TM2"/>
        <w:rPr>
          <w:ins w:id="126" w:author="Ilkka Rinne [2]" w:date="2022-09-06T16:09:00Z"/>
          <w:rFonts w:asciiTheme="minorHAnsi" w:eastAsiaTheme="minorEastAsia" w:hAnsiTheme="minorHAnsi" w:cstheme="minorBidi"/>
          <w:b w:val="0"/>
          <w:noProof/>
          <w:sz w:val="24"/>
          <w:szCs w:val="24"/>
          <w:lang w:eastAsia="en-GB"/>
        </w:rPr>
      </w:pPr>
      <w:ins w:id="1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28" w:author="Ilkka Rinne [2]" w:date="2022-09-06T16:09:00Z">
        <w:r>
          <w:rPr>
            <w:noProof/>
            <w:webHidden/>
          </w:rPr>
          <w:t>21</w:t>
        </w:r>
        <w:r>
          <w:rPr>
            <w:noProof/>
            <w:webHidden/>
          </w:rPr>
          <w:fldChar w:fldCharType="end"/>
        </w:r>
        <w:r w:rsidRPr="00C53F60">
          <w:rPr>
            <w:rStyle w:val="Lienhypertexte"/>
            <w:noProof/>
          </w:rPr>
          <w:fldChar w:fldCharType="end"/>
        </w:r>
      </w:ins>
    </w:p>
    <w:p w14:paraId="6DE143E0" w14:textId="6B6E63EB" w:rsidR="00EA1FB2" w:rsidRDefault="00EA1FB2">
      <w:pPr>
        <w:pStyle w:val="TM3"/>
        <w:rPr>
          <w:ins w:id="129" w:author="Ilkka Rinne [2]" w:date="2022-09-06T16:09:00Z"/>
          <w:rFonts w:asciiTheme="minorHAnsi" w:eastAsiaTheme="minorEastAsia" w:hAnsiTheme="minorHAnsi" w:cstheme="minorBidi"/>
          <w:b w:val="0"/>
          <w:noProof/>
          <w:sz w:val="24"/>
          <w:szCs w:val="24"/>
          <w:lang w:eastAsia="en-GB"/>
        </w:rPr>
      </w:pPr>
      <w:ins w:id="1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1" w:author="Ilkka Rinne [2]" w:date="2022-09-06T16:09:00Z">
        <w:r>
          <w:rPr>
            <w:noProof/>
            <w:webHidden/>
          </w:rPr>
          <w:t>21</w:t>
        </w:r>
        <w:r>
          <w:rPr>
            <w:noProof/>
            <w:webHidden/>
          </w:rPr>
          <w:fldChar w:fldCharType="end"/>
        </w:r>
        <w:r w:rsidRPr="00C53F60">
          <w:rPr>
            <w:rStyle w:val="Lienhypertexte"/>
            <w:noProof/>
          </w:rPr>
          <w:fldChar w:fldCharType="end"/>
        </w:r>
      </w:ins>
    </w:p>
    <w:p w14:paraId="75F5E786" w14:textId="2AA32764" w:rsidR="00EA1FB2" w:rsidRDefault="00EA1FB2">
      <w:pPr>
        <w:pStyle w:val="TM3"/>
        <w:rPr>
          <w:ins w:id="132" w:author="Ilkka Rinne [2]" w:date="2022-09-06T16:09:00Z"/>
          <w:rFonts w:asciiTheme="minorHAnsi" w:eastAsiaTheme="minorEastAsia" w:hAnsiTheme="minorHAnsi" w:cstheme="minorBidi"/>
          <w:b w:val="0"/>
          <w:noProof/>
          <w:sz w:val="24"/>
          <w:szCs w:val="24"/>
          <w:lang w:eastAsia="en-GB"/>
        </w:rPr>
      </w:pPr>
      <w:ins w:id="1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4" w:author="Ilkka Rinne [2]" w:date="2022-09-06T16:09:00Z">
        <w:r>
          <w:rPr>
            <w:noProof/>
            <w:webHidden/>
          </w:rPr>
          <w:t>23</w:t>
        </w:r>
        <w:r>
          <w:rPr>
            <w:noProof/>
            <w:webHidden/>
          </w:rPr>
          <w:fldChar w:fldCharType="end"/>
        </w:r>
        <w:r w:rsidRPr="00C53F60">
          <w:rPr>
            <w:rStyle w:val="Lienhypertexte"/>
            <w:noProof/>
          </w:rPr>
          <w:fldChar w:fldCharType="end"/>
        </w:r>
      </w:ins>
    </w:p>
    <w:p w14:paraId="75C00952" w14:textId="2A457227" w:rsidR="00EA1FB2" w:rsidRDefault="00EA1FB2">
      <w:pPr>
        <w:pStyle w:val="TM1"/>
        <w:rPr>
          <w:ins w:id="135" w:author="Ilkka Rinne [2]" w:date="2022-09-06T16:09:00Z"/>
          <w:rFonts w:asciiTheme="minorHAnsi" w:eastAsiaTheme="minorEastAsia" w:hAnsiTheme="minorHAnsi" w:cstheme="minorBidi"/>
          <w:b w:val="0"/>
          <w:noProof/>
          <w:sz w:val="24"/>
          <w:szCs w:val="24"/>
          <w:lang w:eastAsia="en-GB"/>
        </w:rPr>
      </w:pPr>
      <w:ins w:id="1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7" w:author="Ilkka Rinne [2]" w:date="2022-09-06T16:09:00Z">
        <w:r>
          <w:rPr>
            <w:noProof/>
            <w:webHidden/>
          </w:rPr>
          <w:t>26</w:t>
        </w:r>
        <w:r>
          <w:rPr>
            <w:noProof/>
            <w:webHidden/>
          </w:rPr>
          <w:fldChar w:fldCharType="end"/>
        </w:r>
        <w:r w:rsidRPr="00C53F60">
          <w:rPr>
            <w:rStyle w:val="Lienhypertexte"/>
            <w:noProof/>
          </w:rPr>
          <w:fldChar w:fldCharType="end"/>
        </w:r>
      </w:ins>
    </w:p>
    <w:p w14:paraId="6332828D" w14:textId="2BFA9A7F" w:rsidR="00EA1FB2" w:rsidRDefault="00EA1FB2">
      <w:pPr>
        <w:pStyle w:val="TM2"/>
        <w:rPr>
          <w:ins w:id="138" w:author="Ilkka Rinne [2]" w:date="2022-09-06T16:09:00Z"/>
          <w:rFonts w:asciiTheme="minorHAnsi" w:eastAsiaTheme="minorEastAsia" w:hAnsiTheme="minorHAnsi" w:cstheme="minorBidi"/>
          <w:b w:val="0"/>
          <w:noProof/>
          <w:sz w:val="24"/>
          <w:szCs w:val="24"/>
          <w:lang w:eastAsia="en-GB"/>
        </w:rPr>
      </w:pPr>
      <w:ins w:id="1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0" w:author="Ilkka Rinne [2]" w:date="2022-09-06T16:09:00Z">
        <w:r>
          <w:rPr>
            <w:noProof/>
            <w:webHidden/>
          </w:rPr>
          <w:t>26</w:t>
        </w:r>
        <w:r>
          <w:rPr>
            <w:noProof/>
            <w:webHidden/>
          </w:rPr>
          <w:fldChar w:fldCharType="end"/>
        </w:r>
        <w:r w:rsidRPr="00C53F60">
          <w:rPr>
            <w:rStyle w:val="Lienhypertexte"/>
            <w:noProof/>
          </w:rPr>
          <w:fldChar w:fldCharType="end"/>
        </w:r>
      </w:ins>
    </w:p>
    <w:p w14:paraId="23C74D7E" w14:textId="29ACBA3A" w:rsidR="00EA1FB2" w:rsidRDefault="00EA1FB2">
      <w:pPr>
        <w:pStyle w:val="TM3"/>
        <w:rPr>
          <w:ins w:id="141" w:author="Ilkka Rinne [2]" w:date="2022-09-06T16:09:00Z"/>
          <w:rFonts w:asciiTheme="minorHAnsi" w:eastAsiaTheme="minorEastAsia" w:hAnsiTheme="minorHAnsi" w:cstheme="minorBidi"/>
          <w:b w:val="0"/>
          <w:noProof/>
          <w:sz w:val="24"/>
          <w:szCs w:val="24"/>
          <w:lang w:eastAsia="en-GB"/>
        </w:rPr>
      </w:pPr>
      <w:ins w:id="1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3" w:author="Ilkka Rinne [2]" w:date="2022-09-06T16:09:00Z">
        <w:r>
          <w:rPr>
            <w:noProof/>
            <w:webHidden/>
          </w:rPr>
          <w:t>26</w:t>
        </w:r>
        <w:r>
          <w:rPr>
            <w:noProof/>
            <w:webHidden/>
          </w:rPr>
          <w:fldChar w:fldCharType="end"/>
        </w:r>
        <w:r w:rsidRPr="00C53F60">
          <w:rPr>
            <w:rStyle w:val="Lienhypertexte"/>
            <w:noProof/>
          </w:rPr>
          <w:fldChar w:fldCharType="end"/>
        </w:r>
      </w:ins>
    </w:p>
    <w:p w14:paraId="2FF48E53" w14:textId="0CD07E8E" w:rsidR="00EA1FB2" w:rsidRDefault="00EA1FB2">
      <w:pPr>
        <w:pStyle w:val="TM3"/>
        <w:rPr>
          <w:ins w:id="144" w:author="Ilkka Rinne [2]" w:date="2022-09-06T16:09:00Z"/>
          <w:rFonts w:asciiTheme="minorHAnsi" w:eastAsiaTheme="minorEastAsia" w:hAnsiTheme="minorHAnsi" w:cstheme="minorBidi"/>
          <w:b w:val="0"/>
          <w:noProof/>
          <w:sz w:val="24"/>
          <w:szCs w:val="24"/>
          <w:lang w:eastAsia="en-GB"/>
        </w:rPr>
      </w:pPr>
      <w:ins w:id="1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6" w:author="Ilkka Rinne [2]" w:date="2022-09-06T16:09:00Z">
        <w:r>
          <w:rPr>
            <w:noProof/>
            <w:webHidden/>
          </w:rPr>
          <w:t>27</w:t>
        </w:r>
        <w:r>
          <w:rPr>
            <w:noProof/>
            <w:webHidden/>
          </w:rPr>
          <w:fldChar w:fldCharType="end"/>
        </w:r>
        <w:r w:rsidRPr="00C53F60">
          <w:rPr>
            <w:rStyle w:val="Lienhypertexte"/>
            <w:noProof/>
          </w:rPr>
          <w:fldChar w:fldCharType="end"/>
        </w:r>
      </w:ins>
    </w:p>
    <w:p w14:paraId="5404DECB" w14:textId="6780584E" w:rsidR="00EA1FB2" w:rsidRDefault="00EA1FB2">
      <w:pPr>
        <w:pStyle w:val="TM3"/>
        <w:rPr>
          <w:ins w:id="147" w:author="Ilkka Rinne [2]" w:date="2022-09-06T16:09:00Z"/>
          <w:rFonts w:asciiTheme="minorHAnsi" w:eastAsiaTheme="minorEastAsia" w:hAnsiTheme="minorHAnsi" w:cstheme="minorBidi"/>
          <w:b w:val="0"/>
          <w:noProof/>
          <w:sz w:val="24"/>
          <w:szCs w:val="24"/>
          <w:lang w:eastAsia="en-GB"/>
        </w:rPr>
      </w:pPr>
      <w:ins w:id="1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49" w:author="Ilkka Rinne [2]" w:date="2022-09-06T16:09:00Z">
        <w:r>
          <w:rPr>
            <w:noProof/>
            <w:webHidden/>
          </w:rPr>
          <w:t>28</w:t>
        </w:r>
        <w:r>
          <w:rPr>
            <w:noProof/>
            <w:webHidden/>
          </w:rPr>
          <w:fldChar w:fldCharType="end"/>
        </w:r>
        <w:r w:rsidRPr="00C53F60">
          <w:rPr>
            <w:rStyle w:val="Lienhypertexte"/>
            <w:noProof/>
          </w:rPr>
          <w:fldChar w:fldCharType="end"/>
        </w:r>
      </w:ins>
    </w:p>
    <w:p w14:paraId="59E3E703" w14:textId="40614C76" w:rsidR="00EA1FB2" w:rsidRDefault="00EA1FB2">
      <w:pPr>
        <w:pStyle w:val="TM2"/>
        <w:rPr>
          <w:ins w:id="150" w:author="Ilkka Rinne [2]" w:date="2022-09-06T16:09:00Z"/>
          <w:rFonts w:asciiTheme="minorHAnsi" w:eastAsiaTheme="minorEastAsia" w:hAnsiTheme="minorHAnsi" w:cstheme="minorBidi"/>
          <w:b w:val="0"/>
          <w:noProof/>
          <w:sz w:val="24"/>
          <w:szCs w:val="24"/>
          <w:lang w:eastAsia="en-GB"/>
        </w:rPr>
      </w:pPr>
      <w:ins w:id="1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2" w:author="Ilkka Rinne [2]" w:date="2022-09-06T16:09:00Z">
        <w:r>
          <w:rPr>
            <w:noProof/>
            <w:webHidden/>
          </w:rPr>
          <w:t>28</w:t>
        </w:r>
        <w:r>
          <w:rPr>
            <w:noProof/>
            <w:webHidden/>
          </w:rPr>
          <w:fldChar w:fldCharType="end"/>
        </w:r>
        <w:r w:rsidRPr="00C53F60">
          <w:rPr>
            <w:rStyle w:val="Lienhypertexte"/>
            <w:noProof/>
          </w:rPr>
          <w:fldChar w:fldCharType="end"/>
        </w:r>
      </w:ins>
    </w:p>
    <w:p w14:paraId="1722530E" w14:textId="31EA5BAB" w:rsidR="00EA1FB2" w:rsidRDefault="00EA1FB2">
      <w:pPr>
        <w:pStyle w:val="TM3"/>
        <w:rPr>
          <w:ins w:id="153" w:author="Ilkka Rinne [2]" w:date="2022-09-06T16:09:00Z"/>
          <w:rFonts w:asciiTheme="minorHAnsi" w:eastAsiaTheme="minorEastAsia" w:hAnsiTheme="minorHAnsi" w:cstheme="minorBidi"/>
          <w:b w:val="0"/>
          <w:noProof/>
          <w:sz w:val="24"/>
          <w:szCs w:val="24"/>
          <w:lang w:eastAsia="en-GB"/>
        </w:rPr>
      </w:pPr>
      <w:ins w:id="1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5" w:author="Ilkka Rinne [2]" w:date="2022-09-06T16:09:00Z">
        <w:r>
          <w:rPr>
            <w:noProof/>
            <w:webHidden/>
          </w:rPr>
          <w:t>28</w:t>
        </w:r>
        <w:r>
          <w:rPr>
            <w:noProof/>
            <w:webHidden/>
          </w:rPr>
          <w:fldChar w:fldCharType="end"/>
        </w:r>
        <w:r w:rsidRPr="00C53F60">
          <w:rPr>
            <w:rStyle w:val="Lienhypertexte"/>
            <w:noProof/>
          </w:rPr>
          <w:fldChar w:fldCharType="end"/>
        </w:r>
      </w:ins>
    </w:p>
    <w:p w14:paraId="1AD90852" w14:textId="7170D879" w:rsidR="00EA1FB2" w:rsidRDefault="00EA1FB2">
      <w:pPr>
        <w:pStyle w:val="TM3"/>
        <w:rPr>
          <w:ins w:id="156" w:author="Ilkka Rinne [2]" w:date="2022-09-06T16:09:00Z"/>
          <w:rFonts w:asciiTheme="minorHAnsi" w:eastAsiaTheme="minorEastAsia" w:hAnsiTheme="minorHAnsi" w:cstheme="minorBidi"/>
          <w:b w:val="0"/>
          <w:noProof/>
          <w:sz w:val="24"/>
          <w:szCs w:val="24"/>
          <w:lang w:eastAsia="en-GB"/>
        </w:rPr>
      </w:pPr>
      <w:ins w:id="1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58" w:author="Ilkka Rinne [2]" w:date="2022-09-06T16:09:00Z">
        <w:r>
          <w:rPr>
            <w:noProof/>
            <w:webHidden/>
          </w:rPr>
          <w:t>29</w:t>
        </w:r>
        <w:r>
          <w:rPr>
            <w:noProof/>
            <w:webHidden/>
          </w:rPr>
          <w:fldChar w:fldCharType="end"/>
        </w:r>
        <w:r w:rsidRPr="00C53F60">
          <w:rPr>
            <w:rStyle w:val="Lienhypertexte"/>
            <w:noProof/>
          </w:rPr>
          <w:fldChar w:fldCharType="end"/>
        </w:r>
      </w:ins>
    </w:p>
    <w:p w14:paraId="1320E92A" w14:textId="32BECBC4" w:rsidR="00EA1FB2" w:rsidRDefault="00EA1FB2">
      <w:pPr>
        <w:pStyle w:val="TM3"/>
        <w:rPr>
          <w:ins w:id="159" w:author="Ilkka Rinne [2]" w:date="2022-09-06T16:09:00Z"/>
          <w:rFonts w:asciiTheme="minorHAnsi" w:eastAsiaTheme="minorEastAsia" w:hAnsiTheme="minorHAnsi" w:cstheme="minorBidi"/>
          <w:b w:val="0"/>
          <w:noProof/>
          <w:sz w:val="24"/>
          <w:szCs w:val="24"/>
          <w:lang w:eastAsia="en-GB"/>
        </w:rPr>
      </w:pPr>
      <w:ins w:id="160"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1" w:author="Ilkka Rinne [2]" w:date="2022-09-06T16:09:00Z">
        <w:r>
          <w:rPr>
            <w:noProof/>
            <w:webHidden/>
          </w:rPr>
          <w:t>29</w:t>
        </w:r>
        <w:r>
          <w:rPr>
            <w:noProof/>
            <w:webHidden/>
          </w:rPr>
          <w:fldChar w:fldCharType="end"/>
        </w:r>
        <w:r w:rsidRPr="00C53F60">
          <w:rPr>
            <w:rStyle w:val="Lienhypertexte"/>
            <w:noProof/>
          </w:rPr>
          <w:fldChar w:fldCharType="end"/>
        </w:r>
      </w:ins>
    </w:p>
    <w:p w14:paraId="709DACA6" w14:textId="1D998A33" w:rsidR="00EA1FB2" w:rsidRDefault="00EA1FB2">
      <w:pPr>
        <w:pStyle w:val="TM3"/>
        <w:rPr>
          <w:ins w:id="162" w:author="Ilkka Rinne [2]" w:date="2022-09-06T16:09:00Z"/>
          <w:rFonts w:asciiTheme="minorHAnsi" w:eastAsiaTheme="minorEastAsia" w:hAnsiTheme="minorHAnsi" w:cstheme="minorBidi"/>
          <w:b w:val="0"/>
          <w:noProof/>
          <w:sz w:val="24"/>
          <w:szCs w:val="24"/>
          <w:lang w:eastAsia="en-GB"/>
        </w:rPr>
      </w:pPr>
      <w:ins w:id="1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4" w:author="Ilkka Rinne [2]" w:date="2022-09-06T16:09:00Z">
        <w:r>
          <w:rPr>
            <w:noProof/>
            <w:webHidden/>
          </w:rPr>
          <w:t>30</w:t>
        </w:r>
        <w:r>
          <w:rPr>
            <w:noProof/>
            <w:webHidden/>
          </w:rPr>
          <w:fldChar w:fldCharType="end"/>
        </w:r>
        <w:r w:rsidRPr="00C53F60">
          <w:rPr>
            <w:rStyle w:val="Lienhypertexte"/>
            <w:noProof/>
          </w:rPr>
          <w:fldChar w:fldCharType="end"/>
        </w:r>
      </w:ins>
    </w:p>
    <w:p w14:paraId="6BF54594" w14:textId="6096B772" w:rsidR="00EA1FB2" w:rsidRDefault="00EA1FB2">
      <w:pPr>
        <w:pStyle w:val="TM3"/>
        <w:rPr>
          <w:ins w:id="165" w:author="Ilkka Rinne [2]" w:date="2022-09-06T16:09:00Z"/>
          <w:rFonts w:asciiTheme="minorHAnsi" w:eastAsiaTheme="minorEastAsia" w:hAnsiTheme="minorHAnsi" w:cstheme="minorBidi"/>
          <w:b w:val="0"/>
          <w:noProof/>
          <w:sz w:val="24"/>
          <w:szCs w:val="24"/>
          <w:lang w:eastAsia="en-GB"/>
        </w:rPr>
      </w:pPr>
      <w:ins w:id="1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7" w:author="Ilkka Rinne [2]" w:date="2022-09-06T16:09:00Z">
        <w:r>
          <w:rPr>
            <w:noProof/>
            <w:webHidden/>
          </w:rPr>
          <w:t>30</w:t>
        </w:r>
        <w:r>
          <w:rPr>
            <w:noProof/>
            <w:webHidden/>
          </w:rPr>
          <w:fldChar w:fldCharType="end"/>
        </w:r>
        <w:r w:rsidRPr="00C53F60">
          <w:rPr>
            <w:rStyle w:val="Lienhypertexte"/>
            <w:noProof/>
          </w:rPr>
          <w:fldChar w:fldCharType="end"/>
        </w:r>
      </w:ins>
    </w:p>
    <w:p w14:paraId="3B7B208C" w14:textId="050C1A14" w:rsidR="00EA1FB2" w:rsidRDefault="00EA1FB2">
      <w:pPr>
        <w:pStyle w:val="TM3"/>
        <w:rPr>
          <w:ins w:id="168" w:author="Ilkka Rinne [2]" w:date="2022-09-06T16:09:00Z"/>
          <w:rFonts w:asciiTheme="minorHAnsi" w:eastAsiaTheme="minorEastAsia" w:hAnsiTheme="minorHAnsi" w:cstheme="minorBidi"/>
          <w:b w:val="0"/>
          <w:noProof/>
          <w:sz w:val="24"/>
          <w:szCs w:val="24"/>
          <w:lang w:eastAsia="en-GB"/>
        </w:rPr>
      </w:pPr>
      <w:ins w:id="1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0" w:author="Ilkka Rinne [2]" w:date="2022-09-06T16:09:00Z">
        <w:r>
          <w:rPr>
            <w:noProof/>
            <w:webHidden/>
          </w:rPr>
          <w:t>31</w:t>
        </w:r>
        <w:r>
          <w:rPr>
            <w:noProof/>
            <w:webHidden/>
          </w:rPr>
          <w:fldChar w:fldCharType="end"/>
        </w:r>
        <w:r w:rsidRPr="00C53F60">
          <w:rPr>
            <w:rStyle w:val="Lienhypertexte"/>
            <w:noProof/>
          </w:rPr>
          <w:fldChar w:fldCharType="end"/>
        </w:r>
      </w:ins>
    </w:p>
    <w:p w14:paraId="7D9C7658" w14:textId="7981A365" w:rsidR="00EA1FB2" w:rsidRDefault="00EA1FB2">
      <w:pPr>
        <w:pStyle w:val="TM3"/>
        <w:rPr>
          <w:ins w:id="171" w:author="Ilkka Rinne [2]" w:date="2022-09-06T16:09:00Z"/>
          <w:rFonts w:asciiTheme="minorHAnsi" w:eastAsiaTheme="minorEastAsia" w:hAnsiTheme="minorHAnsi" w:cstheme="minorBidi"/>
          <w:b w:val="0"/>
          <w:noProof/>
          <w:sz w:val="24"/>
          <w:szCs w:val="24"/>
          <w:lang w:eastAsia="en-GB"/>
        </w:rPr>
      </w:pPr>
      <w:ins w:id="1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3" w:author="Ilkka Rinne [2]" w:date="2022-09-06T16:09:00Z">
        <w:r>
          <w:rPr>
            <w:noProof/>
            <w:webHidden/>
          </w:rPr>
          <w:t>31</w:t>
        </w:r>
        <w:r>
          <w:rPr>
            <w:noProof/>
            <w:webHidden/>
          </w:rPr>
          <w:fldChar w:fldCharType="end"/>
        </w:r>
        <w:r w:rsidRPr="00C53F60">
          <w:rPr>
            <w:rStyle w:val="Lienhypertexte"/>
            <w:noProof/>
          </w:rPr>
          <w:fldChar w:fldCharType="end"/>
        </w:r>
      </w:ins>
    </w:p>
    <w:p w14:paraId="767505DA" w14:textId="2CCD66DF" w:rsidR="00EA1FB2" w:rsidRDefault="00EA1FB2">
      <w:pPr>
        <w:pStyle w:val="TM3"/>
        <w:rPr>
          <w:ins w:id="174" w:author="Ilkka Rinne [2]" w:date="2022-09-06T16:09:00Z"/>
          <w:rFonts w:asciiTheme="minorHAnsi" w:eastAsiaTheme="minorEastAsia" w:hAnsiTheme="minorHAnsi" w:cstheme="minorBidi"/>
          <w:b w:val="0"/>
          <w:noProof/>
          <w:sz w:val="24"/>
          <w:szCs w:val="24"/>
          <w:lang w:eastAsia="en-GB"/>
        </w:rPr>
      </w:pPr>
      <w:ins w:id="1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6" w:author="Ilkka Rinne [2]" w:date="2022-09-06T16:09:00Z">
        <w:r>
          <w:rPr>
            <w:noProof/>
            <w:webHidden/>
          </w:rPr>
          <w:t>31</w:t>
        </w:r>
        <w:r>
          <w:rPr>
            <w:noProof/>
            <w:webHidden/>
          </w:rPr>
          <w:fldChar w:fldCharType="end"/>
        </w:r>
        <w:r w:rsidRPr="00C53F60">
          <w:rPr>
            <w:rStyle w:val="Lienhypertexte"/>
            <w:noProof/>
          </w:rPr>
          <w:fldChar w:fldCharType="end"/>
        </w:r>
      </w:ins>
    </w:p>
    <w:p w14:paraId="026E6E04" w14:textId="28403ED0" w:rsidR="00EA1FB2" w:rsidRDefault="00EA1FB2">
      <w:pPr>
        <w:pStyle w:val="TM3"/>
        <w:rPr>
          <w:ins w:id="177" w:author="Ilkka Rinne [2]" w:date="2022-09-06T16:09:00Z"/>
          <w:rFonts w:asciiTheme="minorHAnsi" w:eastAsiaTheme="minorEastAsia" w:hAnsiTheme="minorHAnsi" w:cstheme="minorBidi"/>
          <w:b w:val="0"/>
          <w:noProof/>
          <w:sz w:val="24"/>
          <w:szCs w:val="24"/>
          <w:lang w:eastAsia="en-GB"/>
        </w:rPr>
      </w:pPr>
      <w:ins w:id="1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79" w:author="Ilkka Rinne [2]" w:date="2022-09-06T16:09:00Z">
        <w:r>
          <w:rPr>
            <w:noProof/>
            <w:webHidden/>
          </w:rPr>
          <w:t>32</w:t>
        </w:r>
        <w:r>
          <w:rPr>
            <w:noProof/>
            <w:webHidden/>
          </w:rPr>
          <w:fldChar w:fldCharType="end"/>
        </w:r>
        <w:r w:rsidRPr="00C53F60">
          <w:rPr>
            <w:rStyle w:val="Lienhypertexte"/>
            <w:noProof/>
          </w:rPr>
          <w:fldChar w:fldCharType="end"/>
        </w:r>
      </w:ins>
    </w:p>
    <w:p w14:paraId="617F3FA1" w14:textId="7AC35B92" w:rsidR="00EA1FB2" w:rsidRDefault="00EA1FB2">
      <w:pPr>
        <w:pStyle w:val="TM3"/>
        <w:rPr>
          <w:ins w:id="180" w:author="Ilkka Rinne [2]" w:date="2022-09-06T16:09:00Z"/>
          <w:rFonts w:asciiTheme="minorHAnsi" w:eastAsiaTheme="minorEastAsia" w:hAnsiTheme="minorHAnsi" w:cstheme="minorBidi"/>
          <w:b w:val="0"/>
          <w:noProof/>
          <w:sz w:val="24"/>
          <w:szCs w:val="24"/>
          <w:lang w:eastAsia="en-GB"/>
        </w:rPr>
      </w:pPr>
      <w:ins w:id="1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2" w:author="Ilkka Rinne [2]" w:date="2022-09-06T16:09:00Z">
        <w:r>
          <w:rPr>
            <w:noProof/>
            <w:webHidden/>
          </w:rPr>
          <w:t>32</w:t>
        </w:r>
        <w:r>
          <w:rPr>
            <w:noProof/>
            <w:webHidden/>
          </w:rPr>
          <w:fldChar w:fldCharType="end"/>
        </w:r>
        <w:r w:rsidRPr="00C53F60">
          <w:rPr>
            <w:rStyle w:val="Lienhypertexte"/>
            <w:noProof/>
          </w:rPr>
          <w:fldChar w:fldCharType="end"/>
        </w:r>
      </w:ins>
    </w:p>
    <w:p w14:paraId="69B8FBD3" w14:textId="75E8449A" w:rsidR="00EA1FB2" w:rsidRDefault="00EA1FB2">
      <w:pPr>
        <w:pStyle w:val="TM3"/>
        <w:rPr>
          <w:ins w:id="183" w:author="Ilkka Rinne [2]" w:date="2022-09-06T16:09:00Z"/>
          <w:rFonts w:asciiTheme="minorHAnsi" w:eastAsiaTheme="minorEastAsia" w:hAnsiTheme="minorHAnsi" w:cstheme="minorBidi"/>
          <w:b w:val="0"/>
          <w:noProof/>
          <w:sz w:val="24"/>
          <w:szCs w:val="24"/>
          <w:lang w:eastAsia="en-GB"/>
        </w:rPr>
      </w:pPr>
      <w:ins w:id="1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5" w:author="Ilkka Rinne [2]" w:date="2022-09-06T16:09:00Z">
        <w:r>
          <w:rPr>
            <w:noProof/>
            <w:webHidden/>
          </w:rPr>
          <w:t>32</w:t>
        </w:r>
        <w:r>
          <w:rPr>
            <w:noProof/>
            <w:webHidden/>
          </w:rPr>
          <w:fldChar w:fldCharType="end"/>
        </w:r>
        <w:r w:rsidRPr="00C53F60">
          <w:rPr>
            <w:rStyle w:val="Lienhypertexte"/>
            <w:noProof/>
          </w:rPr>
          <w:fldChar w:fldCharType="end"/>
        </w:r>
      </w:ins>
    </w:p>
    <w:p w14:paraId="78A1B38D" w14:textId="1E7D3F7A" w:rsidR="00EA1FB2" w:rsidRDefault="00EA1FB2">
      <w:pPr>
        <w:pStyle w:val="TM3"/>
        <w:rPr>
          <w:ins w:id="186" w:author="Ilkka Rinne [2]" w:date="2022-09-06T16:09:00Z"/>
          <w:rFonts w:asciiTheme="minorHAnsi" w:eastAsiaTheme="minorEastAsia" w:hAnsiTheme="minorHAnsi" w:cstheme="minorBidi"/>
          <w:b w:val="0"/>
          <w:noProof/>
          <w:sz w:val="24"/>
          <w:szCs w:val="24"/>
          <w:lang w:eastAsia="en-GB"/>
        </w:rPr>
      </w:pPr>
      <w:ins w:id="1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88" w:author="Ilkka Rinne [2]" w:date="2022-09-06T16:09:00Z">
        <w:r>
          <w:rPr>
            <w:noProof/>
            <w:webHidden/>
          </w:rPr>
          <w:t>32</w:t>
        </w:r>
        <w:r>
          <w:rPr>
            <w:noProof/>
            <w:webHidden/>
          </w:rPr>
          <w:fldChar w:fldCharType="end"/>
        </w:r>
        <w:r w:rsidRPr="00C53F60">
          <w:rPr>
            <w:rStyle w:val="Lienhypertexte"/>
            <w:noProof/>
          </w:rPr>
          <w:fldChar w:fldCharType="end"/>
        </w:r>
      </w:ins>
    </w:p>
    <w:p w14:paraId="6E72299F" w14:textId="245823DE" w:rsidR="00EA1FB2" w:rsidRDefault="00EA1FB2">
      <w:pPr>
        <w:pStyle w:val="TM3"/>
        <w:rPr>
          <w:ins w:id="189" w:author="Ilkka Rinne [2]" w:date="2022-09-06T16:09:00Z"/>
          <w:rFonts w:asciiTheme="minorHAnsi" w:eastAsiaTheme="minorEastAsia" w:hAnsiTheme="minorHAnsi" w:cstheme="minorBidi"/>
          <w:b w:val="0"/>
          <w:noProof/>
          <w:sz w:val="24"/>
          <w:szCs w:val="24"/>
          <w:lang w:eastAsia="en-GB"/>
        </w:rPr>
      </w:pPr>
      <w:ins w:id="1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1" w:author="Ilkka Rinne [2]" w:date="2022-09-06T16:09:00Z">
        <w:r>
          <w:rPr>
            <w:noProof/>
            <w:webHidden/>
          </w:rPr>
          <w:t>32</w:t>
        </w:r>
        <w:r>
          <w:rPr>
            <w:noProof/>
            <w:webHidden/>
          </w:rPr>
          <w:fldChar w:fldCharType="end"/>
        </w:r>
        <w:r w:rsidRPr="00C53F60">
          <w:rPr>
            <w:rStyle w:val="Lienhypertexte"/>
            <w:noProof/>
          </w:rPr>
          <w:fldChar w:fldCharType="end"/>
        </w:r>
      </w:ins>
    </w:p>
    <w:p w14:paraId="2CB3AD47" w14:textId="46DF4FA6" w:rsidR="00EA1FB2" w:rsidRDefault="00EA1FB2">
      <w:pPr>
        <w:pStyle w:val="TM3"/>
        <w:rPr>
          <w:ins w:id="192" w:author="Ilkka Rinne [2]" w:date="2022-09-06T16:09:00Z"/>
          <w:rFonts w:asciiTheme="minorHAnsi" w:eastAsiaTheme="minorEastAsia" w:hAnsiTheme="minorHAnsi" w:cstheme="minorBidi"/>
          <w:b w:val="0"/>
          <w:noProof/>
          <w:sz w:val="24"/>
          <w:szCs w:val="24"/>
          <w:lang w:eastAsia="en-GB"/>
        </w:rPr>
      </w:pPr>
      <w:ins w:id="1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4" w:author="Ilkka Rinne [2]" w:date="2022-09-06T16:09:00Z">
        <w:r>
          <w:rPr>
            <w:noProof/>
            <w:webHidden/>
          </w:rPr>
          <w:t>32</w:t>
        </w:r>
        <w:r>
          <w:rPr>
            <w:noProof/>
            <w:webHidden/>
          </w:rPr>
          <w:fldChar w:fldCharType="end"/>
        </w:r>
        <w:r w:rsidRPr="00C53F60">
          <w:rPr>
            <w:rStyle w:val="Lienhypertexte"/>
            <w:noProof/>
          </w:rPr>
          <w:fldChar w:fldCharType="end"/>
        </w:r>
      </w:ins>
    </w:p>
    <w:p w14:paraId="040B41A8" w14:textId="2CE35DCE" w:rsidR="00EA1FB2" w:rsidRDefault="00EA1FB2">
      <w:pPr>
        <w:pStyle w:val="TM3"/>
        <w:rPr>
          <w:ins w:id="195" w:author="Ilkka Rinne [2]" w:date="2022-09-06T16:09:00Z"/>
          <w:rFonts w:asciiTheme="minorHAnsi" w:eastAsiaTheme="minorEastAsia" w:hAnsiTheme="minorHAnsi" w:cstheme="minorBidi"/>
          <w:b w:val="0"/>
          <w:noProof/>
          <w:sz w:val="24"/>
          <w:szCs w:val="24"/>
          <w:lang w:eastAsia="en-GB"/>
        </w:rPr>
      </w:pPr>
      <w:ins w:id="1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7" w:author="Ilkka Rinne [2]" w:date="2022-09-06T16:09:00Z">
        <w:r>
          <w:rPr>
            <w:noProof/>
            <w:webHidden/>
          </w:rPr>
          <w:t>33</w:t>
        </w:r>
        <w:r>
          <w:rPr>
            <w:noProof/>
            <w:webHidden/>
          </w:rPr>
          <w:fldChar w:fldCharType="end"/>
        </w:r>
        <w:r w:rsidRPr="00C53F60">
          <w:rPr>
            <w:rStyle w:val="Lienhypertexte"/>
            <w:noProof/>
          </w:rPr>
          <w:fldChar w:fldCharType="end"/>
        </w:r>
      </w:ins>
    </w:p>
    <w:p w14:paraId="3EE27ABC" w14:textId="587A89A2" w:rsidR="00EA1FB2" w:rsidRDefault="00EA1FB2">
      <w:pPr>
        <w:pStyle w:val="TM3"/>
        <w:rPr>
          <w:ins w:id="198" w:author="Ilkka Rinne [2]" w:date="2022-09-06T16:09:00Z"/>
          <w:rFonts w:asciiTheme="minorHAnsi" w:eastAsiaTheme="minorEastAsia" w:hAnsiTheme="minorHAnsi" w:cstheme="minorBidi"/>
          <w:b w:val="0"/>
          <w:noProof/>
          <w:sz w:val="24"/>
          <w:szCs w:val="24"/>
          <w:lang w:eastAsia="en-GB"/>
        </w:rPr>
      </w:pPr>
      <w:ins w:id="1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0" w:author="Ilkka Rinne [2]" w:date="2022-09-06T16:09:00Z">
        <w:r>
          <w:rPr>
            <w:noProof/>
            <w:webHidden/>
          </w:rPr>
          <w:t>33</w:t>
        </w:r>
        <w:r>
          <w:rPr>
            <w:noProof/>
            <w:webHidden/>
          </w:rPr>
          <w:fldChar w:fldCharType="end"/>
        </w:r>
        <w:r w:rsidRPr="00C53F60">
          <w:rPr>
            <w:rStyle w:val="Lienhypertexte"/>
            <w:noProof/>
          </w:rPr>
          <w:fldChar w:fldCharType="end"/>
        </w:r>
      </w:ins>
    </w:p>
    <w:p w14:paraId="118B5AB0" w14:textId="7D9ECE21" w:rsidR="00EA1FB2" w:rsidRDefault="00EA1FB2">
      <w:pPr>
        <w:pStyle w:val="TM2"/>
        <w:rPr>
          <w:ins w:id="201" w:author="Ilkka Rinne [2]" w:date="2022-09-06T16:09:00Z"/>
          <w:rFonts w:asciiTheme="minorHAnsi" w:eastAsiaTheme="minorEastAsia" w:hAnsiTheme="minorHAnsi" w:cstheme="minorBidi"/>
          <w:b w:val="0"/>
          <w:noProof/>
          <w:sz w:val="24"/>
          <w:szCs w:val="24"/>
          <w:lang w:eastAsia="en-GB"/>
        </w:rPr>
      </w:pPr>
      <w:ins w:id="2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3" w:author="Ilkka Rinne [2]" w:date="2022-09-06T16:09:00Z">
        <w:r>
          <w:rPr>
            <w:noProof/>
            <w:webHidden/>
          </w:rPr>
          <w:t>33</w:t>
        </w:r>
        <w:r>
          <w:rPr>
            <w:noProof/>
            <w:webHidden/>
          </w:rPr>
          <w:fldChar w:fldCharType="end"/>
        </w:r>
        <w:r w:rsidRPr="00C53F60">
          <w:rPr>
            <w:rStyle w:val="Lienhypertexte"/>
            <w:noProof/>
          </w:rPr>
          <w:fldChar w:fldCharType="end"/>
        </w:r>
      </w:ins>
    </w:p>
    <w:p w14:paraId="2A22C3FE" w14:textId="0E8E9DD8" w:rsidR="00EA1FB2" w:rsidRDefault="00EA1FB2">
      <w:pPr>
        <w:pStyle w:val="TM3"/>
        <w:rPr>
          <w:ins w:id="204" w:author="Ilkka Rinne [2]" w:date="2022-09-06T16:09:00Z"/>
          <w:rFonts w:asciiTheme="minorHAnsi" w:eastAsiaTheme="minorEastAsia" w:hAnsiTheme="minorHAnsi" w:cstheme="minorBidi"/>
          <w:b w:val="0"/>
          <w:noProof/>
          <w:sz w:val="24"/>
          <w:szCs w:val="24"/>
          <w:lang w:eastAsia="en-GB"/>
        </w:rPr>
      </w:pPr>
      <w:ins w:id="2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6" w:author="Ilkka Rinne [2]" w:date="2022-09-06T16:09:00Z">
        <w:r>
          <w:rPr>
            <w:noProof/>
            <w:webHidden/>
          </w:rPr>
          <w:t>33</w:t>
        </w:r>
        <w:r>
          <w:rPr>
            <w:noProof/>
            <w:webHidden/>
          </w:rPr>
          <w:fldChar w:fldCharType="end"/>
        </w:r>
        <w:r w:rsidRPr="00C53F60">
          <w:rPr>
            <w:rStyle w:val="Lienhypertexte"/>
            <w:noProof/>
          </w:rPr>
          <w:fldChar w:fldCharType="end"/>
        </w:r>
      </w:ins>
    </w:p>
    <w:p w14:paraId="12C5A7A4" w14:textId="4D2BBC39" w:rsidR="00EA1FB2" w:rsidRDefault="00EA1FB2">
      <w:pPr>
        <w:pStyle w:val="TM3"/>
        <w:rPr>
          <w:ins w:id="207" w:author="Ilkka Rinne [2]" w:date="2022-09-06T16:09:00Z"/>
          <w:rFonts w:asciiTheme="minorHAnsi" w:eastAsiaTheme="minorEastAsia" w:hAnsiTheme="minorHAnsi" w:cstheme="minorBidi"/>
          <w:b w:val="0"/>
          <w:noProof/>
          <w:sz w:val="24"/>
          <w:szCs w:val="24"/>
          <w:lang w:eastAsia="en-GB"/>
        </w:rPr>
      </w:pPr>
      <w:ins w:id="2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09" w:author="Ilkka Rinne [2]" w:date="2022-09-06T16:09:00Z">
        <w:r>
          <w:rPr>
            <w:noProof/>
            <w:webHidden/>
          </w:rPr>
          <w:t>33</w:t>
        </w:r>
        <w:r>
          <w:rPr>
            <w:noProof/>
            <w:webHidden/>
          </w:rPr>
          <w:fldChar w:fldCharType="end"/>
        </w:r>
        <w:r w:rsidRPr="00C53F60">
          <w:rPr>
            <w:rStyle w:val="Lienhypertexte"/>
            <w:noProof/>
          </w:rPr>
          <w:fldChar w:fldCharType="end"/>
        </w:r>
      </w:ins>
    </w:p>
    <w:p w14:paraId="43BCF32E" w14:textId="3CF278B6" w:rsidR="00EA1FB2" w:rsidRDefault="00EA1FB2">
      <w:pPr>
        <w:pStyle w:val="TM3"/>
        <w:rPr>
          <w:ins w:id="210" w:author="Ilkka Rinne [2]" w:date="2022-09-06T16:09:00Z"/>
          <w:rFonts w:asciiTheme="minorHAnsi" w:eastAsiaTheme="minorEastAsia" w:hAnsiTheme="minorHAnsi" w:cstheme="minorBidi"/>
          <w:b w:val="0"/>
          <w:noProof/>
          <w:sz w:val="24"/>
          <w:szCs w:val="24"/>
          <w:lang w:eastAsia="en-GB"/>
        </w:rPr>
      </w:pPr>
      <w:ins w:id="2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2" w:author="Ilkka Rinne [2]" w:date="2022-09-06T16:09:00Z">
        <w:r>
          <w:rPr>
            <w:noProof/>
            <w:webHidden/>
          </w:rPr>
          <w:t>34</w:t>
        </w:r>
        <w:r>
          <w:rPr>
            <w:noProof/>
            <w:webHidden/>
          </w:rPr>
          <w:fldChar w:fldCharType="end"/>
        </w:r>
        <w:r w:rsidRPr="00C53F60">
          <w:rPr>
            <w:rStyle w:val="Lienhypertexte"/>
            <w:noProof/>
          </w:rPr>
          <w:fldChar w:fldCharType="end"/>
        </w:r>
      </w:ins>
    </w:p>
    <w:p w14:paraId="42C9F2D1" w14:textId="7287A7FF" w:rsidR="00EA1FB2" w:rsidRDefault="00EA1FB2">
      <w:pPr>
        <w:pStyle w:val="TM2"/>
        <w:rPr>
          <w:ins w:id="213" w:author="Ilkka Rinne [2]" w:date="2022-09-06T16:09:00Z"/>
          <w:rFonts w:asciiTheme="minorHAnsi" w:eastAsiaTheme="minorEastAsia" w:hAnsiTheme="minorHAnsi" w:cstheme="minorBidi"/>
          <w:b w:val="0"/>
          <w:noProof/>
          <w:sz w:val="24"/>
          <w:szCs w:val="24"/>
          <w:lang w:eastAsia="en-GB"/>
        </w:rPr>
      </w:pPr>
      <w:ins w:id="2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5" w:author="Ilkka Rinne [2]" w:date="2022-09-06T16:09:00Z">
        <w:r>
          <w:rPr>
            <w:noProof/>
            <w:webHidden/>
          </w:rPr>
          <w:t>34</w:t>
        </w:r>
        <w:r>
          <w:rPr>
            <w:noProof/>
            <w:webHidden/>
          </w:rPr>
          <w:fldChar w:fldCharType="end"/>
        </w:r>
        <w:r w:rsidRPr="00C53F60">
          <w:rPr>
            <w:rStyle w:val="Lienhypertexte"/>
            <w:noProof/>
          </w:rPr>
          <w:fldChar w:fldCharType="end"/>
        </w:r>
      </w:ins>
    </w:p>
    <w:p w14:paraId="5875243A" w14:textId="27DC4F15" w:rsidR="00EA1FB2" w:rsidRDefault="00EA1FB2">
      <w:pPr>
        <w:pStyle w:val="TM3"/>
        <w:rPr>
          <w:ins w:id="216" w:author="Ilkka Rinne [2]" w:date="2022-09-06T16:09:00Z"/>
          <w:rFonts w:asciiTheme="minorHAnsi" w:eastAsiaTheme="minorEastAsia" w:hAnsiTheme="minorHAnsi" w:cstheme="minorBidi"/>
          <w:b w:val="0"/>
          <w:noProof/>
          <w:sz w:val="24"/>
          <w:szCs w:val="24"/>
          <w:lang w:eastAsia="en-GB"/>
        </w:rPr>
      </w:pPr>
      <w:ins w:id="2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18" w:author="Ilkka Rinne [2]" w:date="2022-09-06T16:09:00Z">
        <w:r>
          <w:rPr>
            <w:noProof/>
            <w:webHidden/>
          </w:rPr>
          <w:t>34</w:t>
        </w:r>
        <w:r>
          <w:rPr>
            <w:noProof/>
            <w:webHidden/>
          </w:rPr>
          <w:fldChar w:fldCharType="end"/>
        </w:r>
        <w:r w:rsidRPr="00C53F60">
          <w:rPr>
            <w:rStyle w:val="Lienhypertexte"/>
            <w:noProof/>
          </w:rPr>
          <w:fldChar w:fldCharType="end"/>
        </w:r>
      </w:ins>
    </w:p>
    <w:p w14:paraId="20FB98EB" w14:textId="34E85925" w:rsidR="00EA1FB2" w:rsidRDefault="00EA1FB2">
      <w:pPr>
        <w:pStyle w:val="TM3"/>
        <w:rPr>
          <w:ins w:id="219" w:author="Ilkka Rinne [2]" w:date="2022-09-06T16:09:00Z"/>
          <w:rFonts w:asciiTheme="minorHAnsi" w:eastAsiaTheme="minorEastAsia" w:hAnsiTheme="minorHAnsi" w:cstheme="minorBidi"/>
          <w:b w:val="0"/>
          <w:noProof/>
          <w:sz w:val="24"/>
          <w:szCs w:val="24"/>
          <w:lang w:eastAsia="en-GB"/>
        </w:rPr>
      </w:pPr>
      <w:ins w:id="2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1" w:author="Ilkka Rinne [2]" w:date="2022-09-06T16:09:00Z">
        <w:r>
          <w:rPr>
            <w:noProof/>
            <w:webHidden/>
          </w:rPr>
          <w:t>34</w:t>
        </w:r>
        <w:r>
          <w:rPr>
            <w:noProof/>
            <w:webHidden/>
          </w:rPr>
          <w:fldChar w:fldCharType="end"/>
        </w:r>
        <w:r w:rsidRPr="00C53F60">
          <w:rPr>
            <w:rStyle w:val="Lienhypertexte"/>
            <w:noProof/>
          </w:rPr>
          <w:fldChar w:fldCharType="end"/>
        </w:r>
      </w:ins>
    </w:p>
    <w:p w14:paraId="6F262CA9" w14:textId="7952196E" w:rsidR="00EA1FB2" w:rsidRDefault="00EA1FB2">
      <w:pPr>
        <w:pStyle w:val="TM2"/>
        <w:rPr>
          <w:ins w:id="222" w:author="Ilkka Rinne [2]" w:date="2022-09-06T16:09:00Z"/>
          <w:rFonts w:asciiTheme="minorHAnsi" w:eastAsiaTheme="minorEastAsia" w:hAnsiTheme="minorHAnsi" w:cstheme="minorBidi"/>
          <w:b w:val="0"/>
          <w:noProof/>
          <w:sz w:val="24"/>
          <w:szCs w:val="24"/>
          <w:lang w:eastAsia="en-GB"/>
        </w:rPr>
      </w:pPr>
      <w:ins w:id="2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4" w:author="Ilkka Rinne [2]" w:date="2022-09-06T16:09:00Z">
        <w:r>
          <w:rPr>
            <w:noProof/>
            <w:webHidden/>
          </w:rPr>
          <w:t>35</w:t>
        </w:r>
        <w:r>
          <w:rPr>
            <w:noProof/>
            <w:webHidden/>
          </w:rPr>
          <w:fldChar w:fldCharType="end"/>
        </w:r>
        <w:r w:rsidRPr="00C53F60">
          <w:rPr>
            <w:rStyle w:val="Lienhypertexte"/>
            <w:noProof/>
          </w:rPr>
          <w:fldChar w:fldCharType="end"/>
        </w:r>
      </w:ins>
    </w:p>
    <w:p w14:paraId="268C3F90" w14:textId="6A81883A" w:rsidR="00EA1FB2" w:rsidRDefault="00EA1FB2">
      <w:pPr>
        <w:pStyle w:val="TM3"/>
        <w:rPr>
          <w:ins w:id="225" w:author="Ilkka Rinne [2]" w:date="2022-09-06T16:09:00Z"/>
          <w:rFonts w:asciiTheme="minorHAnsi" w:eastAsiaTheme="minorEastAsia" w:hAnsiTheme="minorHAnsi" w:cstheme="minorBidi"/>
          <w:b w:val="0"/>
          <w:noProof/>
          <w:sz w:val="24"/>
          <w:szCs w:val="24"/>
          <w:lang w:eastAsia="en-GB"/>
        </w:rPr>
      </w:pPr>
      <w:ins w:id="2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7" w:author="Ilkka Rinne [2]" w:date="2022-09-06T16:09:00Z">
        <w:r>
          <w:rPr>
            <w:noProof/>
            <w:webHidden/>
          </w:rPr>
          <w:t>35</w:t>
        </w:r>
        <w:r>
          <w:rPr>
            <w:noProof/>
            <w:webHidden/>
          </w:rPr>
          <w:fldChar w:fldCharType="end"/>
        </w:r>
        <w:r w:rsidRPr="00C53F60">
          <w:rPr>
            <w:rStyle w:val="Lienhypertexte"/>
            <w:noProof/>
          </w:rPr>
          <w:fldChar w:fldCharType="end"/>
        </w:r>
      </w:ins>
    </w:p>
    <w:p w14:paraId="6D6F4E01" w14:textId="310FEE60" w:rsidR="00EA1FB2" w:rsidRDefault="00EA1FB2">
      <w:pPr>
        <w:pStyle w:val="TM3"/>
        <w:rPr>
          <w:ins w:id="228" w:author="Ilkka Rinne [2]" w:date="2022-09-06T16:09:00Z"/>
          <w:rFonts w:asciiTheme="minorHAnsi" w:eastAsiaTheme="minorEastAsia" w:hAnsiTheme="minorHAnsi" w:cstheme="minorBidi"/>
          <w:b w:val="0"/>
          <w:noProof/>
          <w:sz w:val="24"/>
          <w:szCs w:val="24"/>
          <w:lang w:eastAsia="en-GB"/>
        </w:rPr>
      </w:pPr>
      <w:ins w:id="2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0" w:author="Ilkka Rinne [2]" w:date="2022-09-06T16:09:00Z">
        <w:r>
          <w:rPr>
            <w:noProof/>
            <w:webHidden/>
          </w:rPr>
          <w:t>35</w:t>
        </w:r>
        <w:r>
          <w:rPr>
            <w:noProof/>
            <w:webHidden/>
          </w:rPr>
          <w:fldChar w:fldCharType="end"/>
        </w:r>
        <w:r w:rsidRPr="00C53F60">
          <w:rPr>
            <w:rStyle w:val="Lienhypertexte"/>
            <w:noProof/>
          </w:rPr>
          <w:fldChar w:fldCharType="end"/>
        </w:r>
      </w:ins>
    </w:p>
    <w:p w14:paraId="62105C45" w14:textId="33E5D71A" w:rsidR="00EA1FB2" w:rsidRDefault="00EA1FB2">
      <w:pPr>
        <w:pStyle w:val="TM3"/>
        <w:rPr>
          <w:ins w:id="231" w:author="Ilkka Rinne [2]" w:date="2022-09-06T16:09:00Z"/>
          <w:rFonts w:asciiTheme="minorHAnsi" w:eastAsiaTheme="minorEastAsia" w:hAnsiTheme="minorHAnsi" w:cstheme="minorBidi"/>
          <w:b w:val="0"/>
          <w:noProof/>
          <w:sz w:val="24"/>
          <w:szCs w:val="24"/>
          <w:lang w:eastAsia="en-GB"/>
        </w:rPr>
      </w:pPr>
      <w:ins w:id="2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3" w:author="Ilkka Rinne [2]" w:date="2022-09-06T16:09:00Z">
        <w:r>
          <w:rPr>
            <w:noProof/>
            <w:webHidden/>
          </w:rPr>
          <w:t>36</w:t>
        </w:r>
        <w:r>
          <w:rPr>
            <w:noProof/>
            <w:webHidden/>
          </w:rPr>
          <w:fldChar w:fldCharType="end"/>
        </w:r>
        <w:r w:rsidRPr="00C53F60">
          <w:rPr>
            <w:rStyle w:val="Lienhypertexte"/>
            <w:noProof/>
          </w:rPr>
          <w:fldChar w:fldCharType="end"/>
        </w:r>
      </w:ins>
    </w:p>
    <w:p w14:paraId="28B0B017" w14:textId="0FA81767" w:rsidR="00EA1FB2" w:rsidRDefault="00EA1FB2">
      <w:pPr>
        <w:pStyle w:val="TM2"/>
        <w:rPr>
          <w:ins w:id="234" w:author="Ilkka Rinne [2]" w:date="2022-09-06T16:09:00Z"/>
          <w:rFonts w:asciiTheme="minorHAnsi" w:eastAsiaTheme="minorEastAsia" w:hAnsiTheme="minorHAnsi" w:cstheme="minorBidi"/>
          <w:b w:val="0"/>
          <w:noProof/>
          <w:sz w:val="24"/>
          <w:szCs w:val="24"/>
          <w:lang w:eastAsia="en-GB"/>
        </w:rPr>
      </w:pPr>
      <w:ins w:id="2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6" w:author="Ilkka Rinne [2]" w:date="2022-09-06T16:09:00Z">
        <w:r>
          <w:rPr>
            <w:noProof/>
            <w:webHidden/>
          </w:rPr>
          <w:t>36</w:t>
        </w:r>
        <w:r>
          <w:rPr>
            <w:noProof/>
            <w:webHidden/>
          </w:rPr>
          <w:fldChar w:fldCharType="end"/>
        </w:r>
        <w:r w:rsidRPr="00C53F60">
          <w:rPr>
            <w:rStyle w:val="Lienhypertexte"/>
            <w:noProof/>
          </w:rPr>
          <w:fldChar w:fldCharType="end"/>
        </w:r>
      </w:ins>
    </w:p>
    <w:p w14:paraId="1D6020D9" w14:textId="1D214AEC" w:rsidR="00EA1FB2" w:rsidRDefault="00EA1FB2">
      <w:pPr>
        <w:pStyle w:val="TM3"/>
        <w:rPr>
          <w:ins w:id="237" w:author="Ilkka Rinne [2]" w:date="2022-09-06T16:09:00Z"/>
          <w:rFonts w:asciiTheme="minorHAnsi" w:eastAsiaTheme="minorEastAsia" w:hAnsiTheme="minorHAnsi" w:cstheme="minorBidi"/>
          <w:b w:val="0"/>
          <w:noProof/>
          <w:sz w:val="24"/>
          <w:szCs w:val="24"/>
          <w:lang w:eastAsia="en-GB"/>
        </w:rPr>
      </w:pPr>
      <w:ins w:id="2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39" w:author="Ilkka Rinne [2]" w:date="2022-09-06T16:09:00Z">
        <w:r>
          <w:rPr>
            <w:noProof/>
            <w:webHidden/>
          </w:rPr>
          <w:t>36</w:t>
        </w:r>
        <w:r>
          <w:rPr>
            <w:noProof/>
            <w:webHidden/>
          </w:rPr>
          <w:fldChar w:fldCharType="end"/>
        </w:r>
        <w:r w:rsidRPr="00C53F60">
          <w:rPr>
            <w:rStyle w:val="Lienhypertexte"/>
            <w:noProof/>
          </w:rPr>
          <w:fldChar w:fldCharType="end"/>
        </w:r>
      </w:ins>
    </w:p>
    <w:p w14:paraId="0BD8EB0B" w14:textId="2C8AEE06" w:rsidR="00EA1FB2" w:rsidRDefault="00EA1FB2">
      <w:pPr>
        <w:pStyle w:val="TM3"/>
        <w:rPr>
          <w:ins w:id="240" w:author="Ilkka Rinne [2]" w:date="2022-09-06T16:09:00Z"/>
          <w:rFonts w:asciiTheme="minorHAnsi" w:eastAsiaTheme="minorEastAsia" w:hAnsiTheme="minorHAnsi" w:cstheme="minorBidi"/>
          <w:b w:val="0"/>
          <w:noProof/>
          <w:sz w:val="24"/>
          <w:szCs w:val="24"/>
          <w:lang w:eastAsia="en-GB"/>
        </w:rPr>
      </w:pPr>
      <w:ins w:id="2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2" w:author="Ilkka Rinne [2]" w:date="2022-09-06T16:09:00Z">
        <w:r>
          <w:rPr>
            <w:noProof/>
            <w:webHidden/>
          </w:rPr>
          <w:t>36</w:t>
        </w:r>
        <w:r>
          <w:rPr>
            <w:noProof/>
            <w:webHidden/>
          </w:rPr>
          <w:fldChar w:fldCharType="end"/>
        </w:r>
        <w:r w:rsidRPr="00C53F60">
          <w:rPr>
            <w:rStyle w:val="Lienhypertexte"/>
            <w:noProof/>
          </w:rPr>
          <w:fldChar w:fldCharType="end"/>
        </w:r>
      </w:ins>
    </w:p>
    <w:p w14:paraId="1BBDC00B" w14:textId="01DBA7DE" w:rsidR="00EA1FB2" w:rsidRDefault="00EA1FB2">
      <w:pPr>
        <w:pStyle w:val="TM3"/>
        <w:rPr>
          <w:ins w:id="243" w:author="Ilkka Rinne [2]" w:date="2022-09-06T16:09:00Z"/>
          <w:rFonts w:asciiTheme="minorHAnsi" w:eastAsiaTheme="minorEastAsia" w:hAnsiTheme="minorHAnsi" w:cstheme="minorBidi"/>
          <w:b w:val="0"/>
          <w:noProof/>
          <w:sz w:val="24"/>
          <w:szCs w:val="24"/>
          <w:lang w:eastAsia="en-GB"/>
        </w:rPr>
      </w:pPr>
      <w:ins w:id="2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5" w:author="Ilkka Rinne [2]" w:date="2022-09-06T16:09:00Z">
        <w:r>
          <w:rPr>
            <w:noProof/>
            <w:webHidden/>
          </w:rPr>
          <w:t>37</w:t>
        </w:r>
        <w:r>
          <w:rPr>
            <w:noProof/>
            <w:webHidden/>
          </w:rPr>
          <w:fldChar w:fldCharType="end"/>
        </w:r>
        <w:r w:rsidRPr="00C53F60">
          <w:rPr>
            <w:rStyle w:val="Lienhypertexte"/>
            <w:noProof/>
          </w:rPr>
          <w:fldChar w:fldCharType="end"/>
        </w:r>
      </w:ins>
    </w:p>
    <w:p w14:paraId="597D1E91" w14:textId="098A5804" w:rsidR="00EA1FB2" w:rsidRDefault="00EA1FB2">
      <w:pPr>
        <w:pStyle w:val="TM3"/>
        <w:rPr>
          <w:ins w:id="246" w:author="Ilkka Rinne [2]" w:date="2022-09-06T16:09:00Z"/>
          <w:rFonts w:asciiTheme="minorHAnsi" w:eastAsiaTheme="minorEastAsia" w:hAnsiTheme="minorHAnsi" w:cstheme="minorBidi"/>
          <w:b w:val="0"/>
          <w:noProof/>
          <w:sz w:val="24"/>
          <w:szCs w:val="24"/>
          <w:lang w:eastAsia="en-GB"/>
        </w:rPr>
      </w:pPr>
      <w:ins w:id="2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48" w:author="Ilkka Rinne [2]" w:date="2022-09-06T16:09:00Z">
        <w:r>
          <w:rPr>
            <w:noProof/>
            <w:webHidden/>
          </w:rPr>
          <w:t>37</w:t>
        </w:r>
        <w:r>
          <w:rPr>
            <w:noProof/>
            <w:webHidden/>
          </w:rPr>
          <w:fldChar w:fldCharType="end"/>
        </w:r>
        <w:r w:rsidRPr="00C53F60">
          <w:rPr>
            <w:rStyle w:val="Lienhypertexte"/>
            <w:noProof/>
          </w:rPr>
          <w:fldChar w:fldCharType="end"/>
        </w:r>
      </w:ins>
    </w:p>
    <w:p w14:paraId="300A7FD6" w14:textId="2E774F07" w:rsidR="00EA1FB2" w:rsidRDefault="00EA1FB2">
      <w:pPr>
        <w:pStyle w:val="TM3"/>
        <w:rPr>
          <w:ins w:id="249" w:author="Ilkka Rinne [2]" w:date="2022-09-06T16:09:00Z"/>
          <w:rFonts w:asciiTheme="minorHAnsi" w:eastAsiaTheme="minorEastAsia" w:hAnsiTheme="minorHAnsi" w:cstheme="minorBidi"/>
          <w:b w:val="0"/>
          <w:noProof/>
          <w:sz w:val="24"/>
          <w:szCs w:val="24"/>
          <w:lang w:eastAsia="en-GB"/>
        </w:rPr>
      </w:pPr>
      <w:ins w:id="2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1" w:author="Ilkka Rinne [2]" w:date="2022-09-06T16:09:00Z">
        <w:r>
          <w:rPr>
            <w:noProof/>
            <w:webHidden/>
          </w:rPr>
          <w:t>37</w:t>
        </w:r>
        <w:r>
          <w:rPr>
            <w:noProof/>
            <w:webHidden/>
          </w:rPr>
          <w:fldChar w:fldCharType="end"/>
        </w:r>
        <w:r w:rsidRPr="00C53F60">
          <w:rPr>
            <w:rStyle w:val="Lienhypertexte"/>
            <w:noProof/>
          </w:rPr>
          <w:fldChar w:fldCharType="end"/>
        </w:r>
      </w:ins>
    </w:p>
    <w:p w14:paraId="1DD70272" w14:textId="15F066B2" w:rsidR="00EA1FB2" w:rsidRDefault="00EA1FB2">
      <w:pPr>
        <w:pStyle w:val="TM2"/>
        <w:rPr>
          <w:ins w:id="252" w:author="Ilkka Rinne [2]" w:date="2022-09-06T16:09:00Z"/>
          <w:rFonts w:asciiTheme="minorHAnsi" w:eastAsiaTheme="minorEastAsia" w:hAnsiTheme="minorHAnsi" w:cstheme="minorBidi"/>
          <w:b w:val="0"/>
          <w:noProof/>
          <w:sz w:val="24"/>
          <w:szCs w:val="24"/>
          <w:lang w:eastAsia="en-GB"/>
        </w:rPr>
      </w:pPr>
      <w:ins w:id="2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4" w:author="Ilkka Rinne [2]" w:date="2022-09-06T16:09:00Z">
        <w:r>
          <w:rPr>
            <w:noProof/>
            <w:webHidden/>
          </w:rPr>
          <w:t>37</w:t>
        </w:r>
        <w:r>
          <w:rPr>
            <w:noProof/>
            <w:webHidden/>
          </w:rPr>
          <w:fldChar w:fldCharType="end"/>
        </w:r>
        <w:r w:rsidRPr="00C53F60">
          <w:rPr>
            <w:rStyle w:val="Lienhypertexte"/>
            <w:noProof/>
          </w:rPr>
          <w:fldChar w:fldCharType="end"/>
        </w:r>
      </w:ins>
    </w:p>
    <w:p w14:paraId="5C8590C0" w14:textId="0C9B18CA" w:rsidR="00EA1FB2" w:rsidRDefault="00EA1FB2">
      <w:pPr>
        <w:pStyle w:val="TM3"/>
        <w:rPr>
          <w:ins w:id="255" w:author="Ilkka Rinne [2]" w:date="2022-09-06T16:09:00Z"/>
          <w:rFonts w:asciiTheme="minorHAnsi" w:eastAsiaTheme="minorEastAsia" w:hAnsiTheme="minorHAnsi" w:cstheme="minorBidi"/>
          <w:b w:val="0"/>
          <w:noProof/>
          <w:sz w:val="24"/>
          <w:szCs w:val="24"/>
          <w:lang w:eastAsia="en-GB"/>
        </w:rPr>
      </w:pPr>
      <w:ins w:id="2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7" w:author="Ilkka Rinne [2]" w:date="2022-09-06T16:09:00Z">
        <w:r>
          <w:rPr>
            <w:noProof/>
            <w:webHidden/>
          </w:rPr>
          <w:t>37</w:t>
        </w:r>
        <w:r>
          <w:rPr>
            <w:noProof/>
            <w:webHidden/>
          </w:rPr>
          <w:fldChar w:fldCharType="end"/>
        </w:r>
        <w:r w:rsidRPr="00C53F60">
          <w:rPr>
            <w:rStyle w:val="Lienhypertexte"/>
            <w:noProof/>
          </w:rPr>
          <w:fldChar w:fldCharType="end"/>
        </w:r>
      </w:ins>
    </w:p>
    <w:p w14:paraId="0B0EFE94" w14:textId="57F91AE0" w:rsidR="00EA1FB2" w:rsidRDefault="00EA1FB2">
      <w:pPr>
        <w:pStyle w:val="TM3"/>
        <w:rPr>
          <w:ins w:id="258" w:author="Ilkka Rinne [2]" w:date="2022-09-06T16:09:00Z"/>
          <w:rFonts w:asciiTheme="minorHAnsi" w:eastAsiaTheme="minorEastAsia" w:hAnsiTheme="minorHAnsi" w:cstheme="minorBidi"/>
          <w:b w:val="0"/>
          <w:noProof/>
          <w:sz w:val="24"/>
          <w:szCs w:val="24"/>
          <w:lang w:eastAsia="en-GB"/>
        </w:rPr>
      </w:pPr>
      <w:ins w:id="2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0" w:author="Ilkka Rinne [2]" w:date="2022-09-06T16:09:00Z">
        <w:r>
          <w:rPr>
            <w:noProof/>
            <w:webHidden/>
          </w:rPr>
          <w:t>37</w:t>
        </w:r>
        <w:r>
          <w:rPr>
            <w:noProof/>
            <w:webHidden/>
          </w:rPr>
          <w:fldChar w:fldCharType="end"/>
        </w:r>
        <w:r w:rsidRPr="00C53F60">
          <w:rPr>
            <w:rStyle w:val="Lienhypertexte"/>
            <w:noProof/>
          </w:rPr>
          <w:fldChar w:fldCharType="end"/>
        </w:r>
      </w:ins>
    </w:p>
    <w:p w14:paraId="59492BA9" w14:textId="33152F3B" w:rsidR="00EA1FB2" w:rsidRDefault="00EA1FB2">
      <w:pPr>
        <w:pStyle w:val="TM3"/>
        <w:rPr>
          <w:ins w:id="261" w:author="Ilkka Rinne [2]" w:date="2022-09-06T16:09:00Z"/>
          <w:rFonts w:asciiTheme="minorHAnsi" w:eastAsiaTheme="minorEastAsia" w:hAnsiTheme="minorHAnsi" w:cstheme="minorBidi"/>
          <w:b w:val="0"/>
          <w:noProof/>
          <w:sz w:val="24"/>
          <w:szCs w:val="24"/>
          <w:lang w:eastAsia="en-GB"/>
        </w:rPr>
      </w:pPr>
      <w:ins w:id="2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3" w:author="Ilkka Rinne [2]" w:date="2022-09-06T16:09:00Z">
        <w:r>
          <w:rPr>
            <w:noProof/>
            <w:webHidden/>
          </w:rPr>
          <w:t>38</w:t>
        </w:r>
        <w:r>
          <w:rPr>
            <w:noProof/>
            <w:webHidden/>
          </w:rPr>
          <w:fldChar w:fldCharType="end"/>
        </w:r>
        <w:r w:rsidRPr="00C53F60">
          <w:rPr>
            <w:rStyle w:val="Lienhypertexte"/>
            <w:noProof/>
          </w:rPr>
          <w:fldChar w:fldCharType="end"/>
        </w:r>
      </w:ins>
    </w:p>
    <w:p w14:paraId="671CDF90" w14:textId="11BF68A3" w:rsidR="00EA1FB2" w:rsidRDefault="00EA1FB2">
      <w:pPr>
        <w:pStyle w:val="TM3"/>
        <w:rPr>
          <w:ins w:id="264" w:author="Ilkka Rinne [2]" w:date="2022-09-06T16:09:00Z"/>
          <w:rFonts w:asciiTheme="minorHAnsi" w:eastAsiaTheme="minorEastAsia" w:hAnsiTheme="minorHAnsi" w:cstheme="minorBidi"/>
          <w:b w:val="0"/>
          <w:noProof/>
          <w:sz w:val="24"/>
          <w:szCs w:val="24"/>
          <w:lang w:eastAsia="en-GB"/>
        </w:rPr>
      </w:pPr>
      <w:ins w:id="2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6" w:author="Ilkka Rinne [2]" w:date="2022-09-06T16:09:00Z">
        <w:r>
          <w:rPr>
            <w:noProof/>
            <w:webHidden/>
          </w:rPr>
          <w:t>38</w:t>
        </w:r>
        <w:r>
          <w:rPr>
            <w:noProof/>
            <w:webHidden/>
          </w:rPr>
          <w:fldChar w:fldCharType="end"/>
        </w:r>
        <w:r w:rsidRPr="00C53F60">
          <w:rPr>
            <w:rStyle w:val="Lienhypertexte"/>
            <w:noProof/>
          </w:rPr>
          <w:fldChar w:fldCharType="end"/>
        </w:r>
      </w:ins>
    </w:p>
    <w:p w14:paraId="59B98A1A" w14:textId="0E837A76" w:rsidR="00EA1FB2" w:rsidRDefault="00EA1FB2">
      <w:pPr>
        <w:pStyle w:val="TM2"/>
        <w:rPr>
          <w:ins w:id="267" w:author="Ilkka Rinne [2]" w:date="2022-09-06T16:09:00Z"/>
          <w:rFonts w:asciiTheme="minorHAnsi" w:eastAsiaTheme="minorEastAsia" w:hAnsiTheme="minorHAnsi" w:cstheme="minorBidi"/>
          <w:b w:val="0"/>
          <w:noProof/>
          <w:sz w:val="24"/>
          <w:szCs w:val="24"/>
          <w:lang w:eastAsia="en-GB"/>
        </w:rPr>
      </w:pPr>
      <w:ins w:id="2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69" w:author="Ilkka Rinne [2]" w:date="2022-09-06T16:09:00Z">
        <w:r>
          <w:rPr>
            <w:noProof/>
            <w:webHidden/>
          </w:rPr>
          <w:t>38</w:t>
        </w:r>
        <w:r>
          <w:rPr>
            <w:noProof/>
            <w:webHidden/>
          </w:rPr>
          <w:fldChar w:fldCharType="end"/>
        </w:r>
        <w:r w:rsidRPr="00C53F60">
          <w:rPr>
            <w:rStyle w:val="Lienhypertexte"/>
            <w:noProof/>
          </w:rPr>
          <w:fldChar w:fldCharType="end"/>
        </w:r>
      </w:ins>
    </w:p>
    <w:p w14:paraId="3DF3EBC6" w14:textId="03AA49D5" w:rsidR="00EA1FB2" w:rsidRDefault="00EA1FB2">
      <w:pPr>
        <w:pStyle w:val="TM3"/>
        <w:rPr>
          <w:ins w:id="270" w:author="Ilkka Rinne [2]" w:date="2022-09-06T16:09:00Z"/>
          <w:rFonts w:asciiTheme="minorHAnsi" w:eastAsiaTheme="minorEastAsia" w:hAnsiTheme="minorHAnsi" w:cstheme="minorBidi"/>
          <w:b w:val="0"/>
          <w:noProof/>
          <w:sz w:val="24"/>
          <w:szCs w:val="24"/>
          <w:lang w:eastAsia="en-GB"/>
        </w:rPr>
      </w:pPr>
      <w:ins w:id="2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2" w:author="Ilkka Rinne [2]" w:date="2022-09-06T16:09:00Z">
        <w:r>
          <w:rPr>
            <w:noProof/>
            <w:webHidden/>
          </w:rPr>
          <w:t>38</w:t>
        </w:r>
        <w:r>
          <w:rPr>
            <w:noProof/>
            <w:webHidden/>
          </w:rPr>
          <w:fldChar w:fldCharType="end"/>
        </w:r>
        <w:r w:rsidRPr="00C53F60">
          <w:rPr>
            <w:rStyle w:val="Lienhypertexte"/>
            <w:noProof/>
          </w:rPr>
          <w:fldChar w:fldCharType="end"/>
        </w:r>
      </w:ins>
    </w:p>
    <w:p w14:paraId="51A8ED16" w14:textId="69E3C0F4" w:rsidR="00EA1FB2" w:rsidRDefault="00EA1FB2">
      <w:pPr>
        <w:pStyle w:val="TM3"/>
        <w:rPr>
          <w:ins w:id="273" w:author="Ilkka Rinne [2]" w:date="2022-09-06T16:09:00Z"/>
          <w:rFonts w:asciiTheme="minorHAnsi" w:eastAsiaTheme="minorEastAsia" w:hAnsiTheme="minorHAnsi" w:cstheme="minorBidi"/>
          <w:b w:val="0"/>
          <w:noProof/>
          <w:sz w:val="24"/>
          <w:szCs w:val="24"/>
          <w:lang w:eastAsia="en-GB"/>
        </w:rPr>
      </w:pPr>
      <w:ins w:id="2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5" w:author="Ilkka Rinne [2]" w:date="2022-09-06T16:09:00Z">
        <w:r>
          <w:rPr>
            <w:noProof/>
            <w:webHidden/>
          </w:rPr>
          <w:t>38</w:t>
        </w:r>
        <w:r>
          <w:rPr>
            <w:noProof/>
            <w:webHidden/>
          </w:rPr>
          <w:fldChar w:fldCharType="end"/>
        </w:r>
        <w:r w:rsidRPr="00C53F60">
          <w:rPr>
            <w:rStyle w:val="Lienhypertexte"/>
            <w:noProof/>
          </w:rPr>
          <w:fldChar w:fldCharType="end"/>
        </w:r>
      </w:ins>
    </w:p>
    <w:p w14:paraId="589C3CE2" w14:textId="63375DF2" w:rsidR="00EA1FB2" w:rsidRDefault="00EA1FB2">
      <w:pPr>
        <w:pStyle w:val="TM3"/>
        <w:rPr>
          <w:ins w:id="276" w:author="Ilkka Rinne [2]" w:date="2022-09-06T16:09:00Z"/>
          <w:rFonts w:asciiTheme="minorHAnsi" w:eastAsiaTheme="minorEastAsia" w:hAnsiTheme="minorHAnsi" w:cstheme="minorBidi"/>
          <w:b w:val="0"/>
          <w:noProof/>
          <w:sz w:val="24"/>
          <w:szCs w:val="24"/>
          <w:lang w:eastAsia="en-GB"/>
        </w:rPr>
      </w:pPr>
      <w:ins w:id="2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78" w:author="Ilkka Rinne [2]" w:date="2022-09-06T16:09:00Z">
        <w:r>
          <w:rPr>
            <w:noProof/>
            <w:webHidden/>
          </w:rPr>
          <w:t>39</w:t>
        </w:r>
        <w:r>
          <w:rPr>
            <w:noProof/>
            <w:webHidden/>
          </w:rPr>
          <w:fldChar w:fldCharType="end"/>
        </w:r>
        <w:r w:rsidRPr="00C53F60">
          <w:rPr>
            <w:rStyle w:val="Lienhypertexte"/>
            <w:noProof/>
          </w:rPr>
          <w:fldChar w:fldCharType="end"/>
        </w:r>
      </w:ins>
    </w:p>
    <w:p w14:paraId="7CD88669" w14:textId="1168BB42" w:rsidR="00EA1FB2" w:rsidRDefault="00EA1FB2">
      <w:pPr>
        <w:pStyle w:val="TM3"/>
        <w:rPr>
          <w:ins w:id="279" w:author="Ilkka Rinne [2]" w:date="2022-09-06T16:09:00Z"/>
          <w:rFonts w:asciiTheme="minorHAnsi" w:eastAsiaTheme="minorEastAsia" w:hAnsiTheme="minorHAnsi" w:cstheme="minorBidi"/>
          <w:b w:val="0"/>
          <w:noProof/>
          <w:sz w:val="24"/>
          <w:szCs w:val="24"/>
          <w:lang w:eastAsia="en-GB"/>
        </w:rPr>
      </w:pPr>
      <w:ins w:id="2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1" w:author="Ilkka Rinne [2]" w:date="2022-09-06T16:09:00Z">
        <w:r>
          <w:rPr>
            <w:noProof/>
            <w:webHidden/>
          </w:rPr>
          <w:t>39</w:t>
        </w:r>
        <w:r>
          <w:rPr>
            <w:noProof/>
            <w:webHidden/>
          </w:rPr>
          <w:fldChar w:fldCharType="end"/>
        </w:r>
        <w:r w:rsidRPr="00C53F60">
          <w:rPr>
            <w:rStyle w:val="Lienhypertexte"/>
            <w:noProof/>
          </w:rPr>
          <w:fldChar w:fldCharType="end"/>
        </w:r>
      </w:ins>
    </w:p>
    <w:p w14:paraId="19A961F5" w14:textId="20926E0D" w:rsidR="00EA1FB2" w:rsidRDefault="00EA1FB2">
      <w:pPr>
        <w:pStyle w:val="TM1"/>
        <w:rPr>
          <w:ins w:id="282" w:author="Ilkka Rinne [2]" w:date="2022-09-06T16:09:00Z"/>
          <w:rFonts w:asciiTheme="minorHAnsi" w:eastAsiaTheme="minorEastAsia" w:hAnsiTheme="minorHAnsi" w:cstheme="minorBidi"/>
          <w:b w:val="0"/>
          <w:noProof/>
          <w:sz w:val="24"/>
          <w:szCs w:val="24"/>
          <w:lang w:eastAsia="en-GB"/>
        </w:rPr>
      </w:pPr>
      <w:ins w:id="2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4" w:author="Ilkka Rinne [2]" w:date="2022-09-06T16:09:00Z">
        <w:r>
          <w:rPr>
            <w:noProof/>
            <w:webHidden/>
          </w:rPr>
          <w:t>39</w:t>
        </w:r>
        <w:r>
          <w:rPr>
            <w:noProof/>
            <w:webHidden/>
          </w:rPr>
          <w:fldChar w:fldCharType="end"/>
        </w:r>
        <w:r w:rsidRPr="00C53F60">
          <w:rPr>
            <w:rStyle w:val="Lienhypertexte"/>
            <w:noProof/>
          </w:rPr>
          <w:fldChar w:fldCharType="end"/>
        </w:r>
      </w:ins>
    </w:p>
    <w:p w14:paraId="121FB891" w14:textId="3F0130B4" w:rsidR="00EA1FB2" w:rsidRDefault="00EA1FB2">
      <w:pPr>
        <w:pStyle w:val="TM2"/>
        <w:rPr>
          <w:ins w:id="285" w:author="Ilkka Rinne [2]" w:date="2022-09-06T16:09:00Z"/>
          <w:rFonts w:asciiTheme="minorHAnsi" w:eastAsiaTheme="minorEastAsia" w:hAnsiTheme="minorHAnsi" w:cstheme="minorBidi"/>
          <w:b w:val="0"/>
          <w:noProof/>
          <w:sz w:val="24"/>
          <w:szCs w:val="24"/>
          <w:lang w:eastAsia="en-GB"/>
        </w:rPr>
      </w:pPr>
      <w:ins w:id="2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7" w:author="Ilkka Rinne [2]" w:date="2022-09-06T16:09:00Z">
        <w:r>
          <w:rPr>
            <w:noProof/>
            <w:webHidden/>
          </w:rPr>
          <w:t>39</w:t>
        </w:r>
        <w:r>
          <w:rPr>
            <w:noProof/>
            <w:webHidden/>
          </w:rPr>
          <w:fldChar w:fldCharType="end"/>
        </w:r>
        <w:r w:rsidRPr="00C53F60">
          <w:rPr>
            <w:rStyle w:val="Lienhypertexte"/>
            <w:noProof/>
          </w:rPr>
          <w:fldChar w:fldCharType="end"/>
        </w:r>
      </w:ins>
    </w:p>
    <w:p w14:paraId="65F84DDE" w14:textId="0AB9AE0F" w:rsidR="00EA1FB2" w:rsidRDefault="00EA1FB2">
      <w:pPr>
        <w:pStyle w:val="TM3"/>
        <w:rPr>
          <w:ins w:id="288" w:author="Ilkka Rinne [2]" w:date="2022-09-06T16:09:00Z"/>
          <w:rFonts w:asciiTheme="minorHAnsi" w:eastAsiaTheme="minorEastAsia" w:hAnsiTheme="minorHAnsi" w:cstheme="minorBidi"/>
          <w:b w:val="0"/>
          <w:noProof/>
          <w:sz w:val="24"/>
          <w:szCs w:val="24"/>
          <w:lang w:eastAsia="en-GB"/>
        </w:rPr>
      </w:pPr>
      <w:ins w:id="2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0" w:author="Ilkka Rinne [2]" w:date="2022-09-06T16:09:00Z">
        <w:r>
          <w:rPr>
            <w:noProof/>
            <w:webHidden/>
          </w:rPr>
          <w:t>39</w:t>
        </w:r>
        <w:r>
          <w:rPr>
            <w:noProof/>
            <w:webHidden/>
          </w:rPr>
          <w:fldChar w:fldCharType="end"/>
        </w:r>
        <w:r w:rsidRPr="00C53F60">
          <w:rPr>
            <w:rStyle w:val="Lienhypertexte"/>
            <w:noProof/>
          </w:rPr>
          <w:fldChar w:fldCharType="end"/>
        </w:r>
      </w:ins>
    </w:p>
    <w:p w14:paraId="01D02A86" w14:textId="001A7086" w:rsidR="00EA1FB2" w:rsidRDefault="00EA1FB2">
      <w:pPr>
        <w:pStyle w:val="TM3"/>
        <w:rPr>
          <w:ins w:id="291" w:author="Ilkka Rinne [2]" w:date="2022-09-06T16:09:00Z"/>
          <w:rFonts w:asciiTheme="minorHAnsi" w:eastAsiaTheme="minorEastAsia" w:hAnsiTheme="minorHAnsi" w:cstheme="minorBidi"/>
          <w:b w:val="0"/>
          <w:noProof/>
          <w:sz w:val="24"/>
          <w:szCs w:val="24"/>
          <w:lang w:eastAsia="en-GB"/>
        </w:rPr>
      </w:pPr>
      <w:ins w:id="2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3" w:author="Ilkka Rinne [2]" w:date="2022-09-06T16:09:00Z">
        <w:r>
          <w:rPr>
            <w:noProof/>
            <w:webHidden/>
          </w:rPr>
          <w:t>39</w:t>
        </w:r>
        <w:r>
          <w:rPr>
            <w:noProof/>
            <w:webHidden/>
          </w:rPr>
          <w:fldChar w:fldCharType="end"/>
        </w:r>
        <w:r w:rsidRPr="00C53F60">
          <w:rPr>
            <w:rStyle w:val="Lienhypertexte"/>
            <w:noProof/>
          </w:rPr>
          <w:fldChar w:fldCharType="end"/>
        </w:r>
      </w:ins>
    </w:p>
    <w:p w14:paraId="29FC073C" w14:textId="43933D79" w:rsidR="00EA1FB2" w:rsidRDefault="00EA1FB2">
      <w:pPr>
        <w:pStyle w:val="TM2"/>
        <w:rPr>
          <w:ins w:id="294" w:author="Ilkka Rinne [2]" w:date="2022-09-06T16:09:00Z"/>
          <w:rFonts w:asciiTheme="minorHAnsi" w:eastAsiaTheme="minorEastAsia" w:hAnsiTheme="minorHAnsi" w:cstheme="minorBidi"/>
          <w:b w:val="0"/>
          <w:noProof/>
          <w:sz w:val="24"/>
          <w:szCs w:val="24"/>
          <w:lang w:eastAsia="en-GB"/>
        </w:rPr>
      </w:pPr>
      <w:ins w:id="2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6" w:author="Ilkka Rinne [2]" w:date="2022-09-06T16:09:00Z">
        <w:r>
          <w:rPr>
            <w:noProof/>
            <w:webHidden/>
          </w:rPr>
          <w:t>40</w:t>
        </w:r>
        <w:r>
          <w:rPr>
            <w:noProof/>
            <w:webHidden/>
          </w:rPr>
          <w:fldChar w:fldCharType="end"/>
        </w:r>
        <w:r w:rsidRPr="00C53F60">
          <w:rPr>
            <w:rStyle w:val="Lienhypertexte"/>
            <w:noProof/>
          </w:rPr>
          <w:fldChar w:fldCharType="end"/>
        </w:r>
      </w:ins>
    </w:p>
    <w:p w14:paraId="44AE5740" w14:textId="5248CC9F" w:rsidR="00EA1FB2" w:rsidRDefault="00EA1FB2">
      <w:pPr>
        <w:pStyle w:val="TM3"/>
        <w:rPr>
          <w:ins w:id="297" w:author="Ilkka Rinne [2]" w:date="2022-09-06T16:09:00Z"/>
          <w:rFonts w:asciiTheme="minorHAnsi" w:eastAsiaTheme="minorEastAsia" w:hAnsiTheme="minorHAnsi" w:cstheme="minorBidi"/>
          <w:b w:val="0"/>
          <w:noProof/>
          <w:sz w:val="24"/>
          <w:szCs w:val="24"/>
          <w:lang w:eastAsia="en-GB"/>
        </w:rPr>
      </w:pPr>
      <w:ins w:id="2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299" w:author="Ilkka Rinne [2]" w:date="2022-09-06T16:09:00Z">
        <w:r>
          <w:rPr>
            <w:noProof/>
            <w:webHidden/>
          </w:rPr>
          <w:t>40</w:t>
        </w:r>
        <w:r>
          <w:rPr>
            <w:noProof/>
            <w:webHidden/>
          </w:rPr>
          <w:fldChar w:fldCharType="end"/>
        </w:r>
        <w:r w:rsidRPr="00C53F60">
          <w:rPr>
            <w:rStyle w:val="Lienhypertexte"/>
            <w:noProof/>
          </w:rPr>
          <w:fldChar w:fldCharType="end"/>
        </w:r>
      </w:ins>
    </w:p>
    <w:p w14:paraId="6F56038B" w14:textId="603881F7" w:rsidR="00EA1FB2" w:rsidRDefault="00EA1FB2">
      <w:pPr>
        <w:pStyle w:val="TM3"/>
        <w:rPr>
          <w:ins w:id="300" w:author="Ilkka Rinne [2]" w:date="2022-09-06T16:09:00Z"/>
          <w:rFonts w:asciiTheme="minorHAnsi" w:eastAsiaTheme="minorEastAsia" w:hAnsiTheme="minorHAnsi" w:cstheme="minorBidi"/>
          <w:b w:val="0"/>
          <w:noProof/>
          <w:sz w:val="24"/>
          <w:szCs w:val="24"/>
          <w:lang w:eastAsia="en-GB"/>
        </w:rPr>
      </w:pPr>
      <w:ins w:id="3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2" w:author="Ilkka Rinne [2]" w:date="2022-09-06T16:09:00Z">
        <w:r>
          <w:rPr>
            <w:noProof/>
            <w:webHidden/>
          </w:rPr>
          <w:t>43</w:t>
        </w:r>
        <w:r>
          <w:rPr>
            <w:noProof/>
            <w:webHidden/>
          </w:rPr>
          <w:fldChar w:fldCharType="end"/>
        </w:r>
        <w:r w:rsidRPr="00C53F60">
          <w:rPr>
            <w:rStyle w:val="Lienhypertexte"/>
            <w:noProof/>
          </w:rPr>
          <w:fldChar w:fldCharType="end"/>
        </w:r>
      </w:ins>
    </w:p>
    <w:p w14:paraId="51D2EEC5" w14:textId="4A305390" w:rsidR="00EA1FB2" w:rsidRDefault="00EA1FB2">
      <w:pPr>
        <w:pStyle w:val="TM3"/>
        <w:rPr>
          <w:ins w:id="303" w:author="Ilkka Rinne [2]" w:date="2022-09-06T16:09:00Z"/>
          <w:rFonts w:asciiTheme="minorHAnsi" w:eastAsiaTheme="minorEastAsia" w:hAnsiTheme="minorHAnsi" w:cstheme="minorBidi"/>
          <w:b w:val="0"/>
          <w:noProof/>
          <w:sz w:val="24"/>
          <w:szCs w:val="24"/>
          <w:lang w:eastAsia="en-GB"/>
        </w:rPr>
      </w:pPr>
      <w:ins w:id="3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5" w:author="Ilkka Rinne [2]" w:date="2022-09-06T16:09:00Z">
        <w:r>
          <w:rPr>
            <w:noProof/>
            <w:webHidden/>
          </w:rPr>
          <w:t>43</w:t>
        </w:r>
        <w:r>
          <w:rPr>
            <w:noProof/>
            <w:webHidden/>
          </w:rPr>
          <w:fldChar w:fldCharType="end"/>
        </w:r>
        <w:r w:rsidRPr="00C53F60">
          <w:rPr>
            <w:rStyle w:val="Lienhypertexte"/>
            <w:noProof/>
          </w:rPr>
          <w:fldChar w:fldCharType="end"/>
        </w:r>
      </w:ins>
    </w:p>
    <w:p w14:paraId="241EDE66" w14:textId="5BCA5EF8" w:rsidR="00EA1FB2" w:rsidRDefault="00EA1FB2">
      <w:pPr>
        <w:pStyle w:val="TM3"/>
        <w:rPr>
          <w:ins w:id="306" w:author="Ilkka Rinne [2]" w:date="2022-09-06T16:09:00Z"/>
          <w:rFonts w:asciiTheme="minorHAnsi" w:eastAsiaTheme="minorEastAsia" w:hAnsiTheme="minorHAnsi" w:cstheme="minorBidi"/>
          <w:b w:val="0"/>
          <w:noProof/>
          <w:sz w:val="24"/>
          <w:szCs w:val="24"/>
          <w:lang w:eastAsia="en-GB"/>
        </w:rPr>
      </w:pPr>
      <w:ins w:id="3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08" w:author="Ilkka Rinne [2]" w:date="2022-09-06T16:09:00Z">
        <w:r>
          <w:rPr>
            <w:noProof/>
            <w:webHidden/>
          </w:rPr>
          <w:t>43</w:t>
        </w:r>
        <w:r>
          <w:rPr>
            <w:noProof/>
            <w:webHidden/>
          </w:rPr>
          <w:fldChar w:fldCharType="end"/>
        </w:r>
        <w:r w:rsidRPr="00C53F60">
          <w:rPr>
            <w:rStyle w:val="Lienhypertexte"/>
            <w:noProof/>
          </w:rPr>
          <w:fldChar w:fldCharType="end"/>
        </w:r>
      </w:ins>
    </w:p>
    <w:p w14:paraId="4F46B8EF" w14:textId="29F9276B" w:rsidR="00EA1FB2" w:rsidRDefault="00EA1FB2">
      <w:pPr>
        <w:pStyle w:val="TM3"/>
        <w:rPr>
          <w:ins w:id="309" w:author="Ilkka Rinne [2]" w:date="2022-09-06T16:09:00Z"/>
          <w:rFonts w:asciiTheme="minorHAnsi" w:eastAsiaTheme="minorEastAsia" w:hAnsiTheme="minorHAnsi" w:cstheme="minorBidi"/>
          <w:b w:val="0"/>
          <w:noProof/>
          <w:sz w:val="24"/>
          <w:szCs w:val="24"/>
          <w:lang w:eastAsia="en-GB"/>
        </w:rPr>
      </w:pPr>
      <w:ins w:id="3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1" w:author="Ilkka Rinne [2]" w:date="2022-09-06T16:09:00Z">
        <w:r>
          <w:rPr>
            <w:noProof/>
            <w:webHidden/>
          </w:rPr>
          <w:t>44</w:t>
        </w:r>
        <w:r>
          <w:rPr>
            <w:noProof/>
            <w:webHidden/>
          </w:rPr>
          <w:fldChar w:fldCharType="end"/>
        </w:r>
        <w:r w:rsidRPr="00C53F60">
          <w:rPr>
            <w:rStyle w:val="Lienhypertexte"/>
            <w:noProof/>
          </w:rPr>
          <w:fldChar w:fldCharType="end"/>
        </w:r>
      </w:ins>
    </w:p>
    <w:p w14:paraId="67318668" w14:textId="48B246E3" w:rsidR="00EA1FB2" w:rsidRDefault="00EA1FB2">
      <w:pPr>
        <w:pStyle w:val="TM3"/>
        <w:rPr>
          <w:ins w:id="312" w:author="Ilkka Rinne [2]" w:date="2022-09-06T16:09:00Z"/>
          <w:rFonts w:asciiTheme="minorHAnsi" w:eastAsiaTheme="minorEastAsia" w:hAnsiTheme="minorHAnsi" w:cstheme="minorBidi"/>
          <w:b w:val="0"/>
          <w:noProof/>
          <w:sz w:val="24"/>
          <w:szCs w:val="24"/>
          <w:lang w:eastAsia="en-GB"/>
        </w:rPr>
      </w:pPr>
      <w:ins w:id="3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4" w:author="Ilkka Rinne [2]" w:date="2022-09-06T16:09:00Z">
        <w:r>
          <w:rPr>
            <w:noProof/>
            <w:webHidden/>
          </w:rPr>
          <w:t>44</w:t>
        </w:r>
        <w:r>
          <w:rPr>
            <w:noProof/>
            <w:webHidden/>
          </w:rPr>
          <w:fldChar w:fldCharType="end"/>
        </w:r>
        <w:r w:rsidRPr="00C53F60">
          <w:rPr>
            <w:rStyle w:val="Lienhypertexte"/>
            <w:noProof/>
          </w:rPr>
          <w:fldChar w:fldCharType="end"/>
        </w:r>
      </w:ins>
    </w:p>
    <w:p w14:paraId="71FE3EF6" w14:textId="63C43632" w:rsidR="00EA1FB2" w:rsidRDefault="00EA1FB2">
      <w:pPr>
        <w:pStyle w:val="TM3"/>
        <w:rPr>
          <w:ins w:id="315" w:author="Ilkka Rinne [2]" w:date="2022-09-06T16:09:00Z"/>
          <w:rFonts w:asciiTheme="minorHAnsi" w:eastAsiaTheme="minorEastAsia" w:hAnsiTheme="minorHAnsi" w:cstheme="minorBidi"/>
          <w:b w:val="0"/>
          <w:noProof/>
          <w:sz w:val="24"/>
          <w:szCs w:val="24"/>
          <w:lang w:eastAsia="en-GB"/>
        </w:rPr>
      </w:pPr>
      <w:ins w:id="3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7" w:author="Ilkka Rinne [2]" w:date="2022-09-06T16:09:00Z">
        <w:r>
          <w:rPr>
            <w:noProof/>
            <w:webHidden/>
          </w:rPr>
          <w:t>44</w:t>
        </w:r>
        <w:r>
          <w:rPr>
            <w:noProof/>
            <w:webHidden/>
          </w:rPr>
          <w:fldChar w:fldCharType="end"/>
        </w:r>
        <w:r w:rsidRPr="00C53F60">
          <w:rPr>
            <w:rStyle w:val="Lienhypertexte"/>
            <w:noProof/>
          </w:rPr>
          <w:fldChar w:fldCharType="end"/>
        </w:r>
      </w:ins>
    </w:p>
    <w:p w14:paraId="41C254E2" w14:textId="4C0B49BF" w:rsidR="00EA1FB2" w:rsidRDefault="00EA1FB2">
      <w:pPr>
        <w:pStyle w:val="TM2"/>
        <w:rPr>
          <w:ins w:id="318" w:author="Ilkka Rinne [2]" w:date="2022-09-06T16:09:00Z"/>
          <w:rFonts w:asciiTheme="minorHAnsi" w:eastAsiaTheme="minorEastAsia" w:hAnsiTheme="minorHAnsi" w:cstheme="minorBidi"/>
          <w:b w:val="0"/>
          <w:noProof/>
          <w:sz w:val="24"/>
          <w:szCs w:val="24"/>
          <w:lang w:eastAsia="en-GB"/>
        </w:rPr>
      </w:pPr>
      <w:ins w:id="3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0" w:author="Ilkka Rinne [2]" w:date="2022-09-06T16:09:00Z">
        <w:r>
          <w:rPr>
            <w:noProof/>
            <w:webHidden/>
          </w:rPr>
          <w:t>45</w:t>
        </w:r>
        <w:r>
          <w:rPr>
            <w:noProof/>
            <w:webHidden/>
          </w:rPr>
          <w:fldChar w:fldCharType="end"/>
        </w:r>
        <w:r w:rsidRPr="00C53F60">
          <w:rPr>
            <w:rStyle w:val="Lienhypertexte"/>
            <w:noProof/>
          </w:rPr>
          <w:fldChar w:fldCharType="end"/>
        </w:r>
      </w:ins>
    </w:p>
    <w:p w14:paraId="573F4322" w14:textId="1FF89B92" w:rsidR="00EA1FB2" w:rsidRDefault="00EA1FB2">
      <w:pPr>
        <w:pStyle w:val="TM3"/>
        <w:rPr>
          <w:ins w:id="321" w:author="Ilkka Rinne [2]" w:date="2022-09-06T16:09:00Z"/>
          <w:rFonts w:asciiTheme="minorHAnsi" w:eastAsiaTheme="minorEastAsia" w:hAnsiTheme="minorHAnsi" w:cstheme="minorBidi"/>
          <w:b w:val="0"/>
          <w:noProof/>
          <w:sz w:val="24"/>
          <w:szCs w:val="24"/>
          <w:lang w:eastAsia="en-GB"/>
        </w:rPr>
      </w:pPr>
      <w:ins w:id="322"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3" w:author="Ilkka Rinne [2]" w:date="2022-09-06T16:09:00Z">
        <w:r>
          <w:rPr>
            <w:noProof/>
            <w:webHidden/>
          </w:rPr>
          <w:t>45</w:t>
        </w:r>
        <w:r>
          <w:rPr>
            <w:noProof/>
            <w:webHidden/>
          </w:rPr>
          <w:fldChar w:fldCharType="end"/>
        </w:r>
        <w:r w:rsidRPr="00C53F60">
          <w:rPr>
            <w:rStyle w:val="Lienhypertexte"/>
            <w:noProof/>
          </w:rPr>
          <w:fldChar w:fldCharType="end"/>
        </w:r>
      </w:ins>
    </w:p>
    <w:p w14:paraId="30FF51CF" w14:textId="3DC8AC13" w:rsidR="00EA1FB2" w:rsidRDefault="00EA1FB2">
      <w:pPr>
        <w:pStyle w:val="TM3"/>
        <w:rPr>
          <w:ins w:id="324" w:author="Ilkka Rinne [2]" w:date="2022-09-06T16:09:00Z"/>
          <w:rFonts w:asciiTheme="minorHAnsi" w:eastAsiaTheme="minorEastAsia" w:hAnsiTheme="minorHAnsi" w:cstheme="minorBidi"/>
          <w:b w:val="0"/>
          <w:noProof/>
          <w:sz w:val="24"/>
          <w:szCs w:val="24"/>
          <w:lang w:eastAsia="en-GB"/>
        </w:rPr>
      </w:pPr>
      <w:ins w:id="3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6" w:author="Ilkka Rinne [2]" w:date="2022-09-06T16:09:00Z">
        <w:r>
          <w:rPr>
            <w:noProof/>
            <w:webHidden/>
          </w:rPr>
          <w:t>46</w:t>
        </w:r>
        <w:r>
          <w:rPr>
            <w:noProof/>
            <w:webHidden/>
          </w:rPr>
          <w:fldChar w:fldCharType="end"/>
        </w:r>
        <w:r w:rsidRPr="00C53F60">
          <w:rPr>
            <w:rStyle w:val="Lienhypertexte"/>
            <w:noProof/>
          </w:rPr>
          <w:fldChar w:fldCharType="end"/>
        </w:r>
      </w:ins>
    </w:p>
    <w:p w14:paraId="4DF23F9A" w14:textId="7A06027D" w:rsidR="00EA1FB2" w:rsidRDefault="00EA1FB2">
      <w:pPr>
        <w:pStyle w:val="TM3"/>
        <w:rPr>
          <w:ins w:id="327" w:author="Ilkka Rinne [2]" w:date="2022-09-06T16:09:00Z"/>
          <w:rFonts w:asciiTheme="minorHAnsi" w:eastAsiaTheme="minorEastAsia" w:hAnsiTheme="minorHAnsi" w:cstheme="minorBidi"/>
          <w:b w:val="0"/>
          <w:noProof/>
          <w:sz w:val="24"/>
          <w:szCs w:val="24"/>
          <w:lang w:eastAsia="en-GB"/>
        </w:rPr>
      </w:pPr>
      <w:ins w:id="3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29" w:author="Ilkka Rinne [2]" w:date="2022-09-06T16:09:00Z">
        <w:r>
          <w:rPr>
            <w:noProof/>
            <w:webHidden/>
          </w:rPr>
          <w:t>46</w:t>
        </w:r>
        <w:r>
          <w:rPr>
            <w:noProof/>
            <w:webHidden/>
          </w:rPr>
          <w:fldChar w:fldCharType="end"/>
        </w:r>
        <w:r w:rsidRPr="00C53F60">
          <w:rPr>
            <w:rStyle w:val="Lienhypertexte"/>
            <w:noProof/>
          </w:rPr>
          <w:fldChar w:fldCharType="end"/>
        </w:r>
      </w:ins>
    </w:p>
    <w:p w14:paraId="617EC2C5" w14:textId="34BF6E89" w:rsidR="00EA1FB2" w:rsidRDefault="00EA1FB2">
      <w:pPr>
        <w:pStyle w:val="TM3"/>
        <w:rPr>
          <w:ins w:id="330" w:author="Ilkka Rinne [2]" w:date="2022-09-06T16:09:00Z"/>
          <w:rFonts w:asciiTheme="minorHAnsi" w:eastAsiaTheme="minorEastAsia" w:hAnsiTheme="minorHAnsi" w:cstheme="minorBidi"/>
          <w:b w:val="0"/>
          <w:noProof/>
          <w:sz w:val="24"/>
          <w:szCs w:val="24"/>
          <w:lang w:eastAsia="en-GB"/>
        </w:rPr>
      </w:pPr>
      <w:ins w:id="3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2" w:author="Ilkka Rinne [2]" w:date="2022-09-06T16:09:00Z">
        <w:r>
          <w:rPr>
            <w:noProof/>
            <w:webHidden/>
          </w:rPr>
          <w:t>46</w:t>
        </w:r>
        <w:r>
          <w:rPr>
            <w:noProof/>
            <w:webHidden/>
          </w:rPr>
          <w:fldChar w:fldCharType="end"/>
        </w:r>
        <w:r w:rsidRPr="00C53F60">
          <w:rPr>
            <w:rStyle w:val="Lienhypertexte"/>
            <w:noProof/>
          </w:rPr>
          <w:fldChar w:fldCharType="end"/>
        </w:r>
      </w:ins>
    </w:p>
    <w:p w14:paraId="5702F8E0" w14:textId="75C7881C" w:rsidR="00EA1FB2" w:rsidRDefault="00EA1FB2">
      <w:pPr>
        <w:pStyle w:val="TM3"/>
        <w:rPr>
          <w:ins w:id="333" w:author="Ilkka Rinne [2]" w:date="2022-09-06T16:09:00Z"/>
          <w:rFonts w:asciiTheme="minorHAnsi" w:eastAsiaTheme="minorEastAsia" w:hAnsiTheme="minorHAnsi" w:cstheme="minorBidi"/>
          <w:b w:val="0"/>
          <w:noProof/>
          <w:sz w:val="24"/>
          <w:szCs w:val="24"/>
          <w:lang w:eastAsia="en-GB"/>
        </w:rPr>
      </w:pPr>
      <w:ins w:id="3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5" w:author="Ilkka Rinne [2]" w:date="2022-09-06T16:09:00Z">
        <w:r>
          <w:rPr>
            <w:noProof/>
            <w:webHidden/>
          </w:rPr>
          <w:t>47</w:t>
        </w:r>
        <w:r>
          <w:rPr>
            <w:noProof/>
            <w:webHidden/>
          </w:rPr>
          <w:fldChar w:fldCharType="end"/>
        </w:r>
        <w:r w:rsidRPr="00C53F60">
          <w:rPr>
            <w:rStyle w:val="Lienhypertexte"/>
            <w:noProof/>
          </w:rPr>
          <w:fldChar w:fldCharType="end"/>
        </w:r>
      </w:ins>
    </w:p>
    <w:p w14:paraId="28128623" w14:textId="6CF040E0" w:rsidR="00EA1FB2" w:rsidRDefault="00EA1FB2">
      <w:pPr>
        <w:pStyle w:val="TM3"/>
        <w:rPr>
          <w:ins w:id="336" w:author="Ilkka Rinne [2]" w:date="2022-09-06T16:09:00Z"/>
          <w:rFonts w:asciiTheme="minorHAnsi" w:eastAsiaTheme="minorEastAsia" w:hAnsiTheme="minorHAnsi" w:cstheme="minorBidi"/>
          <w:b w:val="0"/>
          <w:noProof/>
          <w:sz w:val="24"/>
          <w:szCs w:val="24"/>
          <w:lang w:eastAsia="en-GB"/>
        </w:rPr>
      </w:pPr>
      <w:ins w:id="3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38" w:author="Ilkka Rinne [2]" w:date="2022-09-06T16:09:00Z">
        <w:r>
          <w:rPr>
            <w:noProof/>
            <w:webHidden/>
          </w:rPr>
          <w:t>47</w:t>
        </w:r>
        <w:r>
          <w:rPr>
            <w:noProof/>
            <w:webHidden/>
          </w:rPr>
          <w:fldChar w:fldCharType="end"/>
        </w:r>
        <w:r w:rsidRPr="00C53F60">
          <w:rPr>
            <w:rStyle w:val="Lienhypertexte"/>
            <w:noProof/>
          </w:rPr>
          <w:fldChar w:fldCharType="end"/>
        </w:r>
      </w:ins>
    </w:p>
    <w:p w14:paraId="69B0C19B" w14:textId="63630E54" w:rsidR="00EA1FB2" w:rsidRDefault="00EA1FB2">
      <w:pPr>
        <w:pStyle w:val="TM3"/>
        <w:rPr>
          <w:ins w:id="339" w:author="Ilkka Rinne [2]" w:date="2022-09-06T16:09:00Z"/>
          <w:rFonts w:asciiTheme="minorHAnsi" w:eastAsiaTheme="minorEastAsia" w:hAnsiTheme="minorHAnsi" w:cstheme="minorBidi"/>
          <w:b w:val="0"/>
          <w:noProof/>
          <w:sz w:val="24"/>
          <w:szCs w:val="24"/>
          <w:lang w:eastAsia="en-GB"/>
        </w:rPr>
      </w:pPr>
      <w:ins w:id="3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1" w:author="Ilkka Rinne [2]" w:date="2022-09-06T16:09:00Z">
        <w:r>
          <w:rPr>
            <w:noProof/>
            <w:webHidden/>
          </w:rPr>
          <w:t>47</w:t>
        </w:r>
        <w:r>
          <w:rPr>
            <w:noProof/>
            <w:webHidden/>
          </w:rPr>
          <w:fldChar w:fldCharType="end"/>
        </w:r>
        <w:r w:rsidRPr="00C53F60">
          <w:rPr>
            <w:rStyle w:val="Lienhypertexte"/>
            <w:noProof/>
          </w:rPr>
          <w:fldChar w:fldCharType="end"/>
        </w:r>
      </w:ins>
    </w:p>
    <w:p w14:paraId="3D004FCB" w14:textId="58E94C35" w:rsidR="00EA1FB2" w:rsidRDefault="00EA1FB2">
      <w:pPr>
        <w:pStyle w:val="TM3"/>
        <w:rPr>
          <w:ins w:id="342" w:author="Ilkka Rinne [2]" w:date="2022-09-06T16:09:00Z"/>
          <w:rFonts w:asciiTheme="minorHAnsi" w:eastAsiaTheme="minorEastAsia" w:hAnsiTheme="minorHAnsi" w:cstheme="minorBidi"/>
          <w:b w:val="0"/>
          <w:noProof/>
          <w:sz w:val="24"/>
          <w:szCs w:val="24"/>
          <w:lang w:eastAsia="en-GB"/>
        </w:rPr>
      </w:pPr>
      <w:ins w:id="3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4" w:author="Ilkka Rinne [2]" w:date="2022-09-06T16:09:00Z">
        <w:r>
          <w:rPr>
            <w:noProof/>
            <w:webHidden/>
          </w:rPr>
          <w:t>47</w:t>
        </w:r>
        <w:r>
          <w:rPr>
            <w:noProof/>
            <w:webHidden/>
          </w:rPr>
          <w:fldChar w:fldCharType="end"/>
        </w:r>
        <w:r w:rsidRPr="00C53F60">
          <w:rPr>
            <w:rStyle w:val="Lienhypertexte"/>
            <w:noProof/>
          </w:rPr>
          <w:fldChar w:fldCharType="end"/>
        </w:r>
      </w:ins>
    </w:p>
    <w:p w14:paraId="5001FB95" w14:textId="33977BC4" w:rsidR="00EA1FB2" w:rsidRDefault="00EA1FB2">
      <w:pPr>
        <w:pStyle w:val="TM3"/>
        <w:rPr>
          <w:ins w:id="345" w:author="Ilkka Rinne [2]" w:date="2022-09-06T16:09:00Z"/>
          <w:rFonts w:asciiTheme="minorHAnsi" w:eastAsiaTheme="minorEastAsia" w:hAnsiTheme="minorHAnsi" w:cstheme="minorBidi"/>
          <w:b w:val="0"/>
          <w:noProof/>
          <w:sz w:val="24"/>
          <w:szCs w:val="24"/>
          <w:lang w:eastAsia="en-GB"/>
        </w:rPr>
      </w:pPr>
      <w:ins w:id="3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7" w:author="Ilkka Rinne [2]" w:date="2022-09-06T16:09:00Z">
        <w:r>
          <w:rPr>
            <w:noProof/>
            <w:webHidden/>
          </w:rPr>
          <w:t>47</w:t>
        </w:r>
        <w:r>
          <w:rPr>
            <w:noProof/>
            <w:webHidden/>
          </w:rPr>
          <w:fldChar w:fldCharType="end"/>
        </w:r>
        <w:r w:rsidRPr="00C53F60">
          <w:rPr>
            <w:rStyle w:val="Lienhypertexte"/>
            <w:noProof/>
          </w:rPr>
          <w:fldChar w:fldCharType="end"/>
        </w:r>
      </w:ins>
    </w:p>
    <w:p w14:paraId="771D5EFD" w14:textId="33D49222" w:rsidR="00EA1FB2" w:rsidRDefault="00EA1FB2">
      <w:pPr>
        <w:pStyle w:val="TM2"/>
        <w:rPr>
          <w:ins w:id="348" w:author="Ilkka Rinne [2]" w:date="2022-09-06T16:09:00Z"/>
          <w:rFonts w:asciiTheme="minorHAnsi" w:eastAsiaTheme="minorEastAsia" w:hAnsiTheme="minorHAnsi" w:cstheme="minorBidi"/>
          <w:b w:val="0"/>
          <w:noProof/>
          <w:sz w:val="24"/>
          <w:szCs w:val="24"/>
          <w:lang w:eastAsia="en-GB"/>
        </w:rPr>
      </w:pPr>
      <w:ins w:id="3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0" w:author="Ilkka Rinne [2]" w:date="2022-09-06T16:09:00Z">
        <w:r>
          <w:rPr>
            <w:noProof/>
            <w:webHidden/>
          </w:rPr>
          <w:t>47</w:t>
        </w:r>
        <w:r>
          <w:rPr>
            <w:noProof/>
            <w:webHidden/>
          </w:rPr>
          <w:fldChar w:fldCharType="end"/>
        </w:r>
        <w:r w:rsidRPr="00C53F60">
          <w:rPr>
            <w:rStyle w:val="Lienhypertexte"/>
            <w:noProof/>
          </w:rPr>
          <w:fldChar w:fldCharType="end"/>
        </w:r>
      </w:ins>
    </w:p>
    <w:p w14:paraId="3CD20446" w14:textId="584B6BEC" w:rsidR="00EA1FB2" w:rsidRDefault="00EA1FB2">
      <w:pPr>
        <w:pStyle w:val="TM3"/>
        <w:rPr>
          <w:ins w:id="351" w:author="Ilkka Rinne [2]" w:date="2022-09-06T16:09:00Z"/>
          <w:rFonts w:asciiTheme="minorHAnsi" w:eastAsiaTheme="minorEastAsia" w:hAnsiTheme="minorHAnsi" w:cstheme="minorBidi"/>
          <w:b w:val="0"/>
          <w:noProof/>
          <w:sz w:val="24"/>
          <w:szCs w:val="24"/>
          <w:lang w:eastAsia="en-GB"/>
        </w:rPr>
      </w:pPr>
      <w:ins w:id="3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3" w:author="Ilkka Rinne [2]" w:date="2022-09-06T16:09:00Z">
        <w:r>
          <w:rPr>
            <w:noProof/>
            <w:webHidden/>
          </w:rPr>
          <w:t>47</w:t>
        </w:r>
        <w:r>
          <w:rPr>
            <w:noProof/>
            <w:webHidden/>
          </w:rPr>
          <w:fldChar w:fldCharType="end"/>
        </w:r>
        <w:r w:rsidRPr="00C53F60">
          <w:rPr>
            <w:rStyle w:val="Lienhypertexte"/>
            <w:noProof/>
          </w:rPr>
          <w:fldChar w:fldCharType="end"/>
        </w:r>
      </w:ins>
    </w:p>
    <w:p w14:paraId="5FFACEB7" w14:textId="73620717" w:rsidR="00EA1FB2" w:rsidRDefault="00EA1FB2">
      <w:pPr>
        <w:pStyle w:val="TM2"/>
        <w:rPr>
          <w:ins w:id="354" w:author="Ilkka Rinne [2]" w:date="2022-09-06T16:09:00Z"/>
          <w:rFonts w:asciiTheme="minorHAnsi" w:eastAsiaTheme="minorEastAsia" w:hAnsiTheme="minorHAnsi" w:cstheme="minorBidi"/>
          <w:b w:val="0"/>
          <w:noProof/>
          <w:sz w:val="24"/>
          <w:szCs w:val="24"/>
          <w:lang w:eastAsia="en-GB"/>
        </w:rPr>
      </w:pPr>
      <w:ins w:id="3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6" w:author="Ilkka Rinne [2]" w:date="2022-09-06T16:09:00Z">
        <w:r>
          <w:rPr>
            <w:noProof/>
            <w:webHidden/>
          </w:rPr>
          <w:t>48</w:t>
        </w:r>
        <w:r>
          <w:rPr>
            <w:noProof/>
            <w:webHidden/>
          </w:rPr>
          <w:fldChar w:fldCharType="end"/>
        </w:r>
        <w:r w:rsidRPr="00C53F60">
          <w:rPr>
            <w:rStyle w:val="Lienhypertexte"/>
            <w:noProof/>
          </w:rPr>
          <w:fldChar w:fldCharType="end"/>
        </w:r>
      </w:ins>
    </w:p>
    <w:p w14:paraId="33D921CA" w14:textId="39C04911" w:rsidR="00EA1FB2" w:rsidRDefault="00EA1FB2">
      <w:pPr>
        <w:pStyle w:val="TM3"/>
        <w:rPr>
          <w:ins w:id="357" w:author="Ilkka Rinne [2]" w:date="2022-09-06T16:09:00Z"/>
          <w:rFonts w:asciiTheme="minorHAnsi" w:eastAsiaTheme="minorEastAsia" w:hAnsiTheme="minorHAnsi" w:cstheme="minorBidi"/>
          <w:b w:val="0"/>
          <w:noProof/>
          <w:sz w:val="24"/>
          <w:szCs w:val="24"/>
          <w:lang w:eastAsia="en-GB"/>
        </w:rPr>
      </w:pPr>
      <w:ins w:id="3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59" w:author="Ilkka Rinne [2]" w:date="2022-09-06T16:09:00Z">
        <w:r>
          <w:rPr>
            <w:noProof/>
            <w:webHidden/>
          </w:rPr>
          <w:t>48</w:t>
        </w:r>
        <w:r>
          <w:rPr>
            <w:noProof/>
            <w:webHidden/>
          </w:rPr>
          <w:fldChar w:fldCharType="end"/>
        </w:r>
        <w:r w:rsidRPr="00C53F60">
          <w:rPr>
            <w:rStyle w:val="Lienhypertexte"/>
            <w:noProof/>
          </w:rPr>
          <w:fldChar w:fldCharType="end"/>
        </w:r>
      </w:ins>
    </w:p>
    <w:p w14:paraId="2BF21E06" w14:textId="0719C503" w:rsidR="00EA1FB2" w:rsidRDefault="00EA1FB2">
      <w:pPr>
        <w:pStyle w:val="TM2"/>
        <w:rPr>
          <w:ins w:id="360" w:author="Ilkka Rinne [2]" w:date="2022-09-06T16:09:00Z"/>
          <w:rFonts w:asciiTheme="minorHAnsi" w:eastAsiaTheme="minorEastAsia" w:hAnsiTheme="minorHAnsi" w:cstheme="minorBidi"/>
          <w:b w:val="0"/>
          <w:noProof/>
          <w:sz w:val="24"/>
          <w:szCs w:val="24"/>
          <w:lang w:eastAsia="en-GB"/>
        </w:rPr>
      </w:pPr>
      <w:ins w:id="3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2" w:author="Ilkka Rinne [2]" w:date="2022-09-06T16:09:00Z">
        <w:r>
          <w:rPr>
            <w:noProof/>
            <w:webHidden/>
          </w:rPr>
          <w:t>50</w:t>
        </w:r>
        <w:r>
          <w:rPr>
            <w:noProof/>
            <w:webHidden/>
          </w:rPr>
          <w:fldChar w:fldCharType="end"/>
        </w:r>
        <w:r w:rsidRPr="00C53F60">
          <w:rPr>
            <w:rStyle w:val="Lienhypertexte"/>
            <w:noProof/>
          </w:rPr>
          <w:fldChar w:fldCharType="end"/>
        </w:r>
      </w:ins>
    </w:p>
    <w:p w14:paraId="02768547" w14:textId="02DCEAF5" w:rsidR="00EA1FB2" w:rsidRDefault="00EA1FB2">
      <w:pPr>
        <w:pStyle w:val="TM3"/>
        <w:rPr>
          <w:ins w:id="363" w:author="Ilkka Rinne [2]" w:date="2022-09-06T16:09:00Z"/>
          <w:rFonts w:asciiTheme="minorHAnsi" w:eastAsiaTheme="minorEastAsia" w:hAnsiTheme="minorHAnsi" w:cstheme="minorBidi"/>
          <w:b w:val="0"/>
          <w:noProof/>
          <w:sz w:val="24"/>
          <w:szCs w:val="24"/>
          <w:lang w:eastAsia="en-GB"/>
        </w:rPr>
      </w:pPr>
      <w:ins w:id="3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5" w:author="Ilkka Rinne [2]" w:date="2022-09-06T16:09:00Z">
        <w:r>
          <w:rPr>
            <w:noProof/>
            <w:webHidden/>
          </w:rPr>
          <w:t>50</w:t>
        </w:r>
        <w:r>
          <w:rPr>
            <w:noProof/>
            <w:webHidden/>
          </w:rPr>
          <w:fldChar w:fldCharType="end"/>
        </w:r>
        <w:r w:rsidRPr="00C53F60">
          <w:rPr>
            <w:rStyle w:val="Lienhypertexte"/>
            <w:noProof/>
          </w:rPr>
          <w:fldChar w:fldCharType="end"/>
        </w:r>
      </w:ins>
    </w:p>
    <w:p w14:paraId="17E3B802" w14:textId="31529E4B" w:rsidR="00EA1FB2" w:rsidRDefault="00EA1FB2">
      <w:pPr>
        <w:pStyle w:val="TM2"/>
        <w:rPr>
          <w:ins w:id="366" w:author="Ilkka Rinne [2]" w:date="2022-09-06T16:09:00Z"/>
          <w:rFonts w:asciiTheme="minorHAnsi" w:eastAsiaTheme="minorEastAsia" w:hAnsiTheme="minorHAnsi" w:cstheme="minorBidi"/>
          <w:b w:val="0"/>
          <w:noProof/>
          <w:sz w:val="24"/>
          <w:szCs w:val="24"/>
          <w:lang w:eastAsia="en-GB"/>
        </w:rPr>
      </w:pPr>
      <w:ins w:id="3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68" w:author="Ilkka Rinne [2]" w:date="2022-09-06T16:09:00Z">
        <w:r>
          <w:rPr>
            <w:noProof/>
            <w:webHidden/>
          </w:rPr>
          <w:t>51</w:t>
        </w:r>
        <w:r>
          <w:rPr>
            <w:noProof/>
            <w:webHidden/>
          </w:rPr>
          <w:fldChar w:fldCharType="end"/>
        </w:r>
        <w:r w:rsidRPr="00C53F60">
          <w:rPr>
            <w:rStyle w:val="Lienhypertexte"/>
            <w:noProof/>
          </w:rPr>
          <w:fldChar w:fldCharType="end"/>
        </w:r>
      </w:ins>
    </w:p>
    <w:p w14:paraId="1616D596" w14:textId="5D51A465" w:rsidR="00EA1FB2" w:rsidRDefault="00EA1FB2">
      <w:pPr>
        <w:pStyle w:val="TM3"/>
        <w:rPr>
          <w:ins w:id="369" w:author="Ilkka Rinne [2]" w:date="2022-09-06T16:09:00Z"/>
          <w:rFonts w:asciiTheme="minorHAnsi" w:eastAsiaTheme="minorEastAsia" w:hAnsiTheme="minorHAnsi" w:cstheme="minorBidi"/>
          <w:b w:val="0"/>
          <w:noProof/>
          <w:sz w:val="24"/>
          <w:szCs w:val="24"/>
          <w:lang w:eastAsia="en-GB"/>
        </w:rPr>
      </w:pPr>
      <w:ins w:id="3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1" w:author="Ilkka Rinne [2]" w:date="2022-09-06T16:09:00Z">
        <w:r>
          <w:rPr>
            <w:noProof/>
            <w:webHidden/>
          </w:rPr>
          <w:t>51</w:t>
        </w:r>
        <w:r>
          <w:rPr>
            <w:noProof/>
            <w:webHidden/>
          </w:rPr>
          <w:fldChar w:fldCharType="end"/>
        </w:r>
        <w:r w:rsidRPr="00C53F60">
          <w:rPr>
            <w:rStyle w:val="Lienhypertexte"/>
            <w:noProof/>
          </w:rPr>
          <w:fldChar w:fldCharType="end"/>
        </w:r>
      </w:ins>
    </w:p>
    <w:p w14:paraId="050C9019" w14:textId="780ECB8B" w:rsidR="00EA1FB2" w:rsidRDefault="00EA1FB2">
      <w:pPr>
        <w:pStyle w:val="TM2"/>
        <w:rPr>
          <w:ins w:id="372" w:author="Ilkka Rinne [2]" w:date="2022-09-06T16:09:00Z"/>
          <w:rFonts w:asciiTheme="minorHAnsi" w:eastAsiaTheme="minorEastAsia" w:hAnsiTheme="minorHAnsi" w:cstheme="minorBidi"/>
          <w:b w:val="0"/>
          <w:noProof/>
          <w:sz w:val="24"/>
          <w:szCs w:val="24"/>
          <w:lang w:eastAsia="en-GB"/>
        </w:rPr>
      </w:pPr>
      <w:ins w:id="3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4" w:author="Ilkka Rinne [2]" w:date="2022-09-06T16:09:00Z">
        <w:r>
          <w:rPr>
            <w:noProof/>
            <w:webHidden/>
          </w:rPr>
          <w:t>52</w:t>
        </w:r>
        <w:r>
          <w:rPr>
            <w:noProof/>
            <w:webHidden/>
          </w:rPr>
          <w:fldChar w:fldCharType="end"/>
        </w:r>
        <w:r w:rsidRPr="00C53F60">
          <w:rPr>
            <w:rStyle w:val="Lienhypertexte"/>
            <w:noProof/>
          </w:rPr>
          <w:fldChar w:fldCharType="end"/>
        </w:r>
      </w:ins>
    </w:p>
    <w:p w14:paraId="4E00AFD3" w14:textId="1879BF38" w:rsidR="00EA1FB2" w:rsidRDefault="00EA1FB2">
      <w:pPr>
        <w:pStyle w:val="TM3"/>
        <w:rPr>
          <w:ins w:id="375" w:author="Ilkka Rinne [2]" w:date="2022-09-06T16:09:00Z"/>
          <w:rFonts w:asciiTheme="minorHAnsi" w:eastAsiaTheme="minorEastAsia" w:hAnsiTheme="minorHAnsi" w:cstheme="minorBidi"/>
          <w:b w:val="0"/>
          <w:noProof/>
          <w:sz w:val="24"/>
          <w:szCs w:val="24"/>
          <w:lang w:eastAsia="en-GB"/>
        </w:rPr>
      </w:pPr>
      <w:ins w:id="3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7" w:author="Ilkka Rinne [2]" w:date="2022-09-06T16:09:00Z">
        <w:r>
          <w:rPr>
            <w:noProof/>
            <w:webHidden/>
          </w:rPr>
          <w:t>52</w:t>
        </w:r>
        <w:r>
          <w:rPr>
            <w:noProof/>
            <w:webHidden/>
          </w:rPr>
          <w:fldChar w:fldCharType="end"/>
        </w:r>
        <w:r w:rsidRPr="00C53F60">
          <w:rPr>
            <w:rStyle w:val="Lienhypertexte"/>
            <w:noProof/>
          </w:rPr>
          <w:fldChar w:fldCharType="end"/>
        </w:r>
      </w:ins>
    </w:p>
    <w:p w14:paraId="0B6619F5" w14:textId="311F3FC1" w:rsidR="00EA1FB2" w:rsidRDefault="00EA1FB2">
      <w:pPr>
        <w:pStyle w:val="TM3"/>
        <w:rPr>
          <w:ins w:id="378" w:author="Ilkka Rinne [2]" w:date="2022-09-06T16:09:00Z"/>
          <w:rFonts w:asciiTheme="minorHAnsi" w:eastAsiaTheme="minorEastAsia" w:hAnsiTheme="minorHAnsi" w:cstheme="minorBidi"/>
          <w:b w:val="0"/>
          <w:noProof/>
          <w:sz w:val="24"/>
          <w:szCs w:val="24"/>
          <w:lang w:eastAsia="en-GB"/>
        </w:rPr>
      </w:pPr>
      <w:ins w:id="3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0" w:author="Ilkka Rinne [2]" w:date="2022-09-06T16:09:00Z">
        <w:r>
          <w:rPr>
            <w:noProof/>
            <w:webHidden/>
          </w:rPr>
          <w:t>54</w:t>
        </w:r>
        <w:r>
          <w:rPr>
            <w:noProof/>
            <w:webHidden/>
          </w:rPr>
          <w:fldChar w:fldCharType="end"/>
        </w:r>
        <w:r w:rsidRPr="00C53F60">
          <w:rPr>
            <w:rStyle w:val="Lienhypertexte"/>
            <w:noProof/>
          </w:rPr>
          <w:fldChar w:fldCharType="end"/>
        </w:r>
      </w:ins>
    </w:p>
    <w:p w14:paraId="66FE797C" w14:textId="4ADC68AB" w:rsidR="00EA1FB2" w:rsidRDefault="00EA1FB2">
      <w:pPr>
        <w:pStyle w:val="TM3"/>
        <w:rPr>
          <w:ins w:id="381" w:author="Ilkka Rinne [2]" w:date="2022-09-06T16:09:00Z"/>
          <w:rFonts w:asciiTheme="minorHAnsi" w:eastAsiaTheme="minorEastAsia" w:hAnsiTheme="minorHAnsi" w:cstheme="minorBidi"/>
          <w:b w:val="0"/>
          <w:noProof/>
          <w:sz w:val="24"/>
          <w:szCs w:val="24"/>
          <w:lang w:eastAsia="en-GB"/>
        </w:rPr>
      </w:pPr>
      <w:ins w:id="3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3" w:author="Ilkka Rinne [2]" w:date="2022-09-06T16:09:00Z">
        <w:r>
          <w:rPr>
            <w:noProof/>
            <w:webHidden/>
          </w:rPr>
          <w:t>54</w:t>
        </w:r>
        <w:r>
          <w:rPr>
            <w:noProof/>
            <w:webHidden/>
          </w:rPr>
          <w:fldChar w:fldCharType="end"/>
        </w:r>
        <w:r w:rsidRPr="00C53F60">
          <w:rPr>
            <w:rStyle w:val="Lienhypertexte"/>
            <w:noProof/>
          </w:rPr>
          <w:fldChar w:fldCharType="end"/>
        </w:r>
      </w:ins>
    </w:p>
    <w:p w14:paraId="4B876DB3" w14:textId="22B21A10" w:rsidR="00EA1FB2" w:rsidRDefault="00EA1FB2">
      <w:pPr>
        <w:pStyle w:val="TM2"/>
        <w:rPr>
          <w:ins w:id="384" w:author="Ilkka Rinne [2]" w:date="2022-09-06T16:09:00Z"/>
          <w:rFonts w:asciiTheme="minorHAnsi" w:eastAsiaTheme="minorEastAsia" w:hAnsiTheme="minorHAnsi" w:cstheme="minorBidi"/>
          <w:b w:val="0"/>
          <w:noProof/>
          <w:sz w:val="24"/>
          <w:szCs w:val="24"/>
          <w:lang w:eastAsia="en-GB"/>
        </w:rPr>
      </w:pPr>
      <w:ins w:id="3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6" w:author="Ilkka Rinne [2]" w:date="2022-09-06T16:09:00Z">
        <w:r>
          <w:rPr>
            <w:noProof/>
            <w:webHidden/>
          </w:rPr>
          <w:t>54</w:t>
        </w:r>
        <w:r>
          <w:rPr>
            <w:noProof/>
            <w:webHidden/>
          </w:rPr>
          <w:fldChar w:fldCharType="end"/>
        </w:r>
        <w:r w:rsidRPr="00C53F60">
          <w:rPr>
            <w:rStyle w:val="Lienhypertexte"/>
            <w:noProof/>
          </w:rPr>
          <w:fldChar w:fldCharType="end"/>
        </w:r>
      </w:ins>
    </w:p>
    <w:p w14:paraId="25885C32" w14:textId="1BF44FF6" w:rsidR="00EA1FB2" w:rsidRDefault="00EA1FB2">
      <w:pPr>
        <w:pStyle w:val="TM3"/>
        <w:rPr>
          <w:ins w:id="387" w:author="Ilkka Rinne [2]" w:date="2022-09-06T16:09:00Z"/>
          <w:rFonts w:asciiTheme="minorHAnsi" w:eastAsiaTheme="minorEastAsia" w:hAnsiTheme="minorHAnsi" w:cstheme="minorBidi"/>
          <w:b w:val="0"/>
          <w:noProof/>
          <w:sz w:val="24"/>
          <w:szCs w:val="24"/>
          <w:lang w:eastAsia="en-GB"/>
        </w:rPr>
      </w:pPr>
      <w:ins w:id="3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89" w:author="Ilkka Rinne [2]" w:date="2022-09-06T16:09:00Z">
        <w:r>
          <w:rPr>
            <w:noProof/>
            <w:webHidden/>
          </w:rPr>
          <w:t>54</w:t>
        </w:r>
        <w:r>
          <w:rPr>
            <w:noProof/>
            <w:webHidden/>
          </w:rPr>
          <w:fldChar w:fldCharType="end"/>
        </w:r>
        <w:r w:rsidRPr="00C53F60">
          <w:rPr>
            <w:rStyle w:val="Lienhypertexte"/>
            <w:noProof/>
          </w:rPr>
          <w:fldChar w:fldCharType="end"/>
        </w:r>
      </w:ins>
    </w:p>
    <w:p w14:paraId="7B45C0C7" w14:textId="777117EC" w:rsidR="00EA1FB2" w:rsidRDefault="00EA1FB2">
      <w:pPr>
        <w:pStyle w:val="TM3"/>
        <w:rPr>
          <w:ins w:id="390" w:author="Ilkka Rinne [2]" w:date="2022-09-06T16:09:00Z"/>
          <w:rFonts w:asciiTheme="minorHAnsi" w:eastAsiaTheme="minorEastAsia" w:hAnsiTheme="minorHAnsi" w:cstheme="minorBidi"/>
          <w:b w:val="0"/>
          <w:noProof/>
          <w:sz w:val="24"/>
          <w:szCs w:val="24"/>
          <w:lang w:eastAsia="en-GB"/>
        </w:rPr>
      </w:pPr>
      <w:ins w:id="3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2" w:author="Ilkka Rinne [2]" w:date="2022-09-06T16:09:00Z">
        <w:r>
          <w:rPr>
            <w:noProof/>
            <w:webHidden/>
          </w:rPr>
          <w:t>55</w:t>
        </w:r>
        <w:r>
          <w:rPr>
            <w:noProof/>
            <w:webHidden/>
          </w:rPr>
          <w:fldChar w:fldCharType="end"/>
        </w:r>
        <w:r w:rsidRPr="00C53F60">
          <w:rPr>
            <w:rStyle w:val="Lienhypertexte"/>
            <w:noProof/>
          </w:rPr>
          <w:fldChar w:fldCharType="end"/>
        </w:r>
      </w:ins>
    </w:p>
    <w:p w14:paraId="3E019199" w14:textId="07E822B0" w:rsidR="00EA1FB2" w:rsidRDefault="00EA1FB2">
      <w:pPr>
        <w:pStyle w:val="TM3"/>
        <w:rPr>
          <w:ins w:id="393" w:author="Ilkka Rinne [2]" w:date="2022-09-06T16:09:00Z"/>
          <w:rFonts w:asciiTheme="minorHAnsi" w:eastAsiaTheme="minorEastAsia" w:hAnsiTheme="minorHAnsi" w:cstheme="minorBidi"/>
          <w:b w:val="0"/>
          <w:noProof/>
          <w:sz w:val="24"/>
          <w:szCs w:val="24"/>
          <w:lang w:eastAsia="en-GB"/>
        </w:rPr>
      </w:pPr>
      <w:ins w:id="3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5" w:author="Ilkka Rinne [2]" w:date="2022-09-06T16:09:00Z">
        <w:r>
          <w:rPr>
            <w:noProof/>
            <w:webHidden/>
          </w:rPr>
          <w:t>55</w:t>
        </w:r>
        <w:r>
          <w:rPr>
            <w:noProof/>
            <w:webHidden/>
          </w:rPr>
          <w:fldChar w:fldCharType="end"/>
        </w:r>
        <w:r w:rsidRPr="00C53F60">
          <w:rPr>
            <w:rStyle w:val="Lienhypertexte"/>
            <w:noProof/>
          </w:rPr>
          <w:fldChar w:fldCharType="end"/>
        </w:r>
      </w:ins>
    </w:p>
    <w:p w14:paraId="5D3B656F" w14:textId="600B1D01" w:rsidR="00EA1FB2" w:rsidRDefault="00EA1FB2">
      <w:pPr>
        <w:pStyle w:val="TM3"/>
        <w:rPr>
          <w:ins w:id="396" w:author="Ilkka Rinne [2]" w:date="2022-09-06T16:09:00Z"/>
          <w:rFonts w:asciiTheme="minorHAnsi" w:eastAsiaTheme="minorEastAsia" w:hAnsiTheme="minorHAnsi" w:cstheme="minorBidi"/>
          <w:b w:val="0"/>
          <w:noProof/>
          <w:sz w:val="24"/>
          <w:szCs w:val="24"/>
          <w:lang w:eastAsia="en-GB"/>
        </w:rPr>
      </w:pPr>
      <w:ins w:id="3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398" w:author="Ilkka Rinne [2]" w:date="2022-09-06T16:09:00Z">
        <w:r>
          <w:rPr>
            <w:noProof/>
            <w:webHidden/>
          </w:rPr>
          <w:t>55</w:t>
        </w:r>
        <w:r>
          <w:rPr>
            <w:noProof/>
            <w:webHidden/>
          </w:rPr>
          <w:fldChar w:fldCharType="end"/>
        </w:r>
        <w:r w:rsidRPr="00C53F60">
          <w:rPr>
            <w:rStyle w:val="Lienhypertexte"/>
            <w:noProof/>
          </w:rPr>
          <w:fldChar w:fldCharType="end"/>
        </w:r>
      </w:ins>
    </w:p>
    <w:p w14:paraId="4AAF3EC5" w14:textId="4BC05328" w:rsidR="00EA1FB2" w:rsidRDefault="00EA1FB2">
      <w:pPr>
        <w:pStyle w:val="TM2"/>
        <w:rPr>
          <w:ins w:id="399" w:author="Ilkka Rinne [2]" w:date="2022-09-06T16:09:00Z"/>
          <w:rFonts w:asciiTheme="minorHAnsi" w:eastAsiaTheme="minorEastAsia" w:hAnsiTheme="minorHAnsi" w:cstheme="minorBidi"/>
          <w:b w:val="0"/>
          <w:noProof/>
          <w:sz w:val="24"/>
          <w:szCs w:val="24"/>
          <w:lang w:eastAsia="en-GB"/>
        </w:rPr>
      </w:pPr>
      <w:ins w:id="4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1" w:author="Ilkka Rinne [2]" w:date="2022-09-06T16:09:00Z">
        <w:r>
          <w:rPr>
            <w:noProof/>
            <w:webHidden/>
          </w:rPr>
          <w:t>55</w:t>
        </w:r>
        <w:r>
          <w:rPr>
            <w:noProof/>
            <w:webHidden/>
          </w:rPr>
          <w:fldChar w:fldCharType="end"/>
        </w:r>
        <w:r w:rsidRPr="00C53F60">
          <w:rPr>
            <w:rStyle w:val="Lienhypertexte"/>
            <w:noProof/>
          </w:rPr>
          <w:fldChar w:fldCharType="end"/>
        </w:r>
      </w:ins>
    </w:p>
    <w:p w14:paraId="4007F78A" w14:textId="481ADCB0" w:rsidR="00EA1FB2" w:rsidRDefault="00EA1FB2">
      <w:pPr>
        <w:pStyle w:val="TM3"/>
        <w:rPr>
          <w:ins w:id="402" w:author="Ilkka Rinne [2]" w:date="2022-09-06T16:09:00Z"/>
          <w:rFonts w:asciiTheme="minorHAnsi" w:eastAsiaTheme="minorEastAsia" w:hAnsiTheme="minorHAnsi" w:cstheme="minorBidi"/>
          <w:b w:val="0"/>
          <w:noProof/>
          <w:sz w:val="24"/>
          <w:szCs w:val="24"/>
          <w:lang w:eastAsia="en-GB"/>
        </w:rPr>
      </w:pPr>
      <w:ins w:id="4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4" w:author="Ilkka Rinne [2]" w:date="2022-09-06T16:09:00Z">
        <w:r>
          <w:rPr>
            <w:noProof/>
            <w:webHidden/>
          </w:rPr>
          <w:t>55</w:t>
        </w:r>
        <w:r>
          <w:rPr>
            <w:noProof/>
            <w:webHidden/>
          </w:rPr>
          <w:fldChar w:fldCharType="end"/>
        </w:r>
        <w:r w:rsidRPr="00C53F60">
          <w:rPr>
            <w:rStyle w:val="Lienhypertexte"/>
            <w:noProof/>
          </w:rPr>
          <w:fldChar w:fldCharType="end"/>
        </w:r>
      </w:ins>
    </w:p>
    <w:p w14:paraId="0CB03929" w14:textId="7269C53F" w:rsidR="00EA1FB2" w:rsidRDefault="00EA1FB2">
      <w:pPr>
        <w:pStyle w:val="TM1"/>
        <w:rPr>
          <w:ins w:id="405" w:author="Ilkka Rinne [2]" w:date="2022-09-06T16:09:00Z"/>
          <w:rFonts w:asciiTheme="minorHAnsi" w:eastAsiaTheme="minorEastAsia" w:hAnsiTheme="minorHAnsi" w:cstheme="minorBidi"/>
          <w:b w:val="0"/>
          <w:noProof/>
          <w:sz w:val="24"/>
          <w:szCs w:val="24"/>
          <w:lang w:eastAsia="en-GB"/>
        </w:rPr>
      </w:pPr>
      <w:ins w:id="4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7" w:author="Ilkka Rinne [2]" w:date="2022-09-06T16:09:00Z">
        <w:r>
          <w:rPr>
            <w:noProof/>
            <w:webHidden/>
          </w:rPr>
          <w:t>55</w:t>
        </w:r>
        <w:r>
          <w:rPr>
            <w:noProof/>
            <w:webHidden/>
          </w:rPr>
          <w:fldChar w:fldCharType="end"/>
        </w:r>
        <w:r w:rsidRPr="00C53F60">
          <w:rPr>
            <w:rStyle w:val="Lienhypertexte"/>
            <w:noProof/>
          </w:rPr>
          <w:fldChar w:fldCharType="end"/>
        </w:r>
      </w:ins>
    </w:p>
    <w:p w14:paraId="5F8D8D12" w14:textId="28784A69" w:rsidR="00EA1FB2" w:rsidRDefault="00EA1FB2">
      <w:pPr>
        <w:pStyle w:val="TM2"/>
        <w:rPr>
          <w:ins w:id="408" w:author="Ilkka Rinne [2]" w:date="2022-09-06T16:09:00Z"/>
          <w:rFonts w:asciiTheme="minorHAnsi" w:eastAsiaTheme="minorEastAsia" w:hAnsiTheme="minorHAnsi" w:cstheme="minorBidi"/>
          <w:b w:val="0"/>
          <w:noProof/>
          <w:sz w:val="24"/>
          <w:szCs w:val="24"/>
          <w:lang w:eastAsia="en-GB"/>
        </w:rPr>
      </w:pPr>
      <w:ins w:id="4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0" w:author="Ilkka Rinne [2]" w:date="2022-09-06T16:09:00Z">
        <w:r>
          <w:rPr>
            <w:noProof/>
            <w:webHidden/>
          </w:rPr>
          <w:t>55</w:t>
        </w:r>
        <w:r>
          <w:rPr>
            <w:noProof/>
            <w:webHidden/>
          </w:rPr>
          <w:fldChar w:fldCharType="end"/>
        </w:r>
        <w:r w:rsidRPr="00C53F60">
          <w:rPr>
            <w:rStyle w:val="Lienhypertexte"/>
            <w:noProof/>
          </w:rPr>
          <w:fldChar w:fldCharType="end"/>
        </w:r>
      </w:ins>
    </w:p>
    <w:p w14:paraId="5469C7B3" w14:textId="13F0BEBC" w:rsidR="00EA1FB2" w:rsidRDefault="00EA1FB2">
      <w:pPr>
        <w:pStyle w:val="TM3"/>
        <w:rPr>
          <w:ins w:id="411" w:author="Ilkka Rinne [2]" w:date="2022-09-06T16:09:00Z"/>
          <w:rFonts w:asciiTheme="minorHAnsi" w:eastAsiaTheme="minorEastAsia" w:hAnsiTheme="minorHAnsi" w:cstheme="minorBidi"/>
          <w:b w:val="0"/>
          <w:noProof/>
          <w:sz w:val="24"/>
          <w:szCs w:val="24"/>
          <w:lang w:eastAsia="en-GB"/>
        </w:rPr>
      </w:pPr>
      <w:ins w:id="4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3" w:author="Ilkka Rinne [2]" w:date="2022-09-06T16:09:00Z">
        <w:r>
          <w:rPr>
            <w:noProof/>
            <w:webHidden/>
          </w:rPr>
          <w:t>55</w:t>
        </w:r>
        <w:r>
          <w:rPr>
            <w:noProof/>
            <w:webHidden/>
          </w:rPr>
          <w:fldChar w:fldCharType="end"/>
        </w:r>
        <w:r w:rsidRPr="00C53F60">
          <w:rPr>
            <w:rStyle w:val="Lienhypertexte"/>
            <w:noProof/>
          </w:rPr>
          <w:fldChar w:fldCharType="end"/>
        </w:r>
      </w:ins>
    </w:p>
    <w:p w14:paraId="791F07E6" w14:textId="0173736D" w:rsidR="00EA1FB2" w:rsidRDefault="00EA1FB2">
      <w:pPr>
        <w:pStyle w:val="TM3"/>
        <w:rPr>
          <w:ins w:id="414" w:author="Ilkka Rinne [2]" w:date="2022-09-06T16:09:00Z"/>
          <w:rFonts w:asciiTheme="minorHAnsi" w:eastAsiaTheme="minorEastAsia" w:hAnsiTheme="minorHAnsi" w:cstheme="minorBidi"/>
          <w:b w:val="0"/>
          <w:noProof/>
          <w:sz w:val="24"/>
          <w:szCs w:val="24"/>
          <w:lang w:eastAsia="en-GB"/>
        </w:rPr>
      </w:pPr>
      <w:ins w:id="4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6" w:author="Ilkka Rinne [2]" w:date="2022-09-06T16:09:00Z">
        <w:r>
          <w:rPr>
            <w:noProof/>
            <w:webHidden/>
          </w:rPr>
          <w:t>56</w:t>
        </w:r>
        <w:r>
          <w:rPr>
            <w:noProof/>
            <w:webHidden/>
          </w:rPr>
          <w:fldChar w:fldCharType="end"/>
        </w:r>
        <w:r w:rsidRPr="00C53F60">
          <w:rPr>
            <w:rStyle w:val="Lienhypertexte"/>
            <w:noProof/>
          </w:rPr>
          <w:fldChar w:fldCharType="end"/>
        </w:r>
      </w:ins>
    </w:p>
    <w:p w14:paraId="367EF5A5" w14:textId="49575A9A" w:rsidR="00EA1FB2" w:rsidRDefault="00EA1FB2">
      <w:pPr>
        <w:pStyle w:val="TM3"/>
        <w:rPr>
          <w:ins w:id="417" w:author="Ilkka Rinne [2]" w:date="2022-09-06T16:09:00Z"/>
          <w:rFonts w:asciiTheme="minorHAnsi" w:eastAsiaTheme="minorEastAsia" w:hAnsiTheme="minorHAnsi" w:cstheme="minorBidi"/>
          <w:b w:val="0"/>
          <w:noProof/>
          <w:sz w:val="24"/>
          <w:szCs w:val="24"/>
          <w:lang w:eastAsia="en-GB"/>
        </w:rPr>
      </w:pPr>
      <w:ins w:id="4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19" w:author="Ilkka Rinne [2]" w:date="2022-09-06T16:09:00Z">
        <w:r>
          <w:rPr>
            <w:noProof/>
            <w:webHidden/>
          </w:rPr>
          <w:t>57</w:t>
        </w:r>
        <w:r>
          <w:rPr>
            <w:noProof/>
            <w:webHidden/>
          </w:rPr>
          <w:fldChar w:fldCharType="end"/>
        </w:r>
        <w:r w:rsidRPr="00C53F60">
          <w:rPr>
            <w:rStyle w:val="Lienhypertexte"/>
            <w:noProof/>
          </w:rPr>
          <w:fldChar w:fldCharType="end"/>
        </w:r>
      </w:ins>
    </w:p>
    <w:p w14:paraId="3FA294C8" w14:textId="62F8674B" w:rsidR="00EA1FB2" w:rsidRDefault="00EA1FB2">
      <w:pPr>
        <w:pStyle w:val="TM2"/>
        <w:rPr>
          <w:ins w:id="420" w:author="Ilkka Rinne [2]" w:date="2022-09-06T16:09:00Z"/>
          <w:rFonts w:asciiTheme="minorHAnsi" w:eastAsiaTheme="minorEastAsia" w:hAnsiTheme="minorHAnsi" w:cstheme="minorBidi"/>
          <w:b w:val="0"/>
          <w:noProof/>
          <w:sz w:val="24"/>
          <w:szCs w:val="24"/>
          <w:lang w:eastAsia="en-GB"/>
        </w:rPr>
      </w:pPr>
      <w:ins w:id="4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2" w:author="Ilkka Rinne [2]" w:date="2022-09-06T16:09:00Z">
        <w:r>
          <w:rPr>
            <w:noProof/>
            <w:webHidden/>
          </w:rPr>
          <w:t>57</w:t>
        </w:r>
        <w:r>
          <w:rPr>
            <w:noProof/>
            <w:webHidden/>
          </w:rPr>
          <w:fldChar w:fldCharType="end"/>
        </w:r>
        <w:r w:rsidRPr="00C53F60">
          <w:rPr>
            <w:rStyle w:val="Lienhypertexte"/>
            <w:noProof/>
          </w:rPr>
          <w:fldChar w:fldCharType="end"/>
        </w:r>
      </w:ins>
    </w:p>
    <w:p w14:paraId="5B328E54" w14:textId="35EC774B" w:rsidR="00EA1FB2" w:rsidRDefault="00EA1FB2">
      <w:pPr>
        <w:pStyle w:val="TM3"/>
        <w:rPr>
          <w:ins w:id="423" w:author="Ilkka Rinne [2]" w:date="2022-09-06T16:09:00Z"/>
          <w:rFonts w:asciiTheme="minorHAnsi" w:eastAsiaTheme="minorEastAsia" w:hAnsiTheme="minorHAnsi" w:cstheme="minorBidi"/>
          <w:b w:val="0"/>
          <w:noProof/>
          <w:sz w:val="24"/>
          <w:szCs w:val="24"/>
          <w:lang w:eastAsia="en-GB"/>
        </w:rPr>
      </w:pPr>
      <w:ins w:id="4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5" w:author="Ilkka Rinne [2]" w:date="2022-09-06T16:09:00Z">
        <w:r>
          <w:rPr>
            <w:noProof/>
            <w:webHidden/>
          </w:rPr>
          <w:t>57</w:t>
        </w:r>
        <w:r>
          <w:rPr>
            <w:noProof/>
            <w:webHidden/>
          </w:rPr>
          <w:fldChar w:fldCharType="end"/>
        </w:r>
        <w:r w:rsidRPr="00C53F60">
          <w:rPr>
            <w:rStyle w:val="Lienhypertexte"/>
            <w:noProof/>
          </w:rPr>
          <w:fldChar w:fldCharType="end"/>
        </w:r>
      </w:ins>
    </w:p>
    <w:p w14:paraId="3D8B05E8" w14:textId="23DC68BE" w:rsidR="00EA1FB2" w:rsidRDefault="00EA1FB2">
      <w:pPr>
        <w:pStyle w:val="TM2"/>
        <w:rPr>
          <w:ins w:id="426" w:author="Ilkka Rinne [2]" w:date="2022-09-06T16:09:00Z"/>
          <w:rFonts w:asciiTheme="minorHAnsi" w:eastAsiaTheme="minorEastAsia" w:hAnsiTheme="minorHAnsi" w:cstheme="minorBidi"/>
          <w:b w:val="0"/>
          <w:noProof/>
          <w:sz w:val="24"/>
          <w:szCs w:val="24"/>
          <w:lang w:eastAsia="en-GB"/>
        </w:rPr>
      </w:pPr>
      <w:ins w:id="4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28" w:author="Ilkka Rinne [2]" w:date="2022-09-06T16:09:00Z">
        <w:r>
          <w:rPr>
            <w:noProof/>
            <w:webHidden/>
          </w:rPr>
          <w:t>59</w:t>
        </w:r>
        <w:r>
          <w:rPr>
            <w:noProof/>
            <w:webHidden/>
          </w:rPr>
          <w:fldChar w:fldCharType="end"/>
        </w:r>
        <w:r w:rsidRPr="00C53F60">
          <w:rPr>
            <w:rStyle w:val="Lienhypertexte"/>
            <w:noProof/>
          </w:rPr>
          <w:fldChar w:fldCharType="end"/>
        </w:r>
      </w:ins>
    </w:p>
    <w:p w14:paraId="196E6382" w14:textId="13FFFF40" w:rsidR="00EA1FB2" w:rsidRDefault="00EA1FB2">
      <w:pPr>
        <w:pStyle w:val="TM3"/>
        <w:rPr>
          <w:ins w:id="429" w:author="Ilkka Rinne [2]" w:date="2022-09-06T16:09:00Z"/>
          <w:rFonts w:asciiTheme="minorHAnsi" w:eastAsiaTheme="minorEastAsia" w:hAnsiTheme="minorHAnsi" w:cstheme="minorBidi"/>
          <w:b w:val="0"/>
          <w:noProof/>
          <w:sz w:val="24"/>
          <w:szCs w:val="24"/>
          <w:lang w:eastAsia="en-GB"/>
        </w:rPr>
      </w:pPr>
      <w:ins w:id="4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1" w:author="Ilkka Rinne [2]" w:date="2022-09-06T16:09:00Z">
        <w:r>
          <w:rPr>
            <w:noProof/>
            <w:webHidden/>
          </w:rPr>
          <w:t>59</w:t>
        </w:r>
        <w:r>
          <w:rPr>
            <w:noProof/>
            <w:webHidden/>
          </w:rPr>
          <w:fldChar w:fldCharType="end"/>
        </w:r>
        <w:r w:rsidRPr="00C53F60">
          <w:rPr>
            <w:rStyle w:val="Lienhypertexte"/>
            <w:noProof/>
          </w:rPr>
          <w:fldChar w:fldCharType="end"/>
        </w:r>
      </w:ins>
    </w:p>
    <w:p w14:paraId="3AEC3DFB" w14:textId="6841FC7A" w:rsidR="00EA1FB2" w:rsidRDefault="00EA1FB2">
      <w:pPr>
        <w:pStyle w:val="TM3"/>
        <w:rPr>
          <w:ins w:id="432" w:author="Ilkka Rinne [2]" w:date="2022-09-06T16:09:00Z"/>
          <w:rFonts w:asciiTheme="minorHAnsi" w:eastAsiaTheme="minorEastAsia" w:hAnsiTheme="minorHAnsi" w:cstheme="minorBidi"/>
          <w:b w:val="0"/>
          <w:noProof/>
          <w:sz w:val="24"/>
          <w:szCs w:val="24"/>
          <w:lang w:eastAsia="en-GB"/>
        </w:rPr>
      </w:pPr>
      <w:ins w:id="4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4" w:author="Ilkka Rinne [2]" w:date="2022-09-06T16:09:00Z">
        <w:r>
          <w:rPr>
            <w:noProof/>
            <w:webHidden/>
          </w:rPr>
          <w:t>59</w:t>
        </w:r>
        <w:r>
          <w:rPr>
            <w:noProof/>
            <w:webHidden/>
          </w:rPr>
          <w:fldChar w:fldCharType="end"/>
        </w:r>
        <w:r w:rsidRPr="00C53F60">
          <w:rPr>
            <w:rStyle w:val="Lienhypertexte"/>
            <w:noProof/>
          </w:rPr>
          <w:fldChar w:fldCharType="end"/>
        </w:r>
      </w:ins>
    </w:p>
    <w:p w14:paraId="1412922A" w14:textId="3727E23C" w:rsidR="00EA1FB2" w:rsidRDefault="00EA1FB2">
      <w:pPr>
        <w:pStyle w:val="TM2"/>
        <w:rPr>
          <w:ins w:id="435" w:author="Ilkka Rinne [2]" w:date="2022-09-06T16:09:00Z"/>
          <w:rFonts w:asciiTheme="minorHAnsi" w:eastAsiaTheme="minorEastAsia" w:hAnsiTheme="minorHAnsi" w:cstheme="minorBidi"/>
          <w:b w:val="0"/>
          <w:noProof/>
          <w:sz w:val="24"/>
          <w:szCs w:val="24"/>
          <w:lang w:eastAsia="en-GB"/>
        </w:rPr>
      </w:pPr>
      <w:ins w:id="4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7" w:author="Ilkka Rinne [2]" w:date="2022-09-06T16:09:00Z">
        <w:r>
          <w:rPr>
            <w:noProof/>
            <w:webHidden/>
          </w:rPr>
          <w:t>59</w:t>
        </w:r>
        <w:r>
          <w:rPr>
            <w:noProof/>
            <w:webHidden/>
          </w:rPr>
          <w:fldChar w:fldCharType="end"/>
        </w:r>
        <w:r w:rsidRPr="00C53F60">
          <w:rPr>
            <w:rStyle w:val="Lienhypertexte"/>
            <w:noProof/>
          </w:rPr>
          <w:fldChar w:fldCharType="end"/>
        </w:r>
      </w:ins>
    </w:p>
    <w:p w14:paraId="277E0FC7" w14:textId="12F039BB" w:rsidR="00EA1FB2" w:rsidRDefault="00EA1FB2">
      <w:pPr>
        <w:pStyle w:val="TM3"/>
        <w:rPr>
          <w:ins w:id="438" w:author="Ilkka Rinne [2]" w:date="2022-09-06T16:09:00Z"/>
          <w:rFonts w:asciiTheme="minorHAnsi" w:eastAsiaTheme="minorEastAsia" w:hAnsiTheme="minorHAnsi" w:cstheme="minorBidi"/>
          <w:b w:val="0"/>
          <w:noProof/>
          <w:sz w:val="24"/>
          <w:szCs w:val="24"/>
          <w:lang w:eastAsia="en-GB"/>
        </w:rPr>
      </w:pPr>
      <w:ins w:id="4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0" w:author="Ilkka Rinne [2]" w:date="2022-09-06T16:09:00Z">
        <w:r>
          <w:rPr>
            <w:noProof/>
            <w:webHidden/>
          </w:rPr>
          <w:t>59</w:t>
        </w:r>
        <w:r>
          <w:rPr>
            <w:noProof/>
            <w:webHidden/>
          </w:rPr>
          <w:fldChar w:fldCharType="end"/>
        </w:r>
        <w:r w:rsidRPr="00C53F60">
          <w:rPr>
            <w:rStyle w:val="Lienhypertexte"/>
            <w:noProof/>
          </w:rPr>
          <w:fldChar w:fldCharType="end"/>
        </w:r>
      </w:ins>
    </w:p>
    <w:p w14:paraId="2A3019D0" w14:textId="2EB36523" w:rsidR="00EA1FB2" w:rsidRDefault="00EA1FB2">
      <w:pPr>
        <w:pStyle w:val="TM3"/>
        <w:rPr>
          <w:ins w:id="441" w:author="Ilkka Rinne [2]" w:date="2022-09-06T16:09:00Z"/>
          <w:rFonts w:asciiTheme="minorHAnsi" w:eastAsiaTheme="minorEastAsia" w:hAnsiTheme="minorHAnsi" w:cstheme="minorBidi"/>
          <w:b w:val="0"/>
          <w:noProof/>
          <w:sz w:val="24"/>
          <w:szCs w:val="24"/>
          <w:lang w:eastAsia="en-GB"/>
        </w:rPr>
      </w:pPr>
      <w:ins w:id="4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3" w:author="Ilkka Rinne [2]" w:date="2022-09-06T16:09:00Z">
        <w:r>
          <w:rPr>
            <w:noProof/>
            <w:webHidden/>
          </w:rPr>
          <w:t>60</w:t>
        </w:r>
        <w:r>
          <w:rPr>
            <w:noProof/>
            <w:webHidden/>
          </w:rPr>
          <w:fldChar w:fldCharType="end"/>
        </w:r>
        <w:r w:rsidRPr="00C53F60">
          <w:rPr>
            <w:rStyle w:val="Lienhypertexte"/>
            <w:noProof/>
          </w:rPr>
          <w:fldChar w:fldCharType="end"/>
        </w:r>
      </w:ins>
    </w:p>
    <w:p w14:paraId="125B1635" w14:textId="13C149D2" w:rsidR="00EA1FB2" w:rsidRDefault="00EA1FB2">
      <w:pPr>
        <w:pStyle w:val="TM3"/>
        <w:rPr>
          <w:ins w:id="444" w:author="Ilkka Rinne [2]" w:date="2022-09-06T16:09:00Z"/>
          <w:rFonts w:asciiTheme="minorHAnsi" w:eastAsiaTheme="minorEastAsia" w:hAnsiTheme="minorHAnsi" w:cstheme="minorBidi"/>
          <w:b w:val="0"/>
          <w:noProof/>
          <w:sz w:val="24"/>
          <w:szCs w:val="24"/>
          <w:lang w:eastAsia="en-GB"/>
        </w:rPr>
      </w:pPr>
      <w:ins w:id="4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6" w:author="Ilkka Rinne [2]" w:date="2022-09-06T16:09:00Z">
        <w:r>
          <w:rPr>
            <w:noProof/>
            <w:webHidden/>
          </w:rPr>
          <w:t>60</w:t>
        </w:r>
        <w:r>
          <w:rPr>
            <w:noProof/>
            <w:webHidden/>
          </w:rPr>
          <w:fldChar w:fldCharType="end"/>
        </w:r>
        <w:r w:rsidRPr="00C53F60">
          <w:rPr>
            <w:rStyle w:val="Lienhypertexte"/>
            <w:noProof/>
          </w:rPr>
          <w:fldChar w:fldCharType="end"/>
        </w:r>
      </w:ins>
    </w:p>
    <w:p w14:paraId="4B6FBA55" w14:textId="59B43A4D" w:rsidR="00EA1FB2" w:rsidRDefault="00EA1FB2">
      <w:pPr>
        <w:pStyle w:val="TM3"/>
        <w:rPr>
          <w:ins w:id="447" w:author="Ilkka Rinne [2]" w:date="2022-09-06T16:09:00Z"/>
          <w:rFonts w:asciiTheme="minorHAnsi" w:eastAsiaTheme="minorEastAsia" w:hAnsiTheme="minorHAnsi" w:cstheme="minorBidi"/>
          <w:b w:val="0"/>
          <w:noProof/>
          <w:sz w:val="24"/>
          <w:szCs w:val="24"/>
          <w:lang w:eastAsia="en-GB"/>
        </w:rPr>
      </w:pPr>
      <w:ins w:id="4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49" w:author="Ilkka Rinne [2]" w:date="2022-09-06T16:09:00Z">
        <w:r>
          <w:rPr>
            <w:noProof/>
            <w:webHidden/>
          </w:rPr>
          <w:t>60</w:t>
        </w:r>
        <w:r>
          <w:rPr>
            <w:noProof/>
            <w:webHidden/>
          </w:rPr>
          <w:fldChar w:fldCharType="end"/>
        </w:r>
        <w:r w:rsidRPr="00C53F60">
          <w:rPr>
            <w:rStyle w:val="Lienhypertexte"/>
            <w:noProof/>
          </w:rPr>
          <w:fldChar w:fldCharType="end"/>
        </w:r>
      </w:ins>
    </w:p>
    <w:p w14:paraId="184C28DF" w14:textId="6F895754" w:rsidR="00EA1FB2" w:rsidRDefault="00EA1FB2">
      <w:pPr>
        <w:pStyle w:val="TM3"/>
        <w:rPr>
          <w:ins w:id="450" w:author="Ilkka Rinne [2]" w:date="2022-09-06T16:09:00Z"/>
          <w:rFonts w:asciiTheme="minorHAnsi" w:eastAsiaTheme="minorEastAsia" w:hAnsiTheme="minorHAnsi" w:cstheme="minorBidi"/>
          <w:b w:val="0"/>
          <w:noProof/>
          <w:sz w:val="24"/>
          <w:szCs w:val="24"/>
          <w:lang w:eastAsia="en-GB"/>
        </w:rPr>
      </w:pPr>
      <w:ins w:id="4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2" w:author="Ilkka Rinne [2]" w:date="2022-09-06T16:09:00Z">
        <w:r>
          <w:rPr>
            <w:noProof/>
            <w:webHidden/>
          </w:rPr>
          <w:t>60</w:t>
        </w:r>
        <w:r>
          <w:rPr>
            <w:noProof/>
            <w:webHidden/>
          </w:rPr>
          <w:fldChar w:fldCharType="end"/>
        </w:r>
        <w:r w:rsidRPr="00C53F60">
          <w:rPr>
            <w:rStyle w:val="Lienhypertexte"/>
            <w:noProof/>
          </w:rPr>
          <w:fldChar w:fldCharType="end"/>
        </w:r>
      </w:ins>
    </w:p>
    <w:p w14:paraId="3CC8AC42" w14:textId="38A1FF08" w:rsidR="00EA1FB2" w:rsidRDefault="00EA1FB2">
      <w:pPr>
        <w:pStyle w:val="TM3"/>
        <w:rPr>
          <w:ins w:id="453" w:author="Ilkka Rinne [2]" w:date="2022-09-06T16:09:00Z"/>
          <w:rFonts w:asciiTheme="minorHAnsi" w:eastAsiaTheme="minorEastAsia" w:hAnsiTheme="minorHAnsi" w:cstheme="minorBidi"/>
          <w:b w:val="0"/>
          <w:noProof/>
          <w:sz w:val="24"/>
          <w:szCs w:val="24"/>
          <w:lang w:eastAsia="en-GB"/>
        </w:rPr>
      </w:pPr>
      <w:ins w:id="4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5" w:author="Ilkka Rinne [2]" w:date="2022-09-06T16:09:00Z">
        <w:r>
          <w:rPr>
            <w:noProof/>
            <w:webHidden/>
          </w:rPr>
          <w:t>60</w:t>
        </w:r>
        <w:r>
          <w:rPr>
            <w:noProof/>
            <w:webHidden/>
          </w:rPr>
          <w:fldChar w:fldCharType="end"/>
        </w:r>
        <w:r w:rsidRPr="00C53F60">
          <w:rPr>
            <w:rStyle w:val="Lienhypertexte"/>
            <w:noProof/>
          </w:rPr>
          <w:fldChar w:fldCharType="end"/>
        </w:r>
      </w:ins>
    </w:p>
    <w:p w14:paraId="7985311F" w14:textId="735C3571" w:rsidR="00EA1FB2" w:rsidRDefault="00EA1FB2">
      <w:pPr>
        <w:pStyle w:val="TM2"/>
        <w:rPr>
          <w:ins w:id="456" w:author="Ilkka Rinne [2]" w:date="2022-09-06T16:09:00Z"/>
          <w:rFonts w:asciiTheme="minorHAnsi" w:eastAsiaTheme="minorEastAsia" w:hAnsiTheme="minorHAnsi" w:cstheme="minorBidi"/>
          <w:b w:val="0"/>
          <w:noProof/>
          <w:sz w:val="24"/>
          <w:szCs w:val="24"/>
          <w:lang w:eastAsia="en-GB"/>
        </w:rPr>
      </w:pPr>
      <w:ins w:id="4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58" w:author="Ilkka Rinne [2]" w:date="2022-09-06T16:09:00Z">
        <w:r>
          <w:rPr>
            <w:noProof/>
            <w:webHidden/>
          </w:rPr>
          <w:t>61</w:t>
        </w:r>
        <w:r>
          <w:rPr>
            <w:noProof/>
            <w:webHidden/>
          </w:rPr>
          <w:fldChar w:fldCharType="end"/>
        </w:r>
        <w:r w:rsidRPr="00C53F60">
          <w:rPr>
            <w:rStyle w:val="Lienhypertexte"/>
            <w:noProof/>
          </w:rPr>
          <w:fldChar w:fldCharType="end"/>
        </w:r>
      </w:ins>
    </w:p>
    <w:p w14:paraId="05BA679A" w14:textId="31B4B152" w:rsidR="00EA1FB2" w:rsidRDefault="00EA1FB2">
      <w:pPr>
        <w:pStyle w:val="TM3"/>
        <w:rPr>
          <w:ins w:id="459" w:author="Ilkka Rinne [2]" w:date="2022-09-06T16:09:00Z"/>
          <w:rFonts w:asciiTheme="minorHAnsi" w:eastAsiaTheme="minorEastAsia" w:hAnsiTheme="minorHAnsi" w:cstheme="minorBidi"/>
          <w:b w:val="0"/>
          <w:noProof/>
          <w:sz w:val="24"/>
          <w:szCs w:val="24"/>
          <w:lang w:eastAsia="en-GB"/>
        </w:rPr>
      </w:pPr>
      <w:ins w:id="4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1" w:author="Ilkka Rinne [2]" w:date="2022-09-06T16:09:00Z">
        <w:r>
          <w:rPr>
            <w:noProof/>
            <w:webHidden/>
          </w:rPr>
          <w:t>61</w:t>
        </w:r>
        <w:r>
          <w:rPr>
            <w:noProof/>
            <w:webHidden/>
          </w:rPr>
          <w:fldChar w:fldCharType="end"/>
        </w:r>
        <w:r w:rsidRPr="00C53F60">
          <w:rPr>
            <w:rStyle w:val="Lienhypertexte"/>
            <w:noProof/>
          </w:rPr>
          <w:fldChar w:fldCharType="end"/>
        </w:r>
      </w:ins>
    </w:p>
    <w:p w14:paraId="5B2543CE" w14:textId="097E19BE" w:rsidR="00EA1FB2" w:rsidRDefault="00EA1FB2">
      <w:pPr>
        <w:pStyle w:val="TM3"/>
        <w:rPr>
          <w:ins w:id="462" w:author="Ilkka Rinne [2]" w:date="2022-09-06T16:09:00Z"/>
          <w:rFonts w:asciiTheme="minorHAnsi" w:eastAsiaTheme="minorEastAsia" w:hAnsiTheme="minorHAnsi" w:cstheme="minorBidi"/>
          <w:b w:val="0"/>
          <w:noProof/>
          <w:sz w:val="24"/>
          <w:szCs w:val="24"/>
          <w:lang w:eastAsia="en-GB"/>
        </w:rPr>
      </w:pPr>
      <w:ins w:id="4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4" w:author="Ilkka Rinne [2]" w:date="2022-09-06T16:09:00Z">
        <w:r>
          <w:rPr>
            <w:noProof/>
            <w:webHidden/>
          </w:rPr>
          <w:t>63</w:t>
        </w:r>
        <w:r>
          <w:rPr>
            <w:noProof/>
            <w:webHidden/>
          </w:rPr>
          <w:fldChar w:fldCharType="end"/>
        </w:r>
        <w:r w:rsidRPr="00C53F60">
          <w:rPr>
            <w:rStyle w:val="Lienhypertexte"/>
            <w:noProof/>
          </w:rPr>
          <w:fldChar w:fldCharType="end"/>
        </w:r>
      </w:ins>
    </w:p>
    <w:p w14:paraId="3FA70CE7" w14:textId="07B2383F" w:rsidR="00EA1FB2" w:rsidRDefault="00EA1FB2">
      <w:pPr>
        <w:pStyle w:val="TM2"/>
        <w:rPr>
          <w:ins w:id="465" w:author="Ilkka Rinne [2]" w:date="2022-09-06T16:09:00Z"/>
          <w:rFonts w:asciiTheme="minorHAnsi" w:eastAsiaTheme="minorEastAsia" w:hAnsiTheme="minorHAnsi" w:cstheme="minorBidi"/>
          <w:b w:val="0"/>
          <w:noProof/>
          <w:sz w:val="24"/>
          <w:szCs w:val="24"/>
          <w:lang w:eastAsia="en-GB"/>
        </w:rPr>
      </w:pPr>
      <w:ins w:id="4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7" w:author="Ilkka Rinne [2]" w:date="2022-09-06T16:09:00Z">
        <w:r>
          <w:rPr>
            <w:noProof/>
            <w:webHidden/>
          </w:rPr>
          <w:t>64</w:t>
        </w:r>
        <w:r>
          <w:rPr>
            <w:noProof/>
            <w:webHidden/>
          </w:rPr>
          <w:fldChar w:fldCharType="end"/>
        </w:r>
        <w:r w:rsidRPr="00C53F60">
          <w:rPr>
            <w:rStyle w:val="Lienhypertexte"/>
            <w:noProof/>
          </w:rPr>
          <w:fldChar w:fldCharType="end"/>
        </w:r>
      </w:ins>
    </w:p>
    <w:p w14:paraId="06A6D64F" w14:textId="40D9044F" w:rsidR="00EA1FB2" w:rsidRDefault="00EA1FB2">
      <w:pPr>
        <w:pStyle w:val="TM3"/>
        <w:rPr>
          <w:ins w:id="468" w:author="Ilkka Rinne [2]" w:date="2022-09-06T16:09:00Z"/>
          <w:rFonts w:asciiTheme="minorHAnsi" w:eastAsiaTheme="minorEastAsia" w:hAnsiTheme="minorHAnsi" w:cstheme="minorBidi"/>
          <w:b w:val="0"/>
          <w:noProof/>
          <w:sz w:val="24"/>
          <w:szCs w:val="24"/>
          <w:lang w:eastAsia="en-GB"/>
        </w:rPr>
      </w:pPr>
      <w:ins w:id="4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0" w:author="Ilkka Rinne [2]" w:date="2022-09-06T16:09:00Z">
        <w:r>
          <w:rPr>
            <w:noProof/>
            <w:webHidden/>
          </w:rPr>
          <w:t>64</w:t>
        </w:r>
        <w:r>
          <w:rPr>
            <w:noProof/>
            <w:webHidden/>
          </w:rPr>
          <w:fldChar w:fldCharType="end"/>
        </w:r>
        <w:r w:rsidRPr="00C53F60">
          <w:rPr>
            <w:rStyle w:val="Lienhypertexte"/>
            <w:noProof/>
          </w:rPr>
          <w:fldChar w:fldCharType="end"/>
        </w:r>
      </w:ins>
    </w:p>
    <w:p w14:paraId="497846C0" w14:textId="24ABFDE0" w:rsidR="00EA1FB2" w:rsidRDefault="00EA1FB2">
      <w:pPr>
        <w:pStyle w:val="TM2"/>
        <w:rPr>
          <w:ins w:id="471" w:author="Ilkka Rinne [2]" w:date="2022-09-06T16:09:00Z"/>
          <w:rFonts w:asciiTheme="minorHAnsi" w:eastAsiaTheme="minorEastAsia" w:hAnsiTheme="minorHAnsi" w:cstheme="minorBidi"/>
          <w:b w:val="0"/>
          <w:noProof/>
          <w:sz w:val="24"/>
          <w:szCs w:val="24"/>
          <w:lang w:eastAsia="en-GB"/>
        </w:rPr>
      </w:pPr>
      <w:ins w:id="4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3" w:author="Ilkka Rinne [2]" w:date="2022-09-06T16:09:00Z">
        <w:r>
          <w:rPr>
            <w:noProof/>
            <w:webHidden/>
          </w:rPr>
          <w:t>65</w:t>
        </w:r>
        <w:r>
          <w:rPr>
            <w:noProof/>
            <w:webHidden/>
          </w:rPr>
          <w:fldChar w:fldCharType="end"/>
        </w:r>
        <w:r w:rsidRPr="00C53F60">
          <w:rPr>
            <w:rStyle w:val="Lienhypertexte"/>
            <w:noProof/>
          </w:rPr>
          <w:fldChar w:fldCharType="end"/>
        </w:r>
      </w:ins>
    </w:p>
    <w:p w14:paraId="263F1A7B" w14:textId="4533CA1D" w:rsidR="00EA1FB2" w:rsidRDefault="00EA1FB2">
      <w:pPr>
        <w:pStyle w:val="TM3"/>
        <w:rPr>
          <w:ins w:id="474" w:author="Ilkka Rinne [2]" w:date="2022-09-06T16:09:00Z"/>
          <w:rFonts w:asciiTheme="minorHAnsi" w:eastAsiaTheme="minorEastAsia" w:hAnsiTheme="minorHAnsi" w:cstheme="minorBidi"/>
          <w:b w:val="0"/>
          <w:noProof/>
          <w:sz w:val="24"/>
          <w:szCs w:val="24"/>
          <w:lang w:eastAsia="en-GB"/>
        </w:rPr>
      </w:pPr>
      <w:ins w:id="4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6" w:author="Ilkka Rinne [2]" w:date="2022-09-06T16:09:00Z">
        <w:r>
          <w:rPr>
            <w:noProof/>
            <w:webHidden/>
          </w:rPr>
          <w:t>65</w:t>
        </w:r>
        <w:r>
          <w:rPr>
            <w:noProof/>
            <w:webHidden/>
          </w:rPr>
          <w:fldChar w:fldCharType="end"/>
        </w:r>
        <w:r w:rsidRPr="00C53F60">
          <w:rPr>
            <w:rStyle w:val="Lienhypertexte"/>
            <w:noProof/>
          </w:rPr>
          <w:fldChar w:fldCharType="end"/>
        </w:r>
      </w:ins>
    </w:p>
    <w:p w14:paraId="5DE79548" w14:textId="413CC400" w:rsidR="00EA1FB2" w:rsidRDefault="00EA1FB2">
      <w:pPr>
        <w:pStyle w:val="TM2"/>
        <w:rPr>
          <w:ins w:id="477" w:author="Ilkka Rinne [2]" w:date="2022-09-06T16:09:00Z"/>
          <w:rFonts w:asciiTheme="minorHAnsi" w:eastAsiaTheme="minorEastAsia" w:hAnsiTheme="minorHAnsi" w:cstheme="minorBidi"/>
          <w:b w:val="0"/>
          <w:noProof/>
          <w:sz w:val="24"/>
          <w:szCs w:val="24"/>
          <w:lang w:eastAsia="en-GB"/>
        </w:rPr>
      </w:pPr>
      <w:ins w:id="4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79" w:author="Ilkka Rinne [2]" w:date="2022-09-06T16:09:00Z">
        <w:r>
          <w:rPr>
            <w:noProof/>
            <w:webHidden/>
          </w:rPr>
          <w:t>67</w:t>
        </w:r>
        <w:r>
          <w:rPr>
            <w:noProof/>
            <w:webHidden/>
          </w:rPr>
          <w:fldChar w:fldCharType="end"/>
        </w:r>
        <w:r w:rsidRPr="00C53F60">
          <w:rPr>
            <w:rStyle w:val="Lienhypertexte"/>
            <w:noProof/>
          </w:rPr>
          <w:fldChar w:fldCharType="end"/>
        </w:r>
      </w:ins>
    </w:p>
    <w:p w14:paraId="1856D8A1" w14:textId="6B69E3A3" w:rsidR="00EA1FB2" w:rsidRDefault="00EA1FB2">
      <w:pPr>
        <w:pStyle w:val="TM3"/>
        <w:rPr>
          <w:ins w:id="480" w:author="Ilkka Rinne [2]" w:date="2022-09-06T16:09:00Z"/>
          <w:rFonts w:asciiTheme="minorHAnsi" w:eastAsiaTheme="minorEastAsia" w:hAnsiTheme="minorHAnsi" w:cstheme="minorBidi"/>
          <w:b w:val="0"/>
          <w:noProof/>
          <w:sz w:val="24"/>
          <w:szCs w:val="24"/>
          <w:lang w:eastAsia="en-GB"/>
        </w:rPr>
      </w:pPr>
      <w:ins w:id="4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2" w:author="Ilkka Rinne [2]" w:date="2022-09-06T16:09:00Z">
        <w:r>
          <w:rPr>
            <w:noProof/>
            <w:webHidden/>
          </w:rPr>
          <w:t>67</w:t>
        </w:r>
        <w:r>
          <w:rPr>
            <w:noProof/>
            <w:webHidden/>
          </w:rPr>
          <w:fldChar w:fldCharType="end"/>
        </w:r>
        <w:r w:rsidRPr="00C53F60">
          <w:rPr>
            <w:rStyle w:val="Lienhypertexte"/>
            <w:noProof/>
          </w:rPr>
          <w:fldChar w:fldCharType="end"/>
        </w:r>
      </w:ins>
    </w:p>
    <w:p w14:paraId="56C15A6D" w14:textId="3D9A8F77" w:rsidR="00EA1FB2" w:rsidRDefault="00EA1FB2">
      <w:pPr>
        <w:pStyle w:val="TM2"/>
        <w:rPr>
          <w:ins w:id="483" w:author="Ilkka Rinne [2]" w:date="2022-09-06T16:09:00Z"/>
          <w:rFonts w:asciiTheme="minorHAnsi" w:eastAsiaTheme="minorEastAsia" w:hAnsiTheme="minorHAnsi" w:cstheme="minorBidi"/>
          <w:b w:val="0"/>
          <w:noProof/>
          <w:sz w:val="24"/>
          <w:szCs w:val="24"/>
          <w:lang w:eastAsia="en-GB"/>
        </w:rPr>
      </w:pPr>
      <w:ins w:id="484"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"_Toc113373449"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5" w:author="Ilkka Rinne [2]" w:date="2022-09-06T16:09:00Z">
        <w:r>
          <w:rPr>
            <w:noProof/>
            <w:webHidden/>
          </w:rPr>
          <w:t>68</w:t>
        </w:r>
        <w:r>
          <w:rPr>
            <w:noProof/>
            <w:webHidden/>
          </w:rPr>
          <w:fldChar w:fldCharType="end"/>
        </w:r>
        <w:r w:rsidRPr="00C53F60">
          <w:rPr>
            <w:rStyle w:val="Lienhypertexte"/>
            <w:noProof/>
          </w:rPr>
          <w:fldChar w:fldCharType="end"/>
        </w:r>
      </w:ins>
    </w:p>
    <w:p w14:paraId="52B6DB71" w14:textId="01102F8E" w:rsidR="00EA1FB2" w:rsidRDefault="00EA1FB2">
      <w:pPr>
        <w:pStyle w:val="TM3"/>
        <w:rPr>
          <w:ins w:id="486" w:author="Ilkka Rinne [2]" w:date="2022-09-06T16:09:00Z"/>
          <w:rFonts w:asciiTheme="minorHAnsi" w:eastAsiaTheme="minorEastAsia" w:hAnsiTheme="minorHAnsi" w:cstheme="minorBidi"/>
          <w:b w:val="0"/>
          <w:noProof/>
          <w:sz w:val="24"/>
          <w:szCs w:val="24"/>
          <w:lang w:eastAsia="en-GB"/>
        </w:rPr>
      </w:pPr>
      <w:ins w:id="4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88" w:author="Ilkka Rinne [2]" w:date="2022-09-06T16:09:00Z">
        <w:r>
          <w:rPr>
            <w:noProof/>
            <w:webHidden/>
          </w:rPr>
          <w:t>68</w:t>
        </w:r>
        <w:r>
          <w:rPr>
            <w:noProof/>
            <w:webHidden/>
          </w:rPr>
          <w:fldChar w:fldCharType="end"/>
        </w:r>
        <w:r w:rsidRPr="00C53F60">
          <w:rPr>
            <w:rStyle w:val="Lienhypertexte"/>
            <w:noProof/>
          </w:rPr>
          <w:fldChar w:fldCharType="end"/>
        </w:r>
      </w:ins>
    </w:p>
    <w:p w14:paraId="4C0D61B4" w14:textId="6AF3DC06" w:rsidR="00EA1FB2" w:rsidRDefault="00EA1FB2">
      <w:pPr>
        <w:pStyle w:val="TM2"/>
        <w:rPr>
          <w:ins w:id="489" w:author="Ilkka Rinne [2]" w:date="2022-09-06T16:09:00Z"/>
          <w:rFonts w:asciiTheme="minorHAnsi" w:eastAsiaTheme="minorEastAsia" w:hAnsiTheme="minorHAnsi" w:cstheme="minorBidi"/>
          <w:b w:val="0"/>
          <w:noProof/>
          <w:sz w:val="24"/>
          <w:szCs w:val="24"/>
          <w:lang w:eastAsia="en-GB"/>
        </w:rPr>
      </w:pPr>
      <w:ins w:id="4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1" w:author="Ilkka Rinne [2]" w:date="2022-09-06T16:09:00Z">
        <w:r>
          <w:rPr>
            <w:noProof/>
            <w:webHidden/>
          </w:rPr>
          <w:t>70</w:t>
        </w:r>
        <w:r>
          <w:rPr>
            <w:noProof/>
            <w:webHidden/>
          </w:rPr>
          <w:fldChar w:fldCharType="end"/>
        </w:r>
        <w:r w:rsidRPr="00C53F60">
          <w:rPr>
            <w:rStyle w:val="Lienhypertexte"/>
            <w:noProof/>
          </w:rPr>
          <w:fldChar w:fldCharType="end"/>
        </w:r>
      </w:ins>
    </w:p>
    <w:p w14:paraId="386A268F" w14:textId="63A6C6C1" w:rsidR="00EA1FB2" w:rsidRDefault="00EA1FB2">
      <w:pPr>
        <w:pStyle w:val="TM3"/>
        <w:tabs>
          <w:tab w:val="left" w:pos="1200"/>
        </w:tabs>
        <w:rPr>
          <w:ins w:id="492" w:author="Ilkka Rinne [2]" w:date="2022-09-06T16:09:00Z"/>
          <w:rFonts w:asciiTheme="minorHAnsi" w:eastAsiaTheme="minorEastAsia" w:hAnsiTheme="minorHAnsi" w:cstheme="minorBidi"/>
          <w:b w:val="0"/>
          <w:noProof/>
          <w:sz w:val="24"/>
          <w:szCs w:val="24"/>
          <w:lang w:eastAsia="en-GB"/>
        </w:rPr>
      </w:pPr>
      <w:ins w:id="4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4" w:author="Ilkka Rinne [2]" w:date="2022-09-06T16:09:00Z">
        <w:r>
          <w:rPr>
            <w:noProof/>
            <w:webHidden/>
          </w:rPr>
          <w:t>70</w:t>
        </w:r>
        <w:r>
          <w:rPr>
            <w:noProof/>
            <w:webHidden/>
          </w:rPr>
          <w:fldChar w:fldCharType="end"/>
        </w:r>
        <w:r w:rsidRPr="00C53F60">
          <w:rPr>
            <w:rStyle w:val="Lienhypertexte"/>
            <w:noProof/>
          </w:rPr>
          <w:fldChar w:fldCharType="end"/>
        </w:r>
      </w:ins>
    </w:p>
    <w:p w14:paraId="5B561291" w14:textId="09B565E4" w:rsidR="00EA1FB2" w:rsidRDefault="00EA1FB2">
      <w:pPr>
        <w:pStyle w:val="TM2"/>
        <w:rPr>
          <w:ins w:id="495" w:author="Ilkka Rinne [2]" w:date="2022-09-06T16:09:00Z"/>
          <w:rFonts w:asciiTheme="minorHAnsi" w:eastAsiaTheme="minorEastAsia" w:hAnsiTheme="minorHAnsi" w:cstheme="minorBidi"/>
          <w:b w:val="0"/>
          <w:noProof/>
          <w:sz w:val="24"/>
          <w:szCs w:val="24"/>
          <w:lang w:eastAsia="en-GB"/>
        </w:rPr>
      </w:pPr>
      <w:ins w:id="4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7" w:author="Ilkka Rinne [2]" w:date="2022-09-06T16:09:00Z">
        <w:r>
          <w:rPr>
            <w:noProof/>
            <w:webHidden/>
          </w:rPr>
          <w:t>72</w:t>
        </w:r>
        <w:r>
          <w:rPr>
            <w:noProof/>
            <w:webHidden/>
          </w:rPr>
          <w:fldChar w:fldCharType="end"/>
        </w:r>
        <w:r w:rsidRPr="00C53F60">
          <w:rPr>
            <w:rStyle w:val="Lienhypertexte"/>
            <w:noProof/>
          </w:rPr>
          <w:fldChar w:fldCharType="end"/>
        </w:r>
      </w:ins>
    </w:p>
    <w:p w14:paraId="10131D9E" w14:textId="153F5A9F" w:rsidR="00EA1FB2" w:rsidRDefault="00EA1FB2">
      <w:pPr>
        <w:pStyle w:val="TM3"/>
        <w:tabs>
          <w:tab w:val="left" w:pos="1200"/>
        </w:tabs>
        <w:rPr>
          <w:ins w:id="498" w:author="Ilkka Rinne [2]" w:date="2022-09-06T16:09:00Z"/>
          <w:rFonts w:asciiTheme="minorHAnsi" w:eastAsiaTheme="minorEastAsia" w:hAnsiTheme="minorHAnsi" w:cstheme="minorBidi"/>
          <w:b w:val="0"/>
          <w:noProof/>
          <w:sz w:val="24"/>
          <w:szCs w:val="24"/>
          <w:lang w:eastAsia="en-GB"/>
        </w:rPr>
      </w:pPr>
      <w:ins w:id="4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0" w:author="Ilkka Rinne [2]" w:date="2022-09-06T16:09:00Z">
        <w:r>
          <w:rPr>
            <w:noProof/>
            <w:webHidden/>
          </w:rPr>
          <w:t>72</w:t>
        </w:r>
        <w:r>
          <w:rPr>
            <w:noProof/>
            <w:webHidden/>
          </w:rPr>
          <w:fldChar w:fldCharType="end"/>
        </w:r>
        <w:r w:rsidRPr="00C53F60">
          <w:rPr>
            <w:rStyle w:val="Lienhypertexte"/>
            <w:noProof/>
          </w:rPr>
          <w:fldChar w:fldCharType="end"/>
        </w:r>
      </w:ins>
    </w:p>
    <w:p w14:paraId="4864012D" w14:textId="27551327" w:rsidR="00EA1FB2" w:rsidRDefault="00EA1FB2">
      <w:pPr>
        <w:pStyle w:val="TM3"/>
        <w:tabs>
          <w:tab w:val="left" w:pos="1200"/>
        </w:tabs>
        <w:rPr>
          <w:ins w:id="501" w:author="Ilkka Rinne [2]" w:date="2022-09-06T16:09:00Z"/>
          <w:rFonts w:asciiTheme="minorHAnsi" w:eastAsiaTheme="minorEastAsia" w:hAnsiTheme="minorHAnsi" w:cstheme="minorBidi"/>
          <w:b w:val="0"/>
          <w:noProof/>
          <w:sz w:val="24"/>
          <w:szCs w:val="24"/>
          <w:lang w:eastAsia="en-GB"/>
        </w:rPr>
      </w:pPr>
      <w:ins w:id="5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3" w:author="Ilkka Rinne [2]" w:date="2022-09-06T16:09:00Z">
        <w:r>
          <w:rPr>
            <w:noProof/>
            <w:webHidden/>
          </w:rPr>
          <w:t>74</w:t>
        </w:r>
        <w:r>
          <w:rPr>
            <w:noProof/>
            <w:webHidden/>
          </w:rPr>
          <w:fldChar w:fldCharType="end"/>
        </w:r>
        <w:r w:rsidRPr="00C53F60">
          <w:rPr>
            <w:rStyle w:val="Lienhypertexte"/>
            <w:noProof/>
          </w:rPr>
          <w:fldChar w:fldCharType="end"/>
        </w:r>
      </w:ins>
    </w:p>
    <w:p w14:paraId="3F8DFFD4" w14:textId="2E2C97AE" w:rsidR="00EA1FB2" w:rsidRDefault="00EA1FB2">
      <w:pPr>
        <w:pStyle w:val="TM2"/>
        <w:rPr>
          <w:ins w:id="504" w:author="Ilkka Rinne [2]" w:date="2022-09-06T16:09:00Z"/>
          <w:rFonts w:asciiTheme="minorHAnsi" w:eastAsiaTheme="minorEastAsia" w:hAnsiTheme="minorHAnsi" w:cstheme="minorBidi"/>
          <w:b w:val="0"/>
          <w:noProof/>
          <w:sz w:val="24"/>
          <w:szCs w:val="24"/>
          <w:lang w:eastAsia="en-GB"/>
        </w:rPr>
      </w:pPr>
      <w:ins w:id="5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6" w:author="Ilkka Rinne [2]" w:date="2022-09-06T16:09:00Z">
        <w:r>
          <w:rPr>
            <w:noProof/>
            <w:webHidden/>
          </w:rPr>
          <w:t>74</w:t>
        </w:r>
        <w:r>
          <w:rPr>
            <w:noProof/>
            <w:webHidden/>
          </w:rPr>
          <w:fldChar w:fldCharType="end"/>
        </w:r>
        <w:r w:rsidRPr="00C53F60">
          <w:rPr>
            <w:rStyle w:val="Lienhypertexte"/>
            <w:noProof/>
          </w:rPr>
          <w:fldChar w:fldCharType="end"/>
        </w:r>
      </w:ins>
    </w:p>
    <w:p w14:paraId="459C31BF" w14:textId="4B00AF1B" w:rsidR="00EA1FB2" w:rsidRDefault="00EA1FB2">
      <w:pPr>
        <w:pStyle w:val="TM3"/>
        <w:tabs>
          <w:tab w:val="left" w:pos="1200"/>
        </w:tabs>
        <w:rPr>
          <w:ins w:id="507" w:author="Ilkka Rinne [2]" w:date="2022-09-06T16:09:00Z"/>
          <w:rFonts w:asciiTheme="minorHAnsi" w:eastAsiaTheme="minorEastAsia" w:hAnsiTheme="minorHAnsi" w:cstheme="minorBidi"/>
          <w:b w:val="0"/>
          <w:noProof/>
          <w:sz w:val="24"/>
          <w:szCs w:val="24"/>
          <w:lang w:eastAsia="en-GB"/>
        </w:rPr>
      </w:pPr>
      <w:ins w:id="5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09" w:author="Ilkka Rinne [2]" w:date="2022-09-06T16:09:00Z">
        <w:r>
          <w:rPr>
            <w:noProof/>
            <w:webHidden/>
          </w:rPr>
          <w:t>74</w:t>
        </w:r>
        <w:r>
          <w:rPr>
            <w:noProof/>
            <w:webHidden/>
          </w:rPr>
          <w:fldChar w:fldCharType="end"/>
        </w:r>
        <w:r w:rsidRPr="00C53F60">
          <w:rPr>
            <w:rStyle w:val="Lienhypertexte"/>
            <w:noProof/>
          </w:rPr>
          <w:fldChar w:fldCharType="end"/>
        </w:r>
      </w:ins>
    </w:p>
    <w:p w14:paraId="142D3C0A" w14:textId="0ED636F6" w:rsidR="00EA1FB2" w:rsidRDefault="00EA1FB2">
      <w:pPr>
        <w:pStyle w:val="TM3"/>
        <w:tabs>
          <w:tab w:val="left" w:pos="1200"/>
        </w:tabs>
        <w:rPr>
          <w:ins w:id="510" w:author="Ilkka Rinne [2]" w:date="2022-09-06T16:09:00Z"/>
          <w:rFonts w:asciiTheme="minorHAnsi" w:eastAsiaTheme="minorEastAsia" w:hAnsiTheme="minorHAnsi" w:cstheme="minorBidi"/>
          <w:b w:val="0"/>
          <w:noProof/>
          <w:sz w:val="24"/>
          <w:szCs w:val="24"/>
          <w:lang w:eastAsia="en-GB"/>
        </w:rPr>
      </w:pPr>
      <w:ins w:id="5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2" w:author="Ilkka Rinne [2]" w:date="2022-09-06T16:09:00Z">
        <w:r>
          <w:rPr>
            <w:noProof/>
            <w:webHidden/>
          </w:rPr>
          <w:t>74</w:t>
        </w:r>
        <w:r>
          <w:rPr>
            <w:noProof/>
            <w:webHidden/>
          </w:rPr>
          <w:fldChar w:fldCharType="end"/>
        </w:r>
        <w:r w:rsidRPr="00C53F60">
          <w:rPr>
            <w:rStyle w:val="Lienhypertexte"/>
            <w:noProof/>
          </w:rPr>
          <w:fldChar w:fldCharType="end"/>
        </w:r>
      </w:ins>
    </w:p>
    <w:p w14:paraId="26650255" w14:textId="4E2038C5" w:rsidR="00EA1FB2" w:rsidRDefault="00EA1FB2">
      <w:pPr>
        <w:pStyle w:val="TM3"/>
        <w:tabs>
          <w:tab w:val="left" w:pos="1200"/>
        </w:tabs>
        <w:rPr>
          <w:ins w:id="513" w:author="Ilkka Rinne [2]" w:date="2022-09-06T16:09:00Z"/>
          <w:rFonts w:asciiTheme="minorHAnsi" w:eastAsiaTheme="minorEastAsia" w:hAnsiTheme="minorHAnsi" w:cstheme="minorBidi"/>
          <w:b w:val="0"/>
          <w:noProof/>
          <w:sz w:val="24"/>
          <w:szCs w:val="24"/>
          <w:lang w:eastAsia="en-GB"/>
        </w:rPr>
      </w:pPr>
      <w:ins w:id="5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5" w:author="Ilkka Rinne [2]" w:date="2022-09-06T16:09:00Z">
        <w:r>
          <w:rPr>
            <w:noProof/>
            <w:webHidden/>
          </w:rPr>
          <w:t>76</w:t>
        </w:r>
        <w:r>
          <w:rPr>
            <w:noProof/>
            <w:webHidden/>
          </w:rPr>
          <w:fldChar w:fldCharType="end"/>
        </w:r>
        <w:r w:rsidRPr="00C53F60">
          <w:rPr>
            <w:rStyle w:val="Lienhypertexte"/>
            <w:noProof/>
          </w:rPr>
          <w:fldChar w:fldCharType="end"/>
        </w:r>
      </w:ins>
    </w:p>
    <w:p w14:paraId="0C174149" w14:textId="1E91C76C" w:rsidR="00EA1FB2" w:rsidRDefault="00EA1FB2">
      <w:pPr>
        <w:pStyle w:val="TM1"/>
        <w:rPr>
          <w:ins w:id="516" w:author="Ilkka Rinne [2]" w:date="2022-09-06T16:09:00Z"/>
          <w:rFonts w:asciiTheme="minorHAnsi" w:eastAsiaTheme="minorEastAsia" w:hAnsiTheme="minorHAnsi" w:cstheme="minorBidi"/>
          <w:b w:val="0"/>
          <w:noProof/>
          <w:sz w:val="24"/>
          <w:szCs w:val="24"/>
          <w:lang w:eastAsia="en-GB"/>
        </w:rPr>
      </w:pPr>
      <w:ins w:id="5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18" w:author="Ilkka Rinne [2]" w:date="2022-09-06T16:09:00Z">
        <w:r>
          <w:rPr>
            <w:noProof/>
            <w:webHidden/>
          </w:rPr>
          <w:t>77</w:t>
        </w:r>
        <w:r>
          <w:rPr>
            <w:noProof/>
            <w:webHidden/>
          </w:rPr>
          <w:fldChar w:fldCharType="end"/>
        </w:r>
        <w:r w:rsidRPr="00C53F60">
          <w:rPr>
            <w:rStyle w:val="Lienhypertexte"/>
            <w:noProof/>
          </w:rPr>
          <w:fldChar w:fldCharType="end"/>
        </w:r>
      </w:ins>
    </w:p>
    <w:p w14:paraId="73304F27" w14:textId="64C2D38A" w:rsidR="00EA1FB2" w:rsidRDefault="00EA1FB2">
      <w:pPr>
        <w:pStyle w:val="TM2"/>
        <w:rPr>
          <w:ins w:id="519" w:author="Ilkka Rinne [2]" w:date="2022-09-06T16:09:00Z"/>
          <w:rFonts w:asciiTheme="minorHAnsi" w:eastAsiaTheme="minorEastAsia" w:hAnsiTheme="minorHAnsi" w:cstheme="minorBidi"/>
          <w:b w:val="0"/>
          <w:noProof/>
          <w:sz w:val="24"/>
          <w:szCs w:val="24"/>
          <w:lang w:eastAsia="en-GB"/>
        </w:rPr>
      </w:pPr>
      <w:ins w:id="5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1" w:author="Ilkka Rinne [2]" w:date="2022-09-06T16:09:00Z">
        <w:r>
          <w:rPr>
            <w:noProof/>
            <w:webHidden/>
          </w:rPr>
          <w:t>77</w:t>
        </w:r>
        <w:r>
          <w:rPr>
            <w:noProof/>
            <w:webHidden/>
          </w:rPr>
          <w:fldChar w:fldCharType="end"/>
        </w:r>
        <w:r w:rsidRPr="00C53F60">
          <w:rPr>
            <w:rStyle w:val="Lienhypertexte"/>
            <w:noProof/>
          </w:rPr>
          <w:fldChar w:fldCharType="end"/>
        </w:r>
      </w:ins>
    </w:p>
    <w:p w14:paraId="1F598FDE" w14:textId="61EBAA5C" w:rsidR="00EA1FB2" w:rsidRDefault="00EA1FB2">
      <w:pPr>
        <w:pStyle w:val="TM3"/>
        <w:rPr>
          <w:ins w:id="522" w:author="Ilkka Rinne [2]" w:date="2022-09-06T16:09:00Z"/>
          <w:rFonts w:asciiTheme="minorHAnsi" w:eastAsiaTheme="minorEastAsia" w:hAnsiTheme="minorHAnsi" w:cstheme="minorBidi"/>
          <w:b w:val="0"/>
          <w:noProof/>
          <w:sz w:val="24"/>
          <w:szCs w:val="24"/>
          <w:lang w:eastAsia="en-GB"/>
        </w:rPr>
      </w:pPr>
      <w:ins w:id="5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4" w:author="Ilkka Rinne [2]" w:date="2022-09-06T16:09:00Z">
        <w:r>
          <w:rPr>
            <w:noProof/>
            <w:webHidden/>
          </w:rPr>
          <w:t>77</w:t>
        </w:r>
        <w:r>
          <w:rPr>
            <w:noProof/>
            <w:webHidden/>
          </w:rPr>
          <w:fldChar w:fldCharType="end"/>
        </w:r>
        <w:r w:rsidRPr="00C53F60">
          <w:rPr>
            <w:rStyle w:val="Lienhypertexte"/>
            <w:noProof/>
          </w:rPr>
          <w:fldChar w:fldCharType="end"/>
        </w:r>
      </w:ins>
    </w:p>
    <w:p w14:paraId="49F10580" w14:textId="710A15C3" w:rsidR="00EA1FB2" w:rsidRDefault="00EA1FB2">
      <w:pPr>
        <w:pStyle w:val="TM3"/>
        <w:rPr>
          <w:ins w:id="525" w:author="Ilkka Rinne [2]" w:date="2022-09-06T16:09:00Z"/>
          <w:rFonts w:asciiTheme="minorHAnsi" w:eastAsiaTheme="minorEastAsia" w:hAnsiTheme="minorHAnsi" w:cstheme="minorBidi"/>
          <w:b w:val="0"/>
          <w:noProof/>
          <w:sz w:val="24"/>
          <w:szCs w:val="24"/>
          <w:lang w:eastAsia="en-GB"/>
        </w:rPr>
      </w:pPr>
      <w:ins w:id="5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7" w:author="Ilkka Rinne [2]" w:date="2022-09-06T16:09:00Z">
        <w:r>
          <w:rPr>
            <w:noProof/>
            <w:webHidden/>
          </w:rPr>
          <w:t>78</w:t>
        </w:r>
        <w:r>
          <w:rPr>
            <w:noProof/>
            <w:webHidden/>
          </w:rPr>
          <w:fldChar w:fldCharType="end"/>
        </w:r>
        <w:r w:rsidRPr="00C53F60">
          <w:rPr>
            <w:rStyle w:val="Lienhypertexte"/>
            <w:noProof/>
          </w:rPr>
          <w:fldChar w:fldCharType="end"/>
        </w:r>
      </w:ins>
    </w:p>
    <w:p w14:paraId="3E6CCEC6" w14:textId="369B7CCF" w:rsidR="00EA1FB2" w:rsidRDefault="00EA1FB2">
      <w:pPr>
        <w:pStyle w:val="TM2"/>
        <w:rPr>
          <w:ins w:id="528" w:author="Ilkka Rinne [2]" w:date="2022-09-06T16:09:00Z"/>
          <w:rFonts w:asciiTheme="minorHAnsi" w:eastAsiaTheme="minorEastAsia" w:hAnsiTheme="minorHAnsi" w:cstheme="minorBidi"/>
          <w:b w:val="0"/>
          <w:noProof/>
          <w:sz w:val="24"/>
          <w:szCs w:val="24"/>
          <w:lang w:eastAsia="en-GB"/>
        </w:rPr>
      </w:pPr>
      <w:ins w:id="5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0" w:author="Ilkka Rinne [2]" w:date="2022-09-06T16:09:00Z">
        <w:r>
          <w:rPr>
            <w:noProof/>
            <w:webHidden/>
          </w:rPr>
          <w:t>79</w:t>
        </w:r>
        <w:r>
          <w:rPr>
            <w:noProof/>
            <w:webHidden/>
          </w:rPr>
          <w:fldChar w:fldCharType="end"/>
        </w:r>
        <w:r w:rsidRPr="00C53F60">
          <w:rPr>
            <w:rStyle w:val="Lienhypertexte"/>
            <w:noProof/>
          </w:rPr>
          <w:fldChar w:fldCharType="end"/>
        </w:r>
      </w:ins>
    </w:p>
    <w:p w14:paraId="6F456282" w14:textId="4F610A41" w:rsidR="00EA1FB2" w:rsidRDefault="00EA1FB2">
      <w:pPr>
        <w:pStyle w:val="TM3"/>
        <w:rPr>
          <w:ins w:id="531" w:author="Ilkka Rinne [2]" w:date="2022-09-06T16:09:00Z"/>
          <w:rFonts w:asciiTheme="minorHAnsi" w:eastAsiaTheme="minorEastAsia" w:hAnsiTheme="minorHAnsi" w:cstheme="minorBidi"/>
          <w:b w:val="0"/>
          <w:noProof/>
          <w:sz w:val="24"/>
          <w:szCs w:val="24"/>
          <w:lang w:eastAsia="en-GB"/>
        </w:rPr>
      </w:pPr>
      <w:ins w:id="5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3" w:author="Ilkka Rinne [2]" w:date="2022-09-06T16:09:00Z">
        <w:r>
          <w:rPr>
            <w:noProof/>
            <w:webHidden/>
          </w:rPr>
          <w:t>79</w:t>
        </w:r>
        <w:r>
          <w:rPr>
            <w:noProof/>
            <w:webHidden/>
          </w:rPr>
          <w:fldChar w:fldCharType="end"/>
        </w:r>
        <w:r w:rsidRPr="00C53F60">
          <w:rPr>
            <w:rStyle w:val="Lienhypertexte"/>
            <w:noProof/>
          </w:rPr>
          <w:fldChar w:fldCharType="end"/>
        </w:r>
      </w:ins>
    </w:p>
    <w:p w14:paraId="53E11A99" w14:textId="332EBA44" w:rsidR="00EA1FB2" w:rsidRDefault="00EA1FB2">
      <w:pPr>
        <w:pStyle w:val="TM3"/>
        <w:rPr>
          <w:ins w:id="534" w:author="Ilkka Rinne [2]" w:date="2022-09-06T16:09:00Z"/>
          <w:rFonts w:asciiTheme="minorHAnsi" w:eastAsiaTheme="minorEastAsia" w:hAnsiTheme="minorHAnsi" w:cstheme="minorBidi"/>
          <w:b w:val="0"/>
          <w:noProof/>
          <w:sz w:val="24"/>
          <w:szCs w:val="24"/>
          <w:lang w:eastAsia="en-GB"/>
        </w:rPr>
      </w:pPr>
      <w:ins w:id="5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6" w:author="Ilkka Rinne [2]" w:date="2022-09-06T16:09:00Z">
        <w:r>
          <w:rPr>
            <w:noProof/>
            <w:webHidden/>
          </w:rPr>
          <w:t>79</w:t>
        </w:r>
        <w:r>
          <w:rPr>
            <w:noProof/>
            <w:webHidden/>
          </w:rPr>
          <w:fldChar w:fldCharType="end"/>
        </w:r>
        <w:r w:rsidRPr="00C53F60">
          <w:rPr>
            <w:rStyle w:val="Lienhypertexte"/>
            <w:noProof/>
          </w:rPr>
          <w:fldChar w:fldCharType="end"/>
        </w:r>
      </w:ins>
    </w:p>
    <w:p w14:paraId="7DC645B5" w14:textId="2464B2B2" w:rsidR="00EA1FB2" w:rsidRDefault="00EA1FB2">
      <w:pPr>
        <w:pStyle w:val="TM3"/>
        <w:rPr>
          <w:ins w:id="537" w:author="Ilkka Rinne [2]" w:date="2022-09-06T16:09:00Z"/>
          <w:rFonts w:asciiTheme="minorHAnsi" w:eastAsiaTheme="minorEastAsia" w:hAnsiTheme="minorHAnsi" w:cstheme="minorBidi"/>
          <w:b w:val="0"/>
          <w:noProof/>
          <w:sz w:val="24"/>
          <w:szCs w:val="24"/>
          <w:lang w:eastAsia="en-GB"/>
        </w:rPr>
      </w:pPr>
      <w:ins w:id="5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39" w:author="Ilkka Rinne [2]" w:date="2022-09-06T16:09:00Z">
        <w:r>
          <w:rPr>
            <w:noProof/>
            <w:webHidden/>
          </w:rPr>
          <w:t>80</w:t>
        </w:r>
        <w:r>
          <w:rPr>
            <w:noProof/>
            <w:webHidden/>
          </w:rPr>
          <w:fldChar w:fldCharType="end"/>
        </w:r>
        <w:r w:rsidRPr="00C53F60">
          <w:rPr>
            <w:rStyle w:val="Lienhypertexte"/>
            <w:noProof/>
          </w:rPr>
          <w:fldChar w:fldCharType="end"/>
        </w:r>
      </w:ins>
    </w:p>
    <w:p w14:paraId="3A6D20B3" w14:textId="002578C8" w:rsidR="00EA1FB2" w:rsidRDefault="00EA1FB2">
      <w:pPr>
        <w:pStyle w:val="TM3"/>
        <w:rPr>
          <w:ins w:id="540" w:author="Ilkka Rinne [2]" w:date="2022-09-06T16:09:00Z"/>
          <w:rFonts w:asciiTheme="minorHAnsi" w:eastAsiaTheme="minorEastAsia" w:hAnsiTheme="minorHAnsi" w:cstheme="minorBidi"/>
          <w:b w:val="0"/>
          <w:noProof/>
          <w:sz w:val="24"/>
          <w:szCs w:val="24"/>
          <w:lang w:eastAsia="en-GB"/>
        </w:rPr>
      </w:pPr>
      <w:ins w:id="5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2" w:author="Ilkka Rinne [2]" w:date="2022-09-06T16:09:00Z">
        <w:r>
          <w:rPr>
            <w:noProof/>
            <w:webHidden/>
          </w:rPr>
          <w:t>80</w:t>
        </w:r>
        <w:r>
          <w:rPr>
            <w:noProof/>
            <w:webHidden/>
          </w:rPr>
          <w:fldChar w:fldCharType="end"/>
        </w:r>
        <w:r w:rsidRPr="00C53F60">
          <w:rPr>
            <w:rStyle w:val="Lienhypertexte"/>
            <w:noProof/>
          </w:rPr>
          <w:fldChar w:fldCharType="end"/>
        </w:r>
      </w:ins>
    </w:p>
    <w:p w14:paraId="078C34E5" w14:textId="554F84DA" w:rsidR="00EA1FB2" w:rsidRDefault="00EA1FB2">
      <w:pPr>
        <w:pStyle w:val="TM3"/>
        <w:rPr>
          <w:ins w:id="543" w:author="Ilkka Rinne [2]" w:date="2022-09-06T16:09:00Z"/>
          <w:rFonts w:asciiTheme="minorHAnsi" w:eastAsiaTheme="minorEastAsia" w:hAnsiTheme="minorHAnsi" w:cstheme="minorBidi"/>
          <w:b w:val="0"/>
          <w:noProof/>
          <w:sz w:val="24"/>
          <w:szCs w:val="24"/>
          <w:lang w:eastAsia="en-GB"/>
        </w:rPr>
      </w:pPr>
      <w:ins w:id="5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5" w:author="Ilkka Rinne [2]" w:date="2022-09-06T16:09:00Z">
        <w:r>
          <w:rPr>
            <w:noProof/>
            <w:webHidden/>
          </w:rPr>
          <w:t>80</w:t>
        </w:r>
        <w:r>
          <w:rPr>
            <w:noProof/>
            <w:webHidden/>
          </w:rPr>
          <w:fldChar w:fldCharType="end"/>
        </w:r>
        <w:r w:rsidRPr="00C53F60">
          <w:rPr>
            <w:rStyle w:val="Lienhypertexte"/>
            <w:noProof/>
          </w:rPr>
          <w:fldChar w:fldCharType="end"/>
        </w:r>
      </w:ins>
    </w:p>
    <w:p w14:paraId="28D5DBB5" w14:textId="50B51B85" w:rsidR="00EA1FB2" w:rsidRDefault="00EA1FB2">
      <w:pPr>
        <w:pStyle w:val="TM3"/>
        <w:rPr>
          <w:ins w:id="546" w:author="Ilkka Rinne [2]" w:date="2022-09-06T16:09:00Z"/>
          <w:rFonts w:asciiTheme="minorHAnsi" w:eastAsiaTheme="minorEastAsia" w:hAnsiTheme="minorHAnsi" w:cstheme="minorBidi"/>
          <w:b w:val="0"/>
          <w:noProof/>
          <w:sz w:val="24"/>
          <w:szCs w:val="24"/>
          <w:lang w:eastAsia="en-GB"/>
        </w:rPr>
      </w:pPr>
      <w:ins w:id="5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48" w:author="Ilkka Rinne [2]" w:date="2022-09-06T16:09:00Z">
        <w:r>
          <w:rPr>
            <w:noProof/>
            <w:webHidden/>
          </w:rPr>
          <w:t>80</w:t>
        </w:r>
        <w:r>
          <w:rPr>
            <w:noProof/>
            <w:webHidden/>
          </w:rPr>
          <w:fldChar w:fldCharType="end"/>
        </w:r>
        <w:r w:rsidRPr="00C53F60">
          <w:rPr>
            <w:rStyle w:val="Lienhypertexte"/>
            <w:noProof/>
          </w:rPr>
          <w:fldChar w:fldCharType="end"/>
        </w:r>
      </w:ins>
    </w:p>
    <w:p w14:paraId="2F5A702B" w14:textId="60D0F7F8" w:rsidR="00EA1FB2" w:rsidRDefault="00EA1FB2">
      <w:pPr>
        <w:pStyle w:val="TM2"/>
        <w:rPr>
          <w:ins w:id="549" w:author="Ilkka Rinne [2]" w:date="2022-09-06T16:09:00Z"/>
          <w:rFonts w:asciiTheme="minorHAnsi" w:eastAsiaTheme="minorEastAsia" w:hAnsiTheme="minorHAnsi" w:cstheme="minorBidi"/>
          <w:b w:val="0"/>
          <w:noProof/>
          <w:sz w:val="24"/>
          <w:szCs w:val="24"/>
          <w:lang w:eastAsia="en-GB"/>
        </w:rPr>
      </w:pPr>
      <w:ins w:id="5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1" w:author="Ilkka Rinne [2]" w:date="2022-09-06T16:09:00Z">
        <w:r>
          <w:rPr>
            <w:noProof/>
            <w:webHidden/>
          </w:rPr>
          <w:t>80</w:t>
        </w:r>
        <w:r>
          <w:rPr>
            <w:noProof/>
            <w:webHidden/>
          </w:rPr>
          <w:fldChar w:fldCharType="end"/>
        </w:r>
        <w:r w:rsidRPr="00C53F60">
          <w:rPr>
            <w:rStyle w:val="Lienhypertexte"/>
            <w:noProof/>
          </w:rPr>
          <w:fldChar w:fldCharType="end"/>
        </w:r>
      </w:ins>
    </w:p>
    <w:p w14:paraId="3B8DEB0D" w14:textId="371A6A00" w:rsidR="00EA1FB2" w:rsidRDefault="00EA1FB2">
      <w:pPr>
        <w:pStyle w:val="TM3"/>
        <w:rPr>
          <w:ins w:id="552" w:author="Ilkka Rinne [2]" w:date="2022-09-06T16:09:00Z"/>
          <w:rFonts w:asciiTheme="minorHAnsi" w:eastAsiaTheme="minorEastAsia" w:hAnsiTheme="minorHAnsi" w:cstheme="minorBidi"/>
          <w:b w:val="0"/>
          <w:noProof/>
          <w:sz w:val="24"/>
          <w:szCs w:val="24"/>
          <w:lang w:eastAsia="en-GB"/>
        </w:rPr>
      </w:pPr>
      <w:ins w:id="5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4" w:author="Ilkka Rinne [2]" w:date="2022-09-06T16:09:00Z">
        <w:r>
          <w:rPr>
            <w:noProof/>
            <w:webHidden/>
          </w:rPr>
          <w:t>80</w:t>
        </w:r>
        <w:r>
          <w:rPr>
            <w:noProof/>
            <w:webHidden/>
          </w:rPr>
          <w:fldChar w:fldCharType="end"/>
        </w:r>
        <w:r w:rsidRPr="00C53F60">
          <w:rPr>
            <w:rStyle w:val="Lienhypertexte"/>
            <w:noProof/>
          </w:rPr>
          <w:fldChar w:fldCharType="end"/>
        </w:r>
      </w:ins>
    </w:p>
    <w:p w14:paraId="4E7F2BDC" w14:textId="170084B0" w:rsidR="00EA1FB2" w:rsidRDefault="00EA1FB2">
      <w:pPr>
        <w:pStyle w:val="TM3"/>
        <w:rPr>
          <w:ins w:id="555" w:author="Ilkka Rinne [2]" w:date="2022-09-06T16:09:00Z"/>
          <w:rFonts w:asciiTheme="minorHAnsi" w:eastAsiaTheme="minorEastAsia" w:hAnsiTheme="minorHAnsi" w:cstheme="minorBidi"/>
          <w:b w:val="0"/>
          <w:noProof/>
          <w:sz w:val="24"/>
          <w:szCs w:val="24"/>
          <w:lang w:eastAsia="en-GB"/>
        </w:rPr>
      </w:pPr>
      <w:ins w:id="5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7" w:author="Ilkka Rinne [2]" w:date="2022-09-06T16:09:00Z">
        <w:r>
          <w:rPr>
            <w:noProof/>
            <w:webHidden/>
          </w:rPr>
          <w:t>81</w:t>
        </w:r>
        <w:r>
          <w:rPr>
            <w:noProof/>
            <w:webHidden/>
          </w:rPr>
          <w:fldChar w:fldCharType="end"/>
        </w:r>
        <w:r w:rsidRPr="00C53F60">
          <w:rPr>
            <w:rStyle w:val="Lienhypertexte"/>
            <w:noProof/>
          </w:rPr>
          <w:fldChar w:fldCharType="end"/>
        </w:r>
      </w:ins>
    </w:p>
    <w:p w14:paraId="7FC28477" w14:textId="365C948F" w:rsidR="00EA1FB2" w:rsidRDefault="00EA1FB2">
      <w:pPr>
        <w:pStyle w:val="TM3"/>
        <w:rPr>
          <w:ins w:id="558" w:author="Ilkka Rinne [2]" w:date="2022-09-06T16:09:00Z"/>
          <w:rFonts w:asciiTheme="minorHAnsi" w:eastAsiaTheme="minorEastAsia" w:hAnsiTheme="minorHAnsi" w:cstheme="minorBidi"/>
          <w:b w:val="0"/>
          <w:noProof/>
          <w:sz w:val="24"/>
          <w:szCs w:val="24"/>
          <w:lang w:eastAsia="en-GB"/>
        </w:rPr>
      </w:pPr>
      <w:ins w:id="5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0" w:author="Ilkka Rinne [2]" w:date="2022-09-06T16:09:00Z">
        <w:r>
          <w:rPr>
            <w:noProof/>
            <w:webHidden/>
          </w:rPr>
          <w:t>82</w:t>
        </w:r>
        <w:r>
          <w:rPr>
            <w:noProof/>
            <w:webHidden/>
          </w:rPr>
          <w:fldChar w:fldCharType="end"/>
        </w:r>
        <w:r w:rsidRPr="00C53F60">
          <w:rPr>
            <w:rStyle w:val="Lienhypertexte"/>
            <w:noProof/>
          </w:rPr>
          <w:fldChar w:fldCharType="end"/>
        </w:r>
      </w:ins>
    </w:p>
    <w:p w14:paraId="6460B87F" w14:textId="3206F396" w:rsidR="00EA1FB2" w:rsidRDefault="00EA1FB2">
      <w:pPr>
        <w:pStyle w:val="TM3"/>
        <w:rPr>
          <w:ins w:id="561" w:author="Ilkka Rinne [2]" w:date="2022-09-06T16:09:00Z"/>
          <w:rFonts w:asciiTheme="minorHAnsi" w:eastAsiaTheme="minorEastAsia" w:hAnsiTheme="minorHAnsi" w:cstheme="minorBidi"/>
          <w:b w:val="0"/>
          <w:noProof/>
          <w:sz w:val="24"/>
          <w:szCs w:val="24"/>
          <w:lang w:eastAsia="en-GB"/>
        </w:rPr>
      </w:pPr>
      <w:ins w:id="5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3" w:author="Ilkka Rinne [2]" w:date="2022-09-06T16:09:00Z">
        <w:r>
          <w:rPr>
            <w:noProof/>
            <w:webHidden/>
          </w:rPr>
          <w:t>82</w:t>
        </w:r>
        <w:r>
          <w:rPr>
            <w:noProof/>
            <w:webHidden/>
          </w:rPr>
          <w:fldChar w:fldCharType="end"/>
        </w:r>
        <w:r w:rsidRPr="00C53F60">
          <w:rPr>
            <w:rStyle w:val="Lienhypertexte"/>
            <w:noProof/>
          </w:rPr>
          <w:fldChar w:fldCharType="end"/>
        </w:r>
      </w:ins>
    </w:p>
    <w:p w14:paraId="6D92D64C" w14:textId="3556E6EC" w:rsidR="00EA1FB2" w:rsidRDefault="00EA1FB2">
      <w:pPr>
        <w:pStyle w:val="TM3"/>
        <w:rPr>
          <w:ins w:id="564" w:author="Ilkka Rinne [2]" w:date="2022-09-06T16:09:00Z"/>
          <w:rFonts w:asciiTheme="minorHAnsi" w:eastAsiaTheme="minorEastAsia" w:hAnsiTheme="minorHAnsi" w:cstheme="minorBidi"/>
          <w:b w:val="0"/>
          <w:noProof/>
          <w:sz w:val="24"/>
          <w:szCs w:val="24"/>
          <w:lang w:eastAsia="en-GB"/>
        </w:rPr>
      </w:pPr>
      <w:ins w:id="5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6" w:author="Ilkka Rinne [2]" w:date="2022-09-06T16:09:00Z">
        <w:r>
          <w:rPr>
            <w:noProof/>
            <w:webHidden/>
          </w:rPr>
          <w:t>82</w:t>
        </w:r>
        <w:r>
          <w:rPr>
            <w:noProof/>
            <w:webHidden/>
          </w:rPr>
          <w:fldChar w:fldCharType="end"/>
        </w:r>
        <w:r w:rsidRPr="00C53F60">
          <w:rPr>
            <w:rStyle w:val="Lienhypertexte"/>
            <w:noProof/>
          </w:rPr>
          <w:fldChar w:fldCharType="end"/>
        </w:r>
      </w:ins>
    </w:p>
    <w:p w14:paraId="35340C9C" w14:textId="47D99417" w:rsidR="00EA1FB2" w:rsidRDefault="00EA1FB2">
      <w:pPr>
        <w:pStyle w:val="TM3"/>
        <w:rPr>
          <w:ins w:id="567" w:author="Ilkka Rinne [2]" w:date="2022-09-06T16:09:00Z"/>
          <w:rFonts w:asciiTheme="minorHAnsi" w:eastAsiaTheme="minorEastAsia" w:hAnsiTheme="minorHAnsi" w:cstheme="minorBidi"/>
          <w:b w:val="0"/>
          <w:noProof/>
          <w:sz w:val="24"/>
          <w:szCs w:val="24"/>
          <w:lang w:eastAsia="en-GB"/>
        </w:rPr>
      </w:pPr>
      <w:ins w:id="5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69" w:author="Ilkka Rinne [2]" w:date="2022-09-06T16:09:00Z">
        <w:r>
          <w:rPr>
            <w:noProof/>
            <w:webHidden/>
          </w:rPr>
          <w:t>82</w:t>
        </w:r>
        <w:r>
          <w:rPr>
            <w:noProof/>
            <w:webHidden/>
          </w:rPr>
          <w:fldChar w:fldCharType="end"/>
        </w:r>
        <w:r w:rsidRPr="00C53F60">
          <w:rPr>
            <w:rStyle w:val="Lienhypertexte"/>
            <w:noProof/>
          </w:rPr>
          <w:fldChar w:fldCharType="end"/>
        </w:r>
      </w:ins>
    </w:p>
    <w:p w14:paraId="28D47ED6" w14:textId="1E13DB2D" w:rsidR="00EA1FB2" w:rsidRDefault="00EA1FB2">
      <w:pPr>
        <w:pStyle w:val="TM3"/>
        <w:rPr>
          <w:ins w:id="570" w:author="Ilkka Rinne [2]" w:date="2022-09-06T16:09:00Z"/>
          <w:rFonts w:asciiTheme="minorHAnsi" w:eastAsiaTheme="minorEastAsia" w:hAnsiTheme="minorHAnsi" w:cstheme="minorBidi"/>
          <w:b w:val="0"/>
          <w:noProof/>
          <w:sz w:val="24"/>
          <w:szCs w:val="24"/>
          <w:lang w:eastAsia="en-GB"/>
        </w:rPr>
      </w:pPr>
      <w:ins w:id="5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2" w:author="Ilkka Rinne [2]" w:date="2022-09-06T16:09:00Z">
        <w:r>
          <w:rPr>
            <w:noProof/>
            <w:webHidden/>
          </w:rPr>
          <w:t>82</w:t>
        </w:r>
        <w:r>
          <w:rPr>
            <w:noProof/>
            <w:webHidden/>
          </w:rPr>
          <w:fldChar w:fldCharType="end"/>
        </w:r>
        <w:r w:rsidRPr="00C53F60">
          <w:rPr>
            <w:rStyle w:val="Lienhypertexte"/>
            <w:noProof/>
          </w:rPr>
          <w:fldChar w:fldCharType="end"/>
        </w:r>
      </w:ins>
    </w:p>
    <w:p w14:paraId="7B129A20" w14:textId="10DCF06C" w:rsidR="00EA1FB2" w:rsidRDefault="00EA1FB2">
      <w:pPr>
        <w:pStyle w:val="TM2"/>
        <w:rPr>
          <w:ins w:id="573" w:author="Ilkka Rinne [2]" w:date="2022-09-06T16:09:00Z"/>
          <w:rFonts w:asciiTheme="minorHAnsi" w:eastAsiaTheme="minorEastAsia" w:hAnsiTheme="minorHAnsi" w:cstheme="minorBidi"/>
          <w:b w:val="0"/>
          <w:noProof/>
          <w:sz w:val="24"/>
          <w:szCs w:val="24"/>
          <w:lang w:eastAsia="en-GB"/>
        </w:rPr>
      </w:pPr>
      <w:ins w:id="5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5" w:author="Ilkka Rinne [2]" w:date="2022-09-06T16:09:00Z">
        <w:r>
          <w:rPr>
            <w:noProof/>
            <w:webHidden/>
          </w:rPr>
          <w:t>82</w:t>
        </w:r>
        <w:r>
          <w:rPr>
            <w:noProof/>
            <w:webHidden/>
          </w:rPr>
          <w:fldChar w:fldCharType="end"/>
        </w:r>
        <w:r w:rsidRPr="00C53F60">
          <w:rPr>
            <w:rStyle w:val="Lienhypertexte"/>
            <w:noProof/>
          </w:rPr>
          <w:fldChar w:fldCharType="end"/>
        </w:r>
      </w:ins>
    </w:p>
    <w:p w14:paraId="13AFBB48" w14:textId="0FB9E3F9" w:rsidR="00EA1FB2" w:rsidRDefault="00EA1FB2">
      <w:pPr>
        <w:pStyle w:val="TM3"/>
        <w:rPr>
          <w:ins w:id="576" w:author="Ilkka Rinne [2]" w:date="2022-09-06T16:09:00Z"/>
          <w:rFonts w:asciiTheme="minorHAnsi" w:eastAsiaTheme="minorEastAsia" w:hAnsiTheme="minorHAnsi" w:cstheme="minorBidi"/>
          <w:b w:val="0"/>
          <w:noProof/>
          <w:sz w:val="24"/>
          <w:szCs w:val="24"/>
          <w:lang w:eastAsia="en-GB"/>
        </w:rPr>
      </w:pPr>
      <w:ins w:id="5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78" w:author="Ilkka Rinne [2]" w:date="2022-09-06T16:09:00Z">
        <w:r>
          <w:rPr>
            <w:noProof/>
            <w:webHidden/>
          </w:rPr>
          <w:t>82</w:t>
        </w:r>
        <w:r>
          <w:rPr>
            <w:noProof/>
            <w:webHidden/>
          </w:rPr>
          <w:fldChar w:fldCharType="end"/>
        </w:r>
        <w:r w:rsidRPr="00C53F60">
          <w:rPr>
            <w:rStyle w:val="Lienhypertexte"/>
            <w:noProof/>
          </w:rPr>
          <w:fldChar w:fldCharType="end"/>
        </w:r>
      </w:ins>
    </w:p>
    <w:p w14:paraId="57B08429" w14:textId="2B4A9C3C" w:rsidR="00EA1FB2" w:rsidRDefault="00EA1FB2">
      <w:pPr>
        <w:pStyle w:val="TM3"/>
        <w:rPr>
          <w:ins w:id="579" w:author="Ilkka Rinne [2]" w:date="2022-09-06T16:09:00Z"/>
          <w:rFonts w:asciiTheme="minorHAnsi" w:eastAsiaTheme="minorEastAsia" w:hAnsiTheme="minorHAnsi" w:cstheme="minorBidi"/>
          <w:b w:val="0"/>
          <w:noProof/>
          <w:sz w:val="24"/>
          <w:szCs w:val="24"/>
          <w:lang w:eastAsia="en-GB"/>
        </w:rPr>
      </w:pPr>
      <w:ins w:id="5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1" w:author="Ilkka Rinne [2]" w:date="2022-09-06T16:09:00Z">
        <w:r>
          <w:rPr>
            <w:noProof/>
            <w:webHidden/>
          </w:rPr>
          <w:t>83</w:t>
        </w:r>
        <w:r>
          <w:rPr>
            <w:noProof/>
            <w:webHidden/>
          </w:rPr>
          <w:fldChar w:fldCharType="end"/>
        </w:r>
        <w:r w:rsidRPr="00C53F60">
          <w:rPr>
            <w:rStyle w:val="Lienhypertexte"/>
            <w:noProof/>
          </w:rPr>
          <w:fldChar w:fldCharType="end"/>
        </w:r>
      </w:ins>
    </w:p>
    <w:p w14:paraId="29CAEBEB" w14:textId="7438C3FB" w:rsidR="00EA1FB2" w:rsidRDefault="00EA1FB2">
      <w:pPr>
        <w:pStyle w:val="TM3"/>
        <w:rPr>
          <w:ins w:id="582" w:author="Ilkka Rinne [2]" w:date="2022-09-06T16:09:00Z"/>
          <w:rFonts w:asciiTheme="minorHAnsi" w:eastAsiaTheme="minorEastAsia" w:hAnsiTheme="minorHAnsi" w:cstheme="minorBidi"/>
          <w:b w:val="0"/>
          <w:noProof/>
          <w:sz w:val="24"/>
          <w:szCs w:val="24"/>
          <w:lang w:eastAsia="en-GB"/>
        </w:rPr>
      </w:pPr>
      <w:ins w:id="5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4" w:author="Ilkka Rinne [2]" w:date="2022-09-06T16:09:00Z">
        <w:r>
          <w:rPr>
            <w:noProof/>
            <w:webHidden/>
          </w:rPr>
          <w:t>83</w:t>
        </w:r>
        <w:r>
          <w:rPr>
            <w:noProof/>
            <w:webHidden/>
          </w:rPr>
          <w:fldChar w:fldCharType="end"/>
        </w:r>
        <w:r w:rsidRPr="00C53F60">
          <w:rPr>
            <w:rStyle w:val="Lienhypertexte"/>
            <w:noProof/>
          </w:rPr>
          <w:fldChar w:fldCharType="end"/>
        </w:r>
      </w:ins>
    </w:p>
    <w:p w14:paraId="68C953BC" w14:textId="5AB79BE3" w:rsidR="00EA1FB2" w:rsidRDefault="00EA1FB2">
      <w:pPr>
        <w:pStyle w:val="TM3"/>
        <w:rPr>
          <w:ins w:id="585" w:author="Ilkka Rinne [2]" w:date="2022-09-06T16:09:00Z"/>
          <w:rFonts w:asciiTheme="minorHAnsi" w:eastAsiaTheme="minorEastAsia" w:hAnsiTheme="minorHAnsi" w:cstheme="minorBidi"/>
          <w:b w:val="0"/>
          <w:noProof/>
          <w:sz w:val="24"/>
          <w:szCs w:val="24"/>
          <w:lang w:eastAsia="en-GB"/>
        </w:rPr>
      </w:pPr>
      <w:ins w:id="5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7" w:author="Ilkka Rinne [2]" w:date="2022-09-06T16:09:00Z">
        <w:r>
          <w:rPr>
            <w:noProof/>
            <w:webHidden/>
          </w:rPr>
          <w:t>83</w:t>
        </w:r>
        <w:r>
          <w:rPr>
            <w:noProof/>
            <w:webHidden/>
          </w:rPr>
          <w:fldChar w:fldCharType="end"/>
        </w:r>
        <w:r w:rsidRPr="00C53F60">
          <w:rPr>
            <w:rStyle w:val="Lienhypertexte"/>
            <w:noProof/>
          </w:rPr>
          <w:fldChar w:fldCharType="end"/>
        </w:r>
      </w:ins>
    </w:p>
    <w:p w14:paraId="0E9E4A70" w14:textId="5B6F4BAA" w:rsidR="00EA1FB2" w:rsidRDefault="00EA1FB2">
      <w:pPr>
        <w:pStyle w:val="TM2"/>
        <w:rPr>
          <w:ins w:id="588" w:author="Ilkka Rinne [2]" w:date="2022-09-06T16:09:00Z"/>
          <w:rFonts w:asciiTheme="minorHAnsi" w:eastAsiaTheme="minorEastAsia" w:hAnsiTheme="minorHAnsi" w:cstheme="minorBidi"/>
          <w:b w:val="0"/>
          <w:noProof/>
          <w:sz w:val="24"/>
          <w:szCs w:val="24"/>
          <w:lang w:eastAsia="en-GB"/>
        </w:rPr>
      </w:pPr>
      <w:ins w:id="5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0" w:author="Ilkka Rinne [2]" w:date="2022-09-06T16:09:00Z">
        <w:r>
          <w:rPr>
            <w:noProof/>
            <w:webHidden/>
          </w:rPr>
          <w:t>83</w:t>
        </w:r>
        <w:r>
          <w:rPr>
            <w:noProof/>
            <w:webHidden/>
          </w:rPr>
          <w:fldChar w:fldCharType="end"/>
        </w:r>
        <w:r w:rsidRPr="00C53F60">
          <w:rPr>
            <w:rStyle w:val="Lienhypertexte"/>
            <w:noProof/>
          </w:rPr>
          <w:fldChar w:fldCharType="end"/>
        </w:r>
      </w:ins>
    </w:p>
    <w:p w14:paraId="699A56D1" w14:textId="3A126D05" w:rsidR="00EA1FB2" w:rsidRDefault="00EA1FB2">
      <w:pPr>
        <w:pStyle w:val="TM3"/>
        <w:rPr>
          <w:ins w:id="591" w:author="Ilkka Rinne [2]" w:date="2022-09-06T16:09:00Z"/>
          <w:rFonts w:asciiTheme="minorHAnsi" w:eastAsiaTheme="minorEastAsia" w:hAnsiTheme="minorHAnsi" w:cstheme="minorBidi"/>
          <w:b w:val="0"/>
          <w:noProof/>
          <w:sz w:val="24"/>
          <w:szCs w:val="24"/>
          <w:lang w:eastAsia="en-GB"/>
        </w:rPr>
      </w:pPr>
      <w:ins w:id="5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3" w:author="Ilkka Rinne [2]" w:date="2022-09-06T16:09:00Z">
        <w:r>
          <w:rPr>
            <w:noProof/>
            <w:webHidden/>
          </w:rPr>
          <w:t>83</w:t>
        </w:r>
        <w:r>
          <w:rPr>
            <w:noProof/>
            <w:webHidden/>
          </w:rPr>
          <w:fldChar w:fldCharType="end"/>
        </w:r>
        <w:r w:rsidRPr="00C53F60">
          <w:rPr>
            <w:rStyle w:val="Lienhypertexte"/>
            <w:noProof/>
          </w:rPr>
          <w:fldChar w:fldCharType="end"/>
        </w:r>
      </w:ins>
    </w:p>
    <w:p w14:paraId="61018F9A" w14:textId="02D14987" w:rsidR="00EA1FB2" w:rsidRDefault="00EA1FB2">
      <w:pPr>
        <w:pStyle w:val="TM3"/>
        <w:rPr>
          <w:ins w:id="594" w:author="Ilkka Rinne [2]" w:date="2022-09-06T16:09:00Z"/>
          <w:rFonts w:asciiTheme="minorHAnsi" w:eastAsiaTheme="minorEastAsia" w:hAnsiTheme="minorHAnsi" w:cstheme="minorBidi"/>
          <w:b w:val="0"/>
          <w:noProof/>
          <w:sz w:val="24"/>
          <w:szCs w:val="24"/>
          <w:lang w:eastAsia="en-GB"/>
        </w:rPr>
      </w:pPr>
      <w:ins w:id="5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6" w:author="Ilkka Rinne [2]" w:date="2022-09-06T16:09:00Z">
        <w:r>
          <w:rPr>
            <w:noProof/>
            <w:webHidden/>
          </w:rPr>
          <w:t>84</w:t>
        </w:r>
        <w:r>
          <w:rPr>
            <w:noProof/>
            <w:webHidden/>
          </w:rPr>
          <w:fldChar w:fldCharType="end"/>
        </w:r>
        <w:r w:rsidRPr="00C53F60">
          <w:rPr>
            <w:rStyle w:val="Lienhypertexte"/>
            <w:noProof/>
          </w:rPr>
          <w:fldChar w:fldCharType="end"/>
        </w:r>
      </w:ins>
    </w:p>
    <w:p w14:paraId="13EEF492" w14:textId="7D648766" w:rsidR="00EA1FB2" w:rsidRDefault="00EA1FB2">
      <w:pPr>
        <w:pStyle w:val="TM3"/>
        <w:rPr>
          <w:ins w:id="597" w:author="Ilkka Rinne [2]" w:date="2022-09-06T16:09:00Z"/>
          <w:rFonts w:asciiTheme="minorHAnsi" w:eastAsiaTheme="minorEastAsia" w:hAnsiTheme="minorHAnsi" w:cstheme="minorBidi"/>
          <w:b w:val="0"/>
          <w:noProof/>
          <w:sz w:val="24"/>
          <w:szCs w:val="24"/>
          <w:lang w:eastAsia="en-GB"/>
        </w:rPr>
      </w:pPr>
      <w:ins w:id="5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599" w:author="Ilkka Rinne [2]" w:date="2022-09-06T16:09:00Z">
        <w:r>
          <w:rPr>
            <w:noProof/>
            <w:webHidden/>
          </w:rPr>
          <w:t>84</w:t>
        </w:r>
        <w:r>
          <w:rPr>
            <w:noProof/>
            <w:webHidden/>
          </w:rPr>
          <w:fldChar w:fldCharType="end"/>
        </w:r>
        <w:r w:rsidRPr="00C53F60">
          <w:rPr>
            <w:rStyle w:val="Lienhypertexte"/>
            <w:noProof/>
          </w:rPr>
          <w:fldChar w:fldCharType="end"/>
        </w:r>
      </w:ins>
    </w:p>
    <w:p w14:paraId="51292E8C" w14:textId="511960F7" w:rsidR="00EA1FB2" w:rsidRDefault="00EA1FB2">
      <w:pPr>
        <w:pStyle w:val="TM3"/>
        <w:rPr>
          <w:ins w:id="600" w:author="Ilkka Rinne [2]" w:date="2022-09-06T16:09:00Z"/>
          <w:rFonts w:asciiTheme="minorHAnsi" w:eastAsiaTheme="minorEastAsia" w:hAnsiTheme="minorHAnsi" w:cstheme="minorBidi"/>
          <w:b w:val="0"/>
          <w:noProof/>
          <w:sz w:val="24"/>
          <w:szCs w:val="24"/>
          <w:lang w:eastAsia="en-GB"/>
        </w:rPr>
      </w:pPr>
      <w:ins w:id="6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2" w:author="Ilkka Rinne [2]" w:date="2022-09-06T16:09:00Z">
        <w:r>
          <w:rPr>
            <w:noProof/>
            <w:webHidden/>
          </w:rPr>
          <w:t>84</w:t>
        </w:r>
        <w:r>
          <w:rPr>
            <w:noProof/>
            <w:webHidden/>
          </w:rPr>
          <w:fldChar w:fldCharType="end"/>
        </w:r>
        <w:r w:rsidRPr="00C53F60">
          <w:rPr>
            <w:rStyle w:val="Lienhypertexte"/>
            <w:noProof/>
          </w:rPr>
          <w:fldChar w:fldCharType="end"/>
        </w:r>
      </w:ins>
    </w:p>
    <w:p w14:paraId="33EBA2D4" w14:textId="27480F4E" w:rsidR="00EA1FB2" w:rsidRDefault="00EA1FB2">
      <w:pPr>
        <w:pStyle w:val="TM2"/>
        <w:rPr>
          <w:ins w:id="603" w:author="Ilkka Rinne [2]" w:date="2022-09-06T16:09:00Z"/>
          <w:rFonts w:asciiTheme="minorHAnsi" w:eastAsiaTheme="minorEastAsia" w:hAnsiTheme="minorHAnsi" w:cstheme="minorBidi"/>
          <w:b w:val="0"/>
          <w:noProof/>
          <w:sz w:val="24"/>
          <w:szCs w:val="24"/>
          <w:lang w:eastAsia="en-GB"/>
        </w:rPr>
      </w:pPr>
      <w:ins w:id="6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5" w:author="Ilkka Rinne [2]" w:date="2022-09-06T16:09:00Z">
        <w:r>
          <w:rPr>
            <w:noProof/>
            <w:webHidden/>
          </w:rPr>
          <w:t>84</w:t>
        </w:r>
        <w:r>
          <w:rPr>
            <w:noProof/>
            <w:webHidden/>
          </w:rPr>
          <w:fldChar w:fldCharType="end"/>
        </w:r>
        <w:r w:rsidRPr="00C53F60">
          <w:rPr>
            <w:rStyle w:val="Lienhypertexte"/>
            <w:noProof/>
          </w:rPr>
          <w:fldChar w:fldCharType="end"/>
        </w:r>
      </w:ins>
    </w:p>
    <w:p w14:paraId="71D25D0E" w14:textId="33203FFB" w:rsidR="00EA1FB2" w:rsidRDefault="00EA1FB2">
      <w:pPr>
        <w:pStyle w:val="TM3"/>
        <w:rPr>
          <w:ins w:id="606" w:author="Ilkka Rinne [2]" w:date="2022-09-06T16:09:00Z"/>
          <w:rFonts w:asciiTheme="minorHAnsi" w:eastAsiaTheme="minorEastAsia" w:hAnsiTheme="minorHAnsi" w:cstheme="minorBidi"/>
          <w:b w:val="0"/>
          <w:noProof/>
          <w:sz w:val="24"/>
          <w:szCs w:val="24"/>
          <w:lang w:eastAsia="en-GB"/>
        </w:rPr>
      </w:pPr>
      <w:ins w:id="6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08" w:author="Ilkka Rinne [2]" w:date="2022-09-06T16:09:00Z">
        <w:r>
          <w:rPr>
            <w:noProof/>
            <w:webHidden/>
          </w:rPr>
          <w:t>84</w:t>
        </w:r>
        <w:r>
          <w:rPr>
            <w:noProof/>
            <w:webHidden/>
          </w:rPr>
          <w:fldChar w:fldCharType="end"/>
        </w:r>
        <w:r w:rsidRPr="00C53F60">
          <w:rPr>
            <w:rStyle w:val="Lienhypertexte"/>
            <w:noProof/>
          </w:rPr>
          <w:fldChar w:fldCharType="end"/>
        </w:r>
      </w:ins>
    </w:p>
    <w:p w14:paraId="2E48CB36" w14:textId="2F4CA5C1" w:rsidR="00EA1FB2" w:rsidRDefault="00EA1FB2">
      <w:pPr>
        <w:pStyle w:val="TM3"/>
        <w:rPr>
          <w:ins w:id="609" w:author="Ilkka Rinne [2]" w:date="2022-09-06T16:09:00Z"/>
          <w:rFonts w:asciiTheme="minorHAnsi" w:eastAsiaTheme="minorEastAsia" w:hAnsiTheme="minorHAnsi" w:cstheme="minorBidi"/>
          <w:b w:val="0"/>
          <w:noProof/>
          <w:sz w:val="24"/>
          <w:szCs w:val="24"/>
          <w:lang w:eastAsia="en-GB"/>
        </w:rPr>
      </w:pPr>
      <w:ins w:id="6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1" w:author="Ilkka Rinne [2]" w:date="2022-09-06T16:09:00Z">
        <w:r>
          <w:rPr>
            <w:noProof/>
            <w:webHidden/>
          </w:rPr>
          <w:t>85</w:t>
        </w:r>
        <w:r>
          <w:rPr>
            <w:noProof/>
            <w:webHidden/>
          </w:rPr>
          <w:fldChar w:fldCharType="end"/>
        </w:r>
        <w:r w:rsidRPr="00C53F60">
          <w:rPr>
            <w:rStyle w:val="Lienhypertexte"/>
            <w:noProof/>
          </w:rPr>
          <w:fldChar w:fldCharType="end"/>
        </w:r>
      </w:ins>
    </w:p>
    <w:p w14:paraId="39A8AA76" w14:textId="18BB352A" w:rsidR="00EA1FB2" w:rsidRDefault="00EA1FB2">
      <w:pPr>
        <w:pStyle w:val="TM3"/>
        <w:rPr>
          <w:ins w:id="612" w:author="Ilkka Rinne [2]" w:date="2022-09-06T16:09:00Z"/>
          <w:rFonts w:asciiTheme="minorHAnsi" w:eastAsiaTheme="minorEastAsia" w:hAnsiTheme="minorHAnsi" w:cstheme="minorBidi"/>
          <w:b w:val="0"/>
          <w:noProof/>
          <w:sz w:val="24"/>
          <w:szCs w:val="24"/>
          <w:lang w:eastAsia="en-GB"/>
        </w:rPr>
      </w:pPr>
      <w:ins w:id="6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4" w:author="Ilkka Rinne [2]" w:date="2022-09-06T16:09:00Z">
        <w:r>
          <w:rPr>
            <w:noProof/>
            <w:webHidden/>
          </w:rPr>
          <w:t>85</w:t>
        </w:r>
        <w:r>
          <w:rPr>
            <w:noProof/>
            <w:webHidden/>
          </w:rPr>
          <w:fldChar w:fldCharType="end"/>
        </w:r>
        <w:r w:rsidRPr="00C53F60">
          <w:rPr>
            <w:rStyle w:val="Lienhypertexte"/>
            <w:noProof/>
          </w:rPr>
          <w:fldChar w:fldCharType="end"/>
        </w:r>
      </w:ins>
    </w:p>
    <w:p w14:paraId="16A05486" w14:textId="60C08ACE" w:rsidR="00EA1FB2" w:rsidRDefault="00EA1FB2">
      <w:pPr>
        <w:pStyle w:val="TM2"/>
        <w:rPr>
          <w:ins w:id="615" w:author="Ilkka Rinne [2]" w:date="2022-09-06T16:09:00Z"/>
          <w:rFonts w:asciiTheme="minorHAnsi" w:eastAsiaTheme="minorEastAsia" w:hAnsiTheme="minorHAnsi" w:cstheme="minorBidi"/>
          <w:b w:val="0"/>
          <w:noProof/>
          <w:sz w:val="24"/>
          <w:szCs w:val="24"/>
          <w:lang w:eastAsia="en-GB"/>
        </w:rPr>
      </w:pPr>
      <w:ins w:id="6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7" w:author="Ilkka Rinne [2]" w:date="2022-09-06T16:09:00Z">
        <w:r>
          <w:rPr>
            <w:noProof/>
            <w:webHidden/>
          </w:rPr>
          <w:t>85</w:t>
        </w:r>
        <w:r>
          <w:rPr>
            <w:noProof/>
            <w:webHidden/>
          </w:rPr>
          <w:fldChar w:fldCharType="end"/>
        </w:r>
        <w:r w:rsidRPr="00C53F60">
          <w:rPr>
            <w:rStyle w:val="Lienhypertexte"/>
            <w:noProof/>
          </w:rPr>
          <w:fldChar w:fldCharType="end"/>
        </w:r>
      </w:ins>
    </w:p>
    <w:p w14:paraId="1FD7627D" w14:textId="6BA45E39" w:rsidR="00EA1FB2" w:rsidRDefault="00EA1FB2">
      <w:pPr>
        <w:pStyle w:val="TM3"/>
        <w:rPr>
          <w:ins w:id="618" w:author="Ilkka Rinne [2]" w:date="2022-09-06T16:09:00Z"/>
          <w:rFonts w:asciiTheme="minorHAnsi" w:eastAsiaTheme="minorEastAsia" w:hAnsiTheme="minorHAnsi" w:cstheme="minorBidi"/>
          <w:b w:val="0"/>
          <w:noProof/>
          <w:sz w:val="24"/>
          <w:szCs w:val="24"/>
          <w:lang w:eastAsia="en-GB"/>
        </w:rPr>
      </w:pPr>
      <w:ins w:id="6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0" w:author="Ilkka Rinne [2]" w:date="2022-09-06T16:09:00Z">
        <w:r>
          <w:rPr>
            <w:noProof/>
            <w:webHidden/>
          </w:rPr>
          <w:t>85</w:t>
        </w:r>
        <w:r>
          <w:rPr>
            <w:noProof/>
            <w:webHidden/>
          </w:rPr>
          <w:fldChar w:fldCharType="end"/>
        </w:r>
        <w:r w:rsidRPr="00C53F60">
          <w:rPr>
            <w:rStyle w:val="Lienhypertexte"/>
            <w:noProof/>
          </w:rPr>
          <w:fldChar w:fldCharType="end"/>
        </w:r>
      </w:ins>
    </w:p>
    <w:p w14:paraId="24EA05AA" w14:textId="2E494E11" w:rsidR="00EA1FB2" w:rsidRDefault="00EA1FB2">
      <w:pPr>
        <w:pStyle w:val="TM3"/>
        <w:rPr>
          <w:ins w:id="621" w:author="Ilkka Rinne [2]" w:date="2022-09-06T16:09:00Z"/>
          <w:rFonts w:asciiTheme="minorHAnsi" w:eastAsiaTheme="minorEastAsia" w:hAnsiTheme="minorHAnsi" w:cstheme="minorBidi"/>
          <w:b w:val="0"/>
          <w:noProof/>
          <w:sz w:val="24"/>
          <w:szCs w:val="24"/>
          <w:lang w:eastAsia="en-GB"/>
        </w:rPr>
      </w:pPr>
      <w:ins w:id="6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3" w:author="Ilkka Rinne [2]" w:date="2022-09-06T16:09:00Z">
        <w:r>
          <w:rPr>
            <w:noProof/>
            <w:webHidden/>
          </w:rPr>
          <w:t>85</w:t>
        </w:r>
        <w:r>
          <w:rPr>
            <w:noProof/>
            <w:webHidden/>
          </w:rPr>
          <w:fldChar w:fldCharType="end"/>
        </w:r>
        <w:r w:rsidRPr="00C53F60">
          <w:rPr>
            <w:rStyle w:val="Lienhypertexte"/>
            <w:noProof/>
          </w:rPr>
          <w:fldChar w:fldCharType="end"/>
        </w:r>
      </w:ins>
    </w:p>
    <w:p w14:paraId="40E823B3" w14:textId="633C6E33" w:rsidR="00EA1FB2" w:rsidRDefault="00EA1FB2">
      <w:pPr>
        <w:pStyle w:val="TM3"/>
        <w:rPr>
          <w:ins w:id="624" w:author="Ilkka Rinne [2]" w:date="2022-09-06T16:09:00Z"/>
          <w:rFonts w:asciiTheme="minorHAnsi" w:eastAsiaTheme="minorEastAsia" w:hAnsiTheme="minorHAnsi" w:cstheme="minorBidi"/>
          <w:b w:val="0"/>
          <w:noProof/>
          <w:sz w:val="24"/>
          <w:szCs w:val="24"/>
          <w:lang w:eastAsia="en-GB"/>
        </w:rPr>
      </w:pPr>
      <w:ins w:id="6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6" w:author="Ilkka Rinne [2]" w:date="2022-09-06T16:09:00Z">
        <w:r>
          <w:rPr>
            <w:noProof/>
            <w:webHidden/>
          </w:rPr>
          <w:t>86</w:t>
        </w:r>
        <w:r>
          <w:rPr>
            <w:noProof/>
            <w:webHidden/>
          </w:rPr>
          <w:fldChar w:fldCharType="end"/>
        </w:r>
        <w:r w:rsidRPr="00C53F60">
          <w:rPr>
            <w:rStyle w:val="Lienhypertexte"/>
            <w:noProof/>
          </w:rPr>
          <w:fldChar w:fldCharType="end"/>
        </w:r>
      </w:ins>
    </w:p>
    <w:p w14:paraId="24AE54CF" w14:textId="5D43A79F" w:rsidR="00EA1FB2" w:rsidRDefault="00EA1FB2">
      <w:pPr>
        <w:pStyle w:val="TM3"/>
        <w:rPr>
          <w:ins w:id="627" w:author="Ilkka Rinne [2]" w:date="2022-09-06T16:09:00Z"/>
          <w:rFonts w:asciiTheme="minorHAnsi" w:eastAsiaTheme="minorEastAsia" w:hAnsiTheme="minorHAnsi" w:cstheme="minorBidi"/>
          <w:b w:val="0"/>
          <w:noProof/>
          <w:sz w:val="24"/>
          <w:szCs w:val="24"/>
          <w:lang w:eastAsia="en-GB"/>
        </w:rPr>
      </w:pPr>
      <w:ins w:id="6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29" w:author="Ilkka Rinne [2]" w:date="2022-09-06T16:09:00Z">
        <w:r>
          <w:rPr>
            <w:noProof/>
            <w:webHidden/>
          </w:rPr>
          <w:t>86</w:t>
        </w:r>
        <w:r>
          <w:rPr>
            <w:noProof/>
            <w:webHidden/>
          </w:rPr>
          <w:fldChar w:fldCharType="end"/>
        </w:r>
        <w:r w:rsidRPr="00C53F60">
          <w:rPr>
            <w:rStyle w:val="Lienhypertexte"/>
            <w:noProof/>
          </w:rPr>
          <w:fldChar w:fldCharType="end"/>
        </w:r>
      </w:ins>
    </w:p>
    <w:p w14:paraId="4EF84750" w14:textId="48DE9EE8" w:rsidR="00EA1FB2" w:rsidRDefault="00EA1FB2">
      <w:pPr>
        <w:pStyle w:val="TM1"/>
        <w:rPr>
          <w:ins w:id="630" w:author="Ilkka Rinne [2]" w:date="2022-09-06T16:09:00Z"/>
          <w:rFonts w:asciiTheme="minorHAnsi" w:eastAsiaTheme="minorEastAsia" w:hAnsiTheme="minorHAnsi" w:cstheme="minorBidi"/>
          <w:b w:val="0"/>
          <w:noProof/>
          <w:sz w:val="24"/>
          <w:szCs w:val="24"/>
          <w:lang w:eastAsia="en-GB"/>
        </w:rPr>
      </w:pPr>
      <w:ins w:id="6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2" w:author="Ilkka Rinne [2]" w:date="2022-09-06T16:09:00Z">
        <w:r>
          <w:rPr>
            <w:noProof/>
            <w:webHidden/>
          </w:rPr>
          <w:t>86</w:t>
        </w:r>
        <w:r>
          <w:rPr>
            <w:noProof/>
            <w:webHidden/>
          </w:rPr>
          <w:fldChar w:fldCharType="end"/>
        </w:r>
        <w:r w:rsidRPr="00C53F60">
          <w:rPr>
            <w:rStyle w:val="Lienhypertexte"/>
            <w:noProof/>
          </w:rPr>
          <w:fldChar w:fldCharType="end"/>
        </w:r>
      </w:ins>
    </w:p>
    <w:p w14:paraId="25D4B828" w14:textId="539D38F1" w:rsidR="00EA1FB2" w:rsidRDefault="00EA1FB2">
      <w:pPr>
        <w:pStyle w:val="TM2"/>
        <w:rPr>
          <w:ins w:id="633" w:author="Ilkka Rinne [2]" w:date="2022-09-06T16:09:00Z"/>
          <w:rFonts w:asciiTheme="minorHAnsi" w:eastAsiaTheme="minorEastAsia" w:hAnsiTheme="minorHAnsi" w:cstheme="minorBidi"/>
          <w:b w:val="0"/>
          <w:noProof/>
          <w:sz w:val="24"/>
          <w:szCs w:val="24"/>
          <w:lang w:eastAsia="en-GB"/>
        </w:rPr>
      </w:pPr>
      <w:ins w:id="6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5" w:author="Ilkka Rinne [2]" w:date="2022-09-06T16:09:00Z">
        <w:r>
          <w:rPr>
            <w:noProof/>
            <w:webHidden/>
          </w:rPr>
          <w:t>86</w:t>
        </w:r>
        <w:r>
          <w:rPr>
            <w:noProof/>
            <w:webHidden/>
          </w:rPr>
          <w:fldChar w:fldCharType="end"/>
        </w:r>
        <w:r w:rsidRPr="00C53F60">
          <w:rPr>
            <w:rStyle w:val="Lienhypertexte"/>
            <w:noProof/>
          </w:rPr>
          <w:fldChar w:fldCharType="end"/>
        </w:r>
      </w:ins>
    </w:p>
    <w:p w14:paraId="6CA9A62D" w14:textId="1FCB0656" w:rsidR="00EA1FB2" w:rsidRDefault="00EA1FB2">
      <w:pPr>
        <w:pStyle w:val="TM3"/>
        <w:rPr>
          <w:ins w:id="636" w:author="Ilkka Rinne [2]" w:date="2022-09-06T16:09:00Z"/>
          <w:rFonts w:asciiTheme="minorHAnsi" w:eastAsiaTheme="minorEastAsia" w:hAnsiTheme="minorHAnsi" w:cstheme="minorBidi"/>
          <w:b w:val="0"/>
          <w:noProof/>
          <w:sz w:val="24"/>
          <w:szCs w:val="24"/>
          <w:lang w:eastAsia="en-GB"/>
        </w:rPr>
      </w:pPr>
      <w:ins w:id="6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38" w:author="Ilkka Rinne [2]" w:date="2022-09-06T16:09:00Z">
        <w:r>
          <w:rPr>
            <w:noProof/>
            <w:webHidden/>
          </w:rPr>
          <w:t>86</w:t>
        </w:r>
        <w:r>
          <w:rPr>
            <w:noProof/>
            <w:webHidden/>
          </w:rPr>
          <w:fldChar w:fldCharType="end"/>
        </w:r>
        <w:r w:rsidRPr="00C53F60">
          <w:rPr>
            <w:rStyle w:val="Lienhypertexte"/>
            <w:noProof/>
          </w:rPr>
          <w:fldChar w:fldCharType="end"/>
        </w:r>
      </w:ins>
    </w:p>
    <w:p w14:paraId="43590FC6" w14:textId="03F99071" w:rsidR="00EA1FB2" w:rsidRDefault="00EA1FB2">
      <w:pPr>
        <w:pStyle w:val="TM2"/>
        <w:rPr>
          <w:ins w:id="639" w:author="Ilkka Rinne [2]" w:date="2022-09-06T16:09:00Z"/>
          <w:rFonts w:asciiTheme="minorHAnsi" w:eastAsiaTheme="minorEastAsia" w:hAnsiTheme="minorHAnsi" w:cstheme="minorBidi"/>
          <w:b w:val="0"/>
          <w:noProof/>
          <w:sz w:val="24"/>
          <w:szCs w:val="24"/>
          <w:lang w:eastAsia="en-GB"/>
        </w:rPr>
      </w:pPr>
      <w:ins w:id="6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1" w:author="Ilkka Rinne [2]" w:date="2022-09-06T16:09:00Z">
        <w:r>
          <w:rPr>
            <w:noProof/>
            <w:webHidden/>
          </w:rPr>
          <w:t>86</w:t>
        </w:r>
        <w:r>
          <w:rPr>
            <w:noProof/>
            <w:webHidden/>
          </w:rPr>
          <w:fldChar w:fldCharType="end"/>
        </w:r>
        <w:r w:rsidRPr="00C53F60">
          <w:rPr>
            <w:rStyle w:val="Lienhypertexte"/>
            <w:noProof/>
          </w:rPr>
          <w:fldChar w:fldCharType="end"/>
        </w:r>
      </w:ins>
    </w:p>
    <w:p w14:paraId="4ABEE97C" w14:textId="4E37E59A" w:rsidR="00EA1FB2" w:rsidRDefault="00EA1FB2">
      <w:pPr>
        <w:pStyle w:val="TM3"/>
        <w:rPr>
          <w:ins w:id="642" w:author="Ilkka Rinne [2]" w:date="2022-09-06T16:09:00Z"/>
          <w:rFonts w:asciiTheme="minorHAnsi" w:eastAsiaTheme="minorEastAsia" w:hAnsiTheme="minorHAnsi" w:cstheme="minorBidi"/>
          <w:b w:val="0"/>
          <w:noProof/>
          <w:sz w:val="24"/>
          <w:szCs w:val="24"/>
          <w:lang w:eastAsia="en-GB"/>
        </w:rPr>
      </w:pPr>
      <w:ins w:id="643"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4" w:author="Ilkka Rinne [2]" w:date="2022-09-06T16:09:00Z">
        <w:r>
          <w:rPr>
            <w:noProof/>
            <w:webHidden/>
          </w:rPr>
          <w:t>86</w:t>
        </w:r>
        <w:r>
          <w:rPr>
            <w:noProof/>
            <w:webHidden/>
          </w:rPr>
          <w:fldChar w:fldCharType="end"/>
        </w:r>
        <w:r w:rsidRPr="00C53F60">
          <w:rPr>
            <w:rStyle w:val="Lienhypertexte"/>
            <w:noProof/>
          </w:rPr>
          <w:fldChar w:fldCharType="end"/>
        </w:r>
      </w:ins>
    </w:p>
    <w:p w14:paraId="191009A0" w14:textId="17ED85E0" w:rsidR="00EA1FB2" w:rsidRDefault="00EA1FB2">
      <w:pPr>
        <w:pStyle w:val="TM3"/>
        <w:rPr>
          <w:ins w:id="645" w:author="Ilkka Rinne [2]" w:date="2022-09-06T16:09:00Z"/>
          <w:rFonts w:asciiTheme="minorHAnsi" w:eastAsiaTheme="minorEastAsia" w:hAnsiTheme="minorHAnsi" w:cstheme="minorBidi"/>
          <w:b w:val="0"/>
          <w:noProof/>
          <w:sz w:val="24"/>
          <w:szCs w:val="24"/>
          <w:lang w:eastAsia="en-GB"/>
        </w:rPr>
      </w:pPr>
      <w:ins w:id="6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7" w:author="Ilkka Rinne [2]" w:date="2022-09-06T16:09:00Z">
        <w:r>
          <w:rPr>
            <w:noProof/>
            <w:webHidden/>
          </w:rPr>
          <w:t>89</w:t>
        </w:r>
        <w:r>
          <w:rPr>
            <w:noProof/>
            <w:webHidden/>
          </w:rPr>
          <w:fldChar w:fldCharType="end"/>
        </w:r>
        <w:r w:rsidRPr="00C53F60">
          <w:rPr>
            <w:rStyle w:val="Lienhypertexte"/>
            <w:noProof/>
          </w:rPr>
          <w:fldChar w:fldCharType="end"/>
        </w:r>
      </w:ins>
    </w:p>
    <w:p w14:paraId="174DEEDB" w14:textId="07E82453" w:rsidR="00EA1FB2" w:rsidRDefault="00EA1FB2">
      <w:pPr>
        <w:pStyle w:val="TM3"/>
        <w:rPr>
          <w:ins w:id="648" w:author="Ilkka Rinne [2]" w:date="2022-09-06T16:09:00Z"/>
          <w:rFonts w:asciiTheme="minorHAnsi" w:eastAsiaTheme="minorEastAsia" w:hAnsiTheme="minorHAnsi" w:cstheme="minorBidi"/>
          <w:b w:val="0"/>
          <w:noProof/>
          <w:sz w:val="24"/>
          <w:szCs w:val="24"/>
          <w:lang w:eastAsia="en-GB"/>
        </w:rPr>
      </w:pPr>
      <w:ins w:id="6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0" w:author="Ilkka Rinne [2]" w:date="2022-09-06T16:09:00Z">
        <w:r>
          <w:rPr>
            <w:noProof/>
            <w:webHidden/>
          </w:rPr>
          <w:t>89</w:t>
        </w:r>
        <w:r>
          <w:rPr>
            <w:noProof/>
            <w:webHidden/>
          </w:rPr>
          <w:fldChar w:fldCharType="end"/>
        </w:r>
        <w:r w:rsidRPr="00C53F60">
          <w:rPr>
            <w:rStyle w:val="Lienhypertexte"/>
            <w:noProof/>
          </w:rPr>
          <w:fldChar w:fldCharType="end"/>
        </w:r>
      </w:ins>
    </w:p>
    <w:p w14:paraId="23D11616" w14:textId="23F77460" w:rsidR="00EA1FB2" w:rsidRDefault="00EA1FB2">
      <w:pPr>
        <w:pStyle w:val="TM2"/>
        <w:rPr>
          <w:ins w:id="651" w:author="Ilkka Rinne [2]" w:date="2022-09-06T16:09:00Z"/>
          <w:rFonts w:asciiTheme="minorHAnsi" w:eastAsiaTheme="minorEastAsia" w:hAnsiTheme="minorHAnsi" w:cstheme="minorBidi"/>
          <w:b w:val="0"/>
          <w:noProof/>
          <w:sz w:val="24"/>
          <w:szCs w:val="24"/>
          <w:lang w:eastAsia="en-GB"/>
        </w:rPr>
      </w:pPr>
      <w:ins w:id="6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3" w:author="Ilkka Rinne [2]" w:date="2022-09-06T16:09:00Z">
        <w:r>
          <w:rPr>
            <w:noProof/>
            <w:webHidden/>
          </w:rPr>
          <w:t>89</w:t>
        </w:r>
        <w:r>
          <w:rPr>
            <w:noProof/>
            <w:webHidden/>
          </w:rPr>
          <w:fldChar w:fldCharType="end"/>
        </w:r>
        <w:r w:rsidRPr="00C53F60">
          <w:rPr>
            <w:rStyle w:val="Lienhypertexte"/>
            <w:noProof/>
          </w:rPr>
          <w:fldChar w:fldCharType="end"/>
        </w:r>
      </w:ins>
    </w:p>
    <w:p w14:paraId="27490B42" w14:textId="49044D8E" w:rsidR="00EA1FB2" w:rsidRDefault="00EA1FB2">
      <w:pPr>
        <w:pStyle w:val="TM3"/>
        <w:rPr>
          <w:ins w:id="654" w:author="Ilkka Rinne [2]" w:date="2022-09-06T16:09:00Z"/>
          <w:rFonts w:asciiTheme="minorHAnsi" w:eastAsiaTheme="minorEastAsia" w:hAnsiTheme="minorHAnsi" w:cstheme="minorBidi"/>
          <w:b w:val="0"/>
          <w:noProof/>
          <w:sz w:val="24"/>
          <w:szCs w:val="24"/>
          <w:lang w:eastAsia="en-GB"/>
        </w:rPr>
      </w:pPr>
      <w:ins w:id="6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6" w:author="Ilkka Rinne [2]" w:date="2022-09-06T16:09:00Z">
        <w:r>
          <w:rPr>
            <w:noProof/>
            <w:webHidden/>
          </w:rPr>
          <w:t>89</w:t>
        </w:r>
        <w:r>
          <w:rPr>
            <w:noProof/>
            <w:webHidden/>
          </w:rPr>
          <w:fldChar w:fldCharType="end"/>
        </w:r>
        <w:r w:rsidRPr="00C53F60">
          <w:rPr>
            <w:rStyle w:val="Lienhypertexte"/>
            <w:noProof/>
          </w:rPr>
          <w:fldChar w:fldCharType="end"/>
        </w:r>
      </w:ins>
    </w:p>
    <w:p w14:paraId="38419E78" w14:textId="455378FA" w:rsidR="00EA1FB2" w:rsidRDefault="00EA1FB2">
      <w:pPr>
        <w:pStyle w:val="TM3"/>
        <w:rPr>
          <w:ins w:id="657" w:author="Ilkka Rinne [2]" w:date="2022-09-06T16:09:00Z"/>
          <w:rFonts w:asciiTheme="minorHAnsi" w:eastAsiaTheme="minorEastAsia" w:hAnsiTheme="minorHAnsi" w:cstheme="minorBidi"/>
          <w:b w:val="0"/>
          <w:noProof/>
          <w:sz w:val="24"/>
          <w:szCs w:val="24"/>
          <w:lang w:eastAsia="en-GB"/>
        </w:rPr>
      </w:pPr>
      <w:ins w:id="6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59" w:author="Ilkka Rinne [2]" w:date="2022-09-06T16:09:00Z">
        <w:r>
          <w:rPr>
            <w:noProof/>
            <w:webHidden/>
          </w:rPr>
          <w:t>90</w:t>
        </w:r>
        <w:r>
          <w:rPr>
            <w:noProof/>
            <w:webHidden/>
          </w:rPr>
          <w:fldChar w:fldCharType="end"/>
        </w:r>
        <w:r w:rsidRPr="00C53F60">
          <w:rPr>
            <w:rStyle w:val="Lienhypertexte"/>
            <w:noProof/>
          </w:rPr>
          <w:fldChar w:fldCharType="end"/>
        </w:r>
      </w:ins>
    </w:p>
    <w:p w14:paraId="486943F9" w14:textId="424EDE35" w:rsidR="00EA1FB2" w:rsidRDefault="00EA1FB2">
      <w:pPr>
        <w:pStyle w:val="TM3"/>
        <w:rPr>
          <w:ins w:id="660" w:author="Ilkka Rinne [2]" w:date="2022-09-06T16:09:00Z"/>
          <w:rFonts w:asciiTheme="minorHAnsi" w:eastAsiaTheme="minorEastAsia" w:hAnsiTheme="minorHAnsi" w:cstheme="minorBidi"/>
          <w:b w:val="0"/>
          <w:noProof/>
          <w:sz w:val="24"/>
          <w:szCs w:val="24"/>
          <w:lang w:eastAsia="en-GB"/>
        </w:rPr>
      </w:pPr>
      <w:ins w:id="6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2" w:author="Ilkka Rinne [2]" w:date="2022-09-06T16:09:00Z">
        <w:r>
          <w:rPr>
            <w:noProof/>
            <w:webHidden/>
          </w:rPr>
          <w:t>90</w:t>
        </w:r>
        <w:r>
          <w:rPr>
            <w:noProof/>
            <w:webHidden/>
          </w:rPr>
          <w:fldChar w:fldCharType="end"/>
        </w:r>
        <w:r w:rsidRPr="00C53F60">
          <w:rPr>
            <w:rStyle w:val="Lienhypertexte"/>
            <w:noProof/>
          </w:rPr>
          <w:fldChar w:fldCharType="end"/>
        </w:r>
      </w:ins>
    </w:p>
    <w:p w14:paraId="09619442" w14:textId="7DE0D0EF" w:rsidR="00EA1FB2" w:rsidRDefault="00EA1FB2">
      <w:pPr>
        <w:pStyle w:val="TM3"/>
        <w:rPr>
          <w:ins w:id="663" w:author="Ilkka Rinne [2]" w:date="2022-09-06T16:09:00Z"/>
          <w:rFonts w:asciiTheme="minorHAnsi" w:eastAsiaTheme="minorEastAsia" w:hAnsiTheme="minorHAnsi" w:cstheme="minorBidi"/>
          <w:b w:val="0"/>
          <w:noProof/>
          <w:sz w:val="24"/>
          <w:szCs w:val="24"/>
          <w:lang w:eastAsia="en-GB"/>
        </w:rPr>
      </w:pPr>
      <w:ins w:id="6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5" w:author="Ilkka Rinne [2]" w:date="2022-09-06T16:09:00Z">
        <w:r>
          <w:rPr>
            <w:noProof/>
            <w:webHidden/>
          </w:rPr>
          <w:t>91</w:t>
        </w:r>
        <w:r>
          <w:rPr>
            <w:noProof/>
            <w:webHidden/>
          </w:rPr>
          <w:fldChar w:fldCharType="end"/>
        </w:r>
        <w:r w:rsidRPr="00C53F60">
          <w:rPr>
            <w:rStyle w:val="Lienhypertexte"/>
            <w:noProof/>
          </w:rPr>
          <w:fldChar w:fldCharType="end"/>
        </w:r>
      </w:ins>
    </w:p>
    <w:p w14:paraId="7F81518F" w14:textId="73706673" w:rsidR="00EA1FB2" w:rsidRDefault="00EA1FB2">
      <w:pPr>
        <w:pStyle w:val="TM2"/>
        <w:rPr>
          <w:ins w:id="666" w:author="Ilkka Rinne [2]" w:date="2022-09-06T16:09:00Z"/>
          <w:rFonts w:asciiTheme="minorHAnsi" w:eastAsiaTheme="minorEastAsia" w:hAnsiTheme="minorHAnsi" w:cstheme="minorBidi"/>
          <w:b w:val="0"/>
          <w:noProof/>
          <w:sz w:val="24"/>
          <w:szCs w:val="24"/>
          <w:lang w:eastAsia="en-GB"/>
        </w:rPr>
      </w:pPr>
      <w:ins w:id="6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68" w:author="Ilkka Rinne [2]" w:date="2022-09-06T16:09:00Z">
        <w:r>
          <w:rPr>
            <w:noProof/>
            <w:webHidden/>
          </w:rPr>
          <w:t>91</w:t>
        </w:r>
        <w:r>
          <w:rPr>
            <w:noProof/>
            <w:webHidden/>
          </w:rPr>
          <w:fldChar w:fldCharType="end"/>
        </w:r>
        <w:r w:rsidRPr="00C53F60">
          <w:rPr>
            <w:rStyle w:val="Lienhypertexte"/>
            <w:noProof/>
          </w:rPr>
          <w:fldChar w:fldCharType="end"/>
        </w:r>
      </w:ins>
    </w:p>
    <w:p w14:paraId="1F22D3E3" w14:textId="79CEDCAE" w:rsidR="00EA1FB2" w:rsidRDefault="00EA1FB2">
      <w:pPr>
        <w:pStyle w:val="TM3"/>
        <w:rPr>
          <w:ins w:id="669" w:author="Ilkka Rinne [2]" w:date="2022-09-06T16:09:00Z"/>
          <w:rFonts w:asciiTheme="minorHAnsi" w:eastAsiaTheme="minorEastAsia" w:hAnsiTheme="minorHAnsi" w:cstheme="minorBidi"/>
          <w:b w:val="0"/>
          <w:noProof/>
          <w:sz w:val="24"/>
          <w:szCs w:val="24"/>
          <w:lang w:eastAsia="en-GB"/>
        </w:rPr>
      </w:pPr>
      <w:ins w:id="6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1" w:author="Ilkka Rinne [2]" w:date="2022-09-06T16:09:00Z">
        <w:r>
          <w:rPr>
            <w:noProof/>
            <w:webHidden/>
          </w:rPr>
          <w:t>91</w:t>
        </w:r>
        <w:r>
          <w:rPr>
            <w:noProof/>
            <w:webHidden/>
          </w:rPr>
          <w:fldChar w:fldCharType="end"/>
        </w:r>
        <w:r w:rsidRPr="00C53F60">
          <w:rPr>
            <w:rStyle w:val="Lienhypertexte"/>
            <w:noProof/>
          </w:rPr>
          <w:fldChar w:fldCharType="end"/>
        </w:r>
      </w:ins>
    </w:p>
    <w:p w14:paraId="1627658A" w14:textId="5C79ADC6" w:rsidR="00EA1FB2" w:rsidRDefault="00EA1FB2">
      <w:pPr>
        <w:pStyle w:val="TM3"/>
        <w:rPr>
          <w:ins w:id="672" w:author="Ilkka Rinne [2]" w:date="2022-09-06T16:09:00Z"/>
          <w:rFonts w:asciiTheme="minorHAnsi" w:eastAsiaTheme="minorEastAsia" w:hAnsiTheme="minorHAnsi" w:cstheme="minorBidi"/>
          <w:b w:val="0"/>
          <w:noProof/>
          <w:sz w:val="24"/>
          <w:szCs w:val="24"/>
          <w:lang w:eastAsia="en-GB"/>
        </w:rPr>
      </w:pPr>
      <w:ins w:id="6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4" w:author="Ilkka Rinne [2]" w:date="2022-09-06T16:09:00Z">
        <w:r>
          <w:rPr>
            <w:noProof/>
            <w:webHidden/>
          </w:rPr>
          <w:t>92</w:t>
        </w:r>
        <w:r>
          <w:rPr>
            <w:noProof/>
            <w:webHidden/>
          </w:rPr>
          <w:fldChar w:fldCharType="end"/>
        </w:r>
        <w:r w:rsidRPr="00C53F60">
          <w:rPr>
            <w:rStyle w:val="Lienhypertexte"/>
            <w:noProof/>
          </w:rPr>
          <w:fldChar w:fldCharType="end"/>
        </w:r>
      </w:ins>
    </w:p>
    <w:p w14:paraId="006F09D9" w14:textId="53BC269C" w:rsidR="00EA1FB2" w:rsidRDefault="00EA1FB2">
      <w:pPr>
        <w:pStyle w:val="TM2"/>
        <w:rPr>
          <w:ins w:id="675" w:author="Ilkka Rinne [2]" w:date="2022-09-06T16:09:00Z"/>
          <w:rFonts w:asciiTheme="minorHAnsi" w:eastAsiaTheme="minorEastAsia" w:hAnsiTheme="minorHAnsi" w:cstheme="minorBidi"/>
          <w:b w:val="0"/>
          <w:noProof/>
          <w:sz w:val="24"/>
          <w:szCs w:val="24"/>
          <w:lang w:eastAsia="en-GB"/>
        </w:rPr>
      </w:pPr>
      <w:ins w:id="6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7" w:author="Ilkka Rinne [2]" w:date="2022-09-06T16:09:00Z">
        <w:r>
          <w:rPr>
            <w:noProof/>
            <w:webHidden/>
          </w:rPr>
          <w:t>93</w:t>
        </w:r>
        <w:r>
          <w:rPr>
            <w:noProof/>
            <w:webHidden/>
          </w:rPr>
          <w:fldChar w:fldCharType="end"/>
        </w:r>
        <w:r w:rsidRPr="00C53F60">
          <w:rPr>
            <w:rStyle w:val="Lienhypertexte"/>
            <w:noProof/>
          </w:rPr>
          <w:fldChar w:fldCharType="end"/>
        </w:r>
      </w:ins>
    </w:p>
    <w:p w14:paraId="3ED96B7A" w14:textId="0C467149" w:rsidR="00EA1FB2" w:rsidRDefault="00EA1FB2">
      <w:pPr>
        <w:pStyle w:val="TM3"/>
        <w:rPr>
          <w:ins w:id="678" w:author="Ilkka Rinne [2]" w:date="2022-09-06T16:09:00Z"/>
          <w:rFonts w:asciiTheme="minorHAnsi" w:eastAsiaTheme="minorEastAsia" w:hAnsiTheme="minorHAnsi" w:cstheme="minorBidi"/>
          <w:b w:val="0"/>
          <w:noProof/>
          <w:sz w:val="24"/>
          <w:szCs w:val="24"/>
          <w:lang w:eastAsia="en-GB"/>
        </w:rPr>
      </w:pPr>
      <w:ins w:id="6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0" w:author="Ilkka Rinne [2]" w:date="2022-09-06T16:09:00Z">
        <w:r>
          <w:rPr>
            <w:noProof/>
            <w:webHidden/>
          </w:rPr>
          <w:t>93</w:t>
        </w:r>
        <w:r>
          <w:rPr>
            <w:noProof/>
            <w:webHidden/>
          </w:rPr>
          <w:fldChar w:fldCharType="end"/>
        </w:r>
        <w:r w:rsidRPr="00C53F60">
          <w:rPr>
            <w:rStyle w:val="Lienhypertexte"/>
            <w:noProof/>
          </w:rPr>
          <w:fldChar w:fldCharType="end"/>
        </w:r>
      </w:ins>
    </w:p>
    <w:p w14:paraId="35FCF027" w14:textId="105DD512" w:rsidR="00EA1FB2" w:rsidRDefault="00EA1FB2">
      <w:pPr>
        <w:pStyle w:val="TM2"/>
        <w:rPr>
          <w:ins w:id="681" w:author="Ilkka Rinne [2]" w:date="2022-09-06T16:09:00Z"/>
          <w:rFonts w:asciiTheme="minorHAnsi" w:eastAsiaTheme="minorEastAsia" w:hAnsiTheme="minorHAnsi" w:cstheme="minorBidi"/>
          <w:b w:val="0"/>
          <w:noProof/>
          <w:sz w:val="24"/>
          <w:szCs w:val="24"/>
          <w:lang w:eastAsia="en-GB"/>
        </w:rPr>
      </w:pPr>
      <w:ins w:id="6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3" w:author="Ilkka Rinne [2]" w:date="2022-09-06T16:09:00Z">
        <w:r>
          <w:rPr>
            <w:noProof/>
            <w:webHidden/>
          </w:rPr>
          <w:t>94</w:t>
        </w:r>
        <w:r>
          <w:rPr>
            <w:noProof/>
            <w:webHidden/>
          </w:rPr>
          <w:fldChar w:fldCharType="end"/>
        </w:r>
        <w:r w:rsidRPr="00C53F60">
          <w:rPr>
            <w:rStyle w:val="Lienhypertexte"/>
            <w:noProof/>
          </w:rPr>
          <w:fldChar w:fldCharType="end"/>
        </w:r>
      </w:ins>
    </w:p>
    <w:p w14:paraId="4395DC63" w14:textId="360928CA" w:rsidR="00EA1FB2" w:rsidRDefault="00EA1FB2">
      <w:pPr>
        <w:pStyle w:val="TM3"/>
        <w:rPr>
          <w:ins w:id="684" w:author="Ilkka Rinne [2]" w:date="2022-09-06T16:09:00Z"/>
          <w:rFonts w:asciiTheme="minorHAnsi" w:eastAsiaTheme="minorEastAsia" w:hAnsiTheme="minorHAnsi" w:cstheme="minorBidi"/>
          <w:b w:val="0"/>
          <w:noProof/>
          <w:sz w:val="24"/>
          <w:szCs w:val="24"/>
          <w:lang w:eastAsia="en-GB"/>
        </w:rPr>
      </w:pPr>
      <w:ins w:id="6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6" w:author="Ilkka Rinne [2]" w:date="2022-09-06T16:09:00Z">
        <w:r>
          <w:rPr>
            <w:noProof/>
            <w:webHidden/>
          </w:rPr>
          <w:t>94</w:t>
        </w:r>
        <w:r>
          <w:rPr>
            <w:noProof/>
            <w:webHidden/>
          </w:rPr>
          <w:fldChar w:fldCharType="end"/>
        </w:r>
        <w:r w:rsidRPr="00C53F60">
          <w:rPr>
            <w:rStyle w:val="Lienhypertexte"/>
            <w:noProof/>
          </w:rPr>
          <w:fldChar w:fldCharType="end"/>
        </w:r>
      </w:ins>
    </w:p>
    <w:p w14:paraId="6734A219" w14:textId="4D6CEF9B" w:rsidR="00EA1FB2" w:rsidRDefault="00EA1FB2">
      <w:pPr>
        <w:pStyle w:val="TM2"/>
        <w:rPr>
          <w:ins w:id="687" w:author="Ilkka Rinne [2]" w:date="2022-09-06T16:09:00Z"/>
          <w:rFonts w:asciiTheme="minorHAnsi" w:eastAsiaTheme="minorEastAsia" w:hAnsiTheme="minorHAnsi" w:cstheme="minorBidi"/>
          <w:b w:val="0"/>
          <w:noProof/>
          <w:sz w:val="24"/>
          <w:szCs w:val="24"/>
          <w:lang w:eastAsia="en-GB"/>
        </w:rPr>
      </w:pPr>
      <w:ins w:id="6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89" w:author="Ilkka Rinne [2]" w:date="2022-09-06T16:09:00Z">
        <w:r>
          <w:rPr>
            <w:noProof/>
            <w:webHidden/>
          </w:rPr>
          <w:t>95</w:t>
        </w:r>
        <w:r>
          <w:rPr>
            <w:noProof/>
            <w:webHidden/>
          </w:rPr>
          <w:fldChar w:fldCharType="end"/>
        </w:r>
        <w:r w:rsidRPr="00C53F60">
          <w:rPr>
            <w:rStyle w:val="Lienhypertexte"/>
            <w:noProof/>
          </w:rPr>
          <w:fldChar w:fldCharType="end"/>
        </w:r>
      </w:ins>
    </w:p>
    <w:p w14:paraId="693B74A4" w14:textId="7A5F880C" w:rsidR="00EA1FB2" w:rsidRDefault="00EA1FB2">
      <w:pPr>
        <w:pStyle w:val="TM3"/>
        <w:rPr>
          <w:ins w:id="690" w:author="Ilkka Rinne [2]" w:date="2022-09-06T16:09:00Z"/>
          <w:rFonts w:asciiTheme="minorHAnsi" w:eastAsiaTheme="minorEastAsia" w:hAnsiTheme="minorHAnsi" w:cstheme="minorBidi"/>
          <w:b w:val="0"/>
          <w:noProof/>
          <w:sz w:val="24"/>
          <w:szCs w:val="24"/>
          <w:lang w:eastAsia="en-GB"/>
        </w:rPr>
      </w:pPr>
      <w:ins w:id="6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2" w:author="Ilkka Rinne [2]" w:date="2022-09-06T16:09:00Z">
        <w:r>
          <w:rPr>
            <w:noProof/>
            <w:webHidden/>
          </w:rPr>
          <w:t>95</w:t>
        </w:r>
        <w:r>
          <w:rPr>
            <w:noProof/>
            <w:webHidden/>
          </w:rPr>
          <w:fldChar w:fldCharType="end"/>
        </w:r>
        <w:r w:rsidRPr="00C53F60">
          <w:rPr>
            <w:rStyle w:val="Lienhypertexte"/>
            <w:noProof/>
          </w:rPr>
          <w:fldChar w:fldCharType="end"/>
        </w:r>
      </w:ins>
    </w:p>
    <w:p w14:paraId="28F6B66F" w14:textId="1221D7E3" w:rsidR="00EA1FB2" w:rsidRDefault="00EA1FB2">
      <w:pPr>
        <w:pStyle w:val="TM3"/>
        <w:rPr>
          <w:ins w:id="693" w:author="Ilkka Rinne [2]" w:date="2022-09-06T16:09:00Z"/>
          <w:rFonts w:asciiTheme="minorHAnsi" w:eastAsiaTheme="minorEastAsia" w:hAnsiTheme="minorHAnsi" w:cstheme="minorBidi"/>
          <w:b w:val="0"/>
          <w:noProof/>
          <w:sz w:val="24"/>
          <w:szCs w:val="24"/>
          <w:lang w:eastAsia="en-GB"/>
        </w:rPr>
      </w:pPr>
      <w:ins w:id="6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5" w:author="Ilkka Rinne [2]" w:date="2022-09-06T16:09:00Z">
        <w:r>
          <w:rPr>
            <w:noProof/>
            <w:webHidden/>
          </w:rPr>
          <w:t>96</w:t>
        </w:r>
        <w:r>
          <w:rPr>
            <w:noProof/>
            <w:webHidden/>
          </w:rPr>
          <w:fldChar w:fldCharType="end"/>
        </w:r>
        <w:r w:rsidRPr="00C53F60">
          <w:rPr>
            <w:rStyle w:val="Lienhypertexte"/>
            <w:noProof/>
          </w:rPr>
          <w:fldChar w:fldCharType="end"/>
        </w:r>
      </w:ins>
    </w:p>
    <w:p w14:paraId="1BC187A9" w14:textId="2577A09A" w:rsidR="00EA1FB2" w:rsidRDefault="00EA1FB2">
      <w:pPr>
        <w:pStyle w:val="TM3"/>
        <w:rPr>
          <w:ins w:id="696" w:author="Ilkka Rinne [2]" w:date="2022-09-06T16:09:00Z"/>
          <w:rFonts w:asciiTheme="minorHAnsi" w:eastAsiaTheme="minorEastAsia" w:hAnsiTheme="minorHAnsi" w:cstheme="minorBidi"/>
          <w:b w:val="0"/>
          <w:noProof/>
          <w:sz w:val="24"/>
          <w:szCs w:val="24"/>
          <w:lang w:eastAsia="en-GB"/>
        </w:rPr>
      </w:pPr>
      <w:ins w:id="6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698" w:author="Ilkka Rinne [2]" w:date="2022-09-06T16:09:00Z">
        <w:r>
          <w:rPr>
            <w:noProof/>
            <w:webHidden/>
          </w:rPr>
          <w:t>96</w:t>
        </w:r>
        <w:r>
          <w:rPr>
            <w:noProof/>
            <w:webHidden/>
          </w:rPr>
          <w:fldChar w:fldCharType="end"/>
        </w:r>
        <w:r w:rsidRPr="00C53F60">
          <w:rPr>
            <w:rStyle w:val="Lienhypertexte"/>
            <w:noProof/>
          </w:rPr>
          <w:fldChar w:fldCharType="end"/>
        </w:r>
      </w:ins>
    </w:p>
    <w:p w14:paraId="6A7E0EDF" w14:textId="3AC292E6" w:rsidR="00EA1FB2" w:rsidRDefault="00EA1FB2">
      <w:pPr>
        <w:pStyle w:val="TM2"/>
        <w:rPr>
          <w:ins w:id="699" w:author="Ilkka Rinne [2]" w:date="2022-09-06T16:09:00Z"/>
          <w:rFonts w:asciiTheme="minorHAnsi" w:eastAsiaTheme="minorEastAsia" w:hAnsiTheme="minorHAnsi" w:cstheme="minorBidi"/>
          <w:b w:val="0"/>
          <w:noProof/>
          <w:sz w:val="24"/>
          <w:szCs w:val="24"/>
          <w:lang w:eastAsia="en-GB"/>
        </w:rPr>
      </w:pPr>
      <w:ins w:id="7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1" w:author="Ilkka Rinne [2]" w:date="2022-09-06T16:09:00Z">
        <w:r>
          <w:rPr>
            <w:noProof/>
            <w:webHidden/>
          </w:rPr>
          <w:t>96</w:t>
        </w:r>
        <w:r>
          <w:rPr>
            <w:noProof/>
            <w:webHidden/>
          </w:rPr>
          <w:fldChar w:fldCharType="end"/>
        </w:r>
        <w:r w:rsidRPr="00C53F60">
          <w:rPr>
            <w:rStyle w:val="Lienhypertexte"/>
            <w:noProof/>
          </w:rPr>
          <w:fldChar w:fldCharType="end"/>
        </w:r>
      </w:ins>
    </w:p>
    <w:p w14:paraId="010D6EDC" w14:textId="6ED482B1" w:rsidR="00EA1FB2" w:rsidRDefault="00EA1FB2">
      <w:pPr>
        <w:pStyle w:val="TM3"/>
        <w:rPr>
          <w:ins w:id="702" w:author="Ilkka Rinne [2]" w:date="2022-09-06T16:09:00Z"/>
          <w:rFonts w:asciiTheme="minorHAnsi" w:eastAsiaTheme="minorEastAsia" w:hAnsiTheme="minorHAnsi" w:cstheme="minorBidi"/>
          <w:b w:val="0"/>
          <w:noProof/>
          <w:sz w:val="24"/>
          <w:szCs w:val="24"/>
          <w:lang w:eastAsia="en-GB"/>
        </w:rPr>
      </w:pPr>
      <w:ins w:id="7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4" w:author="Ilkka Rinne [2]" w:date="2022-09-06T16:09:00Z">
        <w:r>
          <w:rPr>
            <w:noProof/>
            <w:webHidden/>
          </w:rPr>
          <w:t>96</w:t>
        </w:r>
        <w:r>
          <w:rPr>
            <w:noProof/>
            <w:webHidden/>
          </w:rPr>
          <w:fldChar w:fldCharType="end"/>
        </w:r>
        <w:r w:rsidRPr="00C53F60">
          <w:rPr>
            <w:rStyle w:val="Lienhypertexte"/>
            <w:noProof/>
          </w:rPr>
          <w:fldChar w:fldCharType="end"/>
        </w:r>
      </w:ins>
    </w:p>
    <w:p w14:paraId="7B62AC55" w14:textId="68162064" w:rsidR="00EA1FB2" w:rsidRDefault="00EA1FB2">
      <w:pPr>
        <w:pStyle w:val="TM3"/>
        <w:rPr>
          <w:ins w:id="705" w:author="Ilkka Rinne [2]" w:date="2022-09-06T16:09:00Z"/>
          <w:rFonts w:asciiTheme="minorHAnsi" w:eastAsiaTheme="minorEastAsia" w:hAnsiTheme="minorHAnsi" w:cstheme="minorBidi"/>
          <w:b w:val="0"/>
          <w:noProof/>
          <w:sz w:val="24"/>
          <w:szCs w:val="24"/>
          <w:lang w:eastAsia="en-GB"/>
        </w:rPr>
      </w:pPr>
      <w:ins w:id="7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7" w:author="Ilkka Rinne [2]" w:date="2022-09-06T16:09:00Z">
        <w:r>
          <w:rPr>
            <w:noProof/>
            <w:webHidden/>
          </w:rPr>
          <w:t>96</w:t>
        </w:r>
        <w:r>
          <w:rPr>
            <w:noProof/>
            <w:webHidden/>
          </w:rPr>
          <w:fldChar w:fldCharType="end"/>
        </w:r>
        <w:r w:rsidRPr="00C53F60">
          <w:rPr>
            <w:rStyle w:val="Lienhypertexte"/>
            <w:noProof/>
          </w:rPr>
          <w:fldChar w:fldCharType="end"/>
        </w:r>
      </w:ins>
    </w:p>
    <w:p w14:paraId="137A44D9" w14:textId="2C45D040" w:rsidR="00EA1FB2" w:rsidRDefault="00EA1FB2">
      <w:pPr>
        <w:pStyle w:val="TM1"/>
        <w:rPr>
          <w:ins w:id="708" w:author="Ilkka Rinne [2]" w:date="2022-09-06T16:09:00Z"/>
          <w:rFonts w:asciiTheme="minorHAnsi" w:eastAsiaTheme="minorEastAsia" w:hAnsiTheme="minorHAnsi" w:cstheme="minorBidi"/>
          <w:b w:val="0"/>
          <w:noProof/>
          <w:sz w:val="24"/>
          <w:szCs w:val="24"/>
          <w:lang w:eastAsia="en-GB"/>
        </w:rPr>
      </w:pPr>
      <w:ins w:id="7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0" w:author="Ilkka Rinne [2]" w:date="2022-09-06T16:09:00Z">
        <w:r>
          <w:rPr>
            <w:noProof/>
            <w:webHidden/>
          </w:rPr>
          <w:t>97</w:t>
        </w:r>
        <w:r>
          <w:rPr>
            <w:noProof/>
            <w:webHidden/>
          </w:rPr>
          <w:fldChar w:fldCharType="end"/>
        </w:r>
        <w:r w:rsidRPr="00C53F60">
          <w:rPr>
            <w:rStyle w:val="Lienhypertexte"/>
            <w:noProof/>
          </w:rPr>
          <w:fldChar w:fldCharType="end"/>
        </w:r>
      </w:ins>
    </w:p>
    <w:p w14:paraId="54B00389" w14:textId="4F789760" w:rsidR="00EA1FB2" w:rsidRDefault="00EA1FB2">
      <w:pPr>
        <w:pStyle w:val="TM2"/>
        <w:rPr>
          <w:ins w:id="711" w:author="Ilkka Rinne [2]" w:date="2022-09-06T16:09:00Z"/>
          <w:rFonts w:asciiTheme="minorHAnsi" w:eastAsiaTheme="minorEastAsia" w:hAnsiTheme="minorHAnsi" w:cstheme="minorBidi"/>
          <w:b w:val="0"/>
          <w:noProof/>
          <w:sz w:val="24"/>
          <w:szCs w:val="24"/>
          <w:lang w:eastAsia="en-GB"/>
        </w:rPr>
      </w:pPr>
      <w:ins w:id="7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3" w:author="Ilkka Rinne [2]" w:date="2022-09-06T16:09:00Z">
        <w:r>
          <w:rPr>
            <w:noProof/>
            <w:webHidden/>
          </w:rPr>
          <w:t>97</w:t>
        </w:r>
        <w:r>
          <w:rPr>
            <w:noProof/>
            <w:webHidden/>
          </w:rPr>
          <w:fldChar w:fldCharType="end"/>
        </w:r>
        <w:r w:rsidRPr="00C53F60">
          <w:rPr>
            <w:rStyle w:val="Lienhypertexte"/>
            <w:noProof/>
          </w:rPr>
          <w:fldChar w:fldCharType="end"/>
        </w:r>
      </w:ins>
    </w:p>
    <w:p w14:paraId="7F847C47" w14:textId="00B6EF9E" w:rsidR="00EA1FB2" w:rsidRDefault="00EA1FB2">
      <w:pPr>
        <w:pStyle w:val="TM3"/>
        <w:rPr>
          <w:ins w:id="714" w:author="Ilkka Rinne [2]" w:date="2022-09-06T16:09:00Z"/>
          <w:rFonts w:asciiTheme="minorHAnsi" w:eastAsiaTheme="minorEastAsia" w:hAnsiTheme="minorHAnsi" w:cstheme="minorBidi"/>
          <w:b w:val="0"/>
          <w:noProof/>
          <w:sz w:val="24"/>
          <w:szCs w:val="24"/>
          <w:lang w:eastAsia="en-GB"/>
        </w:rPr>
      </w:pPr>
      <w:ins w:id="7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6" w:author="Ilkka Rinne [2]" w:date="2022-09-06T16:09:00Z">
        <w:r>
          <w:rPr>
            <w:noProof/>
            <w:webHidden/>
          </w:rPr>
          <w:t>97</w:t>
        </w:r>
        <w:r>
          <w:rPr>
            <w:noProof/>
            <w:webHidden/>
          </w:rPr>
          <w:fldChar w:fldCharType="end"/>
        </w:r>
        <w:r w:rsidRPr="00C53F60">
          <w:rPr>
            <w:rStyle w:val="Lienhypertexte"/>
            <w:noProof/>
          </w:rPr>
          <w:fldChar w:fldCharType="end"/>
        </w:r>
      </w:ins>
    </w:p>
    <w:p w14:paraId="18A0A402" w14:textId="07A2A47F" w:rsidR="00EA1FB2" w:rsidRDefault="00EA1FB2">
      <w:pPr>
        <w:pStyle w:val="TM2"/>
        <w:rPr>
          <w:ins w:id="717" w:author="Ilkka Rinne [2]" w:date="2022-09-06T16:09:00Z"/>
          <w:rFonts w:asciiTheme="minorHAnsi" w:eastAsiaTheme="minorEastAsia" w:hAnsiTheme="minorHAnsi" w:cstheme="minorBidi"/>
          <w:b w:val="0"/>
          <w:noProof/>
          <w:sz w:val="24"/>
          <w:szCs w:val="24"/>
          <w:lang w:eastAsia="en-GB"/>
        </w:rPr>
      </w:pPr>
      <w:ins w:id="7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19" w:author="Ilkka Rinne [2]" w:date="2022-09-06T16:09:00Z">
        <w:r>
          <w:rPr>
            <w:noProof/>
            <w:webHidden/>
          </w:rPr>
          <w:t>97</w:t>
        </w:r>
        <w:r>
          <w:rPr>
            <w:noProof/>
            <w:webHidden/>
          </w:rPr>
          <w:fldChar w:fldCharType="end"/>
        </w:r>
        <w:r w:rsidRPr="00C53F60">
          <w:rPr>
            <w:rStyle w:val="Lienhypertexte"/>
            <w:noProof/>
          </w:rPr>
          <w:fldChar w:fldCharType="end"/>
        </w:r>
      </w:ins>
    </w:p>
    <w:p w14:paraId="65C0B013" w14:textId="62758498" w:rsidR="00EA1FB2" w:rsidRDefault="00EA1FB2">
      <w:pPr>
        <w:pStyle w:val="TM3"/>
        <w:rPr>
          <w:ins w:id="720" w:author="Ilkka Rinne [2]" w:date="2022-09-06T16:09:00Z"/>
          <w:rFonts w:asciiTheme="minorHAnsi" w:eastAsiaTheme="minorEastAsia" w:hAnsiTheme="minorHAnsi" w:cstheme="minorBidi"/>
          <w:b w:val="0"/>
          <w:noProof/>
          <w:sz w:val="24"/>
          <w:szCs w:val="24"/>
          <w:lang w:eastAsia="en-GB"/>
        </w:rPr>
      </w:pPr>
      <w:ins w:id="7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2" w:author="Ilkka Rinne [2]" w:date="2022-09-06T16:09:00Z">
        <w:r>
          <w:rPr>
            <w:noProof/>
            <w:webHidden/>
          </w:rPr>
          <w:t>97</w:t>
        </w:r>
        <w:r>
          <w:rPr>
            <w:noProof/>
            <w:webHidden/>
          </w:rPr>
          <w:fldChar w:fldCharType="end"/>
        </w:r>
        <w:r w:rsidRPr="00C53F60">
          <w:rPr>
            <w:rStyle w:val="Lienhypertexte"/>
            <w:noProof/>
          </w:rPr>
          <w:fldChar w:fldCharType="end"/>
        </w:r>
      </w:ins>
    </w:p>
    <w:p w14:paraId="2C2FB074" w14:textId="12DA934A" w:rsidR="00EA1FB2" w:rsidRDefault="00EA1FB2">
      <w:pPr>
        <w:pStyle w:val="TM2"/>
        <w:rPr>
          <w:ins w:id="723" w:author="Ilkka Rinne [2]" w:date="2022-09-06T16:09:00Z"/>
          <w:rFonts w:asciiTheme="minorHAnsi" w:eastAsiaTheme="minorEastAsia" w:hAnsiTheme="minorHAnsi" w:cstheme="minorBidi"/>
          <w:b w:val="0"/>
          <w:noProof/>
          <w:sz w:val="24"/>
          <w:szCs w:val="24"/>
          <w:lang w:eastAsia="en-GB"/>
        </w:rPr>
      </w:pPr>
      <w:ins w:id="7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5" w:author="Ilkka Rinne [2]" w:date="2022-09-06T16:09:00Z">
        <w:r>
          <w:rPr>
            <w:noProof/>
            <w:webHidden/>
          </w:rPr>
          <w:t>100</w:t>
        </w:r>
        <w:r>
          <w:rPr>
            <w:noProof/>
            <w:webHidden/>
          </w:rPr>
          <w:fldChar w:fldCharType="end"/>
        </w:r>
        <w:r w:rsidRPr="00C53F60">
          <w:rPr>
            <w:rStyle w:val="Lienhypertexte"/>
            <w:noProof/>
          </w:rPr>
          <w:fldChar w:fldCharType="end"/>
        </w:r>
      </w:ins>
    </w:p>
    <w:p w14:paraId="3C912D07" w14:textId="15253E16" w:rsidR="00EA1FB2" w:rsidRDefault="00EA1FB2">
      <w:pPr>
        <w:pStyle w:val="TM3"/>
        <w:rPr>
          <w:ins w:id="726" w:author="Ilkka Rinne [2]" w:date="2022-09-06T16:09:00Z"/>
          <w:rFonts w:asciiTheme="minorHAnsi" w:eastAsiaTheme="minorEastAsia" w:hAnsiTheme="minorHAnsi" w:cstheme="minorBidi"/>
          <w:b w:val="0"/>
          <w:noProof/>
          <w:sz w:val="24"/>
          <w:szCs w:val="24"/>
          <w:lang w:eastAsia="en-GB"/>
        </w:rPr>
      </w:pPr>
      <w:ins w:id="7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28" w:author="Ilkka Rinne [2]" w:date="2022-09-06T16:09:00Z">
        <w:r>
          <w:rPr>
            <w:noProof/>
            <w:webHidden/>
          </w:rPr>
          <w:t>100</w:t>
        </w:r>
        <w:r>
          <w:rPr>
            <w:noProof/>
            <w:webHidden/>
          </w:rPr>
          <w:fldChar w:fldCharType="end"/>
        </w:r>
        <w:r w:rsidRPr="00C53F60">
          <w:rPr>
            <w:rStyle w:val="Lienhypertexte"/>
            <w:noProof/>
          </w:rPr>
          <w:fldChar w:fldCharType="end"/>
        </w:r>
      </w:ins>
    </w:p>
    <w:p w14:paraId="28794C0C" w14:textId="0C2CFF96" w:rsidR="00EA1FB2" w:rsidRDefault="00EA1FB2">
      <w:pPr>
        <w:pStyle w:val="TM3"/>
        <w:rPr>
          <w:ins w:id="729" w:author="Ilkka Rinne [2]" w:date="2022-09-06T16:09:00Z"/>
          <w:rFonts w:asciiTheme="minorHAnsi" w:eastAsiaTheme="minorEastAsia" w:hAnsiTheme="minorHAnsi" w:cstheme="minorBidi"/>
          <w:b w:val="0"/>
          <w:noProof/>
          <w:sz w:val="24"/>
          <w:szCs w:val="24"/>
          <w:lang w:eastAsia="en-GB"/>
        </w:rPr>
      </w:pPr>
      <w:ins w:id="7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1" w:author="Ilkka Rinne [2]" w:date="2022-09-06T16:09:00Z">
        <w:r>
          <w:rPr>
            <w:noProof/>
            <w:webHidden/>
          </w:rPr>
          <w:t>100</w:t>
        </w:r>
        <w:r>
          <w:rPr>
            <w:noProof/>
            <w:webHidden/>
          </w:rPr>
          <w:fldChar w:fldCharType="end"/>
        </w:r>
        <w:r w:rsidRPr="00C53F60">
          <w:rPr>
            <w:rStyle w:val="Lienhypertexte"/>
            <w:noProof/>
          </w:rPr>
          <w:fldChar w:fldCharType="end"/>
        </w:r>
      </w:ins>
    </w:p>
    <w:p w14:paraId="50672E6B" w14:textId="7B3463A5" w:rsidR="00EA1FB2" w:rsidRDefault="00EA1FB2">
      <w:pPr>
        <w:pStyle w:val="TM3"/>
        <w:rPr>
          <w:ins w:id="732" w:author="Ilkka Rinne [2]" w:date="2022-09-06T16:09:00Z"/>
          <w:rFonts w:asciiTheme="minorHAnsi" w:eastAsiaTheme="minorEastAsia" w:hAnsiTheme="minorHAnsi" w:cstheme="minorBidi"/>
          <w:b w:val="0"/>
          <w:noProof/>
          <w:sz w:val="24"/>
          <w:szCs w:val="24"/>
          <w:lang w:eastAsia="en-GB"/>
        </w:rPr>
      </w:pPr>
      <w:ins w:id="7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4" w:author="Ilkka Rinne [2]" w:date="2022-09-06T16:09:00Z">
        <w:r>
          <w:rPr>
            <w:noProof/>
            <w:webHidden/>
          </w:rPr>
          <w:t>101</w:t>
        </w:r>
        <w:r>
          <w:rPr>
            <w:noProof/>
            <w:webHidden/>
          </w:rPr>
          <w:fldChar w:fldCharType="end"/>
        </w:r>
        <w:r w:rsidRPr="00C53F60">
          <w:rPr>
            <w:rStyle w:val="Lienhypertexte"/>
            <w:noProof/>
          </w:rPr>
          <w:fldChar w:fldCharType="end"/>
        </w:r>
      </w:ins>
    </w:p>
    <w:p w14:paraId="216C9258" w14:textId="6BA95837" w:rsidR="00EA1FB2" w:rsidRDefault="00EA1FB2">
      <w:pPr>
        <w:pStyle w:val="TM3"/>
        <w:rPr>
          <w:ins w:id="735" w:author="Ilkka Rinne [2]" w:date="2022-09-06T16:09:00Z"/>
          <w:rFonts w:asciiTheme="minorHAnsi" w:eastAsiaTheme="minorEastAsia" w:hAnsiTheme="minorHAnsi" w:cstheme="minorBidi"/>
          <w:b w:val="0"/>
          <w:noProof/>
          <w:sz w:val="24"/>
          <w:szCs w:val="24"/>
          <w:lang w:eastAsia="en-GB"/>
        </w:rPr>
      </w:pPr>
      <w:ins w:id="7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7" w:author="Ilkka Rinne [2]" w:date="2022-09-06T16:09:00Z">
        <w:r>
          <w:rPr>
            <w:noProof/>
            <w:webHidden/>
          </w:rPr>
          <w:t>101</w:t>
        </w:r>
        <w:r>
          <w:rPr>
            <w:noProof/>
            <w:webHidden/>
          </w:rPr>
          <w:fldChar w:fldCharType="end"/>
        </w:r>
        <w:r w:rsidRPr="00C53F60">
          <w:rPr>
            <w:rStyle w:val="Lienhypertexte"/>
            <w:noProof/>
          </w:rPr>
          <w:fldChar w:fldCharType="end"/>
        </w:r>
      </w:ins>
    </w:p>
    <w:p w14:paraId="5D36FAC8" w14:textId="0A694EB1" w:rsidR="00EA1FB2" w:rsidRDefault="00EA1FB2">
      <w:pPr>
        <w:pStyle w:val="TM3"/>
        <w:rPr>
          <w:ins w:id="738" w:author="Ilkka Rinne [2]" w:date="2022-09-06T16:09:00Z"/>
          <w:rFonts w:asciiTheme="minorHAnsi" w:eastAsiaTheme="minorEastAsia" w:hAnsiTheme="minorHAnsi" w:cstheme="minorBidi"/>
          <w:b w:val="0"/>
          <w:noProof/>
          <w:sz w:val="24"/>
          <w:szCs w:val="24"/>
          <w:lang w:eastAsia="en-GB"/>
        </w:rPr>
      </w:pPr>
      <w:ins w:id="7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0" w:author="Ilkka Rinne [2]" w:date="2022-09-06T16:09:00Z">
        <w:r>
          <w:rPr>
            <w:noProof/>
            <w:webHidden/>
          </w:rPr>
          <w:t>101</w:t>
        </w:r>
        <w:r>
          <w:rPr>
            <w:noProof/>
            <w:webHidden/>
          </w:rPr>
          <w:fldChar w:fldCharType="end"/>
        </w:r>
        <w:r w:rsidRPr="00C53F60">
          <w:rPr>
            <w:rStyle w:val="Lienhypertexte"/>
            <w:noProof/>
          </w:rPr>
          <w:fldChar w:fldCharType="end"/>
        </w:r>
      </w:ins>
    </w:p>
    <w:p w14:paraId="213FA911" w14:textId="72F15B36" w:rsidR="00EA1FB2" w:rsidRDefault="00EA1FB2">
      <w:pPr>
        <w:pStyle w:val="TM2"/>
        <w:rPr>
          <w:ins w:id="741" w:author="Ilkka Rinne [2]" w:date="2022-09-06T16:09:00Z"/>
          <w:rFonts w:asciiTheme="minorHAnsi" w:eastAsiaTheme="minorEastAsia" w:hAnsiTheme="minorHAnsi" w:cstheme="minorBidi"/>
          <w:b w:val="0"/>
          <w:noProof/>
          <w:sz w:val="24"/>
          <w:szCs w:val="24"/>
          <w:lang w:eastAsia="en-GB"/>
        </w:rPr>
      </w:pPr>
      <w:ins w:id="7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3" w:author="Ilkka Rinne [2]" w:date="2022-09-06T16:09:00Z">
        <w:r>
          <w:rPr>
            <w:noProof/>
            <w:webHidden/>
          </w:rPr>
          <w:t>101</w:t>
        </w:r>
        <w:r>
          <w:rPr>
            <w:noProof/>
            <w:webHidden/>
          </w:rPr>
          <w:fldChar w:fldCharType="end"/>
        </w:r>
        <w:r w:rsidRPr="00C53F60">
          <w:rPr>
            <w:rStyle w:val="Lienhypertexte"/>
            <w:noProof/>
          </w:rPr>
          <w:fldChar w:fldCharType="end"/>
        </w:r>
      </w:ins>
    </w:p>
    <w:p w14:paraId="2245C5EC" w14:textId="0836D597" w:rsidR="00EA1FB2" w:rsidRDefault="00EA1FB2">
      <w:pPr>
        <w:pStyle w:val="TM3"/>
        <w:rPr>
          <w:ins w:id="744" w:author="Ilkka Rinne [2]" w:date="2022-09-06T16:09:00Z"/>
          <w:rFonts w:asciiTheme="minorHAnsi" w:eastAsiaTheme="minorEastAsia" w:hAnsiTheme="minorHAnsi" w:cstheme="minorBidi"/>
          <w:b w:val="0"/>
          <w:noProof/>
          <w:sz w:val="24"/>
          <w:szCs w:val="24"/>
          <w:lang w:eastAsia="en-GB"/>
        </w:rPr>
      </w:pPr>
      <w:ins w:id="7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6" w:author="Ilkka Rinne [2]" w:date="2022-09-06T16:09:00Z">
        <w:r>
          <w:rPr>
            <w:noProof/>
            <w:webHidden/>
          </w:rPr>
          <w:t>101</w:t>
        </w:r>
        <w:r>
          <w:rPr>
            <w:noProof/>
            <w:webHidden/>
          </w:rPr>
          <w:fldChar w:fldCharType="end"/>
        </w:r>
        <w:r w:rsidRPr="00C53F60">
          <w:rPr>
            <w:rStyle w:val="Lienhypertexte"/>
            <w:noProof/>
          </w:rPr>
          <w:fldChar w:fldCharType="end"/>
        </w:r>
      </w:ins>
    </w:p>
    <w:p w14:paraId="69C6B2EB" w14:textId="1AC3988E" w:rsidR="00EA1FB2" w:rsidRDefault="00EA1FB2">
      <w:pPr>
        <w:pStyle w:val="TM3"/>
        <w:rPr>
          <w:ins w:id="747" w:author="Ilkka Rinne [2]" w:date="2022-09-06T16:09:00Z"/>
          <w:rFonts w:asciiTheme="minorHAnsi" w:eastAsiaTheme="minorEastAsia" w:hAnsiTheme="minorHAnsi" w:cstheme="minorBidi"/>
          <w:b w:val="0"/>
          <w:noProof/>
          <w:sz w:val="24"/>
          <w:szCs w:val="24"/>
          <w:lang w:eastAsia="en-GB"/>
        </w:rPr>
      </w:pPr>
      <w:ins w:id="7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49" w:author="Ilkka Rinne [2]" w:date="2022-09-06T16:09:00Z">
        <w:r>
          <w:rPr>
            <w:noProof/>
            <w:webHidden/>
          </w:rPr>
          <w:t>102</w:t>
        </w:r>
        <w:r>
          <w:rPr>
            <w:noProof/>
            <w:webHidden/>
          </w:rPr>
          <w:fldChar w:fldCharType="end"/>
        </w:r>
        <w:r w:rsidRPr="00C53F60">
          <w:rPr>
            <w:rStyle w:val="Lienhypertexte"/>
            <w:noProof/>
          </w:rPr>
          <w:fldChar w:fldCharType="end"/>
        </w:r>
      </w:ins>
    </w:p>
    <w:p w14:paraId="06CAC674" w14:textId="41C273FC" w:rsidR="00EA1FB2" w:rsidRDefault="00EA1FB2">
      <w:pPr>
        <w:pStyle w:val="TM3"/>
        <w:rPr>
          <w:ins w:id="750" w:author="Ilkka Rinne [2]" w:date="2022-09-06T16:09:00Z"/>
          <w:rFonts w:asciiTheme="minorHAnsi" w:eastAsiaTheme="minorEastAsia" w:hAnsiTheme="minorHAnsi" w:cstheme="minorBidi"/>
          <w:b w:val="0"/>
          <w:noProof/>
          <w:sz w:val="24"/>
          <w:szCs w:val="24"/>
          <w:lang w:eastAsia="en-GB"/>
        </w:rPr>
      </w:pPr>
      <w:ins w:id="7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2" w:author="Ilkka Rinne [2]" w:date="2022-09-06T16:09:00Z">
        <w:r>
          <w:rPr>
            <w:noProof/>
            <w:webHidden/>
          </w:rPr>
          <w:t>102</w:t>
        </w:r>
        <w:r>
          <w:rPr>
            <w:noProof/>
            <w:webHidden/>
          </w:rPr>
          <w:fldChar w:fldCharType="end"/>
        </w:r>
        <w:r w:rsidRPr="00C53F60">
          <w:rPr>
            <w:rStyle w:val="Lienhypertexte"/>
            <w:noProof/>
          </w:rPr>
          <w:fldChar w:fldCharType="end"/>
        </w:r>
      </w:ins>
    </w:p>
    <w:p w14:paraId="2C2C04E4" w14:textId="20C0E774" w:rsidR="00EA1FB2" w:rsidRDefault="00EA1FB2">
      <w:pPr>
        <w:pStyle w:val="TM3"/>
        <w:rPr>
          <w:ins w:id="753" w:author="Ilkka Rinne [2]" w:date="2022-09-06T16:09:00Z"/>
          <w:rFonts w:asciiTheme="minorHAnsi" w:eastAsiaTheme="minorEastAsia" w:hAnsiTheme="minorHAnsi" w:cstheme="minorBidi"/>
          <w:b w:val="0"/>
          <w:noProof/>
          <w:sz w:val="24"/>
          <w:szCs w:val="24"/>
          <w:lang w:eastAsia="en-GB"/>
        </w:rPr>
      </w:pPr>
      <w:ins w:id="7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5" w:author="Ilkka Rinne [2]" w:date="2022-09-06T16:09:00Z">
        <w:r>
          <w:rPr>
            <w:noProof/>
            <w:webHidden/>
          </w:rPr>
          <w:t>102</w:t>
        </w:r>
        <w:r>
          <w:rPr>
            <w:noProof/>
            <w:webHidden/>
          </w:rPr>
          <w:fldChar w:fldCharType="end"/>
        </w:r>
        <w:r w:rsidRPr="00C53F60">
          <w:rPr>
            <w:rStyle w:val="Lienhypertexte"/>
            <w:noProof/>
          </w:rPr>
          <w:fldChar w:fldCharType="end"/>
        </w:r>
      </w:ins>
    </w:p>
    <w:p w14:paraId="2FC473E0" w14:textId="03AB4D80" w:rsidR="00EA1FB2" w:rsidRDefault="00EA1FB2">
      <w:pPr>
        <w:pStyle w:val="TM3"/>
        <w:rPr>
          <w:ins w:id="756" w:author="Ilkka Rinne [2]" w:date="2022-09-06T16:09:00Z"/>
          <w:rFonts w:asciiTheme="minorHAnsi" w:eastAsiaTheme="minorEastAsia" w:hAnsiTheme="minorHAnsi" w:cstheme="minorBidi"/>
          <w:b w:val="0"/>
          <w:noProof/>
          <w:sz w:val="24"/>
          <w:szCs w:val="24"/>
          <w:lang w:eastAsia="en-GB"/>
        </w:rPr>
      </w:pPr>
      <w:ins w:id="7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58" w:author="Ilkka Rinne [2]" w:date="2022-09-06T16:09:00Z">
        <w:r>
          <w:rPr>
            <w:noProof/>
            <w:webHidden/>
          </w:rPr>
          <w:t>102</w:t>
        </w:r>
        <w:r>
          <w:rPr>
            <w:noProof/>
            <w:webHidden/>
          </w:rPr>
          <w:fldChar w:fldCharType="end"/>
        </w:r>
        <w:r w:rsidRPr="00C53F60">
          <w:rPr>
            <w:rStyle w:val="Lienhypertexte"/>
            <w:noProof/>
          </w:rPr>
          <w:fldChar w:fldCharType="end"/>
        </w:r>
      </w:ins>
    </w:p>
    <w:p w14:paraId="1E9E1212" w14:textId="48CC0F69" w:rsidR="00EA1FB2" w:rsidRDefault="00EA1FB2">
      <w:pPr>
        <w:pStyle w:val="TM2"/>
        <w:rPr>
          <w:ins w:id="759" w:author="Ilkka Rinne [2]" w:date="2022-09-06T16:09:00Z"/>
          <w:rFonts w:asciiTheme="minorHAnsi" w:eastAsiaTheme="minorEastAsia" w:hAnsiTheme="minorHAnsi" w:cstheme="minorBidi"/>
          <w:b w:val="0"/>
          <w:noProof/>
          <w:sz w:val="24"/>
          <w:szCs w:val="24"/>
          <w:lang w:eastAsia="en-GB"/>
        </w:rPr>
      </w:pPr>
      <w:ins w:id="7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1" w:author="Ilkka Rinne [2]" w:date="2022-09-06T16:09:00Z">
        <w:r>
          <w:rPr>
            <w:noProof/>
            <w:webHidden/>
          </w:rPr>
          <w:t>103</w:t>
        </w:r>
        <w:r>
          <w:rPr>
            <w:noProof/>
            <w:webHidden/>
          </w:rPr>
          <w:fldChar w:fldCharType="end"/>
        </w:r>
        <w:r w:rsidRPr="00C53F60">
          <w:rPr>
            <w:rStyle w:val="Lienhypertexte"/>
            <w:noProof/>
          </w:rPr>
          <w:fldChar w:fldCharType="end"/>
        </w:r>
      </w:ins>
    </w:p>
    <w:p w14:paraId="31281122" w14:textId="06CE9249" w:rsidR="00EA1FB2" w:rsidRDefault="00EA1FB2">
      <w:pPr>
        <w:pStyle w:val="TM3"/>
        <w:rPr>
          <w:ins w:id="762" w:author="Ilkka Rinne [2]" w:date="2022-09-06T16:09:00Z"/>
          <w:rFonts w:asciiTheme="minorHAnsi" w:eastAsiaTheme="minorEastAsia" w:hAnsiTheme="minorHAnsi" w:cstheme="minorBidi"/>
          <w:b w:val="0"/>
          <w:noProof/>
          <w:sz w:val="24"/>
          <w:szCs w:val="24"/>
          <w:lang w:eastAsia="en-GB"/>
        </w:rPr>
      </w:pPr>
      <w:ins w:id="7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4" w:author="Ilkka Rinne [2]" w:date="2022-09-06T16:09:00Z">
        <w:r>
          <w:rPr>
            <w:noProof/>
            <w:webHidden/>
          </w:rPr>
          <w:t>103</w:t>
        </w:r>
        <w:r>
          <w:rPr>
            <w:noProof/>
            <w:webHidden/>
          </w:rPr>
          <w:fldChar w:fldCharType="end"/>
        </w:r>
        <w:r w:rsidRPr="00C53F60">
          <w:rPr>
            <w:rStyle w:val="Lienhypertexte"/>
            <w:noProof/>
          </w:rPr>
          <w:fldChar w:fldCharType="end"/>
        </w:r>
      </w:ins>
    </w:p>
    <w:p w14:paraId="692621F6" w14:textId="54103E2A" w:rsidR="00EA1FB2" w:rsidRDefault="00EA1FB2">
      <w:pPr>
        <w:pStyle w:val="TM3"/>
        <w:rPr>
          <w:ins w:id="765" w:author="Ilkka Rinne [2]" w:date="2022-09-06T16:09:00Z"/>
          <w:rFonts w:asciiTheme="minorHAnsi" w:eastAsiaTheme="minorEastAsia" w:hAnsiTheme="minorHAnsi" w:cstheme="minorBidi"/>
          <w:b w:val="0"/>
          <w:noProof/>
          <w:sz w:val="24"/>
          <w:szCs w:val="24"/>
          <w:lang w:eastAsia="en-GB"/>
        </w:rPr>
      </w:pPr>
      <w:ins w:id="7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7" w:author="Ilkka Rinne [2]" w:date="2022-09-06T16:09:00Z">
        <w:r>
          <w:rPr>
            <w:noProof/>
            <w:webHidden/>
          </w:rPr>
          <w:t>103</w:t>
        </w:r>
        <w:r>
          <w:rPr>
            <w:noProof/>
            <w:webHidden/>
          </w:rPr>
          <w:fldChar w:fldCharType="end"/>
        </w:r>
        <w:r w:rsidRPr="00C53F60">
          <w:rPr>
            <w:rStyle w:val="Lienhypertexte"/>
            <w:noProof/>
          </w:rPr>
          <w:fldChar w:fldCharType="end"/>
        </w:r>
      </w:ins>
    </w:p>
    <w:p w14:paraId="76F1C7AF" w14:textId="5E76734D" w:rsidR="00EA1FB2" w:rsidRDefault="00EA1FB2">
      <w:pPr>
        <w:pStyle w:val="TM3"/>
        <w:rPr>
          <w:ins w:id="768" w:author="Ilkka Rinne [2]" w:date="2022-09-06T16:09:00Z"/>
          <w:rFonts w:asciiTheme="minorHAnsi" w:eastAsiaTheme="minorEastAsia" w:hAnsiTheme="minorHAnsi" w:cstheme="minorBidi"/>
          <w:b w:val="0"/>
          <w:noProof/>
          <w:sz w:val="24"/>
          <w:szCs w:val="24"/>
          <w:lang w:eastAsia="en-GB"/>
        </w:rPr>
      </w:pPr>
      <w:ins w:id="7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0" w:author="Ilkka Rinne [2]" w:date="2022-09-06T16:09:00Z">
        <w:r>
          <w:rPr>
            <w:noProof/>
            <w:webHidden/>
          </w:rPr>
          <w:t>103</w:t>
        </w:r>
        <w:r>
          <w:rPr>
            <w:noProof/>
            <w:webHidden/>
          </w:rPr>
          <w:fldChar w:fldCharType="end"/>
        </w:r>
        <w:r w:rsidRPr="00C53F60">
          <w:rPr>
            <w:rStyle w:val="Lienhypertexte"/>
            <w:noProof/>
          </w:rPr>
          <w:fldChar w:fldCharType="end"/>
        </w:r>
      </w:ins>
    </w:p>
    <w:p w14:paraId="3486854D" w14:textId="3AE8C057" w:rsidR="00EA1FB2" w:rsidRDefault="00EA1FB2">
      <w:pPr>
        <w:pStyle w:val="TM2"/>
        <w:rPr>
          <w:ins w:id="771" w:author="Ilkka Rinne [2]" w:date="2022-09-06T16:09:00Z"/>
          <w:rFonts w:asciiTheme="minorHAnsi" w:eastAsiaTheme="minorEastAsia" w:hAnsiTheme="minorHAnsi" w:cstheme="minorBidi"/>
          <w:b w:val="0"/>
          <w:noProof/>
          <w:sz w:val="24"/>
          <w:szCs w:val="24"/>
          <w:lang w:eastAsia="en-GB"/>
        </w:rPr>
      </w:pPr>
      <w:ins w:id="7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3" w:author="Ilkka Rinne [2]" w:date="2022-09-06T16:09:00Z">
        <w:r>
          <w:rPr>
            <w:noProof/>
            <w:webHidden/>
          </w:rPr>
          <w:t>103</w:t>
        </w:r>
        <w:r>
          <w:rPr>
            <w:noProof/>
            <w:webHidden/>
          </w:rPr>
          <w:fldChar w:fldCharType="end"/>
        </w:r>
        <w:r w:rsidRPr="00C53F60">
          <w:rPr>
            <w:rStyle w:val="Lienhypertexte"/>
            <w:noProof/>
          </w:rPr>
          <w:fldChar w:fldCharType="end"/>
        </w:r>
      </w:ins>
    </w:p>
    <w:p w14:paraId="27B4B736" w14:textId="21A7162B" w:rsidR="00EA1FB2" w:rsidRDefault="00EA1FB2">
      <w:pPr>
        <w:pStyle w:val="TM3"/>
        <w:rPr>
          <w:ins w:id="774" w:author="Ilkka Rinne [2]" w:date="2022-09-06T16:09:00Z"/>
          <w:rFonts w:asciiTheme="minorHAnsi" w:eastAsiaTheme="minorEastAsia" w:hAnsiTheme="minorHAnsi" w:cstheme="minorBidi"/>
          <w:b w:val="0"/>
          <w:noProof/>
          <w:sz w:val="24"/>
          <w:szCs w:val="24"/>
          <w:lang w:eastAsia="en-GB"/>
        </w:rPr>
      </w:pPr>
      <w:ins w:id="7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6" w:author="Ilkka Rinne [2]" w:date="2022-09-06T16:09:00Z">
        <w:r>
          <w:rPr>
            <w:noProof/>
            <w:webHidden/>
          </w:rPr>
          <w:t>103</w:t>
        </w:r>
        <w:r>
          <w:rPr>
            <w:noProof/>
            <w:webHidden/>
          </w:rPr>
          <w:fldChar w:fldCharType="end"/>
        </w:r>
        <w:r w:rsidRPr="00C53F60">
          <w:rPr>
            <w:rStyle w:val="Lienhypertexte"/>
            <w:noProof/>
          </w:rPr>
          <w:fldChar w:fldCharType="end"/>
        </w:r>
      </w:ins>
    </w:p>
    <w:p w14:paraId="5AE55D18" w14:textId="196D58A0" w:rsidR="00EA1FB2" w:rsidRDefault="00EA1FB2">
      <w:pPr>
        <w:pStyle w:val="TM2"/>
        <w:rPr>
          <w:ins w:id="777" w:author="Ilkka Rinne [2]" w:date="2022-09-06T16:09:00Z"/>
          <w:rFonts w:asciiTheme="minorHAnsi" w:eastAsiaTheme="minorEastAsia" w:hAnsiTheme="minorHAnsi" w:cstheme="minorBidi"/>
          <w:b w:val="0"/>
          <w:noProof/>
          <w:sz w:val="24"/>
          <w:szCs w:val="24"/>
          <w:lang w:eastAsia="en-GB"/>
        </w:rPr>
      </w:pPr>
      <w:ins w:id="7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79" w:author="Ilkka Rinne [2]" w:date="2022-09-06T16:09:00Z">
        <w:r>
          <w:rPr>
            <w:noProof/>
            <w:webHidden/>
          </w:rPr>
          <w:t>105</w:t>
        </w:r>
        <w:r>
          <w:rPr>
            <w:noProof/>
            <w:webHidden/>
          </w:rPr>
          <w:fldChar w:fldCharType="end"/>
        </w:r>
        <w:r w:rsidRPr="00C53F60">
          <w:rPr>
            <w:rStyle w:val="Lienhypertexte"/>
            <w:noProof/>
          </w:rPr>
          <w:fldChar w:fldCharType="end"/>
        </w:r>
      </w:ins>
    </w:p>
    <w:p w14:paraId="2C3150B0" w14:textId="5F804255" w:rsidR="00EA1FB2" w:rsidRDefault="00EA1FB2">
      <w:pPr>
        <w:pStyle w:val="TM3"/>
        <w:rPr>
          <w:ins w:id="780" w:author="Ilkka Rinne [2]" w:date="2022-09-06T16:09:00Z"/>
          <w:rFonts w:asciiTheme="minorHAnsi" w:eastAsiaTheme="minorEastAsia" w:hAnsiTheme="minorHAnsi" w:cstheme="minorBidi"/>
          <w:b w:val="0"/>
          <w:noProof/>
          <w:sz w:val="24"/>
          <w:szCs w:val="24"/>
          <w:lang w:eastAsia="en-GB"/>
        </w:rPr>
      </w:pPr>
      <w:ins w:id="7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2" w:author="Ilkka Rinne [2]" w:date="2022-09-06T16:09:00Z">
        <w:r>
          <w:rPr>
            <w:noProof/>
            <w:webHidden/>
          </w:rPr>
          <w:t>105</w:t>
        </w:r>
        <w:r>
          <w:rPr>
            <w:noProof/>
            <w:webHidden/>
          </w:rPr>
          <w:fldChar w:fldCharType="end"/>
        </w:r>
        <w:r w:rsidRPr="00C53F60">
          <w:rPr>
            <w:rStyle w:val="Lienhypertexte"/>
            <w:noProof/>
          </w:rPr>
          <w:fldChar w:fldCharType="end"/>
        </w:r>
      </w:ins>
    </w:p>
    <w:p w14:paraId="7AF14A26" w14:textId="1B37508C" w:rsidR="00EA1FB2" w:rsidRDefault="00EA1FB2">
      <w:pPr>
        <w:pStyle w:val="TM2"/>
        <w:rPr>
          <w:ins w:id="783" w:author="Ilkka Rinne [2]" w:date="2022-09-06T16:09:00Z"/>
          <w:rFonts w:asciiTheme="minorHAnsi" w:eastAsiaTheme="minorEastAsia" w:hAnsiTheme="minorHAnsi" w:cstheme="minorBidi"/>
          <w:b w:val="0"/>
          <w:noProof/>
          <w:sz w:val="24"/>
          <w:szCs w:val="24"/>
          <w:lang w:eastAsia="en-GB"/>
        </w:rPr>
      </w:pPr>
      <w:ins w:id="7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5" w:author="Ilkka Rinne [2]" w:date="2022-09-06T16:09:00Z">
        <w:r>
          <w:rPr>
            <w:noProof/>
            <w:webHidden/>
          </w:rPr>
          <w:t>106</w:t>
        </w:r>
        <w:r>
          <w:rPr>
            <w:noProof/>
            <w:webHidden/>
          </w:rPr>
          <w:fldChar w:fldCharType="end"/>
        </w:r>
        <w:r w:rsidRPr="00C53F60">
          <w:rPr>
            <w:rStyle w:val="Lienhypertexte"/>
            <w:noProof/>
          </w:rPr>
          <w:fldChar w:fldCharType="end"/>
        </w:r>
      </w:ins>
    </w:p>
    <w:p w14:paraId="15B68852" w14:textId="518689FA" w:rsidR="00EA1FB2" w:rsidRDefault="00EA1FB2">
      <w:pPr>
        <w:pStyle w:val="TM3"/>
        <w:rPr>
          <w:ins w:id="786" w:author="Ilkka Rinne [2]" w:date="2022-09-06T16:09:00Z"/>
          <w:rFonts w:asciiTheme="minorHAnsi" w:eastAsiaTheme="minorEastAsia" w:hAnsiTheme="minorHAnsi" w:cstheme="minorBidi"/>
          <w:b w:val="0"/>
          <w:noProof/>
          <w:sz w:val="24"/>
          <w:szCs w:val="24"/>
          <w:lang w:eastAsia="en-GB"/>
        </w:rPr>
      </w:pPr>
      <w:ins w:id="7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88" w:author="Ilkka Rinne [2]" w:date="2022-09-06T16:09:00Z">
        <w:r>
          <w:rPr>
            <w:noProof/>
            <w:webHidden/>
          </w:rPr>
          <w:t>106</w:t>
        </w:r>
        <w:r>
          <w:rPr>
            <w:noProof/>
            <w:webHidden/>
          </w:rPr>
          <w:fldChar w:fldCharType="end"/>
        </w:r>
        <w:r w:rsidRPr="00C53F60">
          <w:rPr>
            <w:rStyle w:val="Lienhypertexte"/>
            <w:noProof/>
          </w:rPr>
          <w:fldChar w:fldCharType="end"/>
        </w:r>
      </w:ins>
    </w:p>
    <w:p w14:paraId="169876A7" w14:textId="2FA74AEE" w:rsidR="00EA1FB2" w:rsidRDefault="00EA1FB2">
      <w:pPr>
        <w:pStyle w:val="TM2"/>
        <w:rPr>
          <w:ins w:id="789" w:author="Ilkka Rinne [2]" w:date="2022-09-06T16:09:00Z"/>
          <w:rFonts w:asciiTheme="minorHAnsi" w:eastAsiaTheme="minorEastAsia" w:hAnsiTheme="minorHAnsi" w:cstheme="minorBidi"/>
          <w:b w:val="0"/>
          <w:noProof/>
          <w:sz w:val="24"/>
          <w:szCs w:val="24"/>
          <w:lang w:eastAsia="en-GB"/>
        </w:rPr>
      </w:pPr>
      <w:ins w:id="7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1" w:author="Ilkka Rinne [2]" w:date="2022-09-06T16:09:00Z">
        <w:r>
          <w:rPr>
            <w:noProof/>
            <w:webHidden/>
          </w:rPr>
          <w:t>108</w:t>
        </w:r>
        <w:r>
          <w:rPr>
            <w:noProof/>
            <w:webHidden/>
          </w:rPr>
          <w:fldChar w:fldCharType="end"/>
        </w:r>
        <w:r w:rsidRPr="00C53F60">
          <w:rPr>
            <w:rStyle w:val="Lienhypertexte"/>
            <w:noProof/>
          </w:rPr>
          <w:fldChar w:fldCharType="end"/>
        </w:r>
      </w:ins>
    </w:p>
    <w:p w14:paraId="720C955E" w14:textId="16C61C15" w:rsidR="00EA1FB2" w:rsidRDefault="00EA1FB2">
      <w:pPr>
        <w:pStyle w:val="TM3"/>
        <w:rPr>
          <w:ins w:id="792" w:author="Ilkka Rinne [2]" w:date="2022-09-06T16:09:00Z"/>
          <w:rFonts w:asciiTheme="minorHAnsi" w:eastAsiaTheme="minorEastAsia" w:hAnsiTheme="minorHAnsi" w:cstheme="minorBidi"/>
          <w:b w:val="0"/>
          <w:noProof/>
          <w:sz w:val="24"/>
          <w:szCs w:val="24"/>
          <w:lang w:eastAsia="en-GB"/>
        </w:rPr>
      </w:pPr>
      <w:ins w:id="7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4" w:author="Ilkka Rinne [2]" w:date="2022-09-06T16:09:00Z">
        <w:r>
          <w:rPr>
            <w:noProof/>
            <w:webHidden/>
          </w:rPr>
          <w:t>108</w:t>
        </w:r>
        <w:r>
          <w:rPr>
            <w:noProof/>
            <w:webHidden/>
          </w:rPr>
          <w:fldChar w:fldCharType="end"/>
        </w:r>
        <w:r w:rsidRPr="00C53F60">
          <w:rPr>
            <w:rStyle w:val="Lienhypertexte"/>
            <w:noProof/>
          </w:rPr>
          <w:fldChar w:fldCharType="end"/>
        </w:r>
      </w:ins>
    </w:p>
    <w:p w14:paraId="67CB39E5" w14:textId="5397BDAD" w:rsidR="00EA1FB2" w:rsidRDefault="00EA1FB2">
      <w:pPr>
        <w:pStyle w:val="TM2"/>
        <w:rPr>
          <w:ins w:id="795" w:author="Ilkka Rinne [2]" w:date="2022-09-06T16:09:00Z"/>
          <w:rFonts w:asciiTheme="minorHAnsi" w:eastAsiaTheme="minorEastAsia" w:hAnsiTheme="minorHAnsi" w:cstheme="minorBidi"/>
          <w:b w:val="0"/>
          <w:noProof/>
          <w:sz w:val="24"/>
          <w:szCs w:val="24"/>
          <w:lang w:eastAsia="en-GB"/>
        </w:rPr>
      </w:pPr>
      <w:ins w:id="7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7" w:author="Ilkka Rinne [2]" w:date="2022-09-06T16:09:00Z">
        <w:r>
          <w:rPr>
            <w:noProof/>
            <w:webHidden/>
          </w:rPr>
          <w:t>109</w:t>
        </w:r>
        <w:r>
          <w:rPr>
            <w:noProof/>
            <w:webHidden/>
          </w:rPr>
          <w:fldChar w:fldCharType="end"/>
        </w:r>
        <w:r w:rsidRPr="00C53F60">
          <w:rPr>
            <w:rStyle w:val="Lienhypertexte"/>
            <w:noProof/>
          </w:rPr>
          <w:fldChar w:fldCharType="end"/>
        </w:r>
      </w:ins>
    </w:p>
    <w:p w14:paraId="7A79050B" w14:textId="1AA3084B" w:rsidR="00EA1FB2" w:rsidRDefault="00EA1FB2">
      <w:pPr>
        <w:pStyle w:val="TM3"/>
        <w:tabs>
          <w:tab w:val="left" w:pos="1200"/>
        </w:tabs>
        <w:rPr>
          <w:ins w:id="798" w:author="Ilkka Rinne [2]" w:date="2022-09-06T16:09:00Z"/>
          <w:rFonts w:asciiTheme="minorHAnsi" w:eastAsiaTheme="minorEastAsia" w:hAnsiTheme="minorHAnsi" w:cstheme="minorBidi"/>
          <w:b w:val="0"/>
          <w:noProof/>
          <w:sz w:val="24"/>
          <w:szCs w:val="24"/>
          <w:lang w:eastAsia="en-GB"/>
        </w:rPr>
      </w:pPr>
      <w:ins w:id="7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0" w:author="Ilkka Rinne [2]" w:date="2022-09-06T16:09:00Z">
        <w:r>
          <w:rPr>
            <w:noProof/>
            <w:webHidden/>
          </w:rPr>
          <w:t>109</w:t>
        </w:r>
        <w:r>
          <w:rPr>
            <w:noProof/>
            <w:webHidden/>
          </w:rPr>
          <w:fldChar w:fldCharType="end"/>
        </w:r>
        <w:r w:rsidRPr="00C53F60">
          <w:rPr>
            <w:rStyle w:val="Lienhypertexte"/>
            <w:noProof/>
          </w:rPr>
          <w:fldChar w:fldCharType="end"/>
        </w:r>
      </w:ins>
    </w:p>
    <w:p w14:paraId="0FC364B2" w14:textId="5BC08986" w:rsidR="00EA1FB2" w:rsidRDefault="00EA1FB2">
      <w:pPr>
        <w:pStyle w:val="TM2"/>
        <w:rPr>
          <w:ins w:id="801" w:author="Ilkka Rinne [2]" w:date="2022-09-06T16:09:00Z"/>
          <w:rFonts w:asciiTheme="minorHAnsi" w:eastAsiaTheme="minorEastAsia" w:hAnsiTheme="minorHAnsi" w:cstheme="minorBidi"/>
          <w:b w:val="0"/>
          <w:noProof/>
          <w:sz w:val="24"/>
          <w:szCs w:val="24"/>
          <w:lang w:eastAsia="en-GB"/>
        </w:rPr>
      </w:pPr>
      <w:ins w:id="8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3" w:author="Ilkka Rinne [2]" w:date="2022-09-06T16:09:00Z">
        <w:r>
          <w:rPr>
            <w:noProof/>
            <w:webHidden/>
          </w:rPr>
          <w:t>111</w:t>
        </w:r>
        <w:r>
          <w:rPr>
            <w:noProof/>
            <w:webHidden/>
          </w:rPr>
          <w:fldChar w:fldCharType="end"/>
        </w:r>
        <w:r w:rsidRPr="00C53F60">
          <w:rPr>
            <w:rStyle w:val="Lienhypertexte"/>
            <w:noProof/>
          </w:rPr>
          <w:fldChar w:fldCharType="end"/>
        </w:r>
      </w:ins>
    </w:p>
    <w:p w14:paraId="55FAB124" w14:textId="1F5FE873" w:rsidR="00EA1FB2" w:rsidRDefault="00EA1FB2">
      <w:pPr>
        <w:pStyle w:val="TM3"/>
        <w:tabs>
          <w:tab w:val="left" w:pos="1200"/>
        </w:tabs>
        <w:rPr>
          <w:ins w:id="804" w:author="Ilkka Rinne [2]" w:date="2022-09-06T16:09:00Z"/>
          <w:rFonts w:asciiTheme="minorHAnsi" w:eastAsiaTheme="minorEastAsia" w:hAnsiTheme="minorHAnsi" w:cstheme="minorBidi"/>
          <w:b w:val="0"/>
          <w:noProof/>
          <w:sz w:val="24"/>
          <w:szCs w:val="24"/>
          <w:lang w:eastAsia="en-GB"/>
        </w:rPr>
      </w:pPr>
      <w:ins w:id="805"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6" w:author="Ilkka Rinne [2]" w:date="2022-09-06T16:09:00Z">
        <w:r>
          <w:rPr>
            <w:noProof/>
            <w:webHidden/>
          </w:rPr>
          <w:t>111</w:t>
        </w:r>
        <w:r>
          <w:rPr>
            <w:noProof/>
            <w:webHidden/>
          </w:rPr>
          <w:fldChar w:fldCharType="end"/>
        </w:r>
        <w:r w:rsidRPr="00C53F60">
          <w:rPr>
            <w:rStyle w:val="Lienhypertexte"/>
            <w:noProof/>
          </w:rPr>
          <w:fldChar w:fldCharType="end"/>
        </w:r>
      </w:ins>
    </w:p>
    <w:p w14:paraId="0D6A9FED" w14:textId="77A2E4C0" w:rsidR="00EA1FB2" w:rsidRDefault="00EA1FB2">
      <w:pPr>
        <w:pStyle w:val="TM3"/>
        <w:tabs>
          <w:tab w:val="left" w:pos="1200"/>
        </w:tabs>
        <w:rPr>
          <w:ins w:id="807" w:author="Ilkka Rinne [2]" w:date="2022-09-06T16:09:00Z"/>
          <w:rFonts w:asciiTheme="minorHAnsi" w:eastAsiaTheme="minorEastAsia" w:hAnsiTheme="minorHAnsi" w:cstheme="minorBidi"/>
          <w:b w:val="0"/>
          <w:noProof/>
          <w:sz w:val="24"/>
          <w:szCs w:val="24"/>
          <w:lang w:eastAsia="en-GB"/>
        </w:rPr>
      </w:pPr>
      <w:ins w:id="8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09" w:author="Ilkka Rinne [2]" w:date="2022-09-06T16:09:00Z">
        <w:r>
          <w:rPr>
            <w:noProof/>
            <w:webHidden/>
          </w:rPr>
          <w:t>112</w:t>
        </w:r>
        <w:r>
          <w:rPr>
            <w:noProof/>
            <w:webHidden/>
          </w:rPr>
          <w:fldChar w:fldCharType="end"/>
        </w:r>
        <w:r w:rsidRPr="00C53F60">
          <w:rPr>
            <w:rStyle w:val="Lienhypertexte"/>
            <w:noProof/>
          </w:rPr>
          <w:fldChar w:fldCharType="end"/>
        </w:r>
      </w:ins>
    </w:p>
    <w:p w14:paraId="4E860583" w14:textId="0C1BDC53" w:rsidR="00EA1FB2" w:rsidRDefault="00EA1FB2">
      <w:pPr>
        <w:pStyle w:val="TM3"/>
        <w:tabs>
          <w:tab w:val="left" w:pos="1200"/>
        </w:tabs>
        <w:rPr>
          <w:ins w:id="810" w:author="Ilkka Rinne [2]" w:date="2022-09-06T16:09:00Z"/>
          <w:rFonts w:asciiTheme="minorHAnsi" w:eastAsiaTheme="minorEastAsia" w:hAnsiTheme="minorHAnsi" w:cstheme="minorBidi"/>
          <w:b w:val="0"/>
          <w:noProof/>
          <w:sz w:val="24"/>
          <w:szCs w:val="24"/>
          <w:lang w:eastAsia="en-GB"/>
        </w:rPr>
      </w:pPr>
      <w:ins w:id="8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2" w:author="Ilkka Rinne [2]" w:date="2022-09-06T16:09:00Z">
        <w:r>
          <w:rPr>
            <w:noProof/>
            <w:webHidden/>
          </w:rPr>
          <w:t>112</w:t>
        </w:r>
        <w:r>
          <w:rPr>
            <w:noProof/>
            <w:webHidden/>
          </w:rPr>
          <w:fldChar w:fldCharType="end"/>
        </w:r>
        <w:r w:rsidRPr="00C53F60">
          <w:rPr>
            <w:rStyle w:val="Lienhypertexte"/>
            <w:noProof/>
          </w:rPr>
          <w:fldChar w:fldCharType="end"/>
        </w:r>
      </w:ins>
    </w:p>
    <w:p w14:paraId="068E5832" w14:textId="4728F988" w:rsidR="00EA1FB2" w:rsidRDefault="00EA1FB2">
      <w:pPr>
        <w:pStyle w:val="TM3"/>
        <w:tabs>
          <w:tab w:val="left" w:pos="1200"/>
        </w:tabs>
        <w:rPr>
          <w:ins w:id="813" w:author="Ilkka Rinne [2]" w:date="2022-09-06T16:09:00Z"/>
          <w:rFonts w:asciiTheme="minorHAnsi" w:eastAsiaTheme="minorEastAsia" w:hAnsiTheme="minorHAnsi" w:cstheme="minorBidi"/>
          <w:b w:val="0"/>
          <w:noProof/>
          <w:sz w:val="24"/>
          <w:szCs w:val="24"/>
          <w:lang w:eastAsia="en-GB"/>
        </w:rPr>
      </w:pPr>
      <w:ins w:id="8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5" w:author="Ilkka Rinne [2]" w:date="2022-09-06T16:09:00Z">
        <w:r>
          <w:rPr>
            <w:noProof/>
            <w:webHidden/>
          </w:rPr>
          <w:t>112</w:t>
        </w:r>
        <w:r>
          <w:rPr>
            <w:noProof/>
            <w:webHidden/>
          </w:rPr>
          <w:fldChar w:fldCharType="end"/>
        </w:r>
        <w:r w:rsidRPr="00C53F60">
          <w:rPr>
            <w:rStyle w:val="Lienhypertexte"/>
            <w:noProof/>
          </w:rPr>
          <w:fldChar w:fldCharType="end"/>
        </w:r>
      </w:ins>
    </w:p>
    <w:p w14:paraId="1DDA3555" w14:textId="2823E91A" w:rsidR="00EA1FB2" w:rsidRDefault="00EA1FB2">
      <w:pPr>
        <w:pStyle w:val="TM2"/>
        <w:rPr>
          <w:ins w:id="816" w:author="Ilkka Rinne [2]" w:date="2022-09-06T16:09:00Z"/>
          <w:rFonts w:asciiTheme="minorHAnsi" w:eastAsiaTheme="minorEastAsia" w:hAnsiTheme="minorHAnsi" w:cstheme="minorBidi"/>
          <w:b w:val="0"/>
          <w:noProof/>
          <w:sz w:val="24"/>
          <w:szCs w:val="24"/>
          <w:lang w:eastAsia="en-GB"/>
        </w:rPr>
      </w:pPr>
      <w:ins w:id="8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18" w:author="Ilkka Rinne [2]" w:date="2022-09-06T16:09:00Z">
        <w:r>
          <w:rPr>
            <w:noProof/>
            <w:webHidden/>
          </w:rPr>
          <w:t>112</w:t>
        </w:r>
        <w:r>
          <w:rPr>
            <w:noProof/>
            <w:webHidden/>
          </w:rPr>
          <w:fldChar w:fldCharType="end"/>
        </w:r>
        <w:r w:rsidRPr="00C53F60">
          <w:rPr>
            <w:rStyle w:val="Lienhypertexte"/>
            <w:noProof/>
          </w:rPr>
          <w:fldChar w:fldCharType="end"/>
        </w:r>
      </w:ins>
    </w:p>
    <w:p w14:paraId="573CB613" w14:textId="52E278C2" w:rsidR="00EA1FB2" w:rsidRDefault="00EA1FB2">
      <w:pPr>
        <w:pStyle w:val="TM3"/>
        <w:tabs>
          <w:tab w:val="left" w:pos="1200"/>
        </w:tabs>
        <w:rPr>
          <w:ins w:id="819" w:author="Ilkka Rinne [2]" w:date="2022-09-06T16:09:00Z"/>
          <w:rFonts w:asciiTheme="minorHAnsi" w:eastAsiaTheme="minorEastAsia" w:hAnsiTheme="minorHAnsi" w:cstheme="minorBidi"/>
          <w:b w:val="0"/>
          <w:noProof/>
          <w:sz w:val="24"/>
          <w:szCs w:val="24"/>
          <w:lang w:eastAsia="en-GB"/>
        </w:rPr>
      </w:pPr>
      <w:ins w:id="8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1" w:author="Ilkka Rinne [2]" w:date="2022-09-06T16:09:00Z">
        <w:r>
          <w:rPr>
            <w:noProof/>
            <w:webHidden/>
          </w:rPr>
          <w:t>112</w:t>
        </w:r>
        <w:r>
          <w:rPr>
            <w:noProof/>
            <w:webHidden/>
          </w:rPr>
          <w:fldChar w:fldCharType="end"/>
        </w:r>
        <w:r w:rsidRPr="00C53F60">
          <w:rPr>
            <w:rStyle w:val="Lienhypertexte"/>
            <w:noProof/>
          </w:rPr>
          <w:fldChar w:fldCharType="end"/>
        </w:r>
      </w:ins>
    </w:p>
    <w:p w14:paraId="4F21D995" w14:textId="11BF1573" w:rsidR="00EA1FB2" w:rsidRDefault="00EA1FB2">
      <w:pPr>
        <w:pStyle w:val="TM3"/>
        <w:tabs>
          <w:tab w:val="left" w:pos="1200"/>
        </w:tabs>
        <w:rPr>
          <w:ins w:id="822" w:author="Ilkka Rinne [2]" w:date="2022-09-06T16:09:00Z"/>
          <w:rFonts w:asciiTheme="minorHAnsi" w:eastAsiaTheme="minorEastAsia" w:hAnsiTheme="minorHAnsi" w:cstheme="minorBidi"/>
          <w:b w:val="0"/>
          <w:noProof/>
          <w:sz w:val="24"/>
          <w:szCs w:val="24"/>
          <w:lang w:eastAsia="en-GB"/>
        </w:rPr>
      </w:pPr>
      <w:ins w:id="8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4" w:author="Ilkka Rinne [2]" w:date="2022-09-06T16:09:00Z">
        <w:r>
          <w:rPr>
            <w:noProof/>
            <w:webHidden/>
          </w:rPr>
          <w:t>112</w:t>
        </w:r>
        <w:r>
          <w:rPr>
            <w:noProof/>
            <w:webHidden/>
          </w:rPr>
          <w:fldChar w:fldCharType="end"/>
        </w:r>
        <w:r w:rsidRPr="00C53F60">
          <w:rPr>
            <w:rStyle w:val="Lienhypertexte"/>
            <w:noProof/>
          </w:rPr>
          <w:fldChar w:fldCharType="end"/>
        </w:r>
      </w:ins>
    </w:p>
    <w:p w14:paraId="60A50B6F" w14:textId="226E838F" w:rsidR="00EA1FB2" w:rsidRDefault="00EA1FB2">
      <w:pPr>
        <w:pStyle w:val="TM3"/>
        <w:tabs>
          <w:tab w:val="left" w:pos="1200"/>
        </w:tabs>
        <w:rPr>
          <w:ins w:id="825" w:author="Ilkka Rinne [2]" w:date="2022-09-06T16:09:00Z"/>
          <w:rFonts w:asciiTheme="minorHAnsi" w:eastAsiaTheme="minorEastAsia" w:hAnsiTheme="minorHAnsi" w:cstheme="minorBidi"/>
          <w:b w:val="0"/>
          <w:noProof/>
          <w:sz w:val="24"/>
          <w:szCs w:val="24"/>
          <w:lang w:eastAsia="en-GB"/>
        </w:rPr>
      </w:pPr>
      <w:ins w:id="8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7" w:author="Ilkka Rinne [2]" w:date="2022-09-06T16:09:00Z">
        <w:r>
          <w:rPr>
            <w:noProof/>
            <w:webHidden/>
          </w:rPr>
          <w:t>113</w:t>
        </w:r>
        <w:r>
          <w:rPr>
            <w:noProof/>
            <w:webHidden/>
          </w:rPr>
          <w:fldChar w:fldCharType="end"/>
        </w:r>
        <w:r w:rsidRPr="00C53F60">
          <w:rPr>
            <w:rStyle w:val="Lienhypertexte"/>
            <w:noProof/>
          </w:rPr>
          <w:fldChar w:fldCharType="end"/>
        </w:r>
      </w:ins>
    </w:p>
    <w:p w14:paraId="36B48727" w14:textId="685E79A0" w:rsidR="00EA1FB2" w:rsidRDefault="00EA1FB2">
      <w:pPr>
        <w:pStyle w:val="TM3"/>
        <w:tabs>
          <w:tab w:val="left" w:pos="1200"/>
        </w:tabs>
        <w:rPr>
          <w:ins w:id="828" w:author="Ilkka Rinne [2]" w:date="2022-09-06T16:09:00Z"/>
          <w:rFonts w:asciiTheme="minorHAnsi" w:eastAsiaTheme="minorEastAsia" w:hAnsiTheme="minorHAnsi" w:cstheme="minorBidi"/>
          <w:b w:val="0"/>
          <w:noProof/>
          <w:sz w:val="24"/>
          <w:szCs w:val="24"/>
          <w:lang w:eastAsia="en-GB"/>
        </w:rPr>
      </w:pPr>
      <w:ins w:id="8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0" w:author="Ilkka Rinne [2]" w:date="2022-09-06T16:09:00Z">
        <w:r>
          <w:rPr>
            <w:noProof/>
            <w:webHidden/>
          </w:rPr>
          <w:t>113</w:t>
        </w:r>
        <w:r>
          <w:rPr>
            <w:noProof/>
            <w:webHidden/>
          </w:rPr>
          <w:fldChar w:fldCharType="end"/>
        </w:r>
        <w:r w:rsidRPr="00C53F60">
          <w:rPr>
            <w:rStyle w:val="Lienhypertexte"/>
            <w:noProof/>
          </w:rPr>
          <w:fldChar w:fldCharType="end"/>
        </w:r>
      </w:ins>
    </w:p>
    <w:p w14:paraId="46B1B73D" w14:textId="3B4B50AB" w:rsidR="00EA1FB2" w:rsidRDefault="00EA1FB2">
      <w:pPr>
        <w:pStyle w:val="TM2"/>
        <w:rPr>
          <w:ins w:id="831" w:author="Ilkka Rinne [2]" w:date="2022-09-06T16:09:00Z"/>
          <w:rFonts w:asciiTheme="minorHAnsi" w:eastAsiaTheme="minorEastAsia" w:hAnsiTheme="minorHAnsi" w:cstheme="minorBidi"/>
          <w:b w:val="0"/>
          <w:noProof/>
          <w:sz w:val="24"/>
          <w:szCs w:val="24"/>
          <w:lang w:eastAsia="en-GB"/>
        </w:rPr>
      </w:pPr>
      <w:ins w:id="8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3" w:author="Ilkka Rinne [2]" w:date="2022-09-06T16:09:00Z">
        <w:r>
          <w:rPr>
            <w:noProof/>
            <w:webHidden/>
          </w:rPr>
          <w:t>113</w:t>
        </w:r>
        <w:r>
          <w:rPr>
            <w:noProof/>
            <w:webHidden/>
          </w:rPr>
          <w:fldChar w:fldCharType="end"/>
        </w:r>
        <w:r w:rsidRPr="00C53F60">
          <w:rPr>
            <w:rStyle w:val="Lienhypertexte"/>
            <w:noProof/>
          </w:rPr>
          <w:fldChar w:fldCharType="end"/>
        </w:r>
      </w:ins>
    </w:p>
    <w:p w14:paraId="2ACF715C" w14:textId="6CD3C278" w:rsidR="00EA1FB2" w:rsidRDefault="00EA1FB2">
      <w:pPr>
        <w:pStyle w:val="TM3"/>
        <w:tabs>
          <w:tab w:val="left" w:pos="1200"/>
        </w:tabs>
        <w:rPr>
          <w:ins w:id="834" w:author="Ilkka Rinne [2]" w:date="2022-09-06T16:09:00Z"/>
          <w:rFonts w:asciiTheme="minorHAnsi" w:eastAsiaTheme="minorEastAsia" w:hAnsiTheme="minorHAnsi" w:cstheme="minorBidi"/>
          <w:b w:val="0"/>
          <w:noProof/>
          <w:sz w:val="24"/>
          <w:szCs w:val="24"/>
          <w:lang w:eastAsia="en-GB"/>
        </w:rPr>
      </w:pPr>
      <w:ins w:id="8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6" w:author="Ilkka Rinne [2]" w:date="2022-09-06T16:09:00Z">
        <w:r>
          <w:rPr>
            <w:noProof/>
            <w:webHidden/>
          </w:rPr>
          <w:t>113</w:t>
        </w:r>
        <w:r>
          <w:rPr>
            <w:noProof/>
            <w:webHidden/>
          </w:rPr>
          <w:fldChar w:fldCharType="end"/>
        </w:r>
        <w:r w:rsidRPr="00C53F60">
          <w:rPr>
            <w:rStyle w:val="Lienhypertexte"/>
            <w:noProof/>
          </w:rPr>
          <w:fldChar w:fldCharType="end"/>
        </w:r>
      </w:ins>
    </w:p>
    <w:p w14:paraId="733C93DC" w14:textId="2C41157C" w:rsidR="00EA1FB2" w:rsidRDefault="00EA1FB2">
      <w:pPr>
        <w:pStyle w:val="TM3"/>
        <w:tabs>
          <w:tab w:val="left" w:pos="1200"/>
        </w:tabs>
        <w:rPr>
          <w:ins w:id="837" w:author="Ilkka Rinne [2]" w:date="2022-09-06T16:09:00Z"/>
          <w:rFonts w:asciiTheme="minorHAnsi" w:eastAsiaTheme="minorEastAsia" w:hAnsiTheme="minorHAnsi" w:cstheme="minorBidi"/>
          <w:b w:val="0"/>
          <w:noProof/>
          <w:sz w:val="24"/>
          <w:szCs w:val="24"/>
          <w:lang w:eastAsia="en-GB"/>
        </w:rPr>
      </w:pPr>
      <w:ins w:id="8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39" w:author="Ilkka Rinne [2]" w:date="2022-09-06T16:09:00Z">
        <w:r>
          <w:rPr>
            <w:noProof/>
            <w:webHidden/>
          </w:rPr>
          <w:t>113</w:t>
        </w:r>
        <w:r>
          <w:rPr>
            <w:noProof/>
            <w:webHidden/>
          </w:rPr>
          <w:fldChar w:fldCharType="end"/>
        </w:r>
        <w:r w:rsidRPr="00C53F60">
          <w:rPr>
            <w:rStyle w:val="Lienhypertexte"/>
            <w:noProof/>
          </w:rPr>
          <w:fldChar w:fldCharType="end"/>
        </w:r>
      </w:ins>
    </w:p>
    <w:p w14:paraId="76015D06" w14:textId="45AB3953" w:rsidR="00EA1FB2" w:rsidRDefault="00EA1FB2">
      <w:pPr>
        <w:pStyle w:val="TM3"/>
        <w:tabs>
          <w:tab w:val="left" w:pos="1200"/>
        </w:tabs>
        <w:rPr>
          <w:ins w:id="840" w:author="Ilkka Rinne [2]" w:date="2022-09-06T16:09:00Z"/>
          <w:rFonts w:asciiTheme="minorHAnsi" w:eastAsiaTheme="minorEastAsia" w:hAnsiTheme="minorHAnsi" w:cstheme="minorBidi"/>
          <w:b w:val="0"/>
          <w:noProof/>
          <w:sz w:val="24"/>
          <w:szCs w:val="24"/>
          <w:lang w:eastAsia="en-GB"/>
        </w:rPr>
      </w:pPr>
      <w:ins w:id="8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2" w:author="Ilkka Rinne [2]" w:date="2022-09-06T16:09:00Z">
        <w:r>
          <w:rPr>
            <w:noProof/>
            <w:webHidden/>
          </w:rPr>
          <w:t>114</w:t>
        </w:r>
        <w:r>
          <w:rPr>
            <w:noProof/>
            <w:webHidden/>
          </w:rPr>
          <w:fldChar w:fldCharType="end"/>
        </w:r>
        <w:r w:rsidRPr="00C53F60">
          <w:rPr>
            <w:rStyle w:val="Lienhypertexte"/>
            <w:noProof/>
          </w:rPr>
          <w:fldChar w:fldCharType="end"/>
        </w:r>
      </w:ins>
    </w:p>
    <w:p w14:paraId="2D5AA3FF" w14:textId="6F5C3FE4" w:rsidR="00EA1FB2" w:rsidRDefault="00EA1FB2">
      <w:pPr>
        <w:pStyle w:val="TM3"/>
        <w:tabs>
          <w:tab w:val="left" w:pos="1200"/>
        </w:tabs>
        <w:rPr>
          <w:ins w:id="843" w:author="Ilkka Rinne [2]" w:date="2022-09-06T16:09:00Z"/>
          <w:rFonts w:asciiTheme="minorHAnsi" w:eastAsiaTheme="minorEastAsia" w:hAnsiTheme="minorHAnsi" w:cstheme="minorBidi"/>
          <w:b w:val="0"/>
          <w:noProof/>
          <w:sz w:val="24"/>
          <w:szCs w:val="24"/>
          <w:lang w:eastAsia="en-GB"/>
        </w:rPr>
      </w:pPr>
      <w:ins w:id="8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5" w:author="Ilkka Rinne [2]" w:date="2022-09-06T16:09:00Z">
        <w:r>
          <w:rPr>
            <w:noProof/>
            <w:webHidden/>
          </w:rPr>
          <w:t>114</w:t>
        </w:r>
        <w:r>
          <w:rPr>
            <w:noProof/>
            <w:webHidden/>
          </w:rPr>
          <w:fldChar w:fldCharType="end"/>
        </w:r>
        <w:r w:rsidRPr="00C53F60">
          <w:rPr>
            <w:rStyle w:val="Lienhypertexte"/>
            <w:noProof/>
          </w:rPr>
          <w:fldChar w:fldCharType="end"/>
        </w:r>
      </w:ins>
    </w:p>
    <w:p w14:paraId="09522802" w14:textId="39FD8348" w:rsidR="00EA1FB2" w:rsidRDefault="00EA1FB2">
      <w:pPr>
        <w:pStyle w:val="TM3"/>
        <w:tabs>
          <w:tab w:val="left" w:pos="1200"/>
        </w:tabs>
        <w:rPr>
          <w:ins w:id="846" w:author="Ilkka Rinne [2]" w:date="2022-09-06T16:09:00Z"/>
          <w:rFonts w:asciiTheme="minorHAnsi" w:eastAsiaTheme="minorEastAsia" w:hAnsiTheme="minorHAnsi" w:cstheme="minorBidi"/>
          <w:b w:val="0"/>
          <w:noProof/>
          <w:sz w:val="24"/>
          <w:szCs w:val="24"/>
          <w:lang w:eastAsia="en-GB"/>
        </w:rPr>
      </w:pPr>
      <w:ins w:id="8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48" w:author="Ilkka Rinne [2]" w:date="2022-09-06T16:09:00Z">
        <w:r>
          <w:rPr>
            <w:noProof/>
            <w:webHidden/>
          </w:rPr>
          <w:t>114</w:t>
        </w:r>
        <w:r>
          <w:rPr>
            <w:noProof/>
            <w:webHidden/>
          </w:rPr>
          <w:fldChar w:fldCharType="end"/>
        </w:r>
        <w:r w:rsidRPr="00C53F60">
          <w:rPr>
            <w:rStyle w:val="Lienhypertexte"/>
            <w:noProof/>
          </w:rPr>
          <w:fldChar w:fldCharType="end"/>
        </w:r>
      </w:ins>
    </w:p>
    <w:p w14:paraId="2FD59B4F" w14:textId="64EA0CA8" w:rsidR="00EA1FB2" w:rsidRDefault="00EA1FB2">
      <w:pPr>
        <w:pStyle w:val="TM2"/>
        <w:rPr>
          <w:ins w:id="849" w:author="Ilkka Rinne [2]" w:date="2022-09-06T16:09:00Z"/>
          <w:rFonts w:asciiTheme="minorHAnsi" w:eastAsiaTheme="minorEastAsia" w:hAnsiTheme="minorHAnsi" w:cstheme="minorBidi"/>
          <w:b w:val="0"/>
          <w:noProof/>
          <w:sz w:val="24"/>
          <w:szCs w:val="24"/>
          <w:lang w:eastAsia="en-GB"/>
        </w:rPr>
      </w:pPr>
      <w:ins w:id="8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1" w:author="Ilkka Rinne [2]" w:date="2022-09-06T16:09:00Z">
        <w:r>
          <w:rPr>
            <w:noProof/>
            <w:webHidden/>
          </w:rPr>
          <w:t>114</w:t>
        </w:r>
        <w:r>
          <w:rPr>
            <w:noProof/>
            <w:webHidden/>
          </w:rPr>
          <w:fldChar w:fldCharType="end"/>
        </w:r>
        <w:r w:rsidRPr="00C53F60">
          <w:rPr>
            <w:rStyle w:val="Lienhypertexte"/>
            <w:noProof/>
          </w:rPr>
          <w:fldChar w:fldCharType="end"/>
        </w:r>
      </w:ins>
    </w:p>
    <w:p w14:paraId="30B40396" w14:textId="05DF96C4" w:rsidR="00EA1FB2" w:rsidRDefault="00EA1FB2">
      <w:pPr>
        <w:pStyle w:val="TM3"/>
        <w:tabs>
          <w:tab w:val="left" w:pos="1200"/>
        </w:tabs>
        <w:rPr>
          <w:ins w:id="852" w:author="Ilkka Rinne [2]" w:date="2022-09-06T16:09:00Z"/>
          <w:rFonts w:asciiTheme="minorHAnsi" w:eastAsiaTheme="minorEastAsia" w:hAnsiTheme="minorHAnsi" w:cstheme="minorBidi"/>
          <w:b w:val="0"/>
          <w:noProof/>
          <w:sz w:val="24"/>
          <w:szCs w:val="24"/>
          <w:lang w:eastAsia="en-GB"/>
        </w:rPr>
      </w:pPr>
      <w:ins w:id="8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4" w:author="Ilkka Rinne [2]" w:date="2022-09-06T16:09:00Z">
        <w:r>
          <w:rPr>
            <w:noProof/>
            <w:webHidden/>
          </w:rPr>
          <w:t>114</w:t>
        </w:r>
        <w:r>
          <w:rPr>
            <w:noProof/>
            <w:webHidden/>
          </w:rPr>
          <w:fldChar w:fldCharType="end"/>
        </w:r>
        <w:r w:rsidRPr="00C53F60">
          <w:rPr>
            <w:rStyle w:val="Lienhypertexte"/>
            <w:noProof/>
          </w:rPr>
          <w:fldChar w:fldCharType="end"/>
        </w:r>
      </w:ins>
    </w:p>
    <w:p w14:paraId="04FA5BD3" w14:textId="0208A888" w:rsidR="00EA1FB2" w:rsidRDefault="00EA1FB2">
      <w:pPr>
        <w:pStyle w:val="TM3"/>
        <w:tabs>
          <w:tab w:val="left" w:pos="1200"/>
        </w:tabs>
        <w:rPr>
          <w:ins w:id="855" w:author="Ilkka Rinne [2]" w:date="2022-09-06T16:09:00Z"/>
          <w:rFonts w:asciiTheme="minorHAnsi" w:eastAsiaTheme="minorEastAsia" w:hAnsiTheme="minorHAnsi" w:cstheme="minorBidi"/>
          <w:b w:val="0"/>
          <w:noProof/>
          <w:sz w:val="24"/>
          <w:szCs w:val="24"/>
          <w:lang w:eastAsia="en-GB"/>
        </w:rPr>
      </w:pPr>
      <w:ins w:id="8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7" w:author="Ilkka Rinne [2]" w:date="2022-09-06T16:09:00Z">
        <w:r>
          <w:rPr>
            <w:noProof/>
            <w:webHidden/>
          </w:rPr>
          <w:t>114</w:t>
        </w:r>
        <w:r>
          <w:rPr>
            <w:noProof/>
            <w:webHidden/>
          </w:rPr>
          <w:fldChar w:fldCharType="end"/>
        </w:r>
        <w:r w:rsidRPr="00C53F60">
          <w:rPr>
            <w:rStyle w:val="Lienhypertexte"/>
            <w:noProof/>
          </w:rPr>
          <w:fldChar w:fldCharType="end"/>
        </w:r>
      </w:ins>
    </w:p>
    <w:p w14:paraId="13A16853" w14:textId="5B9D94CE" w:rsidR="00EA1FB2" w:rsidRDefault="00EA1FB2">
      <w:pPr>
        <w:pStyle w:val="TM3"/>
        <w:tabs>
          <w:tab w:val="left" w:pos="1200"/>
        </w:tabs>
        <w:rPr>
          <w:ins w:id="858" w:author="Ilkka Rinne [2]" w:date="2022-09-06T16:09:00Z"/>
          <w:rFonts w:asciiTheme="minorHAnsi" w:eastAsiaTheme="minorEastAsia" w:hAnsiTheme="minorHAnsi" w:cstheme="minorBidi"/>
          <w:b w:val="0"/>
          <w:noProof/>
          <w:sz w:val="24"/>
          <w:szCs w:val="24"/>
          <w:lang w:eastAsia="en-GB"/>
        </w:rPr>
      </w:pPr>
      <w:ins w:id="8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0" w:author="Ilkka Rinne [2]" w:date="2022-09-06T16:09:00Z">
        <w:r>
          <w:rPr>
            <w:noProof/>
            <w:webHidden/>
          </w:rPr>
          <w:t>115</w:t>
        </w:r>
        <w:r>
          <w:rPr>
            <w:noProof/>
            <w:webHidden/>
          </w:rPr>
          <w:fldChar w:fldCharType="end"/>
        </w:r>
        <w:r w:rsidRPr="00C53F60">
          <w:rPr>
            <w:rStyle w:val="Lienhypertexte"/>
            <w:noProof/>
          </w:rPr>
          <w:fldChar w:fldCharType="end"/>
        </w:r>
      </w:ins>
    </w:p>
    <w:p w14:paraId="322BF43F" w14:textId="39B82D14" w:rsidR="00EA1FB2" w:rsidRDefault="00EA1FB2">
      <w:pPr>
        <w:pStyle w:val="TM3"/>
        <w:tabs>
          <w:tab w:val="left" w:pos="1200"/>
        </w:tabs>
        <w:rPr>
          <w:ins w:id="861" w:author="Ilkka Rinne [2]" w:date="2022-09-06T16:09:00Z"/>
          <w:rFonts w:asciiTheme="minorHAnsi" w:eastAsiaTheme="minorEastAsia" w:hAnsiTheme="minorHAnsi" w:cstheme="minorBidi"/>
          <w:b w:val="0"/>
          <w:noProof/>
          <w:sz w:val="24"/>
          <w:szCs w:val="24"/>
          <w:lang w:eastAsia="en-GB"/>
        </w:rPr>
      </w:pPr>
      <w:ins w:id="8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3" w:author="Ilkka Rinne [2]" w:date="2022-09-06T16:09:00Z">
        <w:r>
          <w:rPr>
            <w:noProof/>
            <w:webHidden/>
          </w:rPr>
          <w:t>115</w:t>
        </w:r>
        <w:r>
          <w:rPr>
            <w:noProof/>
            <w:webHidden/>
          </w:rPr>
          <w:fldChar w:fldCharType="end"/>
        </w:r>
        <w:r w:rsidRPr="00C53F60">
          <w:rPr>
            <w:rStyle w:val="Lienhypertexte"/>
            <w:noProof/>
          </w:rPr>
          <w:fldChar w:fldCharType="end"/>
        </w:r>
      </w:ins>
    </w:p>
    <w:p w14:paraId="5B45E249" w14:textId="4CEED9AC" w:rsidR="00EA1FB2" w:rsidRDefault="00EA1FB2">
      <w:pPr>
        <w:pStyle w:val="TM2"/>
        <w:rPr>
          <w:ins w:id="864" w:author="Ilkka Rinne [2]" w:date="2022-09-06T16:09:00Z"/>
          <w:rFonts w:asciiTheme="minorHAnsi" w:eastAsiaTheme="minorEastAsia" w:hAnsiTheme="minorHAnsi" w:cstheme="minorBidi"/>
          <w:b w:val="0"/>
          <w:noProof/>
          <w:sz w:val="24"/>
          <w:szCs w:val="24"/>
          <w:lang w:eastAsia="en-GB"/>
        </w:rPr>
      </w:pPr>
      <w:ins w:id="8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6" w:author="Ilkka Rinne [2]" w:date="2022-09-06T16:09:00Z">
        <w:r>
          <w:rPr>
            <w:noProof/>
            <w:webHidden/>
          </w:rPr>
          <w:t>115</w:t>
        </w:r>
        <w:r>
          <w:rPr>
            <w:noProof/>
            <w:webHidden/>
          </w:rPr>
          <w:fldChar w:fldCharType="end"/>
        </w:r>
        <w:r w:rsidRPr="00C53F60">
          <w:rPr>
            <w:rStyle w:val="Lienhypertexte"/>
            <w:noProof/>
          </w:rPr>
          <w:fldChar w:fldCharType="end"/>
        </w:r>
      </w:ins>
    </w:p>
    <w:p w14:paraId="2306FCB6" w14:textId="17B28FCC" w:rsidR="00EA1FB2" w:rsidRDefault="00EA1FB2">
      <w:pPr>
        <w:pStyle w:val="TM3"/>
        <w:tabs>
          <w:tab w:val="left" w:pos="1200"/>
        </w:tabs>
        <w:rPr>
          <w:ins w:id="867" w:author="Ilkka Rinne [2]" w:date="2022-09-06T16:09:00Z"/>
          <w:rFonts w:asciiTheme="minorHAnsi" w:eastAsiaTheme="minorEastAsia" w:hAnsiTheme="minorHAnsi" w:cstheme="minorBidi"/>
          <w:b w:val="0"/>
          <w:noProof/>
          <w:sz w:val="24"/>
          <w:szCs w:val="24"/>
          <w:lang w:eastAsia="en-GB"/>
        </w:rPr>
      </w:pPr>
      <w:ins w:id="8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69" w:author="Ilkka Rinne [2]" w:date="2022-09-06T16:09:00Z">
        <w:r>
          <w:rPr>
            <w:noProof/>
            <w:webHidden/>
          </w:rPr>
          <w:t>115</w:t>
        </w:r>
        <w:r>
          <w:rPr>
            <w:noProof/>
            <w:webHidden/>
          </w:rPr>
          <w:fldChar w:fldCharType="end"/>
        </w:r>
        <w:r w:rsidRPr="00C53F60">
          <w:rPr>
            <w:rStyle w:val="Lienhypertexte"/>
            <w:noProof/>
          </w:rPr>
          <w:fldChar w:fldCharType="end"/>
        </w:r>
      </w:ins>
    </w:p>
    <w:p w14:paraId="5E19A510" w14:textId="1D3121B1" w:rsidR="00EA1FB2" w:rsidRDefault="00EA1FB2">
      <w:pPr>
        <w:pStyle w:val="TM1"/>
        <w:rPr>
          <w:ins w:id="870" w:author="Ilkka Rinne [2]" w:date="2022-09-06T16:09:00Z"/>
          <w:rFonts w:asciiTheme="minorHAnsi" w:eastAsiaTheme="minorEastAsia" w:hAnsiTheme="minorHAnsi" w:cstheme="minorBidi"/>
          <w:b w:val="0"/>
          <w:noProof/>
          <w:sz w:val="24"/>
          <w:szCs w:val="24"/>
          <w:lang w:eastAsia="en-GB"/>
        </w:rPr>
      </w:pPr>
      <w:ins w:id="8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2" w:author="Ilkka Rinne [2]" w:date="2022-09-06T16:09:00Z">
        <w:r>
          <w:rPr>
            <w:noProof/>
            <w:webHidden/>
          </w:rPr>
          <w:t>117</w:t>
        </w:r>
        <w:r>
          <w:rPr>
            <w:noProof/>
            <w:webHidden/>
          </w:rPr>
          <w:fldChar w:fldCharType="end"/>
        </w:r>
        <w:r w:rsidRPr="00C53F60">
          <w:rPr>
            <w:rStyle w:val="Lienhypertexte"/>
            <w:noProof/>
          </w:rPr>
          <w:fldChar w:fldCharType="end"/>
        </w:r>
      </w:ins>
    </w:p>
    <w:p w14:paraId="18DE3394" w14:textId="2AE2C9F8" w:rsidR="00EA1FB2" w:rsidRDefault="00EA1FB2">
      <w:pPr>
        <w:pStyle w:val="TM1"/>
        <w:rPr>
          <w:ins w:id="873" w:author="Ilkka Rinne [2]" w:date="2022-09-06T16:09:00Z"/>
          <w:rFonts w:asciiTheme="minorHAnsi" w:eastAsiaTheme="minorEastAsia" w:hAnsiTheme="minorHAnsi" w:cstheme="minorBidi"/>
          <w:b w:val="0"/>
          <w:noProof/>
          <w:sz w:val="24"/>
          <w:szCs w:val="24"/>
          <w:lang w:eastAsia="en-GB"/>
        </w:rPr>
      </w:pPr>
      <w:ins w:id="8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5" w:author="Ilkka Rinne [2]" w:date="2022-09-06T16:09:00Z">
        <w:r>
          <w:rPr>
            <w:noProof/>
            <w:webHidden/>
          </w:rPr>
          <w:t>134</w:t>
        </w:r>
        <w:r>
          <w:rPr>
            <w:noProof/>
            <w:webHidden/>
          </w:rPr>
          <w:fldChar w:fldCharType="end"/>
        </w:r>
        <w:r w:rsidRPr="00C53F60">
          <w:rPr>
            <w:rStyle w:val="Lienhypertexte"/>
            <w:noProof/>
          </w:rPr>
          <w:fldChar w:fldCharType="end"/>
        </w:r>
      </w:ins>
    </w:p>
    <w:p w14:paraId="1F6D634C" w14:textId="0E537415" w:rsidR="00EA1FB2" w:rsidRDefault="00EA1FB2">
      <w:pPr>
        <w:pStyle w:val="TM1"/>
        <w:rPr>
          <w:ins w:id="876" w:author="Ilkka Rinne [2]" w:date="2022-09-06T16:09:00Z"/>
          <w:rFonts w:asciiTheme="minorHAnsi" w:eastAsiaTheme="minorEastAsia" w:hAnsiTheme="minorHAnsi" w:cstheme="minorBidi"/>
          <w:b w:val="0"/>
          <w:noProof/>
          <w:sz w:val="24"/>
          <w:szCs w:val="24"/>
          <w:lang w:eastAsia="en-GB"/>
        </w:rPr>
      </w:pPr>
      <w:ins w:id="8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78" w:author="Ilkka Rinne [2]" w:date="2022-09-06T16:09:00Z">
        <w:r>
          <w:rPr>
            <w:noProof/>
            <w:webHidden/>
          </w:rPr>
          <w:t>139</w:t>
        </w:r>
        <w:r>
          <w:rPr>
            <w:noProof/>
            <w:webHidden/>
          </w:rPr>
          <w:fldChar w:fldCharType="end"/>
        </w:r>
        <w:r w:rsidRPr="00C53F60">
          <w:rPr>
            <w:rStyle w:val="Lienhypertexte"/>
            <w:noProof/>
          </w:rPr>
          <w:fldChar w:fldCharType="end"/>
        </w:r>
      </w:ins>
    </w:p>
    <w:p w14:paraId="42872CBB" w14:textId="27F17E39" w:rsidR="00EA1FB2" w:rsidRDefault="00EA1FB2">
      <w:pPr>
        <w:pStyle w:val="TM1"/>
        <w:rPr>
          <w:ins w:id="879" w:author="Ilkka Rinne [2]" w:date="2022-09-06T16:09:00Z"/>
          <w:rFonts w:asciiTheme="minorHAnsi" w:eastAsiaTheme="minorEastAsia" w:hAnsiTheme="minorHAnsi" w:cstheme="minorBidi"/>
          <w:b w:val="0"/>
          <w:noProof/>
          <w:sz w:val="24"/>
          <w:szCs w:val="24"/>
          <w:lang w:eastAsia="en-GB"/>
        </w:rPr>
      </w:pPr>
      <w:ins w:id="8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1" w:author="Ilkka Rinne [2]" w:date="2022-09-06T16:09:00Z">
        <w:r>
          <w:rPr>
            <w:noProof/>
            <w:webHidden/>
          </w:rPr>
          <w:t>160</w:t>
        </w:r>
        <w:r>
          <w:rPr>
            <w:noProof/>
            <w:webHidden/>
          </w:rPr>
          <w:fldChar w:fldCharType="end"/>
        </w:r>
        <w:r w:rsidRPr="00C53F60">
          <w:rPr>
            <w:rStyle w:val="Lienhypertexte"/>
            <w:noProof/>
          </w:rPr>
          <w:fldChar w:fldCharType="end"/>
        </w:r>
      </w:ins>
    </w:p>
    <w:p w14:paraId="56CBDEC5" w14:textId="318081AA" w:rsidR="00EA1FB2" w:rsidRDefault="00EA1FB2">
      <w:pPr>
        <w:pStyle w:val="TM1"/>
        <w:rPr>
          <w:ins w:id="882" w:author="Ilkka Rinne [2]" w:date="2022-09-06T16:09:00Z"/>
          <w:rFonts w:asciiTheme="minorHAnsi" w:eastAsiaTheme="minorEastAsia" w:hAnsiTheme="minorHAnsi" w:cstheme="minorBidi"/>
          <w:b w:val="0"/>
          <w:noProof/>
          <w:sz w:val="24"/>
          <w:szCs w:val="24"/>
          <w:lang w:eastAsia="en-GB"/>
        </w:rPr>
      </w:pPr>
      <w:ins w:id="8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"_Toc113373582"</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4" w:author="Ilkka Rinne [2]" w:date="2022-09-06T16:09:00Z">
        <w:r>
          <w:rPr>
            <w:noProof/>
            <w:webHidden/>
          </w:rPr>
          <w:t>169</w:t>
        </w:r>
        <w:r>
          <w:rPr>
            <w:noProof/>
            <w:webHidden/>
          </w:rPr>
          <w:fldChar w:fldCharType="end"/>
        </w:r>
        <w:r w:rsidRPr="00C53F60">
          <w:rPr>
            <w:rStyle w:val="Lienhypertexte"/>
            <w:noProof/>
          </w:rPr>
          <w:fldChar w:fldCharType="end"/>
        </w:r>
      </w:ins>
    </w:p>
    <w:p w14:paraId="662E076D" w14:textId="5BA80BFC" w:rsidR="00EA1FB2" w:rsidRDefault="00EA1FB2">
      <w:pPr>
        <w:pStyle w:val="TM1"/>
        <w:rPr>
          <w:ins w:id="885" w:author="Ilkka Rinne [2]" w:date="2022-09-06T16:09:00Z"/>
          <w:rFonts w:asciiTheme="minorHAnsi" w:eastAsiaTheme="minorEastAsia" w:hAnsiTheme="minorHAnsi" w:cstheme="minorBidi"/>
          <w:b w:val="0"/>
          <w:noProof/>
          <w:sz w:val="24"/>
          <w:szCs w:val="24"/>
          <w:lang w:eastAsia="en-GB"/>
        </w:rPr>
      </w:pPr>
      <w:ins w:id="8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"_Toc113373583"</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7" w:author="Ilkka Rinne [2]" w:date="2022-09-06T16:09:00Z">
        <w:r>
          <w:rPr>
            <w:noProof/>
            <w:webHidden/>
          </w:rPr>
          <w:t>173</w:t>
        </w:r>
        <w:r>
          <w:rPr>
            <w:noProof/>
            <w:webHidden/>
          </w:rPr>
          <w:fldChar w:fldCharType="end"/>
        </w:r>
        <w:r w:rsidRPr="00C53F60">
          <w:rPr>
            <w:rStyle w:val="Lienhypertexte"/>
            <w:noProof/>
          </w:rPr>
          <w:fldChar w:fldCharType="end"/>
        </w:r>
      </w:ins>
    </w:p>
    <w:p w14:paraId="55427F09" w14:textId="0EDFD4F7" w:rsidR="00856058" w:rsidRPr="00856058" w:rsidRDefault="00EA1FB2">
      <w:pPr>
        <w:rPr>
          <w:rPrChange w:id="888" w:author="Ilkka Rinne" w:date="2022-09-06T15:55:00Z">
            <w:rPr>
              <w:rFonts w:eastAsia="Times New Roman"/>
              <w:szCs w:val="24"/>
            </w:rPr>
          </w:rPrChange>
        </w:rPr>
        <w:pPrChange w:id="889" w:author="Ilkka Rinne" w:date="2022-09-06T15:55:00Z">
          <w:pPr>
            <w:pStyle w:val="zzContents"/>
            <w:autoSpaceDE w:val="0"/>
            <w:autoSpaceDN w:val="0"/>
            <w:adjustRightInd w:val="0"/>
          </w:pPr>
        </w:pPrChange>
      </w:pPr>
      <w:ins w:id="890" w:author="Ilkka Rinne [2]" w:date="2022-09-06T16:09:00Z">
        <w:r>
          <w:fldChar w:fldCharType="end"/>
        </w:r>
      </w:ins>
    </w:p>
    <w:p w14:paraId="05EFED73" w14:textId="736A9448" w:rsidR="005B5EAD" w:rsidRPr="00785C54" w:rsidDel="00856058" w:rsidRDefault="005B5EAD" w:rsidP="00785C54">
      <w:pPr>
        <w:pStyle w:val="TM1"/>
        <w:autoSpaceDE w:val="0"/>
        <w:autoSpaceDN w:val="0"/>
        <w:adjustRightInd w:val="0"/>
        <w:rPr>
          <w:del w:id="891" w:author="Ilkka Rinne" w:date="2022-09-06T15:55:00Z"/>
          <w:rFonts w:asciiTheme="minorHAnsi" w:eastAsiaTheme="minorEastAsia" w:hAnsiTheme="minorHAnsi"/>
          <w:b w:val="0"/>
          <w:noProof/>
          <w:szCs w:val="24"/>
          <w:lang w:val="sv-SE" w:eastAsia="sv-SE"/>
        </w:rPr>
      </w:pPr>
      <w:del w:id="892" w:author="Ilkka Rinne" w:date="2022-09-06T15:55:00Z">
        <w:r w:rsidRPr="00785C54" w:rsidDel="00856058">
          <w:rPr>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szCs w:val="24"/>
          </w:rPr>
          <w:fldChar w:fldCharType="separate"/>
        </w:r>
        <w:r w:rsidR="004E0A69" w:rsidDel="00856058">
          <w:fldChar w:fldCharType="begin"/>
        </w:r>
        <w:r w:rsidR="004E0A69" w:rsidDel="00856058">
          <w:delInstrText xml:space="preserve"> HYPERLINK \l "_Toc87620342" </w:delInstrText>
        </w:r>
        <w:r w:rsidR="004E0A69" w:rsidDel="00856058">
          <w:fldChar w:fldCharType="separate"/>
        </w:r>
        <w:r w:rsidRPr="00785C54" w:rsidDel="00856058">
          <w:rPr>
            <w:rStyle w:val="Lienhypertexte"/>
            <w:noProof/>
            <w:szCs w:val="24"/>
            <w:lang w:eastAsia="en-US"/>
          </w:rPr>
          <w:delText>Foreword</w:delText>
        </w:r>
        <w:r w:rsidRPr="00785C54" w:rsidDel="00856058">
          <w:rPr>
            <w:rFonts w:eastAsia="Times New Roman"/>
            <w:noProof/>
            <w:webHidden/>
            <w:szCs w:val="24"/>
          </w:rPr>
          <w:tab/>
        </w:r>
        <w:r w:rsidRPr="00785C54" w:rsidDel="00856058">
          <w:rPr>
            <w:noProof/>
            <w:webHidden/>
            <w:szCs w:val="24"/>
          </w:rPr>
          <w:fldChar w:fldCharType="begin" w:fldLock="1"/>
        </w:r>
        <w:r w:rsidRPr="00785C54" w:rsidDel="00856058">
          <w:rPr>
            <w:noProof/>
            <w:webHidden/>
            <w:szCs w:val="24"/>
          </w:rPr>
          <w:delInstrText xml:space="preserve"> PAGEREF _Toc87620342 \h </w:delInstrText>
        </w:r>
        <w:r w:rsidRPr="00785C54" w:rsidDel="00856058">
          <w:rPr>
            <w:noProof/>
            <w:webHidden/>
            <w:szCs w:val="24"/>
          </w:rPr>
        </w:r>
        <w:r w:rsidRPr="00785C54" w:rsidDel="00856058">
          <w:rPr>
            <w:noProof/>
            <w:webHidden/>
            <w:szCs w:val="24"/>
          </w:rPr>
          <w:fldChar w:fldCharType="separate"/>
        </w:r>
        <w:r w:rsidRPr="00785C54" w:rsidDel="00856058">
          <w:rPr>
            <w:noProof/>
            <w:webHidden/>
            <w:szCs w:val="24"/>
          </w:rPr>
          <w:delText>vi</w:delText>
        </w:r>
        <w:r w:rsidRPr="00785C54" w:rsidDel="00856058">
          <w:rPr>
            <w:noProof/>
            <w:webHidden/>
            <w:szCs w:val="24"/>
          </w:rPr>
          <w:fldChar w:fldCharType="end"/>
        </w:r>
        <w:r w:rsidR="004E0A69" w:rsidDel="00856058">
          <w:rPr>
            <w:noProof/>
            <w:szCs w:val="24"/>
          </w:rPr>
          <w:fldChar w:fldCharType="end"/>
        </w:r>
      </w:del>
    </w:p>
    <w:p w14:paraId="607500D5" w14:textId="7F3BDF42" w:rsidR="005B5EAD" w:rsidRPr="00785C54" w:rsidDel="00856058" w:rsidRDefault="004E0A69" w:rsidP="00785C54">
      <w:pPr>
        <w:pStyle w:val="TM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Del="00856058">
          <w:fldChar w:fldCharType="begin"/>
        </w:r>
        <w:r w:rsidDel="00856058">
          <w:delInstrText xml:space="preserve"> HYPERLINK \l "_Toc87620343" </w:delInstrText>
        </w:r>
        <w:r w:rsidDel="00856058">
          <w:fldChar w:fldCharType="separate"/>
        </w:r>
        <w:r w:rsidR="005B5EAD" w:rsidRPr="00785C54" w:rsidDel="00856058">
          <w:rPr>
            <w:rStyle w:val="Lienhypertexte"/>
            <w:noProof/>
            <w:szCs w:val="24"/>
            <w:lang w:eastAsia="en-US"/>
          </w:rPr>
          <w:delText>Introduction</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vii</w:delText>
        </w:r>
        <w:r w:rsidR="005B5EAD" w:rsidRPr="00785C54" w:rsidDel="00856058">
          <w:rPr>
            <w:noProof/>
            <w:webHidden/>
            <w:szCs w:val="24"/>
          </w:rPr>
          <w:fldChar w:fldCharType="end"/>
        </w:r>
        <w:r w:rsidDel="00856058">
          <w:rPr>
            <w:noProof/>
            <w:szCs w:val="24"/>
          </w:rPr>
          <w:fldChar w:fldCharType="end"/>
        </w:r>
      </w:del>
    </w:p>
    <w:p w14:paraId="03ADE418" w14:textId="7703C5F2" w:rsidR="005B5EAD" w:rsidRPr="00785C54" w:rsidDel="00856058" w:rsidRDefault="004E0A69" w:rsidP="00785C54">
      <w:pPr>
        <w:pStyle w:val="TM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fldChar w:fldCharType="begin"/>
        </w:r>
        <w:r w:rsidDel="00856058">
          <w:delInstrText xml:space="preserve"> HYPERLINK \l "_Toc87620344" </w:delInstrText>
        </w:r>
        <w:r w:rsidDel="00856058">
          <w:fldChar w:fldCharType="separate"/>
        </w:r>
        <w:r w:rsidR="005B5EAD" w:rsidRPr="00785C54" w:rsidDel="00856058">
          <w:rPr>
            <w:rStyle w:val="Lienhypertexte"/>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Scope</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411411BC" w14:textId="2CDDC050" w:rsidR="005B5EAD" w:rsidRPr="00785C54" w:rsidDel="00856058" w:rsidRDefault="004E0A69" w:rsidP="00785C54">
      <w:pPr>
        <w:pStyle w:val="TM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fldChar w:fldCharType="begin"/>
        </w:r>
        <w:r w:rsidDel="00856058">
          <w:delInstrText xml:space="preserve"> HYPERLINK \l "_Toc87620345" </w:delInstrText>
        </w:r>
        <w:r w:rsidDel="00856058">
          <w:fldChar w:fldCharType="separate"/>
        </w:r>
        <w:r w:rsidR="005B5EAD" w:rsidRPr="00785C54" w:rsidDel="00856058">
          <w:rPr>
            <w:rStyle w:val="Lienhypertexte"/>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39F928CC" w14:textId="4311515B" w:rsidR="005B5EAD" w:rsidRPr="00785C54" w:rsidDel="00856058" w:rsidRDefault="004E0A69" w:rsidP="00785C54">
      <w:pPr>
        <w:pStyle w:val="TM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fldChar w:fldCharType="begin"/>
        </w:r>
        <w:r w:rsidDel="00856058">
          <w:delInstrText xml:space="preserve"> HYPERLINK \l "_Toc87620346" </w:delInstrText>
        </w:r>
        <w:r w:rsidDel="00856058">
          <w:fldChar w:fldCharType="separate"/>
        </w:r>
        <w:r w:rsidR="005B5EAD" w:rsidRPr="00785C54" w:rsidDel="00856058">
          <w:rPr>
            <w:rStyle w:val="Lienhypertexte"/>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269EE93C" w14:textId="3CA519B5" w:rsidR="005B5EAD" w:rsidRPr="00785C54" w:rsidDel="00856058" w:rsidRDefault="004E0A69" w:rsidP="00785C54">
      <w:pPr>
        <w:pStyle w:val="TM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fldChar w:fldCharType="begin"/>
        </w:r>
        <w:r w:rsidDel="00856058">
          <w:delInstrText xml:space="preserve"> HYPERLINK \l "_Toc87620347" </w:delInstrText>
        </w:r>
        <w:r w:rsidDel="00856058">
          <w:fldChar w:fldCharType="separate"/>
        </w:r>
        <w:r w:rsidR="005B5EAD" w:rsidRPr="00785C54" w:rsidDel="00856058">
          <w:rPr>
            <w:rStyle w:val="Lienhypertexte"/>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5</w:delText>
        </w:r>
        <w:r w:rsidR="005B5EAD" w:rsidRPr="00785C54" w:rsidDel="00856058">
          <w:rPr>
            <w:noProof/>
            <w:webHidden/>
            <w:szCs w:val="24"/>
          </w:rPr>
          <w:fldChar w:fldCharType="end"/>
        </w:r>
        <w:r w:rsidDel="00856058">
          <w:rPr>
            <w:noProof/>
            <w:szCs w:val="24"/>
          </w:rPr>
          <w:fldChar w:fldCharType="end"/>
        </w:r>
      </w:del>
    </w:p>
    <w:p w14:paraId="39667572" w14:textId="4FFCB46D" w:rsidR="005B5EAD" w:rsidRPr="00785C54" w:rsidDel="00856058" w:rsidRDefault="004E0A69" w:rsidP="00785C54">
      <w:pPr>
        <w:pStyle w:val="TM2"/>
        <w:rPr>
          <w:del w:id="903" w:author="Ilkka Rinne" w:date="2022-09-06T15:55:00Z"/>
          <w:rFonts w:asciiTheme="minorHAnsi" w:eastAsiaTheme="minorEastAsia" w:hAnsiTheme="minorHAnsi"/>
          <w:b w:val="0"/>
          <w:noProof/>
          <w:lang w:val="sv-SE" w:eastAsia="sv-SE"/>
        </w:rPr>
      </w:pPr>
      <w:del w:id="904" w:author="Ilkka Rinne" w:date="2022-09-06T15:55:00Z">
        <w:r w:rsidDel="00856058">
          <w:fldChar w:fldCharType="begin"/>
        </w:r>
        <w:r w:rsidDel="00856058">
          <w:delInstrText xml:space="preserve"> HYPERLINK \l "_Toc87620348" </w:delInstrText>
        </w:r>
        <w:r w:rsidDel="00856058">
          <w:fldChar w:fldCharType="separate"/>
        </w:r>
        <w:r w:rsidR="005B5EAD" w:rsidRPr="00785C54" w:rsidDel="00856058">
          <w:rPr>
            <w:rStyle w:val="Lienhypertexte"/>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Abbreviated terms and acronyms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2AB4574E" w14:textId="39B29A78" w:rsidR="005B5EAD" w:rsidRPr="00785C54" w:rsidDel="00856058" w:rsidRDefault="004E0A69" w:rsidP="00785C54">
      <w:pPr>
        <w:pStyle w:val="TM2"/>
        <w:rPr>
          <w:del w:id="905" w:author="Ilkka Rinne" w:date="2022-09-06T15:55:00Z"/>
          <w:rFonts w:asciiTheme="minorHAnsi" w:eastAsiaTheme="minorEastAsia" w:hAnsiTheme="minorHAnsi"/>
          <w:b w:val="0"/>
          <w:noProof/>
          <w:lang w:val="sv-SE" w:eastAsia="sv-SE"/>
        </w:rPr>
      </w:pPr>
      <w:del w:id="906" w:author="Ilkka Rinne" w:date="2022-09-06T15:55:00Z">
        <w:r w:rsidDel="00856058">
          <w:fldChar w:fldCharType="begin"/>
        </w:r>
        <w:r w:rsidDel="00856058">
          <w:delInstrText xml:space="preserve"> HYPERLINK \l "_Toc87620349" </w:delInstrText>
        </w:r>
        <w:r w:rsidDel="00856058">
          <w:fldChar w:fldCharType="separate"/>
        </w:r>
        <w:r w:rsidR="005B5EAD" w:rsidRPr="00785C54" w:rsidDel="00856058">
          <w:rPr>
            <w:rStyle w:val="Lienhypertexte"/>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Schema language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63860A59" w14:textId="0084EB97" w:rsidR="005B5EAD" w:rsidRPr="00785C54" w:rsidDel="00856058" w:rsidRDefault="004E0A69" w:rsidP="00785C54">
      <w:pPr>
        <w:pStyle w:val="TM2"/>
        <w:rPr>
          <w:del w:id="907" w:author="Ilkka Rinne" w:date="2022-09-06T15:55:00Z"/>
          <w:rFonts w:asciiTheme="minorHAnsi" w:eastAsiaTheme="minorEastAsia" w:hAnsiTheme="minorHAnsi"/>
          <w:b w:val="0"/>
          <w:noProof/>
          <w:lang w:val="sv-SE" w:eastAsia="sv-SE"/>
        </w:rPr>
      </w:pPr>
      <w:del w:id="908" w:author="Ilkka Rinne" w:date="2022-09-06T15:55:00Z">
        <w:r w:rsidDel="00856058">
          <w:fldChar w:fldCharType="begin"/>
        </w:r>
        <w:r w:rsidDel="00856058">
          <w:delInstrText xml:space="preserve"> HYPERLINK \l "_Toc87620350" </w:delInstrText>
        </w:r>
        <w:r w:rsidDel="00856058">
          <w:fldChar w:fldCharType="separate"/>
        </w:r>
        <w:r w:rsidR="005B5EAD" w:rsidRPr="00785C54" w:rsidDel="00856058">
          <w:rPr>
            <w:rStyle w:val="Lienhypertexte"/>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Model element names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2847EF52" w14:textId="500C68F7" w:rsidR="005B5EAD" w:rsidRPr="00785C54" w:rsidDel="00856058" w:rsidRDefault="004E0A69" w:rsidP="00785C54">
      <w:pPr>
        <w:pStyle w:val="TM2"/>
        <w:rPr>
          <w:del w:id="909" w:author="Ilkka Rinne" w:date="2022-09-06T15:55:00Z"/>
          <w:rFonts w:asciiTheme="minorHAnsi" w:eastAsiaTheme="minorEastAsia" w:hAnsiTheme="minorHAnsi"/>
          <w:b w:val="0"/>
          <w:noProof/>
          <w:lang w:val="sv-SE" w:eastAsia="sv-SE"/>
        </w:rPr>
      </w:pPr>
      <w:del w:id="910" w:author="Ilkka Rinne" w:date="2022-09-06T15:55:00Z">
        <w:r w:rsidDel="00856058">
          <w:fldChar w:fldCharType="begin"/>
        </w:r>
        <w:r w:rsidDel="00856058">
          <w:delInstrText xml:space="preserve"> HYPERLINK \l "_Toc87620351" </w:delInstrText>
        </w:r>
        <w:r w:rsidDel="00856058">
          <w:fldChar w:fldCharType="separate"/>
        </w:r>
        <w:r w:rsidR="005B5EAD" w:rsidRPr="00785C54" w:rsidDel="00856058">
          <w:rPr>
            <w:rStyle w:val="Lienhypertexte"/>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and recommendations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6AB4E159" w14:textId="73A6DED1" w:rsidR="005B5EAD" w:rsidRPr="00785C54" w:rsidDel="00856058" w:rsidRDefault="004E0A69" w:rsidP="00785C54">
      <w:pPr>
        <w:pStyle w:val="TM2"/>
        <w:rPr>
          <w:del w:id="911" w:author="Ilkka Rinne" w:date="2022-09-06T15:55:00Z"/>
          <w:rFonts w:asciiTheme="minorHAnsi" w:eastAsiaTheme="minorEastAsia" w:hAnsiTheme="minorHAnsi"/>
          <w:b w:val="0"/>
          <w:noProof/>
          <w:lang w:val="sv-SE" w:eastAsia="sv-SE"/>
        </w:rPr>
      </w:pPr>
      <w:del w:id="912" w:author="Ilkka Rinne" w:date="2022-09-06T15:55:00Z">
        <w:r w:rsidDel="00856058">
          <w:fldChar w:fldCharType="begin"/>
        </w:r>
        <w:r w:rsidDel="00856058">
          <w:delInstrText xml:space="preserve"> HYPERLINK \l "_Toc87620352" </w:delInstrText>
        </w:r>
        <w:r w:rsidDel="00856058">
          <w:fldChar w:fldCharType="separate"/>
        </w:r>
        <w:r w:rsidR="005B5EAD" w:rsidRPr="00785C54" w:rsidDel="00856058">
          <w:rPr>
            <w:rStyle w:val="Lienhypertexte"/>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w:delText>
        </w:r>
        <w:r w:rsidR="005B5EAD" w:rsidRPr="00785C54" w:rsidDel="00856058">
          <w:rPr>
            <w:noProof/>
            <w:webHidden/>
          </w:rPr>
          <w:fldChar w:fldCharType="end"/>
        </w:r>
        <w:r w:rsidDel="00856058">
          <w:rPr>
            <w:noProof/>
          </w:rPr>
          <w:fldChar w:fldCharType="end"/>
        </w:r>
      </w:del>
    </w:p>
    <w:p w14:paraId="3835F4E4" w14:textId="7705EB07" w:rsidR="005B5EAD" w:rsidRPr="00785C54" w:rsidDel="00856058" w:rsidRDefault="004E0A69" w:rsidP="00785C54">
      <w:pPr>
        <w:pStyle w:val="TM2"/>
        <w:rPr>
          <w:del w:id="913" w:author="Ilkka Rinne" w:date="2022-09-06T15:55:00Z"/>
          <w:rFonts w:asciiTheme="minorHAnsi" w:eastAsiaTheme="minorEastAsia" w:hAnsiTheme="minorHAnsi"/>
          <w:b w:val="0"/>
          <w:noProof/>
          <w:lang w:val="sv-SE" w:eastAsia="sv-SE"/>
        </w:rPr>
      </w:pPr>
      <w:del w:id="914" w:author="Ilkka Rinne" w:date="2022-09-06T15:55:00Z">
        <w:r w:rsidDel="00856058">
          <w:fldChar w:fldCharType="begin"/>
        </w:r>
        <w:r w:rsidDel="00856058">
          <w:delInstrText xml:space="preserve"> HYPERLINK \l "_Toc87620353" </w:delInstrText>
        </w:r>
        <w:r w:rsidDel="00856058">
          <w:fldChar w:fldCharType="separate"/>
        </w:r>
        <w:r w:rsidR="005B5EAD" w:rsidRPr="00785C54" w:rsidDel="00856058">
          <w:rPr>
            <w:rStyle w:val="Lienhypertexte"/>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09009557" w14:textId="47D75D84" w:rsidR="005B5EAD" w:rsidRPr="00785C54" w:rsidDel="00856058" w:rsidRDefault="004E0A69" w:rsidP="00785C54">
      <w:pPr>
        <w:pStyle w:val="TM2"/>
        <w:rPr>
          <w:del w:id="915" w:author="Ilkka Rinne" w:date="2022-09-06T15:55:00Z"/>
          <w:rFonts w:asciiTheme="minorHAnsi" w:eastAsiaTheme="minorEastAsia" w:hAnsiTheme="minorHAnsi"/>
          <w:b w:val="0"/>
          <w:noProof/>
          <w:lang w:val="sv-SE" w:eastAsia="sv-SE"/>
        </w:rPr>
      </w:pPr>
      <w:del w:id="916" w:author="Ilkka Rinne" w:date="2022-09-06T15:55:00Z">
        <w:r w:rsidDel="00856058">
          <w:fldChar w:fldCharType="begin"/>
        </w:r>
        <w:r w:rsidDel="00856058">
          <w:delInstrText xml:space="preserve"> HYPERLINK \l "_Toc87620354" </w:delInstrText>
        </w:r>
        <w:r w:rsidDel="00856058">
          <w:fldChar w:fldCharType="separate"/>
        </w:r>
        <w:r w:rsidR="005B5EAD" w:rsidRPr="00785C54" w:rsidDel="00856058">
          <w:rPr>
            <w:rStyle w:val="Lienhypertexte"/>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Identifiers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766DDB28" w14:textId="346350B4" w:rsidR="005B5EAD" w:rsidRPr="00785C54" w:rsidDel="00856058" w:rsidRDefault="004E0A69" w:rsidP="00785C54">
      <w:pPr>
        <w:pStyle w:val="TM1"/>
        <w:rPr>
          <w:del w:id="917" w:author="Ilkka Rinne" w:date="2022-09-06T15:55:00Z"/>
          <w:rFonts w:asciiTheme="minorHAnsi" w:eastAsiaTheme="minorEastAsia" w:hAnsiTheme="minorHAnsi"/>
          <w:b w:val="0"/>
          <w:noProof/>
          <w:lang w:val="sv-SE" w:eastAsia="sv-SE"/>
        </w:rPr>
      </w:pPr>
      <w:del w:id="918" w:author="Ilkka Rinne" w:date="2022-09-06T15:55:00Z">
        <w:r w:rsidDel="00856058">
          <w:fldChar w:fldCharType="begin"/>
        </w:r>
        <w:r w:rsidDel="00856058">
          <w:delInstrText xml:space="preserve"> HYPERLINK \l "_Toc87620355" </w:delInstrText>
        </w:r>
        <w:r w:rsidDel="00856058">
          <w:fldChar w:fldCharType="separate"/>
        </w:r>
        <w:r w:rsidR="005B5EAD" w:rsidRPr="00785C54" w:rsidDel="00856058">
          <w:rPr>
            <w:rStyle w:val="Lienhypertexte"/>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6F7D8258" w14:textId="712ABFB3" w:rsidR="005B5EAD" w:rsidRPr="00785C54" w:rsidDel="00856058" w:rsidRDefault="004E0A69" w:rsidP="00785C54">
      <w:pPr>
        <w:pStyle w:val="TM2"/>
        <w:rPr>
          <w:del w:id="919" w:author="Ilkka Rinne" w:date="2022-09-06T15:55:00Z"/>
          <w:rFonts w:asciiTheme="minorHAnsi" w:eastAsiaTheme="minorEastAsia" w:hAnsiTheme="minorHAnsi"/>
          <w:b w:val="0"/>
          <w:noProof/>
          <w:lang w:val="sv-SE" w:eastAsia="sv-SE"/>
        </w:rPr>
      </w:pPr>
      <w:del w:id="920" w:author="Ilkka Rinne" w:date="2022-09-06T15:55:00Z">
        <w:r w:rsidDel="00856058">
          <w:fldChar w:fldCharType="begin"/>
        </w:r>
        <w:r w:rsidDel="00856058">
          <w:delInstrText xml:space="preserve"> HYPERLINK \l "_Toc87620356" </w:delInstrText>
        </w:r>
        <w:r w:rsidDel="00856058">
          <w:fldChar w:fldCharType="separate"/>
        </w:r>
        <w:r w:rsidR="005B5EAD" w:rsidRPr="00785C54" w:rsidDel="00856058">
          <w:rPr>
            <w:rStyle w:val="Lienhypertexte"/>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Overview</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3CFE4AB4" w14:textId="1A56EB04" w:rsidR="005B5EAD" w:rsidRPr="00785C54" w:rsidDel="00856058" w:rsidRDefault="004E0A69" w:rsidP="00785C54">
      <w:pPr>
        <w:pStyle w:val="TM2"/>
        <w:rPr>
          <w:del w:id="921" w:author="Ilkka Rinne" w:date="2022-09-06T15:55:00Z"/>
          <w:rFonts w:asciiTheme="minorHAnsi" w:eastAsiaTheme="minorEastAsia" w:hAnsiTheme="minorHAnsi"/>
          <w:b w:val="0"/>
          <w:noProof/>
          <w:lang w:val="sv-SE" w:eastAsia="sv-SE"/>
        </w:rPr>
      </w:pPr>
      <w:del w:id="922" w:author="Ilkka Rinne" w:date="2022-09-06T15:55:00Z">
        <w:r w:rsidDel="00856058">
          <w:fldChar w:fldCharType="begin"/>
        </w:r>
        <w:r w:rsidDel="00856058">
          <w:delInstrText xml:space="preserve"> HYPERLINK \l "_Toc87620357" </w:delInstrText>
        </w:r>
        <w:r w:rsidDel="00856058">
          <w:fldChar w:fldCharType="separate"/>
        </w:r>
        <w:r w:rsidR="005B5EAD" w:rsidRPr="00785C54" w:rsidDel="00856058">
          <w:rPr>
            <w:rStyle w:val="Lienhypertexte"/>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0284A20D" w14:textId="5D224149" w:rsidR="005B5EAD" w:rsidRPr="00785C54" w:rsidDel="00856058" w:rsidRDefault="004E0A69" w:rsidP="00785C54">
      <w:pPr>
        <w:pStyle w:val="TM1"/>
        <w:rPr>
          <w:del w:id="923" w:author="Ilkka Rinne" w:date="2022-09-06T15:55:00Z"/>
          <w:rFonts w:asciiTheme="minorHAnsi" w:eastAsiaTheme="minorEastAsia" w:hAnsiTheme="minorHAnsi"/>
          <w:b w:val="0"/>
          <w:noProof/>
          <w:lang w:val="sv-SE" w:eastAsia="sv-SE"/>
        </w:rPr>
      </w:pPr>
      <w:del w:id="924" w:author="Ilkka Rinne" w:date="2022-09-06T15:55:00Z">
        <w:r w:rsidDel="00856058">
          <w:lastRenderedPageBreak/>
          <w:fldChar w:fldCharType="begin"/>
        </w:r>
        <w:r w:rsidDel="00856058">
          <w:delInstrText xml:space="preserve"> HYPERLINK \l "_Toc87620358" </w:delInstrText>
        </w:r>
        <w:r w:rsidDel="00856058">
          <w:fldChar w:fldCharType="separate"/>
        </w:r>
        <w:r w:rsidR="005B5EAD" w:rsidRPr="00785C54" w:rsidDel="00856058">
          <w:rPr>
            <w:rStyle w:val="Lienhypertexte"/>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Packaging, requirements and dependencies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35498B37" w14:textId="22E786C1" w:rsidR="005B5EAD" w:rsidRPr="00785C54" w:rsidDel="00856058" w:rsidRDefault="004E0A69" w:rsidP="00785C54">
      <w:pPr>
        <w:pStyle w:val="TM2"/>
        <w:rPr>
          <w:del w:id="925" w:author="Ilkka Rinne" w:date="2022-09-06T15:55:00Z"/>
          <w:rFonts w:asciiTheme="minorHAnsi" w:eastAsiaTheme="minorEastAsia" w:hAnsiTheme="minorHAnsi"/>
          <w:b w:val="0"/>
          <w:noProof/>
          <w:lang w:val="sv-SE" w:eastAsia="sv-SE"/>
        </w:rPr>
      </w:pPr>
      <w:del w:id="926" w:author="Ilkka Rinne" w:date="2022-09-06T15:55:00Z">
        <w:r w:rsidDel="00856058">
          <w:fldChar w:fldCharType="begin"/>
        </w:r>
        <w:r w:rsidDel="00856058">
          <w:delInstrText xml:space="preserve"> HYPERLINK \l "_Toc87620359" </w:delInstrText>
        </w:r>
        <w:r w:rsidDel="00856058">
          <w:fldChar w:fldCharType="separate"/>
        </w:r>
        <w:r w:rsidR="005B5EAD" w:rsidRPr="00785C54" w:rsidDel="00856058">
          <w:rPr>
            <w:rStyle w:val="Lienhypertexte"/>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16E8330" w14:textId="64524AEA" w:rsidR="005B5EAD" w:rsidRPr="00785C54" w:rsidDel="00856058" w:rsidRDefault="004E0A69" w:rsidP="00785C54">
      <w:pPr>
        <w:pStyle w:val="TM2"/>
        <w:rPr>
          <w:del w:id="927" w:author="Ilkka Rinne" w:date="2022-09-06T15:55:00Z"/>
          <w:rFonts w:asciiTheme="minorHAnsi" w:eastAsiaTheme="minorEastAsia" w:hAnsiTheme="minorHAnsi"/>
          <w:b w:val="0"/>
          <w:noProof/>
          <w:lang w:val="sv-SE" w:eastAsia="sv-SE"/>
        </w:rPr>
      </w:pPr>
      <w:del w:id="928" w:author="Ilkka Rinne" w:date="2022-09-06T15:55:00Z">
        <w:r w:rsidDel="00856058">
          <w:fldChar w:fldCharType="begin"/>
        </w:r>
        <w:r w:rsidDel="00856058">
          <w:delInstrText xml:space="preserve"> HYPERLINK \l "_Toc87620360" </w:delInstrText>
        </w:r>
        <w:r w:rsidDel="00856058">
          <w:fldChar w:fldCharType="separate"/>
        </w:r>
        <w:r w:rsidR="005B5EAD" w:rsidRPr="00785C54" w:rsidDel="00856058">
          <w:rPr>
            <w:rStyle w:val="Lienhypertexte"/>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UML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7ABC0D8" w14:textId="76A9BD89" w:rsidR="005B5EAD" w:rsidRPr="00785C54" w:rsidDel="00856058" w:rsidRDefault="004E0A69" w:rsidP="00785C54">
      <w:pPr>
        <w:pStyle w:val="TM2"/>
        <w:rPr>
          <w:del w:id="929" w:author="Ilkka Rinne" w:date="2022-09-06T15:55:00Z"/>
          <w:rFonts w:asciiTheme="minorHAnsi" w:eastAsiaTheme="minorEastAsia" w:hAnsiTheme="minorHAnsi"/>
          <w:b w:val="0"/>
          <w:noProof/>
          <w:lang w:val="sv-SE" w:eastAsia="sv-SE"/>
        </w:rPr>
      </w:pPr>
      <w:del w:id="930" w:author="Ilkka Rinne" w:date="2022-09-06T15:55:00Z">
        <w:r w:rsidDel="00856058">
          <w:fldChar w:fldCharType="begin"/>
        </w:r>
        <w:r w:rsidDel="00856058">
          <w:delInstrText xml:space="preserve"> HYPERLINK \l "_Toc87620361" </w:delInstrText>
        </w:r>
        <w:r w:rsidDel="00856058">
          <w:fldChar w:fldCharType="separate"/>
        </w:r>
        <w:r w:rsidR="005B5EAD" w:rsidRPr="00785C54" w:rsidDel="00856058">
          <w:rPr>
            <w:rStyle w:val="Lienhypertexte"/>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Note on the use of Any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w:delText>
        </w:r>
        <w:r w:rsidR="005B5EAD" w:rsidRPr="00785C54" w:rsidDel="00856058">
          <w:rPr>
            <w:noProof/>
            <w:webHidden/>
          </w:rPr>
          <w:fldChar w:fldCharType="end"/>
        </w:r>
        <w:r w:rsidDel="00856058">
          <w:rPr>
            <w:noProof/>
          </w:rPr>
          <w:fldChar w:fldCharType="end"/>
        </w:r>
      </w:del>
    </w:p>
    <w:p w14:paraId="43121AB3" w14:textId="2508757A" w:rsidR="005B5EAD" w:rsidRPr="00785C54" w:rsidDel="00856058" w:rsidRDefault="004E0A69" w:rsidP="00785C54">
      <w:pPr>
        <w:pStyle w:val="TM1"/>
        <w:rPr>
          <w:del w:id="931" w:author="Ilkka Rinne" w:date="2022-09-06T15:55:00Z"/>
          <w:rFonts w:asciiTheme="minorHAnsi" w:eastAsiaTheme="minorEastAsia" w:hAnsiTheme="minorHAnsi"/>
          <w:b w:val="0"/>
          <w:noProof/>
          <w:lang w:val="sv-SE" w:eastAsia="sv-SE"/>
        </w:rPr>
      </w:pPr>
      <w:del w:id="932" w:author="Ilkka Rinne" w:date="2022-09-06T15:55:00Z">
        <w:r w:rsidDel="00856058">
          <w:fldChar w:fldCharType="begin"/>
        </w:r>
        <w:r w:rsidDel="00856058">
          <w:delInstrText xml:space="preserve"> HYPERLINK \l "_Toc87620362" </w:delInstrText>
        </w:r>
        <w:r w:rsidDel="00856058">
          <w:fldChar w:fldCharType="separate"/>
        </w:r>
        <w:r w:rsidR="005B5EAD" w:rsidRPr="00785C54" w:rsidDel="00856058">
          <w:rPr>
            <w:rStyle w:val="Lienhypertexte"/>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Fundamental characteristics of observations and samples (informative)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28972503" w14:textId="5AA33130" w:rsidR="005B5EAD" w:rsidRPr="00785C54" w:rsidDel="00856058" w:rsidRDefault="004E0A69" w:rsidP="00785C54">
      <w:pPr>
        <w:pStyle w:val="TM2"/>
        <w:rPr>
          <w:del w:id="933" w:author="Ilkka Rinne" w:date="2022-09-06T15:55:00Z"/>
          <w:rFonts w:asciiTheme="minorHAnsi" w:eastAsiaTheme="minorEastAsia" w:hAnsiTheme="minorHAnsi"/>
          <w:b w:val="0"/>
          <w:noProof/>
          <w:lang w:val="sv-SE" w:eastAsia="sv-SE"/>
        </w:rPr>
      </w:pPr>
      <w:del w:id="934" w:author="Ilkka Rinne" w:date="2022-09-06T15:55:00Z">
        <w:r w:rsidDel="00856058">
          <w:fldChar w:fldCharType="begin"/>
        </w:r>
        <w:r w:rsidDel="00856058">
          <w:delInstrText xml:space="preserve"> HYPERLINK \l "_Toc87620363" </w:delInstrText>
        </w:r>
        <w:r w:rsidDel="00856058">
          <w:fldChar w:fldCharType="separate"/>
        </w:r>
        <w:r w:rsidR="005B5EAD" w:rsidRPr="00785C54" w:rsidDel="00856058">
          <w:rPr>
            <w:rStyle w:val="Lienhypertexte"/>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4973B1B7" w14:textId="66F780B1" w:rsidR="005B5EAD" w:rsidRPr="00785C54" w:rsidDel="00856058" w:rsidRDefault="004E0A69" w:rsidP="00785C54">
      <w:pPr>
        <w:pStyle w:val="TM2"/>
        <w:rPr>
          <w:del w:id="935" w:author="Ilkka Rinne" w:date="2022-09-06T15:55:00Z"/>
          <w:rFonts w:asciiTheme="minorHAnsi" w:eastAsiaTheme="minorEastAsia" w:hAnsiTheme="minorHAnsi"/>
          <w:b w:val="0"/>
          <w:noProof/>
          <w:lang w:val="sv-SE" w:eastAsia="sv-SE"/>
        </w:rPr>
      </w:pPr>
      <w:del w:id="936" w:author="Ilkka Rinne" w:date="2022-09-06T15:55:00Z">
        <w:r w:rsidDel="00856058">
          <w:fldChar w:fldCharType="begin"/>
        </w:r>
        <w:r w:rsidDel="00856058">
          <w:delInstrText xml:space="preserve"> HYPERLINK \l "_Toc87620364" </w:delInstrText>
        </w:r>
        <w:r w:rsidDel="00856058">
          <w:fldChar w:fldCharType="separate"/>
        </w:r>
        <w:r w:rsidR="005B5EAD" w:rsidRPr="00785C54" w:rsidDel="00856058">
          <w:rPr>
            <w:rStyle w:val="Lienhypertexte"/>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18</w:delText>
        </w:r>
        <w:r w:rsidR="005B5EAD" w:rsidRPr="00785C54" w:rsidDel="00856058">
          <w:rPr>
            <w:noProof/>
            <w:webHidden/>
          </w:rPr>
          <w:fldChar w:fldCharType="end"/>
        </w:r>
        <w:r w:rsidDel="00856058">
          <w:rPr>
            <w:noProof/>
          </w:rPr>
          <w:fldChar w:fldCharType="end"/>
        </w:r>
      </w:del>
    </w:p>
    <w:p w14:paraId="76759A36" w14:textId="27BF8453" w:rsidR="005B5EAD" w:rsidRPr="00785C54" w:rsidDel="00856058" w:rsidRDefault="004E0A69" w:rsidP="00785C54">
      <w:pPr>
        <w:pStyle w:val="TM2"/>
        <w:rPr>
          <w:del w:id="937" w:author="Ilkka Rinne" w:date="2022-09-06T15:55:00Z"/>
          <w:rFonts w:asciiTheme="minorHAnsi" w:eastAsiaTheme="minorEastAsia" w:hAnsiTheme="minorHAnsi"/>
          <w:b w:val="0"/>
          <w:noProof/>
          <w:lang w:val="sv-SE" w:eastAsia="sv-SE"/>
        </w:rPr>
      </w:pPr>
      <w:del w:id="938" w:author="Ilkka Rinne" w:date="2022-09-06T15:55:00Z">
        <w:r w:rsidDel="00856058">
          <w:fldChar w:fldCharType="begin"/>
        </w:r>
        <w:r w:rsidDel="00856058">
          <w:delInstrText xml:space="preserve"> HYPERLINK \l "_Toc87620365" </w:delInstrText>
        </w:r>
        <w:r w:rsidDel="00856058">
          <w:fldChar w:fldCharType="separate"/>
        </w:r>
        <w:r w:rsidR="005B5EAD" w:rsidRPr="00785C54" w:rsidDel="00856058">
          <w:rPr>
            <w:rStyle w:val="Lienhypertexte"/>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Alignment between Observation, Sample and domain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21</w:delText>
        </w:r>
        <w:r w:rsidR="005B5EAD" w:rsidRPr="00785C54" w:rsidDel="00856058">
          <w:rPr>
            <w:noProof/>
            <w:webHidden/>
          </w:rPr>
          <w:fldChar w:fldCharType="end"/>
        </w:r>
        <w:r w:rsidDel="00856058">
          <w:rPr>
            <w:noProof/>
          </w:rPr>
          <w:fldChar w:fldCharType="end"/>
        </w:r>
      </w:del>
    </w:p>
    <w:p w14:paraId="18A9F691" w14:textId="1239CB8D" w:rsidR="005B5EAD" w:rsidRPr="00785C54" w:rsidDel="00856058" w:rsidRDefault="004E0A69" w:rsidP="00785C54">
      <w:pPr>
        <w:pStyle w:val="TM1"/>
        <w:rPr>
          <w:del w:id="939" w:author="Ilkka Rinne" w:date="2022-09-06T15:55:00Z"/>
          <w:rFonts w:asciiTheme="minorHAnsi" w:eastAsiaTheme="minorEastAsia" w:hAnsiTheme="minorHAnsi"/>
          <w:b w:val="0"/>
          <w:noProof/>
          <w:lang w:val="sv-SE" w:eastAsia="sv-SE"/>
        </w:rPr>
      </w:pPr>
      <w:del w:id="940" w:author="Ilkka Rinne" w:date="2022-09-06T15:55:00Z">
        <w:r w:rsidDel="00856058">
          <w:fldChar w:fldCharType="begin"/>
        </w:r>
        <w:r w:rsidDel="00856058">
          <w:delInstrText xml:space="preserve"> HYPERLINK \l "_Toc87620366" </w:delInstrText>
        </w:r>
        <w:r w:rsidDel="00856058">
          <w:fldChar w:fldCharType="separate"/>
        </w:r>
        <w:r w:rsidR="005B5EAD" w:rsidRPr="00785C54" w:rsidDel="00856058">
          <w:rPr>
            <w:rStyle w:val="Lienhypertexte"/>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4B64D059" w14:textId="6F97EED7" w:rsidR="005B5EAD" w:rsidRPr="00785C54" w:rsidDel="00856058" w:rsidRDefault="004E0A69" w:rsidP="00785C54">
      <w:pPr>
        <w:pStyle w:val="TM2"/>
        <w:rPr>
          <w:del w:id="941" w:author="Ilkka Rinne" w:date="2022-09-06T15:55:00Z"/>
          <w:rFonts w:asciiTheme="minorHAnsi" w:eastAsiaTheme="minorEastAsia" w:hAnsiTheme="minorHAnsi"/>
          <w:b w:val="0"/>
          <w:noProof/>
          <w:lang w:val="sv-SE" w:eastAsia="sv-SE"/>
        </w:rPr>
      </w:pPr>
      <w:del w:id="942" w:author="Ilkka Rinne" w:date="2022-09-06T15:55:00Z">
        <w:r w:rsidDel="00856058">
          <w:fldChar w:fldCharType="begin"/>
        </w:r>
        <w:r w:rsidDel="00856058">
          <w:delInstrText xml:space="preserve"> HYPERLINK \l "_Toc87620367" </w:delInstrText>
        </w:r>
        <w:r w:rsidDel="00856058">
          <w:fldChar w:fldCharType="separate"/>
        </w:r>
        <w:r w:rsidR="005B5EAD" w:rsidRPr="00785C54" w:rsidDel="00856058">
          <w:rPr>
            <w:rStyle w:val="Lienhypertexte"/>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7599BE98" w14:textId="1DFB8865" w:rsidR="005B5EAD" w:rsidRPr="00785C54" w:rsidDel="00856058" w:rsidRDefault="004E0A69" w:rsidP="00785C54">
      <w:pPr>
        <w:pStyle w:val="TM2"/>
        <w:rPr>
          <w:del w:id="943" w:author="Ilkka Rinne" w:date="2022-09-06T15:55:00Z"/>
          <w:rFonts w:asciiTheme="minorHAnsi" w:eastAsiaTheme="minorEastAsia" w:hAnsiTheme="minorHAnsi"/>
          <w:b w:val="0"/>
          <w:noProof/>
          <w:lang w:val="sv-SE" w:eastAsia="sv-SE"/>
        </w:rPr>
      </w:pPr>
      <w:del w:id="944" w:author="Ilkka Rinne" w:date="2022-09-06T15:55:00Z">
        <w:r w:rsidDel="00856058">
          <w:fldChar w:fldCharType="begin"/>
        </w:r>
        <w:r w:rsidDel="00856058">
          <w:delInstrText xml:space="preserve"> HYPERLINK \l "_Toc87620368" </w:delInstrText>
        </w:r>
        <w:r w:rsidDel="00856058">
          <w:fldChar w:fldCharType="separate"/>
        </w:r>
        <w:r w:rsidR="005B5EAD" w:rsidRPr="00785C54" w:rsidDel="00856058">
          <w:rPr>
            <w:rStyle w:val="Lienhypertexte"/>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28</w:delText>
        </w:r>
        <w:r w:rsidR="005B5EAD" w:rsidRPr="00785C54" w:rsidDel="00856058">
          <w:rPr>
            <w:noProof/>
            <w:webHidden/>
          </w:rPr>
          <w:fldChar w:fldCharType="end"/>
        </w:r>
        <w:r w:rsidDel="00856058">
          <w:rPr>
            <w:noProof/>
          </w:rPr>
          <w:fldChar w:fldCharType="end"/>
        </w:r>
      </w:del>
    </w:p>
    <w:p w14:paraId="2631CC60" w14:textId="341C92C2" w:rsidR="005B5EAD" w:rsidRPr="00785C54" w:rsidDel="00856058" w:rsidRDefault="004E0A69" w:rsidP="00785C54">
      <w:pPr>
        <w:pStyle w:val="TM2"/>
        <w:rPr>
          <w:del w:id="945" w:author="Ilkka Rinne" w:date="2022-09-06T15:55:00Z"/>
          <w:rFonts w:asciiTheme="minorHAnsi" w:eastAsiaTheme="minorEastAsia" w:hAnsiTheme="minorHAnsi"/>
          <w:b w:val="0"/>
          <w:noProof/>
          <w:lang w:val="sv-SE" w:eastAsia="sv-SE"/>
        </w:rPr>
      </w:pPr>
      <w:del w:id="946" w:author="Ilkka Rinne" w:date="2022-09-06T15:55:00Z">
        <w:r w:rsidDel="00856058">
          <w:fldChar w:fldCharType="begin"/>
        </w:r>
        <w:r w:rsidDel="00856058">
          <w:delInstrText xml:space="preserve"> HYPERLINK \l "_Toc87620369" </w:delInstrText>
        </w:r>
        <w:r w:rsidDel="00856058">
          <w:fldChar w:fldCharType="separate"/>
        </w:r>
        <w:r w:rsidR="005B5EAD" w:rsidRPr="00785C54" w:rsidDel="00856058">
          <w:rPr>
            <w:rStyle w:val="Lienhypertexte"/>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34</w:delText>
        </w:r>
        <w:r w:rsidR="005B5EAD" w:rsidRPr="00785C54" w:rsidDel="00856058">
          <w:rPr>
            <w:noProof/>
            <w:webHidden/>
          </w:rPr>
          <w:fldChar w:fldCharType="end"/>
        </w:r>
        <w:r w:rsidDel="00856058">
          <w:rPr>
            <w:noProof/>
          </w:rPr>
          <w:fldChar w:fldCharType="end"/>
        </w:r>
      </w:del>
    </w:p>
    <w:p w14:paraId="5F7A3BCA" w14:textId="3A1CD5DC" w:rsidR="005B5EAD" w:rsidRPr="00785C54" w:rsidDel="00856058" w:rsidRDefault="004E0A69" w:rsidP="00785C54">
      <w:pPr>
        <w:pStyle w:val="TM2"/>
        <w:rPr>
          <w:del w:id="947" w:author="Ilkka Rinne" w:date="2022-09-06T15:55:00Z"/>
          <w:rFonts w:asciiTheme="minorHAnsi" w:eastAsiaTheme="minorEastAsia" w:hAnsiTheme="minorHAnsi"/>
          <w:b w:val="0"/>
          <w:noProof/>
          <w:lang w:val="sv-SE" w:eastAsia="sv-SE"/>
        </w:rPr>
      </w:pPr>
      <w:del w:id="948" w:author="Ilkka Rinne" w:date="2022-09-06T15:55:00Z">
        <w:r w:rsidDel="00856058">
          <w:fldChar w:fldCharType="begin"/>
        </w:r>
        <w:r w:rsidDel="00856058">
          <w:delInstrText xml:space="preserve"> HYPERLINK \l "_Toc87620370" </w:delInstrText>
        </w:r>
        <w:r w:rsidDel="00856058">
          <w:fldChar w:fldCharType="separate"/>
        </w:r>
        <w:r w:rsidR="005B5EAD" w:rsidRPr="00785C54" w:rsidDel="00856058">
          <w:rPr>
            <w:rStyle w:val="Lienhypertexte"/>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35</w:delText>
        </w:r>
        <w:r w:rsidR="005B5EAD" w:rsidRPr="00785C54" w:rsidDel="00856058">
          <w:rPr>
            <w:noProof/>
            <w:webHidden/>
          </w:rPr>
          <w:fldChar w:fldCharType="end"/>
        </w:r>
        <w:r w:rsidDel="00856058">
          <w:rPr>
            <w:noProof/>
          </w:rPr>
          <w:fldChar w:fldCharType="end"/>
        </w:r>
      </w:del>
    </w:p>
    <w:p w14:paraId="6F54A812" w14:textId="6639D00E" w:rsidR="005B5EAD" w:rsidRPr="00785C54" w:rsidDel="00856058" w:rsidRDefault="004E0A69" w:rsidP="00785C54">
      <w:pPr>
        <w:pStyle w:val="TM2"/>
        <w:rPr>
          <w:del w:id="949" w:author="Ilkka Rinne" w:date="2022-09-06T15:55:00Z"/>
          <w:rFonts w:asciiTheme="minorHAnsi" w:eastAsiaTheme="minorEastAsia" w:hAnsiTheme="minorHAnsi"/>
          <w:b w:val="0"/>
          <w:noProof/>
          <w:lang w:val="sv-SE" w:eastAsia="sv-SE"/>
        </w:rPr>
      </w:pPr>
      <w:del w:id="950" w:author="Ilkka Rinne" w:date="2022-09-06T15:55:00Z">
        <w:r w:rsidDel="00856058">
          <w:fldChar w:fldCharType="begin"/>
        </w:r>
        <w:r w:rsidDel="00856058">
          <w:delInstrText xml:space="preserve"> HYPERLINK \l "_Toc87620371" </w:delInstrText>
        </w:r>
        <w:r w:rsidDel="00856058">
          <w:fldChar w:fldCharType="separate"/>
        </w:r>
        <w:r w:rsidR="005B5EAD" w:rsidRPr="00785C54" w:rsidDel="00856058">
          <w:rPr>
            <w:rStyle w:val="Lienhypertexte"/>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36</w:delText>
        </w:r>
        <w:r w:rsidR="005B5EAD" w:rsidRPr="00785C54" w:rsidDel="00856058">
          <w:rPr>
            <w:noProof/>
            <w:webHidden/>
          </w:rPr>
          <w:fldChar w:fldCharType="end"/>
        </w:r>
        <w:r w:rsidDel="00856058">
          <w:rPr>
            <w:noProof/>
          </w:rPr>
          <w:fldChar w:fldCharType="end"/>
        </w:r>
      </w:del>
    </w:p>
    <w:p w14:paraId="1DC0A5C4" w14:textId="0B451CD5" w:rsidR="005B5EAD" w:rsidRPr="00785C54" w:rsidDel="00856058" w:rsidRDefault="004E0A69" w:rsidP="00785C54">
      <w:pPr>
        <w:pStyle w:val="TM2"/>
        <w:rPr>
          <w:del w:id="951" w:author="Ilkka Rinne" w:date="2022-09-06T15:55:00Z"/>
          <w:rFonts w:asciiTheme="minorHAnsi" w:eastAsiaTheme="minorEastAsia" w:hAnsiTheme="minorHAnsi"/>
          <w:b w:val="0"/>
          <w:noProof/>
          <w:lang w:val="sv-SE" w:eastAsia="sv-SE"/>
        </w:rPr>
      </w:pPr>
      <w:del w:id="952" w:author="Ilkka Rinne" w:date="2022-09-06T15:55:00Z">
        <w:r w:rsidDel="00856058">
          <w:fldChar w:fldCharType="begin"/>
        </w:r>
        <w:r w:rsidDel="00856058">
          <w:delInstrText xml:space="preserve"> HYPERLINK \l "_Toc87620372" </w:delInstrText>
        </w:r>
        <w:r w:rsidDel="00856058">
          <w:fldChar w:fldCharType="separate"/>
        </w:r>
        <w:r w:rsidR="005B5EAD" w:rsidRPr="00785C54" w:rsidDel="00856058">
          <w:rPr>
            <w:rStyle w:val="Lienhypertexte"/>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37</w:delText>
        </w:r>
        <w:r w:rsidR="005B5EAD" w:rsidRPr="00785C54" w:rsidDel="00856058">
          <w:rPr>
            <w:noProof/>
            <w:webHidden/>
          </w:rPr>
          <w:fldChar w:fldCharType="end"/>
        </w:r>
        <w:r w:rsidDel="00856058">
          <w:rPr>
            <w:noProof/>
          </w:rPr>
          <w:fldChar w:fldCharType="end"/>
        </w:r>
      </w:del>
    </w:p>
    <w:p w14:paraId="02A400FC" w14:textId="66CCD516" w:rsidR="005B5EAD" w:rsidRPr="00785C54" w:rsidDel="00856058" w:rsidRDefault="004E0A69" w:rsidP="00785C54">
      <w:pPr>
        <w:pStyle w:val="TM2"/>
        <w:rPr>
          <w:del w:id="953" w:author="Ilkka Rinne" w:date="2022-09-06T15:55:00Z"/>
          <w:rFonts w:asciiTheme="minorHAnsi" w:eastAsiaTheme="minorEastAsia" w:hAnsiTheme="minorHAnsi"/>
          <w:b w:val="0"/>
          <w:noProof/>
          <w:lang w:val="sv-SE" w:eastAsia="sv-SE"/>
        </w:rPr>
      </w:pPr>
      <w:del w:id="954" w:author="Ilkka Rinne" w:date="2022-09-06T15:55:00Z">
        <w:r w:rsidDel="00856058">
          <w:fldChar w:fldCharType="begin"/>
        </w:r>
        <w:r w:rsidDel="00856058">
          <w:delInstrText xml:space="preserve"> HYPERLINK \l "_Toc87620373" </w:delInstrText>
        </w:r>
        <w:r w:rsidDel="00856058">
          <w:fldChar w:fldCharType="separate"/>
        </w:r>
        <w:r w:rsidR="005B5EAD" w:rsidRPr="00785C54" w:rsidDel="00856058">
          <w:rPr>
            <w:rStyle w:val="Lienhypertexte"/>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39</w:delText>
        </w:r>
        <w:r w:rsidR="005B5EAD" w:rsidRPr="00785C54" w:rsidDel="00856058">
          <w:rPr>
            <w:noProof/>
            <w:webHidden/>
          </w:rPr>
          <w:fldChar w:fldCharType="end"/>
        </w:r>
        <w:r w:rsidDel="00856058">
          <w:rPr>
            <w:noProof/>
          </w:rPr>
          <w:fldChar w:fldCharType="end"/>
        </w:r>
      </w:del>
    </w:p>
    <w:p w14:paraId="68C68089" w14:textId="4E33F704" w:rsidR="005B5EAD" w:rsidRPr="00785C54" w:rsidDel="00856058" w:rsidRDefault="004E0A69" w:rsidP="00785C54">
      <w:pPr>
        <w:pStyle w:val="TM2"/>
        <w:rPr>
          <w:del w:id="955" w:author="Ilkka Rinne" w:date="2022-09-06T15:55:00Z"/>
          <w:rFonts w:asciiTheme="minorHAnsi" w:eastAsiaTheme="minorEastAsia" w:hAnsiTheme="minorHAnsi"/>
          <w:b w:val="0"/>
          <w:noProof/>
          <w:lang w:val="sv-SE" w:eastAsia="sv-SE"/>
        </w:rPr>
      </w:pPr>
      <w:del w:id="956" w:author="Ilkka Rinne" w:date="2022-09-06T15:55:00Z">
        <w:r w:rsidDel="00856058">
          <w:fldChar w:fldCharType="begin"/>
        </w:r>
        <w:r w:rsidDel="00856058">
          <w:delInstrText xml:space="preserve"> HYPERLINK \l "_Toc87620374" </w:delInstrText>
        </w:r>
        <w:r w:rsidDel="00856058">
          <w:fldChar w:fldCharType="separate"/>
        </w:r>
        <w:r w:rsidR="005B5EAD" w:rsidRPr="00785C54" w:rsidDel="00856058">
          <w:rPr>
            <w:rStyle w:val="Lienhypertexte"/>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40</w:delText>
        </w:r>
        <w:r w:rsidR="005B5EAD" w:rsidRPr="00785C54" w:rsidDel="00856058">
          <w:rPr>
            <w:noProof/>
            <w:webHidden/>
          </w:rPr>
          <w:fldChar w:fldCharType="end"/>
        </w:r>
        <w:r w:rsidDel="00856058">
          <w:rPr>
            <w:noProof/>
          </w:rPr>
          <w:fldChar w:fldCharType="end"/>
        </w:r>
      </w:del>
    </w:p>
    <w:p w14:paraId="223E026E" w14:textId="758D2144" w:rsidR="005B5EAD" w:rsidRPr="00785C54" w:rsidDel="00856058" w:rsidRDefault="004E0A69" w:rsidP="00785C54">
      <w:pPr>
        <w:pStyle w:val="TM1"/>
        <w:rPr>
          <w:del w:id="957" w:author="Ilkka Rinne" w:date="2022-09-06T15:55:00Z"/>
          <w:rFonts w:asciiTheme="minorHAnsi" w:eastAsiaTheme="minorEastAsia" w:hAnsiTheme="minorHAnsi"/>
          <w:b w:val="0"/>
          <w:noProof/>
          <w:lang w:val="sv-SE" w:eastAsia="sv-SE"/>
        </w:rPr>
      </w:pPr>
      <w:del w:id="958" w:author="Ilkka Rinne" w:date="2022-09-06T15:55:00Z">
        <w:r w:rsidDel="00856058">
          <w:fldChar w:fldCharType="begin"/>
        </w:r>
        <w:r w:rsidDel="00856058">
          <w:delInstrText xml:space="preserve"> HYPERLINK \l "_Toc87620375" </w:delInstrText>
        </w:r>
        <w:r w:rsidDel="00856058">
          <w:fldChar w:fldCharType="separate"/>
        </w:r>
        <w:r w:rsidR="005B5EAD" w:rsidRPr="00785C54" w:rsidDel="00856058">
          <w:rPr>
            <w:rStyle w:val="Lienhypertexte"/>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Observation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3FF00DB4" w14:textId="380795B8" w:rsidR="005B5EAD" w:rsidRPr="00785C54" w:rsidDel="00856058" w:rsidRDefault="004E0A69" w:rsidP="00785C54">
      <w:pPr>
        <w:pStyle w:val="TM2"/>
        <w:rPr>
          <w:del w:id="959" w:author="Ilkka Rinne" w:date="2022-09-06T15:55:00Z"/>
          <w:rFonts w:asciiTheme="minorHAnsi" w:eastAsiaTheme="minorEastAsia" w:hAnsiTheme="minorHAnsi"/>
          <w:b w:val="0"/>
          <w:noProof/>
          <w:lang w:val="sv-SE" w:eastAsia="sv-SE"/>
        </w:rPr>
      </w:pPr>
      <w:del w:id="960" w:author="Ilkka Rinne" w:date="2022-09-06T15:55:00Z">
        <w:r w:rsidDel="00856058">
          <w:fldChar w:fldCharType="begin"/>
        </w:r>
        <w:r w:rsidDel="00856058">
          <w:delInstrText xml:space="preserve"> HYPERLINK \l "_Toc87620376" </w:delInstrText>
        </w:r>
        <w:r w:rsidDel="00856058">
          <w:fldChar w:fldCharType="separate"/>
        </w:r>
        <w:r w:rsidR="005B5EAD" w:rsidRPr="00785C54" w:rsidDel="00856058">
          <w:rPr>
            <w:rStyle w:val="Lienhypertexte"/>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774A80C3" w14:textId="590FF9F3" w:rsidR="005B5EAD" w:rsidRPr="00785C54" w:rsidDel="00856058" w:rsidRDefault="004E0A69" w:rsidP="00785C54">
      <w:pPr>
        <w:pStyle w:val="TM2"/>
        <w:rPr>
          <w:del w:id="961" w:author="Ilkka Rinne" w:date="2022-09-06T15:55:00Z"/>
          <w:rFonts w:asciiTheme="minorHAnsi" w:eastAsiaTheme="minorEastAsia" w:hAnsiTheme="minorHAnsi"/>
          <w:b w:val="0"/>
          <w:noProof/>
          <w:lang w:val="sv-SE" w:eastAsia="sv-SE"/>
        </w:rPr>
      </w:pPr>
      <w:del w:id="962" w:author="Ilkka Rinne" w:date="2022-09-06T15:55:00Z">
        <w:r w:rsidDel="00856058">
          <w:fldChar w:fldCharType="begin"/>
        </w:r>
        <w:r w:rsidDel="00856058">
          <w:delInstrText xml:space="preserve"> HYPERLINK \l "_Toc87620377" </w:delInstrText>
        </w:r>
        <w:r w:rsidDel="00856058">
          <w:fldChar w:fldCharType="separate"/>
        </w:r>
        <w:r w:rsidR="005B5EAD" w:rsidRPr="00785C54" w:rsidDel="00856058">
          <w:rPr>
            <w:rStyle w:val="Lienhypertexte"/>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42</w:delText>
        </w:r>
        <w:r w:rsidR="005B5EAD" w:rsidRPr="00785C54" w:rsidDel="00856058">
          <w:rPr>
            <w:noProof/>
            <w:webHidden/>
          </w:rPr>
          <w:fldChar w:fldCharType="end"/>
        </w:r>
        <w:r w:rsidDel="00856058">
          <w:rPr>
            <w:noProof/>
          </w:rPr>
          <w:fldChar w:fldCharType="end"/>
        </w:r>
      </w:del>
    </w:p>
    <w:p w14:paraId="003AB8E6" w14:textId="5F88B6E7" w:rsidR="005B5EAD" w:rsidRPr="00785C54" w:rsidDel="00856058" w:rsidRDefault="004E0A69" w:rsidP="00785C54">
      <w:pPr>
        <w:pStyle w:val="TM2"/>
        <w:rPr>
          <w:del w:id="963" w:author="Ilkka Rinne" w:date="2022-09-06T15:55:00Z"/>
          <w:rFonts w:asciiTheme="minorHAnsi" w:eastAsiaTheme="minorEastAsia" w:hAnsiTheme="minorHAnsi"/>
          <w:b w:val="0"/>
          <w:noProof/>
          <w:lang w:val="sv-SE" w:eastAsia="sv-SE"/>
        </w:rPr>
      </w:pPr>
      <w:del w:id="964" w:author="Ilkka Rinne" w:date="2022-09-06T15:55:00Z">
        <w:r w:rsidDel="00856058">
          <w:fldChar w:fldCharType="begin"/>
        </w:r>
        <w:r w:rsidDel="00856058">
          <w:delInstrText xml:space="preserve"> HYPERLINK \l "_Toc87620378" </w:delInstrText>
        </w:r>
        <w:r w:rsidDel="00856058">
          <w:fldChar w:fldCharType="separate"/>
        </w:r>
        <w:r w:rsidR="005B5EAD" w:rsidRPr="00785C54" w:rsidDel="00856058">
          <w:rPr>
            <w:rStyle w:val="Lienhypertexte"/>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47</w:delText>
        </w:r>
        <w:r w:rsidR="005B5EAD" w:rsidRPr="00785C54" w:rsidDel="00856058">
          <w:rPr>
            <w:noProof/>
            <w:webHidden/>
          </w:rPr>
          <w:fldChar w:fldCharType="end"/>
        </w:r>
        <w:r w:rsidDel="00856058">
          <w:rPr>
            <w:noProof/>
          </w:rPr>
          <w:fldChar w:fldCharType="end"/>
        </w:r>
      </w:del>
    </w:p>
    <w:p w14:paraId="67D3ED00" w14:textId="6B6E5CD9" w:rsidR="005B5EAD" w:rsidRPr="00785C54" w:rsidDel="00856058" w:rsidRDefault="004E0A69" w:rsidP="00785C54">
      <w:pPr>
        <w:pStyle w:val="TM2"/>
        <w:rPr>
          <w:del w:id="965" w:author="Ilkka Rinne" w:date="2022-09-06T15:55:00Z"/>
          <w:rFonts w:asciiTheme="minorHAnsi" w:eastAsiaTheme="minorEastAsia" w:hAnsiTheme="minorHAnsi"/>
          <w:b w:val="0"/>
          <w:noProof/>
          <w:lang w:val="sv-SE" w:eastAsia="sv-SE"/>
        </w:rPr>
      </w:pPr>
      <w:del w:id="966" w:author="Ilkka Rinne" w:date="2022-09-06T15:55:00Z">
        <w:r w:rsidDel="00856058">
          <w:fldChar w:fldCharType="begin"/>
        </w:r>
        <w:r w:rsidDel="00856058">
          <w:delInstrText xml:space="preserve"> HYPERLINK \l "_Toc87620379" </w:delInstrText>
        </w:r>
        <w:r w:rsidDel="00856058">
          <w:fldChar w:fldCharType="separate"/>
        </w:r>
        <w:r w:rsidR="005B5EAD" w:rsidRPr="00785C54" w:rsidDel="00856058">
          <w:rPr>
            <w:rStyle w:val="Lienhypertexte"/>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49</w:delText>
        </w:r>
        <w:r w:rsidR="005B5EAD" w:rsidRPr="00785C54" w:rsidDel="00856058">
          <w:rPr>
            <w:noProof/>
            <w:webHidden/>
          </w:rPr>
          <w:fldChar w:fldCharType="end"/>
        </w:r>
        <w:r w:rsidDel="00856058">
          <w:rPr>
            <w:noProof/>
          </w:rPr>
          <w:fldChar w:fldCharType="end"/>
        </w:r>
      </w:del>
    </w:p>
    <w:p w14:paraId="4838019A" w14:textId="1FA64723" w:rsidR="005B5EAD" w:rsidRPr="00785C54" w:rsidDel="00856058" w:rsidRDefault="004E0A69" w:rsidP="00785C54">
      <w:pPr>
        <w:pStyle w:val="TM2"/>
        <w:rPr>
          <w:del w:id="967" w:author="Ilkka Rinne" w:date="2022-09-06T15:55:00Z"/>
          <w:rFonts w:asciiTheme="minorHAnsi" w:eastAsiaTheme="minorEastAsia" w:hAnsiTheme="minorHAnsi"/>
          <w:b w:val="0"/>
          <w:noProof/>
          <w:lang w:val="sv-SE" w:eastAsia="sv-SE"/>
        </w:rPr>
      </w:pPr>
      <w:del w:id="968" w:author="Ilkka Rinne" w:date="2022-09-06T15:55:00Z">
        <w:r w:rsidDel="00856058">
          <w:fldChar w:fldCharType="begin"/>
        </w:r>
        <w:r w:rsidDel="00856058">
          <w:delInstrText xml:space="preserve"> HYPERLINK \l "_Toc87620380" </w:delInstrText>
        </w:r>
        <w:r w:rsidDel="00856058">
          <w:fldChar w:fldCharType="separate"/>
        </w:r>
        <w:r w:rsidR="005B5EAD" w:rsidRPr="00785C54" w:rsidDel="00856058">
          <w:rPr>
            <w:rStyle w:val="Lienhypertexte"/>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50</w:delText>
        </w:r>
        <w:r w:rsidR="005B5EAD" w:rsidRPr="00785C54" w:rsidDel="00856058">
          <w:rPr>
            <w:noProof/>
            <w:webHidden/>
          </w:rPr>
          <w:fldChar w:fldCharType="end"/>
        </w:r>
        <w:r w:rsidDel="00856058">
          <w:rPr>
            <w:noProof/>
          </w:rPr>
          <w:fldChar w:fldCharType="end"/>
        </w:r>
      </w:del>
    </w:p>
    <w:p w14:paraId="27A248B0" w14:textId="25875FBB" w:rsidR="005B5EAD" w:rsidRPr="00785C54" w:rsidDel="00856058" w:rsidRDefault="004E0A69" w:rsidP="00785C54">
      <w:pPr>
        <w:pStyle w:val="TM2"/>
        <w:rPr>
          <w:del w:id="969" w:author="Ilkka Rinne" w:date="2022-09-06T15:55:00Z"/>
          <w:rFonts w:asciiTheme="minorHAnsi" w:eastAsiaTheme="minorEastAsia" w:hAnsiTheme="minorHAnsi"/>
          <w:b w:val="0"/>
          <w:noProof/>
          <w:lang w:val="sv-SE" w:eastAsia="sv-SE"/>
        </w:rPr>
      </w:pPr>
      <w:del w:id="970" w:author="Ilkka Rinne" w:date="2022-09-06T15:55:00Z">
        <w:r w:rsidDel="00856058">
          <w:fldChar w:fldCharType="begin"/>
        </w:r>
        <w:r w:rsidDel="00856058">
          <w:delInstrText xml:space="preserve"> HYPERLINK \l "_Toc87620381" </w:delInstrText>
        </w:r>
        <w:r w:rsidDel="00856058">
          <w:fldChar w:fldCharType="separate"/>
        </w:r>
        <w:r w:rsidR="005B5EAD" w:rsidRPr="00785C54" w:rsidDel="00856058">
          <w:rPr>
            <w:rStyle w:val="Lienhypertexte"/>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51</w:delText>
        </w:r>
        <w:r w:rsidR="005B5EAD" w:rsidRPr="00785C54" w:rsidDel="00856058">
          <w:rPr>
            <w:noProof/>
            <w:webHidden/>
          </w:rPr>
          <w:fldChar w:fldCharType="end"/>
        </w:r>
        <w:r w:rsidDel="00856058">
          <w:rPr>
            <w:noProof/>
          </w:rPr>
          <w:fldChar w:fldCharType="end"/>
        </w:r>
      </w:del>
    </w:p>
    <w:p w14:paraId="17CB5651" w14:textId="6EAF4CB0" w:rsidR="005B5EAD" w:rsidRPr="00785C54" w:rsidDel="00856058" w:rsidRDefault="004E0A69" w:rsidP="00785C54">
      <w:pPr>
        <w:pStyle w:val="TM2"/>
        <w:rPr>
          <w:del w:id="971" w:author="Ilkka Rinne" w:date="2022-09-06T15:55:00Z"/>
          <w:rFonts w:asciiTheme="minorHAnsi" w:eastAsiaTheme="minorEastAsia" w:hAnsiTheme="minorHAnsi"/>
          <w:b w:val="0"/>
          <w:noProof/>
          <w:lang w:val="sv-SE" w:eastAsia="sv-SE"/>
        </w:rPr>
      </w:pPr>
      <w:del w:id="972" w:author="Ilkka Rinne" w:date="2022-09-06T15:55:00Z">
        <w:r w:rsidDel="00856058">
          <w:fldChar w:fldCharType="begin"/>
        </w:r>
        <w:r w:rsidDel="00856058">
          <w:delInstrText xml:space="preserve"> HYPERLINK \l "_Toc87620382" </w:delInstrText>
        </w:r>
        <w:r w:rsidDel="00856058">
          <w:fldChar w:fldCharType="separate"/>
        </w:r>
        <w:r w:rsidR="005B5EAD" w:rsidRPr="00785C54" w:rsidDel="00856058">
          <w:rPr>
            <w:rStyle w:val="Lienhypertexte"/>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52</w:delText>
        </w:r>
        <w:r w:rsidR="005B5EAD" w:rsidRPr="00785C54" w:rsidDel="00856058">
          <w:rPr>
            <w:noProof/>
            <w:webHidden/>
          </w:rPr>
          <w:fldChar w:fldCharType="end"/>
        </w:r>
        <w:r w:rsidDel="00856058">
          <w:rPr>
            <w:noProof/>
          </w:rPr>
          <w:fldChar w:fldCharType="end"/>
        </w:r>
      </w:del>
    </w:p>
    <w:p w14:paraId="6EBB14C0" w14:textId="429967CA" w:rsidR="005B5EAD" w:rsidRPr="00785C54" w:rsidDel="00856058" w:rsidRDefault="004E0A69" w:rsidP="00785C54">
      <w:pPr>
        <w:pStyle w:val="TM2"/>
        <w:rPr>
          <w:del w:id="973" w:author="Ilkka Rinne" w:date="2022-09-06T15:55:00Z"/>
          <w:rFonts w:asciiTheme="minorHAnsi" w:eastAsiaTheme="minorEastAsia" w:hAnsiTheme="minorHAnsi"/>
          <w:b w:val="0"/>
          <w:noProof/>
          <w:lang w:val="sv-SE" w:eastAsia="sv-SE"/>
        </w:rPr>
      </w:pPr>
      <w:del w:id="974" w:author="Ilkka Rinne" w:date="2022-09-06T15:55:00Z">
        <w:r w:rsidDel="00856058">
          <w:fldChar w:fldCharType="begin"/>
        </w:r>
        <w:r w:rsidDel="00856058">
          <w:delInstrText xml:space="preserve"> HYPERLINK \l "_Toc87620383" </w:delInstrText>
        </w:r>
        <w:r w:rsidDel="00856058">
          <w:fldChar w:fldCharType="separate"/>
        </w:r>
        <w:r w:rsidR="005B5EAD" w:rsidRPr="00785C54" w:rsidDel="00856058">
          <w:rPr>
            <w:rStyle w:val="Lienhypertexte"/>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53</w:delText>
        </w:r>
        <w:r w:rsidR="005B5EAD" w:rsidRPr="00785C54" w:rsidDel="00856058">
          <w:rPr>
            <w:noProof/>
            <w:webHidden/>
          </w:rPr>
          <w:fldChar w:fldCharType="end"/>
        </w:r>
        <w:r w:rsidDel="00856058">
          <w:rPr>
            <w:noProof/>
          </w:rPr>
          <w:fldChar w:fldCharType="end"/>
        </w:r>
      </w:del>
    </w:p>
    <w:p w14:paraId="1A17F3DA" w14:textId="08444814" w:rsidR="005B5EAD" w:rsidRPr="00785C54" w:rsidDel="00856058" w:rsidRDefault="004E0A69" w:rsidP="00785C54">
      <w:pPr>
        <w:pStyle w:val="TM2"/>
        <w:rPr>
          <w:del w:id="975" w:author="Ilkka Rinne" w:date="2022-09-06T15:55:00Z"/>
          <w:rFonts w:asciiTheme="minorHAnsi" w:eastAsiaTheme="minorEastAsia" w:hAnsiTheme="minorHAnsi"/>
          <w:b w:val="0"/>
          <w:noProof/>
          <w:lang w:val="sv-SE" w:eastAsia="sv-SE"/>
        </w:rPr>
      </w:pPr>
      <w:del w:id="976" w:author="Ilkka Rinne" w:date="2022-09-06T15:55:00Z">
        <w:r w:rsidDel="00856058">
          <w:fldChar w:fldCharType="begin"/>
        </w:r>
        <w:r w:rsidDel="00856058">
          <w:delInstrText xml:space="preserve"> HYPERLINK \l "_Toc87620384" </w:delInstrText>
        </w:r>
        <w:r w:rsidDel="00856058">
          <w:fldChar w:fldCharType="separate"/>
        </w:r>
        <w:r w:rsidR="005B5EAD" w:rsidRPr="00785C54" w:rsidDel="00856058">
          <w:rPr>
            <w:rStyle w:val="Lienhypertexte"/>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NamedValue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54</w:delText>
        </w:r>
        <w:r w:rsidR="005B5EAD" w:rsidRPr="00785C54" w:rsidDel="00856058">
          <w:rPr>
            <w:noProof/>
            <w:webHidden/>
          </w:rPr>
          <w:fldChar w:fldCharType="end"/>
        </w:r>
        <w:r w:rsidDel="00856058">
          <w:rPr>
            <w:noProof/>
          </w:rPr>
          <w:fldChar w:fldCharType="end"/>
        </w:r>
      </w:del>
    </w:p>
    <w:p w14:paraId="23F2AD77" w14:textId="0B526F71" w:rsidR="005B5EAD" w:rsidRPr="00785C54" w:rsidDel="00856058" w:rsidRDefault="004E0A69" w:rsidP="00785C54">
      <w:pPr>
        <w:pStyle w:val="TM2"/>
        <w:rPr>
          <w:del w:id="977" w:author="Ilkka Rinne" w:date="2022-09-06T15:55:00Z"/>
          <w:rFonts w:asciiTheme="minorHAnsi" w:eastAsiaTheme="minorEastAsia" w:hAnsiTheme="minorHAnsi"/>
          <w:b w:val="0"/>
          <w:noProof/>
          <w:lang w:val="sv-SE" w:eastAsia="sv-SE"/>
        </w:rPr>
      </w:pPr>
      <w:del w:id="978" w:author="Ilkka Rinne" w:date="2022-09-06T15:55:00Z">
        <w:r w:rsidDel="00856058">
          <w:fldChar w:fldCharType="begin"/>
        </w:r>
        <w:r w:rsidDel="00856058">
          <w:delInstrText xml:space="preserve"> HYPERLINK \l "_Toc87620385" </w:delInstrText>
        </w:r>
        <w:r w:rsidDel="00856058">
          <w:fldChar w:fldCharType="separate"/>
        </w:r>
        <w:r w:rsidR="005B5EAD" w:rsidRPr="00785C54" w:rsidDel="00856058">
          <w:rPr>
            <w:rStyle w:val="Lienhypertexte"/>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55</w:delText>
        </w:r>
        <w:r w:rsidR="005B5EAD" w:rsidRPr="00785C54" w:rsidDel="00856058">
          <w:rPr>
            <w:noProof/>
            <w:webHidden/>
          </w:rPr>
          <w:fldChar w:fldCharType="end"/>
        </w:r>
        <w:r w:rsidDel="00856058">
          <w:rPr>
            <w:noProof/>
          </w:rPr>
          <w:fldChar w:fldCharType="end"/>
        </w:r>
      </w:del>
    </w:p>
    <w:p w14:paraId="2FF57BB5" w14:textId="6F517A21" w:rsidR="005B5EAD" w:rsidRPr="00785C54" w:rsidDel="00856058" w:rsidRDefault="004E0A69" w:rsidP="00785C54">
      <w:pPr>
        <w:pStyle w:val="TM1"/>
        <w:rPr>
          <w:del w:id="979" w:author="Ilkka Rinne" w:date="2022-09-06T15:55:00Z"/>
          <w:rFonts w:asciiTheme="minorHAnsi" w:eastAsiaTheme="minorEastAsia" w:hAnsiTheme="minorHAnsi"/>
          <w:b w:val="0"/>
          <w:noProof/>
          <w:lang w:val="sv-SE" w:eastAsia="sv-SE"/>
        </w:rPr>
      </w:pPr>
      <w:del w:id="980" w:author="Ilkka Rinne" w:date="2022-09-06T15:55:00Z">
        <w:r w:rsidDel="00856058">
          <w:fldChar w:fldCharType="begin"/>
        </w:r>
        <w:r w:rsidDel="00856058">
          <w:delInstrText xml:space="preserve"> HYPERLINK \l "_Toc87620386" </w:delInstrText>
        </w:r>
        <w:r w:rsidDel="00856058">
          <w:fldChar w:fldCharType="separate"/>
        </w:r>
        <w:r w:rsidR="005B5EAD" w:rsidRPr="00785C54" w:rsidDel="00856058">
          <w:rPr>
            <w:rStyle w:val="Lienhypertexte"/>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Observations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7797A18C" w14:textId="02FBA93F" w:rsidR="005B5EAD" w:rsidRPr="00785C54" w:rsidDel="00856058" w:rsidRDefault="004E0A69" w:rsidP="00785C54">
      <w:pPr>
        <w:pStyle w:val="TM2"/>
        <w:rPr>
          <w:del w:id="981" w:author="Ilkka Rinne" w:date="2022-09-06T15:55:00Z"/>
          <w:rFonts w:asciiTheme="minorHAnsi" w:eastAsiaTheme="minorEastAsia" w:hAnsiTheme="minorHAnsi"/>
          <w:b w:val="0"/>
          <w:noProof/>
          <w:lang w:val="sv-SE" w:eastAsia="sv-SE"/>
        </w:rPr>
      </w:pPr>
      <w:del w:id="982" w:author="Ilkka Rinne" w:date="2022-09-06T15:55:00Z">
        <w:r w:rsidDel="00856058">
          <w:fldChar w:fldCharType="begin"/>
        </w:r>
        <w:r w:rsidDel="00856058">
          <w:delInstrText xml:space="preserve"> HYPERLINK \l "_Toc87620387" </w:delInstrText>
        </w:r>
        <w:r w:rsidDel="00856058">
          <w:fldChar w:fldCharType="separate"/>
        </w:r>
        <w:r w:rsidR="005B5EAD" w:rsidRPr="00785C54" w:rsidDel="00856058">
          <w:rPr>
            <w:rStyle w:val="Lienhypertexte"/>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0F1D6D0D" w14:textId="3328268F" w:rsidR="005B5EAD" w:rsidRPr="00785C54" w:rsidDel="00856058" w:rsidRDefault="004E0A69" w:rsidP="00785C54">
      <w:pPr>
        <w:pStyle w:val="TM2"/>
        <w:rPr>
          <w:del w:id="983" w:author="Ilkka Rinne" w:date="2022-09-06T15:55:00Z"/>
          <w:rFonts w:asciiTheme="minorHAnsi" w:eastAsiaTheme="minorEastAsia" w:hAnsiTheme="minorHAnsi"/>
          <w:b w:val="0"/>
          <w:noProof/>
          <w:lang w:val="sv-SE" w:eastAsia="sv-SE"/>
        </w:rPr>
      </w:pPr>
      <w:del w:id="984" w:author="Ilkka Rinne" w:date="2022-09-06T15:55:00Z">
        <w:r w:rsidDel="00856058">
          <w:fldChar w:fldCharType="begin"/>
        </w:r>
        <w:r w:rsidDel="00856058">
          <w:delInstrText xml:space="preserve"> HYPERLINK \l "_Toc87620388" </w:delInstrText>
        </w:r>
        <w:r w:rsidDel="00856058">
          <w:fldChar w:fldCharType="separate"/>
        </w:r>
        <w:r w:rsidR="005B5EAD" w:rsidRPr="00785C54" w:rsidDel="00856058">
          <w:rPr>
            <w:rStyle w:val="Lienhypertexte"/>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57</w:delText>
        </w:r>
        <w:r w:rsidR="005B5EAD" w:rsidRPr="00785C54" w:rsidDel="00856058">
          <w:rPr>
            <w:noProof/>
            <w:webHidden/>
          </w:rPr>
          <w:fldChar w:fldCharType="end"/>
        </w:r>
        <w:r w:rsidDel="00856058">
          <w:rPr>
            <w:noProof/>
          </w:rPr>
          <w:fldChar w:fldCharType="end"/>
        </w:r>
      </w:del>
    </w:p>
    <w:p w14:paraId="76ED427E" w14:textId="62080E4F" w:rsidR="005B5EAD" w:rsidRPr="00785C54" w:rsidDel="00856058" w:rsidRDefault="004E0A69" w:rsidP="00785C54">
      <w:pPr>
        <w:pStyle w:val="TM2"/>
        <w:rPr>
          <w:del w:id="985" w:author="Ilkka Rinne" w:date="2022-09-06T15:55:00Z"/>
          <w:rFonts w:asciiTheme="minorHAnsi" w:eastAsiaTheme="minorEastAsia" w:hAnsiTheme="minorHAnsi"/>
          <w:b w:val="0"/>
          <w:noProof/>
          <w:lang w:val="sv-SE" w:eastAsia="sv-SE"/>
        </w:rPr>
      </w:pPr>
      <w:del w:id="986" w:author="Ilkka Rinne" w:date="2022-09-06T15:55:00Z">
        <w:r w:rsidDel="00856058">
          <w:fldChar w:fldCharType="begin"/>
        </w:r>
        <w:r w:rsidDel="00856058">
          <w:delInstrText xml:space="preserve"> HYPERLINK \l "_Toc87620389" </w:delInstrText>
        </w:r>
        <w:r w:rsidDel="00856058">
          <w:fldChar w:fldCharType="separate"/>
        </w:r>
        <w:r w:rsidR="005B5EAD" w:rsidRPr="00785C54" w:rsidDel="00856058">
          <w:rPr>
            <w:rStyle w:val="Lienhypertexte"/>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58</w:delText>
        </w:r>
        <w:r w:rsidR="005B5EAD" w:rsidRPr="00785C54" w:rsidDel="00856058">
          <w:rPr>
            <w:noProof/>
            <w:webHidden/>
          </w:rPr>
          <w:fldChar w:fldCharType="end"/>
        </w:r>
        <w:r w:rsidDel="00856058">
          <w:rPr>
            <w:noProof/>
          </w:rPr>
          <w:fldChar w:fldCharType="end"/>
        </w:r>
      </w:del>
    </w:p>
    <w:p w14:paraId="071CD383" w14:textId="3C70CBBD" w:rsidR="005B5EAD" w:rsidRPr="00785C54" w:rsidDel="00856058" w:rsidRDefault="004E0A69" w:rsidP="00785C54">
      <w:pPr>
        <w:pStyle w:val="TM2"/>
        <w:rPr>
          <w:del w:id="987" w:author="Ilkka Rinne" w:date="2022-09-06T15:55:00Z"/>
          <w:rFonts w:asciiTheme="minorHAnsi" w:eastAsiaTheme="minorEastAsia" w:hAnsiTheme="minorHAnsi"/>
          <w:b w:val="0"/>
          <w:noProof/>
          <w:lang w:val="sv-SE" w:eastAsia="sv-SE"/>
        </w:rPr>
      </w:pPr>
      <w:del w:id="988" w:author="Ilkka Rinne" w:date="2022-09-06T15:55:00Z">
        <w:r w:rsidDel="00856058">
          <w:fldChar w:fldCharType="begin"/>
        </w:r>
        <w:r w:rsidDel="00856058">
          <w:delInstrText xml:space="preserve"> HYPERLINK \l "_Toc87620390" </w:delInstrText>
        </w:r>
        <w:r w:rsidDel="00856058">
          <w:fldChar w:fldCharType="separate"/>
        </w:r>
        <w:r w:rsidR="005B5EAD" w:rsidRPr="00785C54" w:rsidDel="00856058">
          <w:rPr>
            <w:rStyle w:val="Lienhypertexte"/>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59</w:delText>
        </w:r>
        <w:r w:rsidR="005B5EAD" w:rsidRPr="00785C54" w:rsidDel="00856058">
          <w:rPr>
            <w:noProof/>
            <w:webHidden/>
          </w:rPr>
          <w:fldChar w:fldCharType="end"/>
        </w:r>
        <w:r w:rsidDel="00856058">
          <w:rPr>
            <w:noProof/>
          </w:rPr>
          <w:fldChar w:fldCharType="end"/>
        </w:r>
      </w:del>
    </w:p>
    <w:p w14:paraId="77EB0641" w14:textId="121A6EAC" w:rsidR="005B5EAD" w:rsidRPr="00785C54" w:rsidDel="00856058" w:rsidRDefault="004E0A69" w:rsidP="00785C54">
      <w:pPr>
        <w:pStyle w:val="TM2"/>
        <w:rPr>
          <w:del w:id="989" w:author="Ilkka Rinne" w:date="2022-09-06T15:55:00Z"/>
          <w:rFonts w:asciiTheme="minorHAnsi" w:eastAsiaTheme="minorEastAsia" w:hAnsiTheme="minorHAnsi"/>
          <w:b w:val="0"/>
          <w:noProof/>
          <w:lang w:val="sv-SE" w:eastAsia="sv-SE"/>
        </w:rPr>
      </w:pPr>
      <w:del w:id="990" w:author="Ilkka Rinne" w:date="2022-09-06T15:55:00Z">
        <w:r w:rsidDel="00856058">
          <w:fldChar w:fldCharType="begin"/>
        </w:r>
        <w:r w:rsidDel="00856058">
          <w:delInstrText xml:space="preserve"> HYPERLINK \l "_Toc87620391" </w:delInstrText>
        </w:r>
        <w:r w:rsidDel="00856058">
          <w:fldChar w:fldCharType="separate"/>
        </w:r>
        <w:r w:rsidR="005B5EAD" w:rsidRPr="00785C54" w:rsidDel="00856058">
          <w:rPr>
            <w:rStyle w:val="Lienhypertexte"/>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ObservingCapability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61</w:delText>
        </w:r>
        <w:r w:rsidR="005B5EAD" w:rsidRPr="00785C54" w:rsidDel="00856058">
          <w:rPr>
            <w:noProof/>
            <w:webHidden/>
          </w:rPr>
          <w:fldChar w:fldCharType="end"/>
        </w:r>
        <w:r w:rsidDel="00856058">
          <w:rPr>
            <w:noProof/>
          </w:rPr>
          <w:fldChar w:fldCharType="end"/>
        </w:r>
      </w:del>
    </w:p>
    <w:p w14:paraId="0E5BD843" w14:textId="2CA1A991" w:rsidR="005B5EAD" w:rsidRPr="00785C54" w:rsidDel="00856058" w:rsidRDefault="004E0A69" w:rsidP="00785C54">
      <w:pPr>
        <w:pStyle w:val="TM2"/>
        <w:rPr>
          <w:del w:id="991" w:author="Ilkka Rinne" w:date="2022-09-06T15:55:00Z"/>
          <w:rFonts w:asciiTheme="minorHAnsi" w:eastAsiaTheme="minorEastAsia" w:hAnsiTheme="minorHAnsi"/>
          <w:b w:val="0"/>
          <w:noProof/>
          <w:lang w:val="sv-SE" w:eastAsia="sv-SE"/>
        </w:rPr>
      </w:pPr>
      <w:del w:id="992" w:author="Ilkka Rinne" w:date="2022-09-06T15:55:00Z">
        <w:r w:rsidDel="00856058">
          <w:fldChar w:fldCharType="begin"/>
        </w:r>
        <w:r w:rsidDel="00856058">
          <w:delInstrText xml:space="preserve"> HYPERLINK \l "_Toc87620392" </w:delInstrText>
        </w:r>
        <w:r w:rsidDel="00856058">
          <w:fldChar w:fldCharType="separate"/>
        </w:r>
        <w:r w:rsidR="005B5EAD" w:rsidRPr="00785C54" w:rsidDel="00856058">
          <w:rPr>
            <w:rStyle w:val="Lienhypertexte"/>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63</w:delText>
        </w:r>
        <w:r w:rsidR="005B5EAD" w:rsidRPr="00785C54" w:rsidDel="00856058">
          <w:rPr>
            <w:noProof/>
            <w:webHidden/>
          </w:rPr>
          <w:fldChar w:fldCharType="end"/>
        </w:r>
        <w:r w:rsidDel="00856058">
          <w:rPr>
            <w:noProof/>
          </w:rPr>
          <w:fldChar w:fldCharType="end"/>
        </w:r>
      </w:del>
    </w:p>
    <w:p w14:paraId="74844480" w14:textId="2F981121" w:rsidR="005B5EAD" w:rsidRPr="00785C54" w:rsidDel="00856058" w:rsidRDefault="004E0A69" w:rsidP="00785C54">
      <w:pPr>
        <w:pStyle w:val="TM2"/>
        <w:rPr>
          <w:del w:id="993" w:author="Ilkka Rinne" w:date="2022-09-06T15:55:00Z"/>
          <w:rFonts w:asciiTheme="minorHAnsi" w:eastAsiaTheme="minorEastAsia" w:hAnsiTheme="minorHAnsi"/>
          <w:b w:val="0"/>
          <w:noProof/>
          <w:lang w:val="sv-SE" w:eastAsia="sv-SE"/>
        </w:rPr>
      </w:pPr>
      <w:del w:id="994" w:author="Ilkka Rinne" w:date="2022-09-06T15:55:00Z">
        <w:r w:rsidDel="00856058">
          <w:fldChar w:fldCharType="begin"/>
        </w:r>
        <w:r w:rsidDel="00856058">
          <w:delInstrText xml:space="preserve"> HYPERLINK \l "_Toc87620393" </w:delInstrText>
        </w:r>
        <w:r w:rsidDel="00856058">
          <w:fldChar w:fldCharType="separate"/>
        </w:r>
        <w:r w:rsidR="005B5EAD" w:rsidRPr="00785C54" w:rsidDel="00856058">
          <w:rPr>
            <w:rStyle w:val="Lienhypertexte"/>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64</w:delText>
        </w:r>
        <w:r w:rsidR="005B5EAD" w:rsidRPr="00785C54" w:rsidDel="00856058">
          <w:rPr>
            <w:noProof/>
            <w:webHidden/>
          </w:rPr>
          <w:fldChar w:fldCharType="end"/>
        </w:r>
        <w:r w:rsidDel="00856058">
          <w:rPr>
            <w:noProof/>
          </w:rPr>
          <w:fldChar w:fldCharType="end"/>
        </w:r>
      </w:del>
    </w:p>
    <w:p w14:paraId="1144CB41" w14:textId="7EE8DC0A" w:rsidR="005B5EAD" w:rsidRPr="00785C54" w:rsidDel="00856058" w:rsidRDefault="004E0A69" w:rsidP="00785C54">
      <w:pPr>
        <w:pStyle w:val="TM2"/>
        <w:rPr>
          <w:del w:id="995" w:author="Ilkka Rinne" w:date="2022-09-06T15:55:00Z"/>
          <w:rFonts w:asciiTheme="minorHAnsi" w:eastAsiaTheme="minorEastAsia" w:hAnsiTheme="minorHAnsi"/>
          <w:b w:val="0"/>
          <w:noProof/>
          <w:lang w:val="sv-SE" w:eastAsia="sv-SE"/>
        </w:rPr>
      </w:pPr>
      <w:del w:id="996" w:author="Ilkka Rinne" w:date="2022-09-06T15:55:00Z">
        <w:r w:rsidDel="00856058">
          <w:fldChar w:fldCharType="begin"/>
        </w:r>
        <w:r w:rsidDel="00856058">
          <w:delInstrText xml:space="preserve"> HYPERLINK \l "_Toc87620394" </w:delInstrText>
        </w:r>
        <w:r w:rsidDel="00856058">
          <w:fldChar w:fldCharType="separate"/>
        </w:r>
        <w:r w:rsidR="005B5EAD" w:rsidRPr="00785C54" w:rsidDel="00856058">
          <w:rPr>
            <w:rStyle w:val="Lienhypertexte"/>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65</w:delText>
        </w:r>
        <w:r w:rsidR="005B5EAD" w:rsidRPr="00785C54" w:rsidDel="00856058">
          <w:rPr>
            <w:noProof/>
            <w:webHidden/>
          </w:rPr>
          <w:fldChar w:fldCharType="end"/>
        </w:r>
        <w:r w:rsidDel="00856058">
          <w:rPr>
            <w:noProof/>
          </w:rPr>
          <w:fldChar w:fldCharType="end"/>
        </w:r>
      </w:del>
    </w:p>
    <w:p w14:paraId="17362DB2" w14:textId="0BCD287B" w:rsidR="005B5EAD" w:rsidRPr="00785C54" w:rsidDel="00856058" w:rsidRDefault="004E0A69" w:rsidP="00785C54">
      <w:pPr>
        <w:pStyle w:val="TM2"/>
        <w:rPr>
          <w:del w:id="997" w:author="Ilkka Rinne" w:date="2022-09-06T15:55:00Z"/>
          <w:rFonts w:asciiTheme="minorHAnsi" w:eastAsiaTheme="minorEastAsia" w:hAnsiTheme="minorHAnsi"/>
          <w:b w:val="0"/>
          <w:noProof/>
          <w:lang w:val="sv-SE" w:eastAsia="sv-SE"/>
        </w:rPr>
      </w:pPr>
      <w:del w:id="998" w:author="Ilkka Rinne" w:date="2022-09-06T15:55:00Z">
        <w:r w:rsidDel="00856058">
          <w:fldChar w:fldCharType="begin"/>
        </w:r>
        <w:r w:rsidDel="00856058">
          <w:delInstrText xml:space="preserve"> HYPERLINK \l "_Toc87620395" </w:delInstrText>
        </w:r>
        <w:r w:rsidDel="00856058">
          <w:fldChar w:fldCharType="separate"/>
        </w:r>
        <w:r w:rsidR="005B5EAD" w:rsidRPr="00785C54" w:rsidDel="00856058">
          <w:rPr>
            <w:rStyle w:val="Lienhypertexte"/>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66</w:delText>
        </w:r>
        <w:r w:rsidR="005B5EAD" w:rsidRPr="00785C54" w:rsidDel="00856058">
          <w:rPr>
            <w:noProof/>
            <w:webHidden/>
          </w:rPr>
          <w:fldChar w:fldCharType="end"/>
        </w:r>
        <w:r w:rsidDel="00856058">
          <w:rPr>
            <w:noProof/>
          </w:rPr>
          <w:fldChar w:fldCharType="end"/>
        </w:r>
      </w:del>
    </w:p>
    <w:p w14:paraId="1483B82B" w14:textId="2666C13B" w:rsidR="005B5EAD" w:rsidRPr="00785C54" w:rsidDel="00856058" w:rsidRDefault="004E0A69" w:rsidP="00785C54">
      <w:pPr>
        <w:pStyle w:val="TM2"/>
        <w:rPr>
          <w:del w:id="999" w:author="Ilkka Rinne" w:date="2022-09-06T15:55:00Z"/>
          <w:rFonts w:asciiTheme="minorHAnsi" w:eastAsiaTheme="minorEastAsia" w:hAnsiTheme="minorHAnsi"/>
          <w:b w:val="0"/>
          <w:noProof/>
          <w:lang w:val="sv-SE" w:eastAsia="sv-SE"/>
        </w:rPr>
      </w:pPr>
      <w:del w:id="1000" w:author="Ilkka Rinne" w:date="2022-09-06T15:55:00Z">
        <w:r w:rsidDel="00856058">
          <w:fldChar w:fldCharType="begin"/>
        </w:r>
        <w:r w:rsidDel="00856058">
          <w:delInstrText xml:space="preserve"> HYPERLINK \l "_Toc87620396" </w:delInstrText>
        </w:r>
        <w:r w:rsidDel="00856058">
          <w:fldChar w:fldCharType="separate"/>
        </w:r>
        <w:r w:rsidR="005B5EAD" w:rsidRPr="00785C54" w:rsidDel="00856058">
          <w:rPr>
            <w:rStyle w:val="Lienhypertexte"/>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67</w:delText>
        </w:r>
        <w:r w:rsidR="005B5EAD" w:rsidRPr="00785C54" w:rsidDel="00856058">
          <w:rPr>
            <w:noProof/>
            <w:webHidden/>
          </w:rPr>
          <w:fldChar w:fldCharType="end"/>
        </w:r>
        <w:r w:rsidDel="00856058">
          <w:rPr>
            <w:noProof/>
          </w:rPr>
          <w:fldChar w:fldCharType="end"/>
        </w:r>
      </w:del>
    </w:p>
    <w:p w14:paraId="1C3D0D6F" w14:textId="6EEAC02F" w:rsidR="005B5EAD" w:rsidRPr="00785C54" w:rsidDel="00856058" w:rsidRDefault="004E0A69" w:rsidP="00785C54">
      <w:pPr>
        <w:pStyle w:val="TM2"/>
        <w:rPr>
          <w:del w:id="1001" w:author="Ilkka Rinne" w:date="2022-09-06T15:55:00Z"/>
          <w:rFonts w:asciiTheme="minorHAnsi" w:eastAsiaTheme="minorEastAsia" w:hAnsiTheme="minorHAnsi"/>
          <w:b w:val="0"/>
          <w:noProof/>
          <w:lang w:val="sv-SE" w:eastAsia="sv-SE"/>
        </w:rPr>
      </w:pPr>
      <w:del w:id="1002" w:author="Ilkka Rinne" w:date="2022-09-06T15:55:00Z">
        <w:r w:rsidDel="00856058">
          <w:fldChar w:fldCharType="begin"/>
        </w:r>
        <w:r w:rsidDel="00856058">
          <w:delInstrText xml:space="preserve"> HYPERLINK \l "_Toc87620397" </w:delInstrText>
        </w:r>
        <w:r w:rsidDel="00856058">
          <w:fldChar w:fldCharType="separate"/>
        </w:r>
        <w:r w:rsidR="005B5EAD" w:rsidRPr="00785C54" w:rsidDel="00856058">
          <w:rPr>
            <w:rStyle w:val="Lienhypertexte"/>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GenericDomainFeature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68</w:delText>
        </w:r>
        <w:r w:rsidR="005B5EAD" w:rsidRPr="00785C54" w:rsidDel="00856058">
          <w:rPr>
            <w:noProof/>
            <w:webHidden/>
          </w:rPr>
          <w:fldChar w:fldCharType="end"/>
        </w:r>
        <w:r w:rsidDel="00856058">
          <w:rPr>
            <w:noProof/>
          </w:rPr>
          <w:fldChar w:fldCharType="end"/>
        </w:r>
      </w:del>
    </w:p>
    <w:p w14:paraId="6D391D8F" w14:textId="2CD8D231" w:rsidR="005B5EAD" w:rsidRPr="00785C54" w:rsidDel="00856058" w:rsidRDefault="004E0A69" w:rsidP="00785C54">
      <w:pPr>
        <w:pStyle w:val="TM2"/>
        <w:rPr>
          <w:del w:id="1003" w:author="Ilkka Rinne" w:date="2022-09-06T15:55:00Z"/>
          <w:rFonts w:asciiTheme="minorHAnsi" w:eastAsiaTheme="minorEastAsia" w:hAnsiTheme="minorHAnsi"/>
          <w:b w:val="0"/>
          <w:noProof/>
          <w:lang w:val="sv-SE" w:eastAsia="sv-SE"/>
        </w:rPr>
      </w:pPr>
      <w:del w:id="1004" w:author="Ilkka Rinne" w:date="2022-09-06T15:55:00Z">
        <w:r w:rsidDel="00856058">
          <w:fldChar w:fldCharType="begin"/>
        </w:r>
        <w:r w:rsidDel="00856058">
          <w:delInstrText xml:space="preserve"> HYPERLINK \l "_Toc87620398" </w:delInstrText>
        </w:r>
        <w:r w:rsidDel="00856058">
          <w:fldChar w:fldCharType="separate"/>
        </w:r>
        <w:r w:rsidR="005B5EAD" w:rsidRPr="00785C54" w:rsidDel="00856058">
          <w:rPr>
            <w:rStyle w:val="Lienhypertexte"/>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70</w:delText>
        </w:r>
        <w:r w:rsidR="005B5EAD" w:rsidRPr="00785C54" w:rsidDel="00856058">
          <w:rPr>
            <w:noProof/>
            <w:webHidden/>
          </w:rPr>
          <w:fldChar w:fldCharType="end"/>
        </w:r>
        <w:r w:rsidDel="00856058">
          <w:rPr>
            <w:noProof/>
          </w:rPr>
          <w:fldChar w:fldCharType="end"/>
        </w:r>
      </w:del>
    </w:p>
    <w:p w14:paraId="432FE6AB" w14:textId="0EF70080" w:rsidR="005B5EAD" w:rsidRPr="00785C54" w:rsidDel="00856058" w:rsidRDefault="004E0A69" w:rsidP="00785C54">
      <w:pPr>
        <w:pStyle w:val="TM1"/>
        <w:rPr>
          <w:del w:id="1005" w:author="Ilkka Rinne" w:date="2022-09-06T15:55:00Z"/>
          <w:rFonts w:asciiTheme="minorHAnsi" w:eastAsiaTheme="minorEastAsia" w:hAnsiTheme="minorHAnsi"/>
          <w:b w:val="0"/>
          <w:noProof/>
          <w:lang w:val="sv-SE" w:eastAsia="sv-SE"/>
        </w:rPr>
      </w:pPr>
      <w:del w:id="1006" w:author="Ilkka Rinne" w:date="2022-09-06T15:55:00Z">
        <w:r w:rsidDel="00856058">
          <w:fldChar w:fldCharType="begin"/>
        </w:r>
        <w:r w:rsidDel="00856058">
          <w:delInstrText xml:space="preserve"> HYPERLINK \l "_Toc87620399" </w:delInstrText>
        </w:r>
        <w:r w:rsidDel="00856058">
          <w:fldChar w:fldCharType="separate"/>
        </w:r>
        <w:r w:rsidR="005B5EAD" w:rsidRPr="00785C54" w:rsidDel="00856058">
          <w:rPr>
            <w:rStyle w:val="Lienhypertexte"/>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1FB1015E" w14:textId="507D778C" w:rsidR="005B5EAD" w:rsidRPr="00785C54" w:rsidDel="00856058" w:rsidRDefault="004E0A69" w:rsidP="00785C54">
      <w:pPr>
        <w:pStyle w:val="TM2"/>
        <w:rPr>
          <w:del w:id="1007" w:author="Ilkka Rinne" w:date="2022-09-06T15:55:00Z"/>
          <w:rFonts w:asciiTheme="minorHAnsi" w:eastAsiaTheme="minorEastAsia" w:hAnsiTheme="minorHAnsi"/>
          <w:b w:val="0"/>
          <w:noProof/>
          <w:lang w:val="sv-SE" w:eastAsia="sv-SE"/>
        </w:rPr>
      </w:pPr>
      <w:del w:id="1008" w:author="Ilkka Rinne" w:date="2022-09-06T15:55:00Z">
        <w:r w:rsidDel="00856058">
          <w:fldChar w:fldCharType="begin"/>
        </w:r>
        <w:r w:rsidDel="00856058">
          <w:delInstrText xml:space="preserve"> HYPERLINK \l "_Toc87620400" </w:delInstrText>
        </w:r>
        <w:r w:rsidDel="00856058">
          <w:fldChar w:fldCharType="separate"/>
        </w:r>
        <w:r w:rsidR="005B5EAD" w:rsidRPr="00785C54" w:rsidDel="00856058">
          <w:rPr>
            <w:rStyle w:val="Lienhypertexte"/>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648E456B" w14:textId="2DC8C8E3" w:rsidR="005B5EAD" w:rsidRPr="00785C54" w:rsidDel="00856058" w:rsidRDefault="004E0A69" w:rsidP="00785C54">
      <w:pPr>
        <w:pStyle w:val="TM2"/>
        <w:rPr>
          <w:del w:id="1009" w:author="Ilkka Rinne" w:date="2022-09-06T15:55:00Z"/>
          <w:rFonts w:asciiTheme="minorHAnsi" w:eastAsiaTheme="minorEastAsia" w:hAnsiTheme="minorHAnsi"/>
          <w:b w:val="0"/>
          <w:noProof/>
          <w:lang w:val="sv-SE" w:eastAsia="sv-SE"/>
        </w:rPr>
      </w:pPr>
      <w:del w:id="1010" w:author="Ilkka Rinne" w:date="2022-09-06T15:55:00Z">
        <w:r w:rsidDel="00856058">
          <w:fldChar w:fldCharType="begin"/>
        </w:r>
        <w:r w:rsidDel="00856058">
          <w:delInstrText xml:space="preserve"> HYPERLINK \l "_Toc87620401" </w:delInstrText>
        </w:r>
        <w:r w:rsidDel="00856058">
          <w:fldChar w:fldCharType="separate"/>
        </w:r>
        <w:r w:rsidR="005B5EAD" w:rsidRPr="00785C54" w:rsidDel="00856058">
          <w:rPr>
            <w:rStyle w:val="Lienhypertexte"/>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74</w:delText>
        </w:r>
        <w:r w:rsidR="005B5EAD" w:rsidRPr="00785C54" w:rsidDel="00856058">
          <w:rPr>
            <w:noProof/>
            <w:webHidden/>
          </w:rPr>
          <w:fldChar w:fldCharType="end"/>
        </w:r>
        <w:r w:rsidDel="00856058">
          <w:rPr>
            <w:noProof/>
          </w:rPr>
          <w:fldChar w:fldCharType="end"/>
        </w:r>
      </w:del>
    </w:p>
    <w:p w14:paraId="410A04A5" w14:textId="7A782BBB" w:rsidR="005B5EAD" w:rsidRPr="00785C54" w:rsidDel="00856058" w:rsidRDefault="004E0A69" w:rsidP="00785C54">
      <w:pPr>
        <w:pStyle w:val="TM2"/>
        <w:rPr>
          <w:del w:id="1011" w:author="Ilkka Rinne" w:date="2022-09-06T15:55:00Z"/>
          <w:rFonts w:asciiTheme="minorHAnsi" w:eastAsiaTheme="minorEastAsia" w:hAnsiTheme="minorHAnsi"/>
          <w:b w:val="0"/>
          <w:noProof/>
          <w:lang w:val="sv-SE" w:eastAsia="sv-SE"/>
        </w:rPr>
      </w:pPr>
      <w:del w:id="1012" w:author="Ilkka Rinne" w:date="2022-09-06T15:55:00Z">
        <w:r w:rsidDel="00856058">
          <w:fldChar w:fldCharType="begin"/>
        </w:r>
        <w:r w:rsidDel="00856058">
          <w:delInstrText xml:space="preserve"> HYPERLINK \l "_Toc87620402" </w:delInstrText>
        </w:r>
        <w:r w:rsidDel="00856058">
          <w:fldChar w:fldCharType="separate"/>
        </w:r>
        <w:r w:rsidR="005B5EAD" w:rsidRPr="00785C54" w:rsidDel="00856058">
          <w:rPr>
            <w:rStyle w:val="Lienhypertexte"/>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76</w:delText>
        </w:r>
        <w:r w:rsidR="005B5EAD" w:rsidRPr="00785C54" w:rsidDel="00856058">
          <w:rPr>
            <w:noProof/>
            <w:webHidden/>
          </w:rPr>
          <w:fldChar w:fldCharType="end"/>
        </w:r>
        <w:r w:rsidDel="00856058">
          <w:rPr>
            <w:noProof/>
          </w:rPr>
          <w:fldChar w:fldCharType="end"/>
        </w:r>
      </w:del>
    </w:p>
    <w:p w14:paraId="38610190" w14:textId="1F105C27" w:rsidR="005B5EAD" w:rsidRPr="00785C54" w:rsidDel="00856058" w:rsidRDefault="004E0A69" w:rsidP="00785C54">
      <w:pPr>
        <w:pStyle w:val="TM2"/>
        <w:rPr>
          <w:del w:id="1013" w:author="Ilkka Rinne" w:date="2022-09-06T15:55:00Z"/>
          <w:rFonts w:asciiTheme="minorHAnsi" w:eastAsiaTheme="minorEastAsia" w:hAnsiTheme="minorHAnsi"/>
          <w:b w:val="0"/>
          <w:noProof/>
          <w:lang w:val="sv-SE" w:eastAsia="sv-SE"/>
        </w:rPr>
      </w:pPr>
      <w:del w:id="1014" w:author="Ilkka Rinne" w:date="2022-09-06T15:55:00Z">
        <w:r w:rsidDel="00856058">
          <w:fldChar w:fldCharType="begin"/>
        </w:r>
        <w:r w:rsidDel="00856058">
          <w:delInstrText xml:space="preserve"> HYPERLINK \l "_Toc87620403" </w:delInstrText>
        </w:r>
        <w:r w:rsidDel="00856058">
          <w:fldChar w:fldCharType="separate"/>
        </w:r>
        <w:r w:rsidR="005B5EAD" w:rsidRPr="00785C54" w:rsidDel="00856058">
          <w:rPr>
            <w:rStyle w:val="Lienhypertexte"/>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78</w:delText>
        </w:r>
        <w:r w:rsidR="005B5EAD" w:rsidRPr="00785C54" w:rsidDel="00856058">
          <w:rPr>
            <w:noProof/>
            <w:webHidden/>
          </w:rPr>
          <w:fldChar w:fldCharType="end"/>
        </w:r>
        <w:r w:rsidDel="00856058">
          <w:rPr>
            <w:noProof/>
          </w:rPr>
          <w:fldChar w:fldCharType="end"/>
        </w:r>
      </w:del>
    </w:p>
    <w:p w14:paraId="7C85C00F" w14:textId="1DC0769D" w:rsidR="005B5EAD" w:rsidRPr="00785C54" w:rsidDel="00856058" w:rsidRDefault="004E0A69" w:rsidP="00785C54">
      <w:pPr>
        <w:pStyle w:val="TM2"/>
        <w:rPr>
          <w:del w:id="1015" w:author="Ilkka Rinne" w:date="2022-09-06T15:55:00Z"/>
          <w:rFonts w:asciiTheme="minorHAnsi" w:eastAsiaTheme="minorEastAsia" w:hAnsiTheme="minorHAnsi"/>
          <w:b w:val="0"/>
          <w:noProof/>
          <w:lang w:val="sv-SE" w:eastAsia="sv-SE"/>
        </w:rPr>
      </w:pPr>
      <w:del w:id="1016" w:author="Ilkka Rinne" w:date="2022-09-06T15:55:00Z">
        <w:r w:rsidDel="00856058">
          <w:fldChar w:fldCharType="begin"/>
        </w:r>
        <w:r w:rsidDel="00856058">
          <w:delInstrText xml:space="preserve"> HYPERLINK \l "_Toc87620404" </w:delInstrText>
        </w:r>
        <w:r w:rsidDel="00856058">
          <w:fldChar w:fldCharType="separate"/>
        </w:r>
        <w:r w:rsidR="005B5EAD" w:rsidRPr="00785C54" w:rsidDel="00856058">
          <w:rPr>
            <w:rStyle w:val="Lienhypertexte"/>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80</w:delText>
        </w:r>
        <w:r w:rsidR="005B5EAD" w:rsidRPr="00785C54" w:rsidDel="00856058">
          <w:rPr>
            <w:noProof/>
            <w:webHidden/>
          </w:rPr>
          <w:fldChar w:fldCharType="end"/>
        </w:r>
        <w:r w:rsidDel="00856058">
          <w:rPr>
            <w:noProof/>
          </w:rPr>
          <w:fldChar w:fldCharType="end"/>
        </w:r>
      </w:del>
    </w:p>
    <w:p w14:paraId="3225FBFB" w14:textId="015D0FEE" w:rsidR="005B5EAD" w:rsidRPr="00785C54" w:rsidDel="00856058" w:rsidRDefault="004E0A69" w:rsidP="00785C54">
      <w:pPr>
        <w:pStyle w:val="TM2"/>
        <w:rPr>
          <w:del w:id="1017" w:author="Ilkka Rinne" w:date="2022-09-06T15:55:00Z"/>
          <w:rFonts w:asciiTheme="minorHAnsi" w:eastAsiaTheme="minorEastAsia" w:hAnsiTheme="minorHAnsi"/>
          <w:b w:val="0"/>
          <w:noProof/>
          <w:lang w:val="sv-SE" w:eastAsia="sv-SE"/>
        </w:rPr>
      </w:pPr>
      <w:del w:id="1018" w:author="Ilkka Rinne" w:date="2022-09-06T15:55:00Z">
        <w:r w:rsidDel="00856058">
          <w:fldChar w:fldCharType="begin"/>
        </w:r>
        <w:r w:rsidDel="00856058">
          <w:delInstrText xml:space="preserve"> HYPERLINK \l "_Toc87620405" </w:delInstrText>
        </w:r>
        <w:r w:rsidDel="00856058">
          <w:fldChar w:fldCharType="separate"/>
        </w:r>
        <w:r w:rsidR="005B5EAD" w:rsidRPr="00785C54" w:rsidDel="00856058">
          <w:rPr>
            <w:rStyle w:val="Lienhypertexte"/>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81</w:delText>
        </w:r>
        <w:r w:rsidR="005B5EAD" w:rsidRPr="00785C54" w:rsidDel="00856058">
          <w:rPr>
            <w:noProof/>
            <w:webHidden/>
          </w:rPr>
          <w:fldChar w:fldCharType="end"/>
        </w:r>
        <w:r w:rsidDel="00856058">
          <w:rPr>
            <w:noProof/>
          </w:rPr>
          <w:fldChar w:fldCharType="end"/>
        </w:r>
      </w:del>
    </w:p>
    <w:p w14:paraId="7640A1D3" w14:textId="449F3325" w:rsidR="005B5EAD" w:rsidRPr="00785C54" w:rsidDel="00856058" w:rsidRDefault="004E0A69" w:rsidP="00785C54">
      <w:pPr>
        <w:pStyle w:val="TM2"/>
        <w:rPr>
          <w:del w:id="1019" w:author="Ilkka Rinne" w:date="2022-09-06T15:55:00Z"/>
          <w:rFonts w:asciiTheme="minorHAnsi" w:eastAsiaTheme="minorEastAsia" w:hAnsiTheme="minorHAnsi"/>
          <w:b w:val="0"/>
          <w:noProof/>
          <w:lang w:val="sv-SE" w:eastAsia="sv-SE"/>
        </w:rPr>
      </w:pPr>
      <w:del w:id="1020" w:author="Ilkka Rinne" w:date="2022-09-06T15:55:00Z">
        <w:r w:rsidDel="00856058">
          <w:fldChar w:fldCharType="begin"/>
        </w:r>
        <w:r w:rsidDel="00856058">
          <w:delInstrText xml:space="preserve"> HYPERLINK \l "_Toc87620406" </w:delInstrText>
        </w:r>
        <w:r w:rsidDel="00856058">
          <w:fldChar w:fldCharType="separate"/>
        </w:r>
        <w:r w:rsidR="005B5EAD" w:rsidRPr="00785C54" w:rsidDel="00856058">
          <w:rPr>
            <w:rStyle w:val="Lienhypertexte"/>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82</w:delText>
        </w:r>
        <w:r w:rsidR="005B5EAD" w:rsidRPr="00785C54" w:rsidDel="00856058">
          <w:rPr>
            <w:noProof/>
            <w:webHidden/>
          </w:rPr>
          <w:fldChar w:fldCharType="end"/>
        </w:r>
        <w:r w:rsidDel="00856058">
          <w:rPr>
            <w:noProof/>
          </w:rPr>
          <w:fldChar w:fldCharType="end"/>
        </w:r>
      </w:del>
    </w:p>
    <w:p w14:paraId="288D0D18" w14:textId="664D1B03" w:rsidR="005B5EAD" w:rsidRPr="00785C54" w:rsidDel="00856058" w:rsidRDefault="004E0A69" w:rsidP="00785C54">
      <w:pPr>
        <w:pStyle w:val="TM1"/>
        <w:rPr>
          <w:del w:id="1021" w:author="Ilkka Rinne" w:date="2022-09-06T15:55:00Z"/>
          <w:rFonts w:asciiTheme="minorHAnsi" w:eastAsiaTheme="minorEastAsia" w:hAnsiTheme="minorHAnsi"/>
          <w:b w:val="0"/>
          <w:noProof/>
          <w:lang w:val="sv-SE" w:eastAsia="sv-SE"/>
        </w:rPr>
      </w:pPr>
      <w:del w:id="1022" w:author="Ilkka Rinne" w:date="2022-09-06T15:55:00Z">
        <w:r w:rsidDel="00856058">
          <w:fldChar w:fldCharType="begin"/>
        </w:r>
        <w:r w:rsidDel="00856058">
          <w:delInstrText xml:space="preserve"> HYPERLINK \l "_Toc87620407" </w:delInstrText>
        </w:r>
        <w:r w:rsidDel="00856058">
          <w:fldChar w:fldCharType="separate"/>
        </w:r>
        <w:r w:rsidR="005B5EAD" w:rsidRPr="00785C54" w:rsidDel="00856058">
          <w:rPr>
            <w:rStyle w:val="Lienhypertexte"/>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Sample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463C2BDC" w14:textId="55C8BD65" w:rsidR="005B5EAD" w:rsidRPr="00785C54" w:rsidDel="00856058" w:rsidRDefault="004E0A69" w:rsidP="00785C54">
      <w:pPr>
        <w:pStyle w:val="TM2"/>
        <w:rPr>
          <w:del w:id="1023" w:author="Ilkka Rinne" w:date="2022-09-06T15:55:00Z"/>
          <w:rFonts w:asciiTheme="minorHAnsi" w:eastAsiaTheme="minorEastAsia" w:hAnsiTheme="minorHAnsi"/>
          <w:b w:val="0"/>
          <w:noProof/>
          <w:lang w:val="sv-SE" w:eastAsia="sv-SE"/>
        </w:rPr>
      </w:pPr>
      <w:del w:id="1024" w:author="Ilkka Rinne" w:date="2022-09-06T15:55:00Z">
        <w:r w:rsidDel="00856058">
          <w:fldChar w:fldCharType="begin"/>
        </w:r>
        <w:r w:rsidDel="00856058">
          <w:delInstrText xml:space="preserve"> HYPERLINK \l "_Toc87620408" </w:delInstrText>
        </w:r>
        <w:r w:rsidDel="00856058">
          <w:fldChar w:fldCharType="separate"/>
        </w:r>
        <w:r w:rsidR="005B5EAD" w:rsidRPr="00785C54" w:rsidDel="00856058">
          <w:rPr>
            <w:rStyle w:val="Lienhypertexte"/>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0D6B5E1B" w14:textId="2A07F355" w:rsidR="005B5EAD" w:rsidRPr="00785C54" w:rsidDel="00856058" w:rsidRDefault="004E0A69" w:rsidP="00785C54">
      <w:pPr>
        <w:pStyle w:val="TM2"/>
        <w:rPr>
          <w:del w:id="1025" w:author="Ilkka Rinne" w:date="2022-09-06T15:55:00Z"/>
          <w:rFonts w:asciiTheme="minorHAnsi" w:eastAsiaTheme="minorEastAsia" w:hAnsiTheme="minorHAnsi"/>
          <w:b w:val="0"/>
          <w:noProof/>
          <w:lang w:val="sv-SE" w:eastAsia="sv-SE"/>
        </w:rPr>
      </w:pPr>
      <w:del w:id="1026" w:author="Ilkka Rinne" w:date="2022-09-06T15:55:00Z">
        <w:r w:rsidDel="00856058">
          <w:lastRenderedPageBreak/>
          <w:fldChar w:fldCharType="begin"/>
        </w:r>
        <w:r w:rsidDel="00856058">
          <w:delInstrText xml:space="preserve"> HYPERLINK \l "_Toc87620409" </w:delInstrText>
        </w:r>
        <w:r w:rsidDel="00856058">
          <w:fldChar w:fldCharType="separate"/>
        </w:r>
        <w:r w:rsidR="005B5EAD" w:rsidRPr="00785C54" w:rsidDel="00856058">
          <w:rPr>
            <w:rStyle w:val="Lienhypertexte"/>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84</w:delText>
        </w:r>
        <w:r w:rsidR="005B5EAD" w:rsidRPr="00785C54" w:rsidDel="00856058">
          <w:rPr>
            <w:noProof/>
            <w:webHidden/>
          </w:rPr>
          <w:fldChar w:fldCharType="end"/>
        </w:r>
        <w:r w:rsidDel="00856058">
          <w:rPr>
            <w:noProof/>
          </w:rPr>
          <w:fldChar w:fldCharType="end"/>
        </w:r>
      </w:del>
    </w:p>
    <w:p w14:paraId="6B05FAB6" w14:textId="1A78EE0C" w:rsidR="005B5EAD" w:rsidRPr="00785C54" w:rsidDel="00856058" w:rsidRDefault="004E0A69" w:rsidP="00785C54">
      <w:pPr>
        <w:pStyle w:val="TM2"/>
        <w:rPr>
          <w:del w:id="1027" w:author="Ilkka Rinne" w:date="2022-09-06T15:55:00Z"/>
          <w:rFonts w:asciiTheme="minorHAnsi" w:eastAsiaTheme="minorEastAsia" w:hAnsiTheme="minorHAnsi"/>
          <w:b w:val="0"/>
          <w:noProof/>
          <w:lang w:val="sv-SE" w:eastAsia="sv-SE"/>
        </w:rPr>
      </w:pPr>
      <w:del w:id="1028" w:author="Ilkka Rinne" w:date="2022-09-06T15:55:00Z">
        <w:r w:rsidDel="00856058">
          <w:fldChar w:fldCharType="begin"/>
        </w:r>
        <w:r w:rsidDel="00856058">
          <w:delInstrText xml:space="preserve"> HYPERLINK \l "_Toc87620410" </w:delInstrText>
        </w:r>
        <w:r w:rsidDel="00856058">
          <w:fldChar w:fldCharType="separate"/>
        </w:r>
        <w:r w:rsidR="005B5EAD" w:rsidRPr="00785C54" w:rsidDel="00856058">
          <w:rPr>
            <w:rStyle w:val="Lienhypertexte"/>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86</w:delText>
        </w:r>
        <w:r w:rsidR="005B5EAD" w:rsidRPr="00785C54" w:rsidDel="00856058">
          <w:rPr>
            <w:noProof/>
            <w:webHidden/>
          </w:rPr>
          <w:fldChar w:fldCharType="end"/>
        </w:r>
        <w:r w:rsidDel="00856058">
          <w:rPr>
            <w:noProof/>
          </w:rPr>
          <w:fldChar w:fldCharType="end"/>
        </w:r>
      </w:del>
    </w:p>
    <w:p w14:paraId="5F700E34" w14:textId="05E61244" w:rsidR="005B5EAD" w:rsidRPr="00785C54" w:rsidDel="00856058" w:rsidRDefault="004E0A69" w:rsidP="00785C54">
      <w:pPr>
        <w:pStyle w:val="TM2"/>
        <w:rPr>
          <w:del w:id="1029" w:author="Ilkka Rinne" w:date="2022-09-06T15:55:00Z"/>
          <w:rFonts w:asciiTheme="minorHAnsi" w:eastAsiaTheme="minorEastAsia" w:hAnsiTheme="minorHAnsi"/>
          <w:b w:val="0"/>
          <w:noProof/>
          <w:lang w:val="sv-SE" w:eastAsia="sv-SE"/>
        </w:rPr>
      </w:pPr>
      <w:del w:id="1030" w:author="Ilkka Rinne" w:date="2022-09-06T15:55:00Z">
        <w:r w:rsidDel="00856058">
          <w:fldChar w:fldCharType="begin"/>
        </w:r>
        <w:r w:rsidDel="00856058">
          <w:delInstrText xml:space="preserve"> HYPERLINK \l "_Toc87620411" </w:delInstrText>
        </w:r>
        <w:r w:rsidDel="00856058">
          <w:fldChar w:fldCharType="separate"/>
        </w:r>
        <w:r w:rsidR="005B5EAD" w:rsidRPr="00785C54" w:rsidDel="00856058">
          <w:rPr>
            <w:rStyle w:val="Lienhypertexte"/>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88</w:delText>
        </w:r>
        <w:r w:rsidR="005B5EAD" w:rsidRPr="00785C54" w:rsidDel="00856058">
          <w:rPr>
            <w:noProof/>
            <w:webHidden/>
          </w:rPr>
          <w:fldChar w:fldCharType="end"/>
        </w:r>
        <w:r w:rsidDel="00856058">
          <w:rPr>
            <w:noProof/>
          </w:rPr>
          <w:fldChar w:fldCharType="end"/>
        </w:r>
      </w:del>
    </w:p>
    <w:p w14:paraId="68DDC4EB" w14:textId="2F3C6B06" w:rsidR="005B5EAD" w:rsidRPr="00785C54" w:rsidDel="00856058" w:rsidRDefault="004E0A69" w:rsidP="00785C54">
      <w:pPr>
        <w:pStyle w:val="TM2"/>
        <w:rPr>
          <w:del w:id="1031" w:author="Ilkka Rinne" w:date="2022-09-06T15:55:00Z"/>
          <w:rFonts w:asciiTheme="minorHAnsi" w:eastAsiaTheme="minorEastAsia" w:hAnsiTheme="minorHAnsi"/>
          <w:b w:val="0"/>
          <w:noProof/>
          <w:lang w:val="sv-SE" w:eastAsia="sv-SE"/>
        </w:rPr>
      </w:pPr>
      <w:del w:id="1032" w:author="Ilkka Rinne" w:date="2022-09-06T15:55:00Z">
        <w:r w:rsidDel="00856058">
          <w:fldChar w:fldCharType="begin"/>
        </w:r>
        <w:r w:rsidDel="00856058">
          <w:delInstrText xml:space="preserve"> HYPERLINK \l "_Toc87620412" </w:delInstrText>
        </w:r>
        <w:r w:rsidDel="00856058">
          <w:fldChar w:fldCharType="separate"/>
        </w:r>
        <w:r w:rsidR="005B5EAD" w:rsidRPr="00785C54" w:rsidDel="00856058">
          <w:rPr>
            <w:rStyle w:val="Lienhypertexte"/>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90</w:delText>
        </w:r>
        <w:r w:rsidR="005B5EAD" w:rsidRPr="00785C54" w:rsidDel="00856058">
          <w:rPr>
            <w:noProof/>
            <w:webHidden/>
          </w:rPr>
          <w:fldChar w:fldCharType="end"/>
        </w:r>
        <w:r w:rsidDel="00856058">
          <w:rPr>
            <w:noProof/>
          </w:rPr>
          <w:fldChar w:fldCharType="end"/>
        </w:r>
      </w:del>
    </w:p>
    <w:p w14:paraId="1ED85805" w14:textId="44A25AFF" w:rsidR="005B5EAD" w:rsidRPr="00785C54" w:rsidDel="00856058" w:rsidRDefault="004E0A69" w:rsidP="00785C54">
      <w:pPr>
        <w:pStyle w:val="TM2"/>
        <w:rPr>
          <w:del w:id="1033" w:author="Ilkka Rinne" w:date="2022-09-06T15:55:00Z"/>
          <w:rFonts w:asciiTheme="minorHAnsi" w:eastAsiaTheme="minorEastAsia" w:hAnsiTheme="minorHAnsi"/>
          <w:b w:val="0"/>
          <w:noProof/>
          <w:lang w:val="sv-SE" w:eastAsia="sv-SE"/>
        </w:rPr>
      </w:pPr>
      <w:del w:id="1034" w:author="Ilkka Rinne" w:date="2022-09-06T15:55:00Z">
        <w:r w:rsidDel="00856058">
          <w:fldChar w:fldCharType="begin"/>
        </w:r>
        <w:r w:rsidDel="00856058">
          <w:delInstrText xml:space="preserve"> HYPERLINK \l "_Toc87620413" </w:delInstrText>
        </w:r>
        <w:r w:rsidDel="00856058">
          <w:fldChar w:fldCharType="separate"/>
        </w:r>
        <w:r w:rsidR="005B5EAD" w:rsidRPr="00785C54" w:rsidDel="00856058">
          <w:rPr>
            <w:rStyle w:val="Lienhypertexte"/>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91</w:delText>
        </w:r>
        <w:r w:rsidR="005B5EAD" w:rsidRPr="00785C54" w:rsidDel="00856058">
          <w:rPr>
            <w:noProof/>
            <w:webHidden/>
          </w:rPr>
          <w:fldChar w:fldCharType="end"/>
        </w:r>
        <w:r w:rsidDel="00856058">
          <w:rPr>
            <w:noProof/>
          </w:rPr>
          <w:fldChar w:fldCharType="end"/>
        </w:r>
      </w:del>
    </w:p>
    <w:p w14:paraId="6CB579D3" w14:textId="445BAC48" w:rsidR="005B5EAD" w:rsidRPr="00785C54" w:rsidDel="00856058" w:rsidRDefault="004E0A69" w:rsidP="00785C54">
      <w:pPr>
        <w:pStyle w:val="TM2"/>
        <w:rPr>
          <w:del w:id="1035" w:author="Ilkka Rinne" w:date="2022-09-06T15:55:00Z"/>
          <w:rFonts w:asciiTheme="minorHAnsi" w:eastAsiaTheme="minorEastAsia" w:hAnsiTheme="minorHAnsi"/>
          <w:b w:val="0"/>
          <w:noProof/>
          <w:lang w:val="sv-SE" w:eastAsia="sv-SE"/>
        </w:rPr>
      </w:pPr>
      <w:del w:id="1036" w:author="Ilkka Rinne" w:date="2022-09-06T15:55:00Z">
        <w:r w:rsidDel="00856058">
          <w:fldChar w:fldCharType="begin"/>
        </w:r>
        <w:r w:rsidDel="00856058">
          <w:delInstrText xml:space="preserve"> HYPERLINK \l "_Toc87620414" </w:delInstrText>
        </w:r>
        <w:r w:rsidDel="00856058">
          <w:fldChar w:fldCharType="separate"/>
        </w:r>
        <w:r w:rsidR="005B5EAD" w:rsidRPr="00785C54" w:rsidDel="00856058">
          <w:rPr>
            <w:rStyle w:val="Lienhypertexte"/>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92</w:delText>
        </w:r>
        <w:r w:rsidR="005B5EAD" w:rsidRPr="00785C54" w:rsidDel="00856058">
          <w:rPr>
            <w:noProof/>
            <w:webHidden/>
          </w:rPr>
          <w:fldChar w:fldCharType="end"/>
        </w:r>
        <w:r w:rsidDel="00856058">
          <w:rPr>
            <w:noProof/>
          </w:rPr>
          <w:fldChar w:fldCharType="end"/>
        </w:r>
      </w:del>
    </w:p>
    <w:p w14:paraId="090F94D5" w14:textId="15E0A928" w:rsidR="005B5EAD" w:rsidRPr="00785C54" w:rsidDel="00856058" w:rsidRDefault="004E0A69" w:rsidP="00785C54">
      <w:pPr>
        <w:pStyle w:val="TM2"/>
        <w:rPr>
          <w:del w:id="1037" w:author="Ilkka Rinne" w:date="2022-09-06T15:55:00Z"/>
          <w:rFonts w:asciiTheme="minorHAnsi" w:eastAsiaTheme="minorEastAsia" w:hAnsiTheme="minorHAnsi"/>
          <w:b w:val="0"/>
          <w:noProof/>
          <w:lang w:val="sv-SE" w:eastAsia="sv-SE"/>
        </w:rPr>
      </w:pPr>
      <w:del w:id="1038" w:author="Ilkka Rinne" w:date="2022-09-06T15:55:00Z">
        <w:r w:rsidDel="00856058">
          <w:fldChar w:fldCharType="begin"/>
        </w:r>
        <w:r w:rsidDel="00856058">
          <w:delInstrText xml:space="preserve"> HYPERLINK \l "_Toc87620415" </w:delInstrText>
        </w:r>
        <w:r w:rsidDel="00856058">
          <w:fldChar w:fldCharType="separate"/>
        </w:r>
        <w:r w:rsidR="005B5EAD" w:rsidRPr="00785C54" w:rsidDel="00856058">
          <w:rPr>
            <w:rStyle w:val="Lienhypertexte"/>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35CD688D" w14:textId="6414BC77" w:rsidR="005B5EAD" w:rsidRPr="00785C54" w:rsidDel="00856058" w:rsidRDefault="004E0A69" w:rsidP="00785C54">
      <w:pPr>
        <w:pStyle w:val="TM1"/>
        <w:rPr>
          <w:del w:id="1039" w:author="Ilkka Rinne" w:date="2022-09-06T15:55:00Z"/>
          <w:rFonts w:asciiTheme="minorHAnsi" w:eastAsiaTheme="minorEastAsia" w:hAnsiTheme="minorHAnsi"/>
          <w:b w:val="0"/>
          <w:noProof/>
          <w:lang w:val="sv-SE" w:eastAsia="sv-SE"/>
        </w:rPr>
      </w:pPr>
      <w:del w:id="1040" w:author="Ilkka Rinne" w:date="2022-09-06T15:55:00Z">
        <w:r w:rsidDel="00856058">
          <w:fldChar w:fldCharType="begin"/>
        </w:r>
        <w:r w:rsidDel="00856058">
          <w:delInstrText xml:space="preserve"> HYPERLINK \l "_Toc87620416" </w:delInstrText>
        </w:r>
        <w:r w:rsidDel="00856058">
          <w:fldChar w:fldCharType="separate"/>
        </w:r>
        <w:r w:rsidR="005B5EAD" w:rsidRPr="00785C54" w:rsidDel="00856058">
          <w:rPr>
            <w:rStyle w:val="Lienhypertexte"/>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2430B367" w14:textId="31B6387C" w:rsidR="005B5EAD" w:rsidRPr="00785C54" w:rsidDel="00856058" w:rsidRDefault="004E0A69" w:rsidP="00785C54">
      <w:pPr>
        <w:pStyle w:val="TM2"/>
        <w:rPr>
          <w:del w:id="1041" w:author="Ilkka Rinne" w:date="2022-09-06T15:55:00Z"/>
          <w:rFonts w:asciiTheme="minorHAnsi" w:eastAsiaTheme="minorEastAsia" w:hAnsiTheme="minorHAnsi"/>
          <w:b w:val="0"/>
          <w:noProof/>
          <w:lang w:val="sv-SE" w:eastAsia="sv-SE"/>
        </w:rPr>
      </w:pPr>
      <w:del w:id="1042" w:author="Ilkka Rinne" w:date="2022-09-06T15:55:00Z">
        <w:r w:rsidDel="00856058">
          <w:fldChar w:fldCharType="begin"/>
        </w:r>
        <w:r w:rsidDel="00856058">
          <w:delInstrText xml:space="preserve"> HYPERLINK \l "_Toc87620417" </w:delInstrText>
        </w:r>
        <w:r w:rsidDel="00856058">
          <w:fldChar w:fldCharType="separate"/>
        </w:r>
        <w:r w:rsidR="005B5EAD" w:rsidRPr="00785C54" w:rsidDel="00856058">
          <w:rPr>
            <w:rStyle w:val="Lienhypertexte"/>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7B5F4983" w14:textId="03E63C23" w:rsidR="005B5EAD" w:rsidRPr="00785C54" w:rsidDel="00856058" w:rsidRDefault="004E0A69" w:rsidP="00785C54">
      <w:pPr>
        <w:pStyle w:val="TM2"/>
        <w:rPr>
          <w:del w:id="1043" w:author="Ilkka Rinne" w:date="2022-09-06T15:55:00Z"/>
          <w:rFonts w:asciiTheme="minorHAnsi" w:eastAsiaTheme="minorEastAsia" w:hAnsiTheme="minorHAnsi"/>
          <w:b w:val="0"/>
          <w:noProof/>
          <w:lang w:val="sv-SE" w:eastAsia="sv-SE"/>
        </w:rPr>
      </w:pPr>
      <w:del w:id="1044" w:author="Ilkka Rinne" w:date="2022-09-06T15:55:00Z">
        <w:r w:rsidDel="00856058">
          <w:fldChar w:fldCharType="begin"/>
        </w:r>
        <w:r w:rsidDel="00856058">
          <w:delInstrText xml:space="preserve"> HYPERLINK \l "_Toc87620418" </w:delInstrText>
        </w:r>
        <w:r w:rsidDel="00856058">
          <w:fldChar w:fldCharType="separate"/>
        </w:r>
        <w:r w:rsidR="005B5EAD" w:rsidRPr="00785C54" w:rsidDel="00856058">
          <w:rPr>
            <w:rStyle w:val="Lienhypertexte"/>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94</w:delText>
        </w:r>
        <w:r w:rsidR="005B5EAD" w:rsidRPr="00785C54" w:rsidDel="00856058">
          <w:rPr>
            <w:noProof/>
            <w:webHidden/>
          </w:rPr>
          <w:fldChar w:fldCharType="end"/>
        </w:r>
        <w:r w:rsidDel="00856058">
          <w:rPr>
            <w:noProof/>
          </w:rPr>
          <w:fldChar w:fldCharType="end"/>
        </w:r>
      </w:del>
    </w:p>
    <w:p w14:paraId="1194114A" w14:textId="42903009" w:rsidR="005B5EAD" w:rsidRPr="00785C54" w:rsidDel="00856058" w:rsidRDefault="004E0A69" w:rsidP="00785C54">
      <w:pPr>
        <w:pStyle w:val="TM2"/>
        <w:rPr>
          <w:del w:id="1045" w:author="Ilkka Rinne" w:date="2022-09-06T15:55:00Z"/>
          <w:rFonts w:asciiTheme="minorHAnsi" w:eastAsiaTheme="minorEastAsia" w:hAnsiTheme="minorHAnsi"/>
          <w:b w:val="0"/>
          <w:noProof/>
          <w:lang w:val="sv-SE" w:eastAsia="sv-SE"/>
        </w:rPr>
      </w:pPr>
      <w:del w:id="1046" w:author="Ilkka Rinne" w:date="2022-09-06T15:55:00Z">
        <w:r w:rsidDel="00856058">
          <w:fldChar w:fldCharType="begin"/>
        </w:r>
        <w:r w:rsidDel="00856058">
          <w:delInstrText xml:space="preserve"> HYPERLINK \l "_Toc87620419" </w:delInstrText>
        </w:r>
        <w:r w:rsidDel="00856058">
          <w:fldChar w:fldCharType="separate"/>
        </w:r>
        <w:r w:rsidR="005B5EAD" w:rsidRPr="00785C54" w:rsidDel="00856058">
          <w:rPr>
            <w:rStyle w:val="Lienhypertexte"/>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SpatialSample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95</w:delText>
        </w:r>
        <w:r w:rsidR="005B5EAD" w:rsidRPr="00785C54" w:rsidDel="00856058">
          <w:rPr>
            <w:noProof/>
            <w:webHidden/>
          </w:rPr>
          <w:fldChar w:fldCharType="end"/>
        </w:r>
        <w:r w:rsidDel="00856058">
          <w:rPr>
            <w:noProof/>
          </w:rPr>
          <w:fldChar w:fldCharType="end"/>
        </w:r>
      </w:del>
    </w:p>
    <w:p w14:paraId="78681088" w14:textId="242BCA7D" w:rsidR="005B5EAD" w:rsidRPr="00785C54" w:rsidDel="00856058" w:rsidRDefault="004E0A69" w:rsidP="00785C54">
      <w:pPr>
        <w:pStyle w:val="TM2"/>
        <w:rPr>
          <w:del w:id="1047" w:author="Ilkka Rinne" w:date="2022-09-06T15:55:00Z"/>
          <w:rFonts w:asciiTheme="minorHAnsi" w:eastAsiaTheme="minorEastAsia" w:hAnsiTheme="minorHAnsi"/>
          <w:b w:val="0"/>
          <w:noProof/>
          <w:lang w:val="sv-SE" w:eastAsia="sv-SE"/>
        </w:rPr>
      </w:pPr>
      <w:del w:id="1048" w:author="Ilkka Rinne" w:date="2022-09-06T15:55:00Z">
        <w:r w:rsidDel="00856058">
          <w:fldChar w:fldCharType="begin"/>
        </w:r>
        <w:r w:rsidDel="00856058">
          <w:delInstrText xml:space="preserve"> HYPERLINK \l "_Toc87620420" </w:delInstrText>
        </w:r>
        <w:r w:rsidDel="00856058">
          <w:fldChar w:fldCharType="separate"/>
        </w:r>
        <w:r w:rsidR="005B5EAD" w:rsidRPr="00785C54" w:rsidDel="00856058">
          <w:rPr>
            <w:rStyle w:val="Lienhypertexte"/>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MaterialSample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97</w:delText>
        </w:r>
        <w:r w:rsidR="005B5EAD" w:rsidRPr="00785C54" w:rsidDel="00856058">
          <w:rPr>
            <w:noProof/>
            <w:webHidden/>
          </w:rPr>
          <w:fldChar w:fldCharType="end"/>
        </w:r>
        <w:r w:rsidDel="00856058">
          <w:rPr>
            <w:noProof/>
          </w:rPr>
          <w:fldChar w:fldCharType="end"/>
        </w:r>
      </w:del>
    </w:p>
    <w:p w14:paraId="4B4F2AA4" w14:textId="740F2088" w:rsidR="005B5EAD" w:rsidRPr="00785C54" w:rsidDel="00856058" w:rsidRDefault="004E0A69" w:rsidP="00785C54">
      <w:pPr>
        <w:pStyle w:val="TM2"/>
        <w:rPr>
          <w:del w:id="1049" w:author="Ilkka Rinne" w:date="2022-09-06T15:55:00Z"/>
          <w:rFonts w:asciiTheme="minorHAnsi" w:eastAsiaTheme="minorEastAsia" w:hAnsiTheme="minorHAnsi"/>
          <w:b w:val="0"/>
          <w:noProof/>
          <w:lang w:val="sv-SE" w:eastAsia="sv-SE"/>
        </w:rPr>
      </w:pPr>
      <w:del w:id="1050" w:author="Ilkka Rinne" w:date="2022-09-06T15:55:00Z">
        <w:r w:rsidDel="00856058">
          <w:fldChar w:fldCharType="begin"/>
        </w:r>
        <w:r w:rsidDel="00856058">
          <w:delInstrText xml:space="preserve"> HYPERLINK \l "_Toc87620421" </w:delInstrText>
        </w:r>
        <w:r w:rsidDel="00856058">
          <w:fldChar w:fldCharType="separate"/>
        </w:r>
        <w:r w:rsidR="005B5EAD" w:rsidRPr="00785C54" w:rsidDel="00856058">
          <w:rPr>
            <w:rStyle w:val="Lienhypertexte"/>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99</w:delText>
        </w:r>
        <w:r w:rsidR="005B5EAD" w:rsidRPr="00785C54" w:rsidDel="00856058">
          <w:rPr>
            <w:noProof/>
            <w:webHidden/>
          </w:rPr>
          <w:fldChar w:fldCharType="end"/>
        </w:r>
        <w:r w:rsidDel="00856058">
          <w:rPr>
            <w:noProof/>
          </w:rPr>
          <w:fldChar w:fldCharType="end"/>
        </w:r>
      </w:del>
    </w:p>
    <w:p w14:paraId="3723AB86" w14:textId="24A70182" w:rsidR="005B5EAD" w:rsidRPr="00785C54" w:rsidDel="00856058" w:rsidRDefault="004E0A69" w:rsidP="00785C54">
      <w:pPr>
        <w:pStyle w:val="TM2"/>
        <w:rPr>
          <w:del w:id="1051" w:author="Ilkka Rinne" w:date="2022-09-06T15:55:00Z"/>
          <w:rFonts w:asciiTheme="minorHAnsi" w:eastAsiaTheme="minorEastAsia" w:hAnsiTheme="minorHAnsi"/>
          <w:b w:val="0"/>
          <w:noProof/>
          <w:lang w:val="sv-SE" w:eastAsia="sv-SE"/>
        </w:rPr>
      </w:pPr>
      <w:del w:id="1052" w:author="Ilkka Rinne" w:date="2022-09-06T15:55:00Z">
        <w:r w:rsidDel="00856058">
          <w:fldChar w:fldCharType="begin"/>
        </w:r>
        <w:r w:rsidDel="00856058">
          <w:delInstrText xml:space="preserve"> HYPERLINK \l "_Toc87620422" </w:delInstrText>
        </w:r>
        <w:r w:rsidDel="00856058">
          <w:fldChar w:fldCharType="separate"/>
        </w:r>
        <w:r w:rsidR="005B5EAD" w:rsidRPr="00785C54" w:rsidDel="00856058">
          <w:rPr>
            <w:rStyle w:val="Lienhypertexte"/>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100</w:delText>
        </w:r>
        <w:r w:rsidR="005B5EAD" w:rsidRPr="00785C54" w:rsidDel="00856058">
          <w:rPr>
            <w:noProof/>
            <w:webHidden/>
          </w:rPr>
          <w:fldChar w:fldCharType="end"/>
        </w:r>
        <w:r w:rsidDel="00856058">
          <w:rPr>
            <w:noProof/>
          </w:rPr>
          <w:fldChar w:fldCharType="end"/>
        </w:r>
      </w:del>
    </w:p>
    <w:p w14:paraId="6E77F444" w14:textId="76741383" w:rsidR="005B5EAD" w:rsidRPr="00785C54" w:rsidDel="00856058" w:rsidRDefault="004E0A69" w:rsidP="00785C54">
      <w:pPr>
        <w:pStyle w:val="TM2"/>
        <w:rPr>
          <w:del w:id="1053" w:author="Ilkka Rinne" w:date="2022-09-06T15:55:00Z"/>
          <w:rFonts w:asciiTheme="minorHAnsi" w:eastAsiaTheme="minorEastAsia" w:hAnsiTheme="minorHAnsi"/>
          <w:b w:val="0"/>
          <w:noProof/>
          <w:lang w:val="sv-SE" w:eastAsia="sv-SE"/>
        </w:rPr>
      </w:pPr>
      <w:del w:id="1054" w:author="Ilkka Rinne" w:date="2022-09-06T15:55:00Z">
        <w:r w:rsidDel="00856058">
          <w:fldChar w:fldCharType="begin"/>
        </w:r>
        <w:r w:rsidDel="00856058">
          <w:delInstrText xml:space="preserve"> HYPERLINK \l "_Toc87620423" </w:delInstrText>
        </w:r>
        <w:r w:rsidDel="00856058">
          <w:fldChar w:fldCharType="separate"/>
        </w:r>
        <w:r w:rsidR="005B5EAD" w:rsidRPr="00785C54" w:rsidDel="00856058">
          <w:rPr>
            <w:rStyle w:val="Lienhypertexte"/>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101</w:delText>
        </w:r>
        <w:r w:rsidR="005B5EAD" w:rsidRPr="00785C54" w:rsidDel="00856058">
          <w:rPr>
            <w:noProof/>
            <w:webHidden/>
          </w:rPr>
          <w:fldChar w:fldCharType="end"/>
        </w:r>
        <w:r w:rsidDel="00856058">
          <w:rPr>
            <w:noProof/>
          </w:rPr>
          <w:fldChar w:fldCharType="end"/>
        </w:r>
      </w:del>
    </w:p>
    <w:p w14:paraId="0AE2C493" w14:textId="378A290B" w:rsidR="005B5EAD" w:rsidRPr="00785C54" w:rsidDel="00856058" w:rsidRDefault="004E0A69" w:rsidP="00785C54">
      <w:pPr>
        <w:pStyle w:val="TM2"/>
        <w:rPr>
          <w:del w:id="1055" w:author="Ilkka Rinne" w:date="2022-09-06T15:55:00Z"/>
          <w:rFonts w:asciiTheme="minorHAnsi" w:eastAsiaTheme="minorEastAsia" w:hAnsiTheme="minorHAnsi"/>
          <w:b w:val="0"/>
          <w:noProof/>
          <w:lang w:val="sv-SE" w:eastAsia="sv-SE"/>
        </w:rPr>
      </w:pPr>
      <w:del w:id="1056" w:author="Ilkka Rinne" w:date="2022-09-06T15:55:00Z">
        <w:r w:rsidDel="00856058">
          <w:fldChar w:fldCharType="begin"/>
        </w:r>
        <w:r w:rsidDel="00856058">
          <w:delInstrText xml:space="preserve"> HYPERLINK \l "_Toc87620424" </w:delInstrText>
        </w:r>
        <w:r w:rsidDel="00856058">
          <w:fldChar w:fldCharType="separate"/>
        </w:r>
        <w:r w:rsidR="005B5EAD" w:rsidRPr="00785C54" w:rsidDel="00856058">
          <w:rPr>
            <w:rStyle w:val="Lienhypertexte"/>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102</w:delText>
        </w:r>
        <w:r w:rsidR="005B5EAD" w:rsidRPr="00785C54" w:rsidDel="00856058">
          <w:rPr>
            <w:noProof/>
            <w:webHidden/>
          </w:rPr>
          <w:fldChar w:fldCharType="end"/>
        </w:r>
        <w:r w:rsidDel="00856058">
          <w:rPr>
            <w:noProof/>
          </w:rPr>
          <w:fldChar w:fldCharType="end"/>
        </w:r>
      </w:del>
    </w:p>
    <w:p w14:paraId="389BF639" w14:textId="3FF1C28A" w:rsidR="005B5EAD" w:rsidRPr="00785C54" w:rsidDel="00856058" w:rsidRDefault="004E0A69" w:rsidP="00785C54">
      <w:pPr>
        <w:pStyle w:val="TM2"/>
        <w:rPr>
          <w:del w:id="1057" w:author="Ilkka Rinne" w:date="2022-09-06T15:55:00Z"/>
          <w:rFonts w:asciiTheme="minorHAnsi" w:eastAsiaTheme="minorEastAsia" w:hAnsiTheme="minorHAnsi"/>
          <w:b w:val="0"/>
          <w:noProof/>
          <w:lang w:val="sv-SE" w:eastAsia="sv-SE"/>
        </w:rPr>
      </w:pPr>
      <w:del w:id="1058" w:author="Ilkka Rinne" w:date="2022-09-06T15:55:00Z">
        <w:r w:rsidDel="00856058">
          <w:fldChar w:fldCharType="begin"/>
        </w:r>
        <w:r w:rsidDel="00856058">
          <w:delInstrText xml:space="preserve"> HYPERLINK \l "_Toc87620425" </w:delInstrText>
        </w:r>
        <w:r w:rsidDel="00856058">
          <w:fldChar w:fldCharType="separate"/>
        </w:r>
        <w:r w:rsidR="005B5EAD" w:rsidRPr="00785C54" w:rsidDel="00856058">
          <w:rPr>
            <w:rStyle w:val="Lienhypertexte"/>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103</w:delText>
        </w:r>
        <w:r w:rsidR="005B5EAD" w:rsidRPr="00785C54" w:rsidDel="00856058">
          <w:rPr>
            <w:noProof/>
            <w:webHidden/>
          </w:rPr>
          <w:fldChar w:fldCharType="end"/>
        </w:r>
        <w:r w:rsidDel="00856058">
          <w:rPr>
            <w:noProof/>
          </w:rPr>
          <w:fldChar w:fldCharType="end"/>
        </w:r>
      </w:del>
    </w:p>
    <w:p w14:paraId="5241B2BC" w14:textId="75A77B08" w:rsidR="005B5EAD" w:rsidRPr="00785C54" w:rsidDel="00856058" w:rsidRDefault="004E0A69" w:rsidP="00785C54">
      <w:pPr>
        <w:pStyle w:val="TM2"/>
        <w:rPr>
          <w:del w:id="1059" w:author="Ilkka Rinne" w:date="2022-09-06T15:55:00Z"/>
          <w:rFonts w:asciiTheme="minorHAnsi" w:eastAsiaTheme="minorEastAsia" w:hAnsiTheme="minorHAnsi"/>
          <w:b w:val="0"/>
          <w:noProof/>
          <w:lang w:val="sv-SE" w:eastAsia="sv-SE"/>
        </w:rPr>
      </w:pPr>
      <w:del w:id="1060" w:author="Ilkka Rinne" w:date="2022-09-06T15:55:00Z">
        <w:r w:rsidDel="00856058">
          <w:fldChar w:fldCharType="begin"/>
        </w:r>
        <w:r w:rsidDel="00856058">
          <w:delInstrText xml:space="preserve"> HYPERLINK \l "_Toc87620426" </w:delInstrText>
        </w:r>
        <w:r w:rsidDel="00856058">
          <w:fldChar w:fldCharType="separate"/>
        </w:r>
        <w:r w:rsidR="005B5EAD" w:rsidRPr="00785C54" w:rsidDel="00856058">
          <w:rPr>
            <w:rStyle w:val="Lienhypertexte"/>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104</w:delText>
        </w:r>
        <w:r w:rsidR="005B5EAD" w:rsidRPr="00785C54" w:rsidDel="00856058">
          <w:rPr>
            <w:noProof/>
            <w:webHidden/>
          </w:rPr>
          <w:fldChar w:fldCharType="end"/>
        </w:r>
        <w:r w:rsidDel="00856058">
          <w:rPr>
            <w:noProof/>
          </w:rPr>
          <w:fldChar w:fldCharType="end"/>
        </w:r>
      </w:del>
    </w:p>
    <w:p w14:paraId="3D72C1D2" w14:textId="2EF17853" w:rsidR="005B5EAD" w:rsidRPr="00785C54" w:rsidDel="00856058" w:rsidRDefault="004E0A69" w:rsidP="00785C54">
      <w:pPr>
        <w:pStyle w:val="TM2"/>
        <w:rPr>
          <w:del w:id="1061" w:author="Ilkka Rinne" w:date="2022-09-06T15:55:00Z"/>
          <w:rFonts w:asciiTheme="minorHAnsi" w:eastAsiaTheme="minorEastAsia" w:hAnsiTheme="minorHAnsi"/>
          <w:b w:val="0"/>
          <w:noProof/>
          <w:lang w:val="sv-SE" w:eastAsia="sv-SE"/>
        </w:rPr>
      </w:pPr>
      <w:del w:id="1062" w:author="Ilkka Rinne" w:date="2022-09-06T15:55:00Z">
        <w:r w:rsidDel="00856058">
          <w:fldChar w:fldCharType="begin"/>
        </w:r>
        <w:r w:rsidDel="00856058">
          <w:delInstrText xml:space="preserve"> HYPERLINK \l "_Toc87620427" </w:delInstrText>
        </w:r>
        <w:r w:rsidDel="00856058">
          <w:fldChar w:fldCharType="separate"/>
        </w:r>
        <w:r w:rsidR="005B5EAD" w:rsidRPr="00785C54" w:rsidDel="00856058">
          <w:rPr>
            <w:rStyle w:val="Lienhypertexte"/>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105</w:delText>
        </w:r>
        <w:r w:rsidR="005B5EAD" w:rsidRPr="00785C54" w:rsidDel="00856058">
          <w:rPr>
            <w:noProof/>
            <w:webHidden/>
          </w:rPr>
          <w:fldChar w:fldCharType="end"/>
        </w:r>
        <w:r w:rsidDel="00856058">
          <w:rPr>
            <w:noProof/>
          </w:rPr>
          <w:fldChar w:fldCharType="end"/>
        </w:r>
      </w:del>
    </w:p>
    <w:p w14:paraId="768261DD" w14:textId="3C4200BC" w:rsidR="005B5EAD" w:rsidRPr="00785C54" w:rsidDel="00856058" w:rsidRDefault="004E0A69" w:rsidP="00785C54">
      <w:pPr>
        <w:pStyle w:val="TM2"/>
        <w:rPr>
          <w:del w:id="1063" w:author="Ilkka Rinne" w:date="2022-09-06T15:55:00Z"/>
          <w:rFonts w:asciiTheme="minorHAnsi" w:eastAsiaTheme="minorEastAsia" w:hAnsiTheme="minorHAnsi"/>
          <w:b w:val="0"/>
          <w:noProof/>
          <w:lang w:val="sv-SE" w:eastAsia="sv-SE"/>
        </w:rPr>
      </w:pPr>
      <w:del w:id="1064" w:author="Ilkka Rinne" w:date="2022-09-06T15:55:00Z">
        <w:r w:rsidDel="00856058">
          <w:fldChar w:fldCharType="begin"/>
        </w:r>
        <w:r w:rsidDel="00856058">
          <w:delInstrText xml:space="preserve"> HYPERLINK \l "_Toc87620428" </w:delInstrText>
        </w:r>
        <w:r w:rsidDel="00856058">
          <w:fldChar w:fldCharType="separate"/>
        </w:r>
        <w:r w:rsidR="005B5EAD" w:rsidRPr="00785C54" w:rsidDel="00856058">
          <w:rPr>
            <w:rStyle w:val="Lienhypertexte"/>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PhysicalDimension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107</w:delText>
        </w:r>
        <w:r w:rsidR="005B5EAD" w:rsidRPr="00785C54" w:rsidDel="00856058">
          <w:rPr>
            <w:noProof/>
            <w:webHidden/>
          </w:rPr>
          <w:fldChar w:fldCharType="end"/>
        </w:r>
        <w:r w:rsidDel="00856058">
          <w:rPr>
            <w:noProof/>
          </w:rPr>
          <w:fldChar w:fldCharType="end"/>
        </w:r>
      </w:del>
    </w:p>
    <w:p w14:paraId="02F14D8E" w14:textId="1FF92E82" w:rsidR="005B5EAD" w:rsidRPr="00785C54" w:rsidDel="00856058" w:rsidRDefault="004E0A69" w:rsidP="00785C54">
      <w:pPr>
        <w:pStyle w:val="TM2"/>
        <w:rPr>
          <w:del w:id="1065" w:author="Ilkka Rinne" w:date="2022-09-06T15:55:00Z"/>
          <w:rFonts w:asciiTheme="minorHAnsi" w:eastAsiaTheme="minorEastAsia" w:hAnsiTheme="minorHAnsi"/>
          <w:b w:val="0"/>
          <w:noProof/>
          <w:lang w:val="sv-SE" w:eastAsia="sv-SE"/>
        </w:rPr>
      </w:pPr>
      <w:del w:id="1066" w:author="Ilkka Rinne" w:date="2022-09-06T15:55:00Z">
        <w:r w:rsidDel="00856058">
          <w:fldChar w:fldCharType="begin"/>
        </w:r>
        <w:r w:rsidDel="00856058">
          <w:delInstrText xml:space="preserve"> HYPERLINK \l "_Toc87620429" </w:delInstrText>
        </w:r>
        <w:r w:rsidDel="00856058">
          <w:fldChar w:fldCharType="separate"/>
        </w:r>
        <w:r w:rsidR="005B5EAD" w:rsidRPr="00785C54" w:rsidDel="00856058">
          <w:rPr>
            <w:rStyle w:val="Lienhypertexte"/>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NamedLocation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108</w:delText>
        </w:r>
        <w:r w:rsidR="005B5EAD" w:rsidRPr="00785C54" w:rsidDel="00856058">
          <w:rPr>
            <w:noProof/>
            <w:webHidden/>
          </w:rPr>
          <w:fldChar w:fldCharType="end"/>
        </w:r>
        <w:r w:rsidDel="00856058">
          <w:rPr>
            <w:noProof/>
          </w:rPr>
          <w:fldChar w:fldCharType="end"/>
        </w:r>
      </w:del>
    </w:p>
    <w:p w14:paraId="7E38F435" w14:textId="4719FFAE" w:rsidR="005B5EAD" w:rsidRPr="00785C54" w:rsidDel="00856058" w:rsidRDefault="004E0A69" w:rsidP="00785C54">
      <w:pPr>
        <w:pStyle w:val="TM2"/>
        <w:rPr>
          <w:del w:id="1067" w:author="Ilkka Rinne" w:date="2022-09-06T15:55:00Z"/>
          <w:rFonts w:asciiTheme="minorHAnsi" w:eastAsiaTheme="minorEastAsia" w:hAnsiTheme="minorHAnsi"/>
          <w:b w:val="0"/>
          <w:noProof/>
          <w:lang w:val="sv-SE" w:eastAsia="sv-SE"/>
        </w:rPr>
      </w:pPr>
      <w:del w:id="1068" w:author="Ilkka Rinne" w:date="2022-09-06T15:55:00Z">
        <w:r w:rsidDel="00856058">
          <w:fldChar w:fldCharType="begin"/>
        </w:r>
        <w:r w:rsidDel="00856058">
          <w:delInstrText xml:space="preserve"> HYPERLINK \l "_Toc87620430" </w:delInstrText>
        </w:r>
        <w:r w:rsidDel="00856058">
          <w:fldChar w:fldCharType="separate"/>
        </w:r>
        <w:r w:rsidR="005B5EAD" w:rsidRPr="00785C54" w:rsidDel="00856058">
          <w:rPr>
            <w:rStyle w:val="Lienhypertexte"/>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StatisticalClassification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109</w:delText>
        </w:r>
        <w:r w:rsidR="005B5EAD" w:rsidRPr="00785C54" w:rsidDel="00856058">
          <w:rPr>
            <w:noProof/>
            <w:webHidden/>
          </w:rPr>
          <w:fldChar w:fldCharType="end"/>
        </w:r>
        <w:r w:rsidDel="00856058">
          <w:rPr>
            <w:noProof/>
          </w:rPr>
          <w:fldChar w:fldCharType="end"/>
        </w:r>
      </w:del>
    </w:p>
    <w:p w14:paraId="69FD9B3A" w14:textId="36D46ADF" w:rsidR="005B5EAD" w:rsidRPr="00785C54" w:rsidDel="00856058" w:rsidRDefault="004E0A69" w:rsidP="00785C54">
      <w:pPr>
        <w:pStyle w:val="TM2"/>
        <w:rPr>
          <w:del w:id="1069" w:author="Ilkka Rinne" w:date="2022-09-06T15:55:00Z"/>
          <w:rFonts w:asciiTheme="minorHAnsi" w:eastAsiaTheme="minorEastAsia" w:hAnsiTheme="minorHAnsi"/>
          <w:b w:val="0"/>
          <w:noProof/>
          <w:lang w:val="sv-SE" w:eastAsia="sv-SE"/>
        </w:rPr>
      </w:pPr>
      <w:del w:id="1070" w:author="Ilkka Rinne" w:date="2022-09-06T15:55:00Z">
        <w:r w:rsidDel="00856058">
          <w:fldChar w:fldCharType="begin"/>
        </w:r>
        <w:r w:rsidDel="00856058">
          <w:delInstrText xml:space="preserve"> HYPERLINK \l "_Toc87620431" </w:delInstrText>
        </w:r>
        <w:r w:rsidDel="00856058">
          <w:fldChar w:fldCharType="separate"/>
        </w:r>
        <w:r w:rsidR="005B5EAD" w:rsidRPr="00785C54" w:rsidDel="00856058">
          <w:rPr>
            <w:rStyle w:val="Lienhypertexte"/>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110</w:delText>
        </w:r>
        <w:r w:rsidR="005B5EAD" w:rsidRPr="00785C54" w:rsidDel="00856058">
          <w:rPr>
            <w:noProof/>
            <w:webHidden/>
          </w:rPr>
          <w:fldChar w:fldCharType="end"/>
        </w:r>
        <w:r w:rsidDel="00856058">
          <w:rPr>
            <w:noProof/>
          </w:rPr>
          <w:fldChar w:fldCharType="end"/>
        </w:r>
      </w:del>
    </w:p>
    <w:p w14:paraId="4138E84C" w14:textId="7469A66B" w:rsidR="005B5EAD" w:rsidRPr="00785C54" w:rsidDel="00856058" w:rsidRDefault="004E0A69" w:rsidP="00785C54">
      <w:pPr>
        <w:pStyle w:val="TM1"/>
        <w:rPr>
          <w:del w:id="1071" w:author="Ilkka Rinne" w:date="2022-09-06T15:55:00Z"/>
          <w:rFonts w:asciiTheme="minorHAnsi" w:eastAsiaTheme="minorEastAsia" w:hAnsiTheme="minorHAnsi"/>
          <w:b w:val="0"/>
          <w:noProof/>
          <w:lang w:val="sv-SE" w:eastAsia="sv-SE"/>
        </w:rPr>
      </w:pPr>
      <w:del w:id="1072" w:author="Ilkka Rinne" w:date="2022-09-06T15:55:00Z">
        <w:r w:rsidDel="00856058">
          <w:fldChar w:fldCharType="begin"/>
        </w:r>
        <w:r w:rsidDel="00856058">
          <w:delInstrText xml:space="preserve"> HYPERLINK \l "_Toc87620432" </w:delInstrText>
        </w:r>
        <w:r w:rsidDel="00856058">
          <w:fldChar w:fldCharType="separate"/>
        </w:r>
        <w:r w:rsidR="005B5EAD" w:rsidRPr="00785C54" w:rsidDel="00856058">
          <w:rPr>
            <w:rStyle w:val="Lienhypertexte"/>
            <w:noProof/>
            <w:lang w:eastAsia="en-US"/>
          </w:rPr>
          <w:delText>Annex A (normative) Abstract Test Suite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112</w:delText>
        </w:r>
        <w:r w:rsidR="005B5EAD" w:rsidRPr="00785C54" w:rsidDel="00856058">
          <w:rPr>
            <w:noProof/>
            <w:webHidden/>
          </w:rPr>
          <w:fldChar w:fldCharType="end"/>
        </w:r>
        <w:r w:rsidDel="00856058">
          <w:rPr>
            <w:noProof/>
          </w:rPr>
          <w:fldChar w:fldCharType="end"/>
        </w:r>
      </w:del>
    </w:p>
    <w:p w14:paraId="3F34787C" w14:textId="17BD1AF8" w:rsidR="005B5EAD" w:rsidRPr="00785C54" w:rsidDel="00856058" w:rsidRDefault="004E0A69" w:rsidP="00785C54">
      <w:pPr>
        <w:pStyle w:val="TM1"/>
        <w:rPr>
          <w:del w:id="1073" w:author="Ilkka Rinne" w:date="2022-09-06T15:55:00Z"/>
          <w:rFonts w:asciiTheme="minorHAnsi" w:eastAsiaTheme="minorEastAsia" w:hAnsiTheme="minorHAnsi"/>
          <w:b w:val="0"/>
          <w:noProof/>
          <w:lang w:val="sv-SE" w:eastAsia="sv-SE"/>
        </w:rPr>
      </w:pPr>
      <w:del w:id="1074" w:author="Ilkka Rinne" w:date="2022-09-06T15:55:00Z">
        <w:r w:rsidDel="00856058">
          <w:fldChar w:fldCharType="begin"/>
        </w:r>
        <w:r w:rsidDel="00856058">
          <w:delInstrText xml:space="preserve"> HYPERLINK \l "_Toc87620433" </w:delInstrText>
        </w:r>
        <w:r w:rsidDel="00856058">
          <w:fldChar w:fldCharType="separate"/>
        </w:r>
        <w:r w:rsidR="005B5EAD" w:rsidRPr="00785C54" w:rsidDel="00856058">
          <w:rPr>
            <w:rStyle w:val="Lienhypertexte"/>
            <w:noProof/>
            <w:lang w:eastAsia="en-US"/>
          </w:rPr>
          <w:delText>Annex B (informative) Common usage of OMS concepts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126</w:delText>
        </w:r>
        <w:r w:rsidR="005B5EAD" w:rsidRPr="00785C54" w:rsidDel="00856058">
          <w:rPr>
            <w:noProof/>
            <w:webHidden/>
          </w:rPr>
          <w:fldChar w:fldCharType="end"/>
        </w:r>
        <w:r w:rsidDel="00856058">
          <w:rPr>
            <w:noProof/>
          </w:rPr>
          <w:fldChar w:fldCharType="end"/>
        </w:r>
      </w:del>
    </w:p>
    <w:p w14:paraId="5AFF14D2" w14:textId="3B2DE9F2" w:rsidR="005B5EAD" w:rsidRPr="00785C54" w:rsidDel="00856058" w:rsidRDefault="004E0A69" w:rsidP="00785C54">
      <w:pPr>
        <w:pStyle w:val="TM1"/>
        <w:rPr>
          <w:del w:id="1075" w:author="Ilkka Rinne" w:date="2022-09-06T15:55:00Z"/>
          <w:rFonts w:asciiTheme="minorHAnsi" w:eastAsiaTheme="minorEastAsia" w:hAnsiTheme="minorHAnsi"/>
          <w:b w:val="0"/>
          <w:noProof/>
          <w:lang w:val="sv-SE" w:eastAsia="sv-SE"/>
        </w:rPr>
      </w:pPr>
      <w:del w:id="1076" w:author="Ilkka Rinne" w:date="2022-09-06T15:55:00Z">
        <w:r w:rsidDel="00856058">
          <w:fldChar w:fldCharType="begin"/>
        </w:r>
        <w:r w:rsidDel="00856058">
          <w:delInstrText xml:space="preserve"> HYPERLINK \l "_Toc87620434" </w:delInstrText>
        </w:r>
        <w:r w:rsidDel="00856058">
          <w:fldChar w:fldCharType="separate"/>
        </w:r>
        <w:r w:rsidR="005B5EAD" w:rsidRPr="00785C54" w:rsidDel="00856058">
          <w:rPr>
            <w:rStyle w:val="Lienhypertexte"/>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131</w:delText>
        </w:r>
        <w:r w:rsidR="005B5EAD" w:rsidRPr="00785C54" w:rsidDel="00856058">
          <w:rPr>
            <w:noProof/>
            <w:webHidden/>
          </w:rPr>
          <w:fldChar w:fldCharType="end"/>
        </w:r>
        <w:r w:rsidDel="00856058">
          <w:rPr>
            <w:noProof/>
          </w:rPr>
          <w:fldChar w:fldCharType="end"/>
        </w:r>
      </w:del>
    </w:p>
    <w:p w14:paraId="06CEAC16" w14:textId="3551C393" w:rsidR="005B5EAD" w:rsidRPr="00785C54" w:rsidDel="00856058" w:rsidRDefault="004E0A69" w:rsidP="00785C54">
      <w:pPr>
        <w:pStyle w:val="TM1"/>
        <w:rPr>
          <w:del w:id="1077" w:author="Ilkka Rinne" w:date="2022-09-06T15:55:00Z"/>
          <w:rFonts w:asciiTheme="minorHAnsi" w:eastAsiaTheme="minorEastAsia" w:hAnsiTheme="minorHAnsi"/>
          <w:b w:val="0"/>
          <w:noProof/>
          <w:lang w:val="sv-SE" w:eastAsia="sv-SE"/>
        </w:rPr>
      </w:pPr>
      <w:del w:id="1078" w:author="Ilkka Rinne" w:date="2022-09-06T15:55:00Z">
        <w:r w:rsidDel="00856058">
          <w:fldChar w:fldCharType="begin"/>
        </w:r>
        <w:r w:rsidDel="00856058">
          <w:delInstrText xml:space="preserve"> HYPERLINK \l "_Toc87620435" </w:delInstrText>
        </w:r>
        <w:r w:rsidDel="00856058">
          <w:fldChar w:fldCharType="separate"/>
        </w:r>
        <w:r w:rsidR="005B5EAD" w:rsidRPr="00785C54" w:rsidDel="00856058">
          <w:rPr>
            <w:rStyle w:val="Lienhypertexte"/>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149</w:delText>
        </w:r>
        <w:r w:rsidR="005B5EAD" w:rsidRPr="00785C54" w:rsidDel="00856058">
          <w:rPr>
            <w:noProof/>
            <w:webHidden/>
          </w:rPr>
          <w:fldChar w:fldCharType="end"/>
        </w:r>
        <w:r w:rsidDel="00856058">
          <w:rPr>
            <w:noProof/>
          </w:rPr>
          <w:fldChar w:fldCharType="end"/>
        </w:r>
      </w:del>
    </w:p>
    <w:p w14:paraId="41AC7BC5" w14:textId="4276FBBF" w:rsidR="005B5EAD" w:rsidRPr="00785C54" w:rsidDel="00856058" w:rsidRDefault="004E0A69" w:rsidP="00785C54">
      <w:pPr>
        <w:pStyle w:val="TM1"/>
        <w:rPr>
          <w:del w:id="1079" w:author="Ilkka Rinne" w:date="2022-09-06T15:55:00Z"/>
          <w:rFonts w:asciiTheme="minorHAnsi" w:eastAsiaTheme="minorEastAsia" w:hAnsiTheme="minorHAnsi"/>
          <w:b w:val="0"/>
          <w:noProof/>
          <w:lang w:val="sv-SE" w:eastAsia="sv-SE"/>
        </w:rPr>
      </w:pPr>
      <w:del w:id="1080" w:author="Ilkka Rinne" w:date="2022-09-06T15:55:00Z">
        <w:r w:rsidDel="00856058">
          <w:fldChar w:fldCharType="begin"/>
        </w:r>
        <w:r w:rsidDel="00856058">
          <w:delInstrText xml:space="preserve"> HYPERLINK \l "_Toc87620436" </w:delInstrText>
        </w:r>
        <w:r w:rsidDel="00856058">
          <w:fldChar w:fldCharType="separate"/>
        </w:r>
        <w:r w:rsidR="005B5EAD" w:rsidRPr="00785C54" w:rsidDel="00856058">
          <w:rPr>
            <w:rStyle w:val="Lienhypertexte"/>
            <w:noProof/>
            <w:lang w:eastAsia="en-US"/>
          </w:rPr>
          <w:delText>Bibliography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157</w:delText>
        </w:r>
        <w:r w:rsidR="005B5EAD" w:rsidRPr="00785C54" w:rsidDel="00856058">
          <w:rPr>
            <w:noProof/>
            <w:webHidden/>
          </w:rPr>
          <w:fldChar w:fldCharType="end"/>
        </w:r>
        <w:r w:rsidDel="00856058">
          <w:rPr>
            <w:noProof/>
          </w:rPr>
          <w:fldChar w:fldCharType="end"/>
        </w:r>
      </w:del>
    </w:p>
    <w:p w14:paraId="1114FBC0" w14:textId="6AD12205" w:rsidR="005B5EAD" w:rsidRPr="00785C54" w:rsidDel="00856058" w:rsidRDefault="005B5EAD" w:rsidP="00785C54">
      <w:pPr>
        <w:pStyle w:val="TM1"/>
        <w:autoSpaceDE w:val="0"/>
        <w:autoSpaceDN w:val="0"/>
        <w:adjustRightInd w:val="0"/>
        <w:rPr>
          <w:del w:id="1081" w:author="Ilkka Rinne" w:date="2022-09-06T15:55:00Z"/>
          <w:rFonts w:eastAsia="Times New Roman"/>
          <w:szCs w:val="24"/>
        </w:rPr>
      </w:pPr>
      <w:del w:id="1082" w:author="Ilkka Rinne" w:date="2022-09-06T15:55:00Z">
        <w:r w:rsidRPr="00785C54" w:rsidDel="00856058">
          <w:rPr>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3" w:name="_Toc113373289"/>
      <w:r w:rsidRPr="00785C54">
        <w:rPr>
          <w:szCs w:val="24"/>
        </w:rPr>
        <w:lastRenderedPageBreak/>
        <w:t>Foreword</w:t>
      </w:r>
      <w:bookmarkEnd w:id="1083"/>
    </w:p>
    <w:p w14:paraId="000437BF" w14:textId="77777777" w:rsidR="003E2160" w:rsidRPr="00C36263" w:rsidRDefault="003E2160" w:rsidP="005D5C5A">
      <w:pPr>
        <w:pStyle w:val="ForewordText"/>
        <w:rPr>
          <w:ins w:id="1084" w:author="REID-JAMOND Alison" w:date="2022-04-04T07:49:00Z"/>
          <w:lang w:val="en-US"/>
        </w:rPr>
      </w:pPr>
      <w:ins w:id="1085"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Lienhypertexte"/>
            <w:lang w:val="en-US"/>
          </w:rPr>
          <w:fldChar w:fldCharType="begin"/>
        </w:r>
        <w:r>
          <w:rPr>
            <w:rStyle w:val="Lienhypertexte"/>
            <w:lang w:val="en-US"/>
          </w:rPr>
          <w:instrText xml:space="preserve"> HYPERLINK "https://www.iso.org/directives-and-policies.html" </w:instrText>
        </w:r>
        <w:r>
          <w:rPr>
            <w:rStyle w:val="Lienhypertexte"/>
            <w:lang w:val="en-US"/>
          </w:rPr>
          <w:fldChar w:fldCharType="separate"/>
        </w:r>
        <w:r w:rsidRPr="00AE1012">
          <w:rPr>
            <w:rStyle w:val="Lienhypertexte"/>
            <w:lang w:val="en-US"/>
          </w:rPr>
          <w:t>www.iso.org/directives</w:t>
        </w:r>
        <w:r>
          <w:rPr>
            <w:rStyle w:val="Lienhypertexte"/>
            <w:lang w:val="en-US"/>
          </w:rPr>
          <w:fldChar w:fldCharType="end"/>
        </w:r>
        <w:r w:rsidRPr="00C36263">
          <w:rPr>
            <w:lang w:val="en-US"/>
          </w:rPr>
          <w:t>).</w:t>
        </w:r>
      </w:ins>
    </w:p>
    <w:p w14:paraId="4389487D" w14:textId="724C42E3"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Lienhypertexte"/>
            <w:lang w:val="en-US"/>
          </w:rPr>
          <w:fldChar w:fldCharType="begin"/>
        </w:r>
        <w:r>
          <w:rPr>
            <w:rStyle w:val="Lienhypertexte"/>
            <w:lang w:val="en-US"/>
          </w:rPr>
          <w:instrText xml:space="preserve"> HYPERLINK "https://www.iso.org/iso-standards-and-patents.html" </w:instrText>
        </w:r>
        <w:r>
          <w:rPr>
            <w:rStyle w:val="Lienhypertexte"/>
            <w:lang w:val="en-US"/>
          </w:rPr>
          <w:fldChar w:fldCharType="separate"/>
        </w:r>
        <w:r w:rsidRPr="005F3C4A">
          <w:rPr>
            <w:rStyle w:val="Lienhypertexte"/>
            <w:lang w:val="en-US"/>
          </w:rPr>
          <w:t>www.iso.org/patents</w:t>
        </w:r>
        <w:r>
          <w:rPr>
            <w:rStyle w:val="Lienhypertexte"/>
            <w:lang w:val="en-US"/>
          </w:rPr>
          <w:fldChar w:fldCharType="end"/>
        </w:r>
        <w:r w:rsidRPr="00C36263">
          <w:rPr>
            <w:lang w:val="en-US"/>
          </w:rPr>
          <w:t>).</w:t>
        </w:r>
      </w:ins>
    </w:p>
    <w:p w14:paraId="04AECCC3" w14:textId="77777777"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Lienhypertexte"/>
            <w:rFonts w:eastAsia="Malgun Gothic" w:cs="Arial"/>
            <w:szCs w:val="24"/>
            <w:lang w:val="en-US"/>
          </w:rPr>
          <w:fldChar w:fldCharType="begin"/>
        </w:r>
        <w:r>
          <w:rPr>
            <w:rStyle w:val="Lienhypertexte"/>
            <w:rFonts w:eastAsia="Malgun Gothic" w:cs="Arial"/>
            <w:szCs w:val="24"/>
            <w:lang w:val="en-US"/>
          </w:rPr>
          <w:instrText xml:space="preserve"> HYPERLINK "https://www.iso.org/foreword-supplementary-information.html" </w:instrText>
        </w:r>
        <w:r>
          <w:rPr>
            <w:rStyle w:val="Lienhypertexte"/>
            <w:rFonts w:eastAsia="Malgun Gothic" w:cs="Arial"/>
            <w:szCs w:val="24"/>
            <w:lang w:val="en-US"/>
          </w:rPr>
          <w:fldChar w:fldCharType="separate"/>
        </w:r>
        <w:r w:rsidRPr="005F3C4A">
          <w:rPr>
            <w:rStyle w:val="Lienhypertexte"/>
            <w:rFonts w:eastAsia="Malgun Gothic" w:cs="Arial"/>
            <w:szCs w:val="24"/>
            <w:lang w:val="en-US"/>
          </w:rPr>
          <w:t>www.iso.org/iso/foreword.html</w:t>
        </w:r>
        <w:r>
          <w:rPr>
            <w:rStyle w:val="Lienhypertexte"/>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4" w:author="REID-JAMOND Alison" w:date="2022-04-04T07:51:00Z"/>
          <w:lang w:val="en-US"/>
        </w:rPr>
      </w:pPr>
      <w:ins w:id="1095"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6" w:author="Katharina Schleidt" w:date="2022-08-13T16:19:00Z">
          <w:r w:rsidDel="00B54D17">
            <w:rPr>
              <w:i/>
              <w:lang w:val="en-US"/>
            </w:rPr>
            <w:delText>i</w:delText>
          </w:r>
        </w:del>
        <w:r>
          <w:rPr>
            <w:i/>
            <w:lang w:val="en-US"/>
          </w:rPr>
          <w:t>t</w:t>
        </w:r>
      </w:ins>
      <w:ins w:id="1097" w:author="Katharina Schleidt" w:date="2022-08-13T16:19:00Z">
        <w:r w:rsidR="00B54D17">
          <w:rPr>
            <w:i/>
            <w:lang w:val="en-US"/>
          </w:rPr>
          <w:t>i</w:t>
        </w:r>
      </w:ins>
      <w:ins w:id="1098"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099" w:author="REID-JAMOND Alison" w:date="2022-04-04T07:50:00Z">
        <w:r>
          <w:rPr>
            <w:lang w:val="en-US"/>
          </w:rPr>
          <w:t>287</w:t>
        </w:r>
      </w:ins>
      <w:ins w:id="1100" w:author="REID-JAMOND Alison" w:date="2022-04-04T07:49:00Z">
        <w:r w:rsidRPr="00C36263">
          <w:rPr>
            <w:lang w:val="en-US"/>
          </w:rPr>
          <w:t>,</w:t>
        </w:r>
        <w:r w:rsidRPr="00C36263">
          <w:rPr>
            <w:i/>
            <w:lang w:val="en-US"/>
          </w:rPr>
          <w:t xml:space="preserve"> </w:t>
        </w:r>
      </w:ins>
      <w:ins w:id="1101" w:author="REID-JAMOND Alison" w:date="2022-04-04T07:50:00Z">
        <w:r>
          <w:rPr>
            <w:i/>
            <w:lang w:val="en-US"/>
          </w:rPr>
          <w:t>Intelligent transport systems</w:t>
        </w:r>
      </w:ins>
      <w:ins w:id="1102"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3"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4" w:author="REID-JAMOND Alison" w:date="2022-04-04T07:51:00Z"/>
          <w:lang w:val="en-US"/>
        </w:rPr>
      </w:pPr>
      <w:ins w:id="1105"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6" w:author="REID-JAMOND Alison" w:date="2022-04-04T07:52:00Z"/>
          <w:lang w:val="en-US"/>
        </w:rPr>
      </w:pPr>
      <w:commentRangeStart w:id="1107"/>
      <w:ins w:id="1108" w:author="REID-JAMOND Alison" w:date="2022-04-04T07:51:00Z">
        <w:r w:rsidRPr="00074D99">
          <w:rPr>
            <w:lang w:val="en-US"/>
          </w:rPr>
          <w:t>The main changes are as follows:</w:t>
        </w:r>
      </w:ins>
      <w:commentRangeEnd w:id="1107"/>
      <w:ins w:id="1109" w:author="REID-JAMOND Alison" w:date="2022-04-04T08:06:00Z">
        <w:r>
          <w:rPr>
            <w:rStyle w:val="Marquedecommentaire"/>
            <w:rFonts w:eastAsia="MS Mincho"/>
            <w:lang w:eastAsia="ja-JP"/>
          </w:rPr>
          <w:commentReference w:id="1107"/>
        </w:r>
      </w:ins>
    </w:p>
    <w:p w14:paraId="0E5E5C17" w14:textId="76ED0E99" w:rsidR="003E2160" w:rsidRDefault="003E2160" w:rsidP="005D5C5A">
      <w:pPr>
        <w:pStyle w:val="ForewordText"/>
        <w:keepNext/>
        <w:rPr>
          <w:ins w:id="1110" w:author="REID-JAMOND Alison" w:date="2022-04-04T08:03:00Z"/>
          <w:szCs w:val="24"/>
        </w:rPr>
      </w:pPr>
      <w:ins w:id="1111" w:author="REID-JAMOND Alison" w:date="2022-04-04T08:04:00Z">
        <w:r>
          <w:rPr>
            <w:szCs w:val="24"/>
          </w:rPr>
          <w:t xml:space="preserve">— </w:t>
        </w:r>
      </w:ins>
      <w:ins w:id="1112"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3" w:author="REID-JAMOND Alison" w:date="2022-04-04T08:03:00Z"/>
          <w:szCs w:val="24"/>
        </w:rPr>
      </w:pPr>
      <w:ins w:id="1114" w:author="REID-JAMOND Alison" w:date="2022-04-04T08:04:00Z">
        <w:r>
          <w:rPr>
            <w:szCs w:val="24"/>
          </w:rPr>
          <w:t xml:space="preserve">— </w:t>
        </w:r>
      </w:ins>
      <w:ins w:id="1115" w:author="REID-JAMOND Alison" w:date="2022-04-04T07:52:00Z">
        <w:r w:rsidRPr="00785C54">
          <w:rPr>
            <w:szCs w:val="24"/>
          </w:rPr>
          <w:t xml:space="preserve">The fundamental Observation model has remained largely the same as in the </w:t>
        </w:r>
      </w:ins>
      <w:ins w:id="1116" w:author="REID-JAMOND Alison" w:date="2022-04-04T08:03:00Z">
        <w:r>
          <w:rPr>
            <w:szCs w:val="24"/>
          </w:rPr>
          <w:t>2011 edition</w:t>
        </w:r>
      </w:ins>
      <w:ins w:id="1117"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18" w:author="REID-JAMOND Alison" w:date="2022-04-04T07:51:00Z"/>
          <w:rFonts w:ascii="Calibri" w:hAnsi="Calibri"/>
          <w:lang w:val="en-US"/>
        </w:rPr>
      </w:pPr>
      <w:ins w:id="1119" w:author="REID-JAMOND Alison" w:date="2022-04-04T08:04:00Z">
        <w:r>
          <w:rPr>
            <w:szCs w:val="24"/>
          </w:rPr>
          <w:t xml:space="preserve">— </w:t>
        </w:r>
      </w:ins>
      <w:ins w:id="1120"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1" w:author="Katharina Schleidt" w:date="2022-08-13T16:31:00Z"/>
          <w:lang w:val="en-US"/>
        </w:rPr>
      </w:pPr>
      <w:ins w:id="1122" w:author="Katharina Schleidt" w:date="2022-08-13T16:31:00Z">
        <w:r w:rsidRPr="0007557E">
          <w:rPr>
            <w:rStyle w:val="Accentuation"/>
            <w:i w:val="0"/>
            <w:iCs w:val="0"/>
            <w:rPrChange w:id="1123" w:author="Katharina Schleidt" w:date="2022-08-13T16:31:00Z">
              <w:rPr>
                <w:rStyle w:val="Accentuation"/>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4" w:author="REID-JAMOND Alison" w:date="2022-04-04T07:49:00Z"/>
          <w:lang w:val="en-US"/>
        </w:rPr>
      </w:pPr>
      <w:ins w:id="1125"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Lienhypertexte"/>
            <w:iCs/>
            <w:lang w:val="en-US"/>
          </w:rPr>
          <w:fldChar w:fldCharType="begin"/>
        </w:r>
        <w:r>
          <w:rPr>
            <w:rStyle w:val="Lienhypertexte"/>
            <w:iCs/>
            <w:lang w:val="en-US"/>
          </w:rPr>
          <w:instrText xml:space="preserve"> HYPERLINK "https://www.iso.org/members.html" </w:instrText>
        </w:r>
        <w:r>
          <w:rPr>
            <w:rStyle w:val="Lienhypertexte"/>
            <w:iCs/>
            <w:lang w:val="en-US"/>
          </w:rPr>
          <w:fldChar w:fldCharType="separate"/>
        </w:r>
        <w:r w:rsidRPr="00114260">
          <w:rPr>
            <w:rStyle w:val="Lienhypertexte"/>
            <w:iCs/>
            <w:lang w:val="en-US"/>
          </w:rPr>
          <w:t>www.iso.org/members.html</w:t>
        </w:r>
        <w:r>
          <w:rPr>
            <w:rStyle w:val="Lienhypertexte"/>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6" w:author="REID-JAMOND Alison" w:date="2022-04-04T07:49:00Z"/>
          <w:szCs w:val="24"/>
        </w:rPr>
      </w:pPr>
      <w:del w:id="1127"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"https://www.iso.org/directives-and-policies.html"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www.iso.org/directives</w:delText>
        </w:r>
        <w:r w:rsidR="00DD2582" w:rsidDel="003E2160">
          <w:rPr>
            <w:rStyle w:val="Lienhypertexte"/>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"https://www.iso.org/iso-standards-and-patents.html"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www.iso.org/patents</w:delText>
        </w:r>
        <w:r w:rsidR="00DD2582" w:rsidDel="003E2160">
          <w:rPr>
            <w:rStyle w:val="Lienhypertexte"/>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Lienhypertexte"/>
            <w:rFonts w:eastAsia="Malgun Gothic" w:cs="Arial"/>
            <w:szCs w:val="24"/>
            <w:lang w:val="en-GB"/>
          </w:rPr>
          <w:fldChar w:fldCharType="begin"/>
        </w:r>
        <w:r w:rsidR="00DD2582" w:rsidDel="003E2160">
          <w:rPr>
            <w:rStyle w:val="Lienhypertexte"/>
            <w:rFonts w:eastAsia="Malgun Gothic" w:cs="Arial"/>
            <w:szCs w:val="24"/>
            <w:lang w:val="en-GB"/>
          </w:rPr>
          <w:delInstrText xml:space="preserve"> HYPERLINK "https://www.iso.org/foreword-supplementary-information.html" </w:delInstrText>
        </w:r>
        <w:r w:rsidR="00DD2582" w:rsidDel="003E2160">
          <w:rPr>
            <w:rStyle w:val="Lienhypertexte"/>
            <w:rFonts w:eastAsia="Malgun Gothic" w:cs="Arial"/>
            <w:szCs w:val="24"/>
            <w:lang w:val="en-GB"/>
          </w:rPr>
          <w:fldChar w:fldCharType="separate"/>
        </w:r>
        <w:r w:rsidRPr="00785C54" w:rsidDel="003E2160">
          <w:rPr>
            <w:rStyle w:val="Lienhypertexte"/>
            <w:rFonts w:eastAsia="Malgun Gothic" w:cs="Arial"/>
            <w:szCs w:val="24"/>
            <w:lang w:val="en-GB"/>
          </w:rPr>
          <w:delText>www.iso.org/iso/foreword.html</w:delText>
        </w:r>
        <w:r w:rsidR="00DD2582" w:rsidDel="003E2160">
          <w:rPr>
            <w:rStyle w:val="Lienhypertexte"/>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6" w:author="REID-JAMOND Alison" w:date="2022-04-04T08:07:00Z"/>
          <w:szCs w:val="24"/>
        </w:rPr>
      </w:pPr>
      <w:del w:id="1137"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Lienhypertexte"/>
            <w:iCs/>
            <w:szCs w:val="24"/>
            <w:lang w:val="en-GB"/>
          </w:rPr>
          <w:fldChar w:fldCharType="begin"/>
        </w:r>
        <w:r w:rsidR="00DD2582" w:rsidDel="003E2160">
          <w:rPr>
            <w:rStyle w:val="Lienhypertexte"/>
            <w:rFonts w:eastAsia="MS Mincho"/>
            <w:iCs/>
            <w:szCs w:val="24"/>
            <w:lang w:val="en-GB"/>
          </w:rPr>
          <w:delInstrText xml:space="preserve"> HYPERLINK "https://www.iso.org/members.html" </w:delInstrText>
        </w:r>
        <w:r w:rsidR="00DD2582" w:rsidDel="003E2160">
          <w:rPr>
            <w:rStyle w:val="Lienhypertexte"/>
            <w:iCs/>
            <w:szCs w:val="24"/>
            <w:lang w:val="en-GB"/>
          </w:rPr>
          <w:fldChar w:fldCharType="separate"/>
        </w:r>
        <w:r w:rsidRPr="00785C54" w:rsidDel="003E2160">
          <w:rPr>
            <w:rStyle w:val="Lienhypertexte"/>
            <w:rFonts w:eastAsia="MS Mincho"/>
            <w:iCs/>
            <w:szCs w:val="24"/>
            <w:lang w:val="en-GB"/>
          </w:rPr>
          <w:delText>www.iso.org/members.html</w:delText>
        </w:r>
        <w:r w:rsidR="00DD2582" w:rsidDel="003E2160">
          <w:rPr>
            <w:rStyle w:val="Lienhypertexte"/>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4" w:name="_Toc113373290"/>
      <w:r w:rsidRPr="00785C54">
        <w:rPr>
          <w:szCs w:val="24"/>
        </w:rPr>
        <w:lastRenderedPageBreak/>
        <w:t>Introduction</w:t>
      </w:r>
      <w:bookmarkEnd w:id="1144"/>
    </w:p>
    <w:p w14:paraId="35DA2A79" w14:textId="35A4AA89" w:rsidR="005B5EAD" w:rsidRPr="00785C54" w:rsidRDefault="005B5EAD" w:rsidP="00785C54">
      <w:pPr>
        <w:pStyle w:val="Corpsdetexte"/>
        <w:autoSpaceDE w:val="0"/>
        <w:autoSpaceDN w:val="0"/>
        <w:adjustRightInd w:val="0"/>
        <w:rPr>
          <w:szCs w:val="24"/>
        </w:rPr>
      </w:pPr>
      <w:commentRangeStart w:id="1145"/>
      <w:r w:rsidRPr="00785C54">
        <w:rPr>
          <w:szCs w:val="24"/>
        </w:rPr>
        <w:t xml:space="preserve">This </w:t>
      </w:r>
      <w:del w:id="1146" w:author="Katharina Schleidt" w:date="2022-08-13T16:25:00Z">
        <w:r w:rsidRPr="00785C54" w:rsidDel="00CD0748">
          <w:rPr>
            <w:szCs w:val="24"/>
          </w:rPr>
          <w:delText xml:space="preserve">International Standard </w:delText>
        </w:r>
        <w:commentRangeEnd w:id="1145"/>
        <w:r w:rsidR="003E2160" w:rsidDel="00CD0748">
          <w:rPr>
            <w:rStyle w:val="Marquedecommentaire"/>
            <w:rFonts w:eastAsia="MS Mincho"/>
            <w:lang w:eastAsia="ja-JP"/>
          </w:rPr>
          <w:commentReference w:id="1145"/>
        </w:r>
      </w:del>
      <w:ins w:id="1147"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Corpsdetexte"/>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48" w:author="REID-JAMOND Alison" w:date="2022-04-04T08:09:00Z">
        <w:r w:rsidR="00DD2582" w:rsidDel="003E2160">
          <w:rPr>
            <w:rStyle w:val="Lienhypertexte"/>
            <w:rFonts w:eastAsia="MS Mincho"/>
            <w:szCs w:val="24"/>
            <w:lang w:val="en-GB"/>
          </w:rPr>
          <w:fldChar w:fldCharType="begin"/>
        </w:r>
        <w:r w:rsidR="00DD2582" w:rsidDel="003E2160">
          <w:rPr>
            <w:rStyle w:val="Lienhypertexte"/>
            <w:rFonts w:eastAsia="MS Mincho"/>
            <w:szCs w:val="24"/>
            <w:lang w:val="en-GB"/>
          </w:rPr>
          <w:delInstrText xml:space="preserve"> HYPERLINK "https://www.w3.org/TR/sdw-bp/" </w:delInstrText>
        </w:r>
        <w:r w:rsidR="00DD2582" w:rsidDel="003E2160">
          <w:rPr>
            <w:rStyle w:val="Lienhypertexte"/>
            <w:rFonts w:eastAsia="MS Mincho"/>
            <w:szCs w:val="24"/>
            <w:lang w:val="en-GB"/>
          </w:rPr>
          <w:fldChar w:fldCharType="separate"/>
        </w:r>
        <w:r w:rsidRPr="00785C54" w:rsidDel="003E2160">
          <w:rPr>
            <w:rStyle w:val="Lienhypertexte"/>
            <w:rFonts w:eastAsia="MS Mincho"/>
            <w:szCs w:val="24"/>
            <w:lang w:val="en-GB"/>
          </w:rPr>
          <w:delText>https://www.w3.org/TR/sdw-bp/</w:delText>
        </w:r>
        <w:r w:rsidR="00DD2582" w:rsidDel="003E2160">
          <w:rPr>
            <w:rStyle w:val="Lienhypertexte"/>
            <w:rFonts w:eastAsia="MS Mincho"/>
            <w:szCs w:val="24"/>
            <w:lang w:val="en-GB"/>
          </w:rPr>
          <w:fldChar w:fldCharType="end"/>
        </w:r>
      </w:del>
      <w:ins w:id="1149" w:author="REID-JAMOND Alison" w:date="2022-04-04T08:09:00Z">
        <w:r w:rsidR="003E2160">
          <w:rPr>
            <w:rStyle w:val="Lienhypertexte"/>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0"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1" w:author="REID-JAMOND Alison" w:date="2022-04-04T08:09:00Z">
        <w:r w:rsidRPr="00785C54" w:rsidDel="003E2160">
          <w:rPr>
            <w:szCs w:val="24"/>
          </w:rPr>
          <w:delText>.</w:delText>
        </w:r>
      </w:del>
      <w:r w:rsidRPr="00785C54">
        <w:rPr>
          <w:szCs w:val="24"/>
        </w:rPr>
        <w:t xml:space="preserve"> </w:t>
      </w:r>
      <w:commentRangeStart w:id="1152"/>
      <w:r w:rsidRPr="00785C54">
        <w:rPr>
          <w:szCs w:val="24"/>
        </w:rPr>
        <w:t xml:space="preserve">This </w:t>
      </w:r>
      <w:del w:id="1153" w:author="Katharina Schleidt" w:date="2022-08-12T18:13:00Z">
        <w:r w:rsidRPr="00785C54" w:rsidDel="006C4FD2">
          <w:rPr>
            <w:szCs w:val="24"/>
          </w:rPr>
          <w:delText xml:space="preserve">new version </w:delText>
        </w:r>
      </w:del>
      <w:ins w:id="1154"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5" w:author="Katharina Schleidt" w:date="2022-08-13T16:28:00Z">
        <w:r w:rsidR="00CD0748">
          <w:rPr>
            <w:szCs w:val="24"/>
          </w:rPr>
          <w:t>,</w:t>
        </w:r>
      </w:ins>
      <w:r w:rsidRPr="00785C54">
        <w:rPr>
          <w:szCs w:val="24"/>
        </w:rPr>
        <w:t xml:space="preserve"> </w:t>
      </w:r>
      <w:del w:id="1156" w:author="Katharina Schleidt" w:date="2022-08-13T16:28:00Z">
        <w:r w:rsidRPr="00785C54" w:rsidDel="00CD0748">
          <w:rPr>
            <w:szCs w:val="24"/>
          </w:rPr>
          <w:delText>and M</w:delText>
        </w:r>
      </w:del>
      <w:ins w:id="1157" w:author="Katharina Schleidt" w:date="2022-08-13T16:28:00Z">
        <w:r w:rsidR="00CD0748">
          <w:rPr>
            <w:szCs w:val="24"/>
          </w:rPr>
          <w:t>m</w:t>
        </w:r>
      </w:ins>
      <w:r w:rsidRPr="00785C54">
        <w:rPr>
          <w:szCs w:val="24"/>
        </w:rPr>
        <w:t xml:space="preserve">easurements </w:t>
      </w:r>
      <w:ins w:id="1158" w:author="Katharina Schleidt" w:date="2022-08-13T16:28:00Z">
        <w:r w:rsidR="00CD0748">
          <w:rPr>
            <w:szCs w:val="24"/>
          </w:rPr>
          <w:t xml:space="preserve">and samples </w:t>
        </w:r>
      </w:ins>
      <w:r w:rsidRPr="00785C54">
        <w:rPr>
          <w:szCs w:val="24"/>
        </w:rPr>
        <w:t xml:space="preserve">Standard </w:t>
      </w:r>
      <w:commentRangeEnd w:id="1152"/>
      <w:r w:rsidR="003E2160">
        <w:rPr>
          <w:rStyle w:val="Marquedecommentaire"/>
          <w:rFonts w:eastAsia="MS Mincho"/>
          <w:lang w:eastAsia="ja-JP"/>
        </w:rPr>
        <w:commentReference w:id="1152"/>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Corpsdetexte"/>
        <w:autoSpaceDE w:val="0"/>
        <w:autoSpaceDN w:val="0"/>
        <w:adjustRightInd w:val="0"/>
        <w:rPr>
          <w:ins w:id="1159"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Corpsdetexte"/>
        <w:autoSpaceDE w:val="0"/>
        <w:autoSpaceDN w:val="0"/>
        <w:adjustRightInd w:val="0"/>
        <w:rPr>
          <w:szCs w:val="24"/>
        </w:rPr>
      </w:pPr>
      <w:ins w:id="1160"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1"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Titre1"/>
        <w:autoSpaceDE w:val="0"/>
        <w:autoSpaceDN w:val="0"/>
        <w:adjustRightInd w:val="0"/>
        <w:rPr>
          <w:rFonts w:eastAsia="Times New Roman"/>
          <w:szCs w:val="24"/>
        </w:rPr>
      </w:pPr>
      <w:bookmarkStart w:id="1164" w:name="_Toc113373291"/>
      <w:r w:rsidRPr="00785C54">
        <w:rPr>
          <w:rFonts w:eastAsia="Times New Roman"/>
          <w:szCs w:val="24"/>
        </w:rPr>
        <w:t>Scope</w:t>
      </w:r>
      <w:bookmarkEnd w:id="1164"/>
    </w:p>
    <w:p w14:paraId="3B78DDFE" w14:textId="42E8DF28" w:rsidR="005B5EAD" w:rsidRPr="00785C54" w:rsidRDefault="005B5EAD" w:rsidP="00785C54">
      <w:pPr>
        <w:pStyle w:val="Corpsdetexte"/>
        <w:autoSpaceDE w:val="0"/>
        <w:autoSpaceDN w:val="0"/>
        <w:adjustRightInd w:val="0"/>
        <w:rPr>
          <w:szCs w:val="24"/>
        </w:rPr>
      </w:pPr>
      <w:r w:rsidRPr="00785C54">
        <w:rPr>
          <w:szCs w:val="24"/>
        </w:rPr>
        <w:t xml:space="preserve">This </w:t>
      </w:r>
      <w:del w:id="1165" w:author="REID-JAMOND Alison" w:date="2022-04-04T11:19:00Z">
        <w:r w:rsidRPr="00785C54" w:rsidDel="008B5385">
          <w:rPr>
            <w:szCs w:val="24"/>
          </w:rPr>
          <w:delText>International Standard</w:delText>
        </w:r>
      </w:del>
      <w:ins w:id="116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Corpsdetexte"/>
        <w:autoSpaceDE w:val="0"/>
        <w:autoSpaceDN w:val="0"/>
        <w:adjustRightInd w:val="0"/>
        <w:rPr>
          <w:szCs w:val="24"/>
        </w:rPr>
      </w:pPr>
      <w:r w:rsidRPr="00785C54">
        <w:rPr>
          <w:szCs w:val="24"/>
        </w:rPr>
        <w:t xml:space="preserve">Observations commonly involve sampling of an ultimate feature-of-interest. 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69" w:author="REID-JAMOND Alison" w:date="2022-04-04T11:20:00Z">
            <w:rPr>
              <w:szCs w:val="24"/>
            </w:rPr>
          </w:rPrChange>
        </w:rPr>
        <w:t>ex</w:t>
      </w:r>
      <w:del w:id="1170" w:author="REID-JAMOND Alison" w:date="2022-04-04T11:20:00Z">
        <w:r w:rsidRPr="008B5385" w:rsidDel="008B5385">
          <w:rPr>
            <w:i/>
            <w:szCs w:val="24"/>
            <w:rPrChange w:id="1171" w:author="REID-JAMOND Alison" w:date="2022-04-04T11:20:00Z">
              <w:rPr>
                <w:szCs w:val="24"/>
              </w:rPr>
            </w:rPrChange>
          </w:rPr>
          <w:delText>-</w:delText>
        </w:r>
      </w:del>
      <w:ins w:id="1172" w:author="REID-JAMOND Alison" w:date="2022-04-04T11:20:00Z">
        <w:r w:rsidR="008B5385">
          <w:rPr>
            <w:i/>
            <w:szCs w:val="24"/>
          </w:rPr>
          <w:t xml:space="preserve"> </w:t>
        </w:r>
      </w:ins>
      <w:r w:rsidRPr="008B5385">
        <w:rPr>
          <w:i/>
          <w:szCs w:val="24"/>
          <w:rPrChange w:id="1173" w:author="REID-JAMOND Alison" w:date="2022-04-04T11:20:00Z">
            <w:rPr>
              <w:szCs w:val="24"/>
            </w:rPr>
          </w:rPrChange>
        </w:rPr>
        <w:t>situ</w:t>
      </w:r>
      <w:r w:rsidRPr="00785C54">
        <w:rPr>
          <w:szCs w:val="24"/>
        </w:rPr>
        <w:t xml:space="preserve"> observations)</w:t>
      </w:r>
      <w:del w:id="117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Corpsdetexte"/>
        <w:autoSpaceDE w:val="0"/>
        <w:autoSpaceDN w:val="0"/>
        <w:adjustRightInd w:val="0"/>
        <w:rPr>
          <w:szCs w:val="24"/>
        </w:rPr>
      </w:pPr>
      <w:r w:rsidRPr="00785C54">
        <w:rPr>
          <w:szCs w:val="24"/>
        </w:rPr>
        <w:t xml:space="preserve">This </w:t>
      </w:r>
      <w:del w:id="1175" w:author="REID-JAMOND Alison" w:date="2022-04-04T11:20:00Z">
        <w:r w:rsidRPr="00785C54" w:rsidDel="008B5385">
          <w:rPr>
            <w:szCs w:val="24"/>
          </w:rPr>
          <w:delText>International Standard</w:delText>
        </w:r>
      </w:del>
      <w:ins w:id="117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Titre1"/>
        <w:autoSpaceDE w:val="0"/>
        <w:autoSpaceDN w:val="0"/>
        <w:adjustRightInd w:val="0"/>
        <w:rPr>
          <w:rFonts w:eastAsia="Times New Roman"/>
          <w:szCs w:val="24"/>
        </w:rPr>
      </w:pPr>
      <w:bookmarkStart w:id="1177" w:name="_Toc113373292"/>
      <w:r w:rsidRPr="00785C54">
        <w:rPr>
          <w:rFonts w:eastAsia="Times New Roman"/>
          <w:szCs w:val="24"/>
        </w:rPr>
        <w:t>Normative references</w:t>
      </w:r>
      <w:bookmarkEnd w:id="1177"/>
    </w:p>
    <w:p w14:paraId="0346F530" w14:textId="77777777" w:rsidR="000A6B0A" w:rsidRPr="00F2622B" w:rsidRDefault="000A6B0A" w:rsidP="005D5C5A">
      <w:pPr>
        <w:pStyle w:val="Corpsdetexte"/>
        <w:rPr>
          <w:ins w:id="1178" w:author="REID-JAMOND Alison" w:date="2022-04-04T11:21:00Z"/>
        </w:rPr>
      </w:pPr>
      <w:ins w:id="1179"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Corpsdetexte"/>
        <w:autoSpaceDE w:val="0"/>
        <w:autoSpaceDN w:val="0"/>
        <w:adjustRightInd w:val="0"/>
        <w:rPr>
          <w:szCs w:val="24"/>
        </w:rPr>
      </w:pPr>
      <w:del w:id="1180"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1" w:author="Katharina Schleidt" w:date="2022-05-22T15:19:00Z">
            <w:rPr>
              <w:szCs w:val="24"/>
            </w:rPr>
          </w:rPrChange>
        </w:rPr>
      </w:pPr>
      <w:r w:rsidRPr="00100651">
        <w:rPr>
          <w:rStyle w:val="stdpublisher"/>
          <w:szCs w:val="24"/>
          <w:shd w:val="clear" w:color="auto" w:fill="auto"/>
          <w:lang w:val="de-DE"/>
          <w:rPrChange w:id="1182" w:author="Katharina Schleidt" w:date="2022-05-22T15:19:00Z">
            <w:rPr>
              <w:rStyle w:val="stdpublisher"/>
              <w:szCs w:val="24"/>
              <w:shd w:val="clear" w:color="auto" w:fill="auto"/>
            </w:rPr>
          </w:rPrChange>
        </w:rPr>
        <w:t>ISO</w:t>
      </w:r>
      <w:r w:rsidRPr="00100651">
        <w:rPr>
          <w:szCs w:val="24"/>
          <w:lang w:val="de-DE"/>
          <w:rPrChange w:id="1183" w:author="Katharina Schleidt" w:date="2022-05-22T15:19:00Z">
            <w:rPr>
              <w:szCs w:val="24"/>
            </w:rPr>
          </w:rPrChange>
        </w:rPr>
        <w:t> </w:t>
      </w:r>
      <w:r w:rsidRPr="00100651">
        <w:rPr>
          <w:rStyle w:val="stddocNumber"/>
          <w:szCs w:val="24"/>
          <w:shd w:val="clear" w:color="auto" w:fill="auto"/>
          <w:lang w:val="de-DE"/>
          <w:rPrChange w:id="1184" w:author="Katharina Schleidt" w:date="2022-05-22T15:19:00Z">
            <w:rPr>
              <w:rStyle w:val="stddocNumber"/>
              <w:szCs w:val="24"/>
              <w:shd w:val="clear" w:color="auto" w:fill="auto"/>
            </w:rPr>
          </w:rPrChange>
        </w:rPr>
        <w:t>19107</w:t>
      </w:r>
      <w:r w:rsidRPr="00100651">
        <w:rPr>
          <w:szCs w:val="24"/>
          <w:lang w:val="de-DE"/>
          <w:rPrChange w:id="1185" w:author="Katharina Schleidt" w:date="2022-05-22T15:19:00Z">
            <w:rPr>
              <w:szCs w:val="24"/>
            </w:rPr>
          </w:rPrChange>
        </w:rPr>
        <w:t>:</w:t>
      </w:r>
      <w:r w:rsidRPr="00100651">
        <w:rPr>
          <w:rStyle w:val="stdyear"/>
          <w:szCs w:val="24"/>
          <w:shd w:val="clear" w:color="auto" w:fill="auto"/>
          <w:lang w:val="de-DE"/>
          <w:rPrChange w:id="1186" w:author="Katharina Schleidt" w:date="2022-05-22T15:19:00Z">
            <w:rPr>
              <w:rStyle w:val="stdyear"/>
              <w:szCs w:val="24"/>
              <w:shd w:val="clear" w:color="auto" w:fill="auto"/>
            </w:rPr>
          </w:rPrChange>
        </w:rPr>
        <w:t>2019</w:t>
      </w:r>
      <w:r w:rsidRPr="00100651">
        <w:rPr>
          <w:szCs w:val="24"/>
          <w:lang w:val="de-DE"/>
          <w:rPrChange w:id="1187" w:author="Katharina Schleidt" w:date="2022-05-22T15:19:00Z">
            <w:rPr>
              <w:szCs w:val="24"/>
            </w:rPr>
          </w:rPrChange>
        </w:rPr>
        <w:t xml:space="preserve">, </w:t>
      </w:r>
      <w:r w:rsidRPr="00100651">
        <w:rPr>
          <w:rStyle w:val="stddocTitle"/>
          <w:szCs w:val="24"/>
          <w:shd w:val="clear" w:color="auto" w:fill="auto"/>
          <w:lang w:val="de-DE"/>
          <w:rPrChange w:id="1188"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9" w:author="Katharina Schleidt" w:date="2022-05-22T15:19:00Z">
            <w:rPr>
              <w:szCs w:val="24"/>
            </w:rPr>
          </w:rPrChange>
        </w:rPr>
      </w:pPr>
      <w:r w:rsidRPr="00100651">
        <w:rPr>
          <w:rStyle w:val="stdpublisher"/>
          <w:szCs w:val="24"/>
          <w:shd w:val="clear" w:color="auto" w:fill="auto"/>
          <w:lang w:val="de-DE"/>
          <w:rPrChange w:id="1190" w:author="Katharina Schleidt" w:date="2022-05-22T15:19:00Z">
            <w:rPr>
              <w:rStyle w:val="stdpublisher"/>
              <w:szCs w:val="24"/>
              <w:shd w:val="clear" w:color="auto" w:fill="auto"/>
            </w:rPr>
          </w:rPrChange>
        </w:rPr>
        <w:t>ISO</w:t>
      </w:r>
      <w:r w:rsidRPr="00100651">
        <w:rPr>
          <w:szCs w:val="24"/>
          <w:lang w:val="de-DE"/>
          <w:rPrChange w:id="1191" w:author="Katharina Schleidt" w:date="2022-05-22T15:19:00Z">
            <w:rPr>
              <w:szCs w:val="24"/>
            </w:rPr>
          </w:rPrChange>
        </w:rPr>
        <w:t> </w:t>
      </w:r>
      <w:r w:rsidRPr="00100651">
        <w:rPr>
          <w:rStyle w:val="stddocNumber"/>
          <w:szCs w:val="24"/>
          <w:shd w:val="clear" w:color="auto" w:fill="auto"/>
          <w:lang w:val="de-DE"/>
          <w:rPrChange w:id="1192" w:author="Katharina Schleidt" w:date="2022-05-22T15:19:00Z">
            <w:rPr>
              <w:rStyle w:val="stddocNumber"/>
              <w:szCs w:val="24"/>
              <w:shd w:val="clear" w:color="auto" w:fill="auto"/>
            </w:rPr>
          </w:rPrChange>
        </w:rPr>
        <w:t>19108</w:t>
      </w:r>
      <w:r w:rsidRPr="00100651">
        <w:rPr>
          <w:szCs w:val="24"/>
          <w:lang w:val="de-DE"/>
          <w:rPrChange w:id="1193" w:author="Katharina Schleidt" w:date="2022-05-22T15:19:00Z">
            <w:rPr>
              <w:szCs w:val="24"/>
            </w:rPr>
          </w:rPrChange>
        </w:rPr>
        <w:t>:</w:t>
      </w:r>
      <w:r w:rsidRPr="00100651">
        <w:rPr>
          <w:rStyle w:val="stdyear"/>
          <w:szCs w:val="24"/>
          <w:shd w:val="clear" w:color="auto" w:fill="auto"/>
          <w:lang w:val="de-DE"/>
          <w:rPrChange w:id="1194" w:author="Katharina Schleidt" w:date="2022-05-22T15:19:00Z">
            <w:rPr>
              <w:rStyle w:val="stdyear"/>
              <w:szCs w:val="24"/>
              <w:shd w:val="clear" w:color="auto" w:fill="auto"/>
            </w:rPr>
          </w:rPrChange>
        </w:rPr>
        <w:t>2002</w:t>
      </w:r>
      <w:r w:rsidRPr="00100651">
        <w:rPr>
          <w:szCs w:val="24"/>
          <w:lang w:val="de-DE"/>
          <w:rPrChange w:id="1195" w:author="Katharina Schleidt" w:date="2022-05-22T15:19:00Z">
            <w:rPr>
              <w:szCs w:val="24"/>
            </w:rPr>
          </w:rPrChange>
        </w:rPr>
        <w:t xml:space="preserve">, </w:t>
      </w:r>
      <w:r w:rsidRPr="00100651">
        <w:rPr>
          <w:rStyle w:val="stddocTitle"/>
          <w:szCs w:val="24"/>
          <w:shd w:val="clear" w:color="auto" w:fill="auto"/>
          <w:lang w:val="de-DE"/>
          <w:rPrChange w:id="1196"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7" w:author="Katharina Schleidt" w:date="2022-08-13T16:46:00Z"/>
          <w:szCs w:val="24"/>
        </w:rPr>
      </w:pPr>
      <w:commentRangeStart w:id="1198"/>
      <w:del w:id="119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198"/>
        <w:r w:rsidR="000A6B0A" w:rsidDel="009E0246">
          <w:rPr>
            <w:rStyle w:val="Marquedecommentaire"/>
            <w:rFonts w:eastAsia="MS Mincho"/>
            <w:lang w:eastAsia="ja-JP"/>
          </w:rPr>
          <w:commentReference w:id="1198"/>
        </w:r>
        <w:bookmarkStart w:id="1200" w:name="_Toc113373293"/>
        <w:bookmarkEnd w:id="1200"/>
      </w:del>
    </w:p>
    <w:p w14:paraId="5321D1C4" w14:textId="77777777" w:rsidR="005B5EAD" w:rsidRPr="00785C54" w:rsidRDefault="005B5EAD" w:rsidP="00785C54">
      <w:pPr>
        <w:pStyle w:val="Titre1"/>
        <w:autoSpaceDE w:val="0"/>
        <w:autoSpaceDN w:val="0"/>
        <w:adjustRightInd w:val="0"/>
        <w:rPr>
          <w:rFonts w:eastAsia="Times New Roman"/>
          <w:szCs w:val="24"/>
        </w:rPr>
      </w:pPr>
      <w:bookmarkStart w:id="1201" w:name="_Toc113373294"/>
      <w:r w:rsidRPr="00785C54">
        <w:rPr>
          <w:rFonts w:eastAsia="Times New Roman"/>
          <w:szCs w:val="24"/>
        </w:rPr>
        <w:t>Terms and definitions</w:t>
      </w:r>
      <w:bookmarkEnd w:id="1201"/>
    </w:p>
    <w:p w14:paraId="117874F2" w14:textId="77777777" w:rsidR="000A6B0A" w:rsidRPr="00164FB3" w:rsidRDefault="000A6B0A" w:rsidP="005D5C5A">
      <w:pPr>
        <w:pStyle w:val="Corpsdetexte"/>
        <w:rPr>
          <w:ins w:id="1202" w:author="REID-JAMOND Alison" w:date="2022-04-04T11:37:00Z"/>
        </w:rPr>
      </w:pPr>
      <w:ins w:id="1203" w:author="REID-JAMOND Alison" w:date="2022-04-04T11:37:00Z">
        <w:r>
          <w:t>For the purposes of this document, the following terms and definitions apply.</w:t>
        </w:r>
      </w:ins>
    </w:p>
    <w:p w14:paraId="552B194A" w14:textId="77777777" w:rsidR="000A6B0A" w:rsidRPr="00164FB3" w:rsidRDefault="000A6B0A" w:rsidP="005D5C5A">
      <w:pPr>
        <w:pStyle w:val="Corpsdetexte"/>
        <w:rPr>
          <w:ins w:id="1204" w:author="REID-JAMOND Alison" w:date="2022-04-04T11:37:00Z"/>
          <w:rFonts w:ascii="Times New Roman" w:eastAsia="Times New Roman" w:hAnsi="Times New Roman"/>
          <w:sz w:val="24"/>
          <w:szCs w:val="24"/>
          <w:lang w:val="en-US"/>
        </w:rPr>
      </w:pPr>
      <w:ins w:id="120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06" w:author="REID-JAMOND Alison" w:date="2022-04-04T11:37:00Z"/>
          <w:rStyle w:val="Lienhypertexte"/>
          <w:lang w:val="en-US"/>
        </w:rPr>
      </w:pPr>
      <w:ins w:id="1207" w:author="REID-JAMOND Alison" w:date="2022-04-04T11:37:00Z">
        <w:r w:rsidRPr="00680875">
          <w:rPr>
            <w:lang w:val="en-US"/>
          </w:rPr>
          <w:t>—</w:t>
        </w:r>
        <w:r w:rsidRPr="00680875">
          <w:rPr>
            <w:lang w:val="en-US"/>
          </w:rPr>
          <w:tab/>
          <w:t xml:space="preserve">ISO Online browsing platform: available at </w:t>
        </w:r>
        <w:r>
          <w:rPr>
            <w:rStyle w:val="Lienhypertexte"/>
            <w:lang w:val="en-US"/>
          </w:rPr>
          <w:fldChar w:fldCharType="begin"/>
        </w:r>
        <w:r>
          <w:rPr>
            <w:rStyle w:val="Lienhypertexte"/>
            <w:lang w:val="en-US"/>
          </w:rPr>
          <w:instrText xml:space="preserve"> HYPERLINK "https://www.iso.org/obp/ui" </w:instrText>
        </w:r>
        <w:r>
          <w:rPr>
            <w:rStyle w:val="Lienhypertexte"/>
            <w:lang w:val="en-US"/>
          </w:rPr>
          <w:fldChar w:fldCharType="separate"/>
        </w:r>
        <w:r w:rsidRPr="000B5210">
          <w:rPr>
            <w:rStyle w:val="Lienhypertexte"/>
            <w:lang w:val="en-US"/>
          </w:rPr>
          <w:t>https://www.iso.org/obp</w:t>
        </w:r>
        <w:r>
          <w:rPr>
            <w:rStyle w:val="Lienhypertexte"/>
            <w:lang w:val="en-US"/>
          </w:rPr>
          <w:fldChar w:fldCharType="end"/>
        </w:r>
      </w:ins>
    </w:p>
    <w:p w14:paraId="5BCE4D73" w14:textId="457638E1" w:rsidR="000A6B0A" w:rsidRDefault="000A6B0A" w:rsidP="005D5C5A">
      <w:pPr>
        <w:pStyle w:val="ListContinue1"/>
        <w:rPr>
          <w:ins w:id="1208" w:author="REID-JAMOND Alison" w:date="2022-04-04T11:37:00Z"/>
          <w:rStyle w:val="Lienhypertexte"/>
          <w:lang w:val="en-US"/>
        </w:rPr>
      </w:pPr>
      <w:ins w:id="1209" w:author="REID-JAMOND Alison" w:date="2022-04-04T11:37:00Z">
        <w:r>
          <w:rPr>
            <w:lang w:val="en-US"/>
          </w:rPr>
          <w:t>—</w:t>
        </w:r>
        <w:r>
          <w:rPr>
            <w:lang w:val="en-US"/>
          </w:rPr>
          <w:tab/>
        </w:r>
        <w:r w:rsidRPr="00164FB3">
          <w:rPr>
            <w:lang w:val="en-US"/>
          </w:rPr>
          <w:t xml:space="preserve">IEC Electropedia: available at </w:t>
        </w:r>
        <w:r>
          <w:rPr>
            <w:rStyle w:val="Lienhypertexte"/>
            <w:lang w:val="en-US"/>
          </w:rPr>
          <w:fldChar w:fldCharType="begin"/>
        </w:r>
        <w:r>
          <w:rPr>
            <w:rStyle w:val="Lienhypertexte"/>
            <w:lang w:val="en-US"/>
          </w:rPr>
          <w:instrText xml:space="preserve"> HYPERLINK "https://www.electropedia.org/" </w:instrText>
        </w:r>
        <w:r>
          <w:rPr>
            <w:rStyle w:val="Lienhypertexte"/>
            <w:lang w:val="en-US"/>
          </w:rPr>
          <w:fldChar w:fldCharType="separate"/>
        </w:r>
        <w:r w:rsidRPr="001C302A">
          <w:rPr>
            <w:rStyle w:val="Lienhypertexte"/>
            <w:lang w:val="en-US"/>
          </w:rPr>
          <w:t>https://www.electropedia.org/</w:t>
        </w:r>
        <w:r>
          <w:rPr>
            <w:rStyle w:val="Lienhypertexte"/>
            <w:lang w:val="en-US"/>
          </w:rPr>
          <w:fldChar w:fldCharType="end"/>
        </w:r>
      </w:ins>
    </w:p>
    <w:p w14:paraId="53791F99" w14:textId="2F01DFAF" w:rsidR="005B5EAD" w:rsidRPr="00785C54" w:rsidDel="000A6B0A" w:rsidRDefault="000A6B0A" w:rsidP="00785C54">
      <w:pPr>
        <w:pStyle w:val="Corpsdetexte"/>
        <w:autoSpaceDE w:val="0"/>
        <w:autoSpaceDN w:val="0"/>
        <w:adjustRightInd w:val="0"/>
        <w:rPr>
          <w:del w:id="1210" w:author="REID-JAMOND Alison" w:date="2022-04-04T11:37:00Z"/>
          <w:szCs w:val="24"/>
        </w:rPr>
      </w:pPr>
      <w:bookmarkStart w:id="1211" w:name="_GoBack"/>
      <w:bookmarkEnd w:id="1211"/>
      <w:ins w:id="1212" w:author="REID-JAMOND Alison" w:date="2022-04-04T11:38:00Z">
        <w:del w:id="1213" w:author="Grellet Sylvain" w:date="2022-09-21T22:58:00Z">
          <w:r w:rsidDel="000E25B2">
            <w:rPr>
              <w:szCs w:val="24"/>
            </w:rPr>
            <w:delText>a</w:delText>
          </w:r>
        </w:del>
      </w:ins>
      <w:del w:id="1214"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Corpsdetexte"/>
        <w:autoSpaceDE w:val="0"/>
        <w:autoSpaceDN w:val="0"/>
        <w:adjustRightInd w:val="0"/>
        <w:rPr>
          <w:del w:id="1215" w:author="REID-JAMOND Alison" w:date="2022-04-04T11:37:00Z"/>
          <w:szCs w:val="24"/>
        </w:rPr>
      </w:pPr>
      <w:del w:id="1216"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17" w:author="REID-JAMOND Alison" w:date="2022-04-04T11:37:00Z"/>
          <w:szCs w:val="24"/>
        </w:rPr>
      </w:pPr>
      <w:del w:id="1218"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19"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20" w:author="Katharina Schleidt" w:date="2022-08-13T15:25:00Z">
        <w:r w:rsidRPr="00785C54" w:rsidDel="00F81F37">
          <w:rPr>
            <w:szCs w:val="24"/>
          </w:rPr>
          <w:delText xml:space="preserve">, </w:delText>
        </w:r>
      </w:del>
      <w:ins w:id="1221" w:author="Katharina Schleidt" w:date="2022-08-13T15:25:00Z">
        <w:r w:rsidR="00F81F37">
          <w:rPr>
            <w:szCs w:val="24"/>
          </w:rPr>
          <w:t xml:space="preserve"> and</w:t>
        </w:r>
        <w:r w:rsidR="00F81F37" w:rsidRPr="00785C54">
          <w:rPr>
            <w:szCs w:val="24"/>
          </w:rPr>
          <w:t xml:space="preserve"> </w:t>
        </w:r>
      </w:ins>
      <w:r w:rsidRPr="00785C54">
        <w:rPr>
          <w:szCs w:val="24"/>
        </w:rPr>
        <w:t>Date</w:t>
      </w:r>
      <w:del w:id="1222"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23" w:author="Katharina Schleidt" w:date="2022-08-13T16:11:00Z">
        <w:r w:rsidRPr="00785C54" w:rsidDel="009061F0">
          <w:rPr>
            <w:szCs w:val="24"/>
          </w:rPr>
          <w:delText>may</w:delText>
        </w:r>
      </w:del>
      <w:ins w:id="1224"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25" w:author="REID-JAMOND Alison" w:date="2022-04-04T11:35:00Z">
            <w:rPr>
              <w:szCs w:val="24"/>
            </w:rPr>
          </w:rPrChange>
        </w:rPr>
      </w:pPr>
      <w:r w:rsidRPr="000A6B0A">
        <w:rPr>
          <w:i/>
          <w:szCs w:val="24"/>
          <w:rPrChange w:id="1226" w:author="REID-JAMOND Alison" w:date="2022-04-04T11:35:00Z">
            <w:rPr>
              <w:szCs w:val="24"/>
            </w:rPr>
          </w:rPrChange>
        </w:rPr>
        <w:t>ex</w:t>
      </w:r>
      <w:ins w:id="1227" w:author="REID-JAMOND Alison" w:date="2022-04-04T11:35:00Z">
        <w:del w:id="1228" w:author="Katharina Schleidt" w:date="2022-08-12T18:50:00Z">
          <w:r w:rsidR="000A6B0A" w:rsidRPr="000A6B0A" w:rsidDel="00333312">
            <w:rPr>
              <w:i/>
              <w:szCs w:val="24"/>
              <w:rPrChange w:id="1229" w:author="REID-JAMOND Alison" w:date="2022-04-04T11:35:00Z">
                <w:rPr>
                  <w:szCs w:val="24"/>
                </w:rPr>
              </w:rPrChange>
            </w:rPr>
            <w:delText xml:space="preserve"> </w:delText>
          </w:r>
        </w:del>
      </w:ins>
      <w:del w:id="1230" w:author="Katharina Schleidt" w:date="2022-08-12T18:50:00Z">
        <w:r w:rsidRPr="000A6B0A" w:rsidDel="00333312">
          <w:rPr>
            <w:i/>
            <w:szCs w:val="24"/>
            <w:rPrChange w:id="1231" w:author="REID-JAMOND Alison" w:date="2022-04-04T11:35:00Z">
              <w:rPr>
                <w:szCs w:val="24"/>
              </w:rPr>
            </w:rPrChange>
          </w:rPr>
          <w:delText>-</w:delText>
        </w:r>
      </w:del>
      <w:ins w:id="1232" w:author="Katharina Schleidt" w:date="2022-08-12T18:50:00Z">
        <w:r w:rsidR="00333312">
          <w:rPr>
            <w:i/>
            <w:szCs w:val="24"/>
          </w:rPr>
          <w:t xml:space="preserve"> </w:t>
        </w:r>
      </w:ins>
      <w:r w:rsidRPr="000A6B0A">
        <w:rPr>
          <w:i/>
          <w:szCs w:val="24"/>
          <w:rPrChange w:id="1233"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4" w:author="Katharina Schleidt" w:date="2022-08-12T18:55:00Z"/>
          <w:szCs w:val="24"/>
        </w:rPr>
      </w:pPr>
      <w:r w:rsidRPr="00785C54">
        <w:rPr>
          <w:szCs w:val="24"/>
        </w:rPr>
        <w:t xml:space="preserve">Note 1 to entry: Opposite of </w:t>
      </w:r>
      <w:r w:rsidRPr="00333312">
        <w:rPr>
          <w:i/>
          <w:iCs/>
          <w:szCs w:val="24"/>
          <w:rPrChange w:id="1235" w:author="Katharina Schleidt" w:date="2022-08-12T18:49:00Z">
            <w:rPr>
              <w:szCs w:val="24"/>
            </w:rPr>
          </w:rPrChange>
        </w:rPr>
        <w:t>in</w:t>
      </w:r>
      <w:del w:id="1236" w:author="Katharina Schleidt" w:date="2022-08-12T18:49:00Z">
        <w:r w:rsidRPr="00333312" w:rsidDel="00333312">
          <w:rPr>
            <w:i/>
            <w:iCs/>
            <w:szCs w:val="24"/>
            <w:rPrChange w:id="1237" w:author="Katharina Schleidt" w:date="2022-08-12T18:49:00Z">
              <w:rPr>
                <w:szCs w:val="24"/>
              </w:rPr>
            </w:rPrChange>
          </w:rPr>
          <w:delText>-</w:delText>
        </w:r>
      </w:del>
      <w:ins w:id="1238" w:author="Katharina Schleidt" w:date="2022-08-12T18:49:00Z">
        <w:r w:rsidR="00333312" w:rsidRPr="00333312">
          <w:rPr>
            <w:i/>
            <w:iCs/>
            <w:szCs w:val="24"/>
            <w:rPrChange w:id="1239" w:author="Katharina Schleidt" w:date="2022-08-12T18:49:00Z">
              <w:rPr>
                <w:szCs w:val="24"/>
              </w:rPr>
            </w:rPrChange>
          </w:rPr>
          <w:t xml:space="preserve"> </w:t>
        </w:r>
      </w:ins>
      <w:r w:rsidRPr="00333312">
        <w:rPr>
          <w:i/>
          <w:iCs/>
          <w:szCs w:val="24"/>
          <w:rPrChange w:id="1240"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1" w:author="Katharina Schleidt" w:date="2022-08-12T18:55:00Z"/>
          <w:szCs w:val="24"/>
        </w:rPr>
        <w:pPrChange w:id="1242" w:author="Katharina Schleidt" w:date="2022-08-12T18:55:00Z">
          <w:pPr>
            <w:pStyle w:val="Definition"/>
            <w:autoSpaceDE w:val="0"/>
            <w:autoSpaceDN w:val="0"/>
            <w:adjustRightInd w:val="0"/>
          </w:pPr>
        </w:pPrChange>
      </w:pPr>
      <w:ins w:id="1243" w:author="Katharina Schleidt" w:date="2022-08-12T18:55:00Z">
        <w:r>
          <w:rPr>
            <w:szCs w:val="24"/>
          </w:rPr>
          <w:t xml:space="preserve">Note 2 to entry: an example of </w:t>
        </w:r>
      </w:ins>
      <w:ins w:id="1244" w:author="Katharina Schleidt" w:date="2022-08-12T18:57:00Z">
        <w:r w:rsidRPr="00242E6C">
          <w:rPr>
            <w:i/>
            <w:iCs/>
            <w:szCs w:val="24"/>
            <w:rPrChange w:id="1245" w:author="Katharina Schleidt" w:date="2022-08-12T18:58:00Z">
              <w:rPr>
                <w:szCs w:val="24"/>
              </w:rPr>
            </w:rPrChange>
          </w:rPr>
          <w:t>ex situ</w:t>
        </w:r>
        <w:r w:rsidRPr="00242E6C">
          <w:rPr>
            <w:szCs w:val="24"/>
          </w:rPr>
          <w:t xml:space="preserve"> &amp; direct </w:t>
        </w:r>
      </w:ins>
      <w:ins w:id="1246" w:author="Katharina Schleidt" w:date="2022-08-12T18:55:00Z">
        <w:r>
          <w:rPr>
            <w:szCs w:val="24"/>
          </w:rPr>
          <w:t xml:space="preserve">is measuring a patient’s temperature with a </w:t>
        </w:r>
      </w:ins>
      <w:ins w:id="1247" w:author="Katharina Schleidt" w:date="2022-08-12T18:57:00Z">
        <w:r w:rsidRPr="00242E6C">
          <w:rPr>
            <w:szCs w:val="24"/>
          </w:rPr>
          <w:t>mercury thermometer in a blood-sample</w:t>
        </w:r>
      </w:ins>
      <w:ins w:id="1248"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9" w:author="Katharina Schleidt" w:date="2022-08-12T18:55:00Z"/>
          <w:szCs w:val="24"/>
        </w:rPr>
        <w:pPrChange w:id="1250" w:author="Katharina Schleidt" w:date="2022-08-12T18:55:00Z">
          <w:pPr>
            <w:pStyle w:val="Definition"/>
            <w:autoSpaceDE w:val="0"/>
            <w:autoSpaceDN w:val="0"/>
            <w:adjustRightInd w:val="0"/>
          </w:pPr>
        </w:pPrChange>
      </w:pPr>
      <w:ins w:id="1251" w:author="Katharina Schleidt" w:date="2022-08-12T18:55:00Z">
        <w:r>
          <w:rPr>
            <w:szCs w:val="24"/>
          </w:rPr>
          <w:t xml:space="preserve">Note 3 to entry: an example of </w:t>
        </w:r>
      </w:ins>
      <w:ins w:id="1252" w:author="Katharina Schleidt" w:date="2022-08-12T18:57:00Z">
        <w:r w:rsidRPr="00242E6C">
          <w:rPr>
            <w:i/>
            <w:iCs/>
            <w:szCs w:val="24"/>
            <w:rPrChange w:id="1253" w:author="Katharina Schleidt" w:date="2022-08-12T18:58:00Z">
              <w:rPr>
                <w:szCs w:val="24"/>
              </w:rPr>
            </w:rPrChange>
          </w:rPr>
          <w:t>ex</w:t>
        </w:r>
      </w:ins>
      <w:ins w:id="1254" w:author="Katharina Schleidt" w:date="2022-08-12T18:58:00Z">
        <w:r w:rsidRPr="00242E6C">
          <w:rPr>
            <w:i/>
            <w:iCs/>
            <w:szCs w:val="24"/>
            <w:rPrChange w:id="1255" w:author="Katharina Schleidt" w:date="2022-08-12T18:58:00Z">
              <w:rPr>
                <w:szCs w:val="24"/>
              </w:rPr>
            </w:rPrChange>
          </w:rPr>
          <w:t xml:space="preserve"> </w:t>
        </w:r>
      </w:ins>
      <w:ins w:id="1256" w:author="Katharina Schleidt" w:date="2022-08-12T18:57:00Z">
        <w:r w:rsidRPr="00242E6C">
          <w:rPr>
            <w:i/>
            <w:iCs/>
            <w:szCs w:val="24"/>
            <w:rPrChange w:id="1257" w:author="Katharina Schleidt" w:date="2022-08-12T18:58:00Z">
              <w:rPr>
                <w:szCs w:val="24"/>
              </w:rPr>
            </w:rPrChange>
          </w:rPr>
          <w:t>situ</w:t>
        </w:r>
        <w:r w:rsidRPr="00242E6C">
          <w:rPr>
            <w:szCs w:val="24"/>
          </w:rPr>
          <w:t xml:space="preserve"> </w:t>
        </w:r>
      </w:ins>
      <w:ins w:id="1258"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59" w:author="Katharina Schleidt" w:date="2022-08-12T18:58:00Z">
        <w:r w:rsidRPr="00242E6C">
          <w:rPr>
            <w:szCs w:val="24"/>
          </w:rPr>
          <w:t>pointed at the blood sample</w:t>
        </w:r>
      </w:ins>
      <w:ins w:id="1260"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61" w:author="Katharina Schleidt" w:date="2022-08-13T16:12:00Z">
        <w:r w:rsidRPr="00785C54" w:rsidDel="009061F0">
          <w:rPr>
            <w:szCs w:val="24"/>
          </w:rPr>
          <w:delText>may</w:delText>
        </w:r>
      </w:del>
      <w:ins w:id="1262"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63"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64" w:author="Katharina Schleidt" w:date="2022-08-12T18:51:00Z"/>
          <w:szCs w:val="24"/>
        </w:rPr>
      </w:pPr>
      <w:ins w:id="1265" w:author="Katharina Schleidt" w:date="2022-08-12T18:51:00Z">
        <w:r w:rsidRPr="00785C54">
          <w:rPr>
            <w:szCs w:val="24"/>
          </w:rPr>
          <w:t>3.1</w:t>
        </w:r>
      </w:ins>
      <w:ins w:id="1266"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67" w:author="Katharina Schleidt" w:date="2022-08-12T18:56:00Z"/>
          <w:i/>
          <w:szCs w:val="24"/>
        </w:rPr>
      </w:pPr>
      <w:ins w:id="1268" w:author="Katharina Schleidt" w:date="2022-08-12T18:51:00Z">
        <w:r w:rsidRPr="00333312">
          <w:rPr>
            <w:i/>
            <w:iCs/>
            <w:szCs w:val="24"/>
            <w:rPrChange w:id="1269"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70" w:author="Katharina Schleidt" w:date="2022-08-12T18:56:00Z"/>
          <w:szCs w:val="24"/>
        </w:rPr>
      </w:pPr>
      <w:ins w:id="1271"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72" w:author="Katharina Schleidt" w:date="2022-08-12T18:58:00Z"/>
          <w:szCs w:val="24"/>
        </w:rPr>
        <w:pPrChange w:id="1273" w:author="Katharina Schleidt" w:date="2022-08-12T18:58:00Z">
          <w:pPr>
            <w:pStyle w:val="Terms"/>
            <w:autoSpaceDE w:val="0"/>
            <w:autoSpaceDN w:val="0"/>
            <w:adjustRightInd w:val="0"/>
          </w:pPr>
        </w:pPrChange>
      </w:pPr>
      <w:ins w:id="1274" w:author="Katharina Schleidt" w:date="2022-08-12T18:56:00Z">
        <w:r w:rsidRPr="00785C54">
          <w:rPr>
            <w:szCs w:val="24"/>
          </w:rPr>
          <w:t>r</w:t>
        </w:r>
      </w:ins>
      <w:ins w:id="1275"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6" w:author="Katharina Schleidt" w:date="2022-08-12T18:56:00Z"/>
          <w:szCs w:val="24"/>
        </w:rPr>
      </w:pPr>
      <w:ins w:id="1277"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8" w:author="Katharina Schleidt" w:date="2022-08-12T18:56:00Z"/>
          <w:szCs w:val="24"/>
        </w:rPr>
      </w:pPr>
      <w:ins w:id="1279" w:author="Katharina Schleidt" w:date="2022-08-12T18:56:00Z">
        <w:r>
          <w:rPr>
            <w:szCs w:val="24"/>
          </w:rPr>
          <w:t xml:space="preserve">Note 2 to entry: an example of </w:t>
        </w:r>
        <w:r w:rsidRPr="00242E6C">
          <w:rPr>
            <w:i/>
            <w:iCs/>
            <w:szCs w:val="24"/>
            <w:rPrChange w:id="1280" w:author="Katharina Schleidt" w:date="2022-08-12T18:59:00Z">
              <w:rPr>
                <w:szCs w:val="24"/>
              </w:rPr>
            </w:rPrChange>
          </w:rPr>
          <w:t>in</w:t>
        </w:r>
      </w:ins>
      <w:ins w:id="1281" w:author="Katharina Schleidt" w:date="2022-08-12T18:59:00Z">
        <w:r w:rsidRPr="00242E6C">
          <w:rPr>
            <w:i/>
            <w:iCs/>
            <w:szCs w:val="24"/>
            <w:rPrChange w:id="1282" w:author="Katharina Schleidt" w:date="2022-08-12T18:59:00Z">
              <w:rPr>
                <w:szCs w:val="24"/>
              </w:rPr>
            </w:rPrChange>
          </w:rPr>
          <w:t xml:space="preserve"> </w:t>
        </w:r>
      </w:ins>
      <w:ins w:id="1283" w:author="Katharina Schleidt" w:date="2022-08-12T18:56:00Z">
        <w:r w:rsidRPr="00242E6C">
          <w:rPr>
            <w:i/>
            <w:iCs/>
            <w:szCs w:val="24"/>
            <w:rPrChange w:id="1284"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85" w:author="Katharina Schleidt" w:date="2022-08-12T18:56:00Z"/>
          <w:szCs w:val="24"/>
        </w:rPr>
      </w:pPr>
      <w:ins w:id="1286" w:author="Katharina Schleidt" w:date="2022-08-12T18:56:00Z">
        <w:r>
          <w:rPr>
            <w:szCs w:val="24"/>
          </w:rPr>
          <w:t xml:space="preserve">Note 3 to entry: an example of </w:t>
        </w:r>
        <w:r w:rsidRPr="00242E6C">
          <w:rPr>
            <w:i/>
            <w:iCs/>
            <w:szCs w:val="24"/>
            <w:rPrChange w:id="1287" w:author="Katharina Schleidt" w:date="2022-08-12T18:59:00Z">
              <w:rPr>
                <w:szCs w:val="24"/>
              </w:rPr>
            </w:rPrChange>
          </w:rPr>
          <w:t>in</w:t>
        </w:r>
      </w:ins>
      <w:ins w:id="1288" w:author="Katharina Schleidt" w:date="2022-08-12T18:59:00Z">
        <w:r w:rsidRPr="00242E6C">
          <w:rPr>
            <w:i/>
            <w:iCs/>
            <w:szCs w:val="24"/>
            <w:rPrChange w:id="1289" w:author="Katharina Schleidt" w:date="2022-08-12T18:59:00Z">
              <w:rPr>
                <w:szCs w:val="24"/>
              </w:rPr>
            </w:rPrChange>
          </w:rPr>
          <w:t xml:space="preserve"> </w:t>
        </w:r>
      </w:ins>
      <w:ins w:id="1290" w:author="Katharina Schleidt" w:date="2022-08-12T18:56:00Z">
        <w:r w:rsidRPr="00242E6C">
          <w:rPr>
            <w:i/>
            <w:iCs/>
            <w:szCs w:val="24"/>
            <w:rPrChange w:id="1291"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92" w:author="Katharina Schleidt" w:date="2022-08-24T19:26:00Z"/>
          <w:szCs w:val="24"/>
        </w:rPr>
        <w:pPrChange w:id="1293"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294" w:author="Katharina Schleidt" w:date="2022-08-12T19:03:00Z"/>
          <w:szCs w:val="24"/>
        </w:rPr>
      </w:pPr>
      <w:del w:id="1295" w:author="Katharina Schleidt" w:date="2022-08-12T19:03:00Z">
        <w:r w:rsidRPr="00785C54" w:rsidDel="008A04A0">
          <w:rPr>
            <w:szCs w:val="24"/>
          </w:rPr>
          <w:delText>3.1</w:delText>
        </w:r>
      </w:del>
      <w:del w:id="1296"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297" w:author="Katharina Schleidt" w:date="2022-08-12T19:03:00Z"/>
          <w:szCs w:val="24"/>
        </w:rPr>
      </w:pPr>
      <w:del w:id="1298"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299" w:author="Katharina Schleidt" w:date="2022-08-12T19:03:00Z"/>
          <w:szCs w:val="24"/>
        </w:rPr>
      </w:pPr>
      <w:del w:id="1300"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01" w:author="Katharina Schleidt" w:date="2022-08-12T19:02:00Z">
        <w:r w:rsidRPr="00785C54" w:rsidDel="008A04A0">
          <w:rPr>
            <w:szCs w:val="24"/>
          </w:rPr>
          <w:delText>1</w:delText>
        </w:r>
      </w:del>
      <w:ins w:id="1302"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03" w:author="Katharina Schleidt" w:date="2022-08-12T19:04:00Z">
        <w:r w:rsidR="008A04A0">
          <w:rPr>
            <w:szCs w:val="24"/>
          </w:rPr>
          <w:t>2</w:t>
        </w:r>
      </w:ins>
      <w:del w:id="1304"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05" w:author="Katharina Schleidt" w:date="2022-08-12T19:04:00Z">
        <w:r w:rsidR="008A04A0">
          <w:rPr>
            <w:szCs w:val="24"/>
          </w:rPr>
          <w:t>3</w:t>
        </w:r>
      </w:ins>
      <w:del w:id="1306"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07"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08" w:author="Katharina Schleidt" w:date="2022-08-12T18:33:00Z"/>
          <w:szCs w:val="24"/>
        </w:rPr>
      </w:pPr>
      <w:ins w:id="1309" w:author="Katharina Schleidt" w:date="2022-08-12T18:33:00Z">
        <w:r w:rsidRPr="00785C54">
          <w:rPr>
            <w:szCs w:val="24"/>
          </w:rPr>
          <w:lastRenderedPageBreak/>
          <w:t>3.1</w:t>
        </w:r>
      </w:ins>
      <w:ins w:id="1310"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11" w:author="Katharina Schleidt" w:date="2022-08-12T18:34:00Z"/>
          <w:szCs w:val="24"/>
        </w:rPr>
      </w:pPr>
      <w:ins w:id="1312"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13" w:author="Katharina Schleidt" w:date="2022-08-12T18:34:00Z"/>
          <w:szCs w:val="24"/>
        </w:rPr>
      </w:pPr>
      <w:ins w:id="1314"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15" w:author="Katharina Schleidt" w:date="2022-08-12T18:34:00Z"/>
          <w:szCs w:val="24"/>
        </w:rPr>
      </w:pPr>
      <w:ins w:id="1316"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17" w:author="Katharina Schleidt" w:date="2022-08-12T19:04:00Z">
        <w:r w:rsidR="008A04A0">
          <w:rPr>
            <w:szCs w:val="24"/>
          </w:rPr>
          <w:t>5</w:t>
        </w:r>
      </w:ins>
      <w:del w:id="1318"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19" w:author="Katharina Schleidt" w:date="2022-08-12T19:04:00Z">
        <w:r w:rsidR="008A04A0">
          <w:rPr>
            <w:szCs w:val="24"/>
          </w:rPr>
          <w:t>6</w:t>
        </w:r>
      </w:ins>
      <w:del w:id="1320"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21" w:author="Katharina Schleidt" w:date="2022-08-12T19:04:00Z">
        <w:r w:rsidR="008A04A0">
          <w:rPr>
            <w:szCs w:val="24"/>
          </w:rPr>
          <w:t>7</w:t>
        </w:r>
      </w:ins>
      <w:del w:id="1322"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23" w:author="Katharina Schleidt" w:date="2022-08-12T19:04:00Z">
        <w:r w:rsidR="008A04A0">
          <w:rPr>
            <w:szCs w:val="24"/>
          </w:rPr>
          <w:t>8</w:t>
        </w:r>
      </w:ins>
      <w:del w:id="1324"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25" w:author="Katharina Schleidt" w:date="2022-08-12T19:06:00Z"/>
          <w:szCs w:val="24"/>
        </w:rPr>
      </w:pPr>
      <w:r w:rsidRPr="00785C54">
        <w:rPr>
          <w:szCs w:val="24"/>
        </w:rPr>
        <w:t>EXAMPLE</w:t>
      </w:r>
      <w:r w:rsidRPr="00785C54">
        <w:rPr>
          <w:szCs w:val="24"/>
        </w:rPr>
        <w:tab/>
      </w:r>
      <w:commentRangeStart w:id="1326"/>
      <w:r w:rsidRPr="00785C54">
        <w:rPr>
          <w:szCs w:val="24"/>
        </w:rPr>
        <w:t>Abby</w:t>
      </w:r>
      <w:del w:id="1327" w:author="Katharina Schleidt" w:date="2022-08-13T15:38:00Z">
        <w:r w:rsidRPr="00785C54" w:rsidDel="001574A6">
          <w:rPr>
            <w:szCs w:val="24"/>
          </w:rPr>
          <w:delText>'</w:delText>
        </w:r>
      </w:del>
      <w:ins w:id="1328" w:author="Katharina Schleidt" w:date="2022-08-13T15:38:00Z">
        <w:r w:rsidR="001574A6">
          <w:rPr>
            <w:szCs w:val="24"/>
          </w:rPr>
          <w:t>’</w:t>
        </w:r>
      </w:ins>
      <w:r w:rsidRPr="00785C54">
        <w:rPr>
          <w:szCs w:val="24"/>
        </w:rPr>
        <w:t xml:space="preserve">s </w:t>
      </w:r>
      <w:commentRangeEnd w:id="1326"/>
      <w:r w:rsidR="0018223B">
        <w:rPr>
          <w:rStyle w:val="Marquedecommentaire"/>
          <w:rFonts w:eastAsia="MS Mincho"/>
          <w:lang w:eastAsia="ja-JP"/>
        </w:rPr>
        <w:commentReference w:id="1326"/>
      </w:r>
      <w:r w:rsidRPr="00785C54">
        <w:rPr>
          <w:szCs w:val="24"/>
        </w:rPr>
        <w:t xml:space="preserve">car has the colour red, where </w:t>
      </w:r>
      <w:del w:id="1329" w:author="Katharina Schleidt" w:date="2022-08-13T15:38:00Z">
        <w:r w:rsidRPr="00785C54" w:rsidDel="001574A6">
          <w:rPr>
            <w:szCs w:val="24"/>
          </w:rPr>
          <w:delText>"</w:delText>
        </w:r>
      </w:del>
      <w:ins w:id="1330" w:author="Katharina Schleidt" w:date="2022-08-13T15:38:00Z">
        <w:r w:rsidR="001574A6">
          <w:rPr>
            <w:szCs w:val="24"/>
          </w:rPr>
          <w:t>“</w:t>
        </w:r>
      </w:ins>
      <w:r w:rsidRPr="00785C54">
        <w:rPr>
          <w:szCs w:val="24"/>
        </w:rPr>
        <w:t>colour red</w:t>
      </w:r>
      <w:del w:id="1331" w:author="Katharina Schleidt" w:date="2022-08-13T15:38:00Z">
        <w:r w:rsidRPr="00785C54" w:rsidDel="001574A6">
          <w:rPr>
            <w:szCs w:val="24"/>
          </w:rPr>
          <w:delText>"</w:delText>
        </w:r>
      </w:del>
      <w:ins w:id="1332"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33"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34" w:author="Katharina Schleidt" w:date="2022-08-12T19:06:00Z">
        <w:r w:rsidR="008A04A0">
          <w:rPr>
            <w:szCs w:val="24"/>
          </w:rPr>
          <w:t xml:space="preserve">and note </w:t>
        </w:r>
      </w:ins>
      <w:del w:id="1335" w:author="Katharina Schleidt" w:date="2022-08-12T19:06:00Z">
        <w:r w:rsidRPr="00785C54" w:rsidDel="008A04A0">
          <w:rPr>
            <w:szCs w:val="24"/>
          </w:rPr>
          <w:delText xml:space="preserve">has </w:delText>
        </w:r>
      </w:del>
      <w:ins w:id="1336"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37" w:author="Katharina Schleidt" w:date="2022-08-12T19:04:00Z">
        <w:r w:rsidR="008A04A0">
          <w:rPr>
            <w:szCs w:val="24"/>
          </w:rPr>
          <w:t>19</w:t>
        </w:r>
      </w:ins>
      <w:del w:id="1338" w:author="Katharina Schleidt" w:date="2022-08-12T19:02:00Z">
        <w:r w:rsidRPr="00785C54" w:rsidDel="008A04A0">
          <w:rPr>
            <w:szCs w:val="24"/>
          </w:rPr>
          <w:delText>1</w:delText>
        </w:r>
      </w:del>
      <w:del w:id="1339"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40" w:author="Katharina Schleidt" w:date="2022-08-10T19:50:00Z"/>
          <w:szCs w:val="24"/>
        </w:rPr>
      </w:pPr>
      <w:moveToRangeStart w:id="1341" w:author="Katharina Schleidt" w:date="2022-08-10T19:50:00Z" w:name="move111053467"/>
      <w:moveTo w:id="1342" w:author="Katharina Schleidt" w:date="2022-08-10T19:50:00Z">
        <w:r w:rsidRPr="00785C54">
          <w:rPr>
            <w:szCs w:val="24"/>
          </w:rPr>
          <w:t>EXAMPLE</w:t>
        </w:r>
        <w:r w:rsidRPr="00785C54">
          <w:rPr>
            <w:szCs w:val="24"/>
          </w:rPr>
          <w:tab/>
          <w:t xml:space="preserve">Cars (a feature type) all have a characteristic colour, where </w:t>
        </w:r>
        <w:del w:id="1343" w:author="Katharina Schleidt" w:date="2022-08-13T15:38:00Z">
          <w:r w:rsidRPr="00785C54" w:rsidDel="001574A6">
            <w:rPr>
              <w:szCs w:val="24"/>
            </w:rPr>
            <w:delText>"</w:delText>
          </w:r>
        </w:del>
      </w:moveTo>
      <w:ins w:id="1344" w:author="Katharina Schleidt" w:date="2022-08-13T15:38:00Z">
        <w:r w:rsidR="001574A6">
          <w:rPr>
            <w:szCs w:val="24"/>
          </w:rPr>
          <w:t>“</w:t>
        </w:r>
      </w:ins>
      <w:moveTo w:id="1345" w:author="Katharina Schleidt" w:date="2022-08-10T19:50:00Z">
        <w:r w:rsidRPr="00785C54">
          <w:rPr>
            <w:szCs w:val="24"/>
          </w:rPr>
          <w:t>colour</w:t>
        </w:r>
        <w:del w:id="1346" w:author="Katharina Schleidt" w:date="2022-08-13T15:38:00Z">
          <w:r w:rsidRPr="00785C54" w:rsidDel="001574A6">
            <w:rPr>
              <w:szCs w:val="24"/>
            </w:rPr>
            <w:delText>"</w:delText>
          </w:r>
        </w:del>
      </w:moveTo>
      <w:ins w:id="1347" w:author="Katharina Schleidt" w:date="2022-08-13T15:38:00Z">
        <w:r w:rsidR="001574A6">
          <w:rPr>
            <w:szCs w:val="24"/>
          </w:rPr>
          <w:t>”</w:t>
        </w:r>
      </w:ins>
      <w:moveTo w:id="1348" w:author="Katharina Schleidt" w:date="2022-08-10T19:50:00Z">
        <w:r w:rsidRPr="00785C54">
          <w:rPr>
            <w:szCs w:val="24"/>
          </w:rPr>
          <w:t xml:space="preserve"> is a property type.</w:t>
        </w:r>
      </w:moveTo>
    </w:p>
    <w:moveToRangeEnd w:id="1341"/>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49" w:author="Katharina Schleidt" w:date="2022-08-10T19:50:00Z"/>
          <w:szCs w:val="24"/>
        </w:rPr>
      </w:pPr>
      <w:moveFromRangeStart w:id="1350" w:author="Katharina Schleidt" w:date="2022-08-10T19:50:00Z" w:name="move111053467"/>
      <w:moveFrom w:id="1351"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52" w:author="Katharina Schleidt" w:date="2022-08-13T15:38:00Z">
          <w:r w:rsidRPr="00785C54" w:rsidDel="001574A6">
            <w:rPr>
              <w:szCs w:val="24"/>
            </w:rPr>
            <w:delText>"</w:delText>
          </w:r>
        </w:del>
      </w:moveFrom>
      <w:ins w:id="1353" w:author="Katharina Schleidt" w:date="2022-08-13T15:38:00Z">
        <w:r w:rsidR="001574A6">
          <w:rPr>
            <w:szCs w:val="24"/>
          </w:rPr>
          <w:t>“</w:t>
        </w:r>
      </w:ins>
      <w:moveFrom w:id="1354" w:author="Katharina Schleidt" w:date="2022-08-10T19:50:00Z">
        <w:r w:rsidRPr="00785C54" w:rsidDel="00EB7CD5">
          <w:rPr>
            <w:szCs w:val="24"/>
          </w:rPr>
          <w:t>colour</w:t>
        </w:r>
        <w:del w:id="1355" w:author="Katharina Schleidt" w:date="2022-08-13T15:38:00Z">
          <w:r w:rsidRPr="00785C54" w:rsidDel="001574A6">
            <w:rPr>
              <w:szCs w:val="24"/>
            </w:rPr>
            <w:delText>"</w:delText>
          </w:r>
        </w:del>
      </w:moveFrom>
      <w:ins w:id="1356" w:author="Katharina Schleidt" w:date="2022-08-13T15:38:00Z">
        <w:r w:rsidR="001574A6">
          <w:rPr>
            <w:szCs w:val="24"/>
          </w:rPr>
          <w:t>”</w:t>
        </w:r>
      </w:ins>
      <w:moveFrom w:id="1357" w:author="Katharina Schleidt" w:date="2022-08-10T19:50:00Z">
        <w:r w:rsidRPr="00785C54" w:rsidDel="00EB7CD5">
          <w:rPr>
            <w:szCs w:val="24"/>
          </w:rPr>
          <w:t xml:space="preserve"> is a property type.</w:t>
        </w:r>
      </w:moveFrom>
    </w:p>
    <w:moveFromRangeEnd w:id="1350"/>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58" w:author="Katharina Schleidt" w:date="2022-08-12T18:35:00Z">
        <w:r w:rsidR="0018223B">
          <w:rPr>
            <w:szCs w:val="24"/>
          </w:rPr>
          <w:t>2</w:t>
        </w:r>
      </w:ins>
      <w:ins w:id="1359" w:author="Katharina Schleidt" w:date="2022-08-12T19:05:00Z">
        <w:r w:rsidR="008A04A0">
          <w:rPr>
            <w:szCs w:val="24"/>
          </w:rPr>
          <w:t>0</w:t>
        </w:r>
      </w:ins>
      <w:del w:id="1360"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61" w:author="Katharina Schleidt" w:date="2022-08-12T19:05:00Z">
        <w:r w:rsidR="008A04A0">
          <w:rPr>
            <w:szCs w:val="24"/>
          </w:rPr>
          <w:t>1</w:t>
        </w:r>
      </w:ins>
      <w:del w:id="1362"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63" w:author="Katharina Schleidt" w:date="2022-08-12T19:05:00Z">
        <w:r w:rsidR="008A04A0">
          <w:rPr>
            <w:szCs w:val="24"/>
          </w:rPr>
          <w:t>2</w:t>
        </w:r>
      </w:ins>
      <w:del w:id="1364"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65" w:author="Katharina Schleidt" w:date="2022-08-12T19:05:00Z">
        <w:r w:rsidR="008A04A0">
          <w:rPr>
            <w:szCs w:val="24"/>
          </w:rPr>
          <w:t>3</w:t>
        </w:r>
      </w:ins>
      <w:del w:id="1366"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67" w:author="Katharina Schleidt" w:date="2022-08-12T19:05:00Z">
        <w:r w:rsidR="008A04A0">
          <w:rPr>
            <w:szCs w:val="24"/>
          </w:rPr>
          <w:t>4</w:t>
        </w:r>
      </w:ins>
      <w:del w:id="1368"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1369" w:author="Katharina Schleidt" w:date="2022-09-16T15:42:00Z">
        <w:r w:rsidRPr="00F62211">
          <w:rPr>
            <w:szCs w:val="24"/>
          </w:rPr>
          <w:t>[SOURCE: JCGM 200:2012, 3.8, modified — EXAMPLES and NOTE deleted.]</w:t>
        </w:r>
      </w:ins>
      <w:del w:id="1370"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71" w:author="Katharina Schleidt" w:date="2022-08-12T19:05:00Z">
        <w:r w:rsidR="008A04A0">
          <w:rPr>
            <w:szCs w:val="24"/>
          </w:rPr>
          <w:t>5</w:t>
        </w:r>
      </w:ins>
      <w:del w:id="1372"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73" w:author="Katharina Schleidt" w:date="2022-08-12T19:05:00Z">
        <w:r w:rsidR="008A04A0">
          <w:rPr>
            <w:szCs w:val="24"/>
          </w:rPr>
          <w:t>6</w:t>
        </w:r>
      </w:ins>
      <w:del w:id="1374"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75"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76" w:author="Katharina Schleidt" w:date="2022-08-12T19:05:00Z">
        <w:r w:rsidR="008A04A0">
          <w:rPr>
            <w:szCs w:val="24"/>
          </w:rPr>
          <w:t>7</w:t>
        </w:r>
      </w:ins>
      <w:del w:id="1377"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Titre1"/>
        <w:autoSpaceDE w:val="0"/>
        <w:autoSpaceDN w:val="0"/>
        <w:adjustRightInd w:val="0"/>
        <w:rPr>
          <w:rFonts w:eastAsia="Times New Roman"/>
          <w:szCs w:val="24"/>
        </w:rPr>
      </w:pPr>
      <w:bookmarkStart w:id="1378" w:name="_Toc113373295"/>
      <w:r w:rsidRPr="00785C54">
        <w:rPr>
          <w:rFonts w:eastAsia="Times New Roman"/>
          <w:szCs w:val="24"/>
        </w:rPr>
        <w:lastRenderedPageBreak/>
        <w:t>Document conventions</w:t>
      </w:r>
      <w:bookmarkEnd w:id="1378"/>
    </w:p>
    <w:p w14:paraId="53762A5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379" w:name="_Toc113373296"/>
      <w:commentRangeStart w:id="1380"/>
      <w:r w:rsidRPr="00785C54">
        <w:rPr>
          <w:rFonts w:eastAsia="Times New Roman"/>
          <w:szCs w:val="24"/>
        </w:rPr>
        <w:t>Abbreviated terms and acronyms</w:t>
      </w:r>
      <w:commentRangeEnd w:id="1380"/>
      <w:r w:rsidR="000A6B0A">
        <w:rPr>
          <w:rStyle w:val="Marquedecommentaire"/>
          <w:b w:val="0"/>
        </w:rPr>
        <w:commentReference w:id="1380"/>
      </w:r>
      <w:bookmarkEnd w:id="1379"/>
    </w:p>
    <w:tbl>
      <w:tblPr>
        <w:tblStyle w:val="Grilledutableau"/>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81"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82" w:author="REID-JAMOND Alison" w:date="2022-04-04T15:02:00Z"/>
                <w:szCs w:val="24"/>
              </w:rPr>
            </w:pPr>
            <w:ins w:id="1383"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84" w:author="REID-JAMOND Alison" w:date="2022-04-04T15:02:00Z"/>
                <w:szCs w:val="24"/>
              </w:rPr>
            </w:pPr>
            <w:ins w:id="1385"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86" w:author="REID-JAMOND Alison" w:date="2022-04-04T11:49:00Z">
              <w:r w:rsidR="000A6B0A">
                <w:rPr>
                  <w:szCs w:val="24"/>
                </w:rPr>
                <w:t>n</w:t>
              </w:r>
            </w:ins>
            <w:del w:id="1387" w:author="REID-JAMOND Alison" w:date="2022-04-04T11:49:00Z">
              <w:r w:rsidRPr="00785C54" w:rsidDel="000A6B0A">
                <w:rPr>
                  <w:szCs w:val="24"/>
                </w:rPr>
                <w:delText>N</w:delText>
              </w:r>
            </w:del>
            <w:r w:rsidRPr="00785C54">
              <w:rPr>
                <w:szCs w:val="24"/>
              </w:rPr>
              <w:t>frastructure for S</w:t>
            </w:r>
            <w:del w:id="1388" w:author="REID-JAMOND Alison" w:date="2022-04-04T11:49:00Z">
              <w:r w:rsidR="001574A6" w:rsidRPr="00785C54" w:rsidDel="000A6B0A">
                <w:rPr>
                  <w:szCs w:val="24"/>
                </w:rPr>
                <w:delText>p</w:delText>
              </w:r>
            </w:del>
            <w:ins w:id="1389" w:author="REID-JAMOND Alison" w:date="2022-04-04T11:49:00Z">
              <w:r w:rsidR="000A6B0A">
                <w:rPr>
                  <w:szCs w:val="24"/>
                </w:rPr>
                <w:t>p</w:t>
              </w:r>
            </w:ins>
            <w:r w:rsidRPr="00785C54">
              <w:rPr>
                <w:szCs w:val="24"/>
              </w:rPr>
              <w:t>atial Info</w:t>
            </w:r>
            <w:del w:id="1390" w:author="REID-JAMOND Alison" w:date="2022-04-04T11:49:00Z">
              <w:r w:rsidRPr="00785C54" w:rsidDel="000A6B0A">
                <w:rPr>
                  <w:szCs w:val="24"/>
                </w:rPr>
                <w:delText>R</w:delText>
              </w:r>
            </w:del>
            <w:ins w:id="1391"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92"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93" w:author="REID-JAMOND Alison" w:date="2022-04-04T11:50:00Z">
              <w:r>
                <w:rPr>
                  <w:szCs w:val="24"/>
                </w:rPr>
                <w:t>t</w:t>
              </w:r>
            </w:ins>
            <w:del w:id="1394" w:author="REID-JAMOND Alison" w:date="2022-04-04T11:50:00Z">
              <w:r w:rsidR="005B5EAD" w:rsidRPr="00785C54" w:rsidDel="000A6B0A">
                <w:rPr>
                  <w:szCs w:val="24"/>
                </w:rPr>
                <w:delText>T</w:delText>
              </w:r>
            </w:del>
            <w:r w:rsidR="005B5EAD" w:rsidRPr="00785C54">
              <w:rPr>
                <w:szCs w:val="24"/>
              </w:rPr>
              <w:t xml:space="preserve">wo </w:t>
            </w:r>
            <w:ins w:id="1395" w:author="REID-JAMOND Alison" w:date="2022-04-04T11:50:00Z">
              <w:r>
                <w:rPr>
                  <w:szCs w:val="24"/>
                </w:rPr>
                <w:t>d</w:t>
              </w:r>
            </w:ins>
            <w:del w:id="1396"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397" w:author="REID-JAMOND Alison" w:date="2022-04-04T11:50:00Z">
              <w:r>
                <w:rPr>
                  <w:szCs w:val="24"/>
                </w:rPr>
                <w:t>t</w:t>
              </w:r>
            </w:ins>
            <w:del w:id="1398" w:author="REID-JAMOND Alison" w:date="2022-04-04T11:50:00Z">
              <w:r w:rsidR="005B5EAD" w:rsidRPr="00785C54" w:rsidDel="000A6B0A">
                <w:rPr>
                  <w:szCs w:val="24"/>
                </w:rPr>
                <w:delText>T</w:delText>
              </w:r>
            </w:del>
            <w:r w:rsidR="005B5EAD" w:rsidRPr="00785C54">
              <w:rPr>
                <w:szCs w:val="24"/>
              </w:rPr>
              <w:t xml:space="preserve">hree </w:t>
            </w:r>
            <w:ins w:id="1399" w:author="REID-JAMOND Alison" w:date="2022-04-04T11:50:00Z">
              <w:r>
                <w:rPr>
                  <w:szCs w:val="24"/>
                </w:rPr>
                <w:t>d</w:t>
              </w:r>
            </w:ins>
            <w:del w:id="1400"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Titre2"/>
        <w:tabs>
          <w:tab w:val="left" w:pos="400"/>
        </w:tabs>
        <w:autoSpaceDE w:val="0"/>
        <w:autoSpaceDN w:val="0"/>
        <w:adjustRightInd w:val="0"/>
        <w:rPr>
          <w:rFonts w:eastAsia="Times New Roman"/>
          <w:szCs w:val="24"/>
        </w:rPr>
      </w:pPr>
      <w:bookmarkStart w:id="1401" w:name="_Toc113373297"/>
      <w:r w:rsidRPr="00785C54">
        <w:rPr>
          <w:rFonts w:eastAsia="Times New Roman"/>
          <w:szCs w:val="24"/>
        </w:rPr>
        <w:t>Schema language</w:t>
      </w:r>
      <w:bookmarkEnd w:id="1401"/>
    </w:p>
    <w:p w14:paraId="0DFBAF1C" w14:textId="1382DF65" w:rsidR="005B5EAD" w:rsidRPr="00785C54" w:rsidRDefault="005B5EAD" w:rsidP="00785C54">
      <w:pPr>
        <w:pStyle w:val="Corpsdetexte"/>
        <w:autoSpaceDE w:val="0"/>
        <w:autoSpaceDN w:val="0"/>
        <w:adjustRightInd w:val="0"/>
        <w:rPr>
          <w:szCs w:val="24"/>
        </w:rPr>
      </w:pPr>
      <w:r w:rsidRPr="00785C54">
        <w:rPr>
          <w:szCs w:val="24"/>
        </w:rPr>
        <w:t xml:space="preserve">The conceptual schema specified in this </w:t>
      </w:r>
      <w:del w:id="1402" w:author="REID-JAMOND Alison" w:date="2022-04-04T11:52:00Z">
        <w:r w:rsidRPr="00785C54" w:rsidDel="000A6B0A">
          <w:rPr>
            <w:szCs w:val="24"/>
          </w:rPr>
          <w:delText>International Standard</w:delText>
        </w:r>
      </w:del>
      <w:ins w:id="1403"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04"/>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05"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04"/>
        <w:r w:rsidR="000A6B0A" w:rsidDel="006C4FD2">
          <w:rPr>
            <w:rStyle w:val="Marquedecommentaire"/>
            <w:rFonts w:eastAsia="MS Mincho"/>
            <w:lang w:eastAsia="ja-JP"/>
          </w:rPr>
          <w:commentReference w:id="1404"/>
        </w:r>
      </w:del>
      <w:r w:rsidRPr="00785C54">
        <w:rPr>
          <w:szCs w:val="24"/>
        </w:rPr>
        <w:t>.</w:t>
      </w:r>
    </w:p>
    <w:p w14:paraId="0B797401" w14:textId="4C693212" w:rsidR="005B5EAD" w:rsidRPr="00785C54" w:rsidRDefault="00D1473D" w:rsidP="00785C54">
      <w:pPr>
        <w:pStyle w:val="Corpsdetexte"/>
        <w:autoSpaceDE w:val="0"/>
        <w:autoSpaceDN w:val="0"/>
        <w:adjustRightInd w:val="0"/>
        <w:rPr>
          <w:szCs w:val="24"/>
        </w:rPr>
      </w:pPr>
      <w:ins w:id="1406"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 and therefore represents a feature type.</w:t>
        </w:r>
      </w:ins>
      <w:del w:id="1407"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Corpsdetexte"/>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08" w:name="_Toc113373298"/>
      <w:r w:rsidRPr="00785C54">
        <w:rPr>
          <w:rFonts w:eastAsia="Times New Roman"/>
          <w:szCs w:val="24"/>
        </w:rPr>
        <w:t>Model element names</w:t>
      </w:r>
      <w:bookmarkEnd w:id="1408"/>
    </w:p>
    <w:p w14:paraId="6224DA45" w14:textId="033BA45C" w:rsidR="005B5EAD" w:rsidRPr="00785C54" w:rsidRDefault="005B5EAD" w:rsidP="00785C54">
      <w:pPr>
        <w:pStyle w:val="Corpsdetexte"/>
        <w:autoSpaceDE w:val="0"/>
        <w:autoSpaceDN w:val="0"/>
        <w:adjustRightInd w:val="0"/>
        <w:rPr>
          <w:szCs w:val="24"/>
        </w:rPr>
      </w:pPr>
      <w:r w:rsidRPr="00785C54">
        <w:rPr>
          <w:szCs w:val="24"/>
        </w:rPr>
        <w:t xml:space="preserve">This </w:t>
      </w:r>
      <w:ins w:id="1409" w:author="REID-JAMOND Alison" w:date="2022-04-04T11:54:00Z">
        <w:r w:rsidR="000A6B0A">
          <w:rPr>
            <w:szCs w:val="24"/>
          </w:rPr>
          <w:t>document</w:t>
        </w:r>
      </w:ins>
      <w:del w:id="1410"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11" w:author="Katharina Schleidt" w:date="2022-08-13T15:38:00Z">
        <w:r w:rsidRPr="00785C54" w:rsidDel="001574A6">
          <w:rPr>
            <w:szCs w:val="24"/>
          </w:rPr>
          <w:delText>"</w:delText>
        </w:r>
      </w:del>
      <w:ins w:id="1412" w:author="Katharina Schleidt" w:date="2022-08-13T15:38:00Z">
        <w:r w:rsidR="001574A6">
          <w:rPr>
            <w:szCs w:val="24"/>
          </w:rPr>
          <w:t>“</w:t>
        </w:r>
      </w:ins>
      <w:r w:rsidRPr="00785C54">
        <w:rPr>
          <w:szCs w:val="24"/>
        </w:rPr>
        <w:t>most neutral</w:t>
      </w:r>
      <w:del w:id="1413" w:author="Katharina Schleidt" w:date="2022-08-13T15:38:00Z">
        <w:r w:rsidRPr="00785C54" w:rsidDel="001574A6">
          <w:rPr>
            <w:szCs w:val="24"/>
          </w:rPr>
          <w:delText>"</w:delText>
        </w:r>
      </w:del>
      <w:ins w:id="1414"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15" w:author="REID-JAMOND Alison" w:date="2022-04-04T11:55:00Z">
        <w:r w:rsidRPr="00785C54" w:rsidDel="000A6B0A">
          <w:rPr>
            <w:szCs w:val="24"/>
          </w:rPr>
          <w:delText>International Standard</w:delText>
        </w:r>
      </w:del>
      <w:ins w:id="1416" w:author="REID-JAMOND Alison" w:date="2022-04-04T11:55:00Z">
        <w:r w:rsidR="000A6B0A">
          <w:rPr>
            <w:szCs w:val="24"/>
          </w:rPr>
          <w:t>document</w:t>
        </w:r>
      </w:ins>
      <w:r w:rsidRPr="00785C54">
        <w:rPr>
          <w:szCs w:val="24"/>
        </w:rPr>
        <w:t xml:space="preserve"> to common terminology </w:t>
      </w:r>
      <w:commentRangeStart w:id="1417"/>
      <w:r w:rsidRPr="00785C54">
        <w:rPr>
          <w:szCs w:val="24"/>
        </w:rPr>
        <w:t xml:space="preserve">in </w:t>
      </w:r>
      <w:ins w:id="1418" w:author="Katharina Schleidt" w:date="2022-08-10T19:52:00Z">
        <w:r w:rsidR="00AD1F03">
          <w:t>related</w:t>
        </w:r>
      </w:ins>
      <w:ins w:id="1419" w:author="Ilkka Rinne [2]" w:date="2022-09-06T16:11:00Z">
        <w:r w:rsidR="00EB5B36">
          <w:t xml:space="preserve"> </w:t>
        </w:r>
      </w:ins>
      <w:del w:id="1420" w:author="Katharina Schleidt" w:date="2022-08-10T19:52:00Z">
        <w:r w:rsidRPr="00785C54" w:rsidDel="00AD1F03">
          <w:rPr>
            <w:szCs w:val="24"/>
          </w:rPr>
          <w:delText xml:space="preserve">some </w:delText>
        </w:r>
      </w:del>
      <w:r w:rsidRPr="00785C54">
        <w:rPr>
          <w:szCs w:val="24"/>
        </w:rPr>
        <w:t xml:space="preserve">application domains </w:t>
      </w:r>
      <w:commentRangeEnd w:id="1417"/>
      <w:r w:rsidR="000A6B0A">
        <w:rPr>
          <w:rStyle w:val="Marquedecommentaire"/>
          <w:rFonts w:eastAsia="MS Mincho"/>
          <w:lang w:eastAsia="ja-JP"/>
        </w:rPr>
        <w:commentReference w:id="1417"/>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21" w:name="_Toc113373299"/>
      <w:r w:rsidRPr="00785C54">
        <w:rPr>
          <w:rFonts w:eastAsia="Times New Roman"/>
          <w:szCs w:val="24"/>
        </w:rPr>
        <w:lastRenderedPageBreak/>
        <w:t>Requirements and recommendations</w:t>
      </w:r>
      <w:bookmarkEnd w:id="1421"/>
    </w:p>
    <w:p w14:paraId="4F7A5A7C" w14:textId="77777777" w:rsidR="005B5EAD" w:rsidRPr="00785C54" w:rsidRDefault="005B5EAD" w:rsidP="00785C54">
      <w:pPr>
        <w:pStyle w:val="Corpsdetexte"/>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Corpsdetexte"/>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Corpsdetexte"/>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Corpsdetexte"/>
        <w:autoSpaceDE w:val="0"/>
        <w:autoSpaceDN w:val="0"/>
        <w:adjustRightInd w:val="0"/>
        <w:rPr>
          <w:szCs w:val="24"/>
        </w:rPr>
      </w:pPr>
      <w:r w:rsidRPr="00785C54">
        <w:rPr>
          <w:szCs w:val="24"/>
        </w:rPr>
        <w:t>In the lines below, the base (/req/{pkg}/) has been left out for better readability.</w:t>
      </w:r>
    </w:p>
    <w:p w14:paraId="72425092"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2" w:author="REID-JAMOND Alison" w:date="2022-04-04T11:58:00Z">
        <w:r>
          <w:rPr>
            <w:szCs w:val="24"/>
          </w:rPr>
          <w:t>—</w:t>
        </w:r>
      </w:ins>
      <w:del w:id="1423"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4" w:author="REID-JAMOND Alison" w:date="2022-04-04T11:58:00Z">
        <w:r>
          <w:rPr>
            <w:szCs w:val="24"/>
          </w:rPr>
          <w:t>—</w:t>
        </w:r>
      </w:ins>
      <w:del w:id="142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6" w:author="REID-JAMOND Alison" w:date="2022-04-04T11:58:00Z">
        <w:r>
          <w:rPr>
            <w:szCs w:val="24"/>
          </w:rPr>
          <w:t>—</w:t>
        </w:r>
      </w:ins>
      <w:del w:id="1427"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8" w:author="REID-JAMOND Alison" w:date="2022-04-04T11:58:00Z">
        <w:r>
          <w:rPr>
            <w:szCs w:val="24"/>
          </w:rPr>
          <w:t>—</w:t>
        </w:r>
      </w:ins>
      <w:del w:id="1429"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30" w:author="Katharina Schleidt" w:date="2022-08-13T16:12:00Z">
        <w:r w:rsidR="005B5EAD" w:rsidRPr="00785C54" w:rsidDel="009061F0">
          <w:rPr>
            <w:szCs w:val="24"/>
          </w:rPr>
          <w:delText>may</w:delText>
        </w:r>
      </w:del>
      <w:ins w:id="1431"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Corpsdetexte"/>
        <w:autoSpaceDE w:val="0"/>
        <w:autoSpaceDN w:val="0"/>
        <w:adjustRightInd w:val="0"/>
        <w:rPr>
          <w:szCs w:val="24"/>
        </w:rPr>
      </w:pPr>
      <w:del w:id="1432" w:author="REID-JAMOND Alison" w:date="2022-04-04T11:58:00Z">
        <w:r w:rsidRPr="00785C54" w:rsidDel="000A6B0A">
          <w:rPr>
            <w:szCs w:val="24"/>
          </w:rPr>
          <w:delText>Please note that the i</w:delText>
        </w:r>
      </w:del>
      <w:ins w:id="1433"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Corpsdetexte"/>
        <w:autoSpaceDE w:val="0"/>
        <w:autoSpaceDN w:val="0"/>
        <w:adjustRightInd w:val="0"/>
        <w:rPr>
          <w:szCs w:val="24"/>
        </w:rPr>
      </w:pPr>
      <w:r w:rsidRPr="00785C54">
        <w:rPr>
          <w:szCs w:val="24"/>
        </w:rPr>
        <w:t xml:space="preserve">All recommendations are </w:t>
      </w:r>
      <w:r w:rsidRPr="000A6B0A">
        <w:rPr>
          <w:rPrChange w:id="1434"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35" w:name="_Toc113373300"/>
      <w:r w:rsidRPr="00785C54">
        <w:rPr>
          <w:rFonts w:eastAsia="Times New Roman"/>
          <w:szCs w:val="24"/>
        </w:rPr>
        <w:lastRenderedPageBreak/>
        <w:t>Requirements classes</w:t>
      </w:r>
      <w:bookmarkEnd w:id="1435"/>
    </w:p>
    <w:p w14:paraId="335C4398" w14:textId="5F943D19" w:rsidR="005B5EAD" w:rsidRPr="00785C54" w:rsidRDefault="005B5EAD" w:rsidP="00785C54">
      <w:pPr>
        <w:pStyle w:val="Corpsdetexte"/>
        <w:autoSpaceDE w:val="0"/>
        <w:autoSpaceDN w:val="0"/>
        <w:adjustRightInd w:val="0"/>
        <w:rPr>
          <w:szCs w:val="24"/>
        </w:rPr>
      </w:pPr>
      <w:r w:rsidRPr="00785C54">
        <w:rPr>
          <w:szCs w:val="24"/>
        </w:rPr>
        <w:t xml:space="preserve">Each statement (requirement or recommendation) in this </w:t>
      </w:r>
      <w:del w:id="1436" w:author="REID-JAMOND Alison" w:date="2022-04-04T11:58:00Z">
        <w:r w:rsidRPr="00785C54" w:rsidDel="000A6B0A">
          <w:rPr>
            <w:szCs w:val="24"/>
          </w:rPr>
          <w:delText xml:space="preserve">standard </w:delText>
        </w:r>
      </w:del>
      <w:ins w:id="1437"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Corpsdetexte"/>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Corpsdetexte"/>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Corpsdetexte"/>
        <w:autoSpaceDE w:val="0"/>
        <w:autoSpaceDN w:val="0"/>
        <w:adjustRightInd w:val="0"/>
        <w:rPr>
          <w:szCs w:val="24"/>
        </w:rPr>
      </w:pPr>
      <w:r w:rsidRPr="00785C54">
        <w:rPr>
          <w:szCs w:val="24"/>
        </w:rPr>
        <w:t xml:space="preserve">All requirements in a class </w:t>
      </w:r>
      <w:del w:id="1438" w:author="REID-JAMOND Alison" w:date="2022-04-04T11:59:00Z">
        <w:r w:rsidRPr="00785C54" w:rsidDel="000A6B0A">
          <w:rPr>
            <w:szCs w:val="24"/>
          </w:rPr>
          <w:delText xml:space="preserve">must </w:delText>
        </w:r>
      </w:del>
      <w:ins w:id="1439"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Corpsdetexte"/>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40"/>
      <w:r w:rsidRPr="00785C54">
        <w:rPr>
          <w:szCs w:val="24"/>
        </w:rPr>
        <w:t xml:space="preserve">All requirements in a dependency </w:t>
      </w:r>
      <w:del w:id="1441" w:author="Katharina Schleidt" w:date="2022-08-10T19:12:00Z">
        <w:r w:rsidRPr="00785C54" w:rsidDel="002F2035">
          <w:rPr>
            <w:szCs w:val="24"/>
          </w:rPr>
          <w:delText>SHALL</w:delText>
        </w:r>
      </w:del>
      <w:ins w:id="1442" w:author="Katharina Schleidt" w:date="2022-08-10T19:12:00Z">
        <w:r w:rsidR="002F2035">
          <w:rPr>
            <w:szCs w:val="24"/>
          </w:rPr>
          <w:t>shall</w:t>
        </w:r>
      </w:ins>
      <w:r w:rsidRPr="00785C54">
        <w:rPr>
          <w:szCs w:val="24"/>
        </w:rPr>
        <w:t xml:space="preserve"> also be satisfied by a conforming implementation.</w:t>
      </w:r>
      <w:commentRangeEnd w:id="1440"/>
      <w:r w:rsidR="000A6B0A">
        <w:rPr>
          <w:rStyle w:val="Marquedecommentaire"/>
          <w:rFonts w:eastAsia="MS Mincho"/>
          <w:lang w:eastAsia="ja-JP"/>
        </w:rPr>
        <w:commentReference w:id="1440"/>
      </w:r>
    </w:p>
    <w:p w14:paraId="0FF0D485" w14:textId="77777777" w:rsidR="005B5EAD" w:rsidRPr="00785C54" w:rsidRDefault="005B5EAD" w:rsidP="00785C54">
      <w:pPr>
        <w:pStyle w:val="Corpsdetexte"/>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3" w:name="_Toc113373301"/>
      <w:r w:rsidRPr="00785C54">
        <w:rPr>
          <w:rFonts w:eastAsia="Times New Roman"/>
          <w:szCs w:val="24"/>
        </w:rPr>
        <w:t>Conformance classes</w:t>
      </w:r>
      <w:bookmarkEnd w:id="1443"/>
    </w:p>
    <w:p w14:paraId="4AA5CCFF" w14:textId="731ABC13" w:rsidR="005B5EAD" w:rsidRPr="00785C54" w:rsidRDefault="005B5EAD" w:rsidP="00785C54">
      <w:pPr>
        <w:pStyle w:val="Corpsdetexte"/>
        <w:autoSpaceDE w:val="0"/>
        <w:autoSpaceDN w:val="0"/>
        <w:adjustRightInd w:val="0"/>
        <w:rPr>
          <w:szCs w:val="24"/>
        </w:rPr>
      </w:pPr>
      <w:r w:rsidRPr="00785C54">
        <w:rPr>
          <w:szCs w:val="24"/>
        </w:rPr>
        <w:t>Conformance to this standard is possible at a number of levels, specified by conformance classes</w:t>
      </w:r>
      <w:ins w:id="1444" w:author="REID-JAMOND Alison" w:date="2022-04-04T14:56:00Z">
        <w:r w:rsidR="00047CD7">
          <w:rPr>
            <w:szCs w:val="24"/>
          </w:rPr>
          <w:t xml:space="preserve"> in accordance with </w:t>
        </w:r>
      </w:ins>
      <w:del w:id="1445"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46"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Corpsdetexte"/>
        <w:autoSpaceDE w:val="0"/>
        <w:autoSpaceDN w:val="0"/>
        <w:adjustRightInd w:val="0"/>
        <w:rPr>
          <w:szCs w:val="24"/>
        </w:rPr>
      </w:pPr>
      <w:r w:rsidRPr="00785C54">
        <w:rPr>
          <w:szCs w:val="24"/>
        </w:rPr>
        <w:t xml:space="preserve">All tests in a class </w:t>
      </w:r>
      <w:del w:id="1447" w:author="REID-JAMOND Alison" w:date="2022-04-04T12:01:00Z">
        <w:r w:rsidRPr="00785C54" w:rsidDel="000A6B0A">
          <w:rPr>
            <w:szCs w:val="24"/>
          </w:rPr>
          <w:delText xml:space="preserve">must </w:delText>
        </w:r>
      </w:del>
      <w:ins w:id="1448"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9" w:name="_Toc113373302"/>
      <w:r w:rsidRPr="00785C54">
        <w:rPr>
          <w:rFonts w:eastAsia="Times New Roman"/>
          <w:szCs w:val="24"/>
        </w:rPr>
        <w:lastRenderedPageBreak/>
        <w:t>Identifiers</w:t>
      </w:r>
      <w:bookmarkEnd w:id="1449"/>
    </w:p>
    <w:p w14:paraId="30CF06FD" w14:textId="5B1229D3" w:rsidR="005B5EAD" w:rsidRPr="00785C54" w:rsidRDefault="005B5EAD" w:rsidP="00785C54">
      <w:pPr>
        <w:pStyle w:val="Corpsdetexte"/>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1450"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Corpsdetexte"/>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Corpsdetexte"/>
        <w:autoSpaceDE w:val="0"/>
        <w:autoSpaceDN w:val="0"/>
        <w:adjustRightInd w:val="0"/>
        <w:rPr>
          <w:szCs w:val="24"/>
        </w:rPr>
      </w:pPr>
      <w:r w:rsidRPr="00785C54">
        <w:rPr>
          <w:szCs w:val="24"/>
        </w:rPr>
        <w:t>The URI for each requirements class has the form:</w:t>
      </w:r>
    </w:p>
    <w:p w14:paraId="5F8CE851" w14:textId="77777777" w:rsidR="005B5EAD" w:rsidRPr="00785C54" w:rsidRDefault="00B72213" w:rsidP="00785C54">
      <w:pPr>
        <w:pStyle w:val="Corpsdetexte"/>
        <w:autoSpaceDE w:val="0"/>
        <w:autoSpaceDN w:val="0"/>
        <w:adjustRightInd w:val="0"/>
        <w:rPr>
          <w:szCs w:val="24"/>
        </w:rPr>
      </w:pPr>
      <w:hyperlink r:id="rId22"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Corpsdetexte"/>
        <w:autoSpaceDE w:val="0"/>
        <w:autoSpaceDN w:val="0"/>
        <w:adjustRightInd w:val="0"/>
        <w:rPr>
          <w:szCs w:val="24"/>
        </w:rPr>
      </w:pPr>
      <w:r w:rsidRPr="00785C54">
        <w:rPr>
          <w:szCs w:val="24"/>
        </w:rPr>
        <w:t>The URI for each requirement has the form:</w:t>
      </w:r>
    </w:p>
    <w:p w14:paraId="4FF338BC" w14:textId="77777777" w:rsidR="005B5EAD" w:rsidRPr="00785C54" w:rsidRDefault="00B72213" w:rsidP="00785C54">
      <w:pPr>
        <w:pStyle w:val="Corpsdetexte"/>
        <w:autoSpaceDE w:val="0"/>
        <w:autoSpaceDN w:val="0"/>
        <w:adjustRightInd w:val="0"/>
        <w:rPr>
          <w:szCs w:val="24"/>
        </w:rPr>
      </w:pPr>
      <w:hyperlink r:id="rId23"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Corpsdetexte"/>
        <w:autoSpaceDE w:val="0"/>
        <w:autoSpaceDN w:val="0"/>
        <w:adjustRightInd w:val="0"/>
        <w:rPr>
          <w:szCs w:val="24"/>
        </w:rPr>
      </w:pPr>
      <w:r w:rsidRPr="00785C54">
        <w:rPr>
          <w:szCs w:val="24"/>
        </w:rPr>
        <w:t>The URI for each recommendation has the form:</w:t>
      </w:r>
    </w:p>
    <w:p w14:paraId="2D5D3FB3" w14:textId="77777777" w:rsidR="005B5EAD" w:rsidRPr="00785C54" w:rsidRDefault="00B72213" w:rsidP="00785C54">
      <w:pPr>
        <w:pStyle w:val="Corpsdetexte"/>
        <w:autoSpaceDE w:val="0"/>
        <w:autoSpaceDN w:val="0"/>
        <w:adjustRightInd w:val="0"/>
        <w:rPr>
          <w:szCs w:val="24"/>
        </w:rPr>
      </w:pPr>
      <w:hyperlink r:id="rId24"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Corpsdetexte"/>
        <w:autoSpaceDE w:val="0"/>
        <w:autoSpaceDN w:val="0"/>
        <w:adjustRightInd w:val="0"/>
        <w:rPr>
          <w:szCs w:val="24"/>
        </w:rPr>
      </w:pPr>
      <w:r w:rsidRPr="00785C54">
        <w:rPr>
          <w:szCs w:val="24"/>
        </w:rPr>
        <w:t>The URI for each conformance class has the form:</w:t>
      </w:r>
    </w:p>
    <w:p w14:paraId="5140DBAF" w14:textId="2B07B5CC" w:rsidR="005B5EAD" w:rsidRDefault="00B72213" w:rsidP="00785C54">
      <w:pPr>
        <w:pStyle w:val="Corpsdetexte"/>
        <w:autoSpaceDE w:val="0"/>
        <w:autoSpaceDN w:val="0"/>
        <w:adjustRightInd w:val="0"/>
        <w:rPr>
          <w:ins w:id="1451" w:author="Ilkka Rinne [2]" w:date="2022-09-06T16:11:00Z"/>
          <w:color w:val="0000FF"/>
          <w:szCs w:val="24"/>
          <w:u w:val="single"/>
        </w:rPr>
      </w:pPr>
      <w:hyperlink r:id="rId25" w:history="1">
        <w:r w:rsidR="005B5EAD" w:rsidRPr="00785C54">
          <w:rPr>
            <w:color w:val="0000FF"/>
            <w:szCs w:val="24"/>
            <w:u w:val="single"/>
          </w:rPr>
          <w:t>http://www.opengis.net/spec/om/3.0/conf/pkg/classM</w:t>
        </w:r>
      </w:hyperlink>
    </w:p>
    <w:p w14:paraId="61D60B27" w14:textId="31E1736E" w:rsidR="00EB5B36" w:rsidRDefault="00EB5B36" w:rsidP="00EB5B36">
      <w:pPr>
        <w:pStyle w:val="Titre2"/>
        <w:rPr>
          <w:ins w:id="1452" w:author="Ilkka Rinne [2]" w:date="2022-09-06T16:12:00Z"/>
        </w:rPr>
      </w:pPr>
      <w:ins w:id="1453" w:author="Ilkka Rinne [2]" w:date="2022-09-06T16:12:00Z">
        <w:r>
          <w:t>Associations in UML context diagrams</w:t>
        </w:r>
      </w:ins>
    </w:p>
    <w:p w14:paraId="3116233F" w14:textId="3F296391" w:rsidR="00EB5B36" w:rsidRPr="00EB5B36" w:rsidRDefault="006F5E64" w:rsidP="002D64EE">
      <w:ins w:id="1454" w:author="Ilkka Rinne [2]" w:date="2022-09-06T16:13:00Z">
        <w:r>
          <w:t xml:space="preserve">The UML model described in </w:t>
        </w:r>
      </w:ins>
      <w:ins w:id="1455" w:author="Ilkka Rinne [2]" w:date="2022-09-06T16:14:00Z">
        <w:r>
          <w:t xml:space="preserve">this document is </w:t>
        </w:r>
      </w:ins>
      <w:ins w:id="1456" w:author="Ilkka Rinne [2]" w:date="2022-09-07T08:51:00Z">
        <w:r w:rsidR="00C13DB3">
          <w:t xml:space="preserve">rather </w:t>
        </w:r>
      </w:ins>
      <w:ins w:id="1457" w:author="Ilkka Rinne [2]" w:date="2022-09-06T16:14:00Z">
        <w:r>
          <w:t>complex</w:t>
        </w:r>
      </w:ins>
      <w:ins w:id="1458" w:author="Ilkka Rinne [2]" w:date="2022-09-07T08:53:00Z">
        <w:r w:rsidR="00C13DB3">
          <w:t xml:space="preserve">. </w:t>
        </w:r>
      </w:ins>
      <w:ins w:id="1459" w:author="Ilkka Rinne [2]" w:date="2022-09-06T16:16:00Z">
        <w:r>
          <w:t xml:space="preserve">To </w:t>
        </w:r>
      </w:ins>
      <w:ins w:id="1460" w:author="Ilkka Rinne [2]" w:date="2022-09-06T16:17:00Z">
        <w:r>
          <w:t>keep the text size readable in the U</w:t>
        </w:r>
      </w:ins>
      <w:ins w:id="1461" w:author="Ilkka Rinne [2]" w:date="2022-09-06T16:18:00Z">
        <w:r>
          <w:t>ML</w:t>
        </w:r>
      </w:ins>
      <w:ins w:id="1462" w:author="Katharina Schleidt" w:date="2022-09-07T15:46:00Z">
        <w:r w:rsidR="002D64EE">
          <w:t>,</w:t>
        </w:r>
      </w:ins>
      <w:ins w:id="1463" w:author="Ilkka Rinne [2]" w:date="2022-09-06T16:18:00Z">
        <w:r>
          <w:t xml:space="preserve"> </w:t>
        </w:r>
      </w:ins>
      <w:ins w:id="1464" w:author="Ilkka Rinne [2]" w:date="2022-09-06T16:17:00Z">
        <w:r>
          <w:t>context diagrams</w:t>
        </w:r>
      </w:ins>
      <w:ins w:id="1465" w:author="Ilkka Rinne [2]" w:date="2022-09-06T16:18:00Z">
        <w:r>
          <w:t xml:space="preserve"> of</w:t>
        </w:r>
      </w:ins>
      <w:ins w:id="1466" w:author="Ilkka Rinne [2]" w:date="2022-09-06T16:12:00Z">
        <w:r w:rsidR="00EB5B36">
          <w:t xml:space="preserve"> this document</w:t>
        </w:r>
      </w:ins>
      <w:ins w:id="1467" w:author="Ilkka Rinne [2]" w:date="2022-09-06T16:18:00Z">
        <w:r>
          <w:t xml:space="preserve"> </w:t>
        </w:r>
        <w:r w:rsidR="00BE459A">
          <w:t xml:space="preserve">only </w:t>
        </w:r>
      </w:ins>
      <w:r w:rsidR="002D64EE">
        <w:t xml:space="preserve">display certain </w:t>
      </w:r>
      <w:ins w:id="1468" w:author="Ilkka Rinne [2]" w:date="2022-09-06T16:18:00Z">
        <w:r w:rsidR="00BE459A">
          <w:t>associations of</w:t>
        </w:r>
      </w:ins>
      <w:ins w:id="1469" w:author="Ilkka Rinne [2]" w:date="2022-09-07T08:56:00Z">
        <w:r w:rsidR="001E4AC8">
          <w:t xml:space="preserve"> </w:t>
        </w:r>
      </w:ins>
      <w:ins w:id="1470" w:author="Ilkka Rinne [2]" w:date="2022-09-07T08:58:00Z">
        <w:r w:rsidR="001E4AC8">
          <w:t xml:space="preserve">each </w:t>
        </w:r>
      </w:ins>
      <w:ins w:id="1471" w:author="Ilkka Rinne [2]" w:date="2022-09-06T16:19:00Z">
        <w:r w:rsidR="00BE459A">
          <w:t>clas</w:t>
        </w:r>
      </w:ins>
      <w:ins w:id="1472" w:author="Ilkka Rinne [2]" w:date="2022-09-07T08:57:00Z">
        <w:r w:rsidR="001E4AC8">
          <w:t>s</w:t>
        </w:r>
      </w:ins>
      <w:r w:rsidR="002D64EE">
        <w:t>.</w:t>
      </w:r>
      <w:ins w:id="1473" w:author="Ilkka Rinne [2]" w:date="2022-09-06T16:20:00Z">
        <w:r w:rsidR="00BE459A">
          <w:t xml:space="preserve"> </w:t>
        </w:r>
      </w:ins>
      <w:ins w:id="1474" w:author="Ilkka Rinne [2]" w:date="2022-09-06T16:25:00Z">
        <w:r w:rsidR="00C45EF4">
          <w:t>Please refer to the context diagram</w:t>
        </w:r>
      </w:ins>
      <w:ins w:id="1475" w:author="Ilkka Rinne [2]" w:date="2022-09-07T13:09:00Z">
        <w:r w:rsidR="000423A0">
          <w:t xml:space="preserve"> </w:t>
        </w:r>
      </w:ins>
      <w:ins w:id="1476" w:author="Ilkka Rinne [2]" w:date="2022-09-06T16:25:00Z">
        <w:r w:rsidR="00C45EF4">
          <w:t xml:space="preserve">of </w:t>
        </w:r>
      </w:ins>
      <w:ins w:id="1477" w:author="Ilkka Rinne [2]" w:date="2022-09-07T13:09:00Z">
        <w:r w:rsidR="000423A0">
          <w:t>a particular</w:t>
        </w:r>
      </w:ins>
      <w:ins w:id="1478" w:author="Ilkka Rinne [2]" w:date="2022-09-06T16:25:00Z">
        <w:r w:rsidR="00C45EF4">
          <w:t xml:space="preserve"> class </w:t>
        </w:r>
      </w:ins>
      <w:ins w:id="1479" w:author="Ilkka Rinne [2]" w:date="2022-09-06T16:26:00Z">
        <w:r w:rsidR="00C45EF4">
          <w:t xml:space="preserve">to </w:t>
        </w:r>
      </w:ins>
      <w:ins w:id="1480" w:author="Ilkka Rinne [2]" w:date="2022-09-06T16:25:00Z">
        <w:r w:rsidR="00C45EF4">
          <w:t xml:space="preserve">see </w:t>
        </w:r>
      </w:ins>
      <w:ins w:id="1481" w:author="Ilkka Rinne [2]" w:date="2022-09-06T16:26:00Z">
        <w:r w:rsidR="00C45EF4">
          <w:t xml:space="preserve">all </w:t>
        </w:r>
      </w:ins>
      <w:ins w:id="1482" w:author="Ilkka Rinne [2]" w:date="2022-09-06T16:24:00Z">
        <w:r w:rsidR="00C45EF4">
          <w:t xml:space="preserve">associations of </w:t>
        </w:r>
      </w:ins>
      <w:ins w:id="1483" w:author="Ilkka Rinne [2]" w:date="2022-09-07T08:59:00Z">
        <w:r w:rsidR="001E4AC8">
          <w:t xml:space="preserve">that </w:t>
        </w:r>
      </w:ins>
      <w:ins w:id="1484" w:author="Ilkka Rinne [2]" w:date="2022-09-06T16:24:00Z">
        <w:r w:rsidR="00C45EF4">
          <w:t xml:space="preserve">class. </w:t>
        </w:r>
      </w:ins>
      <w:ins w:id="1485" w:author="Ilkka Rinne [2]" w:date="2022-09-06T16:23:00Z">
        <w:r w:rsidR="00BE459A">
          <w:t xml:space="preserve">All associations of the classes in each package </w:t>
        </w:r>
        <w:r w:rsidR="00C45EF4">
          <w:t xml:space="preserve">are </w:t>
        </w:r>
      </w:ins>
      <w:ins w:id="1486" w:author="Ilkka Rinne [2]" w:date="2022-09-06T16:26:00Z">
        <w:r w:rsidR="00C45EF4">
          <w:t xml:space="preserve">also </w:t>
        </w:r>
      </w:ins>
      <w:ins w:id="1487" w:author="Ilkka Rinne [2]" w:date="2022-09-06T16:23:00Z">
        <w:r w:rsidR="00C45EF4">
          <w:t>shown in t</w:t>
        </w:r>
      </w:ins>
      <w:ins w:id="1488" w:author="Ilkka Rinne [2]" w:date="2022-09-06T16:21:00Z">
        <w:r w:rsidR="00BE459A">
          <w:t>he detailed</w:t>
        </w:r>
        <w:del w:id="1489" w:author="Katharina Schleidt" w:date="2022-09-07T15:49:00Z">
          <w:r w:rsidR="00BE459A" w:rsidDel="002D64EE">
            <w:delText xml:space="preserve">  </w:delText>
          </w:r>
        </w:del>
      </w:ins>
      <w:ins w:id="1490" w:author="Katharina Schleidt" w:date="2022-09-07T15:49:00Z">
        <w:r w:rsidR="002D64EE">
          <w:t xml:space="preserve"> </w:t>
        </w:r>
      </w:ins>
      <w:ins w:id="1491" w:author="Ilkka Rinne [2]" w:date="2022-09-06T16:22:00Z">
        <w:r w:rsidR="00BE459A">
          <w:t>package overview diagrams in Annex E</w:t>
        </w:r>
      </w:ins>
      <w:ins w:id="1492" w:author="Ilkka Rinne [2]" w:date="2022-09-06T16:23:00Z">
        <w:r w:rsidR="00BE459A">
          <w:t>.</w:t>
        </w:r>
      </w:ins>
    </w:p>
    <w:p w14:paraId="4038ABB4" w14:textId="77777777" w:rsidR="005B5EAD" w:rsidRPr="00785C54" w:rsidRDefault="005B5EAD" w:rsidP="00785C54">
      <w:pPr>
        <w:pStyle w:val="Titre1"/>
        <w:autoSpaceDE w:val="0"/>
        <w:autoSpaceDN w:val="0"/>
        <w:adjustRightInd w:val="0"/>
        <w:rPr>
          <w:rFonts w:eastAsia="Times New Roman"/>
          <w:szCs w:val="24"/>
        </w:rPr>
      </w:pPr>
      <w:bookmarkStart w:id="1493" w:name="_Toc113373303"/>
      <w:r w:rsidRPr="00785C54">
        <w:rPr>
          <w:rFonts w:eastAsia="Times New Roman"/>
          <w:szCs w:val="24"/>
        </w:rPr>
        <w:t>Conformance</w:t>
      </w:r>
      <w:bookmarkEnd w:id="1493"/>
    </w:p>
    <w:p w14:paraId="591FFE2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94" w:name="_Toc113373304"/>
      <w:r w:rsidRPr="00785C54">
        <w:rPr>
          <w:rFonts w:eastAsia="Times New Roman"/>
          <w:szCs w:val="24"/>
        </w:rPr>
        <w:t>Overview</w:t>
      </w:r>
      <w:bookmarkEnd w:id="1494"/>
    </w:p>
    <w:p w14:paraId="3B659E8B" w14:textId="55891329" w:rsidR="005B5EAD" w:rsidRPr="00785C54" w:rsidRDefault="005B5EAD" w:rsidP="00785C54">
      <w:pPr>
        <w:pStyle w:val="Corpsdetexte"/>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495" w:author="REID-JAMOND Alison" w:date="2022-04-04T12:02:00Z">
        <w:r w:rsidRPr="00785C54" w:rsidDel="000A6B0A">
          <w:rPr>
            <w:szCs w:val="24"/>
          </w:rPr>
          <w:delText>International Standard</w:delText>
        </w:r>
      </w:del>
      <w:ins w:id="1496" w:author="REID-JAMOND Alison" w:date="2022-04-04T12:02:00Z">
        <w:r w:rsidR="000A6B0A">
          <w:rPr>
            <w:szCs w:val="24"/>
          </w:rPr>
          <w:t>document</w:t>
        </w:r>
      </w:ins>
      <w:r w:rsidRPr="00785C54">
        <w:rPr>
          <w:szCs w:val="24"/>
        </w:rPr>
        <w:t xml:space="preserve"> use the Unified Modeling Language (UML) to present conceptual </w:t>
      </w:r>
      <w:commentRangeStart w:id="1497"/>
      <w:r w:rsidRPr="00785C54">
        <w:rPr>
          <w:szCs w:val="24"/>
        </w:rPr>
        <w:t>schemas for describing Observations</w:t>
      </w:r>
      <w:commentRangeEnd w:id="1497"/>
      <w:r w:rsidR="000A6B0A">
        <w:rPr>
          <w:rStyle w:val="Marquedecommentaire"/>
          <w:rFonts w:eastAsia="MS Mincho"/>
          <w:lang w:eastAsia="ja-JP"/>
        </w:rPr>
        <w:commentReference w:id="1497"/>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Corpsdetexte"/>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498" w:author="REID-JAMOND Alison" w:date="2022-04-04T12:03:00Z">
        <w:r w:rsidRPr="00785C54" w:rsidDel="000A6B0A">
          <w:rPr>
            <w:szCs w:val="24"/>
          </w:rPr>
          <w:delText>International Standard</w:delText>
        </w:r>
      </w:del>
      <w:ins w:id="1499"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Corpsdetexte"/>
        <w:autoSpaceDE w:val="0"/>
        <w:autoSpaceDN w:val="0"/>
        <w:adjustRightInd w:val="0"/>
        <w:rPr>
          <w:szCs w:val="24"/>
        </w:rPr>
      </w:pPr>
      <w:r w:rsidRPr="00785C54">
        <w:rPr>
          <w:szCs w:val="24"/>
        </w:rPr>
        <w:t xml:space="preserve">The UML model in this </w:t>
      </w:r>
      <w:del w:id="1500" w:author="REID-JAMOND Alison" w:date="2022-04-04T12:03:00Z">
        <w:r w:rsidRPr="00785C54" w:rsidDel="000A6B0A">
          <w:rPr>
            <w:szCs w:val="24"/>
          </w:rPr>
          <w:delText>International Standard</w:delText>
        </w:r>
      </w:del>
      <w:ins w:id="1501"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Corpsdetexte"/>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Titre2"/>
        <w:tabs>
          <w:tab w:val="left" w:pos="400"/>
        </w:tabs>
        <w:autoSpaceDE w:val="0"/>
        <w:autoSpaceDN w:val="0"/>
        <w:adjustRightInd w:val="0"/>
        <w:rPr>
          <w:rFonts w:eastAsia="Times New Roman"/>
          <w:szCs w:val="24"/>
        </w:rPr>
      </w:pPr>
      <w:bookmarkStart w:id="1502" w:name="_Toc113373305"/>
      <w:r w:rsidRPr="00785C54">
        <w:rPr>
          <w:rFonts w:eastAsia="Times New Roman"/>
          <w:szCs w:val="24"/>
        </w:rPr>
        <w:lastRenderedPageBreak/>
        <w:t>Conformance classes</w:t>
      </w:r>
      <w:bookmarkEnd w:id="1502"/>
      <w:del w:id="1503"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Corpsdetexte"/>
        <w:autoSpaceDE w:val="0"/>
        <w:autoSpaceDN w:val="0"/>
        <w:adjustRightInd w:val="0"/>
        <w:rPr>
          <w:szCs w:val="24"/>
        </w:rPr>
      </w:pPr>
      <w:commentRangeStart w:id="1504"/>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05"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04"/>
      <w:r w:rsidR="000A6B0A">
        <w:rPr>
          <w:rStyle w:val="Marquedecommentaire"/>
          <w:rFonts w:eastAsia="MS Mincho"/>
          <w:lang w:eastAsia="ja-JP"/>
        </w:rPr>
        <w:commentReference w:id="1504"/>
      </w:r>
      <w:r w:rsidRPr="00785C54">
        <w:rPr>
          <w:szCs w:val="24"/>
        </w:rPr>
        <w:t xml:space="preserve">Application Schemas also claiming conformance to this </w:t>
      </w:r>
      <w:del w:id="1506" w:author="Katharina Schleidt" w:date="2022-08-13T16:26:00Z">
        <w:r w:rsidRPr="00785C54" w:rsidDel="00CD0748">
          <w:rPr>
            <w:szCs w:val="24"/>
          </w:rPr>
          <w:delText xml:space="preserve">International Standard </w:delText>
        </w:r>
      </w:del>
      <w:ins w:id="1507"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Corpsdetexte"/>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08" w:author="Katharina Schleidt" w:date="2022-08-13T16:56:00Z">
        <w:r w:rsidRPr="00785C54" w:rsidDel="001C6797">
          <w:rPr>
            <w:szCs w:val="24"/>
          </w:rPr>
          <w:delText xml:space="preserve">Measurements </w:delText>
        </w:r>
      </w:del>
      <w:ins w:id="1509"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10" w:author="Katharina Schleidt" w:date="2022-08-13T16:56:00Z">
        <w:r w:rsidRPr="00785C54" w:rsidDel="001C6797">
          <w:rPr>
            <w:szCs w:val="24"/>
          </w:rPr>
          <w:delText xml:space="preserve">Samples </w:delText>
        </w:r>
      </w:del>
      <w:ins w:id="1511"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12"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13"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14"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15"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16" w:author="REID-JAMOND Alison" w:date="2022-04-04T12:04:00Z">
        <w:r w:rsidR="000A6B0A">
          <w:rPr>
            <w:szCs w:val="24"/>
          </w:rPr>
          <w:t>are</w:t>
        </w:r>
      </w:ins>
      <w:del w:id="1517" w:author="REID-JAMOND Alison" w:date="2022-04-04T12:04:00Z">
        <w:r w:rsidRPr="00785C54" w:rsidDel="000A6B0A">
          <w:rPr>
            <w:szCs w:val="24"/>
          </w:rPr>
          <w:delText>is</w:delText>
        </w:r>
      </w:del>
      <w:r w:rsidRPr="00785C54">
        <w:rPr>
          <w:szCs w:val="24"/>
        </w:rPr>
        <w:t xml:space="preserve"> formed by prefixing the relative URI path as described in</w:t>
      </w:r>
      <w:del w:id="1518"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19" w:author="REID-JAMOND Alison" w:date="2022-04-04T12:04:00Z">
              <w:r w:rsidRPr="00785C54" w:rsidDel="000A6B0A">
                <w:rPr>
                  <w:rStyle w:val="citeapp"/>
                  <w:b/>
                  <w:szCs w:val="24"/>
                  <w:shd w:val="clear" w:color="auto" w:fill="auto"/>
                </w:rPr>
                <w:delText>Annex A</w:delText>
              </w:r>
            </w:del>
            <w:ins w:id="1520"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21"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2" w:author="Katharina Schleidt" w:date="2022-08-13T15:38:00Z">
              <w:r w:rsidRPr="00785C54" w:rsidDel="001574A6">
                <w:rPr>
                  <w:szCs w:val="24"/>
                </w:rPr>
                <w:delText>-</w:delText>
              </w:r>
            </w:del>
            <w:ins w:id="1523"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4" w:author="Katharina Schleidt" w:date="2022-08-13T15:38:00Z">
              <w:r w:rsidRPr="00785C54" w:rsidDel="001574A6">
                <w:rPr>
                  <w:szCs w:val="24"/>
                </w:rPr>
                <w:delText>-</w:delText>
              </w:r>
            </w:del>
            <w:ins w:id="1525"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6" w:author="Katharina Schleidt" w:date="2022-08-13T15:38:00Z">
              <w:r w:rsidRPr="00785C54" w:rsidDel="001574A6">
                <w:rPr>
                  <w:szCs w:val="24"/>
                </w:rPr>
                <w:delText>-</w:delText>
              </w:r>
            </w:del>
            <w:ins w:id="1527" w:author="Katharina Schleidt" w:date="2022-08-13T15:38:00Z">
              <w:r w:rsidR="001574A6">
                <w:rPr>
                  <w:szCs w:val="24"/>
                </w:rPr>
                <w:t>–</w:t>
              </w:r>
            </w:ins>
            <w:r w:rsidRPr="00785C54">
              <w:rPr>
                <w:szCs w:val="24"/>
              </w:rPr>
              <w:t xml:space="preserve">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8" w:author="Katharina Schleidt" w:date="2022-08-13T15:38:00Z">
              <w:r w:rsidRPr="00785C54" w:rsidDel="001574A6">
                <w:rPr>
                  <w:szCs w:val="24"/>
                </w:rPr>
                <w:delText>-</w:delText>
              </w:r>
            </w:del>
            <w:ins w:id="1529"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0" w:author="Katharina Schleidt" w:date="2022-08-13T15:38:00Z">
              <w:r w:rsidRPr="00785C54" w:rsidDel="001574A6">
                <w:rPr>
                  <w:szCs w:val="24"/>
                </w:rPr>
                <w:delText>-</w:delText>
              </w:r>
            </w:del>
            <w:ins w:id="1531"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2" w:author="Katharina Schleidt" w:date="2022-08-13T15:38:00Z">
              <w:r w:rsidRPr="00785C54" w:rsidDel="001574A6">
                <w:rPr>
                  <w:szCs w:val="24"/>
                </w:rPr>
                <w:delText>-</w:delText>
              </w:r>
            </w:del>
            <w:ins w:id="1533" w:author="Katharina Schleidt" w:date="2022-08-13T15:38:00Z">
              <w:r w:rsidR="001574A6">
                <w:rPr>
                  <w:szCs w:val="24"/>
                </w:rPr>
                <w:t>–</w:t>
              </w:r>
            </w:ins>
            <w:r w:rsidRPr="00785C54">
              <w:rPr>
                <w:szCs w:val="24"/>
              </w:rPr>
              <w:t xml:space="preserve">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4" w:author="Katharina Schleidt" w:date="2022-08-13T15:38:00Z">
              <w:r w:rsidRPr="00785C54" w:rsidDel="001574A6">
                <w:rPr>
                  <w:szCs w:val="24"/>
                </w:rPr>
                <w:delText>-</w:delText>
              </w:r>
            </w:del>
            <w:ins w:id="1535"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Corpsdetexte"/>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36" w:author="Katharina Schleidt" w:date="2022-08-13T16:35:00Z">
        <w:r w:rsidRPr="00785C54" w:rsidDel="00022C0A">
          <w:rPr>
            <w:szCs w:val="24"/>
            <w:lang w:val="fr-CH"/>
          </w:rPr>
          <w:delText xml:space="preserve">core </w:delText>
        </w:r>
      </w:del>
      <w:ins w:id="1537"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38" w:author="REID-JAMOND Alison" w:date="2022-04-04T12:04:00Z">
              <w:r w:rsidRPr="00785C54" w:rsidDel="000A6B0A">
                <w:rPr>
                  <w:rStyle w:val="citeapp"/>
                  <w:b/>
                  <w:szCs w:val="24"/>
                  <w:shd w:val="clear" w:color="auto" w:fill="auto"/>
                </w:rPr>
                <w:delText>Annex A</w:delText>
              </w:r>
            </w:del>
            <w:ins w:id="1539"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40"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1" w:author="Katharina Schleidt" w:date="2022-08-13T16:36:00Z">
              <w:r w:rsidRPr="00785C54" w:rsidDel="00022C0A">
                <w:rPr>
                  <w:szCs w:val="24"/>
                </w:rPr>
                <w:delText xml:space="preserve">core </w:delText>
              </w:r>
            </w:del>
            <w:ins w:id="1542"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3" w:author="Katharina Schleidt" w:date="2022-08-13T16:36:00Z">
              <w:r w:rsidRPr="00785C54" w:rsidDel="00022C0A">
                <w:rPr>
                  <w:szCs w:val="24"/>
                </w:rPr>
                <w:delText xml:space="preserve">core </w:delText>
              </w:r>
            </w:del>
            <w:ins w:id="1544" w:author="Katharina Schleidt" w:date="2022-08-13T16:36:00Z">
              <w:r w:rsidR="00022C0A">
                <w:rPr>
                  <w:szCs w:val="24"/>
                </w:rPr>
                <w:t>C</w:t>
              </w:r>
              <w:r w:rsidR="00022C0A" w:rsidRPr="00785C54">
                <w:rPr>
                  <w:szCs w:val="24"/>
                </w:rPr>
                <w:t xml:space="preserve">ore </w:t>
              </w:r>
            </w:ins>
            <w:del w:id="1545" w:author="Katharina Schleidt" w:date="2022-08-13T15:38:00Z">
              <w:r w:rsidRPr="00785C54" w:rsidDel="001574A6">
                <w:rPr>
                  <w:szCs w:val="24"/>
                </w:rPr>
                <w:delText>-</w:delText>
              </w:r>
            </w:del>
            <w:ins w:id="1546" w:author="Katharina Schleidt" w:date="2022-08-13T15:38:00Z">
              <w:r w:rsidR="001574A6">
                <w:rPr>
                  <w:szCs w:val="24"/>
                </w:rPr>
                <w:t>–</w:t>
              </w:r>
            </w:ins>
            <w:r w:rsidRPr="00785C54">
              <w:rPr>
                <w:szCs w:val="24"/>
              </w:rPr>
              <w:t xml:space="preserve">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7" w:author="Katharina Schleidt" w:date="2022-08-13T16:36:00Z">
              <w:r w:rsidRPr="00785C54" w:rsidDel="00022C0A">
                <w:rPr>
                  <w:szCs w:val="24"/>
                </w:rPr>
                <w:delText xml:space="preserve">core </w:delText>
              </w:r>
            </w:del>
            <w:ins w:id="1548" w:author="Katharina Schleidt" w:date="2022-08-13T16:36:00Z">
              <w:r w:rsidR="00022C0A">
                <w:rPr>
                  <w:szCs w:val="24"/>
                </w:rPr>
                <w:t>C</w:t>
              </w:r>
              <w:r w:rsidR="00022C0A" w:rsidRPr="00785C54">
                <w:rPr>
                  <w:szCs w:val="24"/>
                </w:rPr>
                <w:t xml:space="preserve">ore </w:t>
              </w:r>
            </w:ins>
            <w:del w:id="1549" w:author="Katharina Schleidt" w:date="2022-08-13T15:38:00Z">
              <w:r w:rsidRPr="00785C54" w:rsidDel="001574A6">
                <w:rPr>
                  <w:szCs w:val="24"/>
                </w:rPr>
                <w:delText>-</w:delText>
              </w:r>
            </w:del>
            <w:ins w:id="1550" w:author="Katharina Schleidt" w:date="2022-08-13T15:38:00Z">
              <w:r w:rsidR="001574A6">
                <w:rPr>
                  <w:szCs w:val="24"/>
                </w:rPr>
                <w:t>–</w:t>
              </w:r>
            </w:ins>
            <w:r w:rsidRPr="00785C54">
              <w:rPr>
                <w:szCs w:val="24"/>
              </w:rPr>
              <w:t xml:space="preserve">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1" w:author="Katharina Schleidt" w:date="2022-08-13T16:36:00Z">
              <w:r w:rsidRPr="00785C54" w:rsidDel="00022C0A">
                <w:rPr>
                  <w:szCs w:val="24"/>
                </w:rPr>
                <w:delText xml:space="preserve">core </w:delText>
              </w:r>
            </w:del>
            <w:ins w:id="1552" w:author="Katharina Schleidt" w:date="2022-08-13T16:36:00Z">
              <w:r w:rsidR="00022C0A">
                <w:rPr>
                  <w:szCs w:val="24"/>
                </w:rPr>
                <w:t>C</w:t>
              </w:r>
              <w:r w:rsidR="00022C0A" w:rsidRPr="00785C54">
                <w:rPr>
                  <w:szCs w:val="24"/>
                </w:rPr>
                <w:t xml:space="preserve">ore </w:t>
              </w:r>
            </w:ins>
            <w:del w:id="1553" w:author="Katharina Schleidt" w:date="2022-08-13T15:38:00Z">
              <w:r w:rsidRPr="00785C54" w:rsidDel="001574A6">
                <w:rPr>
                  <w:szCs w:val="24"/>
                </w:rPr>
                <w:delText>-</w:delText>
              </w:r>
            </w:del>
            <w:ins w:id="1554" w:author="Katharina Schleidt" w:date="2022-08-13T15:38:00Z">
              <w:r w:rsidR="001574A6">
                <w:rPr>
                  <w:szCs w:val="24"/>
                </w:rPr>
                <w:t>–</w:t>
              </w:r>
            </w:ins>
            <w:r w:rsidRPr="00785C54">
              <w:rPr>
                <w:szCs w:val="24"/>
              </w:rPr>
              <w:t xml:space="preserve">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5" w:author="Katharina Schleidt" w:date="2022-08-13T16:36:00Z">
              <w:r w:rsidRPr="00785C54" w:rsidDel="00022C0A">
                <w:rPr>
                  <w:szCs w:val="24"/>
                </w:rPr>
                <w:delText xml:space="preserve">core </w:delText>
              </w:r>
            </w:del>
            <w:ins w:id="1556" w:author="Katharina Schleidt" w:date="2022-08-13T16:36:00Z">
              <w:r w:rsidR="00022C0A">
                <w:rPr>
                  <w:szCs w:val="24"/>
                </w:rPr>
                <w:t>C</w:t>
              </w:r>
              <w:r w:rsidR="00022C0A" w:rsidRPr="00785C54">
                <w:rPr>
                  <w:szCs w:val="24"/>
                </w:rPr>
                <w:t xml:space="preserve">ore </w:t>
              </w:r>
            </w:ins>
            <w:del w:id="1557" w:author="Katharina Schleidt" w:date="2022-08-13T15:38:00Z">
              <w:r w:rsidRPr="00785C54" w:rsidDel="001574A6">
                <w:rPr>
                  <w:szCs w:val="24"/>
                </w:rPr>
                <w:delText>-</w:delText>
              </w:r>
            </w:del>
            <w:ins w:id="1558" w:author="Katharina Schleidt" w:date="2022-08-13T15:38:00Z">
              <w:r w:rsidR="001574A6">
                <w:rPr>
                  <w:szCs w:val="24"/>
                </w:rPr>
                <w:t>–</w:t>
              </w:r>
            </w:ins>
            <w:r w:rsidRPr="00785C54">
              <w:rPr>
                <w:szCs w:val="24"/>
              </w:rPr>
              <w:t xml:space="preserve">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9" w:author="Katharina Schleidt" w:date="2022-08-13T16:36:00Z">
              <w:r w:rsidRPr="00785C54" w:rsidDel="00022C0A">
                <w:rPr>
                  <w:szCs w:val="24"/>
                </w:rPr>
                <w:delText xml:space="preserve">core </w:delText>
              </w:r>
            </w:del>
            <w:ins w:id="1560" w:author="Katharina Schleidt" w:date="2022-08-13T16:36:00Z">
              <w:r w:rsidR="00022C0A">
                <w:rPr>
                  <w:szCs w:val="24"/>
                </w:rPr>
                <w:t>C</w:t>
              </w:r>
              <w:r w:rsidR="00022C0A" w:rsidRPr="00785C54">
                <w:rPr>
                  <w:szCs w:val="24"/>
                </w:rPr>
                <w:t xml:space="preserve">ore </w:t>
              </w:r>
            </w:ins>
            <w:del w:id="1561" w:author="Katharina Schleidt" w:date="2022-08-13T15:38:00Z">
              <w:r w:rsidRPr="00785C54" w:rsidDel="001574A6">
                <w:rPr>
                  <w:szCs w:val="24"/>
                </w:rPr>
                <w:delText>-</w:delText>
              </w:r>
            </w:del>
            <w:ins w:id="1562" w:author="Katharina Schleidt" w:date="2022-08-13T15:38:00Z">
              <w:r w:rsidR="001574A6">
                <w:rPr>
                  <w:szCs w:val="24"/>
                </w:rPr>
                <w:t>–</w:t>
              </w:r>
            </w:ins>
            <w:r w:rsidRPr="00785C54">
              <w:rPr>
                <w:szCs w:val="24"/>
              </w:rPr>
              <w:t xml:space="preserve">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3" w:author="Katharina Schleidt" w:date="2022-08-13T16:36:00Z">
              <w:r w:rsidRPr="00785C54" w:rsidDel="00022C0A">
                <w:rPr>
                  <w:szCs w:val="24"/>
                </w:rPr>
                <w:delText xml:space="preserve">core </w:delText>
              </w:r>
            </w:del>
            <w:ins w:id="1564" w:author="Katharina Schleidt" w:date="2022-08-13T16:36:00Z">
              <w:r w:rsidR="00022C0A">
                <w:rPr>
                  <w:szCs w:val="24"/>
                </w:rPr>
                <w:t>C</w:t>
              </w:r>
              <w:r w:rsidR="00022C0A" w:rsidRPr="00785C54">
                <w:rPr>
                  <w:szCs w:val="24"/>
                </w:rPr>
                <w:t xml:space="preserve">ore </w:t>
              </w:r>
            </w:ins>
            <w:del w:id="1565" w:author="Katharina Schleidt" w:date="2022-08-13T15:38:00Z">
              <w:r w:rsidRPr="00785C54" w:rsidDel="001574A6">
                <w:rPr>
                  <w:szCs w:val="24"/>
                </w:rPr>
                <w:delText>-</w:delText>
              </w:r>
            </w:del>
            <w:ins w:id="1566" w:author="Katharina Schleidt" w:date="2022-08-13T15:38:00Z">
              <w:r w:rsidR="001574A6">
                <w:rPr>
                  <w:szCs w:val="24"/>
                </w:rPr>
                <w:t>–</w:t>
              </w:r>
            </w:ins>
            <w:r w:rsidRPr="00785C54">
              <w:rPr>
                <w:szCs w:val="24"/>
              </w:rPr>
              <w:t xml:space="preserve">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7" w:author="Katharina Schleidt" w:date="2022-08-13T16:36:00Z">
              <w:r w:rsidRPr="00785C54" w:rsidDel="00022C0A">
                <w:rPr>
                  <w:szCs w:val="24"/>
                </w:rPr>
                <w:delText xml:space="preserve">core </w:delText>
              </w:r>
            </w:del>
            <w:ins w:id="1568" w:author="Katharina Schleidt" w:date="2022-08-13T16:36:00Z">
              <w:r w:rsidR="00022C0A">
                <w:rPr>
                  <w:szCs w:val="24"/>
                </w:rPr>
                <w:t>C</w:t>
              </w:r>
              <w:r w:rsidR="00022C0A" w:rsidRPr="00785C54">
                <w:rPr>
                  <w:szCs w:val="24"/>
                </w:rPr>
                <w:t xml:space="preserve">ore </w:t>
              </w:r>
            </w:ins>
            <w:del w:id="1569" w:author="Katharina Schleidt" w:date="2022-08-13T15:38:00Z">
              <w:r w:rsidRPr="00785C54" w:rsidDel="001574A6">
                <w:rPr>
                  <w:szCs w:val="24"/>
                </w:rPr>
                <w:delText>-</w:delText>
              </w:r>
            </w:del>
            <w:ins w:id="1570" w:author="Katharina Schleidt" w:date="2022-08-13T15:38:00Z">
              <w:r w:rsidR="001574A6">
                <w:rPr>
                  <w:szCs w:val="24"/>
                </w:rPr>
                <w:t>–</w:t>
              </w:r>
            </w:ins>
            <w:r w:rsidRPr="00785C54">
              <w:rPr>
                <w:szCs w:val="24"/>
              </w:rPr>
              <w:t xml:space="preserve">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1" w:author="Katharina Schleidt" w:date="2022-08-13T16:36:00Z">
              <w:r w:rsidRPr="00785C54" w:rsidDel="00022C0A">
                <w:rPr>
                  <w:szCs w:val="24"/>
                </w:rPr>
                <w:delText xml:space="preserve">core </w:delText>
              </w:r>
            </w:del>
            <w:ins w:id="1572" w:author="Katharina Schleidt" w:date="2022-08-13T16:36:00Z">
              <w:r w:rsidR="00022C0A">
                <w:rPr>
                  <w:szCs w:val="24"/>
                </w:rPr>
                <w:t>C</w:t>
              </w:r>
              <w:r w:rsidR="00022C0A" w:rsidRPr="00785C54">
                <w:rPr>
                  <w:szCs w:val="24"/>
                </w:rPr>
                <w:t xml:space="preserve">ore </w:t>
              </w:r>
            </w:ins>
            <w:del w:id="1573" w:author="Katharina Schleidt" w:date="2022-08-13T15:38:00Z">
              <w:r w:rsidRPr="00785C54" w:rsidDel="001574A6">
                <w:rPr>
                  <w:szCs w:val="24"/>
                </w:rPr>
                <w:delText>-</w:delText>
              </w:r>
            </w:del>
            <w:ins w:id="1574" w:author="Katharina Schleidt" w:date="2022-08-13T15:38:00Z">
              <w:r w:rsidR="001574A6">
                <w:rPr>
                  <w:szCs w:val="24"/>
                </w:rPr>
                <w:t>–</w:t>
              </w:r>
            </w:ins>
            <w:r w:rsidRPr="00785C54">
              <w:rPr>
                <w:szCs w:val="24"/>
              </w:rPr>
              <w:t xml:space="preserve">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75" w:author="REID-JAMOND Alison" w:date="2022-04-04T12:04:00Z">
              <w:r w:rsidRPr="00785C54" w:rsidDel="000A6B0A">
                <w:rPr>
                  <w:rStyle w:val="citeapp"/>
                  <w:b/>
                  <w:szCs w:val="24"/>
                  <w:shd w:val="clear" w:color="auto" w:fill="auto"/>
                </w:rPr>
                <w:delText>Annex A</w:delText>
              </w:r>
            </w:del>
            <w:ins w:id="157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77"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8" w:author="Katharina Schleidt" w:date="2022-08-13T15:38:00Z">
              <w:r w:rsidRPr="00785C54" w:rsidDel="001574A6">
                <w:rPr>
                  <w:szCs w:val="24"/>
                </w:rPr>
                <w:delText>-</w:delText>
              </w:r>
            </w:del>
            <w:ins w:id="1579"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0" w:author="Katharina Schleidt" w:date="2022-08-13T15:38:00Z">
              <w:r w:rsidRPr="00785C54" w:rsidDel="001574A6">
                <w:rPr>
                  <w:szCs w:val="24"/>
                </w:rPr>
                <w:delText>-</w:delText>
              </w:r>
            </w:del>
            <w:ins w:id="1581" w:author="Katharina Schleidt" w:date="2022-08-13T15:38:00Z">
              <w:r w:rsidR="001574A6">
                <w:rPr>
                  <w:szCs w:val="24"/>
                </w:rPr>
                <w:t>–</w:t>
              </w:r>
            </w:ins>
            <w:r w:rsidRPr="00785C54">
              <w:rPr>
                <w:szCs w:val="24"/>
              </w:rPr>
              <w:t xml:space="preserve">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2" w:author="Katharina Schleidt" w:date="2022-08-13T15:38:00Z">
              <w:r w:rsidRPr="00785C54" w:rsidDel="001574A6">
                <w:rPr>
                  <w:szCs w:val="24"/>
                </w:rPr>
                <w:delText>-</w:delText>
              </w:r>
            </w:del>
            <w:ins w:id="1583"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4" w:author="Katharina Schleidt" w:date="2022-08-13T15:38:00Z">
              <w:r w:rsidRPr="00785C54" w:rsidDel="001574A6">
                <w:rPr>
                  <w:szCs w:val="24"/>
                </w:rPr>
                <w:delText>-</w:delText>
              </w:r>
            </w:del>
            <w:ins w:id="1585" w:author="Katharina Schleidt" w:date="2022-08-13T15:38:00Z">
              <w:r w:rsidR="001574A6">
                <w:rPr>
                  <w:szCs w:val="24"/>
                </w:rPr>
                <w:t>–</w:t>
              </w:r>
            </w:ins>
            <w:r w:rsidRPr="00785C54">
              <w:rPr>
                <w:szCs w:val="24"/>
              </w:rPr>
              <w:t xml:space="preserve">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6" w:author="Katharina Schleidt" w:date="2022-08-13T15:38:00Z">
              <w:r w:rsidRPr="00785C54" w:rsidDel="001574A6">
                <w:rPr>
                  <w:szCs w:val="24"/>
                </w:rPr>
                <w:delText>-</w:delText>
              </w:r>
            </w:del>
            <w:ins w:id="1587"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8" w:author="Katharina Schleidt" w:date="2022-08-13T15:38:00Z">
              <w:r w:rsidRPr="00785C54" w:rsidDel="001574A6">
                <w:rPr>
                  <w:szCs w:val="24"/>
                </w:rPr>
                <w:delText>-</w:delText>
              </w:r>
            </w:del>
            <w:ins w:id="1589" w:author="Katharina Schleidt" w:date="2022-08-13T15:38:00Z">
              <w:r w:rsidR="001574A6">
                <w:rPr>
                  <w:szCs w:val="24"/>
                </w:rPr>
                <w:t>–</w:t>
              </w:r>
            </w:ins>
            <w:r w:rsidRPr="00785C54">
              <w:rPr>
                <w:szCs w:val="24"/>
              </w:rPr>
              <w:t xml:space="preserve">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4" w:author="Katharina Schleidt" w:date="2022-08-13T15:38:00Z">
              <w:r w:rsidRPr="00785C54" w:rsidDel="001574A6">
                <w:rPr>
                  <w:szCs w:val="24"/>
                </w:rPr>
                <w:delText>-</w:delText>
              </w:r>
            </w:del>
            <w:ins w:id="1595" w:author="Katharina Schleidt" w:date="2022-08-13T15:38:00Z">
              <w:r w:rsidR="001574A6">
                <w:rPr>
                  <w:szCs w:val="24"/>
                </w:rPr>
                <w:t>–</w:t>
              </w:r>
            </w:ins>
            <w:r w:rsidRPr="00785C54">
              <w:rPr>
                <w:szCs w:val="24"/>
              </w:rPr>
              <w:t xml:space="preserve">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6" w:author="Katharina Schleidt" w:date="2022-08-13T15:38:00Z">
              <w:r w:rsidRPr="00785C54" w:rsidDel="001574A6">
                <w:rPr>
                  <w:szCs w:val="24"/>
                </w:rPr>
                <w:delText>-</w:delText>
              </w:r>
            </w:del>
            <w:ins w:id="1597" w:author="Katharina Schleidt" w:date="2022-08-13T15:38:00Z">
              <w:r w:rsidR="001574A6">
                <w:rPr>
                  <w:szCs w:val="24"/>
                </w:rPr>
                <w:t>–</w:t>
              </w:r>
            </w:ins>
            <w:r w:rsidRPr="00785C54">
              <w:rPr>
                <w:szCs w:val="24"/>
              </w:rPr>
              <w:t xml:space="preserve">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598" w:author="REID-JAMOND Alison" w:date="2022-04-04T12:04:00Z">
              <w:r w:rsidRPr="00785C54" w:rsidDel="000A6B0A">
                <w:rPr>
                  <w:rStyle w:val="citeapp"/>
                  <w:b/>
                  <w:szCs w:val="24"/>
                  <w:shd w:val="clear" w:color="auto" w:fill="auto"/>
                </w:rPr>
                <w:delText>Annex A</w:delText>
              </w:r>
            </w:del>
            <w:ins w:id="1599"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00"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1" w:author="Katharina Schleidt" w:date="2022-08-13T15:38:00Z">
              <w:r w:rsidRPr="00785C54" w:rsidDel="001574A6">
                <w:rPr>
                  <w:szCs w:val="24"/>
                </w:rPr>
                <w:delText>-</w:delText>
              </w:r>
            </w:del>
            <w:ins w:id="1602" w:author="Katharina Schleidt" w:date="2022-08-13T15:38:00Z">
              <w:r w:rsidR="001574A6">
                <w:rPr>
                  <w:szCs w:val="24"/>
                </w:rPr>
                <w:t>–</w:t>
              </w:r>
            </w:ins>
            <w:r w:rsidRPr="00785C54">
              <w:rPr>
                <w:szCs w:val="24"/>
              </w:rPr>
              <w:t xml:space="preserve">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3" w:author="Katharina Schleidt" w:date="2022-08-13T15:38:00Z">
              <w:r w:rsidRPr="00785C54" w:rsidDel="001574A6">
                <w:rPr>
                  <w:szCs w:val="24"/>
                </w:rPr>
                <w:delText>-</w:delText>
              </w:r>
            </w:del>
            <w:ins w:id="1604" w:author="Katharina Schleidt" w:date="2022-08-13T15:38:00Z">
              <w:r w:rsidR="001574A6">
                <w:rPr>
                  <w:szCs w:val="24"/>
                </w:rPr>
                <w:t>–</w:t>
              </w:r>
            </w:ins>
            <w:r w:rsidRPr="00785C54">
              <w:rPr>
                <w:szCs w:val="24"/>
              </w:rPr>
              <w:t xml:space="preserve">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5" w:author="Katharina Schleidt" w:date="2022-08-13T15:38:00Z">
              <w:r w:rsidRPr="00785C54" w:rsidDel="001574A6">
                <w:rPr>
                  <w:szCs w:val="24"/>
                </w:rPr>
                <w:delText>-</w:delText>
              </w:r>
            </w:del>
            <w:ins w:id="1606"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07" w:author="Katharina Schleidt" w:date="2022-08-13T15:38:00Z">
              <w:r w:rsidRPr="00785C54" w:rsidDel="001574A6">
                <w:rPr>
                  <w:szCs w:val="24"/>
                </w:rPr>
                <w:delText>-</w:delText>
              </w:r>
            </w:del>
            <w:ins w:id="1608"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9" w:author="Katharina Schleidt" w:date="2022-08-13T15:38:00Z">
              <w:r w:rsidRPr="00785C54" w:rsidDel="001574A6">
                <w:rPr>
                  <w:szCs w:val="24"/>
                </w:rPr>
                <w:delText>-</w:delText>
              </w:r>
            </w:del>
            <w:ins w:id="1610"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1" w:author="Katharina Schleidt" w:date="2022-08-13T15:38:00Z">
              <w:r w:rsidRPr="00785C54" w:rsidDel="001574A6">
                <w:rPr>
                  <w:szCs w:val="24"/>
                </w:rPr>
                <w:delText>-</w:delText>
              </w:r>
            </w:del>
            <w:ins w:id="1612" w:author="Katharina Schleidt" w:date="2022-08-13T15:38:00Z">
              <w:r w:rsidR="001574A6">
                <w:rPr>
                  <w:szCs w:val="24"/>
                </w:rPr>
                <w:t>–</w:t>
              </w:r>
            </w:ins>
            <w:r w:rsidRPr="00785C54">
              <w:rPr>
                <w:szCs w:val="24"/>
              </w:rPr>
              <w:t xml:space="preserve">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Corpsdetexte"/>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13" w:author="Katharina Schleidt" w:date="2022-08-13T16:40:00Z">
        <w:r w:rsidRPr="00785C54" w:rsidDel="00022C0A">
          <w:rPr>
            <w:szCs w:val="24"/>
          </w:rPr>
          <w:delText xml:space="preserve">core </w:delText>
        </w:r>
      </w:del>
      <w:ins w:id="1614"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15" w:author="REID-JAMOND Alison" w:date="2022-04-04T12:04:00Z">
              <w:r w:rsidRPr="00785C54" w:rsidDel="000A6B0A">
                <w:rPr>
                  <w:rStyle w:val="citeapp"/>
                  <w:b/>
                  <w:szCs w:val="24"/>
                  <w:shd w:val="clear" w:color="auto" w:fill="auto"/>
                </w:rPr>
                <w:delText>Annex A</w:delText>
              </w:r>
            </w:del>
            <w:ins w:id="161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7"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8" w:author="Katharina Schleidt" w:date="2022-08-13T16:40:00Z">
              <w:r w:rsidRPr="00785C54" w:rsidDel="00022C0A">
                <w:rPr>
                  <w:szCs w:val="24"/>
                </w:rPr>
                <w:delText xml:space="preserve">core </w:delText>
              </w:r>
            </w:del>
            <w:ins w:id="1619"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0" w:author="Katharina Schleidt" w:date="2022-08-13T16:40:00Z">
              <w:r w:rsidRPr="00785C54" w:rsidDel="00022C0A">
                <w:rPr>
                  <w:szCs w:val="24"/>
                </w:rPr>
                <w:delText xml:space="preserve">core </w:delText>
              </w:r>
            </w:del>
            <w:ins w:id="1621" w:author="Katharina Schleidt" w:date="2022-08-13T16:40:00Z">
              <w:r w:rsidR="00022C0A">
                <w:rPr>
                  <w:szCs w:val="24"/>
                </w:rPr>
                <w:t>C</w:t>
              </w:r>
              <w:r w:rsidR="00022C0A" w:rsidRPr="00785C54">
                <w:rPr>
                  <w:szCs w:val="24"/>
                </w:rPr>
                <w:t xml:space="preserve">ore </w:t>
              </w:r>
            </w:ins>
            <w:del w:id="1622" w:author="Katharina Schleidt" w:date="2022-08-13T15:38:00Z">
              <w:r w:rsidRPr="00785C54" w:rsidDel="001574A6">
                <w:rPr>
                  <w:szCs w:val="24"/>
                </w:rPr>
                <w:delText>-</w:delText>
              </w:r>
            </w:del>
            <w:ins w:id="1623" w:author="Katharina Schleidt" w:date="2022-08-13T15:38:00Z">
              <w:r w:rsidR="001574A6">
                <w:rPr>
                  <w:szCs w:val="24"/>
                </w:rPr>
                <w:t>–</w:t>
              </w:r>
            </w:ins>
            <w:r w:rsidRPr="00785C54">
              <w:rPr>
                <w:szCs w:val="24"/>
              </w:rPr>
              <w:t xml:space="preserve">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4" w:author="Katharina Schleidt" w:date="2022-08-13T16:40:00Z">
              <w:r w:rsidRPr="00785C54" w:rsidDel="00022C0A">
                <w:rPr>
                  <w:szCs w:val="24"/>
                </w:rPr>
                <w:delText xml:space="preserve">core </w:delText>
              </w:r>
            </w:del>
            <w:ins w:id="1625" w:author="Katharina Schleidt" w:date="2022-08-13T16:40:00Z">
              <w:r w:rsidR="00022C0A">
                <w:rPr>
                  <w:szCs w:val="24"/>
                </w:rPr>
                <w:t>C</w:t>
              </w:r>
              <w:r w:rsidR="00022C0A" w:rsidRPr="00785C54">
                <w:rPr>
                  <w:szCs w:val="24"/>
                </w:rPr>
                <w:t xml:space="preserve">ore </w:t>
              </w:r>
            </w:ins>
            <w:del w:id="1626" w:author="Katharina Schleidt" w:date="2022-08-13T15:38:00Z">
              <w:r w:rsidRPr="00785C54" w:rsidDel="001574A6">
                <w:rPr>
                  <w:szCs w:val="24"/>
                </w:rPr>
                <w:delText>-</w:delText>
              </w:r>
            </w:del>
            <w:ins w:id="1627" w:author="Katharina Schleidt" w:date="2022-08-13T15:38:00Z">
              <w:r w:rsidR="001574A6">
                <w:rPr>
                  <w:szCs w:val="24"/>
                </w:rPr>
                <w:t>–</w:t>
              </w:r>
            </w:ins>
            <w:r w:rsidRPr="00785C54">
              <w:rPr>
                <w:szCs w:val="24"/>
              </w:rPr>
              <w:t xml:space="preserve">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8" w:author="Katharina Schleidt" w:date="2022-08-13T16:40:00Z">
              <w:r w:rsidRPr="00785C54" w:rsidDel="00022C0A">
                <w:rPr>
                  <w:szCs w:val="24"/>
                </w:rPr>
                <w:delText xml:space="preserve">core </w:delText>
              </w:r>
            </w:del>
            <w:ins w:id="1629" w:author="Katharina Schleidt" w:date="2022-08-13T16:40:00Z">
              <w:r w:rsidR="00022C0A">
                <w:rPr>
                  <w:szCs w:val="24"/>
                </w:rPr>
                <w:t>C</w:t>
              </w:r>
              <w:r w:rsidR="00022C0A" w:rsidRPr="00785C54">
                <w:rPr>
                  <w:szCs w:val="24"/>
                </w:rPr>
                <w:t xml:space="preserve">ore </w:t>
              </w:r>
            </w:ins>
            <w:del w:id="1630" w:author="Katharina Schleidt" w:date="2022-08-13T15:38:00Z">
              <w:r w:rsidRPr="00785C54" w:rsidDel="001574A6">
                <w:rPr>
                  <w:szCs w:val="24"/>
                </w:rPr>
                <w:delText>-</w:delText>
              </w:r>
            </w:del>
            <w:ins w:id="1631" w:author="Katharina Schleidt" w:date="2022-08-13T15:38:00Z">
              <w:r w:rsidR="001574A6">
                <w:rPr>
                  <w:szCs w:val="24"/>
                </w:rPr>
                <w:t>–</w:t>
              </w:r>
            </w:ins>
            <w:r w:rsidRPr="00785C54">
              <w:rPr>
                <w:szCs w:val="24"/>
              </w:rPr>
              <w:t xml:space="preserve">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2" w:author="Katharina Schleidt" w:date="2022-08-13T16:40:00Z">
              <w:r w:rsidRPr="00785C54" w:rsidDel="00022C0A">
                <w:rPr>
                  <w:szCs w:val="24"/>
                </w:rPr>
                <w:delText xml:space="preserve">core </w:delText>
              </w:r>
            </w:del>
            <w:ins w:id="1633" w:author="Katharina Schleidt" w:date="2022-08-13T16:40:00Z">
              <w:r w:rsidR="00022C0A">
                <w:rPr>
                  <w:szCs w:val="24"/>
                </w:rPr>
                <w:t>C</w:t>
              </w:r>
              <w:r w:rsidR="00022C0A" w:rsidRPr="00785C54">
                <w:rPr>
                  <w:szCs w:val="24"/>
                </w:rPr>
                <w:t xml:space="preserve">ore </w:t>
              </w:r>
            </w:ins>
            <w:del w:id="1634" w:author="Katharina Schleidt" w:date="2022-08-13T15:38:00Z">
              <w:r w:rsidRPr="00785C54" w:rsidDel="001574A6">
                <w:rPr>
                  <w:szCs w:val="24"/>
                </w:rPr>
                <w:delText>-</w:delText>
              </w:r>
            </w:del>
            <w:ins w:id="1635" w:author="Katharina Schleidt" w:date="2022-08-13T15:38:00Z">
              <w:r w:rsidR="001574A6">
                <w:rPr>
                  <w:szCs w:val="24"/>
                </w:rPr>
                <w:t>–</w:t>
              </w:r>
            </w:ins>
            <w:r w:rsidRPr="00785C54">
              <w:rPr>
                <w:szCs w:val="24"/>
              </w:rPr>
              <w:t xml:space="preserve">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6" w:author="Katharina Schleidt" w:date="2022-08-13T16:40:00Z">
              <w:r w:rsidRPr="00785C54" w:rsidDel="00022C0A">
                <w:rPr>
                  <w:szCs w:val="24"/>
                </w:rPr>
                <w:delText xml:space="preserve">core </w:delText>
              </w:r>
            </w:del>
            <w:ins w:id="1637" w:author="Katharina Schleidt" w:date="2022-08-13T16:40:00Z">
              <w:r w:rsidR="00022C0A">
                <w:rPr>
                  <w:szCs w:val="24"/>
                </w:rPr>
                <w:t>C</w:t>
              </w:r>
              <w:r w:rsidR="00022C0A" w:rsidRPr="00785C54">
                <w:rPr>
                  <w:szCs w:val="24"/>
                </w:rPr>
                <w:t xml:space="preserve">ore </w:t>
              </w:r>
            </w:ins>
            <w:del w:id="1638" w:author="Katharina Schleidt" w:date="2022-08-13T15:38:00Z">
              <w:r w:rsidRPr="00785C54" w:rsidDel="001574A6">
                <w:rPr>
                  <w:szCs w:val="24"/>
                </w:rPr>
                <w:delText>-</w:delText>
              </w:r>
            </w:del>
            <w:ins w:id="1639" w:author="Katharina Schleidt" w:date="2022-08-13T15:38:00Z">
              <w:r w:rsidR="001574A6">
                <w:rPr>
                  <w:szCs w:val="24"/>
                </w:rPr>
                <w:t>–</w:t>
              </w:r>
            </w:ins>
            <w:r w:rsidRPr="00785C54">
              <w:rPr>
                <w:szCs w:val="24"/>
              </w:rPr>
              <w:t xml:space="preserve">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0" w:author="Katharina Schleidt" w:date="2022-08-13T16:40:00Z">
              <w:r w:rsidRPr="00785C54" w:rsidDel="00022C0A">
                <w:rPr>
                  <w:szCs w:val="24"/>
                </w:rPr>
                <w:delText xml:space="preserve">core </w:delText>
              </w:r>
            </w:del>
            <w:ins w:id="1641" w:author="Katharina Schleidt" w:date="2022-08-13T16:40:00Z">
              <w:r w:rsidR="00022C0A">
                <w:rPr>
                  <w:szCs w:val="24"/>
                </w:rPr>
                <w:t>C</w:t>
              </w:r>
              <w:r w:rsidR="00022C0A" w:rsidRPr="00785C54">
                <w:rPr>
                  <w:szCs w:val="24"/>
                </w:rPr>
                <w:t xml:space="preserve">ore </w:t>
              </w:r>
            </w:ins>
            <w:del w:id="1642" w:author="Katharina Schleidt" w:date="2022-08-13T15:38:00Z">
              <w:r w:rsidRPr="00785C54" w:rsidDel="001574A6">
                <w:rPr>
                  <w:szCs w:val="24"/>
                </w:rPr>
                <w:delText>-</w:delText>
              </w:r>
            </w:del>
            <w:ins w:id="1643" w:author="Katharina Schleidt" w:date="2022-08-13T15:38:00Z">
              <w:r w:rsidR="001574A6">
                <w:rPr>
                  <w:szCs w:val="24"/>
                </w:rPr>
                <w:t>–</w:t>
              </w:r>
            </w:ins>
            <w:r w:rsidRPr="00785C54">
              <w:rPr>
                <w:szCs w:val="24"/>
              </w:rPr>
              <w:t xml:space="preserve">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44"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45"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6" w:author="Katharina Schleidt" w:date="2022-08-13T15:38:00Z">
              <w:r w:rsidRPr="00785C54" w:rsidDel="001574A6">
                <w:rPr>
                  <w:szCs w:val="24"/>
                </w:rPr>
                <w:delText>-</w:delText>
              </w:r>
            </w:del>
            <w:ins w:id="1647" w:author="Katharina Schleidt" w:date="2022-08-13T15:38:00Z">
              <w:r w:rsidR="001574A6">
                <w:rPr>
                  <w:szCs w:val="24"/>
                </w:rPr>
                <w:t>–</w:t>
              </w:r>
            </w:ins>
            <w:r w:rsidRPr="00785C54">
              <w:rPr>
                <w:szCs w:val="24"/>
              </w:rPr>
              <w:t xml:space="preserve">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8" w:author="Katharina Schleidt" w:date="2022-08-13T15:38:00Z">
              <w:r w:rsidRPr="00785C54" w:rsidDel="001574A6">
                <w:rPr>
                  <w:szCs w:val="24"/>
                </w:rPr>
                <w:delText>-</w:delText>
              </w:r>
            </w:del>
            <w:ins w:id="1649" w:author="Katharina Schleidt" w:date="2022-08-13T15:38:00Z">
              <w:r w:rsidR="001574A6">
                <w:rPr>
                  <w:szCs w:val="24"/>
                </w:rPr>
                <w:t>–</w:t>
              </w:r>
            </w:ins>
            <w:r w:rsidRPr="00785C54">
              <w:rPr>
                <w:szCs w:val="24"/>
              </w:rPr>
              <w:t xml:space="preserve">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0" w:author="Katharina Schleidt" w:date="2022-08-13T15:38:00Z">
              <w:r w:rsidRPr="00785C54" w:rsidDel="001574A6">
                <w:rPr>
                  <w:szCs w:val="24"/>
                </w:rPr>
                <w:delText>-</w:delText>
              </w:r>
            </w:del>
            <w:ins w:id="1651" w:author="Katharina Schleidt" w:date="2022-08-13T15:38:00Z">
              <w:r w:rsidR="001574A6">
                <w:rPr>
                  <w:szCs w:val="24"/>
                </w:rPr>
                <w:t>–</w:t>
              </w:r>
            </w:ins>
            <w:r w:rsidRPr="00785C54">
              <w:rPr>
                <w:szCs w:val="24"/>
              </w:rPr>
              <w:t xml:space="preserve">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2" w:author="Katharina Schleidt" w:date="2022-08-13T15:38:00Z">
              <w:r w:rsidRPr="00785C54" w:rsidDel="001574A6">
                <w:rPr>
                  <w:szCs w:val="24"/>
                </w:rPr>
                <w:delText>-</w:delText>
              </w:r>
            </w:del>
            <w:ins w:id="1653"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6" w:author="Katharina Schleidt" w:date="2022-08-13T15:38:00Z">
              <w:r w:rsidRPr="00785C54" w:rsidDel="001574A6">
                <w:rPr>
                  <w:szCs w:val="24"/>
                </w:rPr>
                <w:delText>-</w:delText>
              </w:r>
            </w:del>
            <w:ins w:id="1657"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2" w:author="Katharina Schleidt" w:date="2022-08-13T15:38:00Z">
              <w:r w:rsidRPr="00785C54" w:rsidDel="001574A6">
                <w:rPr>
                  <w:szCs w:val="24"/>
                </w:rPr>
                <w:delText>-</w:delText>
              </w:r>
            </w:del>
            <w:ins w:id="1663" w:author="Katharina Schleidt" w:date="2022-08-13T15:38:00Z">
              <w:r w:rsidR="001574A6">
                <w:rPr>
                  <w:szCs w:val="24"/>
                </w:rPr>
                <w:t>–</w:t>
              </w:r>
            </w:ins>
            <w:r w:rsidRPr="00785C54">
              <w:rPr>
                <w:szCs w:val="24"/>
              </w:rPr>
              <w:t xml:space="preserve">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4" w:author="Katharina Schleidt" w:date="2022-08-13T15:38:00Z">
              <w:r w:rsidRPr="00785C54" w:rsidDel="001574A6">
                <w:rPr>
                  <w:szCs w:val="24"/>
                </w:rPr>
                <w:delText>-</w:delText>
              </w:r>
            </w:del>
            <w:ins w:id="1665" w:author="Katharina Schleidt" w:date="2022-08-13T15:38:00Z">
              <w:r w:rsidR="001574A6">
                <w:rPr>
                  <w:szCs w:val="24"/>
                </w:rPr>
                <w:t>–</w:t>
              </w:r>
            </w:ins>
            <w:r w:rsidRPr="00785C54">
              <w:rPr>
                <w:szCs w:val="24"/>
              </w:rPr>
              <w:t xml:space="preserve">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Titre1"/>
        <w:autoSpaceDE w:val="0"/>
        <w:autoSpaceDN w:val="0"/>
        <w:adjustRightInd w:val="0"/>
        <w:rPr>
          <w:rFonts w:eastAsia="Times New Roman"/>
          <w:szCs w:val="24"/>
        </w:rPr>
      </w:pPr>
      <w:bookmarkStart w:id="1666" w:name="_Toc113373306"/>
      <w:r w:rsidRPr="00785C54">
        <w:rPr>
          <w:rFonts w:eastAsia="Times New Roman"/>
          <w:szCs w:val="24"/>
        </w:rPr>
        <w:t>Packaging, requirements and dependencies</w:t>
      </w:r>
      <w:bookmarkEnd w:id="1666"/>
    </w:p>
    <w:p w14:paraId="76FBA22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67" w:name="_Toc113373307"/>
      <w:r w:rsidRPr="00785C54">
        <w:rPr>
          <w:rFonts w:eastAsia="Times New Roman"/>
          <w:szCs w:val="24"/>
        </w:rPr>
        <w:t>Requirements</w:t>
      </w:r>
      <w:bookmarkEnd w:id="1667"/>
    </w:p>
    <w:p w14:paraId="2E89E07C" w14:textId="51EC9543" w:rsidR="005B5EAD" w:rsidRPr="00785C54" w:rsidRDefault="005B5EAD" w:rsidP="00785C54">
      <w:pPr>
        <w:pStyle w:val="Corpsdetexte"/>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68"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Corpsdetexte"/>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69"/>
      <w:r w:rsidRPr="00785C54">
        <w:rPr>
          <w:szCs w:val="24"/>
        </w:rPr>
        <w:t>EXAMPLE</w:t>
      </w:r>
      <w:r w:rsidRPr="00785C54">
        <w:rPr>
          <w:szCs w:val="24"/>
        </w:rPr>
        <w:tab/>
      </w:r>
      <w:ins w:id="1670" w:author="Katharina Schleidt" w:date="2022-08-13T15:52:00Z">
        <w:r w:rsidR="002A0086" w:rsidRPr="002A0086">
          <w:rPr>
            <w:szCs w:val="24"/>
          </w:rPr>
          <w:t>Some providers only serve information</w:t>
        </w:r>
        <w:r w:rsidR="002A0086">
          <w:rPr>
            <w:szCs w:val="24"/>
          </w:rPr>
          <w:t xml:space="preserve"> </w:t>
        </w:r>
      </w:ins>
      <w:del w:id="1671" w:author="Katharina Schleidt" w:date="2022-08-13T15:52:00Z">
        <w:r w:rsidRPr="00785C54" w:rsidDel="002A0086">
          <w:rPr>
            <w:szCs w:val="24"/>
          </w:rPr>
          <w:delText xml:space="preserve">A provider may only serve information </w:delText>
        </w:r>
        <w:commentRangeEnd w:id="1669"/>
        <w:r w:rsidR="000A6B0A" w:rsidDel="002A0086">
          <w:rPr>
            <w:rStyle w:val="Marquedecommentaire"/>
            <w:rFonts w:eastAsia="MS Mincho"/>
            <w:lang w:eastAsia="ja-JP"/>
          </w:rPr>
          <w:commentReference w:id="1669"/>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Corpsdetexte"/>
        <w:autoSpaceDE w:val="0"/>
        <w:autoSpaceDN w:val="0"/>
        <w:adjustRightInd w:val="0"/>
        <w:rPr>
          <w:szCs w:val="24"/>
        </w:rPr>
      </w:pPr>
      <w:r w:rsidRPr="00785C54">
        <w:rPr>
          <w:szCs w:val="24"/>
        </w:rPr>
        <w:t>For this purpose, a fine</w:t>
      </w:r>
      <w:ins w:id="1672" w:author="REID-JAMOND Alison" w:date="2022-04-04T12:42:00Z">
        <w:r w:rsidR="000A6B0A">
          <w:rPr>
            <w:szCs w:val="24"/>
          </w:rPr>
          <w:t>-</w:t>
        </w:r>
      </w:ins>
      <w:del w:id="1673"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r w:rsidRPr="00785C54">
        <w:rPr>
          <w:szCs w:val="24"/>
        </w:rPr>
        <w:lastRenderedPageBreak/>
        <w:t>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74" w:author="REID-JAMOND Alison" w:date="2022-04-04T12:42:00Z">
        <w:r w:rsidR="000A6B0A">
          <w:rPr>
            <w:szCs w:val="24"/>
          </w:rPr>
          <w:t>.</w:t>
        </w:r>
      </w:ins>
      <w:del w:id="1675"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76" w:author="REID-JAMOND Alison" w:date="2022-04-04T12:42:00Z">
        <w:r w:rsidR="000A6B0A">
          <w:rPr>
            <w:szCs w:val="24"/>
          </w:rPr>
          <w:t>.</w:t>
        </w:r>
      </w:ins>
      <w:del w:id="1677"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78" w:author="Katharina Schleidt" w:date="2022-08-13T17:24:00Z">
        <w:r w:rsidRPr="00785C54" w:rsidDel="000F7C96">
          <w:rPr>
            <w:szCs w:val="24"/>
          </w:rPr>
          <w:delText>Domain</w:delText>
        </w:r>
      </w:del>
      <w:ins w:id="1679" w:author="Katharina Schleidt" w:date="2022-08-13T17:24:00Z">
        <w:r w:rsidR="000F7C96">
          <w:rPr>
            <w:szCs w:val="24"/>
          </w:rPr>
          <w:t>domain</w:t>
        </w:r>
      </w:ins>
      <w:r w:rsidRPr="00785C54">
        <w:rPr>
          <w:szCs w:val="24"/>
        </w:rPr>
        <w:t xml:space="preserve">s </w:t>
      </w:r>
      <w:del w:id="1680" w:author="Katharina Schleidt" w:date="2022-08-13T16:12:00Z">
        <w:r w:rsidRPr="00785C54" w:rsidDel="009061F0">
          <w:rPr>
            <w:szCs w:val="24"/>
          </w:rPr>
          <w:delText>may</w:delText>
        </w:r>
      </w:del>
      <w:ins w:id="1681"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Corpsdetexte"/>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Corpsdetexte"/>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82" w:author="REID-JAMOND Alison" w:date="2022-04-04T08:13:00Z">
        <w:r w:rsidR="003E2160">
          <w:rPr>
            <w:szCs w:val="24"/>
          </w:rPr>
          <w:t xml:space="preserve"> Observations and Measurements (</w:t>
        </w:r>
      </w:ins>
      <w:del w:id="1683" w:author="REID-JAMOND Alison" w:date="2022-04-04T08:13:00Z">
        <w:r w:rsidRPr="00785C54" w:rsidDel="003E2160">
          <w:rPr>
            <w:szCs w:val="24"/>
          </w:rPr>
          <w:delText xml:space="preserve"> </w:delText>
        </w:r>
      </w:del>
      <w:r w:rsidRPr="00785C54">
        <w:rPr>
          <w:szCs w:val="24"/>
        </w:rPr>
        <w:t>O&amp;M</w:t>
      </w:r>
      <w:ins w:id="1684"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Corpsdetexte"/>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85" w:name="_Toc113373308"/>
      <w:r w:rsidRPr="00785C54">
        <w:rPr>
          <w:rFonts w:eastAsia="Times New Roman"/>
          <w:szCs w:val="24"/>
        </w:rPr>
        <w:t>UML</w:t>
      </w:r>
      <w:bookmarkEnd w:id="1685"/>
    </w:p>
    <w:p w14:paraId="1E92562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86" w:name="_Toc113373309"/>
      <w:r w:rsidRPr="00785C54">
        <w:rPr>
          <w:rFonts w:eastAsia="Times New Roman"/>
          <w:szCs w:val="24"/>
        </w:rPr>
        <w:t>UML package structure</w:t>
      </w:r>
      <w:bookmarkEnd w:id="1686"/>
    </w:p>
    <w:p w14:paraId="6EFFEFA1" w14:textId="77777777" w:rsidR="005B5EAD" w:rsidRPr="00785C54" w:rsidRDefault="005B5EAD" w:rsidP="00785C54">
      <w:pPr>
        <w:pStyle w:val="Corpsdetexte"/>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87" w:author="Katharina Schleidt" w:date="2022-08-13T16:56:00Z">
        <w:r w:rsidRPr="00785C54" w:rsidDel="001C6797">
          <w:rPr>
            <w:szCs w:val="24"/>
          </w:rPr>
          <w:delText xml:space="preserve">Measurements </w:delText>
        </w:r>
      </w:del>
      <w:ins w:id="1688"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89" w:author="Katharina Schleidt" w:date="2022-08-13T16:56:00Z">
        <w:r w:rsidRPr="00785C54" w:rsidDel="001C6797">
          <w:rPr>
            <w:szCs w:val="24"/>
          </w:rPr>
          <w:delText xml:space="preserve">Samples </w:delText>
        </w:r>
      </w:del>
      <w:ins w:id="1690" w:author="Katharina Schleidt" w:date="2022-08-13T16:56:00Z">
        <w:r w:rsidR="001C6797">
          <w:rPr>
            <w:szCs w:val="24"/>
          </w:rPr>
          <w:t>s</w:t>
        </w:r>
        <w:r w:rsidR="001C6797" w:rsidRPr="00785C54">
          <w:rPr>
            <w:szCs w:val="24"/>
          </w:rPr>
          <w:t xml:space="preserve">amples </w:t>
        </w:r>
      </w:ins>
      <w:del w:id="1691" w:author="Katharina Schleidt" w:date="2022-08-13T16:56:00Z">
        <w:r w:rsidRPr="00785C54" w:rsidDel="001C6797">
          <w:rPr>
            <w:szCs w:val="24"/>
          </w:rPr>
          <w:delText>Model</w:delText>
        </w:r>
      </w:del>
      <w:ins w:id="1692"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1693" w:author="REID-JAMOND Alison" w:date="2022-04-04T12:44:00Z">
        <w:r w:rsidR="000A6B0A">
          <w:rPr>
            <w:szCs w:val="24"/>
          </w:rPr>
          <w:t>.</w:t>
        </w:r>
      </w:ins>
      <w:del w:id="1694"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95" w:name="_Toc113373310"/>
      <w:r w:rsidRPr="00785C54">
        <w:rPr>
          <w:rFonts w:eastAsia="Times New Roman"/>
          <w:szCs w:val="24"/>
        </w:rPr>
        <w:t>UML package dependencies</w:t>
      </w:r>
      <w:bookmarkEnd w:id="1695"/>
    </w:p>
    <w:p w14:paraId="3F7E0A6B" w14:textId="3933B51B" w:rsidR="005B5EAD" w:rsidRPr="00785C54" w:rsidRDefault="005B5EAD" w:rsidP="00785C54">
      <w:pPr>
        <w:pStyle w:val="Corpsdetexte"/>
        <w:autoSpaceDE w:val="0"/>
        <w:autoSpaceDN w:val="0"/>
        <w:adjustRightInd w:val="0"/>
        <w:rPr>
          <w:szCs w:val="24"/>
        </w:rPr>
      </w:pPr>
      <w:r w:rsidRPr="00785C54">
        <w:rPr>
          <w:szCs w:val="24"/>
        </w:rPr>
        <w:t xml:space="preserve">Some model elements used in the schema are defined in other International Standards. </w:t>
      </w:r>
      <w:del w:id="1696"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697" w:author="REID-JAMOND Alison" w:date="2022-04-04T11:23:00Z">
        <w:r w:rsidRPr="00785C54" w:rsidDel="000A6B0A">
          <w:rPr>
            <w:szCs w:val="24"/>
          </w:rPr>
          <w:delText>International Standard</w:delText>
        </w:r>
      </w:del>
      <w:ins w:id="1698"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699"/>
      <w:r w:rsidRPr="00785C54">
        <w:rPr>
          <w:szCs w:val="24"/>
        </w:rPr>
        <w:t>Table 7 — UML package level dependencies</w:t>
      </w:r>
      <w:commentRangeEnd w:id="1699"/>
      <w:r w:rsidR="000A6B0A">
        <w:rPr>
          <w:rStyle w:val="Marquedecommentaire"/>
          <w:rFonts w:eastAsia="MS Mincho"/>
          <w:b w:val="0"/>
          <w:lang w:eastAsia="ja-JP"/>
        </w:rPr>
        <w:commentReference w:id="1699"/>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700" w:author="Katharina Schleidt" w:date="2022-08-12T18:15:00Z">
              <w:r w:rsidRPr="006C4FD2">
                <w:rPr>
                  <w:b/>
                  <w:szCs w:val="24"/>
                </w:rPr>
                <w:t>OMS Package</w:t>
              </w:r>
            </w:ins>
            <w:del w:id="1701"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02" w:author="Katharina Schleidt" w:date="2022-08-12T18:15:00Z">
              <w:r w:rsidRPr="006C4FD2">
                <w:rPr>
                  <w:b/>
                  <w:szCs w:val="24"/>
                </w:rPr>
                <w:t>Package</w:t>
              </w:r>
            </w:ins>
            <w:del w:id="1703"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04" w:author="Katharina Schleidt" w:date="2022-08-12T18:15:00Z">
              <w:r w:rsidRPr="00DA272F">
                <w:rPr>
                  <w:b/>
                  <w:szCs w:val="24"/>
                </w:rPr>
                <w:t>International Standard</w:t>
              </w:r>
            </w:ins>
            <w:del w:id="1705"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06" w:author="Katharina Schleidt" w:date="2022-08-12T18:16:00Z">
              <w:r w:rsidRPr="00DA272F">
                <w:rPr>
                  <w:b/>
                  <w:szCs w:val="24"/>
                </w:rPr>
                <w:t>Classes</w:t>
              </w:r>
            </w:ins>
            <w:del w:id="1707"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8"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09"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0"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1" w:author="Katharina Schleidt" w:date="2022-08-13T16:37:00Z">
              <w:r w:rsidRPr="00785C54" w:rsidDel="00022C0A">
                <w:rPr>
                  <w:szCs w:val="24"/>
                </w:rPr>
                <w:delText>core</w:delText>
              </w:r>
            </w:del>
            <w:ins w:id="171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13"/>
            <w:del w:id="1714" w:author="Katharina Schleidt" w:date="2022-08-12T18:00:00Z">
              <w:r w:rsidRPr="00785C54" w:rsidDel="00F543D2">
                <w:rPr>
                  <w:szCs w:val="24"/>
                </w:rPr>
                <w:delText>This International Standard</w:delText>
              </w:r>
              <w:commentRangeEnd w:id="1713"/>
              <w:r w:rsidR="000A6B0A" w:rsidDel="00F543D2">
                <w:rPr>
                  <w:rStyle w:val="Marquedecommentaire"/>
                  <w:rFonts w:eastAsia="MS Mincho"/>
                  <w:lang w:eastAsia="ja-JP"/>
                </w:rPr>
                <w:commentReference w:id="1713"/>
              </w:r>
            </w:del>
            <w:ins w:id="1715"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6" w:author="Katharina Schleidt" w:date="2022-08-13T16:37:00Z">
              <w:r w:rsidRPr="00785C54" w:rsidDel="00022C0A">
                <w:rPr>
                  <w:szCs w:val="24"/>
                </w:rPr>
                <w:delText>core</w:delText>
              </w:r>
            </w:del>
            <w:ins w:id="171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18"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9" w:author="Katharina Schleidt" w:date="2022-08-13T16:37:00Z">
              <w:r w:rsidRPr="00785C54" w:rsidDel="00022C0A">
                <w:rPr>
                  <w:szCs w:val="24"/>
                </w:rPr>
                <w:delText>core</w:delText>
              </w:r>
            </w:del>
            <w:ins w:id="172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2" w:author="Katharina Schleidt" w:date="2022-08-13T16:37:00Z">
              <w:r w:rsidRPr="00785C54" w:rsidDel="00022C0A">
                <w:rPr>
                  <w:szCs w:val="24"/>
                </w:rPr>
                <w:delText>core</w:delText>
              </w:r>
            </w:del>
            <w:ins w:id="1723"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24" w:author="Katharina Schleidt" w:date="2022-08-12T18:00:00Z">
              <w:r>
                <w:rPr>
                  <w:szCs w:val="24"/>
                </w:rPr>
                <w:t>ISO 19156:2022</w:t>
              </w:r>
            </w:ins>
            <w:del w:id="172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6"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27"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8"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29"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31" w:author="Katharina Schleidt" w:date="2022-08-12T18:00:00Z">
              <w:r>
                <w:rPr>
                  <w:szCs w:val="24"/>
                </w:rPr>
                <w:t>ISO 19156:2022</w:t>
              </w:r>
            </w:ins>
            <w:del w:id="1732"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3" w:author="Katharina Schleidt" w:date="2022-08-13T16:37:00Z">
              <w:r w:rsidRPr="00785C54" w:rsidDel="00022C0A">
                <w:rPr>
                  <w:szCs w:val="24"/>
                </w:rPr>
                <w:delText>core</w:delText>
              </w:r>
            </w:del>
            <w:ins w:id="173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35" w:author="Katharina Schleidt" w:date="2022-08-12T18:00:00Z">
              <w:r>
                <w:rPr>
                  <w:szCs w:val="24"/>
                </w:rPr>
                <w:t>ISO 19156:2022</w:t>
              </w:r>
            </w:ins>
            <w:del w:id="1736"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7" w:author="Katharina Schleidt" w:date="2022-08-13T16:37:00Z">
              <w:r w:rsidRPr="00785C54" w:rsidDel="00022C0A">
                <w:rPr>
                  <w:szCs w:val="24"/>
                </w:rPr>
                <w:delText>core</w:delText>
              </w:r>
            </w:del>
            <w:ins w:id="173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39"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0" w:author="Katharina Schleidt" w:date="2022-08-13T16:37:00Z">
              <w:r w:rsidRPr="00785C54" w:rsidDel="00022C0A">
                <w:rPr>
                  <w:szCs w:val="24"/>
                </w:rPr>
                <w:delText>core</w:delText>
              </w:r>
            </w:del>
            <w:ins w:id="174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42"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3" w:author="Katharina Schleidt" w:date="2022-08-13T16:37:00Z">
              <w:r w:rsidRPr="00785C54" w:rsidDel="00022C0A">
                <w:rPr>
                  <w:szCs w:val="24"/>
                </w:rPr>
                <w:delText>core</w:delText>
              </w:r>
            </w:del>
            <w:ins w:id="174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5"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6" w:author="Katharina Schleidt" w:date="2022-08-13T16:37:00Z">
              <w:r w:rsidRPr="00785C54" w:rsidDel="00022C0A">
                <w:rPr>
                  <w:szCs w:val="24"/>
                </w:rPr>
                <w:delText>core</w:delText>
              </w:r>
            </w:del>
            <w:ins w:id="174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48" w:author="Katharina Schleidt" w:date="2022-08-13T16:37:00Z">
              <w:r w:rsidRPr="00785C54" w:rsidDel="00022C0A">
                <w:rPr>
                  <w:szCs w:val="24"/>
                </w:rPr>
                <w:delText>core</w:delText>
              </w:r>
            </w:del>
            <w:ins w:id="1749"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50" w:author="Katharina Schleidt" w:date="2022-08-12T18:00:00Z">
              <w:r>
                <w:rPr>
                  <w:szCs w:val="24"/>
                </w:rPr>
                <w:t>ISO 19156:2022</w:t>
              </w:r>
            </w:ins>
            <w:del w:id="175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52" w:author="Katharina Schleidt" w:date="2022-08-12T18:00:00Z">
              <w:r>
                <w:rPr>
                  <w:szCs w:val="24"/>
                </w:rPr>
                <w:t>ISO 19156:2022</w:t>
              </w:r>
            </w:ins>
            <w:del w:id="1753"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4"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5"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Corpsdetexte"/>
        <w:rPr>
          <w:del w:id="1756" w:author="Ilkka Rinne" w:date="2022-09-06T15:11:00Z"/>
        </w:rPr>
      </w:pPr>
      <w:del w:id="1757" w:author="Ilkka Rinne" w:date="2022-09-06T15:11:00Z">
        <w:r w:rsidRPr="00785C54" w:rsidDel="00CA6762">
          <w:delText> </w:delText>
        </w:r>
      </w:del>
    </w:p>
    <w:p w14:paraId="2510C703" w14:textId="77777777" w:rsidR="00CA6762" w:rsidRPr="00785C54" w:rsidRDefault="00CA6762" w:rsidP="00785C54">
      <w:pPr>
        <w:pStyle w:val="Corpsdetexte"/>
        <w:rPr>
          <w:ins w:id="1758" w:author="Ilkka Rinne" w:date="2022-09-06T15:12:00Z"/>
        </w:rPr>
      </w:pPr>
    </w:p>
    <w:p w14:paraId="5F546C2F" w14:textId="096344EC" w:rsidR="005B5EAD" w:rsidRPr="00785C54" w:rsidRDefault="00577364">
      <w:pPr>
        <w:pStyle w:val="Corpsdetexte"/>
        <w:rPr>
          <w:szCs w:val="24"/>
        </w:rPr>
        <w:pPrChange w:id="1759"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60" w:author="Ilkka Rinne" w:date="2022-09-06T13:42:00Z">
        <w:r w:rsidRPr="00785C54" w:rsidDel="006C4528">
          <w:rPr>
            <w:noProof/>
            <w:szCs w:val="24"/>
            <w:lang w:val="fr-FR" w:eastAsia="fr-FR"/>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61" w:author="Ilkka Rinne" w:date="2022-09-06T13:42:00Z">
        <w:r w:rsidR="006C4528">
          <w:rPr>
            <w:noProof/>
            <w:szCs w:val="24"/>
            <w:lang w:val="fr-FR" w:eastAsia="fr-FR"/>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62" w:name="_Toc113373311"/>
      <w:r w:rsidRPr="00785C54">
        <w:rPr>
          <w:rFonts w:eastAsia="Times New Roman"/>
          <w:szCs w:val="24"/>
        </w:rPr>
        <w:t>Note on the use of Any</w:t>
      </w:r>
      <w:bookmarkEnd w:id="1762"/>
    </w:p>
    <w:p w14:paraId="115F4BCC" w14:textId="54F1E52B" w:rsidR="005B5EAD" w:rsidRPr="00785C54" w:rsidRDefault="005B5EAD" w:rsidP="00785C54">
      <w:pPr>
        <w:pStyle w:val="Corpsdetexte"/>
        <w:autoSpaceDE w:val="0"/>
        <w:autoSpaceDN w:val="0"/>
        <w:adjustRightInd w:val="0"/>
        <w:rPr>
          <w:szCs w:val="24"/>
        </w:rPr>
      </w:pPr>
      <w:r w:rsidRPr="00785C54">
        <w:rPr>
          <w:szCs w:val="24"/>
        </w:rPr>
        <w:t xml:space="preserve">The UML models defined in this </w:t>
      </w:r>
      <w:del w:id="1763" w:author="REID-JAMOND Alison" w:date="2022-04-04T12:44:00Z">
        <w:r w:rsidRPr="00785C54" w:rsidDel="000A6B0A">
          <w:rPr>
            <w:szCs w:val="24"/>
          </w:rPr>
          <w:delText>International Standard</w:delText>
        </w:r>
      </w:del>
      <w:ins w:id="1764" w:author="REID-JAMOND Alison" w:date="2022-04-04T12:44:00Z">
        <w:r w:rsidR="000A6B0A">
          <w:rPr>
            <w:szCs w:val="24"/>
          </w:rPr>
          <w:t>document</w:t>
        </w:r>
      </w:ins>
      <w:r w:rsidRPr="00785C54">
        <w:rPr>
          <w:szCs w:val="24"/>
        </w:rPr>
        <w:t xml:space="preserve"> make extensive use of the Any interface defined in </w:t>
      </w:r>
      <w:ins w:id="1765"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1766" w:author="REID-JAMOND Alison" w:date="2022-04-04T12:44:00Z">
        <w:r w:rsidRPr="00785C54" w:rsidDel="000A6B0A">
          <w:rPr>
            <w:szCs w:val="24"/>
          </w:rPr>
          <w:delText xml:space="preserve">MAY </w:delText>
        </w:r>
      </w:del>
      <w:ins w:id="1767" w:author="REID-JAMOND Alison" w:date="2022-04-04T12:44:00Z">
        <w:r w:rsidR="000A6B0A">
          <w:rPr>
            <w:szCs w:val="24"/>
          </w:rPr>
          <w:t xml:space="preserve">may </w:t>
        </w:r>
      </w:ins>
      <w:r w:rsidRPr="00785C54">
        <w:rPr>
          <w:szCs w:val="24"/>
        </w:rPr>
        <w:t>be of any type or a reference to a</w:t>
      </w:r>
      <w:del w:id="1768"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69"/>
      <w:r w:rsidRPr="00785C54">
        <w:rPr>
          <w:szCs w:val="24"/>
        </w:rPr>
        <w:t>EXAMPLES</w:t>
      </w:r>
      <w:del w:id="1770" w:author="REID-JAMOND Alison" w:date="2022-04-04T12:44:00Z">
        <w:r w:rsidRPr="00785C54" w:rsidDel="000A6B0A">
          <w:rPr>
            <w:szCs w:val="24"/>
          </w:rPr>
          <w:delText>:</w:delText>
        </w:r>
      </w:del>
      <w:r w:rsidR="00564377" w:rsidRPr="00785C54">
        <w:rPr>
          <w:szCs w:val="24"/>
        </w:rPr>
        <w:tab/>
      </w:r>
      <w:commentRangeEnd w:id="1769"/>
      <w:r w:rsidR="000A6B0A">
        <w:rPr>
          <w:rStyle w:val="Marquedecommentaire"/>
          <w:rFonts w:eastAsia="MS Mincho"/>
          <w:lang w:eastAsia="ja-JP"/>
        </w:rPr>
        <w:commentReference w:id="1769"/>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8" w:anchor="planetaryboundarylayer" w:history="1">
        <w:r w:rsidRPr="00785C54">
          <w:rPr>
            <w:rStyle w:val="Lienhypertexte"/>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29" w:history="1">
        <w:r w:rsidRPr="00785C54">
          <w:rPr>
            <w:rStyle w:val="Lienhypertexte"/>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71"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0" w:history="1">
        <w:r w:rsidRPr="00785C54">
          <w:rPr>
            <w:rStyle w:val="Lienhypertexte"/>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72" w:author="Katharina Schleidt" w:date="2022-08-13T16:58:00Z">
        <w:r w:rsidRPr="00785C54" w:rsidDel="00D5345E">
          <w:rPr>
            <w:szCs w:val="24"/>
          </w:rPr>
          <w:delText>B</w:delText>
        </w:r>
      </w:del>
      <w:ins w:id="1773" w:author="Katharina Schleidt" w:date="2022-08-13T16:58:00Z">
        <w:r w:rsidR="00D5345E">
          <w:rPr>
            <w:szCs w:val="24"/>
          </w:rPr>
          <w:t>b</w:t>
        </w:r>
      </w:ins>
      <w:r w:rsidRPr="00785C54">
        <w:rPr>
          <w:szCs w:val="24"/>
        </w:rPr>
        <w:t>orehole</w:t>
      </w:r>
      <w:del w:id="1774" w:author="REID-JAMOND Alison" w:date="2022-04-04T12:45:00Z">
        <w:r w:rsidRPr="00785C54" w:rsidDel="000A6B0A">
          <w:rPr>
            <w:szCs w:val="24"/>
          </w:rPr>
          <w:delText xml:space="preserve"> </w:delText>
        </w:r>
      </w:del>
      <w:r w:rsidRPr="00785C54">
        <w:rPr>
          <w:szCs w:val="24"/>
        </w:rPr>
        <w:t xml:space="preserve">: </w:t>
      </w:r>
      <w:hyperlink r:id="rId31" w:history="1">
        <w:r w:rsidRPr="00785C54">
          <w:rPr>
            <w:rStyle w:val="Lienhypertexte"/>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1775"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Lienhypertexte"/>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76"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Lienhypertexte"/>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77" w:author="Katharina Schleidt" w:date="2022-08-13T16:59:00Z">
        <w:r w:rsidR="00D5345E">
          <w:rPr>
            <w:szCs w:val="24"/>
          </w:rPr>
          <w:t>O</w:t>
        </w:r>
      </w:ins>
      <w:del w:id="1778" w:author="Katharina Schleidt" w:date="2022-08-13T16:59:00Z">
        <w:r w:rsidRPr="00785C54" w:rsidDel="00D5345E">
          <w:rPr>
            <w:szCs w:val="24"/>
          </w:rPr>
          <w:delText>o</w:delText>
        </w:r>
      </w:del>
      <w:r w:rsidRPr="00785C54">
        <w:rPr>
          <w:szCs w:val="24"/>
        </w:rPr>
        <w:t xml:space="preserve">bservation Result: </w:t>
      </w:r>
      <w:hyperlink r:id="rId34" w:history="1">
        <w:r w:rsidRPr="00785C54">
          <w:rPr>
            <w:rStyle w:val="Lienhypertexte"/>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1779"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Lienhypertexte"/>
            <w:rFonts w:eastAsia="MS Mincho"/>
            <w:szCs w:val="24"/>
            <w:lang w:val="en-GB"/>
          </w:rPr>
          <w:t>https://www.geodata.rocks/Samples/SD-5054_1_A_564_7WR_20-40</w:t>
        </w:r>
      </w:hyperlink>
    </w:p>
    <w:p w14:paraId="10C5EB6B" w14:textId="77777777" w:rsidR="005B5EAD" w:rsidRPr="00785C54" w:rsidRDefault="005B5EAD" w:rsidP="00785C54">
      <w:pPr>
        <w:pStyle w:val="Titre1"/>
        <w:autoSpaceDE w:val="0"/>
        <w:autoSpaceDN w:val="0"/>
        <w:adjustRightInd w:val="0"/>
        <w:rPr>
          <w:rFonts w:eastAsia="Times New Roman"/>
          <w:szCs w:val="24"/>
        </w:rPr>
      </w:pPr>
      <w:bookmarkStart w:id="1780" w:name="_Toc113373312"/>
      <w:r w:rsidRPr="00785C54">
        <w:rPr>
          <w:rFonts w:eastAsia="Times New Roman"/>
          <w:szCs w:val="24"/>
        </w:rPr>
        <w:t>Fundamental characteristics of observations and samples (informative)</w:t>
      </w:r>
      <w:bookmarkEnd w:id="1780"/>
    </w:p>
    <w:p w14:paraId="13E526D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81" w:name="_Toc113373313"/>
      <w:r w:rsidRPr="00785C54">
        <w:rPr>
          <w:rFonts w:eastAsia="Times New Roman"/>
          <w:szCs w:val="24"/>
        </w:rPr>
        <w:t>Observation schema</w:t>
      </w:r>
      <w:bookmarkEnd w:id="1781"/>
    </w:p>
    <w:p w14:paraId="590EC33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82" w:name="_Toc113373314"/>
      <w:r w:rsidRPr="00785C54">
        <w:rPr>
          <w:rFonts w:eastAsia="Times New Roman"/>
          <w:szCs w:val="24"/>
        </w:rPr>
        <w:t>Property evaluation</w:t>
      </w:r>
      <w:bookmarkEnd w:id="1782"/>
    </w:p>
    <w:p w14:paraId="26640407" w14:textId="40A7368C" w:rsidR="005B5EAD" w:rsidRPr="00785C54" w:rsidRDefault="005B5EAD" w:rsidP="00785C54">
      <w:pPr>
        <w:pStyle w:val="Corpsdetexte"/>
        <w:autoSpaceDE w:val="0"/>
        <w:autoSpaceDN w:val="0"/>
        <w:adjustRightInd w:val="0"/>
        <w:rPr>
          <w:szCs w:val="24"/>
        </w:rPr>
      </w:pPr>
      <w:r w:rsidRPr="00785C54">
        <w:rPr>
          <w:szCs w:val="24"/>
        </w:rPr>
        <w:t>Properties of a feature fall into two basic categories</w:t>
      </w:r>
      <w:ins w:id="1783" w:author="REID-JAMOND Alison" w:date="2022-04-04T12:46:00Z">
        <w:r w:rsidR="000A6B0A">
          <w:rPr>
            <w:szCs w:val="24"/>
          </w:rPr>
          <w:t>.</w:t>
        </w:r>
      </w:ins>
      <w:del w:id="1784"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85" w:author="REID-JAMOND Alison" w:date="2022-04-04T12:46:00Z">
        <w:r>
          <w:rPr>
            <w:szCs w:val="24"/>
          </w:rPr>
          <w:t>1</w:t>
        </w:r>
      </w:ins>
      <w:del w:id="1786"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 name, price, legal boundary) assigned by some authority. These are exact</w:t>
      </w:r>
      <w:ins w:id="1787" w:author="REID-JAMOND Alison" w:date="2022-04-04T12:46:00Z">
        <w:r>
          <w:rPr>
            <w:szCs w:val="24"/>
          </w:rPr>
          <w:t>.</w:t>
        </w:r>
      </w:ins>
      <w:del w:id="1788"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89" w:author="Katharina Schleidt" w:date="2022-08-23T19:19:00Z"/>
          <w:szCs w:val="24"/>
        </w:rPr>
      </w:pPr>
      <w:ins w:id="1790" w:author="REID-JAMOND Alison" w:date="2022-04-04T12:46:00Z">
        <w:r>
          <w:rPr>
            <w:szCs w:val="24"/>
          </w:rPr>
          <w:t>2</w:t>
        </w:r>
      </w:ins>
      <w:del w:id="1791"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 height, classification, colour) determined by application of an observation procedure.</w:t>
      </w:r>
      <w:ins w:id="1792" w:author="Katharina Schleidt" w:date="2022-08-23T19:19:00Z">
        <w:r w:rsidR="00A81201">
          <w:rPr>
            <w:szCs w:val="24"/>
          </w:rPr>
          <w:t xml:space="preserve"> </w:t>
        </w:r>
        <w:commentRangeStart w:id="1793"/>
        <w:commentRangeEnd w:id="1793"/>
        <w:r w:rsidR="00A81201">
          <w:rPr>
            <w:rStyle w:val="Marquedecommentaire"/>
            <w:rFonts w:eastAsia="MS Mincho"/>
            <w:lang w:eastAsia="ja-JP"/>
          </w:rPr>
          <w:commentReference w:id="1793"/>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94" w:author="Katharina Schleidt" w:date="2022-08-23T19:19:00Z">
          <w:pPr>
            <w:pStyle w:val="Corpsdetexte"/>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Corpsdetexte"/>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5" w:name="_Toc113373315"/>
      <w:commentRangeStart w:id="1796"/>
      <w:r w:rsidRPr="00785C54">
        <w:rPr>
          <w:rFonts w:eastAsia="Times New Roman"/>
          <w:szCs w:val="24"/>
        </w:rPr>
        <w:t>Observation</w:t>
      </w:r>
      <w:commentRangeEnd w:id="1796"/>
      <w:r w:rsidR="000A6B0A">
        <w:rPr>
          <w:rStyle w:val="Marquedecommentaire"/>
          <w:b w:val="0"/>
        </w:rPr>
        <w:commentReference w:id="1796"/>
      </w:r>
      <w:bookmarkEnd w:id="1795"/>
    </w:p>
    <w:p w14:paraId="06F3B04E" w14:textId="77777777" w:rsidR="005B5EAD" w:rsidRPr="00785C54" w:rsidRDefault="005B5EAD" w:rsidP="00785C54">
      <w:pPr>
        <w:pStyle w:val="Corpsdetexte"/>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Corpsdetexte"/>
        <w:autoSpaceDE w:val="0"/>
        <w:autoSpaceDN w:val="0"/>
        <w:adjustRightInd w:val="0"/>
        <w:rPr>
          <w:szCs w:val="24"/>
        </w:rPr>
      </w:pPr>
      <w:r w:rsidRPr="00785C54">
        <w:rPr>
          <w:szCs w:val="24"/>
        </w:rPr>
        <w:t>In conventional measurement theory (e.g.</w:t>
      </w:r>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Corpsdetexte"/>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Corpsdetexte"/>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Corpsdetexte"/>
        <w:autoSpaceDE w:val="0"/>
        <w:autoSpaceDN w:val="0"/>
        <w:adjustRightInd w:val="0"/>
        <w:rPr>
          <w:szCs w:val="24"/>
        </w:rPr>
      </w:pPr>
      <w:r w:rsidRPr="00785C54">
        <w:rPr>
          <w:szCs w:val="24"/>
        </w:rPr>
        <w:t xml:space="preserve">The observation could be considered to carry “property-level” instance metadata, which complements the dataset-level and feature-level metadata commonly provided via catalogue services (e.g.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7" w:name="_Toc113373316"/>
      <w:r w:rsidRPr="00785C54">
        <w:rPr>
          <w:rFonts w:eastAsia="Times New Roman"/>
          <w:szCs w:val="24"/>
        </w:rPr>
        <w:lastRenderedPageBreak/>
        <w:t>Properties of an Observation</w:t>
      </w:r>
      <w:bookmarkEnd w:id="1797"/>
    </w:p>
    <w:p w14:paraId="0B989DF3" w14:textId="6AA1B1C1" w:rsidR="005B5EAD" w:rsidRPr="00785C54" w:rsidRDefault="005B5EAD" w:rsidP="00785C54">
      <w:pPr>
        <w:pStyle w:val="Corpsdetexte"/>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interpretation and use of the result</w:t>
      </w:r>
      <w:commentRangeStart w:id="1798"/>
      <w:r w:rsidRPr="00785C54">
        <w:rPr>
          <w:szCs w:val="24"/>
        </w:rPr>
        <w:t xml:space="preserve">. </w:t>
      </w:r>
      <w:del w:id="1799" w:author="Katharina Schleidt" w:date="2022-08-13T18:09:00Z">
        <w:r w:rsidRPr="00785C54" w:rsidDel="00E804F5">
          <w:rPr>
            <w:szCs w:val="24"/>
          </w:rPr>
          <w:delText>The diagram below</w:delText>
        </w:r>
        <w:commentRangeEnd w:id="1798"/>
        <w:r w:rsidR="000A6B0A" w:rsidDel="00E804F5">
          <w:rPr>
            <w:rStyle w:val="Marquedecommentaire"/>
            <w:rFonts w:eastAsia="MS Mincho"/>
            <w:lang w:eastAsia="ja-JP"/>
          </w:rPr>
          <w:commentReference w:id="1798"/>
        </w:r>
      </w:del>
      <w:ins w:id="1800"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01"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02"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Corpsdetexte"/>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803" w:author="REID-JAMOND Alison" w:date="2022-04-04T12:48:00Z">
        <w:r w:rsidR="000A6B0A">
          <w:rPr>
            <w:szCs w:val="24"/>
          </w:rPr>
          <w:t>document</w:t>
        </w:r>
      </w:ins>
      <w:del w:id="1804" w:author="REID-JAMOND Alison" w:date="2022-04-04T12:48:00Z">
        <w:r w:rsidRPr="00785C54" w:rsidDel="000A6B0A">
          <w:rPr>
            <w:szCs w:val="24"/>
          </w:rPr>
          <w:delText>standard</w:delText>
        </w:r>
      </w:del>
      <w:r w:rsidRPr="00785C54">
        <w:rPr>
          <w:szCs w:val="24"/>
        </w:rPr>
        <w:t xml:space="preserve">. This is further elaborated in </w:t>
      </w:r>
      <w:del w:id="1805" w:author="REID-JAMOND Alison" w:date="2022-04-04T12:48:00Z">
        <w:r w:rsidRPr="00785C54" w:rsidDel="000A6B0A">
          <w:rPr>
            <w:szCs w:val="24"/>
          </w:rPr>
          <w:delText>Annex </w:delText>
        </w:r>
      </w:del>
      <w:ins w:id="1806"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07" w:name="_Toc113373317"/>
      <w:r w:rsidRPr="00785C54">
        <w:rPr>
          <w:rFonts w:eastAsia="Times New Roman"/>
          <w:szCs w:val="24"/>
        </w:rPr>
        <w:lastRenderedPageBreak/>
        <w:t>Observation location</w:t>
      </w:r>
      <w:bookmarkEnd w:id="1807"/>
    </w:p>
    <w:p w14:paraId="19C8D753" w14:textId="77777777" w:rsidR="005B5EAD" w:rsidRPr="00785C54" w:rsidRDefault="005B5EAD" w:rsidP="00785C54">
      <w:pPr>
        <w:pStyle w:val="Corpsdetexte"/>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Corpsdetexte"/>
        <w:autoSpaceDE w:val="0"/>
        <w:autoSpaceDN w:val="0"/>
        <w:adjustRightInd w:val="0"/>
        <w:rPr>
          <w:szCs w:val="24"/>
        </w:rPr>
      </w:pPr>
      <w:r w:rsidRPr="00785C54">
        <w:rPr>
          <w:szCs w:val="24"/>
        </w:rPr>
        <w:t xml:space="preserve">However, the location of the feature-of-interest </w:t>
      </w:r>
      <w:commentRangeStart w:id="1808"/>
      <w:del w:id="1809" w:author="REID-JAMOND Alison" w:date="2022-04-04T12:48:00Z">
        <w:r w:rsidRPr="00785C54" w:rsidDel="000A6B0A">
          <w:rPr>
            <w:szCs w:val="24"/>
          </w:rPr>
          <w:delText xml:space="preserve">may </w:delText>
        </w:r>
      </w:del>
      <w:ins w:id="1810" w:author="REID-JAMOND Alison" w:date="2022-04-04T12:48:00Z">
        <w:r w:rsidR="000A6B0A">
          <w:rPr>
            <w:szCs w:val="24"/>
          </w:rPr>
          <w:t xml:space="preserve">can potentially </w:t>
        </w:r>
      </w:ins>
      <w:commentRangeEnd w:id="1808"/>
      <w:ins w:id="1811" w:author="REID-JAMOND Alison" w:date="2022-04-04T12:49:00Z">
        <w:r w:rsidR="000A6B0A">
          <w:rPr>
            <w:rStyle w:val="Marquedecommentaire"/>
            <w:rFonts w:eastAsia="MS Mincho"/>
            <w:lang w:eastAsia="ja-JP"/>
          </w:rPr>
          <w:commentReference w:id="1808"/>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12" w:author="REID-JAMOND Alison" w:date="2022-04-04T12:49:00Z">
        <w:r w:rsidRPr="00785C54" w:rsidDel="000A6B0A">
          <w:rPr>
            <w:szCs w:val="24"/>
          </w:rPr>
          <w:delText xml:space="preserve">may </w:delText>
        </w:r>
      </w:del>
      <w:ins w:id="1813"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Corpsdetexte"/>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Corpsdetexte"/>
        <w:autoSpaceDE w:val="0"/>
        <w:autoSpaceDN w:val="0"/>
        <w:adjustRightInd w:val="0"/>
        <w:rPr>
          <w:szCs w:val="24"/>
        </w:rPr>
      </w:pPr>
      <w:r w:rsidRPr="00785C54">
        <w:rPr>
          <w:szCs w:val="24"/>
        </w:rPr>
        <w:t>The model is generic. The geospatial location of the feature-of-interest may be of little or no interest for some observations (e.g. live specimens, observations made on non-located things like chemical species).</w:t>
      </w:r>
    </w:p>
    <w:p w14:paraId="4F806EFE" w14:textId="77777777" w:rsidR="005B5EAD" w:rsidRPr="00785C54" w:rsidRDefault="005B5EAD" w:rsidP="00785C54">
      <w:pPr>
        <w:pStyle w:val="Corpsdetexte"/>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14"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5" w:name="_Toc113373318"/>
      <w:r w:rsidRPr="00785C54">
        <w:rPr>
          <w:rFonts w:eastAsia="Times New Roman"/>
          <w:szCs w:val="24"/>
        </w:rPr>
        <w:t>Result types</w:t>
      </w:r>
      <w:bookmarkEnd w:id="1815"/>
    </w:p>
    <w:p w14:paraId="69FD83DE" w14:textId="77777777" w:rsidR="005B5EAD" w:rsidRPr="00785C54" w:rsidRDefault="005B5EAD" w:rsidP="00785C54">
      <w:pPr>
        <w:pStyle w:val="Corpsdetexte"/>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Corpsdetexte"/>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6" w:name="_Toc113373319"/>
      <w:r w:rsidRPr="00785C54">
        <w:rPr>
          <w:rFonts w:eastAsia="Times New Roman"/>
          <w:szCs w:val="24"/>
        </w:rPr>
        <w:t>Use of the observation model</w:t>
      </w:r>
      <w:bookmarkEnd w:id="1816"/>
    </w:p>
    <w:p w14:paraId="6AF26413" w14:textId="77777777" w:rsidR="005B5EAD" w:rsidRPr="00785C54" w:rsidRDefault="005B5EAD" w:rsidP="00785C54">
      <w:pPr>
        <w:pStyle w:val="Corpsdetexte"/>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Corpsdetexte"/>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17"/>
      <w:r w:rsidRPr="00785C54">
        <w:rPr>
          <w:szCs w:val="24"/>
        </w:rPr>
        <w:t xml:space="preserve">(e.g.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18"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17"/>
      <w:r w:rsidR="00A52B09">
        <w:rPr>
          <w:rStyle w:val="Marquedecommentaire"/>
          <w:rFonts w:eastAsia="MS Mincho"/>
          <w:lang w:eastAsia="ja-JP"/>
        </w:rPr>
        <w:commentReference w:id="1817"/>
      </w:r>
    </w:p>
    <w:p w14:paraId="4F13DA40" w14:textId="77777777" w:rsidR="005B5EAD" w:rsidRPr="00785C54" w:rsidRDefault="005B5EAD" w:rsidP="00785C54">
      <w:pPr>
        <w:pStyle w:val="Corpsdetexte"/>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19" w:name="_Toc113373320"/>
      <w:r w:rsidRPr="00785C54">
        <w:rPr>
          <w:rFonts w:eastAsia="Times New Roman"/>
          <w:szCs w:val="24"/>
        </w:rPr>
        <w:lastRenderedPageBreak/>
        <w:t>Sample schema</w:t>
      </w:r>
      <w:bookmarkEnd w:id="1819"/>
    </w:p>
    <w:p w14:paraId="2A7D06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20" w:name="_Toc113373321"/>
      <w:r w:rsidRPr="00785C54">
        <w:rPr>
          <w:rFonts w:eastAsia="Times New Roman"/>
          <w:szCs w:val="24"/>
        </w:rPr>
        <w:t>Role of sample features</w:t>
      </w:r>
      <w:bookmarkEnd w:id="1820"/>
    </w:p>
    <w:p w14:paraId="197F86FE" w14:textId="77777777" w:rsidR="005B5EAD" w:rsidRPr="00785C54" w:rsidRDefault="005B5EAD" w:rsidP="00785C54">
      <w:pPr>
        <w:pStyle w:val="Corpsdetexte"/>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21" w:name="_Toc113373322"/>
      <w:r w:rsidRPr="00785C54">
        <w:rPr>
          <w:rFonts w:eastAsia="Times New Roman"/>
          <w:szCs w:val="24"/>
        </w:rPr>
        <w:t>Proximate vs. ultimate feature-of-interest</w:t>
      </w:r>
      <w:bookmarkEnd w:id="1821"/>
    </w:p>
    <w:p w14:paraId="2F324F87"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Corpsdetexte"/>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22" w:author="Katharina Schleidt" w:date="2022-08-13T15:54:00Z">
        <w:r w:rsidR="002A0086" w:rsidRPr="002A0086">
          <w:rPr>
            <w:szCs w:val="24"/>
          </w:rPr>
          <w:t>is not always</w:t>
        </w:r>
      </w:ins>
      <w:del w:id="1823"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Corpsdetexte"/>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Corpsdetexte"/>
        <w:autoSpaceDE w:val="0"/>
        <w:autoSpaceDN w:val="0"/>
        <w:adjustRightInd w:val="0"/>
        <w:rPr>
          <w:szCs w:val="24"/>
        </w:rPr>
      </w:pPr>
      <w:r w:rsidRPr="00785C54">
        <w:rPr>
          <w:szCs w:val="24"/>
        </w:rPr>
        <w:t xml:space="preserve">For various reasons, the domain feature </w:t>
      </w:r>
      <w:del w:id="1824" w:author="Katharina Schleidt" w:date="2022-08-13T15:55:00Z">
        <w:r w:rsidRPr="00785C54" w:rsidDel="002A0086">
          <w:rPr>
            <w:szCs w:val="24"/>
          </w:rPr>
          <w:delText xml:space="preserve">may </w:delText>
        </w:r>
      </w:del>
      <w:ins w:id="1825" w:author="Katharina Schleidt" w:date="2022-08-13T15:55:00Z">
        <w:r w:rsidR="002A0086">
          <w:rPr>
            <w:szCs w:val="24"/>
          </w:rPr>
          <w:t>is</w:t>
        </w:r>
        <w:r w:rsidR="002A0086" w:rsidRPr="00785C54">
          <w:rPr>
            <w:szCs w:val="24"/>
          </w:rPr>
          <w:t xml:space="preserve"> </w:t>
        </w:r>
      </w:ins>
      <w:r w:rsidRPr="00785C54">
        <w:rPr>
          <w:szCs w:val="24"/>
        </w:rPr>
        <w:t xml:space="preserve">not </w:t>
      </w:r>
      <w:del w:id="1826"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Corpsdetexte"/>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27" w:author="REID-JAMOND Alison" w:date="2022-04-04T13:59:00Z">
        <w:r w:rsidRPr="00785C54" w:rsidDel="008058B6">
          <w:rPr>
            <w:szCs w:val="24"/>
          </w:rPr>
          <w:delText xml:space="preserve">may </w:delText>
        </w:r>
      </w:del>
      <w:ins w:id="1828"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Corpsdetexte"/>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29"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Corpsdetexte"/>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Corpsdetexte"/>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30"/>
      <w:r w:rsidRPr="00785C54">
        <w:rPr>
          <w:szCs w:val="24"/>
        </w:rPr>
        <w:t xml:space="preserve">remote sensing observation </w:t>
      </w:r>
      <w:del w:id="1831" w:author="Katharina Schleidt" w:date="2022-08-13T15:57:00Z">
        <w:r w:rsidRPr="00785C54" w:rsidDel="002A0086">
          <w:rPr>
            <w:szCs w:val="24"/>
          </w:rPr>
          <w:delText xml:space="preserve">might </w:delText>
        </w:r>
      </w:del>
      <w:ins w:id="1832"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30"/>
      <w:r w:rsidR="008058B6">
        <w:rPr>
          <w:rStyle w:val="Marquedecommentaire"/>
          <w:rFonts w:eastAsia="MS Mincho"/>
          <w:lang w:eastAsia="ja-JP"/>
        </w:rPr>
        <w:commentReference w:id="1830"/>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33" w:author="REID-JAMOND Alison" w:date="2022-04-04T14:01:00Z">
        <w:r w:rsidRPr="00785C54" w:rsidDel="008058B6">
          <w:rPr>
            <w:szCs w:val="24"/>
          </w:rPr>
          <w:delText xml:space="preserve">may </w:delText>
        </w:r>
      </w:del>
      <w:ins w:id="1834"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Corpsdetexte"/>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35" w:author="Katharina Schleidt" w:date="2022-08-13T16:09:00Z">
        <w:r w:rsidRPr="00785C54" w:rsidDel="009061F0">
          <w:rPr>
            <w:szCs w:val="24"/>
          </w:rPr>
          <w:delText>might</w:delText>
        </w:r>
      </w:del>
      <w:ins w:id="1836" w:author="Katharina Schleidt" w:date="2022-08-13T16:09:00Z">
        <w:r w:rsidR="009061F0">
          <w:rPr>
            <w:szCs w:val="24"/>
          </w:rPr>
          <w:t>can</w:t>
        </w:r>
      </w:ins>
      <w:r w:rsidRPr="00785C54">
        <w:rPr>
          <w:szCs w:val="24"/>
        </w:rPr>
        <w:t xml:space="preserve"> be estimated through measurement of a related element (e.g.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37" w:name="_Toc113373323"/>
      <w:r w:rsidRPr="00785C54">
        <w:rPr>
          <w:rFonts w:eastAsia="Times New Roman"/>
          <w:szCs w:val="24"/>
        </w:rPr>
        <w:t>Role of Sample</w:t>
      </w:r>
      <w:bookmarkEnd w:id="1837"/>
    </w:p>
    <w:p w14:paraId="4F8CAD70" w14:textId="648910FE" w:rsidR="005B5EAD" w:rsidRPr="00785C54" w:rsidRDefault="005B5EAD" w:rsidP="00785C54">
      <w:pPr>
        <w:pStyle w:val="Corpsdetexte"/>
        <w:autoSpaceDE w:val="0"/>
        <w:autoSpaceDN w:val="0"/>
        <w:adjustRightInd w:val="0"/>
        <w:rPr>
          <w:szCs w:val="24"/>
        </w:rPr>
      </w:pPr>
      <w:r w:rsidRPr="00785C54">
        <w:rPr>
          <w:szCs w:val="24"/>
        </w:rPr>
        <w:t>Samples are artefacts of an observational strategy</w:t>
      </w:r>
      <w:del w:id="1838"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39" w:author="REID-JAMOND Alison" w:date="2022-04-04T14:01:00Z">
        <w:r w:rsidRPr="00785C54" w:rsidDel="008058B6">
          <w:rPr>
            <w:szCs w:val="24"/>
          </w:rPr>
          <w:delText xml:space="preserve">...) </w:delText>
        </w:r>
      </w:del>
      <w:ins w:id="1840" w:author="REID-JAMOND Alison" w:date="2022-04-04T14:01:00Z">
        <w:r w:rsidR="008058B6">
          <w:rPr>
            <w:szCs w:val="24"/>
          </w:rPr>
          <w:t>etc.</w:t>
        </w:r>
        <w:r w:rsidR="008058B6" w:rsidRPr="00785C54">
          <w:rPr>
            <w:szCs w:val="24"/>
          </w:rPr>
          <w:t xml:space="preserve">) </w:t>
        </w:r>
      </w:ins>
      <w:r w:rsidRPr="00785C54">
        <w:rPr>
          <w:szCs w:val="24"/>
        </w:rPr>
        <w:t>has been established,</w:t>
      </w:r>
      <w:ins w:id="1841" w:author="REID-JAMOND Alison" w:date="2022-04-04T14:06:00Z">
        <w:r w:rsidR="008058B6">
          <w:rPr>
            <w:szCs w:val="24"/>
          </w:rPr>
          <w:t xml:space="preserve"> or</w:t>
        </w:r>
      </w:ins>
      <w:r w:rsidRPr="00785C54">
        <w:rPr>
          <w:szCs w:val="24"/>
        </w:rPr>
        <w:t xml:space="preserve"> sensors</w:t>
      </w:r>
      <w:del w:id="1842"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43"/>
      <w:r w:rsidRPr="00785C54">
        <w:rPr>
          <w:szCs w:val="24"/>
        </w:rPr>
        <w:t xml:space="preserve">the </w:t>
      </w:r>
      <w:del w:id="1844" w:author="Katharina Schleidt" w:date="2022-08-13T16:44:00Z">
        <w:r w:rsidRPr="00785C54" w:rsidDel="00AA0D5F">
          <w:rPr>
            <w:szCs w:val="24"/>
          </w:rPr>
          <w:delText>“</w:delText>
        </w:r>
      </w:del>
      <w:r w:rsidRPr="00785C54">
        <w:rPr>
          <w:szCs w:val="24"/>
        </w:rPr>
        <w:t>world in the vicinity of the observer/sampler</w:t>
      </w:r>
      <w:commentRangeEnd w:id="1843"/>
      <w:r w:rsidR="008058B6">
        <w:rPr>
          <w:rStyle w:val="Marquedecommentaire"/>
          <w:rFonts w:eastAsia="MS Mincho"/>
          <w:lang w:eastAsia="ja-JP"/>
        </w:rPr>
        <w:commentReference w:id="1843"/>
      </w:r>
      <w:del w:id="1845"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46" w:author="REID-JAMOND Alison" w:date="2022-04-04T14:05:00Z">
        <w:r w:rsidRPr="00785C54" w:rsidDel="008058B6">
          <w:rPr>
            <w:szCs w:val="24"/>
          </w:rPr>
          <w:delText xml:space="preserve"> may</w:delText>
        </w:r>
      </w:del>
      <w:ins w:id="1847" w:author="REID-JAMOND Alison" w:date="2022-04-04T14:05:00Z">
        <w:r w:rsidR="008058B6">
          <w:rPr>
            <w:szCs w:val="24"/>
          </w:rPr>
          <w:t xml:space="preserve"> are potentially</w:t>
        </w:r>
      </w:ins>
      <w:del w:id="1848"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49" w:author="REID-JAMOND Alison" w:date="2022-04-04T14:01:00Z">
            <w:rPr>
              <w:szCs w:val="24"/>
            </w:rPr>
          </w:rPrChange>
        </w:rPr>
        <w:t>ex</w:t>
      </w:r>
      <w:ins w:id="1850" w:author="REID-JAMOND Alison" w:date="2022-04-04T14:01:00Z">
        <w:r w:rsidR="008058B6" w:rsidRPr="008058B6">
          <w:rPr>
            <w:i/>
            <w:szCs w:val="24"/>
            <w:rPrChange w:id="1851" w:author="REID-JAMOND Alison" w:date="2022-04-04T14:01:00Z">
              <w:rPr>
                <w:szCs w:val="24"/>
              </w:rPr>
            </w:rPrChange>
          </w:rPr>
          <w:t xml:space="preserve"> </w:t>
        </w:r>
      </w:ins>
      <w:del w:id="1852" w:author="REID-JAMOND Alison" w:date="2022-04-04T14:01:00Z">
        <w:r w:rsidRPr="008058B6" w:rsidDel="008058B6">
          <w:rPr>
            <w:i/>
            <w:szCs w:val="24"/>
            <w:rPrChange w:id="1853" w:author="REID-JAMOND Alison" w:date="2022-04-04T14:01:00Z">
              <w:rPr>
                <w:szCs w:val="24"/>
              </w:rPr>
            </w:rPrChange>
          </w:rPr>
          <w:delText>-</w:delText>
        </w:r>
      </w:del>
      <w:r w:rsidRPr="008058B6">
        <w:rPr>
          <w:i/>
          <w:szCs w:val="24"/>
          <w:rPrChange w:id="1854"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55" w:author="REID-JAMOND Alison" w:date="2022-04-04T14:04:00Z">
        <w:r w:rsidRPr="00785C54" w:rsidDel="008058B6">
          <w:rPr>
            <w:szCs w:val="24"/>
          </w:rPr>
          <w:delText xml:space="preserve">may </w:delText>
        </w:r>
      </w:del>
      <w:ins w:id="1856"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57" w:author="REID-JAMOND Alison" w:date="2022-04-04T14:07:00Z">
        <w:r w:rsidRPr="00785C54" w:rsidDel="008058B6">
          <w:rPr>
            <w:szCs w:val="24"/>
          </w:rPr>
          <w:delText xml:space="preserve">might </w:delText>
        </w:r>
      </w:del>
      <w:ins w:id="1858"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Corpsdetexte"/>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59" w:author="Katharina Schleidt" w:date="2022-08-13T15:55:00Z">
        <w:r w:rsidR="002A0086" w:rsidRPr="002A0086">
          <w:rPr>
            <w:szCs w:val="24"/>
          </w:rPr>
          <w:t>is not</w:t>
        </w:r>
      </w:ins>
      <w:del w:id="1860"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1" w:name="_Toc113373324"/>
      <w:r w:rsidRPr="00785C54">
        <w:rPr>
          <w:rFonts w:eastAsia="Times New Roman"/>
          <w:szCs w:val="24"/>
        </w:rPr>
        <w:t>Sampling process</w:t>
      </w:r>
      <w:bookmarkEnd w:id="1861"/>
    </w:p>
    <w:p w14:paraId="19162552" w14:textId="77777777" w:rsidR="005B5EAD" w:rsidRPr="00785C54" w:rsidRDefault="005B5EAD" w:rsidP="00785C54">
      <w:pPr>
        <w:pStyle w:val="Corpsdetexte"/>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Corpsdetexte"/>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Corpsdetexte"/>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Corpsdetexte"/>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62" w:author="REID-JAMOND Alison" w:date="2022-04-04T14:07:00Z">
        <w:r w:rsidRPr="00785C54" w:rsidDel="008058B6">
          <w:rPr>
            <w:szCs w:val="24"/>
          </w:rPr>
          <w:delText xml:space="preserve">may </w:delText>
        </w:r>
      </w:del>
      <w:ins w:id="1863" w:author="REID-JAMOND Alison" w:date="2022-04-04T14:07:00Z">
        <w:r w:rsidR="008058B6">
          <w:rPr>
            <w:szCs w:val="24"/>
          </w:rPr>
          <w:t xml:space="preserve">are perhaps </w:t>
        </w:r>
      </w:ins>
      <w:r w:rsidRPr="00785C54">
        <w:rPr>
          <w:szCs w:val="24"/>
        </w:rPr>
        <w:t xml:space="preserve">first be sampled by gender and age. Sampling </w:t>
      </w:r>
      <w:ins w:id="1864" w:author="REID-JAMOND Alison" w:date="2022-04-04T14:07:00Z">
        <w:r w:rsidR="008058B6">
          <w:rPr>
            <w:szCs w:val="24"/>
          </w:rPr>
          <w:t>p</w:t>
        </w:r>
      </w:ins>
      <w:del w:id="1865"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Corpsdetexte"/>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6" w:name="_Toc113373325"/>
      <w:r w:rsidRPr="00785C54">
        <w:rPr>
          <w:rFonts w:eastAsia="Times New Roman"/>
          <w:szCs w:val="24"/>
        </w:rPr>
        <w:t>Classification of samples</w:t>
      </w:r>
      <w:bookmarkEnd w:id="1866"/>
    </w:p>
    <w:p w14:paraId="0F39D0F4" w14:textId="77777777" w:rsidR="005B5EAD" w:rsidRPr="00785C54" w:rsidRDefault="005B5EAD" w:rsidP="00785C54">
      <w:pPr>
        <w:pStyle w:val="Corpsdetexte"/>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Corpsdetexte"/>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Corpsdetexte"/>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Corpsdetexte"/>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67" w:name="_Toc113373326"/>
      <w:r w:rsidRPr="00785C54">
        <w:rPr>
          <w:rFonts w:eastAsia="Times New Roman"/>
          <w:szCs w:val="24"/>
        </w:rPr>
        <w:t>Alignment between Observation, Sample and domain models</w:t>
      </w:r>
      <w:bookmarkEnd w:id="1867"/>
    </w:p>
    <w:p w14:paraId="3785551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8" w:name="_Toc113373327"/>
      <w:r w:rsidRPr="00785C54">
        <w:rPr>
          <w:rFonts w:eastAsia="Times New Roman"/>
          <w:szCs w:val="24"/>
        </w:rPr>
        <w:t>Model consistency</w:t>
      </w:r>
      <w:bookmarkEnd w:id="1868"/>
    </w:p>
    <w:p w14:paraId="111E6ACA" w14:textId="77777777" w:rsidR="005B5EAD" w:rsidRPr="00785C54" w:rsidRDefault="005B5EAD" w:rsidP="00785C54">
      <w:pPr>
        <w:pStyle w:val="Corpsdetexte"/>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defines its set of characteristics as properties. For consistency, the feature-of-interest shall carry the observed property as part of the definition of its type (e.g.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69" w:author="REID-JAMOND Alison" w:date="2022-04-04T14:09:00Z"/>
          <w:szCs w:val="24"/>
        </w:rPr>
      </w:pPr>
      <w:del w:id="1870"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71"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72"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73"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74"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Corpsdetexte"/>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Corpsdetexte"/>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5" w:author="Ilkka Rinne" w:date="2022-09-06T13:49:00Z">
        <w:r w:rsidRPr="00785C54" w:rsidDel="00940977">
          <w:rPr>
            <w:noProof/>
            <w:szCs w:val="24"/>
            <w:lang w:val="fr-FR" w:eastAsia="fr-FR"/>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76"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77" w:author="REID-JAMOND Alison" w:date="2022-04-04T14:08:00Z"/>
        </w:rPr>
        <w:pPrChange w:id="1878" w:author="REID-JAMOND Alison" w:date="2022-04-04T14:08:00Z">
          <w:pPr>
            <w:pStyle w:val="Figuretitle"/>
            <w:autoSpaceDE w:val="0"/>
            <w:autoSpaceDN w:val="0"/>
            <w:adjustRightInd w:val="0"/>
            <w:outlineLvl w:val="0"/>
          </w:pPr>
        </w:pPrChange>
      </w:pPr>
      <w:ins w:id="1879"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880"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Corpsdetexte"/>
        <w:autoSpaceDE w:val="0"/>
        <w:autoSpaceDN w:val="0"/>
        <w:adjustRightInd w:val="0"/>
        <w:rPr>
          <w:szCs w:val="24"/>
        </w:rPr>
      </w:pPr>
      <w:commentRangeStart w:id="1881"/>
      <w:del w:id="1882" w:author="Katharina Schleidt" w:date="2022-08-13T18:11:00Z">
        <w:r w:rsidRPr="00785C54" w:rsidDel="005D5C5A">
          <w:rPr>
            <w:szCs w:val="24"/>
          </w:rPr>
          <w:delText xml:space="preserve">The figure below </w:delText>
        </w:r>
      </w:del>
      <w:ins w:id="1883" w:author="Katharina Schleidt" w:date="2022-08-13T18:11:00Z">
        <w:r w:rsidR="005D5C5A">
          <w:rPr>
            <w:szCs w:val="24"/>
          </w:rPr>
          <w:t xml:space="preserve">Figure 5 </w:t>
        </w:r>
      </w:ins>
      <w:r w:rsidRPr="00785C54">
        <w:rPr>
          <w:szCs w:val="24"/>
        </w:rPr>
        <w:t xml:space="preserve">shows </w:t>
      </w:r>
      <w:commentRangeEnd w:id="1881"/>
      <w:r w:rsidR="008058B6">
        <w:rPr>
          <w:rStyle w:val="Marquedecommentaire"/>
          <w:rFonts w:eastAsia="MS Mincho"/>
          <w:lang w:eastAsia="ja-JP"/>
        </w:rPr>
        <w:commentReference w:id="1881"/>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84" w:author="REID-JAMOND Alison" w:date="2022-04-04T14:10:00Z"/>
          <w:szCs w:val="24"/>
        </w:rPr>
      </w:pPr>
      <w:del w:id="1885" w:author="Ilkka Rinne" w:date="2022-09-06T13:49:00Z">
        <w:r w:rsidRPr="00785C54" w:rsidDel="00940977">
          <w:rPr>
            <w:noProof/>
            <w:szCs w:val="24"/>
            <w:lang w:val="fr-FR" w:eastAsia="fr-FR"/>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86"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87"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88"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89"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Corpsdetexte"/>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 xml:space="preserve">example “mass” and “uom”, can be realized through the association of an </w:t>
      </w:r>
      <w:del w:id="1890" w:author="Katharina Schleidt" w:date="2022-08-13T17:00:00Z">
        <w:r w:rsidRPr="00785C54" w:rsidDel="00D5345E">
          <w:rPr>
            <w:szCs w:val="24"/>
          </w:rPr>
          <w:delText xml:space="preserve">observation </w:delText>
        </w:r>
      </w:del>
      <w:ins w:id="1891"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Corpsdetexte"/>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1892" w:author="REID-JAMOND Alison" w:date="2022-04-04T14:10:00Z">
        <w:r w:rsidRPr="00785C54" w:rsidDel="008058B6">
          <w:rPr>
            <w:szCs w:val="24"/>
          </w:rPr>
          <w:delText>:</w:delText>
        </w:r>
      </w:del>
      <w:r w:rsidRPr="00785C54">
        <w:rPr>
          <w:szCs w:val="24"/>
        </w:rPr>
        <w:t xml:space="preserve"> dam empty/full, rainfall observation</w:t>
      </w:r>
      <w:ins w:id="1893" w:author="REID-JAMOND Alison" w:date="2022-04-04T14:10:00Z">
        <w:r w:rsidR="008058B6">
          <w:rPr>
            <w:szCs w:val="24"/>
          </w:rPr>
          <w:t>, etc.</w:t>
        </w:r>
      </w:ins>
      <w:del w:id="1894"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95" w:name="_Toc113373328"/>
      <w:r w:rsidRPr="00785C54">
        <w:rPr>
          <w:rFonts w:eastAsia="Times New Roman"/>
          <w:szCs w:val="24"/>
        </w:rPr>
        <w:t xml:space="preserve">Relationship between Sample and </w:t>
      </w:r>
      <w:commentRangeStart w:id="1896"/>
      <w:r w:rsidRPr="00785C54">
        <w:rPr>
          <w:rFonts w:eastAsia="Times New Roman"/>
          <w:szCs w:val="24"/>
        </w:rPr>
        <w:t>domain features</w:t>
      </w:r>
      <w:commentRangeEnd w:id="1896"/>
      <w:r w:rsidR="008058B6">
        <w:rPr>
          <w:rStyle w:val="Marquedecommentaire"/>
          <w:b w:val="0"/>
        </w:rPr>
        <w:commentReference w:id="1896"/>
      </w:r>
      <w:bookmarkEnd w:id="1895"/>
    </w:p>
    <w:p w14:paraId="732E8318" w14:textId="77777777" w:rsidR="005B5EAD" w:rsidRPr="00785C54" w:rsidRDefault="005B5EAD" w:rsidP="00785C54">
      <w:pPr>
        <w:pStyle w:val="Corpsdetexte"/>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97" w:author="Ilkka Rinne" w:date="2022-09-06T13:51:00Z">
        <w:r w:rsidRPr="00785C54" w:rsidDel="00A425C6">
          <w:rPr>
            <w:noProof/>
            <w:szCs w:val="24"/>
            <w:lang w:val="fr-FR" w:eastAsia="fr-FR"/>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898"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Corpsdetexte"/>
        <w:autoSpaceDE w:val="0"/>
        <w:autoSpaceDN w:val="0"/>
        <w:adjustRightInd w:val="0"/>
        <w:rPr>
          <w:szCs w:val="24"/>
        </w:rPr>
      </w:pPr>
      <w:r w:rsidRPr="00785C54">
        <w:rPr>
          <w:szCs w:val="24"/>
        </w:rPr>
        <w:t xml:space="preserve">Both the Sample and the </w:t>
      </w:r>
      <w:del w:id="1899" w:author="Katharina Schleidt" w:date="2022-08-13T17:24:00Z">
        <w:r w:rsidRPr="00785C54" w:rsidDel="000F7C96">
          <w:rPr>
            <w:szCs w:val="24"/>
          </w:rPr>
          <w:delText>Domain</w:delText>
        </w:r>
      </w:del>
      <w:ins w:id="1900" w:author="Katharina Schleidt" w:date="2022-08-13T17:24:00Z">
        <w:r w:rsidR="000F7C96">
          <w:rPr>
            <w:szCs w:val="24"/>
          </w:rPr>
          <w:t>domain</w:t>
        </w:r>
      </w:ins>
      <w:r w:rsidRPr="00785C54">
        <w:rPr>
          <w:szCs w:val="24"/>
        </w:rPr>
        <w:t xml:space="preserve"> feature </w:t>
      </w:r>
      <w:ins w:id="1901" w:author="Katharina Schleidt" w:date="2022-08-13T15:56:00Z">
        <w:r w:rsidR="002A0086" w:rsidRPr="002A0086">
          <w:rPr>
            <w:szCs w:val="24"/>
          </w:rPr>
          <w:t>can potentially</w:t>
        </w:r>
        <w:r w:rsidR="002A0086">
          <w:rPr>
            <w:szCs w:val="24"/>
          </w:rPr>
          <w:t xml:space="preserve"> </w:t>
        </w:r>
      </w:ins>
      <w:del w:id="1902"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Corpsdetexte"/>
        <w:autoSpaceDE w:val="0"/>
        <w:autoSpaceDN w:val="0"/>
        <w:adjustRightInd w:val="0"/>
        <w:rPr>
          <w:szCs w:val="24"/>
        </w:rPr>
      </w:pPr>
      <w:r w:rsidRPr="00785C54">
        <w:rPr>
          <w:szCs w:val="24"/>
        </w:rPr>
        <w:t xml:space="preserve">Any </w:t>
      </w:r>
      <w:del w:id="1903" w:author="Katharina Schleidt" w:date="2022-08-13T17:24:00Z">
        <w:r w:rsidRPr="00785C54" w:rsidDel="000F7C96">
          <w:rPr>
            <w:szCs w:val="24"/>
          </w:rPr>
          <w:delText>Domain</w:delText>
        </w:r>
      </w:del>
      <w:ins w:id="1904"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Corpsdetexte"/>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Corpsdetexte"/>
        <w:autoSpaceDE w:val="0"/>
        <w:autoSpaceDN w:val="0"/>
        <w:adjustRightInd w:val="0"/>
        <w:rPr>
          <w:szCs w:val="24"/>
        </w:rPr>
      </w:pPr>
      <w:r w:rsidRPr="00785C54">
        <w:rPr>
          <w:szCs w:val="24"/>
        </w:rPr>
        <w:t xml:space="preserve">In this example, </w:t>
      </w:r>
      <w:commentRangeStart w:id="1905"/>
      <w:commentRangeStart w:id="1906"/>
      <w:r w:rsidRPr="00785C54">
        <w:rPr>
          <w:szCs w:val="24"/>
        </w:rPr>
        <w:t xml:space="preserve">Well, Aquifer and FluidBody </w:t>
      </w:r>
      <w:commentRangeEnd w:id="1905"/>
      <w:r w:rsidR="008058B6">
        <w:rPr>
          <w:rStyle w:val="Marquedecommentaire"/>
          <w:rFonts w:eastAsia="MS Mincho"/>
          <w:lang w:eastAsia="ja-JP"/>
        </w:rPr>
        <w:commentReference w:id="1905"/>
      </w:r>
      <w:commentRangeEnd w:id="1906"/>
      <w:r w:rsidR="00D5345E">
        <w:rPr>
          <w:rStyle w:val="Marquedecommentaire"/>
          <w:rFonts w:eastAsia="MS Mincho"/>
          <w:lang w:eastAsia="ja-JP"/>
        </w:rPr>
        <w:commentReference w:id="1906"/>
      </w:r>
      <w:r w:rsidRPr="00785C54">
        <w:rPr>
          <w:szCs w:val="24"/>
        </w:rPr>
        <w:t xml:space="preserve">are modelled outside the OMS model </w:t>
      </w:r>
      <w:ins w:id="1907" w:author="Katharina Schleidt" w:date="2022-08-13T17:02:00Z">
        <w:r w:rsidR="00DA74AC" w:rsidRPr="00DA74AC">
          <w:rPr>
            <w:rStyle w:val="Accentuation"/>
            <w:i w:val="0"/>
            <w:iCs w:val="0"/>
            <w:rPrChange w:id="1908" w:author="Katharina Schleidt" w:date="2022-08-13T17:02:00Z">
              <w:rPr>
                <w:rStyle w:val="Accentuation"/>
                <w:b/>
                <w:bCs/>
              </w:rPr>
            </w:rPrChange>
          </w:rPr>
          <w:t xml:space="preserve">(in OGC:GWML2)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1E652FF5" w:rsidR="005B5EAD" w:rsidRPr="00785C54" w:rsidRDefault="005B5EAD" w:rsidP="00785C54">
      <w:pPr>
        <w:pStyle w:val="Corpsdetexte"/>
        <w:autoSpaceDE w:val="0"/>
        <w:autoSpaceDN w:val="0"/>
        <w:adjustRightInd w:val="0"/>
        <w:rPr>
          <w:szCs w:val="24"/>
        </w:rPr>
      </w:pPr>
      <w:r w:rsidRPr="00785C54">
        <w:rPr>
          <w:szCs w:val="24"/>
        </w:rPr>
        <w:t xml:space="preserve">The Well that samples the Aquifer acts as a proxy to the Aquifer in the observation act. The Well is thus considered as the proximateFeatureOfInterest of the Observation. The sampledFeature (the Aquifer) of the </w:t>
      </w:r>
      <w:del w:id="1909" w:author="Katharina Schleidt" w:date="2022-08-13T17:01:00Z">
        <w:r w:rsidRPr="00785C54" w:rsidDel="00D5345E">
          <w:rPr>
            <w:szCs w:val="24"/>
          </w:rPr>
          <w:delText xml:space="preserve">Well </w:delText>
        </w:r>
      </w:del>
      <w:ins w:id="1910" w:author="Katharina Schleidt" w:date="2022-08-13T17:01:00Z">
        <w:r w:rsidR="00D5345E">
          <w:rPr>
            <w:szCs w:val="24"/>
          </w:rPr>
          <w:t>w</w:t>
        </w:r>
        <w:r w:rsidR="00D5345E" w:rsidRPr="00785C54">
          <w:rPr>
            <w:szCs w:val="24"/>
          </w:rPr>
          <w:t xml:space="preserve">ell </w:t>
        </w:r>
      </w:ins>
      <w:r w:rsidRPr="00785C54">
        <w:rPr>
          <w:szCs w:val="24"/>
        </w:rPr>
        <w:t>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1"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12"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Corpsdetexte"/>
        <w:autoSpaceDE w:val="0"/>
        <w:autoSpaceDN w:val="0"/>
        <w:adjustRightInd w:val="0"/>
        <w:rPr>
          <w:szCs w:val="24"/>
        </w:rPr>
      </w:pPr>
      <w:r w:rsidRPr="00785C54">
        <w:rPr>
          <w:szCs w:val="24"/>
        </w:rPr>
        <w:t xml:space="preserve">Depending on the use case, </w:t>
      </w:r>
      <w:del w:id="1913" w:author="Katharina Schleidt" w:date="2022-08-13T16:10:00Z">
        <w:r w:rsidRPr="00785C54" w:rsidDel="009061F0">
          <w:rPr>
            <w:szCs w:val="24"/>
          </w:rPr>
          <w:delText xml:space="preserve">one might want </w:delText>
        </w:r>
      </w:del>
      <w:ins w:id="1914"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5"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16"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Titre1"/>
        <w:autoSpaceDE w:val="0"/>
        <w:autoSpaceDN w:val="0"/>
        <w:adjustRightInd w:val="0"/>
        <w:rPr>
          <w:rFonts w:eastAsia="Times New Roman"/>
          <w:szCs w:val="24"/>
        </w:rPr>
      </w:pPr>
      <w:bookmarkStart w:id="1917" w:name="_Toc113373329"/>
      <w:r w:rsidRPr="00785C54">
        <w:rPr>
          <w:rFonts w:eastAsia="Times New Roman"/>
          <w:szCs w:val="24"/>
        </w:rPr>
        <w:t>Conceptual Observation schema</w:t>
      </w:r>
      <w:bookmarkEnd w:id="1917"/>
    </w:p>
    <w:p w14:paraId="0838530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918" w:name="_Toc113373330"/>
      <w:r w:rsidRPr="00785C54">
        <w:rPr>
          <w:rFonts w:eastAsia="Times New Roman"/>
          <w:szCs w:val="24"/>
        </w:rPr>
        <w:t>General</w:t>
      </w:r>
      <w:bookmarkEnd w:id="1918"/>
    </w:p>
    <w:p w14:paraId="73D6AFC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19" w:name="_Toc113373331"/>
      <w:r w:rsidRPr="00785C54">
        <w:rPr>
          <w:rFonts w:eastAsia="Times New Roman"/>
          <w:szCs w:val="24"/>
        </w:rPr>
        <w:t>Conceptual Observation model</w:t>
      </w:r>
      <w:bookmarkEnd w:id="1919"/>
    </w:p>
    <w:p w14:paraId="0E214207" w14:textId="79FA5770" w:rsidR="005B5EAD" w:rsidRPr="00785C54" w:rsidRDefault="005B5EAD" w:rsidP="00785C54">
      <w:pPr>
        <w:pStyle w:val="Corpsdetexte"/>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20" w:author="Katharina Schleidt" w:date="2022-08-13T17:36:00Z">
        <w:r w:rsidRPr="00785C54" w:rsidDel="00BE49F6">
          <w:rPr>
            <w:szCs w:val="24"/>
          </w:rPr>
          <w:delText xml:space="preserve">the </w:delText>
        </w:r>
      </w:del>
      <w:del w:id="1921"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2" w:author="Ilkka Rinne" w:date="2022-09-06T13:53:00Z">
        <w:r w:rsidRPr="00785C54" w:rsidDel="0091708C">
          <w:rPr>
            <w:noProof/>
            <w:szCs w:val="24"/>
            <w:lang w:val="fr-FR" w:eastAsia="fr-FR"/>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23"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4" w:name="_Toc113373332"/>
      <w:r w:rsidRPr="00785C54">
        <w:rPr>
          <w:rFonts w:eastAsia="Times New Roman"/>
          <w:szCs w:val="24"/>
        </w:rPr>
        <w:lastRenderedPageBreak/>
        <w:t>Conceptual Observation schema package Requirements Class</w:t>
      </w:r>
      <w:bookmarkEnd w:id="1924"/>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5" w:name="_Toc113373333"/>
      <w:r w:rsidRPr="00785C54">
        <w:rPr>
          <w:rFonts w:eastAsia="Times New Roman"/>
          <w:szCs w:val="24"/>
        </w:rPr>
        <w:t>Association relatedObservation</w:t>
      </w:r>
      <w:bookmarkEnd w:id="1925"/>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1926" w:author="REID-JAMOND Alison" w:date="2022-04-04T14:14:00Z">
              <w:r w:rsidRPr="00785C54" w:rsidDel="008058B6">
                <w:rPr>
                  <w:szCs w:val="24"/>
                </w:rPr>
                <w:delText xml:space="preserve">SHALL </w:delText>
              </w:r>
            </w:del>
            <w:ins w:id="1927"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Titre2"/>
        <w:tabs>
          <w:tab w:val="left" w:pos="400"/>
        </w:tabs>
        <w:autoSpaceDE w:val="0"/>
        <w:autoSpaceDN w:val="0"/>
        <w:adjustRightInd w:val="0"/>
        <w:rPr>
          <w:rFonts w:eastAsia="Times New Roman"/>
          <w:szCs w:val="24"/>
        </w:rPr>
      </w:pPr>
      <w:bookmarkStart w:id="1928" w:name="_Toc113373334"/>
      <w:r w:rsidRPr="00785C54">
        <w:rPr>
          <w:rFonts w:eastAsia="Times New Roman"/>
          <w:szCs w:val="24"/>
        </w:rPr>
        <w:t>Observation</w:t>
      </w:r>
      <w:bookmarkEnd w:id="1928"/>
    </w:p>
    <w:p w14:paraId="075D4D6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9" w:name="_Toc113373335"/>
      <w:r w:rsidRPr="00785C54">
        <w:rPr>
          <w:rFonts w:eastAsia="Times New Roman"/>
          <w:szCs w:val="24"/>
        </w:rPr>
        <w:t>Observation Requirements Class</w:t>
      </w:r>
      <w:bookmarkEnd w:id="1929"/>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30" w:author="Katharina Schleidt" w:date="2022-08-13T15:38:00Z">
              <w:r w:rsidRPr="00785C54" w:rsidDel="001574A6">
                <w:rPr>
                  <w:szCs w:val="24"/>
                </w:rPr>
                <w:delText>-</w:delText>
              </w:r>
            </w:del>
            <w:ins w:id="1931"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2" w:name="_Toc113373336"/>
      <w:commentRangeStart w:id="1933"/>
      <w:r w:rsidRPr="00785C54">
        <w:rPr>
          <w:rFonts w:eastAsia="Times New Roman"/>
          <w:szCs w:val="24"/>
        </w:rPr>
        <w:t>Interface Observation</w:t>
      </w:r>
      <w:commentRangeEnd w:id="1933"/>
      <w:r w:rsidR="008058B6">
        <w:rPr>
          <w:rStyle w:val="Marquedecommentaire"/>
          <w:b w:val="0"/>
        </w:rPr>
        <w:commentReference w:id="1933"/>
      </w:r>
      <w:bookmarkEnd w:id="19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34" w:author="Katharina Schleidt" w:date="2022-08-10T19:54:00Z">
              <w:r>
                <w:t xml:space="preserve">An </w:t>
              </w:r>
              <w:r w:rsidRPr="00DA74AC">
                <w:rPr>
                  <w:b/>
                  <w:bCs/>
                  <w:rPrChange w:id="1935" w:author="Katharina Schleidt" w:date="2022-08-13T17:03:00Z">
                    <w:rPr/>
                  </w:rPrChange>
                </w:rPr>
                <w:t>Observation</w:t>
              </w:r>
              <w:r>
                <w:t xml:space="preserve"> shall be defined as</w:t>
              </w:r>
            </w:ins>
            <w:ins w:id="1936" w:author="Katharina Schleidt" w:date="2022-08-25T13:50:00Z">
              <w:r w:rsidR="007376C2">
                <w:t xml:space="preserve"> </w:t>
              </w:r>
            </w:ins>
            <w:del w:id="1937"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38" w:author="REID-JAMOND Alison" w:date="2022-04-04T14:14:00Z">
        <w:r w:rsidR="008058B6">
          <w:rPr>
            <w:szCs w:val="24"/>
          </w:rPr>
          <w:t>.</w:t>
        </w:r>
      </w:ins>
      <w:del w:id="1939"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40" w:name="_Toc113373337"/>
      <w:r w:rsidRPr="00785C54">
        <w:rPr>
          <w:rFonts w:eastAsia="Times New Roman"/>
          <w:szCs w:val="24"/>
        </w:rPr>
        <w:t>Attribute phenomenonTime</w:t>
      </w:r>
      <w:bookmarkEnd w:id="19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41" w:author="Katharina Schleidt" w:date="2022-08-25T13:50:00Z">
              <w:r w:rsidRPr="00785C54" w:rsidDel="007376C2">
                <w:rPr>
                  <w:szCs w:val="24"/>
                </w:rPr>
                <w:delText xml:space="preserve">that </w:delText>
              </w:r>
            </w:del>
            <w:ins w:id="1942"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1943" w:author="REID-JAMOND Alison" w:date="2022-04-04T14:14:00Z">
              <w:r w:rsidRPr="00785C54" w:rsidDel="008058B6">
                <w:rPr>
                  <w:szCs w:val="24"/>
                </w:rPr>
                <w:delText xml:space="preserve">SHALL </w:delText>
              </w:r>
            </w:del>
            <w:ins w:id="1944"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45" w:author="Katharina Schleidt" w:date="2022-08-13T16:15:00Z"/>
          <w:szCs w:val="24"/>
        </w:rPr>
      </w:pPr>
      <w:commentRangeStart w:id="1946"/>
      <w:r w:rsidRPr="00785C54">
        <w:rPr>
          <w:szCs w:val="24"/>
        </w:rPr>
        <w:t>NOTE 1</w:t>
      </w:r>
      <w:r w:rsidRPr="00785C54">
        <w:rPr>
          <w:szCs w:val="24"/>
        </w:rPr>
        <w:tab/>
      </w:r>
      <w:ins w:id="1947" w:author="Katharina Schleidt" w:date="2022-08-13T16:15:00Z">
        <w:r w:rsidR="00325C73">
          <w:t>The phenomenonTime is often the time of interaction with a real-world feature either by a SamplingProcedure (time at which a Sample has been taken) or by an ObservingProcedure.</w:t>
        </w:r>
      </w:ins>
      <w:del w:id="1948" w:author="Katharina Schleidt" w:date="2022-08-13T16:15:00Z">
        <w:r w:rsidRPr="00785C54" w:rsidDel="00325C73">
          <w:rPr>
            <w:szCs w:val="24"/>
          </w:rPr>
          <w:delText xml:space="preserve">The phenomenonTime is often the time </w:delText>
        </w:r>
      </w:del>
      <w:ins w:id="1949" w:author="REID-JAMOND Alison" w:date="2022-04-04T14:15:00Z">
        <w:del w:id="1950" w:author="Katharina Schleidt" w:date="2022-08-13T16:15:00Z">
          <w:r w:rsidR="008058B6" w:rsidDel="00325C73">
            <w:rPr>
              <w:szCs w:val="24"/>
            </w:rPr>
            <w:delText xml:space="preserve">at which </w:delText>
          </w:r>
        </w:del>
      </w:ins>
      <w:del w:id="1951"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2" w:author="Katharina Schleidt" w:date="2022-08-13T16:15:00Z"/>
          <w:szCs w:val="24"/>
        </w:rPr>
      </w:pPr>
      <w:del w:id="1953"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46"/>
        <w:r w:rsidR="008058B6" w:rsidDel="00325C73">
          <w:rPr>
            <w:rStyle w:val="Marquedecommentaire"/>
            <w:rFonts w:eastAsia="MS Mincho"/>
            <w:lang w:eastAsia="ja-JP"/>
          </w:rPr>
          <w:commentReference w:id="1946"/>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54"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55" w:author="Katharina Schleidt" w:date="2022-08-13T16:15:00Z">
        <w:r w:rsidR="00325C73">
          <w:rPr>
            <w:szCs w:val="24"/>
          </w:rPr>
          <w:t>2</w:t>
        </w:r>
      </w:ins>
      <w:del w:id="1956"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57" w:author="REID-JAMOND Alison" w:date="2022-04-04T14:16:00Z">
              <w:r w:rsidRPr="00785C54" w:rsidDel="008058B6">
                <w:rPr>
                  <w:szCs w:val="24"/>
                </w:rPr>
                <w:delText xml:space="preserve">SHALL </w:delText>
              </w:r>
            </w:del>
            <w:ins w:id="1958"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59" w:author="REID-JAMOND Alison" w:date="2022-04-04T14:16:00Z">
              <w:r w:rsidRPr="00785C54" w:rsidDel="008058B6">
                <w:rPr>
                  <w:szCs w:val="24"/>
                </w:rPr>
                <w:delText xml:space="preserve">SHOULD </w:delText>
              </w:r>
            </w:del>
            <w:ins w:id="1960"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1" w:name="_Toc113373338"/>
      <w:r w:rsidRPr="00785C54">
        <w:rPr>
          <w:rFonts w:eastAsia="Times New Roman"/>
          <w:szCs w:val="24"/>
        </w:rPr>
        <w:t>Attribute resultTime</w:t>
      </w:r>
      <w:bookmarkEnd w:id="19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1962" w:author="REID-JAMOND Alison" w:date="2022-04-04T14:16:00Z">
              <w:r w:rsidRPr="00785C54" w:rsidDel="008058B6">
                <w:rPr>
                  <w:szCs w:val="24"/>
                </w:rPr>
                <w:delText xml:space="preserve">SHALL </w:delText>
              </w:r>
            </w:del>
            <w:ins w:id="1963"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4" w:author="REID-JAMOND Alison" w:date="2022-04-04T14:16:00Z">
              <w:r w:rsidRPr="00785C54" w:rsidDel="008058B6">
                <w:rPr>
                  <w:szCs w:val="24"/>
                </w:rPr>
                <w:delText xml:space="preserve">SHALL </w:delText>
              </w:r>
            </w:del>
            <w:ins w:id="1965"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6" w:name="_Toc113373339"/>
      <w:r w:rsidRPr="00785C54">
        <w:rPr>
          <w:rFonts w:eastAsia="Times New Roman"/>
          <w:szCs w:val="24"/>
        </w:rPr>
        <w:t>Attribute validTime</w:t>
      </w:r>
      <w:bookmarkEnd w:id="19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1967" w:author="REID-JAMOND Alison" w:date="2022-04-04T14:16:00Z">
              <w:r w:rsidRPr="00785C54" w:rsidDel="008058B6">
                <w:rPr>
                  <w:szCs w:val="24"/>
                </w:rPr>
                <w:delText xml:space="preserve">SHALL </w:delText>
              </w:r>
            </w:del>
            <w:ins w:id="1968"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69"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Corpsdetexte"/>
      </w:pPr>
      <w:r w:rsidRPr="00785C54">
        <w:br w:type="page"/>
      </w:r>
    </w:p>
    <w:p w14:paraId="3FB788F5" w14:textId="1754D2D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70" w:name="_Toc113373340"/>
      <w:r w:rsidRPr="00785C54">
        <w:rPr>
          <w:rFonts w:eastAsia="Times New Roman"/>
          <w:szCs w:val="24"/>
        </w:rPr>
        <w:lastRenderedPageBreak/>
        <w:t>Association featureOfInterest</w:t>
      </w:r>
      <w:bookmarkEnd w:id="19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1971" w:author="REID-JAMOND Alison" w:date="2022-04-04T14:16:00Z">
              <w:r w:rsidRPr="00785C54" w:rsidDel="008058B6">
                <w:rPr>
                  <w:szCs w:val="24"/>
                </w:rPr>
                <w:delText xml:space="preserve">SHALL </w:delText>
              </w:r>
            </w:del>
            <w:ins w:id="1972"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73" w:author="Katharina Schleidt" w:date="2022-08-10T19:20:00Z"/>
          <w:szCs w:val="24"/>
        </w:rPr>
      </w:pPr>
      <w:moveFromRangeStart w:id="1974" w:author="Katharina Schleidt" w:date="2022-08-10T19:20:00Z" w:name="move111051638"/>
      <w:moveFrom w:id="1975" w:author="Katharina Schleidt" w:date="2022-08-10T19:20:00Z">
        <w:r w:rsidRPr="00785C54" w:rsidDel="00113B7F">
          <w:rPr>
            <w:szCs w:val="24"/>
          </w:rPr>
          <w:t>NOTE 1</w:t>
        </w:r>
        <w:r w:rsidRPr="00785C54" w:rsidDel="00113B7F">
          <w:rPr>
            <w:szCs w:val="24"/>
          </w:rPr>
          <w:tab/>
          <w:t>The featureOfInterest can be of Any type</w:t>
        </w:r>
        <w:ins w:id="1976" w:author="REID-JAMOND Alison" w:date="2022-04-04T14:17:00Z">
          <w:r w:rsidR="008058B6" w:rsidDel="00113B7F">
            <w:rPr>
              <w:szCs w:val="24"/>
            </w:rPr>
            <w:t>.</w:t>
          </w:r>
        </w:ins>
      </w:moveFrom>
    </w:p>
    <w:moveFromRangeEnd w:id="1974"/>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77" w:author="Katharina Schleidt" w:date="2022-08-10T19:20:00Z"/>
          <w:szCs w:val="24"/>
        </w:rPr>
      </w:pPr>
      <w:moveToRangeStart w:id="1978" w:author="Katharina Schleidt" w:date="2022-08-10T19:20:00Z" w:name="move111051638"/>
      <w:moveTo w:id="1979" w:author="Katharina Schleidt" w:date="2022-08-10T19:20:00Z">
        <w:r w:rsidRPr="00785C54">
          <w:rPr>
            <w:szCs w:val="24"/>
          </w:rPr>
          <w:t>NOTE 1</w:t>
        </w:r>
        <w:r w:rsidRPr="00785C54">
          <w:rPr>
            <w:szCs w:val="24"/>
          </w:rPr>
          <w:tab/>
          <w:t>The featureOfInterest can be of Any type</w:t>
        </w:r>
        <w:r>
          <w:rPr>
            <w:szCs w:val="24"/>
          </w:rPr>
          <w:t>.</w:t>
        </w:r>
      </w:moveTo>
    </w:p>
    <w:moveToRangeEnd w:id="1978"/>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80" w:author="Katharina Schleidt" w:date="2022-08-13T15:40:00Z">
        <w:r w:rsidR="001574A6" w:rsidRPr="001574A6">
          <w:rPr>
            <w:szCs w:val="24"/>
          </w:rPr>
          <w:t xml:space="preserve">This object is </w:t>
        </w:r>
      </w:ins>
      <w:ins w:id="1981" w:author="Katharina Schleidt" w:date="2022-08-13T15:41:00Z">
        <w:r w:rsidR="001574A6">
          <w:rPr>
            <w:szCs w:val="24"/>
          </w:rPr>
          <w:t xml:space="preserve">either </w:t>
        </w:r>
      </w:ins>
      <w:ins w:id="1982" w:author="Katharina Schleidt" w:date="2022-08-13T15:40:00Z">
        <w:r w:rsidR="001574A6" w:rsidRPr="001574A6">
          <w:rPr>
            <w:szCs w:val="24"/>
          </w:rPr>
          <w:t xml:space="preserve">the real-world object whose properties are under observation, or </w:t>
        </w:r>
      </w:ins>
      <w:ins w:id="1983" w:author="Katharina Schleidt" w:date="2022-08-13T15:41:00Z">
        <w:r w:rsidR="001574A6">
          <w:rPr>
            <w:szCs w:val="24"/>
          </w:rPr>
          <w:t xml:space="preserve">it </w:t>
        </w:r>
      </w:ins>
      <w:ins w:id="1984"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1985" w:author="Katharina Schleidt" w:date="2022-08-13T15:40:00Z">
        <w:r w:rsidRPr="00785C54" w:rsidDel="001574A6">
          <w:rPr>
            <w:szCs w:val="24"/>
          </w:rPr>
          <w:delText xml:space="preserve">This object is the real-world object whose properties are under observation, </w:delText>
        </w:r>
        <w:commentRangeStart w:id="1986"/>
        <w:r w:rsidRPr="00785C54" w:rsidDel="001574A6">
          <w:rPr>
            <w:szCs w:val="24"/>
          </w:rPr>
          <w:delText>or is an object created with the intention to sample the real-world object,</w:delText>
        </w:r>
        <w:commentRangeEnd w:id="1986"/>
        <w:r w:rsidR="008058B6" w:rsidDel="001574A6">
          <w:rPr>
            <w:rStyle w:val="Marquedecommentaire"/>
            <w:rFonts w:eastAsia="MS Mincho"/>
            <w:lang w:eastAsia="ja-JP"/>
          </w:rPr>
          <w:commentReference w:id="1986"/>
        </w:r>
        <w:r w:rsidRPr="00785C54" w:rsidDel="001574A6">
          <w:rPr>
            <w:szCs w:val="24"/>
          </w:rPr>
          <w:delText xml:space="preserve"> as described </w:delText>
        </w:r>
        <w:commentRangeStart w:id="1987"/>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87"/>
        <w:r w:rsidR="008058B6" w:rsidDel="001574A6">
          <w:rPr>
            <w:rStyle w:val="Marquedecommentaire"/>
            <w:rFonts w:eastAsia="MS Mincho"/>
            <w:lang w:eastAsia="ja-JP"/>
          </w:rPr>
          <w:commentReference w:id="1987"/>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88" w:author="REID-JAMOND Alison" w:date="2022-04-04T14:18:00Z">
              <w:r w:rsidRPr="00785C54" w:rsidDel="008058B6">
                <w:rPr>
                  <w:szCs w:val="24"/>
                </w:rPr>
                <w:delText xml:space="preserve">SHALL </w:delText>
              </w:r>
            </w:del>
            <w:ins w:id="1989"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1990" w:author="REID-JAMOND Alison" w:date="2022-04-04T14:19:00Z">
              <w:r w:rsidRPr="00785C54" w:rsidDel="008058B6">
                <w:rPr>
                  <w:szCs w:val="24"/>
                </w:rPr>
                <w:delText xml:space="preserve">MAY </w:delText>
              </w:r>
            </w:del>
            <w:ins w:id="1991"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1992" w:author="REID-JAMOND Alison" w:date="2022-04-04T14:19:00Z">
              <w:r w:rsidRPr="00785C54" w:rsidDel="008058B6">
                <w:rPr>
                  <w:szCs w:val="24"/>
                </w:rPr>
                <w:delText xml:space="preserve">SHALL </w:delText>
              </w:r>
            </w:del>
            <w:ins w:id="1993"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94" w:name="_Toc113373341"/>
      <w:r w:rsidRPr="00785C54">
        <w:rPr>
          <w:rFonts w:eastAsia="Times New Roman"/>
          <w:szCs w:val="24"/>
        </w:rPr>
        <w:t>Association observedProperty</w:t>
      </w:r>
      <w:bookmarkEnd w:id="19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1995" w:author="REID-JAMOND Alison" w:date="2022-04-04T14:19:00Z">
              <w:r w:rsidRPr="00785C54" w:rsidDel="008058B6">
                <w:rPr>
                  <w:szCs w:val="24"/>
                </w:rPr>
                <w:delText xml:space="preserve">SHALL </w:delText>
              </w:r>
            </w:del>
            <w:ins w:id="1996"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1997" w:author="REID-JAMOND Alison" w:date="2022-04-04T14:19:00Z">
              <w:r w:rsidR="008058B6">
                <w:rPr>
                  <w:szCs w:val="24"/>
                </w:rPr>
                <w:t>shall</w:t>
              </w:r>
            </w:ins>
            <w:del w:id="1998"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99" w:name="_Toc113373342"/>
      <w:r w:rsidRPr="00785C54">
        <w:rPr>
          <w:rFonts w:eastAsia="Times New Roman"/>
          <w:szCs w:val="24"/>
        </w:rPr>
        <w:t>Association result</w:t>
      </w:r>
      <w:bookmarkEnd w:id="19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00" w:author="REID-JAMOND Alison" w:date="2022-04-04T14:19:00Z">
              <w:r w:rsidR="008058B6">
                <w:rPr>
                  <w:szCs w:val="24"/>
                </w:rPr>
                <w:t>shall</w:t>
              </w:r>
            </w:ins>
            <w:del w:id="2001"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02"/>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03" w:author="Katharina Schleidt" w:date="2022-08-13T16:00:00Z">
        <w:r w:rsidRPr="00785C54" w:rsidDel="00DD1147">
          <w:rPr>
            <w:szCs w:val="24"/>
          </w:rPr>
          <w:delText xml:space="preserve">may </w:delText>
        </w:r>
      </w:del>
      <w:ins w:id="2004" w:author="Katharina Schleidt" w:date="2022-08-13T16:00:00Z">
        <w:r w:rsidR="00DD1147">
          <w:rPr>
            <w:szCs w:val="24"/>
          </w:rPr>
          <w:t>can</w:t>
        </w:r>
        <w:r w:rsidR="00DD1147" w:rsidRPr="00785C54">
          <w:rPr>
            <w:szCs w:val="24"/>
          </w:rPr>
          <w:t xml:space="preserve"> </w:t>
        </w:r>
      </w:ins>
      <w:r w:rsidRPr="00785C54">
        <w:rPr>
          <w:szCs w:val="24"/>
        </w:rPr>
        <w:t>be a coverage.</w:t>
      </w:r>
      <w:commentRangeEnd w:id="2002"/>
      <w:r w:rsidR="008058B6">
        <w:rPr>
          <w:rStyle w:val="Marquedecommentaire"/>
          <w:rFonts w:eastAsia="MS Mincho"/>
          <w:lang w:eastAsia="ja-JP"/>
        </w:rPr>
        <w:commentReference w:id="2002"/>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05" w:author="REID-JAMOND Alison" w:date="2022-04-04T14:21:00Z">
              <w:r w:rsidRPr="00785C54" w:rsidDel="008058B6">
                <w:rPr>
                  <w:szCs w:val="24"/>
                </w:rPr>
                <w:delText xml:space="preserve">SHALL </w:delText>
              </w:r>
            </w:del>
            <w:ins w:id="2006"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07"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08" w:name="_Toc113373343"/>
      <w:r w:rsidRPr="00785C54">
        <w:rPr>
          <w:rFonts w:eastAsia="Times New Roman"/>
          <w:szCs w:val="24"/>
        </w:rPr>
        <w:t>Association observingProcedure</w:t>
      </w:r>
      <w:bookmarkEnd w:id="20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2009" w:author="REID-JAMOND Alison" w:date="2022-04-04T14:21:00Z">
              <w:r w:rsidRPr="00785C54" w:rsidDel="008058B6">
                <w:rPr>
                  <w:szCs w:val="24"/>
                </w:rPr>
                <w:delText xml:space="preserve"> SHALL</w:delText>
              </w:r>
            </w:del>
            <w:ins w:id="2010" w:author="REID-JAMOND Alison" w:date="2022-04-04T14:21:00Z">
              <w:r w:rsidR="008058B6">
                <w:rPr>
                  <w:szCs w:val="24"/>
                </w:rPr>
                <w:t>shall</w:t>
              </w:r>
            </w:ins>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11"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Corpsdetexte"/>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12" w:author="REID-JAMOND Alison" w:date="2022-04-04T14:21:00Z">
              <w:r w:rsidRPr="00785C54" w:rsidDel="008058B6">
                <w:rPr>
                  <w:szCs w:val="24"/>
                </w:rPr>
                <w:delText xml:space="preserve">SHALL </w:delText>
              </w:r>
            </w:del>
            <w:ins w:id="2013"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4" w:name="_Toc113373344"/>
      <w:r w:rsidRPr="00785C54">
        <w:rPr>
          <w:rFonts w:eastAsia="Times New Roman"/>
          <w:szCs w:val="24"/>
        </w:rPr>
        <w:t>Association observer</w:t>
      </w:r>
      <w:bookmarkEnd w:id="20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15"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16"/>
            <w:del w:id="2017" w:author="Katharina Schleidt" w:date="2022-08-10T19:13:00Z">
              <w:r w:rsidRPr="00785C54" w:rsidDel="002F2035">
                <w:rPr>
                  <w:szCs w:val="24"/>
                </w:rPr>
                <w:delText>SHALL</w:delText>
              </w:r>
            </w:del>
            <w:ins w:id="2018" w:author="Katharina Schleidt" w:date="2022-08-10T19:13:00Z">
              <w:r w:rsidR="002F2035">
                <w:rPr>
                  <w:szCs w:val="24"/>
                </w:rPr>
                <w:t>shall</w:t>
              </w:r>
            </w:ins>
            <w:r w:rsidRPr="00785C54">
              <w:rPr>
                <w:szCs w:val="24"/>
              </w:rPr>
              <w:t xml:space="preserve"> </w:t>
            </w:r>
            <w:commentRangeEnd w:id="2016"/>
            <w:r w:rsidR="008058B6">
              <w:rPr>
                <w:rStyle w:val="Marquedecommentaire"/>
                <w:rFonts w:eastAsia="MS Mincho"/>
                <w:lang w:eastAsia="ja-JP"/>
              </w:rPr>
              <w:commentReference w:id="2016"/>
            </w:r>
            <w:r w:rsidRPr="00785C54">
              <w:rPr>
                <w:szCs w:val="24"/>
              </w:rPr>
              <w:t>be used.</w:t>
            </w:r>
          </w:p>
        </w:tc>
      </w:tr>
    </w:tbl>
    <w:p w14:paraId="57577C42" w14:textId="32C5C46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9" w:name="_Toc113373345"/>
      <w:r w:rsidRPr="00785C54">
        <w:rPr>
          <w:rFonts w:eastAsia="Times New Roman"/>
          <w:szCs w:val="24"/>
        </w:rPr>
        <w:t>Association host</w:t>
      </w:r>
      <w:bookmarkEnd w:id="20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20" w:author="Katharina Schleidt" w:date="2022-08-10T19:13:00Z">
              <w:r w:rsidRPr="00785C54" w:rsidDel="002F2035">
                <w:rPr>
                  <w:szCs w:val="24"/>
                </w:rPr>
                <w:delText>SHALL</w:delText>
              </w:r>
            </w:del>
            <w:ins w:id="2021"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2" w:name="_Toc113373346"/>
      <w:r w:rsidRPr="00785C54">
        <w:rPr>
          <w:rFonts w:eastAsia="Times New Roman"/>
          <w:szCs w:val="24"/>
        </w:rPr>
        <w:t>Constraint Observer or Host</w:t>
      </w:r>
      <w:bookmarkEnd w:id="202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23" w:author="Katharina Schleidt" w:date="2022-08-10T19:15:00Z">
              <w:r w:rsidRPr="00785C54" w:rsidDel="002F2035">
                <w:rPr>
                  <w:szCs w:val="24"/>
                </w:rPr>
                <w:delText>SHOULD</w:delText>
              </w:r>
            </w:del>
            <w:ins w:id="2024"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5" w:name="_Toc113373347"/>
      <w:r w:rsidRPr="00785C54">
        <w:rPr>
          <w:rFonts w:eastAsia="Times New Roman"/>
          <w:szCs w:val="24"/>
        </w:rPr>
        <w:t>Constraint ObservableProperty characteristic associated with featureOfInterest</w:t>
      </w:r>
      <w:bookmarkEnd w:id="202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026" w:author="Katharina Schleidt" w:date="2022-08-10T19:15:00Z">
              <w:r w:rsidRPr="00785C54" w:rsidDel="002F2035">
                <w:rPr>
                  <w:szCs w:val="24"/>
                </w:rPr>
                <w:delText>SHOULD</w:delText>
              </w:r>
            </w:del>
            <w:ins w:id="2027"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8" w:name="_Toc113373348"/>
      <w:r w:rsidRPr="00785C54">
        <w:rPr>
          <w:rFonts w:eastAsia="Times New Roman"/>
          <w:szCs w:val="24"/>
        </w:rPr>
        <w:lastRenderedPageBreak/>
        <w:t>Constraint suitable ObservableProperty</w:t>
      </w:r>
      <w:bookmarkEnd w:id="202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029" w:author="Katharina Schleidt" w:date="2022-08-10T19:15:00Z">
              <w:r w:rsidRPr="00785C54" w:rsidDel="002F2035">
                <w:rPr>
                  <w:szCs w:val="24"/>
                </w:rPr>
                <w:delText>SHOULD</w:delText>
              </w:r>
            </w:del>
            <w:ins w:id="2030"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1" w:name="_Toc113373349"/>
      <w:r w:rsidRPr="00785C54">
        <w:rPr>
          <w:rFonts w:eastAsia="Times New Roman"/>
          <w:szCs w:val="24"/>
        </w:rPr>
        <w:t>Constraint suitable result type</w:t>
      </w:r>
      <w:bookmarkEnd w:id="203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32" w:author="Katharina Schleidt" w:date="2022-08-10T19:15:00Z">
              <w:r w:rsidRPr="00785C54" w:rsidDel="002F2035">
                <w:rPr>
                  <w:szCs w:val="24"/>
                </w:rPr>
                <w:delText>SHOULD</w:delText>
              </w:r>
            </w:del>
            <w:ins w:id="2033"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4" w:name="_Toc113373350"/>
      <w:r w:rsidRPr="00785C54">
        <w:rPr>
          <w:rFonts w:eastAsia="Times New Roman"/>
          <w:szCs w:val="24"/>
        </w:rPr>
        <w:t>Constraint unit of measure</w:t>
      </w:r>
      <w:bookmarkEnd w:id="203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35" w:author="Katharina Schleidt" w:date="2022-08-10T19:13:00Z">
              <w:r w:rsidRPr="00785C54" w:rsidDel="002F2035">
                <w:rPr>
                  <w:szCs w:val="24"/>
                </w:rPr>
                <w:delText>SHALL</w:delText>
              </w:r>
            </w:del>
            <w:ins w:id="2036"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37" w:author="Katharina Schleidt" w:date="2022-08-10T19:13:00Z">
              <w:r w:rsidRPr="00785C54" w:rsidDel="002F2035">
                <w:rPr>
                  <w:szCs w:val="24"/>
                </w:rPr>
                <w:delText>SHALL</w:delText>
              </w:r>
            </w:del>
            <w:ins w:id="2038"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39" w:author="Katharina Schleidt" w:date="2022-08-10T19:15:00Z">
              <w:r w:rsidRPr="00785C54" w:rsidDel="002F2035">
                <w:rPr>
                  <w:szCs w:val="24"/>
                </w:rPr>
                <w:delText>SHOULD</w:delText>
              </w:r>
            </w:del>
            <w:ins w:id="2040"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41"/>
      <w:r w:rsidRPr="00785C54">
        <w:rPr>
          <w:szCs w:val="24"/>
        </w:rPr>
        <w:t>NOTE</w:t>
      </w:r>
      <w:ins w:id="2042"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43" w:author="Katharina Schleidt" w:date="2022-08-13T15:57:00Z">
        <w:r w:rsidRPr="00785C54" w:rsidDel="002A0086">
          <w:rPr>
            <w:szCs w:val="24"/>
          </w:rPr>
          <w:delText xml:space="preserve">should </w:delText>
        </w:r>
      </w:del>
      <w:ins w:id="2044"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41"/>
      <w:r w:rsidR="008058B6">
        <w:rPr>
          <w:rStyle w:val="Marquedecommentaire"/>
          <w:rFonts w:eastAsia="MS Mincho"/>
          <w:lang w:eastAsia="ja-JP"/>
        </w:rPr>
        <w:commentReference w:id="2041"/>
      </w:r>
      <w:r w:rsidRPr="00785C54">
        <w:rPr>
          <w:szCs w:val="24"/>
        </w:rPr>
        <w:t>(e.g., referencing</w:t>
      </w:r>
      <w:ins w:id="2045"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46"/>
      <w:commentRangeStart w:id="2047"/>
      <w:r w:rsidR="00DD2582">
        <w:rPr>
          <w:rStyle w:val="Lienhypertexte"/>
          <w:szCs w:val="24"/>
          <w:lang w:val="en-GB" w:eastAsia="ja-JP"/>
        </w:rPr>
        <w:fldChar w:fldCharType="begin"/>
      </w:r>
      <w:r w:rsidR="00DD2582">
        <w:rPr>
          <w:rStyle w:val="Lienhypertexte"/>
          <w:szCs w:val="24"/>
          <w:lang w:val="en-GB" w:eastAsia="ja-JP"/>
        </w:rPr>
        <w:instrText xml:space="preserve"> HYPERLINK "http://qudt.org/vocab/unit/UNITLESS" </w:instrText>
      </w:r>
      <w:r w:rsidR="00DD2582">
        <w:rPr>
          <w:rStyle w:val="Lienhypertexte"/>
          <w:szCs w:val="24"/>
          <w:lang w:val="en-GB" w:eastAsia="ja-JP"/>
        </w:rPr>
        <w:fldChar w:fldCharType="separate"/>
      </w:r>
      <w:r w:rsidRPr="00785C54">
        <w:rPr>
          <w:rStyle w:val="Lienhypertexte"/>
          <w:szCs w:val="24"/>
          <w:lang w:val="en-GB" w:eastAsia="ja-JP"/>
        </w:rPr>
        <w:t>http://qudt.org/vocab/unit/UNITLESS</w:t>
      </w:r>
      <w:r w:rsidR="00DD2582">
        <w:rPr>
          <w:rStyle w:val="Lienhypertexte"/>
          <w:szCs w:val="24"/>
          <w:lang w:val="en-GB" w:eastAsia="ja-JP"/>
        </w:rPr>
        <w:fldChar w:fldCharType="end"/>
      </w:r>
      <w:commentRangeEnd w:id="2046"/>
      <w:r w:rsidR="008058B6">
        <w:rPr>
          <w:rStyle w:val="Marquedecommentaire"/>
          <w:rFonts w:eastAsia="MS Mincho"/>
          <w:lang w:eastAsia="ja-JP"/>
        </w:rPr>
        <w:commentReference w:id="2046"/>
      </w:r>
      <w:commentRangeEnd w:id="2047"/>
      <w:r w:rsidR="008B6B3B">
        <w:rPr>
          <w:rStyle w:val="Marquedecommentaire"/>
          <w:rFonts w:eastAsia="MS Mincho"/>
          <w:lang w:eastAsia="ja-JP"/>
        </w:rPr>
        <w:commentReference w:id="2047"/>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48"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049" w:name="_Toc113373351"/>
      <w:r w:rsidRPr="00785C54">
        <w:rPr>
          <w:rFonts w:eastAsia="Times New Roman"/>
          <w:szCs w:val="24"/>
        </w:rPr>
        <w:t>ObservableProperty</w:t>
      </w:r>
      <w:bookmarkEnd w:id="2049"/>
    </w:p>
    <w:p w14:paraId="6B8FA6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50" w:name="_Toc113373352"/>
      <w:r w:rsidRPr="00785C54">
        <w:rPr>
          <w:rFonts w:eastAsia="Times New Roman"/>
          <w:szCs w:val="24"/>
        </w:rPr>
        <w:t>ObservableProperty Requirements Class</w:t>
      </w:r>
      <w:bookmarkEnd w:id="205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51" w:name="_Toc113373353"/>
      <w:r w:rsidRPr="00785C54">
        <w:rPr>
          <w:rFonts w:eastAsia="Times New Roman"/>
          <w:szCs w:val="24"/>
        </w:rPr>
        <w:lastRenderedPageBreak/>
        <w:t>Interface ObservableProperty</w:t>
      </w:r>
      <w:bookmarkEnd w:id="20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52" w:author="Katharina Schleidt" w:date="2022-08-10T19:55:00Z">
              <w:r>
                <w:t xml:space="preserve">An </w:t>
              </w:r>
              <w:r w:rsidRPr="00E91BC4">
                <w:rPr>
                  <w:b/>
                  <w:bCs/>
                  <w:szCs w:val="24"/>
                  <w:rPrChange w:id="2053" w:author="Katharina Schleidt" w:date="2022-08-13T17:28:00Z">
                    <w:rPr>
                      <w:szCs w:val="24"/>
                    </w:rPr>
                  </w:rPrChange>
                </w:rPr>
                <w:t>ObservableProperty</w:t>
              </w:r>
              <w:r>
                <w:t xml:space="preserve"> shall be defined as </w:t>
              </w:r>
            </w:ins>
            <w:del w:id="2054" w:author="Katharina Schleidt" w:date="2022-08-10T19:55:00Z">
              <w:r w:rsidR="005B5EAD" w:rsidRPr="00785C54" w:rsidDel="004C36B0">
                <w:rPr>
                  <w:szCs w:val="24"/>
                </w:rPr>
                <w:delText xml:space="preserve">A </w:delText>
              </w:r>
            </w:del>
            <w:ins w:id="2055"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56"/>
      <w:r w:rsidRPr="00785C54">
        <w:t>On a groundwater well</w:t>
      </w:r>
      <w:ins w:id="2057" w:author="Katharina Schleidt" w:date="2022-08-12T19:10:00Z">
        <w:r w:rsidR="009A7292">
          <w:t>,</w:t>
        </w:r>
      </w:ins>
      <w:ins w:id="2058" w:author="Katharina Schleidt" w:date="2022-08-12T19:14:00Z">
        <w:r w:rsidR="009A7292">
          <w:t xml:space="preserve"> the</w:t>
        </w:r>
      </w:ins>
      <w:del w:id="2059" w:author="Katharina Schleidt" w:date="2022-08-12T19:10:00Z">
        <w:r w:rsidRPr="00785C54" w:rsidDel="009A7292">
          <w:delText xml:space="preserve"> we</w:delText>
        </w:r>
      </w:del>
      <w:del w:id="2060" w:author="Katharina Schleidt" w:date="2022-08-12T19:13:00Z">
        <w:r w:rsidRPr="00785C54" w:rsidDel="009A7292">
          <w:delText>:</w:delText>
        </w:r>
      </w:del>
      <w:commentRangeEnd w:id="2056"/>
      <w:r w:rsidR="008058B6">
        <w:rPr>
          <w:rStyle w:val="Marquedecommentaire"/>
          <w:rFonts w:eastAsia="MS Mincho"/>
          <w:lang w:eastAsia="ja-JP"/>
        </w:rPr>
        <w:commentReference w:id="2056"/>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1" w:author="Katharina Schleidt" w:date="2022-08-12T19:14:00Z"/>
          <w:szCs w:val="24"/>
        </w:rPr>
      </w:pPr>
      <w:r w:rsidRPr="00785C54">
        <w:rPr>
          <w:szCs w:val="24"/>
        </w:rPr>
        <w:t>a)</w:t>
      </w:r>
      <w:r w:rsidRPr="00785C54">
        <w:rPr>
          <w:szCs w:val="24"/>
        </w:rPr>
        <w:tab/>
      </w:r>
      <w:del w:id="2062"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63"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64" w:author="Katharina Schleidt" w:date="2022-08-12T19:14:00Z">
        <w:r w:rsidRPr="00785C54" w:rsidDel="009A7292">
          <w:rPr>
            <w:szCs w:val="24"/>
          </w:rPr>
          <w:delText xml:space="preserve">With </w:delText>
        </w:r>
      </w:del>
      <w:ins w:id="2065"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66"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67"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68"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69" w:author="Katharina Schleidt" w:date="2022-08-12T19:16:00Z">
        <w:r w:rsidR="005B5EAD" w:rsidRPr="00785C54" w:rsidDel="00E10000">
          <w:rPr>
            <w:szCs w:val="24"/>
          </w:rPr>
          <w:delText>where we revisit the groundwater well and:</w:delText>
        </w:r>
      </w:del>
      <w:ins w:id="2070"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71" w:author="Katharina Schleidt" w:date="2022-08-12T19:16:00Z"/>
          <w:szCs w:val="24"/>
        </w:rPr>
      </w:pPr>
      <w:ins w:id="2072" w:author="Katharina Schleidt" w:date="2022-08-12T19:17:00Z">
        <w:r>
          <w:rPr>
            <w:szCs w:val="24"/>
          </w:rPr>
          <w:t>c)</w:t>
        </w:r>
      </w:ins>
      <w:r w:rsidR="005B5EAD" w:rsidRPr="009A7292">
        <w:rPr>
          <w:szCs w:val="24"/>
        </w:rPr>
        <w:tab/>
      </w:r>
      <w:del w:id="2073"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74"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5" w:author="Katharina Schleidt" w:date="2022-08-12T19:15:00Z">
          <w:pPr>
            <w:pStyle w:val="ListContinue2-"/>
          </w:pPr>
        </w:pPrChange>
      </w:pPr>
      <w:ins w:id="2076" w:author="Katharina Schleidt" w:date="2022-08-12T19:17:00Z">
        <w:r>
          <w:rPr>
            <w:szCs w:val="24"/>
          </w:rPr>
          <w:t>i</w:t>
        </w:r>
      </w:ins>
      <w:ins w:id="2077"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8" w:author="Katharina Schleidt" w:date="2022-08-12T19:15:00Z">
          <w:pPr>
            <w:pStyle w:val="ListContinue2-"/>
          </w:pPr>
        </w:pPrChange>
      </w:pPr>
      <w:ins w:id="2079" w:author="Katharina Schleidt" w:date="2022-08-12T19:17:00Z">
        <w:r>
          <w:rPr>
            <w:szCs w:val="24"/>
          </w:rPr>
          <w:t>d)</w:t>
        </w:r>
      </w:ins>
      <w:r w:rsidR="005B5EAD" w:rsidRPr="009A7292">
        <w:rPr>
          <w:szCs w:val="24"/>
        </w:rPr>
        <w:tab/>
      </w:r>
      <w:del w:id="2080" w:author="Katharina Schleidt" w:date="2022-08-12T19:17:00Z">
        <w:r w:rsidR="005B5EAD" w:rsidRPr="009A7292" w:rsidDel="00E10000">
          <w:rPr>
            <w:szCs w:val="24"/>
          </w:rPr>
          <w:delText xml:space="preserve">With </w:delText>
        </w:r>
      </w:del>
      <w:ins w:id="2081" w:author="Katharina Schleidt" w:date="2022-08-12T19:17:00Z">
        <w:r>
          <w:rPr>
            <w:szCs w:val="24"/>
          </w:rPr>
          <w:t>w</w:t>
        </w:r>
        <w:r w:rsidRPr="009A7292">
          <w:rPr>
            <w:szCs w:val="24"/>
          </w:rPr>
          <w:t xml:space="preserve">ith </w:t>
        </w:r>
      </w:ins>
      <w:r w:rsidR="005B5EAD" w:rsidRPr="009A7292">
        <w:rPr>
          <w:szCs w:val="24"/>
        </w:rPr>
        <w:t>a manual probe</w:t>
      </w:r>
      <w:del w:id="2082" w:author="Katharina Schleidt" w:date="2022-08-12T19:17:00Z">
        <w:r w:rsidR="005B5EAD" w:rsidRPr="009A7292" w:rsidDel="00E10000">
          <w:rPr>
            <w:szCs w:val="24"/>
          </w:rPr>
          <w:delText xml:space="preserve">, </w:delText>
        </w:r>
      </w:del>
      <w:ins w:id="2083"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2084" w:author="Katharina Schleidt" w:date="2022-08-12T19:17:00Z">
        <w:r>
          <w:rPr>
            <w:szCs w:val="24"/>
          </w:rPr>
          <w:t xml:space="preserve"> than use</w:t>
        </w:r>
      </w:ins>
      <w:ins w:id="2085" w:author="Katharina Schleidt" w:date="2022-08-12T19:18:00Z">
        <w:r>
          <w:rPr>
            <w:szCs w:val="24"/>
          </w:rPr>
          <w:t>d</w:t>
        </w:r>
      </w:ins>
      <w:ins w:id="2086"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7"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88" w:name="_Toc113373354"/>
      <w:r w:rsidRPr="00785C54">
        <w:rPr>
          <w:rFonts w:eastAsia="Times New Roman"/>
          <w:szCs w:val="24"/>
        </w:rPr>
        <w:t>Association observer</w:t>
      </w:r>
      <w:bookmarkEnd w:id="20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89" w:author="Katharina Schleidt" w:date="2022-08-10T19:13:00Z">
              <w:r w:rsidRPr="00785C54" w:rsidDel="002F2035">
                <w:rPr>
                  <w:szCs w:val="24"/>
                </w:rPr>
                <w:delText>SHALL</w:delText>
              </w:r>
            </w:del>
            <w:ins w:id="2090"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Titre2"/>
        <w:tabs>
          <w:tab w:val="left" w:pos="400"/>
        </w:tabs>
        <w:autoSpaceDE w:val="0"/>
        <w:autoSpaceDN w:val="0"/>
        <w:adjustRightInd w:val="0"/>
        <w:rPr>
          <w:rFonts w:eastAsia="Times New Roman"/>
          <w:szCs w:val="24"/>
        </w:rPr>
      </w:pPr>
      <w:bookmarkStart w:id="2091" w:name="_Toc113373355"/>
      <w:r w:rsidRPr="00785C54">
        <w:rPr>
          <w:rFonts w:eastAsia="Times New Roman"/>
          <w:szCs w:val="24"/>
        </w:rPr>
        <w:t>Procedure</w:t>
      </w:r>
      <w:bookmarkEnd w:id="2091"/>
    </w:p>
    <w:p w14:paraId="36CDF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92" w:name="_Toc113373356"/>
      <w:r w:rsidRPr="00785C54">
        <w:rPr>
          <w:rFonts w:eastAsia="Times New Roman"/>
          <w:szCs w:val="24"/>
        </w:rPr>
        <w:t>Procedure Requirements Class</w:t>
      </w:r>
      <w:bookmarkEnd w:id="20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93" w:name="_Toc113373357"/>
      <w:r w:rsidRPr="00785C54">
        <w:rPr>
          <w:rFonts w:eastAsia="Times New Roman"/>
          <w:szCs w:val="24"/>
        </w:rPr>
        <w:lastRenderedPageBreak/>
        <w:t>Interface Procedure</w:t>
      </w:r>
      <w:bookmarkEnd w:id="20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094" w:author="Katharina Schleidt" w:date="2022-08-10T19:56:00Z">
              <w:r w:rsidRPr="004C36B0">
                <w:rPr>
                  <w:szCs w:val="24"/>
                </w:rPr>
                <w:t xml:space="preserve">A </w:t>
              </w:r>
              <w:r w:rsidRPr="00E91BC4">
                <w:rPr>
                  <w:b/>
                  <w:bCs/>
                  <w:szCs w:val="24"/>
                  <w:rPrChange w:id="2095" w:author="Katharina Schleidt" w:date="2022-08-13T17:29:00Z">
                    <w:rPr>
                      <w:szCs w:val="24"/>
                    </w:rPr>
                  </w:rPrChange>
                </w:rPr>
                <w:t>Procedure</w:t>
              </w:r>
              <w:r w:rsidRPr="004C36B0">
                <w:rPr>
                  <w:szCs w:val="24"/>
                </w:rPr>
                <w:t xml:space="preserve"> shall be defined as </w:t>
              </w:r>
            </w:ins>
            <w:commentRangeStart w:id="2096"/>
            <w:del w:id="2097" w:author="Katharina Schleidt" w:date="2022-08-13T17:29:00Z">
              <w:r w:rsidR="005B5EAD" w:rsidRPr="00785C54" w:rsidDel="00E91BC4">
                <w:rPr>
                  <w:szCs w:val="24"/>
                </w:rPr>
                <w:delText xml:space="preserve">A </w:delText>
              </w:r>
            </w:del>
            <w:ins w:id="2098"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096"/>
            <w:r w:rsidR="008058B6">
              <w:rPr>
                <w:rStyle w:val="Marquedecommentaire"/>
                <w:rFonts w:eastAsia="MS Mincho"/>
                <w:lang w:eastAsia="ja-JP"/>
              </w:rPr>
              <w:commentReference w:id="2096"/>
            </w:r>
          </w:p>
        </w:tc>
      </w:tr>
    </w:tbl>
    <w:p w14:paraId="45B9959B" w14:textId="5CC63E55" w:rsidR="005B5EAD" w:rsidRPr="008058B6" w:rsidDel="008058B6" w:rsidRDefault="005B5EAD">
      <w:pPr>
        <w:pStyle w:val="Note"/>
        <w:rPr>
          <w:del w:id="2099" w:author="REID-JAMOND Alison" w:date="2022-04-04T14:27:00Z"/>
        </w:rPr>
        <w:pPrChange w:id="2100"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01" w:author="REID-JAMOND Alison" w:date="2022-04-04T14:27:00Z">
        <w:r w:rsidR="008058B6" w:rsidRPr="008058B6">
          <w:t xml:space="preserve"> 1</w:t>
        </w:r>
      </w:ins>
      <w:del w:id="2102"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03"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4"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05" w:author="REID-JAMOND Alison" w:date="2022-04-04T14:27:00Z">
        <w:r w:rsidRPr="00785C54" w:rsidDel="008058B6">
          <w:rPr>
            <w:szCs w:val="24"/>
          </w:rPr>
          <w:delText>2)</w:delText>
        </w:r>
      </w:del>
      <w:ins w:id="2106"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07"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08" w:author="Katharina Schleidt" w:date="2022-08-12T18:24:00Z">
          <w:r w:rsidR="008058B6" w:rsidRPr="00785C54" w:rsidDel="00193100">
            <w:rPr>
              <w:rStyle w:val="stdyear"/>
              <w:szCs w:val="24"/>
              <w:shd w:val="clear" w:color="auto" w:fill="auto"/>
            </w:rPr>
            <w:delText>11</w:delText>
          </w:r>
        </w:del>
      </w:ins>
      <w:ins w:id="2109" w:author="Katharina Schleidt" w:date="2022-08-12T18:24:00Z">
        <w:r w:rsidR="00193100">
          <w:rPr>
            <w:rStyle w:val="stdyear"/>
            <w:szCs w:val="24"/>
            <w:shd w:val="clear" w:color="auto" w:fill="auto"/>
          </w:rPr>
          <w:t>22</w:t>
        </w:r>
      </w:ins>
      <w:ins w:id="2110" w:author="REID-JAMOND Alison" w:date="2022-04-04T14:27:00Z">
        <w:r w:rsidR="008058B6" w:rsidRPr="00785C54">
          <w:rPr>
            <w:szCs w:val="24"/>
          </w:rPr>
          <w:t xml:space="preserve"> </w:t>
        </w:r>
        <w:r w:rsidR="008058B6">
          <w:rPr>
            <w:szCs w:val="24"/>
          </w:rPr>
          <w:t>(</w:t>
        </w:r>
      </w:ins>
      <w:del w:id="2111" w:author="REID-JAMOND Alison" w:date="2022-04-04T14:27:00Z">
        <w:r w:rsidRPr="00785C54" w:rsidDel="008058B6">
          <w:rPr>
            <w:szCs w:val="24"/>
          </w:rPr>
          <w:delText xml:space="preserve"> </w:delText>
        </w:r>
      </w:del>
      <w:r w:rsidRPr="00785C54">
        <w:rPr>
          <w:szCs w:val="24"/>
        </w:rPr>
        <w:t xml:space="preserve">this </w:t>
      </w:r>
      <w:del w:id="2112" w:author="REID-JAMOND Alison" w:date="2022-04-04T14:27:00Z">
        <w:r w:rsidRPr="00785C54" w:rsidDel="008058B6">
          <w:rPr>
            <w:szCs w:val="24"/>
          </w:rPr>
          <w:delText>version t</w:delText>
        </w:r>
      </w:del>
      <w:ins w:id="2113" w:author="REID-JAMOND Alison" w:date="2022-04-04T14:27:00Z">
        <w:r w:rsidR="008058B6">
          <w:rPr>
            <w:szCs w:val="24"/>
          </w:rPr>
          <w:t>document) t</w:t>
        </w:r>
      </w:ins>
      <w:r w:rsidRPr="00785C54">
        <w:rPr>
          <w:szCs w:val="24"/>
        </w:rPr>
        <w:t xml:space="preserve">o avoid unnecessary confusion between the terms </w:t>
      </w:r>
      <w:ins w:id="2114" w:author="REID-JAMOND Alison" w:date="2022-04-04T14:28:00Z">
        <w:r w:rsidR="008058B6">
          <w:rPr>
            <w:szCs w:val="24"/>
          </w:rPr>
          <w:t>"</w:t>
        </w:r>
      </w:ins>
      <w:r w:rsidRPr="00785C54">
        <w:rPr>
          <w:szCs w:val="24"/>
        </w:rPr>
        <w:t>procedure</w:t>
      </w:r>
      <w:ins w:id="2115" w:author="REID-JAMOND Alison" w:date="2022-04-04T14:28:00Z">
        <w:r w:rsidR="008058B6">
          <w:rPr>
            <w:szCs w:val="24"/>
          </w:rPr>
          <w:t>"</w:t>
        </w:r>
      </w:ins>
      <w:r w:rsidRPr="00785C54">
        <w:rPr>
          <w:szCs w:val="24"/>
        </w:rPr>
        <w:t xml:space="preserve"> and </w:t>
      </w:r>
      <w:ins w:id="2116" w:author="REID-JAMOND Alison" w:date="2022-04-04T14:28:00Z">
        <w:r w:rsidR="008058B6">
          <w:rPr>
            <w:szCs w:val="24"/>
          </w:rPr>
          <w:t>"</w:t>
        </w:r>
      </w:ins>
      <w:r w:rsidRPr="00785C54">
        <w:rPr>
          <w:szCs w:val="24"/>
        </w:rPr>
        <w:t>process</w:t>
      </w:r>
      <w:ins w:id="2117"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118" w:name="_Toc113373358"/>
      <w:r w:rsidRPr="00785C54">
        <w:rPr>
          <w:rFonts w:eastAsia="Times New Roman"/>
          <w:szCs w:val="24"/>
        </w:rPr>
        <w:t>ObservingProcedure</w:t>
      </w:r>
      <w:bookmarkEnd w:id="2118"/>
    </w:p>
    <w:p w14:paraId="32C6A4F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19" w:name="_Toc113373359"/>
      <w:r w:rsidRPr="00785C54">
        <w:rPr>
          <w:rFonts w:eastAsia="Times New Roman"/>
          <w:szCs w:val="24"/>
        </w:rPr>
        <w:t>ObservingProcedure Requirements Class</w:t>
      </w:r>
      <w:bookmarkEnd w:id="21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20" w:name="_Toc113373360"/>
      <w:r w:rsidRPr="00785C54">
        <w:rPr>
          <w:rFonts w:eastAsia="Times New Roman"/>
          <w:szCs w:val="24"/>
        </w:rPr>
        <w:t>Interface ObservingProcedure</w:t>
      </w:r>
      <w:bookmarkEnd w:id="212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21" w:author="Katharina Schleidt" w:date="2022-08-10T19:57:00Z">
              <w:r w:rsidRPr="00785C54" w:rsidDel="004C36B0">
                <w:rPr>
                  <w:szCs w:val="24"/>
                </w:rPr>
                <w:delText xml:space="preserve">The </w:delText>
              </w:r>
            </w:del>
            <w:ins w:id="2122" w:author="Katharina Schleidt" w:date="2022-08-10T19:57:00Z">
              <w:r w:rsidR="004C36B0" w:rsidRPr="004C36B0">
                <w:rPr>
                  <w:szCs w:val="24"/>
                </w:rPr>
                <w:t xml:space="preserve">An </w:t>
              </w:r>
              <w:r w:rsidR="004C36B0" w:rsidRPr="00E91BC4">
                <w:rPr>
                  <w:b/>
                  <w:bCs/>
                  <w:szCs w:val="24"/>
                  <w:rPrChange w:id="2123"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24"/>
      <w:del w:id="2125"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6" w:author="Katharina Schleidt" w:date="2022-08-10T19:24:00Z">
        <w:r w:rsidRPr="00785C54">
          <w:rPr>
            <w:szCs w:val="24"/>
          </w:rPr>
          <w:t>NOTE</w:t>
        </w:r>
      </w:ins>
      <w:ins w:id="2127" w:author="Katharina Schleidt" w:date="2022-08-10T19:25:00Z">
        <w:r>
          <w:rPr>
            <w:szCs w:val="24"/>
          </w:rPr>
          <w:t xml:space="preserve"> </w:t>
        </w:r>
      </w:ins>
      <w:r w:rsidR="005B5EAD" w:rsidRPr="00785C54">
        <w:rPr>
          <w:szCs w:val="24"/>
        </w:rPr>
        <w:t>1</w:t>
      </w:r>
      <w:del w:id="2128"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9" w:author="Katharina Schleidt" w:date="2022-08-10T19:25:00Z">
        <w:r w:rsidRPr="00785C54">
          <w:rPr>
            <w:szCs w:val="24"/>
          </w:rPr>
          <w:t>NOTE</w:t>
        </w:r>
        <w:r>
          <w:rPr>
            <w:szCs w:val="24"/>
          </w:rPr>
          <w:t xml:space="preserve"> </w:t>
        </w:r>
      </w:ins>
      <w:r w:rsidR="005B5EAD" w:rsidRPr="00785C54">
        <w:rPr>
          <w:szCs w:val="24"/>
        </w:rPr>
        <w:t>2</w:t>
      </w:r>
      <w:del w:id="2130"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31" w:author="Katharina Schleidt" w:date="2022-08-13T17:04:00Z">
        <w:r w:rsidR="005B5EAD" w:rsidRPr="00785C54" w:rsidDel="00DA74AC">
          <w:rPr>
            <w:szCs w:val="24"/>
          </w:rPr>
          <w:delText>observation</w:delText>
        </w:r>
      </w:del>
      <w:ins w:id="2132"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3" w:author="Katharina Schleidt" w:date="2022-08-10T19:25:00Z">
        <w:r w:rsidRPr="00785C54">
          <w:rPr>
            <w:szCs w:val="24"/>
          </w:rPr>
          <w:t>NOTE</w:t>
        </w:r>
        <w:r>
          <w:rPr>
            <w:szCs w:val="24"/>
          </w:rPr>
          <w:t xml:space="preserve"> </w:t>
        </w:r>
      </w:ins>
      <w:r w:rsidR="005B5EAD" w:rsidRPr="00785C54">
        <w:rPr>
          <w:szCs w:val="24"/>
        </w:rPr>
        <w:t>3</w:t>
      </w:r>
      <w:del w:id="2134"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5" w:author="Katharina Schleidt" w:date="2022-08-10T19:25:00Z">
        <w:r w:rsidRPr="00785C54">
          <w:rPr>
            <w:szCs w:val="24"/>
          </w:rPr>
          <w:t>NOTE</w:t>
        </w:r>
        <w:r>
          <w:rPr>
            <w:szCs w:val="24"/>
          </w:rPr>
          <w:t xml:space="preserve"> </w:t>
        </w:r>
      </w:ins>
      <w:r w:rsidR="005B5EAD" w:rsidRPr="00785C54">
        <w:rPr>
          <w:szCs w:val="24"/>
        </w:rPr>
        <w:t>4</w:t>
      </w:r>
      <w:del w:id="2136"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7" w:author="Katharina Schleidt" w:date="2022-08-10T19:25:00Z">
        <w:r w:rsidRPr="00785C54">
          <w:rPr>
            <w:szCs w:val="24"/>
          </w:rPr>
          <w:lastRenderedPageBreak/>
          <w:t>NOTE</w:t>
        </w:r>
        <w:r>
          <w:rPr>
            <w:szCs w:val="24"/>
          </w:rPr>
          <w:t xml:space="preserve"> </w:t>
        </w:r>
      </w:ins>
      <w:r w:rsidR="005B5EAD" w:rsidRPr="00785C54">
        <w:rPr>
          <w:szCs w:val="24"/>
        </w:rPr>
        <w:t>5</w:t>
      </w:r>
      <w:del w:id="2138"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9" w:author="Katharina Schleidt" w:date="2022-08-10T19:25:00Z">
        <w:r w:rsidRPr="00785C54">
          <w:rPr>
            <w:szCs w:val="24"/>
          </w:rPr>
          <w:t>NOTE</w:t>
        </w:r>
        <w:r>
          <w:rPr>
            <w:szCs w:val="24"/>
          </w:rPr>
          <w:t xml:space="preserve"> </w:t>
        </w:r>
      </w:ins>
      <w:r w:rsidR="005B5EAD" w:rsidRPr="00785C54">
        <w:rPr>
          <w:szCs w:val="24"/>
        </w:rPr>
        <w:t>6</w:t>
      </w:r>
      <w:del w:id="2140"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41"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42" w:author="Katharina Schleidt" w:date="2022-08-12T18:24:00Z">
        <w:r w:rsidR="00193100" w:rsidRPr="00193100">
          <w:rPr>
            <w:szCs w:val="24"/>
          </w:rPr>
          <w:t>ISO 19156:2022</w:t>
        </w:r>
      </w:ins>
      <w:del w:id="2143"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2124"/>
      <w:r w:rsidR="008058B6">
        <w:rPr>
          <w:rStyle w:val="Marquedecommentaire"/>
          <w:rFonts w:eastAsia="MS Mincho"/>
          <w:lang w:eastAsia="ja-JP"/>
        </w:rPr>
        <w:commentReference w:id="2124"/>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4" w:name="_Toc113373361"/>
      <w:r w:rsidRPr="00785C54">
        <w:rPr>
          <w:rFonts w:eastAsia="Times New Roman"/>
          <w:szCs w:val="24"/>
        </w:rPr>
        <w:t>Association observer</w:t>
      </w:r>
      <w:bookmarkEnd w:id="21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45" w:author="Katharina Schleidt" w:date="2022-08-10T19:13:00Z">
              <w:r w:rsidRPr="00785C54" w:rsidDel="002F2035">
                <w:rPr>
                  <w:szCs w:val="24"/>
                </w:rPr>
                <w:delText>SHALL</w:delText>
              </w:r>
            </w:del>
            <w:ins w:id="2146"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Titre2"/>
        <w:tabs>
          <w:tab w:val="left" w:pos="400"/>
        </w:tabs>
        <w:autoSpaceDE w:val="0"/>
        <w:autoSpaceDN w:val="0"/>
        <w:adjustRightInd w:val="0"/>
        <w:rPr>
          <w:rFonts w:eastAsia="Times New Roman"/>
          <w:szCs w:val="24"/>
        </w:rPr>
      </w:pPr>
      <w:bookmarkStart w:id="2147" w:name="_Toc113373362"/>
      <w:r w:rsidRPr="00785C54">
        <w:rPr>
          <w:rFonts w:eastAsia="Times New Roman"/>
          <w:szCs w:val="24"/>
        </w:rPr>
        <w:t>Observer</w:t>
      </w:r>
      <w:bookmarkEnd w:id="2147"/>
    </w:p>
    <w:p w14:paraId="03D825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8" w:name="_Toc113373363"/>
      <w:r w:rsidRPr="00785C54">
        <w:rPr>
          <w:rFonts w:eastAsia="Times New Roman"/>
          <w:szCs w:val="24"/>
        </w:rPr>
        <w:t>Observer Requirements Class</w:t>
      </w:r>
      <w:bookmarkEnd w:id="21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9" w:name="_Toc113373364"/>
      <w:r w:rsidRPr="00785C54">
        <w:rPr>
          <w:rFonts w:eastAsia="Times New Roman"/>
          <w:szCs w:val="24"/>
        </w:rPr>
        <w:t>Interface Observer</w:t>
      </w:r>
      <w:bookmarkEnd w:id="214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50" w:author="Katharina Schleidt" w:date="2022-08-10T19:57:00Z">
              <w:r w:rsidRPr="00785C54" w:rsidDel="004C36B0">
                <w:rPr>
                  <w:szCs w:val="24"/>
                </w:rPr>
                <w:delText xml:space="preserve">An </w:delText>
              </w:r>
            </w:del>
            <w:ins w:id="2151" w:author="Katharina Schleidt" w:date="2022-08-10T19:57:00Z">
              <w:r w:rsidR="004C36B0" w:rsidRPr="004C36B0">
                <w:rPr>
                  <w:szCs w:val="24"/>
                </w:rPr>
                <w:t xml:space="preserve">An </w:t>
              </w:r>
              <w:r w:rsidR="004C36B0" w:rsidRPr="00DA74AC">
                <w:rPr>
                  <w:b/>
                  <w:bCs/>
                  <w:szCs w:val="24"/>
                  <w:rPrChange w:id="2152"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53" w:author="Katharina Schleidt" w:date="2022-08-10T19:26:00Z"/>
          <w:szCs w:val="24"/>
        </w:rPr>
      </w:pPr>
      <w:del w:id="2154"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5" w:author="Katharina Schleidt" w:date="2022-08-10T19:25:00Z">
        <w:r w:rsidRPr="00785C54">
          <w:rPr>
            <w:szCs w:val="24"/>
          </w:rPr>
          <w:lastRenderedPageBreak/>
          <w:t>NOTE</w:t>
        </w:r>
        <w:r>
          <w:rPr>
            <w:szCs w:val="24"/>
          </w:rPr>
          <w:t xml:space="preserve"> 1</w:t>
        </w:r>
      </w:ins>
      <w:del w:id="2156"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7" w:author="Katharina Schleidt" w:date="2022-08-10T19:26:00Z">
        <w:r w:rsidRPr="00785C54">
          <w:rPr>
            <w:szCs w:val="24"/>
          </w:rPr>
          <w:t>NOTE</w:t>
        </w:r>
        <w:r>
          <w:rPr>
            <w:szCs w:val="24"/>
          </w:rPr>
          <w:t xml:space="preserve"> 2</w:t>
        </w:r>
      </w:ins>
      <w:del w:id="2158"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9" w:author="Katharina Schleidt" w:date="2022-08-10T19:26:00Z">
        <w:r w:rsidRPr="00785C54">
          <w:rPr>
            <w:szCs w:val="24"/>
          </w:rPr>
          <w:t>NOTE</w:t>
        </w:r>
        <w:r>
          <w:rPr>
            <w:szCs w:val="24"/>
          </w:rPr>
          <w:t xml:space="preserve"> 3</w:t>
        </w:r>
      </w:ins>
      <w:del w:id="2160"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1" w:author="Katharina Schleidt" w:date="2022-08-10T19:26:00Z">
        <w:r w:rsidRPr="00785C54">
          <w:rPr>
            <w:szCs w:val="24"/>
          </w:rPr>
          <w:t>NOTE</w:t>
        </w:r>
        <w:r>
          <w:rPr>
            <w:szCs w:val="24"/>
          </w:rPr>
          <w:t xml:space="preserve"> 4</w:t>
        </w:r>
      </w:ins>
      <w:del w:id="2162"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3" w:author="Katharina Schleidt" w:date="2022-08-10T19:26:00Z">
        <w:r w:rsidRPr="00785C54">
          <w:rPr>
            <w:szCs w:val="24"/>
          </w:rPr>
          <w:t>NOTE</w:t>
        </w:r>
        <w:r>
          <w:rPr>
            <w:szCs w:val="24"/>
          </w:rPr>
          <w:t xml:space="preserve"> 5</w:t>
        </w:r>
      </w:ins>
      <w:del w:id="2164"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Corpsdetexte"/>
        <w:autoSpaceDE w:val="0"/>
        <w:autoSpaceDN w:val="0"/>
        <w:adjustRightInd w:val="0"/>
        <w:rPr>
          <w:szCs w:val="24"/>
        </w:rPr>
      </w:pPr>
      <w:r w:rsidRPr="00785C54">
        <w:rPr>
          <w:szCs w:val="24"/>
        </w:rPr>
        <w:t>An Observer responds to a stimulus, e.g.</w:t>
      </w:r>
      <w:del w:id="2165"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66"/>
      <w:r w:rsidRPr="00785C54">
        <w:rPr>
          <w:szCs w:val="24"/>
        </w:rPr>
        <w:t xml:space="preserve">Other examples of </w:t>
      </w:r>
      <w:del w:id="2167" w:author="Katharina Schleidt" w:date="2022-08-13T17:22:00Z">
        <w:r w:rsidRPr="00785C54" w:rsidDel="009C7946">
          <w:rPr>
            <w:szCs w:val="24"/>
          </w:rPr>
          <w:delText xml:space="preserve">Sensors </w:delText>
        </w:r>
      </w:del>
      <w:ins w:id="2168"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66"/>
      <w:r w:rsidR="008058B6">
        <w:rPr>
          <w:rStyle w:val="Marquedecommentaire"/>
          <w:rFonts w:eastAsia="MS Mincho"/>
          <w:lang w:eastAsia="ja-JP"/>
        </w:rPr>
        <w:commentReference w:id="2166"/>
      </w:r>
    </w:p>
    <w:p w14:paraId="5FFBF6D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9" w:name="_Toc113373365"/>
      <w:r w:rsidRPr="00785C54">
        <w:rPr>
          <w:rFonts w:eastAsia="Times New Roman"/>
          <w:szCs w:val="24"/>
        </w:rPr>
        <w:t>Association observableProperty</w:t>
      </w:r>
      <w:bookmarkEnd w:id="216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2170" w:author="Katharina Schleidt" w:date="2022-08-10T19:13:00Z">
              <w:r w:rsidRPr="00785C54" w:rsidDel="002F2035">
                <w:rPr>
                  <w:szCs w:val="24"/>
                </w:rPr>
                <w:delText>SHALL</w:delText>
              </w:r>
            </w:del>
            <w:ins w:id="2171"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2" w:name="_Toc113373366"/>
      <w:r w:rsidRPr="00785C54">
        <w:rPr>
          <w:rFonts w:eastAsia="Times New Roman"/>
          <w:szCs w:val="24"/>
        </w:rPr>
        <w:t>Association observingProcedure</w:t>
      </w:r>
      <w:bookmarkEnd w:id="217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2173" w:author="Katharina Schleidt" w:date="2022-08-10T19:13:00Z">
              <w:r w:rsidRPr="00785C54" w:rsidDel="002F2035">
                <w:rPr>
                  <w:szCs w:val="24"/>
                </w:rPr>
                <w:delText>SHALL</w:delText>
              </w:r>
            </w:del>
            <w:ins w:id="2174"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5" w:name="_Toc113373367"/>
      <w:r w:rsidRPr="00785C54">
        <w:rPr>
          <w:rFonts w:eastAsia="Times New Roman"/>
          <w:szCs w:val="24"/>
        </w:rPr>
        <w:t>Association deployment</w:t>
      </w:r>
      <w:bookmarkEnd w:id="217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76" w:author="Katharina Schleidt" w:date="2022-08-10T19:13:00Z">
              <w:r w:rsidRPr="00785C54" w:rsidDel="002F2035">
                <w:rPr>
                  <w:szCs w:val="24"/>
                </w:rPr>
                <w:delText>SHALL</w:delText>
              </w:r>
            </w:del>
            <w:ins w:id="2177"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Titre2"/>
        <w:tabs>
          <w:tab w:val="left" w:pos="400"/>
        </w:tabs>
        <w:autoSpaceDE w:val="0"/>
        <w:autoSpaceDN w:val="0"/>
        <w:adjustRightInd w:val="0"/>
        <w:rPr>
          <w:rFonts w:eastAsia="Times New Roman"/>
          <w:szCs w:val="24"/>
        </w:rPr>
      </w:pPr>
      <w:bookmarkStart w:id="2178" w:name="_Toc113373368"/>
      <w:r w:rsidRPr="00785C54">
        <w:rPr>
          <w:rFonts w:eastAsia="Times New Roman"/>
          <w:szCs w:val="24"/>
        </w:rPr>
        <w:t>Host</w:t>
      </w:r>
      <w:bookmarkEnd w:id="2178"/>
    </w:p>
    <w:p w14:paraId="34028B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9" w:name="_Toc113373369"/>
      <w:r w:rsidRPr="00785C54">
        <w:rPr>
          <w:rFonts w:eastAsia="Times New Roman"/>
          <w:szCs w:val="24"/>
        </w:rPr>
        <w:t>Host Requirements Class</w:t>
      </w:r>
      <w:bookmarkEnd w:id="21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80" w:name="_Toc113373370"/>
      <w:r w:rsidRPr="00785C54">
        <w:rPr>
          <w:rFonts w:eastAsia="Times New Roman"/>
          <w:szCs w:val="24"/>
        </w:rPr>
        <w:t>Interface Host</w:t>
      </w:r>
      <w:bookmarkEnd w:id="21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81" w:author="Katharina Schleidt" w:date="2022-08-10T19:57:00Z">
              <w:r w:rsidRPr="00785C54" w:rsidDel="004C36B0">
                <w:rPr>
                  <w:szCs w:val="24"/>
                </w:rPr>
                <w:delText xml:space="preserve">A </w:delText>
              </w:r>
            </w:del>
            <w:ins w:id="2182" w:author="Katharina Schleidt" w:date="2022-08-10T19:58:00Z">
              <w:r w:rsidR="004C36B0" w:rsidRPr="004C36B0">
                <w:rPr>
                  <w:szCs w:val="24"/>
                </w:rPr>
                <w:t xml:space="preserve">A </w:t>
              </w:r>
              <w:r w:rsidR="004C36B0" w:rsidRPr="00E91BC4">
                <w:rPr>
                  <w:b/>
                  <w:bCs/>
                  <w:szCs w:val="24"/>
                  <w:rPrChange w:id="2183" w:author="Katharina Schleidt" w:date="2022-08-13T17:29:00Z">
                    <w:rPr>
                      <w:szCs w:val="24"/>
                    </w:rPr>
                  </w:rPrChange>
                </w:rPr>
                <w:t>Host</w:t>
              </w:r>
              <w:r w:rsidR="004C36B0" w:rsidRPr="004C36B0">
                <w:rPr>
                  <w:szCs w:val="24"/>
                </w:rPr>
                <w:t xml:space="preserve"> shall be defined as </w:t>
              </w:r>
            </w:ins>
            <w:ins w:id="2184"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85" w:author="Katharina Schleidt" w:date="2022-08-10T19:27:00Z"/>
          <w:szCs w:val="24"/>
        </w:rPr>
      </w:pPr>
      <w:commentRangeStart w:id="2186"/>
      <w:del w:id="2187"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8" w:author="Katharina Schleidt" w:date="2022-08-10T19:26:00Z">
        <w:r w:rsidRPr="00785C54">
          <w:rPr>
            <w:szCs w:val="24"/>
          </w:rPr>
          <w:t>NOTE</w:t>
        </w:r>
        <w:r>
          <w:rPr>
            <w:szCs w:val="24"/>
          </w:rPr>
          <w:t xml:space="preserve"> 1</w:t>
        </w:r>
      </w:ins>
      <w:del w:id="2189"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0" w:author="Katharina Schleidt" w:date="2022-08-10T19:26:00Z">
        <w:r w:rsidRPr="00785C54">
          <w:rPr>
            <w:szCs w:val="24"/>
          </w:rPr>
          <w:t>NOTE</w:t>
        </w:r>
        <w:r>
          <w:rPr>
            <w:szCs w:val="24"/>
          </w:rPr>
          <w:t xml:space="preserve"> 2</w:t>
        </w:r>
      </w:ins>
      <w:del w:id="2191"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2" w:author="Katharina Schleidt" w:date="2022-08-10T19:27:00Z">
        <w:r w:rsidRPr="00785C54">
          <w:rPr>
            <w:szCs w:val="24"/>
          </w:rPr>
          <w:t>NOTE</w:t>
        </w:r>
        <w:r>
          <w:rPr>
            <w:szCs w:val="24"/>
          </w:rPr>
          <w:t xml:space="preserve"> 3</w:t>
        </w:r>
      </w:ins>
      <w:del w:id="2193"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86"/>
      <w:r w:rsidR="008058B6">
        <w:rPr>
          <w:rStyle w:val="Marquedecommentaire"/>
          <w:rFonts w:eastAsia="MS Mincho"/>
          <w:lang w:eastAsia="ja-JP"/>
        </w:rPr>
        <w:commentReference w:id="2186"/>
      </w:r>
    </w:p>
    <w:p w14:paraId="4E3A73D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4" w:name="_Toc113373371"/>
      <w:r w:rsidRPr="00785C54">
        <w:rPr>
          <w:rFonts w:eastAsia="Times New Roman"/>
          <w:szCs w:val="24"/>
        </w:rPr>
        <w:t>Association deployment</w:t>
      </w:r>
      <w:bookmarkEnd w:id="21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195" w:author="Katharina Schleidt" w:date="2022-08-10T19:13:00Z">
              <w:r w:rsidRPr="00785C54" w:rsidDel="002F2035">
                <w:rPr>
                  <w:szCs w:val="24"/>
                </w:rPr>
                <w:delText>SHALL</w:delText>
              </w:r>
            </w:del>
            <w:ins w:id="2196"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7" w:name="_Toc113373372"/>
      <w:r w:rsidRPr="00785C54">
        <w:rPr>
          <w:rFonts w:eastAsia="Times New Roman"/>
          <w:szCs w:val="24"/>
        </w:rPr>
        <w:t>Association relatedHost</w:t>
      </w:r>
      <w:bookmarkEnd w:id="219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2198" w:author="Katharina Schleidt" w:date="2022-08-10T19:13:00Z">
              <w:r w:rsidRPr="00785C54" w:rsidDel="002F2035">
                <w:rPr>
                  <w:szCs w:val="24"/>
                </w:rPr>
                <w:delText>SHALL</w:delText>
              </w:r>
            </w:del>
            <w:ins w:id="2199" w:author="Katharina Schleidt" w:date="2022-08-10T19:13: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Titre2"/>
        <w:tabs>
          <w:tab w:val="left" w:pos="400"/>
        </w:tabs>
        <w:autoSpaceDE w:val="0"/>
        <w:autoSpaceDN w:val="0"/>
        <w:adjustRightInd w:val="0"/>
        <w:rPr>
          <w:rFonts w:eastAsia="Times New Roman"/>
          <w:szCs w:val="24"/>
        </w:rPr>
      </w:pPr>
      <w:bookmarkStart w:id="2200" w:name="_Toc113373373"/>
      <w:r w:rsidRPr="00785C54">
        <w:rPr>
          <w:rFonts w:eastAsia="Times New Roman"/>
          <w:szCs w:val="24"/>
        </w:rPr>
        <w:t>Deployment</w:t>
      </w:r>
      <w:bookmarkEnd w:id="2200"/>
    </w:p>
    <w:p w14:paraId="3B846BA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01" w:name="_Toc113373374"/>
      <w:r w:rsidRPr="00785C54">
        <w:rPr>
          <w:rFonts w:eastAsia="Times New Roman"/>
          <w:szCs w:val="24"/>
        </w:rPr>
        <w:t>Deployment Requirements Class</w:t>
      </w:r>
      <w:bookmarkEnd w:id="220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02" w:name="_Toc113373375"/>
      <w:r w:rsidRPr="00785C54">
        <w:rPr>
          <w:rFonts w:eastAsia="Times New Roman"/>
          <w:szCs w:val="24"/>
        </w:rPr>
        <w:t>Interface Deployment</w:t>
      </w:r>
      <w:bookmarkEnd w:id="220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03" w:author="Katharina Schleidt" w:date="2022-08-10T19:58:00Z">
              <w:r w:rsidRPr="004C36B0">
                <w:rPr>
                  <w:szCs w:val="24"/>
                </w:rPr>
                <w:t xml:space="preserve">A </w:t>
              </w:r>
              <w:r w:rsidRPr="00E91BC4">
                <w:rPr>
                  <w:b/>
                  <w:bCs/>
                  <w:szCs w:val="24"/>
                  <w:rPrChange w:id="2204" w:author="Katharina Schleidt" w:date="2022-08-13T17:29:00Z">
                    <w:rPr>
                      <w:szCs w:val="24"/>
                    </w:rPr>
                  </w:rPrChange>
                </w:rPr>
                <w:t>Deployment</w:t>
              </w:r>
              <w:r w:rsidRPr="004C36B0">
                <w:rPr>
                  <w:szCs w:val="24"/>
                </w:rPr>
                <w:t xml:space="preserve"> shall be defined as </w:t>
              </w:r>
              <w:r>
                <w:rPr>
                  <w:szCs w:val="24"/>
                </w:rPr>
                <w:t>i</w:t>
              </w:r>
            </w:ins>
            <w:del w:id="2205"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6" w:author="Katharina Schleidt" w:date="2022-08-10T19:27:00Z"/>
          <w:szCs w:val="24"/>
        </w:rPr>
      </w:pPr>
      <w:commentRangeStart w:id="2207"/>
      <w:del w:id="2208" w:author="Katharina Schleidt" w:date="2022-08-10T19:27:00Z">
        <w:r w:rsidRPr="00785C54" w:rsidDel="002E12FD">
          <w:rPr>
            <w:szCs w:val="24"/>
          </w:rPr>
          <w:delText>NOTE</w:delText>
        </w:r>
        <w:r w:rsidRPr="00785C54" w:rsidDel="002E12FD">
          <w:rPr>
            <w:szCs w:val="24"/>
          </w:rPr>
          <w:tab/>
          <w:delText>Examples of deployment are:</w:delText>
        </w:r>
        <w:commentRangeEnd w:id="2207"/>
        <w:r w:rsidR="008058B6" w:rsidDel="002E12FD">
          <w:rPr>
            <w:rStyle w:val="Marquedecommentaire"/>
            <w:rFonts w:eastAsia="MS Mincho"/>
            <w:lang w:eastAsia="ja-JP"/>
          </w:rPr>
          <w:commentReference w:id="2207"/>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9" w:author="Katharina Schleidt" w:date="2022-08-10T19:31:00Z">
        <w:r>
          <w:rPr>
            <w:szCs w:val="24"/>
          </w:rPr>
          <w:t>EXAMPLE</w:t>
        </w:r>
      </w:ins>
      <w:ins w:id="2210" w:author="Katharina Schleidt" w:date="2022-08-10T19:27:00Z">
        <w:r w:rsidR="002E12FD">
          <w:rPr>
            <w:szCs w:val="24"/>
          </w:rPr>
          <w:t xml:space="preserve"> 1</w:t>
        </w:r>
      </w:ins>
      <w:del w:id="2211"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2" w:author="Katharina Schleidt" w:date="2022-08-10T19:31:00Z">
        <w:r>
          <w:rPr>
            <w:szCs w:val="24"/>
          </w:rPr>
          <w:t xml:space="preserve">EXAMPLE </w:t>
        </w:r>
      </w:ins>
      <w:ins w:id="2213" w:author="Katharina Schleidt" w:date="2022-08-10T19:27:00Z">
        <w:r w:rsidR="002E12FD">
          <w:rPr>
            <w:szCs w:val="24"/>
          </w:rPr>
          <w:t>2</w:t>
        </w:r>
      </w:ins>
      <w:del w:id="2214"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5" w:author="Katharina Schleidt" w:date="2022-08-10T19:31:00Z">
        <w:r>
          <w:rPr>
            <w:szCs w:val="24"/>
          </w:rPr>
          <w:t xml:space="preserve">EXAMPLE </w:t>
        </w:r>
      </w:ins>
      <w:ins w:id="2216" w:author="Katharina Schleidt" w:date="2022-08-10T19:27:00Z">
        <w:r w:rsidR="002E12FD">
          <w:rPr>
            <w:szCs w:val="24"/>
          </w:rPr>
          <w:t>3</w:t>
        </w:r>
      </w:ins>
      <w:del w:id="2217"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8" w:author="Katharina Schleidt" w:date="2022-08-10T19:31:00Z">
        <w:r>
          <w:rPr>
            <w:szCs w:val="24"/>
          </w:rPr>
          <w:t xml:space="preserve">EXAMPLE </w:t>
        </w:r>
      </w:ins>
      <w:ins w:id="2219" w:author="Katharina Schleidt" w:date="2022-08-10T19:27:00Z">
        <w:r w:rsidR="002E12FD">
          <w:rPr>
            <w:szCs w:val="24"/>
          </w:rPr>
          <w:t>4</w:t>
        </w:r>
      </w:ins>
      <w:del w:id="2220"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1" w:name="_Toc113373376"/>
      <w:r w:rsidRPr="00785C54">
        <w:rPr>
          <w:rFonts w:eastAsia="Times New Roman"/>
          <w:szCs w:val="24"/>
        </w:rPr>
        <w:t>Association observer</w:t>
      </w:r>
      <w:bookmarkEnd w:id="22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22" w:author="Katharina Schleidt" w:date="2022-08-10T19:13:00Z">
              <w:r w:rsidRPr="00785C54" w:rsidDel="002F2035">
                <w:rPr>
                  <w:szCs w:val="24"/>
                </w:rPr>
                <w:delText>SHALL</w:delText>
              </w:r>
            </w:del>
            <w:ins w:id="2223"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4" w:name="_Toc113373377"/>
      <w:r w:rsidRPr="00785C54">
        <w:rPr>
          <w:rFonts w:eastAsia="Times New Roman"/>
          <w:szCs w:val="24"/>
        </w:rPr>
        <w:t>Association host</w:t>
      </w:r>
      <w:bookmarkEnd w:id="22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25" w:author="Katharina Schleidt" w:date="2022-08-10T19:13:00Z">
              <w:r w:rsidRPr="00785C54" w:rsidDel="002F2035">
                <w:rPr>
                  <w:szCs w:val="24"/>
                </w:rPr>
                <w:delText>SHALL</w:delText>
              </w:r>
            </w:del>
            <w:ins w:id="2226"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Titre1"/>
        <w:autoSpaceDE w:val="0"/>
        <w:autoSpaceDN w:val="0"/>
        <w:adjustRightInd w:val="0"/>
        <w:rPr>
          <w:rFonts w:eastAsia="Times New Roman"/>
          <w:szCs w:val="24"/>
        </w:rPr>
      </w:pPr>
      <w:bookmarkStart w:id="2227" w:name="_Toc113373378"/>
      <w:r w:rsidRPr="00785C54">
        <w:rPr>
          <w:rFonts w:eastAsia="Times New Roman"/>
          <w:szCs w:val="24"/>
        </w:rPr>
        <w:t>Abstract Observation Core</w:t>
      </w:r>
      <w:bookmarkEnd w:id="2227"/>
    </w:p>
    <w:p w14:paraId="68C755B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28" w:name="_Toc113373379"/>
      <w:r w:rsidRPr="00785C54">
        <w:rPr>
          <w:rFonts w:eastAsia="Times New Roman"/>
          <w:szCs w:val="24"/>
        </w:rPr>
        <w:t>General</w:t>
      </w:r>
      <w:bookmarkEnd w:id="2228"/>
    </w:p>
    <w:p w14:paraId="42314B7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9" w:name="_Toc113373380"/>
      <w:r w:rsidRPr="00785C54">
        <w:rPr>
          <w:rFonts w:eastAsia="Times New Roman"/>
          <w:szCs w:val="24"/>
        </w:rPr>
        <w:t>Abstract Observation Core Package Requirements Class</w:t>
      </w:r>
      <w:bookmarkEnd w:id="222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0" w:author="Katharina Schleidt" w:date="2022-08-13T16:37:00Z">
              <w:r w:rsidRPr="00785C54" w:rsidDel="00022C0A">
                <w:rPr>
                  <w:szCs w:val="24"/>
                </w:rPr>
                <w:delText xml:space="preserve">core </w:delText>
              </w:r>
            </w:del>
            <w:ins w:id="2231"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bl>
    <w:p w14:paraId="3BB2991E" w14:textId="4EF3393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2" w:name="_Toc113373381"/>
      <w:r w:rsidRPr="00785C54">
        <w:rPr>
          <w:rFonts w:eastAsia="Times New Roman"/>
          <w:szCs w:val="24"/>
        </w:rPr>
        <w:t>Association metadata</w:t>
      </w:r>
      <w:bookmarkEnd w:id="22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33" w:author="Katharina Schleidt" w:date="2022-08-10T19:13:00Z">
              <w:r w:rsidRPr="00785C54" w:rsidDel="002F2035">
                <w:rPr>
                  <w:szCs w:val="24"/>
                </w:rPr>
                <w:delText>SHALL</w:delText>
              </w:r>
            </w:del>
            <w:ins w:id="2234"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35"/>
      <w:r w:rsidRPr="00785C54">
        <w:rPr>
          <w:szCs w:val="24"/>
        </w:rPr>
        <w:t>NOTE</w:t>
      </w:r>
      <w:r w:rsidRPr="00785C54">
        <w:rPr>
          <w:szCs w:val="24"/>
        </w:rPr>
        <w:tab/>
      </w:r>
      <w:ins w:id="2236"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37" w:author="Katharina Schleidt" w:date="2022-08-13T16:01:00Z">
        <w:r w:rsidRPr="00785C54" w:rsidDel="00DD1147">
          <w:rPr>
            <w:szCs w:val="24"/>
          </w:rPr>
          <w:delText>Attention should be given not to reinvent semantic that is explicitly modelled in the OMS model.</w:delText>
        </w:r>
        <w:commentRangeEnd w:id="2235"/>
        <w:r w:rsidR="008058B6" w:rsidDel="00DD1147">
          <w:rPr>
            <w:rStyle w:val="Marquedecommentaire"/>
            <w:rFonts w:eastAsia="MS Mincho"/>
            <w:lang w:eastAsia="ja-JP"/>
          </w:rPr>
          <w:commentReference w:id="2235"/>
        </w:r>
      </w:del>
    </w:p>
    <w:p w14:paraId="1E362CB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38" w:name="_Toc113373382"/>
      <w:r w:rsidRPr="00785C54">
        <w:rPr>
          <w:rFonts w:eastAsia="Times New Roman"/>
          <w:szCs w:val="24"/>
        </w:rPr>
        <w:t>AbstractObservationCharacteristics</w:t>
      </w:r>
      <w:bookmarkEnd w:id="2238"/>
    </w:p>
    <w:p w14:paraId="1F5E227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9" w:name="_Toc113373383"/>
      <w:r w:rsidRPr="00785C54">
        <w:rPr>
          <w:rFonts w:eastAsia="Times New Roman"/>
          <w:szCs w:val="24"/>
        </w:rPr>
        <w:t>AbstractObservationCharacteristics Requirements Class</w:t>
      </w:r>
      <w:bookmarkEnd w:id="22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40" w:author="Katharina Schleidt" w:date="2022-08-13T16:37:00Z">
              <w:r w:rsidRPr="00785C54" w:rsidDel="00022C0A">
                <w:rPr>
                  <w:szCs w:val="24"/>
                </w:rPr>
                <w:delText xml:space="preserve">core </w:delText>
              </w:r>
            </w:del>
            <w:ins w:id="2241"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E0EC1B5" w:rsidR="00935FAF" w:rsidRPr="00785C54" w:rsidRDefault="00935FAF" w:rsidP="00785C54">
      <w:pPr>
        <w:pStyle w:val="Corpsdetexte"/>
      </w:pPr>
      <w:del w:id="2242" w:author="Ilkka Rinne" w:date="2022-09-06T15:39:00Z">
        <w:r w:rsidRPr="00785C54" w:rsidDel="003B488C">
          <w:delText> </w:delText>
        </w:r>
      </w:del>
      <w:ins w:id="2243" w:author="Katharina Schleidt" w:date="2022-08-13T17:38:00Z">
        <w:r w:rsidR="00BE49F6" w:rsidRPr="00785C54">
          <w:rPr>
            <w:szCs w:val="24"/>
          </w:rPr>
          <w:t>AbstractObservationCharacteristics and AbstractObservation</w:t>
        </w:r>
        <w:commentRangeStart w:id="2244"/>
        <w:commentRangeEnd w:id="2244"/>
        <w:r w:rsidR="00BE49F6">
          <w:rPr>
            <w:rStyle w:val="Marquedecommentaire"/>
            <w:rFonts w:eastAsia="MS Mincho"/>
            <w:lang w:eastAsia="ja-JP"/>
          </w:rPr>
          <w:commentReference w:id="2244"/>
        </w:r>
        <w:r w:rsidR="00BE49F6">
          <w:rPr>
            <w:szCs w:val="24"/>
          </w:rPr>
          <w:t xml:space="preserve"> from </w:t>
        </w:r>
        <w:r w:rsidR="00BE49F6">
          <w:t>t</w:t>
        </w:r>
      </w:ins>
      <w:ins w:id="2245" w:author="Katharina Schleidt" w:date="2022-08-13T17:37:00Z">
        <w:r w:rsidR="00BE49F6" w:rsidRPr="00BE49F6">
          <w:t xml:space="preserve">he </w:t>
        </w:r>
      </w:ins>
      <w:ins w:id="2246"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47"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48" w:author="Katharina Schleidt" w:date="2022-08-13T17:38:00Z">
        <w:r w:rsidR="00BE49F6">
          <w:t>9</w:t>
        </w:r>
      </w:ins>
      <w:ins w:id="2249" w:author="Katharina Schleidt" w:date="2022-08-13T17:37:00Z">
        <w:r w:rsidR="00BE49F6" w:rsidRPr="00BE49F6">
          <w:t>.</w:t>
        </w:r>
      </w:ins>
      <w:ins w:id="2250" w:author="Katharina Schleidt" w:date="2022-08-13T17:39:00Z">
        <w:r w:rsidR="00BE49F6">
          <w:t>2 and 9.3</w:t>
        </w:r>
      </w:ins>
      <w:ins w:id="2251"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52"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53" w:author="Ilkka Rinne" w:date="2022-09-06T13:55:00Z">
        <w:r w:rsidR="00734867">
          <w:rPr>
            <w:noProof/>
            <w:szCs w:val="24"/>
            <w:lang w:val="fr-FR" w:eastAsia="fr-FR"/>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54"/>
      <w:r w:rsidRPr="00785C54">
        <w:rPr>
          <w:szCs w:val="24"/>
        </w:rPr>
        <w:t xml:space="preserve">Figure 10 — Context diagram for Abstract Observation </w:t>
      </w:r>
      <w:del w:id="2255" w:author="Katharina Schleidt" w:date="2022-08-13T16:38:00Z">
        <w:r w:rsidRPr="00785C54" w:rsidDel="00022C0A">
          <w:rPr>
            <w:szCs w:val="24"/>
          </w:rPr>
          <w:delText xml:space="preserve">core </w:delText>
        </w:r>
      </w:del>
      <w:ins w:id="2256" w:author="Katharina Schleidt" w:date="2022-08-13T16:38:00Z">
        <w:r w:rsidR="00022C0A">
          <w:rPr>
            <w:szCs w:val="24"/>
          </w:rPr>
          <w:t>C</w:t>
        </w:r>
        <w:r w:rsidR="00022C0A" w:rsidRPr="00785C54">
          <w:rPr>
            <w:szCs w:val="24"/>
          </w:rPr>
          <w:t xml:space="preserve">ore </w:t>
        </w:r>
      </w:ins>
      <w:r w:rsidRPr="00785C54">
        <w:rPr>
          <w:szCs w:val="24"/>
        </w:rPr>
        <w:t>— AbstractObservationCharacteristics and AbstractObservation</w:t>
      </w:r>
      <w:commentRangeEnd w:id="2254"/>
      <w:r w:rsidR="008058B6">
        <w:rPr>
          <w:rStyle w:val="Marquedecommentaire"/>
          <w:rFonts w:eastAsia="MS Mincho"/>
          <w:b w:val="0"/>
          <w:lang w:eastAsia="ja-JP"/>
        </w:rPr>
        <w:commentReference w:id="2254"/>
      </w:r>
    </w:p>
    <w:p w14:paraId="0493EC99" w14:textId="77777777" w:rsidR="00C63DF3" w:rsidRPr="00785C54" w:rsidRDefault="00C63DF3" w:rsidP="00785C54">
      <w:pPr>
        <w:pStyle w:val="Corpsdetexte"/>
      </w:pPr>
      <w:r w:rsidRPr="00785C54">
        <w:br w:type="page"/>
      </w:r>
    </w:p>
    <w:p w14:paraId="3638CD96" w14:textId="472F81D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57" w:name="_Toc113373384"/>
      <w:r w:rsidRPr="00785C54">
        <w:rPr>
          <w:rFonts w:eastAsia="Times New Roman"/>
          <w:szCs w:val="24"/>
        </w:rPr>
        <w:lastRenderedPageBreak/>
        <w:t>Feature type AbstractObservationCharacteristics</w:t>
      </w:r>
      <w:bookmarkEnd w:id="225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58" w:author="Katharina Schleidt" w:date="2022-08-10T19:59:00Z">
              <w:r w:rsidRPr="004C36B0">
                <w:rPr>
                  <w:szCs w:val="24"/>
                </w:rPr>
                <w:t xml:space="preserve">An </w:t>
              </w:r>
              <w:r w:rsidRPr="00DA74AC">
                <w:rPr>
                  <w:b/>
                  <w:bCs/>
                  <w:szCs w:val="24"/>
                  <w:rPrChange w:id="2259" w:author="Katharina Schleidt" w:date="2022-08-13T17:05:00Z">
                    <w:rPr>
                      <w:szCs w:val="24"/>
                    </w:rPr>
                  </w:rPrChange>
                </w:rPr>
                <w:t>AbstractObservationCharacteristics</w:t>
              </w:r>
              <w:r w:rsidRPr="004C36B0">
                <w:rPr>
                  <w:szCs w:val="24"/>
                </w:rPr>
                <w:t xml:space="preserve"> shall be defined as </w:t>
              </w:r>
            </w:ins>
            <w:commentRangeStart w:id="2260"/>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60"/>
            <w:r w:rsidR="008058B6">
              <w:rPr>
                <w:rStyle w:val="Marquedecommentaire"/>
                <w:rFonts w:eastAsia="MS Mincho"/>
                <w:lang w:eastAsia="ja-JP"/>
              </w:rPr>
              <w:commentReference w:id="2260"/>
            </w:r>
          </w:p>
        </w:tc>
      </w:tr>
    </w:tbl>
    <w:p w14:paraId="4AD4099D" w14:textId="49F1F95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1" w:name="_Toc113373385"/>
      <w:r w:rsidRPr="00785C54">
        <w:rPr>
          <w:rFonts w:eastAsia="Times New Roman"/>
          <w:szCs w:val="24"/>
        </w:rPr>
        <w:t>Attribute observationType</w:t>
      </w:r>
      <w:bookmarkEnd w:id="226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62" w:author="Katharina Schleidt" w:date="2022-08-13T16:34:00Z">
                  <w:rPr>
                    <w:szCs w:val="24"/>
                  </w:rPr>
                </w:rPrChange>
              </w:rPr>
              <w:t>Observation</w:t>
            </w:r>
            <w:r w:rsidRPr="00785C54">
              <w:rPr>
                <w:szCs w:val="24"/>
              </w:rPr>
              <w:t xml:space="preserve"> is provided, the property </w:t>
            </w:r>
            <w:r w:rsidRPr="00785C54">
              <w:rPr>
                <w:b/>
                <w:szCs w:val="24"/>
              </w:rPr>
              <w:t>observationType:AbstractObservationType</w:t>
            </w:r>
            <w:r w:rsidRPr="00785C54">
              <w:rPr>
                <w:szCs w:val="24"/>
              </w:rPr>
              <w:t xml:space="preserve"> </w:t>
            </w:r>
            <w:del w:id="2263" w:author="Katharina Schleidt" w:date="2022-08-10T19:13:00Z">
              <w:r w:rsidRPr="00785C54" w:rsidDel="002F2035">
                <w:rPr>
                  <w:szCs w:val="24"/>
                </w:rPr>
                <w:delText>SHALL</w:delText>
              </w:r>
            </w:del>
            <w:ins w:id="2264"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5" w:name="_Toc113373386"/>
      <w:r w:rsidRPr="00785C54">
        <w:rPr>
          <w:rFonts w:eastAsia="Times New Roman"/>
          <w:szCs w:val="24"/>
        </w:rPr>
        <w:t>Attribute parameter</w:t>
      </w:r>
      <w:bookmarkEnd w:id="22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w:t>
            </w:r>
            <w:del w:id="2266" w:author="Katharina Schleidt" w:date="2022-08-10T19:13:00Z">
              <w:r w:rsidRPr="00785C54" w:rsidDel="002F2035">
                <w:rPr>
                  <w:szCs w:val="24"/>
                </w:rPr>
                <w:delText>SHALL</w:delText>
              </w:r>
            </w:del>
            <w:ins w:id="2267"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68" w:author="Katharina Schleidt" w:date="2022-08-13T17:29:00Z">
                  <w:rPr>
                    <w:szCs w:val="24"/>
                  </w:rPr>
                </w:rPrChange>
              </w:rPr>
              <w:t>Parameter</w:t>
            </w:r>
            <w:r w:rsidRPr="00785C54">
              <w:rPr>
                <w:szCs w:val="24"/>
              </w:rPr>
              <w:t xml:space="preserve"> </w:t>
            </w:r>
            <w:del w:id="2269" w:author="Katharina Schleidt" w:date="2022-08-10T19:15:00Z">
              <w:r w:rsidRPr="00785C54" w:rsidDel="002F2035">
                <w:rPr>
                  <w:szCs w:val="24"/>
                </w:rPr>
                <w:delText>SHOULD</w:delText>
              </w:r>
            </w:del>
            <w:ins w:id="2270" w:author="Katharina Schleidt" w:date="2022-08-10T19:15:00Z">
              <w:r w:rsidR="002F2035">
                <w:rPr>
                  <w:szCs w:val="24"/>
                </w:rPr>
                <w:t>should</w:t>
              </w:r>
            </w:ins>
            <w:r w:rsidRPr="00785C54">
              <w:rPr>
                <w:szCs w:val="24"/>
              </w:rPr>
              <w:t xml:space="preserve"> </w:t>
            </w:r>
            <w:del w:id="2271" w:author="Katharina Schleidt" w:date="2022-08-10T19:16:00Z">
              <w:r w:rsidRPr="00785C54" w:rsidDel="002F2035">
                <w:rPr>
                  <w:szCs w:val="24"/>
                </w:rPr>
                <w:delText xml:space="preserve">NOT </w:delText>
              </w:r>
            </w:del>
            <w:ins w:id="2272"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73" w:author="Katharina Schleidt" w:date="2022-08-13T17:29:00Z">
                  <w:rPr>
                    <w:szCs w:val="24"/>
                  </w:rPr>
                </w:rPrChange>
              </w:rPr>
              <w:t>Parameter</w:t>
            </w:r>
            <w:r w:rsidRPr="00785C54">
              <w:rPr>
                <w:szCs w:val="24"/>
              </w:rPr>
              <w:t xml:space="preserve"> </w:t>
            </w:r>
            <w:del w:id="2274" w:author="Katharina Schleidt" w:date="2022-08-10T19:15:00Z">
              <w:r w:rsidRPr="00785C54" w:rsidDel="002F2035">
                <w:rPr>
                  <w:szCs w:val="24"/>
                </w:rPr>
                <w:delText>SHOULD</w:delText>
              </w:r>
            </w:del>
            <w:ins w:id="2275" w:author="Katharina Schleidt" w:date="2022-08-10T19:15:00Z">
              <w:r w:rsidR="002F2035">
                <w:rPr>
                  <w:szCs w:val="24"/>
                </w:rPr>
                <w:t>should</w:t>
              </w:r>
            </w:ins>
            <w:r w:rsidRPr="00785C54">
              <w:rPr>
                <w:szCs w:val="24"/>
              </w:rPr>
              <w:t xml:space="preserve"> </w:t>
            </w:r>
            <w:del w:id="2276" w:author="Katharina Schleidt" w:date="2022-08-10T19:16:00Z">
              <w:r w:rsidRPr="00785C54" w:rsidDel="002F2035">
                <w:rPr>
                  <w:szCs w:val="24"/>
                </w:rPr>
                <w:delText xml:space="preserve">NOT </w:delText>
              </w:r>
            </w:del>
            <w:ins w:id="2277"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78" w:author="Katharina Schleidt" w:date="2022-08-10T19:34:00Z"/>
          <w:szCs w:val="24"/>
        </w:rPr>
      </w:pPr>
      <w:del w:id="2279" w:author="Katharina Schleidt" w:date="2022-08-10T19:34:00Z">
        <w:r w:rsidRPr="00785C54" w:rsidDel="00026AA4">
          <w:rPr>
            <w:szCs w:val="24"/>
          </w:rPr>
          <w:delText>NOTE 1</w:delText>
        </w:r>
        <w:r w:rsidRPr="00785C54" w:rsidDel="00026AA4">
          <w:rPr>
            <w:szCs w:val="24"/>
          </w:rPr>
          <w:tab/>
          <w:delText xml:space="preserve">This might </w:delText>
        </w:r>
      </w:del>
      <w:ins w:id="2280" w:author="REID-JAMOND Alison" w:date="2022-04-04T14:35:00Z">
        <w:del w:id="2281" w:author="Katharina Schleidt" w:date="2022-08-10T19:34:00Z">
          <w:r w:rsidR="008058B6" w:rsidDel="00026AA4">
            <w:rPr>
              <w:szCs w:val="24"/>
            </w:rPr>
            <w:delText>can</w:delText>
          </w:r>
          <w:r w:rsidR="008058B6" w:rsidRPr="00785C54" w:rsidDel="00026AA4">
            <w:rPr>
              <w:szCs w:val="24"/>
            </w:rPr>
            <w:delText xml:space="preserve"> </w:delText>
          </w:r>
        </w:del>
      </w:ins>
      <w:del w:id="2282"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3" w:author="Katharina Schleidt" w:date="2022-08-10T19:34:00Z"/>
          <w:szCs w:val="24"/>
        </w:rPr>
      </w:pPr>
      <w:del w:id="2284"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Corpsdetexte"/>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5" w:author="Katharina Schleidt" w:date="2022-08-10T19:34:00Z"/>
          <w:szCs w:val="24"/>
        </w:rPr>
      </w:pPr>
      <w:r w:rsidRPr="00785C54">
        <w:rPr>
          <w:szCs w:val="24"/>
        </w:rPr>
        <w:t>EXAMPLE</w:t>
      </w:r>
      <w:r w:rsidRPr="00785C54">
        <w:rPr>
          <w:szCs w:val="24"/>
        </w:rPr>
        <w:tab/>
        <w:t xml:space="preserve">A time sequence of observations of water quality in a well </w:t>
      </w:r>
      <w:del w:id="2286" w:author="Katharina Schleidt" w:date="2022-08-13T16:10:00Z">
        <w:r w:rsidRPr="00785C54" w:rsidDel="009061F0">
          <w:rPr>
            <w:szCs w:val="24"/>
          </w:rPr>
          <w:delText>might</w:delText>
        </w:r>
      </w:del>
      <w:ins w:id="2287"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8" w:author="Katharina Schleidt" w:date="2022-08-10T19:34:00Z"/>
          <w:szCs w:val="24"/>
        </w:rPr>
      </w:pPr>
      <w:ins w:id="2289"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90"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91"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2" w:name="_Toc113373387"/>
      <w:r w:rsidRPr="00785C54">
        <w:rPr>
          <w:rFonts w:eastAsia="Times New Roman"/>
          <w:szCs w:val="24"/>
        </w:rPr>
        <w:t>Attribute resultQuality</w:t>
      </w:r>
      <w:bookmarkEnd w:id="22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w:t>
            </w:r>
            <w:del w:id="2293" w:author="Katharina Schleidt" w:date="2022-08-10T19:13:00Z">
              <w:r w:rsidRPr="00785C54" w:rsidDel="002F2035">
                <w:rPr>
                  <w:szCs w:val="24"/>
                </w:rPr>
                <w:delText>SHALL</w:delText>
              </w:r>
            </w:del>
            <w:ins w:id="2294"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295" w:author="REID-JAMOND Alison" w:date="2022-04-04T14:35:00Z">
        <w:r w:rsidRPr="00785C54" w:rsidDel="008058B6">
          <w:rPr>
            <w:szCs w:val="24"/>
          </w:rPr>
          <w:delText xml:space="preserve">may </w:delText>
        </w:r>
      </w:del>
      <w:ins w:id="2296"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297" w:author="REID-JAMOND Alison" w:date="2022-04-04T14:35:00Z">
        <w:r w:rsidRPr="00785C54" w:rsidDel="008058B6">
          <w:rPr>
            <w:szCs w:val="24"/>
          </w:rPr>
          <w:delText xml:space="preserve">may </w:delText>
        </w:r>
      </w:del>
      <w:ins w:id="2298"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9" w:name="_Toc113373388"/>
      <w:r w:rsidRPr="00785C54">
        <w:rPr>
          <w:rFonts w:eastAsia="Times New Roman"/>
          <w:szCs w:val="24"/>
        </w:rPr>
        <w:t>Association proximateFeatureOfInterest</w:t>
      </w:r>
      <w:bookmarkEnd w:id="22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2300" w:author="Katharina Schleidt" w:date="2022-08-10T19:13:00Z">
              <w:r w:rsidRPr="00785C54" w:rsidDel="002F2035">
                <w:rPr>
                  <w:szCs w:val="24"/>
                </w:rPr>
                <w:delText>SHALL</w:delText>
              </w:r>
            </w:del>
            <w:ins w:id="2301"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02" w:name="_Toc113373389"/>
      <w:r w:rsidRPr="00785C54">
        <w:rPr>
          <w:rFonts w:eastAsia="Times New Roman"/>
          <w:szCs w:val="24"/>
        </w:rPr>
        <w:t>Association ultimateFeatureOfInterest</w:t>
      </w:r>
      <w:bookmarkEnd w:id="23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2303" w:author="Katharina Schleidt" w:date="2022-08-10T19:13:00Z">
              <w:r w:rsidRPr="00785C54" w:rsidDel="002F2035">
                <w:rPr>
                  <w:szCs w:val="24"/>
                </w:rPr>
                <w:delText>SHALL</w:delText>
              </w:r>
            </w:del>
            <w:ins w:id="2304"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5" w:author="Katharina Schleidt" w:date="2022-08-10T19:40:00Z"/>
          <w:szCs w:val="24"/>
        </w:rPr>
      </w:pPr>
      <w:moveToRangeStart w:id="2306" w:author="Katharina Schleidt" w:date="2022-08-10T19:40:00Z" w:name="move111052864"/>
      <w:moveTo w:id="2307" w:author="Katharina Schleidt" w:date="2022-08-10T19:40:00Z">
        <w:r w:rsidRPr="00785C54">
          <w:rPr>
            <w:szCs w:val="24"/>
          </w:rPr>
          <w:t>EXAMPLE 1</w:t>
        </w:r>
        <w:r w:rsidRPr="00785C54">
          <w:rPr>
            <w:szCs w:val="24"/>
          </w:rPr>
          <w:tab/>
          <w:t xml:space="preserve">A river, an aquifer, soil layer, outcrop, a butterfly, a survey area, a room, </w:t>
        </w:r>
        <w:commentRangeStart w:id="2308"/>
        <w:r w:rsidRPr="00785C54">
          <w:rPr>
            <w:szCs w:val="24"/>
          </w:rPr>
          <w:t>Abby's car</w:t>
        </w:r>
        <w:commentRangeEnd w:id="2308"/>
        <w:r>
          <w:rPr>
            <w:rStyle w:val="Marquedecommentaire"/>
            <w:rFonts w:eastAsia="MS Mincho"/>
            <w:lang w:eastAsia="ja-JP"/>
          </w:rPr>
          <w:commentReference w:id="2308"/>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9" w:author="Katharina Schleidt" w:date="2022-08-10T19:40:00Z"/>
          <w:szCs w:val="24"/>
        </w:rPr>
      </w:pPr>
      <w:moveTo w:id="2310" w:author="Katharina Schleidt" w:date="2022-08-10T19:40:00Z">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1" w:author="Katharina Schleidt" w:date="2022-08-10T19:40:00Z"/>
          <w:szCs w:val="24"/>
        </w:rPr>
      </w:pPr>
      <w:moveTo w:id="2312" w:author="Katharina Schleidt" w:date="2022-08-10T19:40:00Z">
        <w:r w:rsidRPr="00785C54">
          <w:rPr>
            <w:szCs w:val="24"/>
          </w:rPr>
          <w:t>EXAMPLE 3</w:t>
        </w:r>
        <w:r w:rsidRPr="00785C54">
          <w:rPr>
            <w:szCs w:val="24"/>
          </w:rPr>
          <w:tab/>
          <w:t>Pertaining to document</w:t>
        </w:r>
      </w:moveTo>
      <w:ins w:id="2313" w:author="Katharina Schleidt" w:date="2022-08-13T17:06:00Z">
        <w:r w:rsidR="00DA74AC">
          <w:rPr>
            <w:szCs w:val="24"/>
          </w:rPr>
          <w:t>s</w:t>
        </w:r>
      </w:ins>
      <w:moveTo w:id="2314"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5" w:author="Katharina Schleidt" w:date="2022-08-10T19:40:00Z"/>
          <w:szCs w:val="24"/>
        </w:rPr>
      </w:pPr>
      <w:moveTo w:id="2316" w:author="Katharina Schleidt" w:date="2022-08-10T19:40:00Z">
        <w:r w:rsidRPr="00785C54">
          <w:rPr>
            <w:szCs w:val="24"/>
          </w:rPr>
          <w:lastRenderedPageBreak/>
          <w:t>EXAMPLE 4</w:t>
        </w:r>
        <w:r w:rsidRPr="00785C54">
          <w:rPr>
            <w:szCs w:val="24"/>
          </w:rPr>
          <w:tab/>
          <w:t>The determination of the species of the butterfly, in this case the butterfly is the ultimateFeatureOfInterest, no proximateFeatureOfInterest need be provided.</w:t>
        </w:r>
      </w:moveTo>
    </w:p>
    <w:moveToRangeEnd w:id="2306"/>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17" w:author="REID-JAMOND Alison" w:date="2022-04-04T14:37:00Z">
        <w:r w:rsidRPr="00785C54" w:rsidDel="008058B6">
          <w:rPr>
            <w:szCs w:val="24"/>
          </w:rPr>
          <w:delText xml:space="preserve">may </w:delText>
        </w:r>
      </w:del>
      <w:ins w:id="2318"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Corpsdetexte"/>
        <w:autoSpaceDE w:val="0"/>
        <w:autoSpaceDN w:val="0"/>
        <w:adjustRightInd w:val="0"/>
        <w:rPr>
          <w:szCs w:val="24"/>
        </w:rPr>
      </w:pPr>
      <w:r w:rsidRPr="00785C54">
        <w:rPr>
          <w:szCs w:val="24"/>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19" w:author="Katharina Schleidt" w:date="2022-08-10T19:15:00Z">
              <w:r w:rsidRPr="00785C54" w:rsidDel="002F2035">
                <w:rPr>
                  <w:szCs w:val="24"/>
                </w:rPr>
                <w:delText>SHOULD</w:delText>
              </w:r>
            </w:del>
            <w:ins w:id="2320"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21" w:author="REID-JAMOND Alison" w:date="2022-04-04T14:38:00Z">
        <w:r w:rsidRPr="00785C54" w:rsidDel="008058B6">
          <w:rPr>
            <w:szCs w:val="24"/>
          </w:rPr>
          <w:delText>, see</w:delText>
        </w:r>
      </w:del>
      <w:ins w:id="2322" w:author="REID-JAMOND Alison" w:date="2022-04-04T14:38:00Z">
        <w:r w:rsidR="008058B6">
          <w:rPr>
            <w:szCs w:val="24"/>
          </w:rPr>
          <w:t>; see</w:t>
        </w:r>
      </w:ins>
      <w:del w:id="2323"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4" w:author="Katharina Schleidt" w:date="2022-08-10T19:40:00Z"/>
          <w:szCs w:val="24"/>
        </w:rPr>
      </w:pPr>
      <w:moveFromRangeStart w:id="2325" w:author="Katharina Schleidt" w:date="2022-08-10T19:40:00Z" w:name="move111052864"/>
      <w:moveFrom w:id="2326"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27"/>
        <w:r w:rsidRPr="00785C54" w:rsidDel="007703D2">
          <w:rPr>
            <w:szCs w:val="24"/>
          </w:rPr>
          <w:t>Abby's car</w:t>
        </w:r>
        <w:commentRangeEnd w:id="2327"/>
        <w:r w:rsidR="00026AA4" w:rsidDel="007703D2">
          <w:rPr>
            <w:rStyle w:val="Marquedecommentaire"/>
            <w:rFonts w:eastAsia="MS Mincho"/>
            <w:lang w:eastAsia="ja-JP"/>
          </w:rPr>
          <w:commentReference w:id="2327"/>
        </w:r>
        <w:r w:rsidRPr="00785C54" w:rsidDel="007703D2">
          <w:rPr>
            <w:szCs w:val="24"/>
          </w:rPr>
          <w:t>, a specific human being, this document</w:t>
        </w:r>
        <w:ins w:id="2328" w:author="REID-JAMOND Alison" w:date="2022-04-04T14:38:00Z">
          <w:r w:rsidR="008058B6" w:rsidDel="007703D2">
            <w:rPr>
              <w:szCs w:val="24"/>
            </w:rPr>
            <w:t>.</w:t>
          </w:r>
        </w:ins>
        <w:bookmarkStart w:id="2329" w:name="_Toc113373390"/>
        <w:bookmarkEnd w:id="2329"/>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0" w:author="Katharina Schleidt" w:date="2022-08-10T19:40:00Z"/>
          <w:szCs w:val="24"/>
        </w:rPr>
      </w:pPr>
      <w:moveFrom w:id="2331"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32" w:name="_Toc113373391"/>
        <w:bookmarkEnd w:id="2332"/>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3" w:author="Katharina Schleidt" w:date="2022-08-10T19:40:00Z"/>
          <w:szCs w:val="24"/>
        </w:rPr>
      </w:pPr>
      <w:moveFrom w:id="2334"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35" w:name="_Toc113373392"/>
        <w:bookmarkEnd w:id="2335"/>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6" w:author="Katharina Schleidt" w:date="2022-08-10T19:40:00Z"/>
          <w:szCs w:val="24"/>
        </w:rPr>
      </w:pPr>
      <w:moveFrom w:id="2337"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38" w:name="_Toc113373393"/>
        <w:bookmarkEnd w:id="2338"/>
      </w:moveFrom>
    </w:p>
    <w:p w14:paraId="30F3F7C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39" w:name="_Toc113373394"/>
      <w:moveFromRangeEnd w:id="2325"/>
      <w:r w:rsidRPr="00785C54">
        <w:rPr>
          <w:rFonts w:eastAsia="Times New Roman"/>
          <w:szCs w:val="24"/>
        </w:rPr>
        <w:t>AbstractObservation</w:t>
      </w:r>
      <w:bookmarkEnd w:id="2339"/>
    </w:p>
    <w:p w14:paraId="1A744C2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0" w:name="_Toc113373395"/>
      <w:r w:rsidRPr="00785C54">
        <w:rPr>
          <w:rFonts w:eastAsia="Times New Roman"/>
          <w:szCs w:val="24"/>
        </w:rPr>
        <w:t>AbstractObservation Requirements Class</w:t>
      </w:r>
      <w:bookmarkEnd w:id="23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41" w:author="Katharina Schleidt" w:date="2022-08-13T16:38:00Z">
              <w:r w:rsidRPr="00785C54" w:rsidDel="00022C0A">
                <w:rPr>
                  <w:szCs w:val="24"/>
                </w:rPr>
                <w:delText xml:space="preserve">core </w:delText>
              </w:r>
            </w:del>
            <w:ins w:id="2342"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3" w:name="_Toc113373396"/>
      <w:r w:rsidRPr="00785C54">
        <w:rPr>
          <w:rFonts w:eastAsia="Times New Roman"/>
          <w:szCs w:val="24"/>
        </w:rPr>
        <w:t>Constraint observationType</w:t>
      </w:r>
      <w:bookmarkEnd w:id="234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44"/>
            <w:r w:rsidRPr="00785C54">
              <w:rPr>
                <w:szCs w:val="24"/>
              </w:rPr>
              <w:t>If information on the type of</w:t>
            </w:r>
            <w:r w:rsidRPr="00D612AA">
              <w:rPr>
                <w:b/>
                <w:bCs/>
                <w:szCs w:val="24"/>
                <w:rPrChange w:id="2345" w:author="Katharina Schleidt" w:date="2022-08-13T17:07:00Z">
                  <w:rPr>
                    <w:szCs w:val="24"/>
                  </w:rPr>
                </w:rPrChange>
              </w:rPr>
              <w:t xml:space="preserve"> Observation</w:t>
            </w:r>
            <w:r w:rsidRPr="00785C54">
              <w:rPr>
                <w:szCs w:val="24"/>
              </w:rPr>
              <w:t xml:space="preserve"> is provided, the constraints defined in the referenced codelist </w:t>
            </w:r>
            <w:del w:id="2346" w:author="Katharina Schleidt" w:date="2022-08-10T19:13:00Z">
              <w:r w:rsidRPr="00785C54" w:rsidDel="002F2035">
                <w:rPr>
                  <w:szCs w:val="24"/>
                </w:rPr>
                <w:delText>SHALL</w:delText>
              </w:r>
            </w:del>
            <w:ins w:id="2347" w:author="Katharina Schleidt" w:date="2022-08-10T19:13:00Z">
              <w:r w:rsidR="002F2035">
                <w:rPr>
                  <w:szCs w:val="24"/>
                </w:rPr>
                <w:t>shall</w:t>
              </w:r>
            </w:ins>
            <w:r w:rsidRPr="00785C54">
              <w:rPr>
                <w:szCs w:val="24"/>
              </w:rPr>
              <w:t xml:space="preserve"> be used.</w:t>
            </w:r>
            <w:commentRangeEnd w:id="2344"/>
            <w:r w:rsidR="008058B6">
              <w:rPr>
                <w:rStyle w:val="Marquedecommentaire"/>
                <w:rFonts w:eastAsia="MS Mincho"/>
                <w:lang w:eastAsia="ja-JP"/>
              </w:rPr>
              <w:commentReference w:id="2344"/>
            </w:r>
          </w:p>
        </w:tc>
      </w:tr>
    </w:tbl>
    <w:p w14:paraId="4E20102B" w14:textId="56BC614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8" w:name="_Toc113373397"/>
      <w:r w:rsidRPr="00785C54">
        <w:rPr>
          <w:rFonts w:eastAsia="Times New Roman"/>
          <w:szCs w:val="24"/>
        </w:rPr>
        <w:lastRenderedPageBreak/>
        <w:t>Constraint resultTime instant</w:t>
      </w:r>
      <w:bookmarkEnd w:id="234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2349" w:author="Katharina Schleidt" w:date="2022-08-10T19:13:00Z">
              <w:r w:rsidRPr="00785C54" w:rsidDel="002F2035">
                <w:rPr>
                  <w:szCs w:val="24"/>
                </w:rPr>
                <w:delText>SHALL</w:delText>
              </w:r>
            </w:del>
            <w:ins w:id="2350"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1" w:name="_Toc113373398"/>
      <w:r w:rsidRPr="00785C54">
        <w:rPr>
          <w:rFonts w:eastAsia="Times New Roman"/>
          <w:szCs w:val="24"/>
        </w:rPr>
        <w:t>Constraint parameter unique name</w:t>
      </w:r>
      <w:bookmarkEnd w:id="235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2352" w:author="Katharina Schleidt" w:date="2022-08-10T19:13:00Z">
              <w:r w:rsidRPr="00785C54" w:rsidDel="002F2035">
                <w:rPr>
                  <w:szCs w:val="24"/>
                </w:rPr>
                <w:delText>SHALL</w:delText>
              </w:r>
            </w:del>
            <w:ins w:id="2353"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4" w:name="_Toc113373399"/>
      <w:r w:rsidRPr="00785C54">
        <w:rPr>
          <w:rFonts w:eastAsia="Times New Roman"/>
          <w:szCs w:val="24"/>
        </w:rPr>
        <w:t>Constraint proximate or ultimate featureOfInterest</w:t>
      </w:r>
      <w:bookmarkEnd w:id="23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55" w:author="REID-JAMOND Alison" w:date="2022-04-04T14:39:00Z">
              <w:r>
                <w:rPr>
                  <w:szCs w:val="24"/>
                </w:rPr>
                <w:t>A</w:t>
              </w:r>
            </w:ins>
            <w:del w:id="2356"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2357" w:author="Katharina Schleidt" w:date="2022-08-10T19:13:00Z">
              <w:r w:rsidR="005B5EAD" w:rsidRPr="00785C54" w:rsidDel="002F2035">
                <w:rPr>
                  <w:szCs w:val="24"/>
                </w:rPr>
                <w:delText>SHALL</w:delText>
              </w:r>
            </w:del>
            <w:ins w:id="2358"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9" w:name="_Toc113373400"/>
      <w:r w:rsidRPr="00785C54">
        <w:rPr>
          <w:rFonts w:eastAsia="Times New Roman"/>
          <w:szCs w:val="24"/>
        </w:rPr>
        <w:t>Constraint Observer or Host</w:t>
      </w:r>
      <w:bookmarkEnd w:id="23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60" w:author="Katharina Schleidt" w:date="2022-08-10T19:13:00Z">
              <w:r w:rsidRPr="00785C54" w:rsidDel="002F2035">
                <w:rPr>
                  <w:szCs w:val="24"/>
                </w:rPr>
                <w:delText>SHALL</w:delText>
              </w:r>
            </w:del>
            <w:ins w:id="2361"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2" w:name="_Toc113373401"/>
      <w:r w:rsidRPr="00785C54">
        <w:rPr>
          <w:rFonts w:eastAsia="Times New Roman"/>
          <w:szCs w:val="24"/>
        </w:rPr>
        <w:t>Constraint ObservableProperty characteristic associated with featureOfInterest</w:t>
      </w:r>
      <w:bookmarkEnd w:id="23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363" w:author="Katharina Schleidt" w:date="2022-08-10T19:13:00Z">
              <w:r w:rsidRPr="00785C54" w:rsidDel="002F2035">
                <w:rPr>
                  <w:szCs w:val="24"/>
                </w:rPr>
                <w:delText>SHALL</w:delText>
              </w:r>
            </w:del>
            <w:ins w:id="2364"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5" w:name="_Toc113373402"/>
      <w:r w:rsidRPr="00785C54">
        <w:rPr>
          <w:rFonts w:eastAsia="Times New Roman"/>
          <w:szCs w:val="24"/>
        </w:rPr>
        <w:t>Constraint suitable ObservableProperty</w:t>
      </w:r>
      <w:bookmarkEnd w:id="23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366" w:author="Katharina Schleidt" w:date="2022-08-10T19:13:00Z">
              <w:r w:rsidRPr="00785C54" w:rsidDel="002F2035">
                <w:rPr>
                  <w:szCs w:val="24"/>
                </w:rPr>
                <w:delText>SHALL</w:delText>
              </w:r>
            </w:del>
            <w:ins w:id="2367"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8" w:name="_Toc113373403"/>
      <w:r w:rsidRPr="00785C54">
        <w:rPr>
          <w:rFonts w:eastAsia="Times New Roman"/>
          <w:szCs w:val="24"/>
        </w:rPr>
        <w:t>Constraint suitable result type</w:t>
      </w:r>
      <w:bookmarkEnd w:id="23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69" w:author="Katharina Schleidt" w:date="2022-08-10T19:13:00Z">
              <w:r w:rsidRPr="00785C54" w:rsidDel="002F2035">
                <w:rPr>
                  <w:szCs w:val="24"/>
                </w:rPr>
                <w:delText>SHALL</w:delText>
              </w:r>
            </w:del>
            <w:ins w:id="2370"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Titre2"/>
        <w:tabs>
          <w:tab w:val="left" w:pos="400"/>
        </w:tabs>
        <w:autoSpaceDE w:val="0"/>
        <w:autoSpaceDN w:val="0"/>
        <w:adjustRightInd w:val="0"/>
        <w:rPr>
          <w:rFonts w:eastAsia="Times New Roman"/>
          <w:szCs w:val="24"/>
        </w:rPr>
      </w:pPr>
      <w:bookmarkStart w:id="2371" w:name="_Toc113373404"/>
      <w:r w:rsidRPr="00785C54">
        <w:rPr>
          <w:rFonts w:eastAsia="Times New Roman"/>
          <w:szCs w:val="24"/>
        </w:rPr>
        <w:t>AbstractObservableProperty</w:t>
      </w:r>
      <w:bookmarkEnd w:id="2371"/>
    </w:p>
    <w:p w14:paraId="6E6993E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72" w:name="_Toc113373405"/>
      <w:r w:rsidRPr="00785C54">
        <w:rPr>
          <w:rFonts w:eastAsia="Times New Roman"/>
          <w:szCs w:val="24"/>
        </w:rPr>
        <w:t>AbstractObservableProperty Requirements Class</w:t>
      </w:r>
      <w:bookmarkEnd w:id="23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73" w:author="Katharina Schleidt" w:date="2022-08-13T16:38:00Z">
              <w:r w:rsidRPr="00785C54" w:rsidDel="00022C0A">
                <w:rPr>
                  <w:szCs w:val="24"/>
                </w:rPr>
                <w:delText xml:space="preserve">core </w:delText>
              </w:r>
            </w:del>
            <w:ins w:id="2374"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7B0569B8" w:rsidR="00935FAF" w:rsidRPr="00785C54" w:rsidRDefault="00622A2E" w:rsidP="00785C54">
      <w:pPr>
        <w:pStyle w:val="Corpsdetexte"/>
      </w:pPr>
      <w:ins w:id="2375" w:author="Katharina Schleidt" w:date="2022-08-13T17:40:00Z">
        <w:r w:rsidRPr="00785C54">
          <w:rPr>
            <w:szCs w:val="24"/>
          </w:rPr>
          <w:t>AbstractObservableProperty</w:t>
        </w:r>
        <w:r w:rsidRPr="00622A2E">
          <w:t xml:space="preserve"> </w:t>
        </w:r>
      </w:ins>
      <w:ins w:id="2376" w:author="Katharina Schleidt" w:date="2022-08-13T17:39:00Z">
        <w:r w:rsidRPr="00622A2E">
          <w:t xml:space="preserve">from the Abstract Observation Core </w:t>
        </w:r>
      </w:ins>
      <w:ins w:id="2377" w:author="Katharina Schleidt" w:date="2022-08-13T17:40:00Z">
        <w:r>
          <w:t>is</w:t>
        </w:r>
      </w:ins>
      <w:ins w:id="2378" w:author="Katharina Schleidt" w:date="2022-08-13T17:39:00Z">
        <w:r w:rsidRPr="00622A2E">
          <w:t xml:space="preserve"> described as a class diagram in Figure 1</w:t>
        </w:r>
      </w:ins>
      <w:ins w:id="2379" w:author="Katharina Schleidt" w:date="2022-08-13T17:40:00Z">
        <w:r>
          <w:t>1</w:t>
        </w:r>
      </w:ins>
      <w:ins w:id="2380" w:author="Katharina Schleidt" w:date="2022-08-13T17:39:00Z">
        <w:r w:rsidRPr="00622A2E">
          <w:t>. The schema is fully described in 9.</w:t>
        </w:r>
      </w:ins>
      <w:ins w:id="2381" w:author="Katharina Schleidt" w:date="2022-08-13T17:40:00Z">
        <w:r>
          <w:t>4</w:t>
        </w:r>
      </w:ins>
      <w:ins w:id="2382"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83" w:author="Ilkka Rinne" w:date="2022-09-06T13:56:00Z">
        <w:r w:rsidRPr="00785C54" w:rsidDel="00734867">
          <w:rPr>
            <w:noProof/>
            <w:szCs w:val="24"/>
            <w:lang w:val="fr-FR" w:eastAsia="fr-FR"/>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84" w:author="Ilkka Rinne" w:date="2022-09-06T13:56:00Z">
        <w:r w:rsidR="00734867">
          <w:rPr>
            <w:noProof/>
            <w:szCs w:val="24"/>
            <w:lang w:val="fr-FR" w:eastAsia="fr-FR"/>
          </w:rPr>
          <w:lastRenderedPageBreak/>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85"/>
      <w:r w:rsidRPr="00785C54">
        <w:rPr>
          <w:szCs w:val="24"/>
        </w:rPr>
        <w:t>Figure 11</w:t>
      </w:r>
      <w:commentRangeEnd w:id="2385"/>
      <w:r w:rsidR="008058B6">
        <w:rPr>
          <w:rStyle w:val="Marquedecommentaire"/>
          <w:rFonts w:eastAsia="MS Mincho"/>
          <w:b w:val="0"/>
          <w:lang w:eastAsia="ja-JP"/>
        </w:rPr>
        <w:commentReference w:id="2385"/>
      </w:r>
      <w:r w:rsidRPr="00785C54">
        <w:rPr>
          <w:szCs w:val="24"/>
        </w:rPr>
        <w:t xml:space="preserve"> — Context diagram for Abstract Observation </w:t>
      </w:r>
      <w:del w:id="2386" w:author="Katharina Schleidt" w:date="2022-08-13T16:38:00Z">
        <w:r w:rsidRPr="00785C54" w:rsidDel="00022C0A">
          <w:rPr>
            <w:szCs w:val="24"/>
          </w:rPr>
          <w:delText xml:space="preserve">core </w:delText>
        </w:r>
      </w:del>
      <w:ins w:id="2387"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88" w:name="_Toc113373406"/>
      <w:r w:rsidRPr="00785C54">
        <w:rPr>
          <w:rFonts w:eastAsia="Times New Roman"/>
          <w:szCs w:val="24"/>
        </w:rPr>
        <w:t>AbstractObservingProcedure</w:t>
      </w:r>
      <w:bookmarkEnd w:id="2388"/>
    </w:p>
    <w:p w14:paraId="1EA5A48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89" w:name="_Toc113373407"/>
      <w:r w:rsidRPr="00785C54">
        <w:rPr>
          <w:rFonts w:eastAsia="Times New Roman"/>
          <w:szCs w:val="24"/>
        </w:rPr>
        <w:t>AbstractObservingProcedure Requirements Class</w:t>
      </w:r>
      <w:bookmarkEnd w:id="23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0" w:author="Katharina Schleidt" w:date="2022-08-13T16:38:00Z">
              <w:r w:rsidRPr="00785C54" w:rsidDel="00022C0A">
                <w:rPr>
                  <w:szCs w:val="24"/>
                </w:rPr>
                <w:delText xml:space="preserve">core </w:delText>
              </w:r>
            </w:del>
            <w:ins w:id="2391"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367A0C5" w14:textId="740B697D" w:rsidR="00622A2E" w:rsidRPr="00785C54" w:rsidRDefault="00622A2E" w:rsidP="00622A2E">
      <w:pPr>
        <w:pStyle w:val="Corpsdetexte"/>
        <w:rPr>
          <w:ins w:id="2392" w:author="Katharina Schleidt" w:date="2022-08-13T17:40:00Z"/>
        </w:rPr>
      </w:pPr>
      <w:ins w:id="2393"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2394" w:author="Katharina Schleidt" w:date="2022-08-13T17:41:00Z">
        <w:r>
          <w:t>5</w:t>
        </w:r>
      </w:ins>
      <w:ins w:id="2395" w:author="Katharina Schleidt" w:date="2022-08-13T17:40:00Z">
        <w:r w:rsidRPr="00622A2E">
          <w:t>.</w:t>
        </w:r>
        <w:r w:rsidRPr="00785C54">
          <w:t> </w:t>
        </w:r>
      </w:ins>
    </w:p>
    <w:p w14:paraId="4604A85B" w14:textId="2931D42D" w:rsidR="00935FAF" w:rsidRPr="00785C54" w:rsidRDefault="00935FAF" w:rsidP="00785C54">
      <w:pPr>
        <w:pStyle w:val="Corpsdetexte"/>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96" w:author="Ilkka Rinne" w:date="2022-09-06T13:57:00Z">
        <w:r w:rsidRPr="00785C54" w:rsidDel="00734867">
          <w:rPr>
            <w:noProof/>
            <w:szCs w:val="24"/>
            <w:lang w:val="fr-FR" w:eastAsia="fr-FR"/>
          </w:rPr>
          <w:lastRenderedPageBreak/>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397" w:author="Ilkka Rinne" w:date="2022-09-06T13:57:00Z">
        <w:r w:rsidR="00734867">
          <w:rPr>
            <w:noProof/>
            <w:szCs w:val="24"/>
            <w:lang w:val="fr-FR" w:eastAsia="fr-FR"/>
          </w:rPr>
          <w:lastRenderedPageBreak/>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398"/>
      <w:r w:rsidRPr="00785C54">
        <w:rPr>
          <w:szCs w:val="24"/>
        </w:rPr>
        <w:t>Figure 12</w:t>
      </w:r>
      <w:commentRangeEnd w:id="2398"/>
      <w:r w:rsidR="008058B6">
        <w:rPr>
          <w:rStyle w:val="Marquedecommentaire"/>
          <w:rFonts w:eastAsia="MS Mincho"/>
          <w:b w:val="0"/>
          <w:lang w:eastAsia="ja-JP"/>
        </w:rPr>
        <w:commentReference w:id="2398"/>
      </w:r>
      <w:r w:rsidRPr="00785C54">
        <w:rPr>
          <w:szCs w:val="24"/>
        </w:rPr>
        <w:t xml:space="preserve"> — Context diagram for Abstract Observation </w:t>
      </w:r>
      <w:del w:id="2399" w:author="Katharina Schleidt" w:date="2022-08-13T16:38:00Z">
        <w:r w:rsidRPr="00785C54" w:rsidDel="00022C0A">
          <w:rPr>
            <w:szCs w:val="24"/>
          </w:rPr>
          <w:delText xml:space="preserve">core </w:delText>
        </w:r>
      </w:del>
      <w:ins w:id="2400"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01" w:name="_Toc113373408"/>
      <w:r w:rsidRPr="00785C54">
        <w:rPr>
          <w:rFonts w:eastAsia="Times New Roman"/>
          <w:szCs w:val="24"/>
        </w:rPr>
        <w:t>AbstractObserver</w:t>
      </w:r>
      <w:bookmarkEnd w:id="2401"/>
    </w:p>
    <w:p w14:paraId="7A8CF3B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2" w:name="_Toc113373409"/>
      <w:r w:rsidRPr="00785C54">
        <w:rPr>
          <w:rFonts w:eastAsia="Times New Roman"/>
          <w:szCs w:val="24"/>
        </w:rPr>
        <w:t>AbstractObserver Requirements Class</w:t>
      </w:r>
      <w:bookmarkEnd w:id="24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03" w:author="Katharina Schleidt" w:date="2022-08-13T16:38:00Z">
              <w:r w:rsidRPr="00785C54" w:rsidDel="00022C0A">
                <w:rPr>
                  <w:szCs w:val="24"/>
                </w:rPr>
                <w:delText xml:space="preserve">core </w:delText>
              </w:r>
            </w:del>
            <w:ins w:id="2404"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24B947B" w:rsidR="00935FAF" w:rsidRPr="00785C54" w:rsidRDefault="00622A2E" w:rsidP="00785C54">
      <w:pPr>
        <w:pStyle w:val="Corpsdetexte"/>
      </w:pPr>
      <w:ins w:id="2405" w:author="Katharina Schleidt" w:date="2022-08-13T17:41:00Z">
        <w:r w:rsidRPr="00785C54">
          <w:rPr>
            <w:szCs w:val="24"/>
          </w:rPr>
          <w:t>AbstractObserver</w:t>
        </w:r>
      </w:ins>
      <w:ins w:id="2406" w:author="Ilkka Rinne" w:date="2022-09-06T14:07:00Z">
        <w:r w:rsidR="00AF6AF7">
          <w:rPr>
            <w:szCs w:val="24"/>
          </w:rPr>
          <w:t xml:space="preserve"> </w:t>
        </w:r>
      </w:ins>
      <w:ins w:id="2407" w:author="Katharina Schleidt" w:date="2022-08-13T17:41:00Z">
        <w:del w:id="2408"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09" w:author="Ilkka Rinne" w:date="2022-09-06T14:08:00Z">
          <w:r w:rsidDel="00AF6AF7">
            <w:delText>. 9.</w:delText>
          </w:r>
        </w:del>
      </w:ins>
      <w:ins w:id="2410" w:author="Katharina Schleidt" w:date="2022-08-13T17:42:00Z">
        <w:del w:id="2411" w:author="Ilkka Rinne" w:date="2022-09-06T14:08:00Z">
          <w:r w:rsidDel="00AF6AF7">
            <w:delText>7 and 9.8</w:delText>
          </w:r>
        </w:del>
      </w:ins>
      <w:ins w:id="2412" w:author="Katharina Schleidt" w:date="2022-08-13T17:41:00Z">
        <w:r w:rsidRPr="00622A2E">
          <w:t>.</w:t>
        </w:r>
      </w:ins>
      <w:del w:id="2413"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14" w:author="Ilkka Rinne" w:date="2022-09-06T13:58:00Z">
        <w:r w:rsidRPr="00785C54" w:rsidDel="00734867">
          <w:rPr>
            <w:noProof/>
            <w:szCs w:val="24"/>
            <w:lang w:val="fr-FR" w:eastAsia="fr-FR"/>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15"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16"/>
      <w:r w:rsidRPr="00785C54">
        <w:rPr>
          <w:szCs w:val="24"/>
        </w:rPr>
        <w:lastRenderedPageBreak/>
        <w:t>Figure 13</w:t>
      </w:r>
      <w:commentRangeEnd w:id="2416"/>
      <w:r w:rsidR="008058B6">
        <w:rPr>
          <w:rStyle w:val="Marquedecommentaire"/>
          <w:rFonts w:eastAsia="MS Mincho"/>
          <w:b w:val="0"/>
          <w:lang w:eastAsia="ja-JP"/>
        </w:rPr>
        <w:commentReference w:id="2416"/>
      </w:r>
      <w:r w:rsidRPr="00785C54">
        <w:rPr>
          <w:szCs w:val="24"/>
        </w:rPr>
        <w:t xml:space="preserve"> — Context diagram for Abstract Observation </w:t>
      </w:r>
      <w:del w:id="2417" w:author="Katharina Schleidt" w:date="2022-08-13T16:38:00Z">
        <w:r w:rsidRPr="00785C54" w:rsidDel="00022C0A">
          <w:rPr>
            <w:szCs w:val="24"/>
          </w:rPr>
          <w:delText xml:space="preserve">core </w:delText>
        </w:r>
      </w:del>
      <w:ins w:id="2418" w:author="Katharina Schleidt" w:date="2022-08-13T16:38:00Z">
        <w:r w:rsidR="00022C0A">
          <w:rPr>
            <w:szCs w:val="24"/>
          </w:rPr>
          <w:t>C</w:t>
        </w:r>
        <w:r w:rsidR="00022C0A" w:rsidRPr="00785C54">
          <w:rPr>
            <w:szCs w:val="24"/>
          </w:rPr>
          <w:t xml:space="preserve">ore </w:t>
        </w:r>
      </w:ins>
      <w:r w:rsidRPr="00785C54">
        <w:rPr>
          <w:szCs w:val="24"/>
        </w:rPr>
        <w:t>— AbstractObserver</w:t>
      </w:r>
      <w:del w:id="2419"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20" w:name="_Toc113373410"/>
      <w:r w:rsidRPr="00785C54">
        <w:rPr>
          <w:rFonts w:eastAsia="Times New Roman"/>
          <w:szCs w:val="24"/>
        </w:rPr>
        <w:t>AbstractHost</w:t>
      </w:r>
      <w:bookmarkEnd w:id="2420"/>
    </w:p>
    <w:p w14:paraId="6C6F3C7C" w14:textId="7EF4220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21" w:name="_Toc113373411"/>
      <w:r w:rsidRPr="00785C54">
        <w:rPr>
          <w:rFonts w:eastAsia="Times New Roman"/>
          <w:szCs w:val="24"/>
        </w:rPr>
        <w:t>AbstractHost Requirements Class</w:t>
      </w:r>
      <w:bookmarkEnd w:id="24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22" w:author="Katharina Schleidt" w:date="2022-08-13T16:38:00Z">
              <w:r w:rsidRPr="00785C54" w:rsidDel="00022C0A">
                <w:rPr>
                  <w:szCs w:val="24"/>
                </w:rPr>
                <w:delText xml:space="preserve">core </w:delText>
              </w:r>
            </w:del>
            <w:ins w:id="2423"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14BDF0D1" w:rsidR="00935FAF" w:rsidRPr="00785C54" w:rsidDel="00622A2E" w:rsidRDefault="003B488C">
      <w:pPr>
        <w:pStyle w:val="Corpsdetexte"/>
        <w:jc w:val="left"/>
        <w:rPr>
          <w:del w:id="2424" w:author="Katharina Schleidt" w:date="2022-08-13T17:42:00Z"/>
        </w:rPr>
        <w:pPrChange w:id="2425" w:author="Ilkka Rinne" w:date="2022-09-06T14:00:00Z">
          <w:pPr>
            <w:pStyle w:val="Corpsdetexte"/>
          </w:pPr>
        </w:pPrChange>
      </w:pPr>
      <w:ins w:id="2426" w:author="Ilkka Rinne" w:date="2022-09-06T14:00:00Z">
        <w:r>
          <w:rPr>
            <w:noProof/>
            <w:szCs w:val="24"/>
            <w:lang w:val="fr-FR" w:eastAsia="fr-FR"/>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ins w:id="2427" w:author="Katharina Schleidt" w:date="2022-08-13T17:42:00Z">
        <w:r w:rsidR="00622A2E" w:rsidRPr="00785C54">
          <w:rPr>
            <w:szCs w:val="24"/>
          </w:rPr>
          <w:t>AbstractHost</w:t>
        </w:r>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28"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29"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30" w:author="Ilkka Rinne" w:date="2022-09-06T13:59:00Z">
        <w:r w:rsidRPr="00785C54" w:rsidDel="00734867">
          <w:rPr>
            <w:noProof/>
            <w:szCs w:val="24"/>
            <w:lang w:val="fr-FR" w:eastAsia="fr-FR"/>
          </w:rPr>
          <w:lastRenderedPageBreak/>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31"/>
      <w:r w:rsidRPr="00785C54">
        <w:rPr>
          <w:szCs w:val="24"/>
        </w:rPr>
        <w:t>Figure 14</w:t>
      </w:r>
      <w:commentRangeEnd w:id="2431"/>
      <w:r w:rsidR="008058B6">
        <w:rPr>
          <w:rStyle w:val="Marquedecommentaire"/>
          <w:rFonts w:eastAsia="MS Mincho"/>
          <w:b w:val="0"/>
          <w:lang w:eastAsia="ja-JP"/>
        </w:rPr>
        <w:commentReference w:id="2431"/>
      </w:r>
      <w:r w:rsidRPr="00785C54">
        <w:rPr>
          <w:szCs w:val="24"/>
        </w:rPr>
        <w:t xml:space="preserve"> — Context diagram for Abstract Observation </w:t>
      </w:r>
      <w:del w:id="2432" w:author="Katharina Schleidt" w:date="2022-08-13T16:38:00Z">
        <w:r w:rsidRPr="00785C54" w:rsidDel="00022C0A">
          <w:rPr>
            <w:szCs w:val="24"/>
          </w:rPr>
          <w:delText xml:space="preserve">core </w:delText>
        </w:r>
      </w:del>
      <w:ins w:id="2433"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34" w:name="_Toc113373412"/>
      <w:r w:rsidRPr="00785C54">
        <w:rPr>
          <w:rFonts w:eastAsia="Times New Roman"/>
          <w:szCs w:val="24"/>
        </w:rPr>
        <w:t>AbstractDeployment</w:t>
      </w:r>
      <w:bookmarkEnd w:id="2434"/>
    </w:p>
    <w:p w14:paraId="7B5ECE96" w14:textId="3002BD6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35" w:name="_Toc113373413"/>
      <w:r w:rsidRPr="00785C54">
        <w:rPr>
          <w:rFonts w:eastAsia="Times New Roman"/>
          <w:szCs w:val="24"/>
        </w:rPr>
        <w:t>AbstractDeployment Requirements Class</w:t>
      </w:r>
      <w:bookmarkEnd w:id="24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36">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7" w:author="Katharina Schleidt" w:date="2022-08-13T16:38:00Z">
              <w:r w:rsidRPr="00785C54" w:rsidDel="00022C0A">
                <w:rPr>
                  <w:szCs w:val="24"/>
                </w:rPr>
                <w:delText xml:space="preserve">core </w:delText>
              </w:r>
            </w:del>
            <w:ins w:id="2438"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39"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40"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41"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42"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B1E350F" w14:textId="64609268" w:rsidR="00AF6AF7" w:rsidRDefault="00AF6AF7" w:rsidP="00EF5A5B">
      <w:pPr>
        <w:jc w:val="center"/>
        <w:rPr>
          <w:ins w:id="2443" w:author="Ilkka Rinne" w:date="2022-09-06T14:08:00Z"/>
        </w:rPr>
      </w:pPr>
    </w:p>
    <w:p w14:paraId="20E63FB1" w14:textId="67DD8FA6" w:rsidR="00AF6AF7" w:rsidRPr="00785C54" w:rsidRDefault="003B488C" w:rsidP="00AF6AF7">
      <w:pPr>
        <w:pStyle w:val="Corpsdetexte"/>
        <w:rPr>
          <w:ins w:id="2444" w:author="Ilkka Rinne" w:date="2022-09-06T14:08:00Z"/>
        </w:rPr>
      </w:pPr>
      <w:ins w:id="2445" w:author="Ilkka Rinne" w:date="2022-09-06T14:03:00Z">
        <w:r>
          <w:rPr>
            <w:noProof/>
            <w:lang w:val="fr-FR" w:eastAsia="fr-FR"/>
          </w:rPr>
          <w:lastRenderedPageBreak/>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ins w:id="2446" w:author="Ilkka Rinne" w:date="2022-09-06T14:08:00Z">
        <w:r w:rsidR="00AF6AF7" w:rsidRPr="00785C54">
          <w:rPr>
            <w:szCs w:val="24"/>
          </w:rPr>
          <w:t>Abstract</w:t>
        </w:r>
        <w:r w:rsidR="00AF6AF7">
          <w:rPr>
            <w:szCs w:val="24"/>
          </w:rPr>
          <w:t>D</w:t>
        </w:r>
      </w:ins>
      <w:ins w:id="2447" w:author="Ilkka Rinne" w:date="2022-09-06T14:09:00Z">
        <w:r w:rsidR="00AF6AF7">
          <w:rPr>
            <w:szCs w:val="24"/>
          </w:rPr>
          <w:t>eployment</w:t>
        </w:r>
      </w:ins>
      <w:ins w:id="2448"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49" w:author="Ilkka Rinne" w:date="2022-09-06T14:09:00Z">
        <w:r w:rsidR="00AF6AF7">
          <w:t>5</w:t>
        </w:r>
      </w:ins>
      <w:ins w:id="2450" w:author="Ilkka Rinne" w:date="2022-09-06T14:08:00Z">
        <w:r w:rsidR="00AF6AF7" w:rsidRPr="00622A2E">
          <w:t>. The schema is fully described in 9.</w:t>
        </w:r>
      </w:ins>
      <w:ins w:id="2451" w:author="Ilkka Rinne" w:date="2022-09-06T14:09:00Z">
        <w:r w:rsidR="00AF6AF7">
          <w:t>8</w:t>
        </w:r>
      </w:ins>
      <w:ins w:id="2452" w:author="Ilkka Rinne" w:date="2022-09-06T14:08:00Z">
        <w:r w:rsidR="00AF6AF7" w:rsidRPr="00622A2E">
          <w:t>.</w:t>
        </w:r>
      </w:ins>
    </w:p>
    <w:p w14:paraId="21504130" w14:textId="4DAB3C56" w:rsidR="00EF5A5B" w:rsidRDefault="00EF5A5B" w:rsidP="00EF5A5B">
      <w:pPr>
        <w:jc w:val="center"/>
        <w:rPr>
          <w:ins w:id="2453"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54" w:author="Ilkka Rinne" w:date="2022-09-06T14:04:00Z"/>
          <w:szCs w:val="24"/>
        </w:rPr>
      </w:pPr>
      <w:ins w:id="2455"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7890980B" w14:textId="77777777" w:rsidR="00EF5A5B" w:rsidRPr="00EF5A5B" w:rsidRDefault="00EF5A5B">
      <w:pPr>
        <w:jc w:val="center"/>
        <w:rPr>
          <w:ins w:id="2456" w:author="Ilkka Rinne" w:date="2022-09-06T14:02:00Z"/>
        </w:rPr>
        <w:pPrChange w:id="2457" w:author="Ilkka Rinne" w:date="2022-09-06T14:04:00Z">
          <w:pPr>
            <w:pStyle w:val="Titre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58" w:name="_Toc113373414"/>
      <w:r w:rsidRPr="00785C54">
        <w:rPr>
          <w:rFonts w:eastAsia="Times New Roman"/>
          <w:szCs w:val="24"/>
        </w:rPr>
        <w:t>Attribute deploymentReason</w:t>
      </w:r>
      <w:bookmarkEnd w:id="24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59"/>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2460" w:author="Katharina Schleidt" w:date="2022-08-13T16:34:00Z">
                  <w:rPr>
                    <w:b/>
                    <w:i/>
                    <w:szCs w:val="24"/>
                  </w:rPr>
                </w:rPrChange>
              </w:rPr>
              <w:t>deploymentReason:CharacterString</w:t>
            </w:r>
            <w:r w:rsidRPr="00785C54">
              <w:rPr>
                <w:szCs w:val="24"/>
              </w:rPr>
              <w:t xml:space="preserve"> </w:t>
            </w:r>
            <w:del w:id="2461" w:author="Katharina Schleidt" w:date="2022-08-10T19:14:00Z">
              <w:r w:rsidRPr="00785C54" w:rsidDel="002F2035">
                <w:rPr>
                  <w:szCs w:val="24"/>
                </w:rPr>
                <w:delText>SHALL</w:delText>
              </w:r>
            </w:del>
            <w:ins w:id="2462" w:author="Katharina Schleidt" w:date="2022-08-10T19:14:00Z">
              <w:r w:rsidR="002F2035">
                <w:rPr>
                  <w:szCs w:val="24"/>
                </w:rPr>
                <w:t>shall</w:t>
              </w:r>
            </w:ins>
            <w:r w:rsidRPr="00785C54">
              <w:rPr>
                <w:szCs w:val="24"/>
              </w:rPr>
              <w:t xml:space="preserve"> be used.</w:t>
            </w:r>
            <w:commentRangeEnd w:id="2459"/>
            <w:r w:rsidR="008058B6">
              <w:rPr>
                <w:rStyle w:val="Marquedecommentaire"/>
                <w:rFonts w:eastAsia="MS Mincho"/>
                <w:lang w:eastAsia="ja-JP"/>
              </w:rPr>
              <w:commentReference w:id="2459"/>
            </w:r>
          </w:p>
        </w:tc>
      </w:tr>
    </w:tbl>
    <w:p w14:paraId="3919A778" w14:textId="31EA604F" w:rsidR="005B5EAD" w:rsidRPr="00785C54" w:rsidDel="008058B6" w:rsidRDefault="005B5EAD">
      <w:pPr>
        <w:pStyle w:val="Example"/>
        <w:rPr>
          <w:del w:id="2463" w:author="REID-JAMOND Alison" w:date="2022-04-04T14:41:00Z"/>
        </w:rPr>
        <w:pPrChange w:id="2464"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65" w:author="REID-JAMOND Alison" w:date="2022-04-04T14:41:00Z">
        <w:r w:rsidR="008058B6">
          <w:t xml:space="preserve"> 1</w:t>
        </w:r>
      </w:ins>
      <w:del w:id="2466"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6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68"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2469" w:author="REID-JAMOND Alison" w:date="2022-04-04T14:41:00Z">
        <w:r w:rsidR="008058B6">
          <w:t>.</w:t>
        </w:r>
      </w:ins>
      <w:del w:id="2470" w:author="REID-JAMOND Alison" w:date="2022-04-04T14:41:00Z">
        <w:r w:rsidRPr="00785C54" w:rsidDel="008058B6">
          <w:delText>;</w:delText>
        </w:r>
      </w:del>
    </w:p>
    <w:p w14:paraId="644A576E" w14:textId="0A1EC2E5" w:rsidR="005B5EAD" w:rsidRPr="00785C54" w:rsidRDefault="005B5EAD">
      <w:pPr>
        <w:pStyle w:val="Example"/>
        <w:pPrChange w:id="247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2" w:author="REID-JAMOND Alison" w:date="2022-04-04T14:41:00Z">
        <w:r w:rsidRPr="00785C54" w:rsidDel="008058B6">
          <w:lastRenderedPageBreak/>
          <w:delText>b)</w:delText>
        </w:r>
        <w:r w:rsidRPr="00785C54" w:rsidDel="008058B6">
          <w:tab/>
        </w:r>
      </w:del>
      <w:ins w:id="2473" w:author="REID-JAMOND Alison" w:date="2022-04-04T14:41:00Z">
        <w:r w:rsidR="008058B6">
          <w:t>EXAMPLE 2</w:t>
        </w:r>
        <w:r w:rsidR="008058B6">
          <w:tab/>
        </w:r>
      </w:ins>
      <w:r w:rsidRPr="00785C54">
        <w:t>A sensor is mounted on a building to monitor seismic activities</w:t>
      </w:r>
      <w:ins w:id="2474" w:author="REID-JAMOND Alison" w:date="2022-04-04T14:41:00Z">
        <w:r w:rsidR="008058B6">
          <w:t>.</w:t>
        </w:r>
      </w:ins>
      <w:del w:id="2475" w:author="REID-JAMOND Alison" w:date="2022-04-04T14:41:00Z">
        <w:r w:rsidRPr="00785C54" w:rsidDel="008058B6">
          <w:delText>;</w:delText>
        </w:r>
      </w:del>
    </w:p>
    <w:p w14:paraId="130900FD" w14:textId="0732640E" w:rsidR="005B5EAD" w:rsidRPr="00785C54" w:rsidRDefault="008058B6">
      <w:pPr>
        <w:pStyle w:val="Example"/>
        <w:pPrChange w:id="247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77" w:author="REID-JAMOND Alison" w:date="2022-04-04T14:42:00Z">
        <w:r>
          <w:t xml:space="preserve">EXAMPLE 3 </w:t>
        </w:r>
        <w:r>
          <w:tab/>
        </w:r>
      </w:ins>
      <w:del w:id="2478" w:author="REID-JAMOND Alison" w:date="2022-04-04T14:42:00Z">
        <w:r w:rsidR="005B5EAD" w:rsidRPr="00785C54" w:rsidDel="008058B6">
          <w:delText>c</w:delText>
        </w:r>
      </w:del>
      <w:del w:id="2479"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80" w:name="_Toc113373415"/>
      <w:r w:rsidRPr="00785C54">
        <w:rPr>
          <w:rFonts w:eastAsia="Times New Roman"/>
          <w:szCs w:val="24"/>
        </w:rPr>
        <w:t>Attribute deploymentTime</w:t>
      </w:r>
      <w:bookmarkEnd w:id="24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81"/>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2482" w:author="Katharina Schleidt" w:date="2022-08-13T16:34:00Z">
                  <w:rPr>
                    <w:b/>
                    <w:i/>
                    <w:szCs w:val="24"/>
                  </w:rPr>
                </w:rPrChange>
              </w:rPr>
              <w:t>deploymentTime:TM_Period</w:t>
            </w:r>
            <w:r w:rsidRPr="00785C54">
              <w:rPr>
                <w:szCs w:val="24"/>
              </w:rPr>
              <w:t xml:space="preserve"> </w:t>
            </w:r>
            <w:del w:id="2483" w:author="Katharina Schleidt" w:date="2022-08-10T19:14:00Z">
              <w:r w:rsidRPr="00785C54" w:rsidDel="002F2035">
                <w:rPr>
                  <w:szCs w:val="24"/>
                </w:rPr>
                <w:delText>SHALL</w:delText>
              </w:r>
            </w:del>
            <w:ins w:id="2484" w:author="Katharina Schleidt" w:date="2022-08-10T19:14:00Z">
              <w:r w:rsidR="002F2035">
                <w:rPr>
                  <w:szCs w:val="24"/>
                </w:rPr>
                <w:t>shall</w:t>
              </w:r>
            </w:ins>
            <w:r w:rsidRPr="00785C54">
              <w:rPr>
                <w:szCs w:val="24"/>
              </w:rPr>
              <w:t xml:space="preserve"> be used.</w:t>
            </w:r>
            <w:commentRangeEnd w:id="2481"/>
            <w:r w:rsidR="008058B6">
              <w:rPr>
                <w:rStyle w:val="Marquedecommentaire"/>
                <w:rFonts w:eastAsia="MS Mincho"/>
                <w:lang w:eastAsia="ja-JP"/>
              </w:rPr>
              <w:commentReference w:id="2481"/>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85" w:author="REID-JAMOND Alison" w:date="2022-04-04T14:42:00Z"/>
          <w:szCs w:val="24"/>
        </w:rPr>
      </w:pPr>
      <w:r w:rsidRPr="00785C54">
        <w:rPr>
          <w:szCs w:val="24"/>
        </w:rPr>
        <w:t>EXAMPLE</w:t>
      </w:r>
      <w:ins w:id="2486" w:author="REID-JAMOND Alison" w:date="2022-04-04T14:42:00Z">
        <w:r w:rsidR="008058B6">
          <w:rPr>
            <w:szCs w:val="24"/>
          </w:rPr>
          <w:t xml:space="preserve"> 1</w:t>
        </w:r>
      </w:ins>
      <w:del w:id="2487"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88" w:author="REID-JAMOND Alison" w:date="2022-04-04T14:42:00Z"/>
          <w:szCs w:val="24"/>
        </w:rPr>
      </w:pPr>
      <w:del w:id="2489" w:author="REID-JAMOND Alison" w:date="2022-04-04T14:42:00Z">
        <w:r w:rsidRPr="00785C54" w:rsidDel="008058B6">
          <w:rPr>
            <w:szCs w:val="24"/>
          </w:rPr>
          <w:delText>a)</w:delText>
        </w:r>
        <w:r w:rsidRPr="00785C54" w:rsidDel="008058B6">
          <w:rPr>
            <w:szCs w:val="24"/>
          </w:rPr>
          <w:tab/>
        </w:r>
      </w:del>
      <w:ins w:id="2490"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2491" w:author="REID-JAMOND Alison" w:date="2022-04-04T14:42:00Z">
        <w:r w:rsidR="008058B6">
          <w:rPr>
            <w:szCs w:val="24"/>
          </w:rPr>
          <w:t>.</w:t>
        </w:r>
      </w:ins>
      <w:del w:id="2492"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93" w:author="REID-JAMOND Alison" w:date="2022-04-04T14:42:00Z"/>
          <w:szCs w:val="24"/>
        </w:rPr>
        <w:pPrChange w:id="249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95"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49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97" w:author="REID-JAMOND Alison" w:date="2022-04-04T14:42:00Z">
        <w:r w:rsidRPr="00785C54" w:rsidDel="008058B6">
          <w:rPr>
            <w:szCs w:val="24"/>
          </w:rPr>
          <w:delText>b)</w:delText>
        </w:r>
        <w:r w:rsidRPr="00785C54" w:rsidDel="008058B6">
          <w:rPr>
            <w:szCs w:val="24"/>
          </w:rPr>
          <w:tab/>
          <w:delText>A</w:delText>
        </w:r>
      </w:del>
      <w:ins w:id="2498"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6BEC10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99" w:name="_Toc113373416"/>
      <w:r w:rsidRPr="00785C54">
        <w:rPr>
          <w:rFonts w:eastAsia="Times New Roman"/>
          <w:szCs w:val="24"/>
        </w:rPr>
        <w:t>NamedValue</w:t>
      </w:r>
      <w:bookmarkEnd w:id="2499"/>
    </w:p>
    <w:p w14:paraId="5A472C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0" w:name="_Toc113373417"/>
      <w:r w:rsidRPr="00785C54">
        <w:rPr>
          <w:rFonts w:eastAsia="Times New Roman"/>
          <w:szCs w:val="24"/>
        </w:rPr>
        <w:t>NamedValue Requirements Class</w:t>
      </w:r>
      <w:bookmarkEnd w:id="25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501" w:author="Katharina Schleidt" w:date="2022-08-13T16:38:00Z">
              <w:r w:rsidRPr="00785C54" w:rsidDel="00022C0A">
                <w:rPr>
                  <w:szCs w:val="24"/>
                </w:rPr>
                <w:delText xml:space="preserve">core </w:delText>
              </w:r>
            </w:del>
            <w:ins w:id="2502"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3" w:name="_Toc113373418"/>
      <w:r w:rsidRPr="00785C54">
        <w:rPr>
          <w:rFonts w:eastAsia="Times New Roman"/>
          <w:szCs w:val="24"/>
        </w:rPr>
        <w:t>Data type NamedValue</w:t>
      </w:r>
      <w:bookmarkEnd w:id="25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4" w:name="_Toc113373419"/>
      <w:r w:rsidRPr="00785C54">
        <w:rPr>
          <w:rFonts w:eastAsia="Times New Roman"/>
          <w:szCs w:val="24"/>
        </w:rPr>
        <w:lastRenderedPageBreak/>
        <w:t>Attribute name</w:t>
      </w:r>
      <w:bookmarkEnd w:id="250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w:t>
            </w:r>
            <w:del w:id="2505" w:author="Katharina Schleidt" w:date="2022-08-10T19:14:00Z">
              <w:r w:rsidRPr="00785C54" w:rsidDel="002F2035">
                <w:rPr>
                  <w:szCs w:val="24"/>
                </w:rPr>
                <w:delText>SHALL</w:delText>
              </w:r>
            </w:del>
            <w:ins w:id="2506"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07"/>
      <w:r w:rsidRPr="00785C54">
        <w:rPr>
          <w:szCs w:val="24"/>
        </w:rPr>
        <w:t>NOTE</w:t>
      </w:r>
      <w:r w:rsidRPr="00785C54">
        <w:rPr>
          <w:szCs w:val="24"/>
        </w:rPr>
        <w:tab/>
      </w:r>
      <w:ins w:id="2508" w:author="Katharina Schleidt" w:date="2022-08-13T16:02:00Z">
        <w:r w:rsidR="00DD1147" w:rsidRPr="00DD1147">
          <w:rPr>
            <w:szCs w:val="24"/>
          </w:rPr>
          <w:t>Using well-governed sources for the value of the name enhances reusability.</w:t>
        </w:r>
      </w:ins>
      <w:del w:id="2509" w:author="Katharina Schleidt" w:date="2022-08-13T16:02:00Z">
        <w:r w:rsidRPr="00785C54" w:rsidDel="00DD1147">
          <w:rPr>
            <w:szCs w:val="24"/>
          </w:rPr>
          <w:delText>The value of the name should be taken from a well-governed source if possible.</w:delText>
        </w:r>
        <w:commentRangeEnd w:id="2507"/>
        <w:r w:rsidR="008058B6" w:rsidDel="00DD1147">
          <w:rPr>
            <w:rStyle w:val="Marquedecommentaire"/>
            <w:rFonts w:eastAsia="MS Mincho"/>
            <w:lang w:eastAsia="ja-JP"/>
          </w:rPr>
          <w:commentReference w:id="2507"/>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10" w:author="REID-JAMOND Alison" w:date="2022-04-04T14:44:00Z">
        <w:r w:rsidRPr="00785C54" w:rsidDel="008058B6">
          <w:rPr>
            <w:szCs w:val="24"/>
          </w:rPr>
          <w:delText xml:space="preserve">might </w:delText>
        </w:r>
      </w:del>
      <w:ins w:id="2511"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12" w:name="_Toc113373420"/>
      <w:r w:rsidRPr="00785C54">
        <w:rPr>
          <w:rFonts w:eastAsia="Times New Roman"/>
          <w:szCs w:val="24"/>
        </w:rPr>
        <w:t>Attribute value</w:t>
      </w:r>
      <w:bookmarkEnd w:id="251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w:t>
            </w:r>
            <w:del w:id="2513" w:author="Katharina Schleidt" w:date="2022-08-10T19:14:00Z">
              <w:r w:rsidRPr="00785C54" w:rsidDel="002F2035">
                <w:rPr>
                  <w:szCs w:val="24"/>
                </w:rPr>
                <w:delText>SHALL</w:delText>
              </w:r>
            </w:del>
            <w:ins w:id="2514"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5"/>
      <w:r w:rsidRPr="00785C54">
        <w:rPr>
          <w:szCs w:val="24"/>
        </w:rPr>
        <w:t>NOTE</w:t>
      </w:r>
      <w:r w:rsidRPr="00785C54">
        <w:rPr>
          <w:szCs w:val="24"/>
        </w:rPr>
        <w:tab/>
      </w:r>
      <w:ins w:id="2516" w:author="Katharina Schleidt" w:date="2022-08-13T16:03:00Z">
        <w:r w:rsidR="00DD1147" w:rsidRPr="00DD1147">
          <w:rPr>
            <w:szCs w:val="24"/>
          </w:rPr>
          <w:t>In concrete realizations, the type "Any" can be substituted</w:t>
        </w:r>
        <w:r w:rsidR="00A1403A">
          <w:rPr>
            <w:szCs w:val="24"/>
          </w:rPr>
          <w:t xml:space="preserve"> </w:t>
        </w:r>
      </w:ins>
      <w:del w:id="2517"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2515"/>
      <w:r w:rsidR="008058B6">
        <w:rPr>
          <w:rStyle w:val="Marquedecommentaire"/>
          <w:rFonts w:eastAsia="MS Mincho"/>
          <w:lang w:eastAsia="ja-JP"/>
        </w:rPr>
        <w:commentReference w:id="2515"/>
      </w:r>
    </w:p>
    <w:p w14:paraId="434F0D1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18" w:name="_Toc113373421"/>
      <w:r w:rsidRPr="00785C54">
        <w:rPr>
          <w:rFonts w:eastAsia="Times New Roman"/>
          <w:szCs w:val="24"/>
        </w:rPr>
        <w:t>Codelists</w:t>
      </w:r>
      <w:bookmarkEnd w:id="2518"/>
    </w:p>
    <w:p w14:paraId="4AB5F0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19" w:name="_Toc113373422"/>
      <w:r w:rsidRPr="00785C54">
        <w:rPr>
          <w:rFonts w:eastAsia="Times New Roman"/>
          <w:szCs w:val="24"/>
        </w:rPr>
        <w:t>AbstractObservationType</w:t>
      </w:r>
      <w:bookmarkEnd w:id="2519"/>
    </w:p>
    <w:p w14:paraId="40E723E2" w14:textId="61CF6BFE"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AbstractObservationType can be specialized as required </w:t>
      </w:r>
      <w:commentRangeStart w:id="2520"/>
      <w:r w:rsidRPr="00785C54">
        <w:rPr>
          <w:szCs w:val="24"/>
        </w:rPr>
        <w:t xml:space="preserve">to </w:t>
      </w:r>
      <w:ins w:id="2521" w:author="Katharina Schleidt" w:date="2022-08-12T19:25:00Z">
        <w:r w:rsidR="00683AA9" w:rsidRPr="00683AA9">
          <w:rPr>
            <w:szCs w:val="24"/>
          </w:rPr>
          <w:t>more precisely define the</w:t>
        </w:r>
        <w:r w:rsidR="00683AA9" w:rsidRPr="00683AA9" w:rsidDel="00683AA9">
          <w:rPr>
            <w:szCs w:val="24"/>
          </w:rPr>
          <w:t xml:space="preserve"> </w:t>
        </w:r>
      </w:ins>
      <w:del w:id="2522" w:author="Katharina Schleidt" w:date="2022-08-12T19:25:00Z">
        <w:r w:rsidRPr="00785C54" w:rsidDel="00683AA9">
          <w:rPr>
            <w:szCs w:val="24"/>
          </w:rPr>
          <w:delText xml:space="preserve">firm up </w:delText>
        </w:r>
      </w:del>
      <w:r w:rsidRPr="00785C54">
        <w:rPr>
          <w:szCs w:val="24"/>
        </w:rPr>
        <w:t>semantics of observation types</w:t>
      </w:r>
      <w:commentRangeEnd w:id="2520"/>
      <w:r w:rsidR="00047CD7">
        <w:rPr>
          <w:rStyle w:val="Marquedecommentaire"/>
          <w:rFonts w:eastAsia="MS Mincho"/>
          <w:lang w:eastAsia="ja-JP"/>
        </w:rPr>
        <w:commentReference w:id="2520"/>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23" w:author="Katharina Schleidt" w:date="2022-08-10T19:14:00Z">
              <w:r w:rsidRPr="00785C54" w:rsidDel="002F2035">
                <w:rPr>
                  <w:szCs w:val="24"/>
                </w:rPr>
                <w:delText>SHALL</w:delText>
              </w:r>
            </w:del>
            <w:ins w:id="2524"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Titre1"/>
        <w:autoSpaceDE w:val="0"/>
        <w:autoSpaceDN w:val="0"/>
        <w:adjustRightInd w:val="0"/>
        <w:rPr>
          <w:rFonts w:eastAsia="Times New Roman"/>
          <w:szCs w:val="24"/>
        </w:rPr>
      </w:pPr>
      <w:bookmarkStart w:id="2525" w:name="_Toc113373423"/>
      <w:r w:rsidRPr="00785C54">
        <w:rPr>
          <w:rFonts w:eastAsia="Times New Roman"/>
          <w:szCs w:val="24"/>
        </w:rPr>
        <w:t>Basic Observations</w:t>
      </w:r>
      <w:bookmarkEnd w:id="2525"/>
    </w:p>
    <w:p w14:paraId="32A8DD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26" w:name="_Toc113373424"/>
      <w:r w:rsidRPr="00785C54">
        <w:rPr>
          <w:rFonts w:eastAsia="Times New Roman"/>
          <w:szCs w:val="24"/>
        </w:rPr>
        <w:t>General</w:t>
      </w:r>
      <w:bookmarkEnd w:id="2526"/>
    </w:p>
    <w:p w14:paraId="134B1C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7" w:name="_Toc113373425"/>
      <w:r w:rsidRPr="00785C54">
        <w:rPr>
          <w:rFonts w:eastAsia="Times New Roman"/>
          <w:szCs w:val="24"/>
        </w:rPr>
        <w:t>Basic Observations Package Requirements Class</w:t>
      </w:r>
      <w:bookmarkEnd w:id="25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8" w:name="_Toc113373426"/>
      <w:r w:rsidRPr="00785C54">
        <w:rPr>
          <w:rFonts w:eastAsia="Times New Roman"/>
          <w:szCs w:val="24"/>
        </w:rPr>
        <w:t>Attribute link</w:t>
      </w:r>
      <w:bookmarkEnd w:id="25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w:t>
            </w:r>
            <w:del w:id="2529" w:author="Katharina Schleidt" w:date="2022-08-10T19:14:00Z">
              <w:r w:rsidRPr="00785C54" w:rsidDel="002F2035">
                <w:rPr>
                  <w:szCs w:val="24"/>
                </w:rPr>
                <w:delText>SHALL</w:delText>
              </w:r>
            </w:del>
            <w:ins w:id="2530"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1" w:name="_Toc113373427"/>
      <w:r w:rsidRPr="00785C54">
        <w:rPr>
          <w:rFonts w:eastAsia="Times New Roman"/>
          <w:szCs w:val="24"/>
        </w:rPr>
        <w:t>Attribute location</w:t>
      </w:r>
      <w:bookmarkEnd w:id="25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w:t>
            </w:r>
            <w:del w:id="2532" w:author="Katharina Schleidt" w:date="2022-08-10T19:14:00Z">
              <w:r w:rsidRPr="00785C54" w:rsidDel="002F2035">
                <w:rPr>
                  <w:szCs w:val="24"/>
                </w:rPr>
                <w:delText>SHALL</w:delText>
              </w:r>
            </w:del>
            <w:ins w:id="2533"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Titre2"/>
        <w:tabs>
          <w:tab w:val="left" w:pos="400"/>
        </w:tabs>
        <w:autoSpaceDE w:val="0"/>
        <w:autoSpaceDN w:val="0"/>
        <w:adjustRightInd w:val="0"/>
        <w:rPr>
          <w:rFonts w:eastAsia="Times New Roman"/>
          <w:szCs w:val="24"/>
        </w:rPr>
      </w:pPr>
      <w:bookmarkStart w:id="2534" w:name="_Toc113373428"/>
      <w:r w:rsidRPr="00785C54">
        <w:rPr>
          <w:rFonts w:eastAsia="Times New Roman"/>
          <w:szCs w:val="24"/>
        </w:rPr>
        <w:t>Observation</w:t>
      </w:r>
      <w:bookmarkEnd w:id="2534"/>
    </w:p>
    <w:p w14:paraId="1846994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5" w:name="_Toc113373429"/>
      <w:r w:rsidRPr="00785C54">
        <w:rPr>
          <w:rFonts w:eastAsia="Times New Roman"/>
          <w:szCs w:val="24"/>
        </w:rPr>
        <w:t>Observation Requirements Class</w:t>
      </w:r>
      <w:bookmarkEnd w:id="25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617874AF" w:rsidR="0008652C" w:rsidRPr="00785C54" w:rsidRDefault="00622A2E" w:rsidP="00785C54">
      <w:pPr>
        <w:pStyle w:val="Corpsdetexte"/>
      </w:pPr>
      <w:ins w:id="2536"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37" w:author="Ilkka Rinne" w:date="2022-09-06T14:07:00Z">
        <w:r w:rsidR="00AF6AF7">
          <w:t>6</w:t>
        </w:r>
      </w:ins>
      <w:ins w:id="2538" w:author="Katharina Schleidt" w:date="2022-08-13T17:43:00Z">
        <w:del w:id="2539" w:author="Ilkka Rinne" w:date="2022-09-06T14:07:00Z">
          <w:r w:rsidDel="00AF6AF7">
            <w:delText>5</w:delText>
          </w:r>
        </w:del>
        <w:r w:rsidRPr="00622A2E">
          <w:t xml:space="preserve">. The schema is fully described in </w:t>
        </w:r>
      </w:ins>
      <w:ins w:id="2540" w:author="Katharina Schleidt" w:date="2022-08-13T17:44:00Z">
        <w:r>
          <w:t>10.2</w:t>
        </w:r>
      </w:ins>
      <w:ins w:id="2541"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42"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43" w:author="Ilkka Rinne" w:date="2022-09-06T14:06:00Z">
        <w:r w:rsidR="00AF6AF7">
          <w:rPr>
            <w:noProof/>
            <w:szCs w:val="24"/>
            <w:lang w:val="fr-FR" w:eastAsia="fr-FR"/>
          </w:rPr>
          <w:lastRenderedPageBreak/>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44"/>
      <w:r w:rsidRPr="00785C54">
        <w:rPr>
          <w:szCs w:val="24"/>
        </w:rPr>
        <w:t>Figure 1</w:t>
      </w:r>
      <w:ins w:id="2545" w:author="Ilkka Rinne" w:date="2022-09-06T14:06:00Z">
        <w:r w:rsidR="00AF6AF7">
          <w:rPr>
            <w:szCs w:val="24"/>
          </w:rPr>
          <w:t>6</w:t>
        </w:r>
      </w:ins>
      <w:del w:id="2546" w:author="Ilkka Rinne" w:date="2022-09-06T14:06:00Z">
        <w:r w:rsidRPr="00785C54" w:rsidDel="00AF6AF7">
          <w:rPr>
            <w:szCs w:val="24"/>
          </w:rPr>
          <w:delText>5</w:delText>
        </w:r>
      </w:del>
      <w:commentRangeEnd w:id="2544"/>
      <w:r w:rsidR="008058B6">
        <w:rPr>
          <w:rStyle w:val="Marquedecommentaire"/>
          <w:rFonts w:eastAsia="MS Mincho"/>
          <w:b w:val="0"/>
          <w:lang w:eastAsia="ja-JP"/>
        </w:rPr>
        <w:commentReference w:id="2544"/>
      </w:r>
      <w:r w:rsidRPr="00785C54">
        <w:rPr>
          <w:szCs w:val="24"/>
        </w:rPr>
        <w:t xml:space="preserve"> — Context diagram for Basic Observations — Observation</w:t>
      </w:r>
    </w:p>
    <w:p w14:paraId="1E3EBA0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47" w:name="_Toc113373430"/>
      <w:r w:rsidRPr="00785C54">
        <w:rPr>
          <w:rFonts w:eastAsia="Times New Roman"/>
          <w:szCs w:val="24"/>
        </w:rPr>
        <w:lastRenderedPageBreak/>
        <w:t>ObservationCharacteristics</w:t>
      </w:r>
      <w:bookmarkEnd w:id="2547"/>
    </w:p>
    <w:p w14:paraId="67737D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48" w:name="_Toc113373431"/>
      <w:r w:rsidRPr="00785C54">
        <w:rPr>
          <w:rFonts w:eastAsia="Times New Roman"/>
          <w:szCs w:val="24"/>
        </w:rPr>
        <w:t>ObservationCharacteristics Requirements Class</w:t>
      </w:r>
      <w:bookmarkEnd w:id="25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/req/obs-basic/ObservationCharacteristics/collection-sem</w:t>
            </w:r>
          </w:p>
        </w:tc>
      </w:tr>
    </w:tbl>
    <w:p w14:paraId="0729725F" w14:textId="550693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49" w:name="_Toc113373432"/>
      <w:r w:rsidRPr="00785C54">
        <w:rPr>
          <w:rFonts w:eastAsia="Times New Roman"/>
          <w:szCs w:val="24"/>
        </w:rPr>
        <w:t>Association collection</w:t>
      </w:r>
      <w:bookmarkEnd w:id="25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/req/obs-basic/ObservationCharacteristics/collection-sem</w:t>
            </w:r>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ObservationCollection</w:t>
            </w:r>
            <w:r w:rsidRPr="00785C54">
              <w:rPr>
                <w:szCs w:val="24"/>
              </w:rPr>
              <w:t xml:space="preserve"> that is described by these </w:t>
            </w:r>
            <w:r w:rsidRPr="00785C54">
              <w:rPr>
                <w:b/>
                <w:szCs w:val="24"/>
              </w:rPr>
              <w:t>ObservationCharacteristics</w:t>
            </w:r>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550" w:author="Katharina Schleidt" w:date="2022-09-07T15:41:00Z">
              <w:r w:rsidR="00EB5A86">
                <w:rPr>
                  <w:szCs w:val="24"/>
                </w:rPr>
                <w:t>n</w:t>
              </w:r>
            </w:ins>
            <w:r w:rsidRPr="00785C54">
              <w:rPr>
                <w:szCs w:val="24"/>
              </w:rPr>
              <w:t xml:space="preserve"> </w:t>
            </w:r>
            <w:ins w:id="2551" w:author="Katharina Schleidt" w:date="2022-09-07T15:41:00Z">
              <w:r w:rsidR="00EB5A86" w:rsidRPr="00EB5A86">
                <w:rPr>
                  <w:rStyle w:val="lev"/>
                  <w:rPrChange w:id="2552" w:author="Katharina Schleidt" w:date="2022-09-07T15:41:00Z">
                    <w:rPr>
                      <w:rStyle w:val="lev"/>
                      <w:i/>
                      <w:iCs/>
                    </w:rPr>
                  </w:rPrChange>
                </w:rPr>
                <w:t>ObservationCollection</w:t>
              </w:r>
              <w:r w:rsidR="00EB5A86" w:rsidRPr="00EB5A86">
                <w:rPr>
                  <w:rStyle w:val="Accentuation"/>
                  <w:iCs w:val="0"/>
                </w:rPr>
                <w:t xml:space="preserve"> </w:t>
              </w:r>
              <w:r w:rsidR="00EB5A86" w:rsidRPr="00EB5A86">
                <w:rPr>
                  <w:rStyle w:val="Accentuation"/>
                  <w:i w:val="0"/>
                  <w:rPrChange w:id="2553" w:author="Katharina Schleidt" w:date="2022-09-07T15:41:00Z">
                    <w:rPr>
                      <w:rStyle w:val="Accentuation"/>
                      <w:iCs w:val="0"/>
                    </w:rPr>
                  </w:rPrChange>
                </w:rPr>
                <w:t>from the</w:t>
              </w:r>
            </w:ins>
            <w:del w:id="2554" w:author="Katharina Schleidt" w:date="2022-09-07T15:41:00Z">
              <w:r w:rsidRPr="00EB5A86" w:rsidDel="00EB5A86">
                <w:rPr>
                  <w:i/>
                  <w:iCs/>
                  <w:szCs w:val="24"/>
                  <w:rPrChange w:id="2555" w:author="Katharina Schleidt" w:date="2022-09-07T15:41:00Z">
                    <w:rPr>
                      <w:szCs w:val="24"/>
                    </w:rPr>
                  </w:rPrChange>
                </w:rPr>
                <w:delText>collection</w:delText>
              </w:r>
              <w:r w:rsidRPr="00785C54" w:rsidDel="00EB5A86">
                <w:rPr>
                  <w:szCs w:val="24"/>
                </w:rPr>
                <w:delText xml:space="preserve"> </w:delText>
              </w:r>
            </w:del>
            <w:ins w:id="2556" w:author="Katharina Schleidt" w:date="2022-09-07T15:41:00Z">
              <w:r w:rsidR="00EB5A86">
                <w:rPr>
                  <w:b/>
                  <w:szCs w:val="24"/>
                </w:rPr>
                <w:t xml:space="preserve"> </w:t>
              </w:r>
            </w:ins>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del w:id="2557" w:author="Katharina Schleidt" w:date="2022-08-10T19:14:00Z">
              <w:r w:rsidRPr="00785C54" w:rsidDel="002F2035">
                <w:rPr>
                  <w:szCs w:val="24"/>
                </w:rPr>
                <w:delText>SHALL</w:delText>
              </w:r>
            </w:del>
            <w:ins w:id="2558"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Titre2"/>
        <w:tabs>
          <w:tab w:val="left" w:pos="400"/>
        </w:tabs>
        <w:autoSpaceDE w:val="0"/>
        <w:autoSpaceDN w:val="0"/>
        <w:adjustRightInd w:val="0"/>
        <w:rPr>
          <w:rFonts w:eastAsia="Times New Roman"/>
          <w:szCs w:val="24"/>
        </w:rPr>
      </w:pPr>
      <w:bookmarkStart w:id="2559" w:name="_Toc113373433"/>
      <w:r w:rsidRPr="00785C54">
        <w:rPr>
          <w:rFonts w:eastAsia="Times New Roman"/>
          <w:szCs w:val="24"/>
        </w:rPr>
        <w:t>ObservationCollection</w:t>
      </w:r>
      <w:bookmarkEnd w:id="2559"/>
    </w:p>
    <w:p w14:paraId="737659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0" w:name="_Toc113373434"/>
      <w:r w:rsidRPr="00785C54">
        <w:rPr>
          <w:rFonts w:eastAsia="Times New Roman"/>
          <w:szCs w:val="24"/>
        </w:rPr>
        <w:t>ObservationCollection Requirements Class</w:t>
      </w:r>
      <w:bookmarkEnd w:id="256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/req/obs-basic/ObservationCollection</w:t>
            </w:r>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Basic Observations - ObservationCollection</w:t>
            </w:r>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/req/obs-basic/ObservationCollection/ObservationCollection-sem</w:t>
            </w:r>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/req/obs-basic/ObservationCollection/collectionType-sem</w:t>
            </w:r>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/req/obs-basic/ObservationCollection/member-sem</w:t>
            </w:r>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/req/obs-basic/ObservationCollection/memberCharacteristics-sem</w:t>
            </w:r>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/req/obs-basic/ObservationCollection/relatedCollection-sem</w:t>
            </w:r>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1" w:name="_Toc113373435"/>
      <w:r w:rsidRPr="00785C54">
        <w:rPr>
          <w:rFonts w:eastAsia="Times New Roman"/>
          <w:szCs w:val="24"/>
        </w:rPr>
        <w:t>Feature type ObservationCollection</w:t>
      </w:r>
      <w:bookmarkEnd w:id="25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/req/obs-basic/ObservationCollection/ObservationCollection-sem</w:t>
            </w:r>
          </w:p>
        </w:tc>
        <w:tc>
          <w:tcPr>
            <w:tcW w:w="5245" w:type="dxa"/>
            <w:tcMar>
              <w:top w:w="100" w:type="dxa"/>
              <w:left w:w="100" w:type="dxa"/>
              <w:bottom w:w="100" w:type="dxa"/>
              <w:right w:w="100" w:type="dxa"/>
            </w:tcMar>
          </w:tcPr>
          <w:p w14:paraId="2A445332" w14:textId="3A7E5599" w:rsidR="005B5EAD" w:rsidRPr="00785C54" w:rsidRDefault="00B36FFD" w:rsidP="00785C54">
            <w:pPr>
              <w:pStyle w:val="Tablebody"/>
              <w:autoSpaceDE w:val="0"/>
              <w:autoSpaceDN w:val="0"/>
              <w:adjustRightInd w:val="0"/>
              <w:jc w:val="both"/>
              <w:rPr>
                <w:szCs w:val="20"/>
              </w:rPr>
            </w:pPr>
            <w:ins w:id="2562" w:author="Katharina Schleidt" w:date="2022-08-10T20:00:00Z">
              <w:r w:rsidRPr="00B36FFD">
                <w:rPr>
                  <w:szCs w:val="24"/>
                </w:rPr>
                <w:t xml:space="preserve">An </w:t>
              </w:r>
              <w:r w:rsidRPr="00D612AA">
                <w:rPr>
                  <w:b/>
                  <w:bCs/>
                  <w:szCs w:val="24"/>
                  <w:rPrChange w:id="2563" w:author="Katharina Schleidt" w:date="2022-08-13T17:08:00Z">
                    <w:rPr>
                      <w:szCs w:val="24"/>
                    </w:rPr>
                  </w:rPrChange>
                </w:rPr>
                <w:t>ObservationCollection</w:t>
              </w:r>
              <w:r w:rsidRPr="00B36FFD">
                <w:rPr>
                  <w:szCs w:val="24"/>
                </w:rPr>
                <w:t xml:space="preserve"> shall be defined as </w:t>
              </w:r>
            </w:ins>
            <w:del w:id="2564" w:author="Katharina Schleidt" w:date="2022-08-10T20:00:00Z">
              <w:r w:rsidR="005B5EAD" w:rsidRPr="00785C54" w:rsidDel="00B36FFD">
                <w:rPr>
                  <w:szCs w:val="24"/>
                </w:rPr>
                <w:delText xml:space="preserve">A </w:delText>
              </w:r>
            </w:del>
            <w:ins w:id="2565"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66" w:author="REID-JAMOND Alison" w:date="2022-04-04T14:48:00Z">
                  <w:rPr>
                    <w:szCs w:val="24"/>
                  </w:rPr>
                </w:rPrChange>
              </w:rPr>
              <w:t>s</w:t>
            </w:r>
            <w:ins w:id="2567" w:author="Grellet Sylvain" w:date="2022-09-15T21:07:00Z">
              <w:r w:rsidR="00C31364">
                <w:rPr>
                  <w:b/>
                  <w:szCs w:val="24"/>
                </w:rPr>
                <w:t>.</w:t>
              </w:r>
            </w:ins>
          </w:p>
        </w:tc>
      </w:tr>
    </w:tbl>
    <w:p w14:paraId="3C2D6584" w14:textId="675ABC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8" w:name="_Toc113373436"/>
      <w:r w:rsidRPr="00785C54">
        <w:rPr>
          <w:rFonts w:eastAsia="Times New Roman"/>
          <w:szCs w:val="24"/>
        </w:rPr>
        <w:t>Attribute collectionType</w:t>
      </w:r>
      <w:bookmarkEnd w:id="25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/req/obs-basic/ObservationCollection/collectionType-sem</w:t>
            </w:r>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r w:rsidRPr="00785C54">
              <w:rPr>
                <w:b/>
                <w:szCs w:val="24"/>
              </w:rPr>
              <w:t>ObservationCollection.</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w:t>
            </w:r>
            <w:del w:id="2569" w:author="Katharina Schleidt" w:date="2022-08-10T19:14:00Z">
              <w:r w:rsidRPr="00785C54" w:rsidDel="002F2035">
                <w:rPr>
                  <w:szCs w:val="24"/>
                </w:rPr>
                <w:delText>SHALL</w:delText>
              </w:r>
            </w:del>
            <w:ins w:id="2570"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r w:rsidRPr="00785C54">
              <w:rPr>
                <w:b/>
                <w:szCs w:val="24"/>
              </w:rPr>
              <w:t>ObservationCharacteristics</w:t>
            </w:r>
            <w:r w:rsidRPr="00785C54">
              <w:rPr>
                <w:szCs w:val="24"/>
              </w:rPr>
              <w:t xml:space="preserve"> instances </w:t>
            </w:r>
            <w:del w:id="2571" w:author="Katharina Schleidt" w:date="2022-08-10T19:14:00Z">
              <w:r w:rsidRPr="00785C54" w:rsidDel="002F2035">
                <w:rPr>
                  <w:szCs w:val="24"/>
                </w:rPr>
                <w:delText>SHALL</w:delText>
              </w:r>
            </w:del>
            <w:ins w:id="2572" w:author="Katharina Schleidt" w:date="2022-08-10T19:14:00Z">
              <w:r w:rsidR="002F2035">
                <w:rPr>
                  <w:szCs w:val="24"/>
                </w:rPr>
                <w:t>shall</w:t>
              </w:r>
            </w:ins>
            <w:r w:rsidRPr="00785C54">
              <w:rPr>
                <w:szCs w:val="24"/>
              </w:rPr>
              <w:t xml:space="preserve"> comply with the constraints defined for this </w:t>
            </w:r>
            <w:r w:rsidRPr="00785C54">
              <w:rPr>
                <w:b/>
                <w:szCs w:val="24"/>
              </w:rPr>
              <w:t>collectionType</w:t>
            </w:r>
            <w:r w:rsidRPr="00785C54">
              <w:rPr>
                <w:szCs w:val="24"/>
              </w:rPr>
              <w:t xml:space="preserve"> value.</w:t>
            </w:r>
          </w:p>
        </w:tc>
      </w:tr>
    </w:tbl>
    <w:p w14:paraId="675C945E" w14:textId="0CB5097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3" w:name="_Toc113373437"/>
      <w:r w:rsidRPr="00785C54">
        <w:rPr>
          <w:rFonts w:eastAsia="Times New Roman"/>
          <w:szCs w:val="24"/>
        </w:rPr>
        <w:t>Association member</w:t>
      </w:r>
      <w:bookmarkEnd w:id="25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/req/obs-basic/ObservationCollection/member-sem</w:t>
            </w:r>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r w:rsidRPr="00785C54">
              <w:rPr>
                <w:b/>
                <w:szCs w:val="24"/>
              </w:rPr>
              <w:t>ObservationCollection</w:t>
            </w:r>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74" w:author="Katharina Schleidt" w:date="2022-08-10T19:14:00Z">
              <w:r w:rsidRPr="00785C54" w:rsidDel="002F2035">
                <w:rPr>
                  <w:szCs w:val="24"/>
                </w:rPr>
                <w:delText>SHALL</w:delText>
              </w:r>
            </w:del>
            <w:ins w:id="2575"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6" w:name="_Toc113373438"/>
      <w:r w:rsidRPr="00785C54">
        <w:rPr>
          <w:rFonts w:eastAsia="Times New Roman"/>
          <w:szCs w:val="24"/>
        </w:rPr>
        <w:t>Association memberCharacteristics</w:t>
      </w:r>
      <w:bookmarkEnd w:id="25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/req/obs-basic/ObservationCollection/memberCharacteristics-sem</w:t>
            </w:r>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r w:rsidRPr="00785C54">
              <w:rPr>
                <w:b/>
                <w:szCs w:val="24"/>
              </w:rPr>
              <w:t>ObservationCharacteristics</w:t>
            </w:r>
            <w:r w:rsidRPr="00785C54">
              <w:rPr>
                <w:szCs w:val="24"/>
              </w:rPr>
              <w:t xml:space="preserve"> of </w:t>
            </w:r>
            <w:r w:rsidRPr="00785C54">
              <w:rPr>
                <w:b/>
                <w:szCs w:val="24"/>
              </w:rPr>
              <w:t>Observations</w:t>
            </w:r>
            <w:r w:rsidRPr="00785C54">
              <w:rPr>
                <w:szCs w:val="24"/>
              </w:rPr>
              <w:t xml:space="preserve"> contained within the </w:t>
            </w:r>
            <w:r w:rsidRPr="00785C54">
              <w:rPr>
                <w:b/>
                <w:szCs w:val="24"/>
              </w:rPr>
              <w:t>ObservationCollection</w:t>
            </w:r>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ObservationCharacteristics</w:t>
            </w:r>
            <w:r w:rsidRPr="00785C54">
              <w:rPr>
                <w:szCs w:val="24"/>
              </w:rPr>
              <w:t xml:space="preserve"> pertaining to the collection members is provided, the association with the role </w:t>
            </w:r>
            <w:r w:rsidRPr="00785C54">
              <w:rPr>
                <w:b/>
                <w:szCs w:val="24"/>
              </w:rPr>
              <w:t>memberCharacteristics</w:t>
            </w:r>
            <w:r w:rsidRPr="00785C54">
              <w:rPr>
                <w:szCs w:val="24"/>
              </w:rPr>
              <w:t xml:space="preserve"> </w:t>
            </w:r>
            <w:del w:id="2577" w:author="Katharina Schleidt" w:date="2022-08-10T19:14:00Z">
              <w:r w:rsidRPr="00785C54" w:rsidDel="002F2035">
                <w:rPr>
                  <w:szCs w:val="24"/>
                </w:rPr>
                <w:delText>SHALL</w:delText>
              </w:r>
            </w:del>
            <w:ins w:id="2578"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9" w:name="_Toc113373439"/>
      <w:r w:rsidRPr="00785C54">
        <w:rPr>
          <w:rFonts w:eastAsia="Times New Roman"/>
          <w:szCs w:val="24"/>
        </w:rPr>
        <w:t>Association relatedCollection</w:t>
      </w:r>
      <w:bookmarkEnd w:id="25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/req/obs-basic/ObservationCollection/relatedCollection-sem</w:t>
            </w:r>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ObservationCollection</w:t>
            </w:r>
            <w:r w:rsidRPr="00785C54">
              <w:rPr>
                <w:szCs w:val="24"/>
              </w:rPr>
              <w:t xml:space="preserve"> the </w:t>
            </w:r>
            <w:r w:rsidRPr="00785C54">
              <w:rPr>
                <w:b/>
                <w:szCs w:val="24"/>
              </w:rPr>
              <w:t>ObservationCollection</w:t>
            </w:r>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ObservationCollection</w:t>
            </w:r>
            <w:r w:rsidRPr="00785C54">
              <w:rPr>
                <w:szCs w:val="24"/>
              </w:rPr>
              <w:t xml:space="preserve"> is provided, the association with role </w:t>
            </w:r>
            <w:r w:rsidRPr="00785C54">
              <w:rPr>
                <w:b/>
                <w:szCs w:val="24"/>
              </w:rPr>
              <w:t>relatedCollection</w:t>
            </w:r>
            <w:r w:rsidRPr="00785C54">
              <w:rPr>
                <w:szCs w:val="24"/>
              </w:rPr>
              <w:t xml:space="preserve"> </w:t>
            </w:r>
            <w:del w:id="2580" w:author="Katharina Schleidt" w:date="2022-08-10T19:14:00Z">
              <w:r w:rsidRPr="00785C54" w:rsidDel="002F2035">
                <w:rPr>
                  <w:szCs w:val="24"/>
                </w:rPr>
                <w:delText>SHALL</w:delText>
              </w:r>
            </w:del>
            <w:ins w:id="2581"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Titre2"/>
        <w:tabs>
          <w:tab w:val="left" w:pos="400"/>
        </w:tabs>
        <w:autoSpaceDE w:val="0"/>
        <w:autoSpaceDN w:val="0"/>
        <w:adjustRightInd w:val="0"/>
        <w:rPr>
          <w:rFonts w:eastAsia="Times New Roman"/>
          <w:szCs w:val="24"/>
        </w:rPr>
      </w:pPr>
      <w:bookmarkStart w:id="2582" w:name="_Toc113373440"/>
      <w:r w:rsidRPr="00785C54">
        <w:rPr>
          <w:rFonts w:eastAsia="Times New Roman"/>
          <w:szCs w:val="24"/>
        </w:rPr>
        <w:lastRenderedPageBreak/>
        <w:t>ObservingCapability</w:t>
      </w:r>
      <w:bookmarkEnd w:id="2582"/>
    </w:p>
    <w:p w14:paraId="18DCE24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83" w:name="_Toc113373441"/>
      <w:r w:rsidRPr="00785C54">
        <w:rPr>
          <w:rFonts w:eastAsia="Times New Roman"/>
          <w:szCs w:val="24"/>
        </w:rPr>
        <w:t>ObservingCapability Requirements Class</w:t>
      </w:r>
      <w:bookmarkEnd w:id="25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35202B43" w:rsidR="0008652C" w:rsidRPr="00785C54" w:rsidRDefault="00F71BB7" w:rsidP="00785C54">
      <w:pPr>
        <w:pStyle w:val="Corpsdetexte"/>
      </w:pPr>
      <w:ins w:id="2584"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2585"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2586" w:author="Ilkka Rinne" w:date="2022-09-06T14:11:00Z">
        <w:r w:rsidR="0034272F">
          <w:t>7</w:t>
        </w:r>
      </w:ins>
      <w:ins w:id="2587" w:author="Katharina Schleidt" w:date="2022-08-13T17:44:00Z">
        <w:del w:id="2588" w:author="Ilkka Rinne" w:date="2022-09-06T14:11:00Z">
          <w:r w:rsidDel="0034272F">
            <w:delText>6</w:delText>
          </w:r>
        </w:del>
        <w:r w:rsidRPr="00F71BB7">
          <w:t xml:space="preserve">. The schema is fully described in </w:t>
        </w:r>
      </w:ins>
      <w:ins w:id="2589" w:author="Katharina Schleidt" w:date="2022-08-13T17:46:00Z">
        <w:r>
          <w:t xml:space="preserve">10.3, </w:t>
        </w:r>
      </w:ins>
      <w:ins w:id="2590" w:author="Katharina Schleidt" w:date="2022-08-13T17:45:00Z">
        <w:r>
          <w:t xml:space="preserve">10.4 and </w:t>
        </w:r>
      </w:ins>
      <w:ins w:id="2591"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92"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593" w:author="Ilkka Rinne" w:date="2022-09-06T14:11:00Z">
        <w:r w:rsidR="0034272F">
          <w:rPr>
            <w:noProof/>
            <w:szCs w:val="24"/>
            <w:lang w:val="fr-FR" w:eastAsia="fr-FR"/>
          </w:rPr>
          <w:lastRenderedPageBreak/>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594"/>
      <w:r w:rsidRPr="00785C54">
        <w:rPr>
          <w:szCs w:val="24"/>
        </w:rPr>
        <w:t>Figure 1</w:t>
      </w:r>
      <w:ins w:id="2595" w:author="Ilkka Rinne" w:date="2022-09-06T14:11:00Z">
        <w:r w:rsidR="0034272F">
          <w:rPr>
            <w:szCs w:val="24"/>
          </w:rPr>
          <w:t>7</w:t>
        </w:r>
      </w:ins>
      <w:del w:id="2596" w:author="Ilkka Rinne" w:date="2022-09-06T14:11:00Z">
        <w:r w:rsidRPr="00785C54" w:rsidDel="0034272F">
          <w:rPr>
            <w:szCs w:val="24"/>
          </w:rPr>
          <w:delText>6</w:delText>
        </w:r>
      </w:del>
      <w:r w:rsidRPr="00785C54">
        <w:rPr>
          <w:szCs w:val="24"/>
        </w:rPr>
        <w:t xml:space="preserve"> </w:t>
      </w:r>
      <w:commentRangeEnd w:id="2594"/>
      <w:r w:rsidR="008058B6">
        <w:rPr>
          <w:rStyle w:val="Marquedecommentaire"/>
          <w:rFonts w:eastAsia="MS Mincho"/>
          <w:b w:val="0"/>
          <w:lang w:eastAsia="ja-JP"/>
        </w:rPr>
        <w:commentReference w:id="2594"/>
      </w:r>
      <w:r w:rsidRPr="00785C54">
        <w:rPr>
          <w:szCs w:val="24"/>
        </w:rPr>
        <w:t xml:space="preserve">— Context diagram for Basic Observations — </w:t>
      </w:r>
      <w:ins w:id="2597"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98" w:name="_Toc113373442"/>
      <w:r w:rsidRPr="00785C54">
        <w:rPr>
          <w:rFonts w:eastAsia="Times New Roman"/>
          <w:szCs w:val="24"/>
        </w:rPr>
        <w:lastRenderedPageBreak/>
        <w:t>Feature type ObservingCapability</w:t>
      </w:r>
      <w:bookmarkEnd w:id="25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599" w:author="Katharina Schleidt" w:date="2022-08-10T20:00:00Z">
              <w:r w:rsidRPr="00785C54" w:rsidDel="00B36FFD">
                <w:rPr>
                  <w:szCs w:val="24"/>
                </w:rPr>
                <w:delText xml:space="preserve">Information </w:delText>
              </w:r>
            </w:del>
            <w:ins w:id="2600" w:author="Katharina Schleidt" w:date="2022-08-10T20:00:00Z">
              <w:r w:rsidR="00B36FFD" w:rsidRPr="00B36FFD">
                <w:rPr>
                  <w:szCs w:val="24"/>
                </w:rPr>
                <w:t xml:space="preserve">An </w:t>
              </w:r>
              <w:r w:rsidR="00B36FFD" w:rsidRPr="00E91BC4">
                <w:rPr>
                  <w:b/>
                  <w:bCs/>
                  <w:szCs w:val="24"/>
                  <w:rPrChange w:id="2601"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602"/>
      <w:r w:rsidRPr="00785C54">
        <w:rPr>
          <w:szCs w:val="24"/>
        </w:rPr>
        <w:t>EXAMPLE</w:t>
      </w:r>
      <w:r w:rsidRPr="00785C54">
        <w:rPr>
          <w:szCs w:val="24"/>
        </w:rPr>
        <w:tab/>
        <w:t xml:space="preserve">In order to explicitly describe the capabilities of an Environmental Monitoring Facility, </w:t>
      </w:r>
      <w:ins w:id="2603" w:author="Katharina Schleidt" w:date="2022-08-13T15:53:00Z">
        <w:r w:rsidR="002A0086" w:rsidRPr="002A0086">
          <w:rPr>
            <w:szCs w:val="24"/>
          </w:rPr>
          <w:t>information on what Observable Properties are being measured with which methodology is provided</w:t>
        </w:r>
      </w:ins>
      <w:del w:id="2604"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602"/>
      <w:r w:rsidR="008058B6">
        <w:rPr>
          <w:rStyle w:val="Marquedecommentaire"/>
          <w:rFonts w:eastAsia="MS Mincho"/>
          <w:lang w:eastAsia="ja-JP"/>
        </w:rPr>
        <w:commentReference w:id="2602"/>
      </w:r>
    </w:p>
    <w:p w14:paraId="360DA161" w14:textId="18748B2D" w:rsidR="005B5EAD" w:rsidRPr="00785C54" w:rsidRDefault="005B5EAD" w:rsidP="00785C54">
      <w:pPr>
        <w:pStyle w:val="Corpsdetexte"/>
        <w:autoSpaceDE w:val="0"/>
        <w:autoSpaceDN w:val="0"/>
        <w:adjustRightInd w:val="0"/>
        <w:rPr>
          <w:szCs w:val="24"/>
        </w:rPr>
      </w:pPr>
      <w:r w:rsidRPr="00785C54">
        <w:rPr>
          <w:szCs w:val="24"/>
        </w:rPr>
        <w:t>For example</w:t>
      </w:r>
      <w:ins w:id="2605"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06" w:author="REID-JAMOND Alison" w:date="2022-04-04T14:52:00Z">
        <w:r w:rsidRPr="00785C54" w:rsidDel="008058B6">
          <w:rPr>
            <w:szCs w:val="24"/>
          </w:rPr>
          <w:delText>Some other,</w:delText>
        </w:r>
      </w:del>
      <w:ins w:id="2607" w:author="REID-JAMOND Alison" w:date="2022-04-04T14:52:00Z">
        <w:r w:rsidR="008058B6">
          <w:rPr>
            <w:szCs w:val="24"/>
          </w:rPr>
          <w:t>Other monitoring</w:t>
        </w:r>
      </w:ins>
      <w:r w:rsidRPr="00785C54">
        <w:rPr>
          <w:szCs w:val="24"/>
        </w:rPr>
        <w:t xml:space="preserve"> may have several such </w:t>
      </w:r>
      <w:ins w:id="2608" w:author="REID-JAMOND Alison" w:date="2022-04-04T14:52:00Z">
        <w:r w:rsidR="008058B6">
          <w:rPr>
            <w:szCs w:val="24"/>
          </w:rPr>
          <w:t>ObservingCapabilit</w:t>
        </w:r>
      </w:ins>
      <w:ins w:id="2609" w:author="REID-JAMOND Alison" w:date="2022-04-04T14:53:00Z">
        <w:r w:rsidR="008058B6">
          <w:rPr>
            <w:szCs w:val="24"/>
          </w:rPr>
          <w:t xml:space="preserve">ies, for example: </w:t>
        </w:r>
      </w:ins>
      <w:del w:id="2610" w:author="REID-JAMOND Alison" w:date="2022-04-04T14:53:00Z">
        <w:r w:rsidRPr="00785C54" w:rsidDel="008058B6">
          <w:rPr>
            <w:szCs w:val="24"/>
          </w:rPr>
          <w:delText>as</w:delText>
        </w:r>
      </w:del>
    </w:p>
    <w:p w14:paraId="0E4C475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ObservingCapability 1:</w:t>
      </w:r>
    </w:p>
    <w:p w14:paraId="1F5A54C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67737D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54B4F3A7"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30003A8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11" w:name="_Toc113373443"/>
      <w:r w:rsidRPr="00785C54">
        <w:rPr>
          <w:rFonts w:eastAsia="Times New Roman"/>
          <w:szCs w:val="24"/>
        </w:rPr>
        <w:t>ObservableProperty</w:t>
      </w:r>
      <w:bookmarkEnd w:id="2611"/>
    </w:p>
    <w:p w14:paraId="75FD29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12" w:name="_Toc113373444"/>
      <w:r w:rsidRPr="00785C54">
        <w:rPr>
          <w:rFonts w:eastAsia="Times New Roman"/>
          <w:szCs w:val="24"/>
        </w:rPr>
        <w:t>ObservableProperty Requirements Class</w:t>
      </w:r>
      <w:bookmarkEnd w:id="26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18D81AE6" w:rsidR="0008652C" w:rsidRPr="00785C54" w:rsidRDefault="00316886" w:rsidP="00785C54">
      <w:pPr>
        <w:pStyle w:val="Corpsdetexte"/>
      </w:pPr>
      <w:ins w:id="2613" w:author="Katharina Schleidt" w:date="2022-08-13T17:52:00Z">
        <w:r w:rsidRPr="00316886">
          <w:t>ObservableProperty from the Basic Observations is described as a class diagram in Figure 1</w:t>
        </w:r>
      </w:ins>
      <w:ins w:id="2614" w:author="Ilkka Rinne" w:date="2022-09-06T14:12:00Z">
        <w:r w:rsidR="00225515">
          <w:t>8</w:t>
        </w:r>
      </w:ins>
      <w:ins w:id="2615" w:author="Katharina Schleidt" w:date="2022-08-13T17:52:00Z">
        <w:del w:id="2616"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17"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18" w:author="Ilkka Rinne" w:date="2022-09-06T14:12:00Z">
        <w:r w:rsidR="00225515">
          <w:rPr>
            <w:noProof/>
            <w:szCs w:val="24"/>
            <w:lang w:val="fr-FR" w:eastAsia="fr-FR"/>
          </w:rPr>
          <w:lastRenderedPageBreak/>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19"/>
      <w:r w:rsidRPr="00785C54">
        <w:rPr>
          <w:szCs w:val="24"/>
        </w:rPr>
        <w:t xml:space="preserve">Figure </w:t>
      </w:r>
      <w:del w:id="2620" w:author="Ilkka Rinne" w:date="2022-09-06T14:12:00Z">
        <w:r w:rsidRPr="00785C54" w:rsidDel="00225515">
          <w:rPr>
            <w:szCs w:val="24"/>
          </w:rPr>
          <w:delText>17</w:delText>
        </w:r>
        <w:commentRangeEnd w:id="2619"/>
        <w:r w:rsidR="008058B6" w:rsidDel="00225515">
          <w:rPr>
            <w:rStyle w:val="Marquedecommentaire"/>
            <w:rFonts w:eastAsia="MS Mincho"/>
            <w:b w:val="0"/>
            <w:lang w:eastAsia="ja-JP"/>
          </w:rPr>
          <w:commentReference w:id="2619"/>
        </w:r>
        <w:r w:rsidRPr="00785C54" w:rsidDel="00225515">
          <w:rPr>
            <w:szCs w:val="24"/>
          </w:rPr>
          <w:delText xml:space="preserve"> </w:delText>
        </w:r>
      </w:del>
      <w:ins w:id="2621" w:author="Ilkka Rinne" w:date="2022-09-06T14:12:00Z">
        <w:r w:rsidR="00225515" w:rsidRPr="00785C54">
          <w:rPr>
            <w:szCs w:val="24"/>
          </w:rPr>
          <w:t>1</w:t>
        </w:r>
        <w:r w:rsidR="00225515">
          <w:rPr>
            <w:szCs w:val="24"/>
          </w:rPr>
          <w:t>8</w:t>
        </w:r>
      </w:ins>
      <w:r w:rsidRPr="00785C54">
        <w:rPr>
          <w:szCs w:val="24"/>
        </w:rPr>
        <w:t>— Context diagram for the Basic Observations — ObservableProperty</w:t>
      </w:r>
    </w:p>
    <w:p w14:paraId="796E3B3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22" w:name="_Toc113373445"/>
      <w:r w:rsidRPr="00785C54">
        <w:rPr>
          <w:rFonts w:eastAsia="Times New Roman"/>
          <w:szCs w:val="24"/>
        </w:rPr>
        <w:t>ObservingProcedure</w:t>
      </w:r>
      <w:bookmarkEnd w:id="2622"/>
    </w:p>
    <w:p w14:paraId="14E36BA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23" w:name="_Toc113373446"/>
      <w:r w:rsidRPr="00785C54">
        <w:rPr>
          <w:rFonts w:eastAsia="Times New Roman"/>
          <w:szCs w:val="24"/>
        </w:rPr>
        <w:t>ObservingProcedure Requirements Class</w:t>
      </w:r>
      <w:bookmarkEnd w:id="26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43FED4B7" w:rsidR="0008652C" w:rsidRPr="00785C54" w:rsidRDefault="00316886" w:rsidP="00785C54">
      <w:pPr>
        <w:pStyle w:val="Corpsdetexte"/>
      </w:pPr>
      <w:ins w:id="2624" w:author="Katharina Schleidt" w:date="2022-08-13T17:53:00Z">
        <w:r w:rsidRPr="00316886">
          <w:t>ObservingProcedure from the Basic Observations is described as a class diagram in Figure 1</w:t>
        </w:r>
      </w:ins>
      <w:ins w:id="2625" w:author="Ilkka Rinne" w:date="2022-09-06T14:13:00Z">
        <w:r w:rsidR="00D601ED">
          <w:t>9</w:t>
        </w:r>
      </w:ins>
      <w:ins w:id="2626" w:author="Katharina Schleidt" w:date="2022-08-13T17:53:00Z">
        <w:del w:id="2627"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28" w:author="Ilkka Rinne" w:date="2022-09-06T14:13:00Z">
        <w:r w:rsidRPr="00785C54" w:rsidDel="00D601ED">
          <w:rPr>
            <w:noProof/>
            <w:szCs w:val="24"/>
            <w:lang w:val="fr-FR" w:eastAsia="fr-FR"/>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29" w:author="Ilkka Rinne" w:date="2022-09-06T14:13:00Z">
        <w:r w:rsidR="00D601ED">
          <w:rPr>
            <w:noProof/>
            <w:szCs w:val="24"/>
            <w:lang w:val="fr-FR" w:eastAsia="fr-FR"/>
          </w:rPr>
          <w:lastRenderedPageBreak/>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30"/>
      <w:r w:rsidRPr="00785C54">
        <w:rPr>
          <w:szCs w:val="24"/>
        </w:rPr>
        <w:t>Figure 1</w:t>
      </w:r>
      <w:ins w:id="2631" w:author="Ilkka Rinne" w:date="2022-09-06T14:13:00Z">
        <w:r w:rsidR="00D601ED">
          <w:rPr>
            <w:szCs w:val="24"/>
          </w:rPr>
          <w:t>9</w:t>
        </w:r>
      </w:ins>
      <w:del w:id="2632" w:author="Ilkka Rinne" w:date="2022-09-06T14:13:00Z">
        <w:r w:rsidRPr="00785C54" w:rsidDel="00D601ED">
          <w:rPr>
            <w:szCs w:val="24"/>
          </w:rPr>
          <w:delText>8</w:delText>
        </w:r>
      </w:del>
      <w:commentRangeEnd w:id="2630"/>
      <w:r w:rsidR="008058B6">
        <w:rPr>
          <w:rStyle w:val="Marquedecommentaire"/>
          <w:rFonts w:eastAsia="MS Mincho"/>
          <w:b w:val="0"/>
          <w:lang w:eastAsia="ja-JP"/>
        </w:rPr>
        <w:commentReference w:id="2630"/>
      </w:r>
      <w:r w:rsidRPr="00785C54">
        <w:rPr>
          <w:szCs w:val="24"/>
        </w:rPr>
        <w:t xml:space="preserve"> — Context diagram for Basic Observations — ObservingProcedure</w:t>
      </w:r>
    </w:p>
    <w:p w14:paraId="6108409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33" w:name="_Toc113373447"/>
      <w:r w:rsidRPr="00785C54">
        <w:rPr>
          <w:rFonts w:eastAsia="Times New Roman"/>
          <w:szCs w:val="24"/>
        </w:rPr>
        <w:t>Observer</w:t>
      </w:r>
      <w:bookmarkEnd w:id="2633"/>
    </w:p>
    <w:p w14:paraId="14A2130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34" w:name="_Toc113373448"/>
      <w:r w:rsidRPr="00785C54">
        <w:rPr>
          <w:rFonts w:eastAsia="Times New Roman"/>
          <w:szCs w:val="24"/>
        </w:rPr>
        <w:t>Observer Requirements Class</w:t>
      </w:r>
      <w:bookmarkEnd w:id="26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4CB4B22C" w:rsidR="0008652C" w:rsidRPr="00785C54" w:rsidRDefault="00316886" w:rsidP="00785C54">
      <w:pPr>
        <w:pStyle w:val="Corpsdetexte"/>
      </w:pPr>
      <w:ins w:id="2635" w:author="Katharina Schleidt" w:date="2022-08-13T17:54:00Z">
        <w:r w:rsidRPr="00316886">
          <w:t xml:space="preserve">Observer from the Basic Observations is described as a class diagram in Figure </w:t>
        </w:r>
      </w:ins>
      <w:ins w:id="2636" w:author="Ilkka Rinne" w:date="2022-09-06T14:14:00Z">
        <w:r w:rsidR="00086AF7">
          <w:t>20</w:t>
        </w:r>
      </w:ins>
      <w:ins w:id="2637" w:author="Katharina Schleidt" w:date="2022-08-13T17:54:00Z">
        <w:del w:id="2638"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39"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40" w:author="Ilkka Rinne" w:date="2022-09-06T14:14:00Z">
        <w:r w:rsidR="00086AF7">
          <w:rPr>
            <w:noProof/>
            <w:szCs w:val="24"/>
            <w:lang w:val="fr-FR" w:eastAsia="fr-FR"/>
          </w:rPr>
          <w:lastRenderedPageBreak/>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41"/>
      <w:r w:rsidRPr="00785C54">
        <w:rPr>
          <w:szCs w:val="24"/>
        </w:rPr>
        <w:t xml:space="preserve">Figure </w:t>
      </w:r>
      <w:ins w:id="2642" w:author="Ilkka Rinne" w:date="2022-09-06T14:14:00Z">
        <w:r w:rsidR="00086AF7">
          <w:rPr>
            <w:szCs w:val="24"/>
          </w:rPr>
          <w:t>20</w:t>
        </w:r>
      </w:ins>
      <w:del w:id="2643" w:author="Ilkka Rinne" w:date="2022-09-06T14:14:00Z">
        <w:r w:rsidRPr="00785C54" w:rsidDel="00086AF7">
          <w:rPr>
            <w:szCs w:val="24"/>
          </w:rPr>
          <w:delText>19</w:delText>
        </w:r>
      </w:del>
      <w:r w:rsidRPr="00785C54">
        <w:rPr>
          <w:szCs w:val="24"/>
        </w:rPr>
        <w:t xml:space="preserve"> </w:t>
      </w:r>
      <w:commentRangeEnd w:id="2641"/>
      <w:r w:rsidR="008058B6">
        <w:rPr>
          <w:rStyle w:val="Marquedecommentaire"/>
          <w:rFonts w:eastAsia="MS Mincho"/>
          <w:b w:val="0"/>
          <w:lang w:eastAsia="ja-JP"/>
        </w:rPr>
        <w:commentReference w:id="2641"/>
      </w:r>
      <w:r w:rsidRPr="00785C54">
        <w:rPr>
          <w:szCs w:val="24"/>
        </w:rPr>
        <w:t>— Context diagram for Basic Observations — Observer</w:t>
      </w:r>
    </w:p>
    <w:p w14:paraId="4B04886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44" w:name="_Toc113373449"/>
      <w:r w:rsidRPr="00785C54">
        <w:rPr>
          <w:rFonts w:eastAsia="Times New Roman"/>
          <w:szCs w:val="24"/>
        </w:rPr>
        <w:t>Host</w:t>
      </w:r>
      <w:bookmarkEnd w:id="2644"/>
    </w:p>
    <w:p w14:paraId="07F278D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45" w:name="_Toc113373450"/>
      <w:r w:rsidRPr="00785C54">
        <w:rPr>
          <w:rFonts w:eastAsia="Times New Roman"/>
          <w:szCs w:val="24"/>
        </w:rPr>
        <w:t>Host Requirements Class</w:t>
      </w:r>
      <w:bookmarkEnd w:id="26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655A3812" w:rsidR="0008652C" w:rsidRPr="00785C54" w:rsidRDefault="00316886" w:rsidP="00785C54">
      <w:pPr>
        <w:pStyle w:val="Corpsdetexte"/>
      </w:pPr>
      <w:ins w:id="2646" w:author="Katharina Schleidt" w:date="2022-08-13T17:54:00Z">
        <w:r w:rsidRPr="00316886">
          <w:t xml:space="preserve">Host from the Basic Observations is described as a class diagram in Figure </w:t>
        </w:r>
        <w:r>
          <w:t>2</w:t>
        </w:r>
      </w:ins>
      <w:ins w:id="2647" w:author="Ilkka Rinne" w:date="2022-09-06T14:15:00Z">
        <w:r w:rsidR="007E0F59">
          <w:t>1</w:t>
        </w:r>
      </w:ins>
      <w:ins w:id="2648" w:author="Katharina Schleidt" w:date="2022-08-13T17:54:00Z">
        <w:del w:id="2649" w:author="Ilkka Rinne" w:date="2022-09-06T14:15:00Z">
          <w:r w:rsidDel="007E0F59">
            <w:delText>0</w:delText>
          </w:r>
        </w:del>
        <w:r w:rsidRPr="00316886">
          <w:t>. The schema is fully described in 10.</w:t>
        </w:r>
      </w:ins>
      <w:ins w:id="2650" w:author="Katharina Schleidt" w:date="2022-08-13T17:55:00Z">
        <w:r>
          <w:t>9</w:t>
        </w:r>
      </w:ins>
      <w:ins w:id="2651"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52"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53" w:author="Ilkka Rinne" w:date="2022-09-06T14:15:00Z">
        <w:r w:rsidR="007E0F59">
          <w:rPr>
            <w:noProof/>
            <w:szCs w:val="24"/>
            <w:lang w:val="fr-FR" w:eastAsia="fr-FR"/>
          </w:rPr>
          <w:lastRenderedPageBreak/>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54"/>
      <w:r w:rsidRPr="00785C54">
        <w:rPr>
          <w:szCs w:val="24"/>
        </w:rPr>
        <w:t>Figure 2</w:t>
      </w:r>
      <w:ins w:id="2655" w:author="Ilkka Rinne" w:date="2022-09-06T14:15:00Z">
        <w:r w:rsidR="007E0F59">
          <w:rPr>
            <w:szCs w:val="24"/>
          </w:rPr>
          <w:t>1</w:t>
        </w:r>
      </w:ins>
      <w:del w:id="2656" w:author="Ilkka Rinne" w:date="2022-09-06T14:15:00Z">
        <w:r w:rsidRPr="00785C54" w:rsidDel="007E0F59">
          <w:rPr>
            <w:szCs w:val="24"/>
          </w:rPr>
          <w:delText>0</w:delText>
        </w:r>
      </w:del>
      <w:r w:rsidRPr="00785C54">
        <w:rPr>
          <w:szCs w:val="24"/>
        </w:rPr>
        <w:t xml:space="preserve"> </w:t>
      </w:r>
      <w:commentRangeEnd w:id="2654"/>
      <w:r w:rsidR="008058B6">
        <w:rPr>
          <w:rStyle w:val="Marquedecommentaire"/>
          <w:rFonts w:eastAsia="MS Mincho"/>
          <w:b w:val="0"/>
          <w:lang w:eastAsia="ja-JP"/>
        </w:rPr>
        <w:commentReference w:id="2654"/>
      </w:r>
      <w:r w:rsidRPr="00785C54">
        <w:rPr>
          <w:szCs w:val="24"/>
        </w:rPr>
        <w:t>— Context diagram for Basic Observations — Host</w:t>
      </w:r>
    </w:p>
    <w:p w14:paraId="77B02EA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57" w:name="_Toc113373451"/>
      <w:r w:rsidRPr="00785C54">
        <w:rPr>
          <w:rFonts w:eastAsia="Times New Roman"/>
          <w:szCs w:val="24"/>
        </w:rPr>
        <w:t>Deployment</w:t>
      </w:r>
      <w:bookmarkEnd w:id="2657"/>
    </w:p>
    <w:p w14:paraId="3CFBE5F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58" w:name="_Toc113373452"/>
      <w:r w:rsidRPr="00785C54">
        <w:rPr>
          <w:rFonts w:eastAsia="Times New Roman"/>
          <w:szCs w:val="24"/>
        </w:rPr>
        <w:t>Deployment Requirements Class</w:t>
      </w:r>
      <w:bookmarkEnd w:id="26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3CD853EC" w:rsidR="0008652C" w:rsidRPr="00785C54" w:rsidRDefault="00115763" w:rsidP="00785C54">
      <w:pPr>
        <w:pStyle w:val="Corpsdetexte"/>
      </w:pPr>
      <w:ins w:id="2659" w:author="Katharina Schleidt" w:date="2022-08-13T17:55:00Z">
        <w:r w:rsidRPr="00115763">
          <w:t xml:space="preserve">Deployment </w:t>
        </w:r>
        <w:r w:rsidRPr="00316886">
          <w:t xml:space="preserve">from the Basic Observations is described as a class diagram in Figure </w:t>
        </w:r>
        <w:r>
          <w:t>2</w:t>
        </w:r>
      </w:ins>
      <w:ins w:id="2660" w:author="Ilkka Rinne" w:date="2022-09-06T14:16:00Z">
        <w:r w:rsidR="00733A61">
          <w:t>2</w:t>
        </w:r>
      </w:ins>
      <w:ins w:id="2661" w:author="Katharina Schleidt" w:date="2022-08-13T17:55:00Z">
        <w:del w:id="2662"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63" w:author="Ilkka Rinne" w:date="2022-09-06T14:16:00Z">
        <w:r w:rsidRPr="00785C54" w:rsidDel="00733A61">
          <w:rPr>
            <w:noProof/>
            <w:szCs w:val="24"/>
            <w:lang w:val="fr-FR" w:eastAsia="fr-FR"/>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64" w:author="Ilkka Rinne" w:date="2022-09-06T14:16:00Z">
        <w:r w:rsidR="00733A61">
          <w:rPr>
            <w:noProof/>
            <w:szCs w:val="24"/>
            <w:lang w:val="fr-FR" w:eastAsia="fr-FR"/>
          </w:rPr>
          <w:lastRenderedPageBreak/>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65"/>
      <w:r w:rsidRPr="00785C54">
        <w:rPr>
          <w:szCs w:val="24"/>
        </w:rPr>
        <w:t>Figure 2</w:t>
      </w:r>
      <w:ins w:id="2666" w:author="Ilkka Rinne" w:date="2022-09-06T14:16:00Z">
        <w:r w:rsidR="00733A61">
          <w:rPr>
            <w:szCs w:val="24"/>
          </w:rPr>
          <w:t>2</w:t>
        </w:r>
      </w:ins>
      <w:del w:id="2667" w:author="Ilkka Rinne" w:date="2022-09-06T14:16:00Z">
        <w:r w:rsidRPr="00785C54" w:rsidDel="00733A61">
          <w:rPr>
            <w:szCs w:val="24"/>
          </w:rPr>
          <w:delText>1</w:delText>
        </w:r>
      </w:del>
      <w:r w:rsidRPr="00785C54">
        <w:rPr>
          <w:szCs w:val="24"/>
        </w:rPr>
        <w:t xml:space="preserve"> </w:t>
      </w:r>
      <w:commentRangeEnd w:id="2665"/>
      <w:r w:rsidR="008058B6">
        <w:rPr>
          <w:rStyle w:val="Marquedecommentaire"/>
          <w:rFonts w:eastAsia="MS Mincho"/>
          <w:b w:val="0"/>
          <w:lang w:eastAsia="ja-JP"/>
        </w:rPr>
        <w:commentReference w:id="2665"/>
      </w:r>
      <w:r w:rsidRPr="00785C54">
        <w:rPr>
          <w:szCs w:val="24"/>
        </w:rPr>
        <w:t>— Context diagram for Basic Observations — Deployment</w:t>
      </w:r>
    </w:p>
    <w:p w14:paraId="6CA53C8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68" w:name="_Toc113373453"/>
      <w:r w:rsidRPr="00785C54">
        <w:rPr>
          <w:rFonts w:eastAsia="Times New Roman"/>
          <w:szCs w:val="24"/>
        </w:rPr>
        <w:t>GenericDomainFeature</w:t>
      </w:r>
      <w:bookmarkEnd w:id="2668"/>
    </w:p>
    <w:p w14:paraId="1A0F62D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69" w:name="_Toc113373454"/>
      <w:r w:rsidRPr="00785C54">
        <w:rPr>
          <w:rFonts w:eastAsia="Times New Roman"/>
          <w:szCs w:val="24"/>
        </w:rPr>
        <w:t>GenericDomainFeature Requirements Class</w:t>
      </w:r>
      <w:bookmarkEnd w:id="26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35C0C230" w:rsidR="0008652C" w:rsidRPr="00785C54" w:rsidRDefault="00115763" w:rsidP="00785C54">
      <w:pPr>
        <w:pStyle w:val="Corpsdetexte"/>
      </w:pPr>
      <w:ins w:id="2670" w:author="Katharina Schleidt" w:date="2022-08-13T17:55:00Z">
        <w:r w:rsidRPr="00785C54">
          <w:rPr>
            <w:szCs w:val="24"/>
          </w:rPr>
          <w:t>GenericDomainFeature</w:t>
        </w:r>
        <w:r w:rsidRPr="00115763">
          <w:t xml:space="preserve"> from the Basic Observations is described as a class diagram in Figure 2</w:t>
        </w:r>
      </w:ins>
      <w:ins w:id="2671" w:author="Ilkka Rinne" w:date="2022-09-06T14:17:00Z">
        <w:r w:rsidR="004113B0">
          <w:t>3</w:t>
        </w:r>
      </w:ins>
      <w:ins w:id="2672" w:author="Katharina Schleidt" w:date="2022-08-13T17:55:00Z">
        <w:del w:id="2673" w:author="Ilkka Rinne" w:date="2022-09-06T14:17:00Z">
          <w:r w:rsidDel="004113B0">
            <w:delText>1</w:delText>
          </w:r>
        </w:del>
        <w:r w:rsidRPr="00115763">
          <w:t>. The schema is fully described in 10.</w:t>
        </w:r>
      </w:ins>
      <w:ins w:id="2674" w:author="Katharina Schleidt" w:date="2022-08-13T17:56:00Z">
        <w:r>
          <w:t>11</w:t>
        </w:r>
      </w:ins>
      <w:ins w:id="2675"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76" w:author="Ilkka Rinne" w:date="2022-09-06T15:19:00Z"/>
          <w:szCs w:val="24"/>
        </w:rPr>
      </w:pPr>
      <w:del w:id="2677"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78" w:author="Ilkka Rinne" w:date="2022-09-06T14:17:00Z">
        <w:r w:rsidR="004113B0">
          <w:rPr>
            <w:noProof/>
            <w:szCs w:val="24"/>
            <w:lang w:val="fr-FR" w:eastAsia="fr-FR"/>
          </w:rPr>
          <w:lastRenderedPageBreak/>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79"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80" w:author="Ilkka Rinne" w:date="2022-09-06T15:19:00Z">
        <w:r>
          <w:t>NOTE</w:t>
        </w:r>
      </w:ins>
      <w:ins w:id="2681" w:author="Ilkka Rinne" w:date="2022-09-06T15:20:00Z">
        <w:r>
          <w:tab/>
        </w:r>
      </w:ins>
      <w:ins w:id="2682" w:author="Ilkka Rinne" w:date="2022-09-06T15:21:00Z">
        <w:r w:rsidR="003133EB">
          <w:t>GenericDomainFeature</w:t>
        </w:r>
      </w:ins>
      <w:ins w:id="2683" w:author="Ilkka Rinne" w:date="2022-09-06T15:22:00Z">
        <w:r w:rsidR="003133EB">
          <w:t xml:space="preserve"> can be used as the target of the ultimate or proximate feature-of-interest of an Observation in lack of an existing, more specific</w:t>
        </w:r>
      </w:ins>
      <w:ins w:id="2684"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85"/>
      <w:r w:rsidRPr="00785C54">
        <w:rPr>
          <w:szCs w:val="24"/>
        </w:rPr>
        <w:t>Figure 2</w:t>
      </w:r>
      <w:ins w:id="2686" w:author="Ilkka Rinne" w:date="2022-09-06T14:17:00Z">
        <w:r w:rsidR="004113B0">
          <w:rPr>
            <w:szCs w:val="24"/>
          </w:rPr>
          <w:t>3</w:t>
        </w:r>
      </w:ins>
      <w:del w:id="2687" w:author="Ilkka Rinne" w:date="2022-09-06T14:17:00Z">
        <w:r w:rsidRPr="00785C54" w:rsidDel="004113B0">
          <w:rPr>
            <w:szCs w:val="24"/>
          </w:rPr>
          <w:delText>2</w:delText>
        </w:r>
      </w:del>
      <w:r w:rsidRPr="00785C54">
        <w:rPr>
          <w:szCs w:val="24"/>
        </w:rPr>
        <w:t xml:space="preserve"> </w:t>
      </w:r>
      <w:commentRangeEnd w:id="2685"/>
      <w:r w:rsidR="00047CD7">
        <w:rPr>
          <w:rStyle w:val="Marquedecommentaire"/>
          <w:rFonts w:eastAsia="MS Mincho"/>
          <w:b w:val="0"/>
          <w:lang w:eastAsia="ja-JP"/>
        </w:rPr>
        <w:commentReference w:id="2685"/>
      </w:r>
      <w:r w:rsidRPr="00785C54">
        <w:rPr>
          <w:szCs w:val="24"/>
        </w:rPr>
        <w:t>— Context diagram for Basic Observations — GenericDomainFeature</w:t>
      </w:r>
    </w:p>
    <w:p w14:paraId="6CBB4B7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88" w:name="_Toc113373455"/>
      <w:r w:rsidRPr="00785C54">
        <w:rPr>
          <w:rFonts w:eastAsia="Times New Roman"/>
          <w:szCs w:val="24"/>
        </w:rPr>
        <w:lastRenderedPageBreak/>
        <w:t>Feature type GenericDomainFeature</w:t>
      </w:r>
      <w:bookmarkEnd w:id="26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89" w:name="_Toc113373456"/>
      <w:r w:rsidRPr="00785C54">
        <w:rPr>
          <w:rFonts w:eastAsia="Times New Roman"/>
          <w:szCs w:val="24"/>
        </w:rPr>
        <w:t>Codelists</w:t>
      </w:r>
      <w:bookmarkEnd w:id="2689"/>
    </w:p>
    <w:p w14:paraId="34248984"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90" w:name="_Toc113373457"/>
      <w:r w:rsidRPr="00785C54">
        <w:rPr>
          <w:rFonts w:eastAsia="Times New Roman"/>
          <w:szCs w:val="24"/>
        </w:rPr>
        <w:t>AbstractObservationCollectionType</w:t>
      </w:r>
      <w:bookmarkEnd w:id="2690"/>
    </w:p>
    <w:p w14:paraId="78BC51A9" w14:textId="4651C0E4"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AbstractObservationCollectionType can be specialized as required </w:t>
      </w:r>
      <w:commentRangeStart w:id="2691"/>
      <w:r w:rsidRPr="00785C54">
        <w:rPr>
          <w:szCs w:val="24"/>
        </w:rPr>
        <w:t xml:space="preserve">to </w:t>
      </w:r>
      <w:ins w:id="2692" w:author="Katharina Schleidt" w:date="2022-08-12T19:25:00Z">
        <w:r w:rsidR="00683AA9" w:rsidRPr="00683AA9">
          <w:rPr>
            <w:szCs w:val="24"/>
          </w:rPr>
          <w:t>more precisely define the</w:t>
        </w:r>
      </w:ins>
      <w:del w:id="2693" w:author="Katharina Schleidt" w:date="2022-08-12T19:25:00Z">
        <w:r w:rsidRPr="00785C54" w:rsidDel="00683AA9">
          <w:rPr>
            <w:szCs w:val="24"/>
          </w:rPr>
          <w:delText>firm up</w:delText>
        </w:r>
        <w:commentRangeEnd w:id="2691"/>
        <w:r w:rsidR="00047CD7" w:rsidDel="00683AA9">
          <w:rPr>
            <w:rStyle w:val="Marquedecommentaire"/>
            <w:rFonts w:eastAsia="MS Mincho"/>
            <w:lang w:eastAsia="ja-JP"/>
          </w:rPr>
          <w:commentReference w:id="2691"/>
        </w:r>
      </w:del>
      <w:r w:rsidRPr="00785C54">
        <w:rPr>
          <w:szCs w:val="24"/>
        </w:rPr>
        <w:t xml:space="preserve"> semantics of collection types, as done in the derived codelist ObservationCollectionType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ObservationCollections</w:t>
            </w:r>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del w:id="2694" w:author="Katharina Schleidt" w:date="2022-08-10T19:14:00Z">
              <w:r w:rsidRPr="00785C54" w:rsidDel="002F2035">
                <w:rPr>
                  <w:szCs w:val="24"/>
                </w:rPr>
                <w:delText>SHALL</w:delText>
              </w:r>
            </w:del>
            <w:ins w:id="2695"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96" w:name="_Toc113373458"/>
      <w:r w:rsidRPr="00785C54">
        <w:rPr>
          <w:rFonts w:eastAsia="Times New Roman"/>
          <w:szCs w:val="24"/>
        </w:rPr>
        <w:t>ObservationCollectionType</w:t>
      </w:r>
      <w:bookmarkEnd w:id="2696"/>
    </w:p>
    <w:p w14:paraId="64EBF8E7" w14:textId="3E14363D" w:rsidR="005B5EAD" w:rsidRPr="00785C54" w:rsidRDefault="005B5EAD" w:rsidP="00785C54">
      <w:pPr>
        <w:pStyle w:val="Corpsdetexte"/>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2697" w:author="Katharina Schleidt" w:date="2022-08-13T16:26:00Z">
        <w:r w:rsidRPr="00785C54" w:rsidDel="00CD0748">
          <w:rPr>
            <w:szCs w:val="24"/>
          </w:rPr>
          <w:delText>International Standard</w:delText>
        </w:r>
      </w:del>
      <w:ins w:id="2698"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699" w:author="Katharina Schleidt" w:date="2022-08-10T19:14:00Z">
              <w:r w:rsidRPr="00785C54" w:rsidDel="002F2035">
                <w:rPr>
                  <w:szCs w:val="24"/>
                </w:rPr>
                <w:delText>SHALL</w:delText>
              </w:r>
            </w:del>
            <w:ins w:id="2700"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701"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702"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03"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704" w:author="Katharina Schleidt" w:date="2022-08-13T17:09:00Z">
              <w:r w:rsidR="00D612AA" w:rsidRPr="00D612AA">
                <w:rPr>
                  <w:b/>
                  <w:bCs/>
                  <w:szCs w:val="24"/>
                  <w:rPrChange w:id="2705" w:author="Katharina Schleidt" w:date="2022-08-13T17:09:00Z">
                    <w:rPr>
                      <w:szCs w:val="24"/>
                    </w:rPr>
                  </w:rPrChange>
                </w:rPr>
                <w:t>O</w:t>
              </w:r>
            </w:ins>
            <w:del w:id="2706" w:author="Katharina Schleidt" w:date="2022-08-13T17:09:00Z">
              <w:r w:rsidRPr="00D612AA" w:rsidDel="00D612AA">
                <w:rPr>
                  <w:b/>
                  <w:bCs/>
                  <w:szCs w:val="24"/>
                  <w:rPrChange w:id="2707" w:author="Katharina Schleidt" w:date="2022-08-13T17:09:00Z">
                    <w:rPr>
                      <w:szCs w:val="24"/>
                    </w:rPr>
                  </w:rPrChange>
                </w:rPr>
                <w:delText>o</w:delText>
              </w:r>
            </w:del>
            <w:r w:rsidRPr="00D612AA">
              <w:rPr>
                <w:b/>
                <w:bCs/>
                <w:szCs w:val="24"/>
                <w:rPrChange w:id="2708"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09" w:author="Katharina Schleidt" w:date="2022-08-13T17:09:00Z">
              <w:r w:rsidRPr="00785C54" w:rsidDel="00D612AA">
                <w:rPr>
                  <w:szCs w:val="24"/>
                </w:rPr>
                <w:delText xml:space="preserve">observation </w:delText>
              </w:r>
            </w:del>
            <w:ins w:id="2710" w:author="Katharina Schleidt" w:date="2022-08-13T17:09:00Z">
              <w:r w:rsidR="00D612AA" w:rsidRPr="00D612AA">
                <w:rPr>
                  <w:b/>
                  <w:bCs/>
                  <w:szCs w:val="24"/>
                  <w:rPrChange w:id="2711"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property = value - this value applies to all </w:t>
            </w:r>
            <w:del w:id="2712" w:author="Katharina Schleidt" w:date="2022-08-13T17:09:00Z">
              <w:r w:rsidRPr="00785C54" w:rsidDel="00D612AA">
                <w:rPr>
                  <w:szCs w:val="24"/>
                </w:rPr>
                <w:delText xml:space="preserve">observations </w:delText>
              </w:r>
            </w:del>
            <w:ins w:id="2713" w:author="Katharina Schleidt" w:date="2022-08-13T17:09:00Z">
              <w:r w:rsidR="00D612AA" w:rsidRPr="00D612AA">
                <w:rPr>
                  <w:b/>
                  <w:bCs/>
                  <w:szCs w:val="24"/>
                  <w:rPrChange w:id="2714"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2715" w:author="Katharina Schleidt" w:date="2022-08-13T17:09:00Z">
              <w:r w:rsidRPr="00785C54" w:rsidDel="00D612AA">
                <w:rPr>
                  <w:szCs w:val="24"/>
                </w:rPr>
                <w:delText xml:space="preserve">observations </w:delText>
              </w:r>
            </w:del>
            <w:ins w:id="2716" w:author="Katharina Schleidt" w:date="2022-08-13T17:09:00Z">
              <w:r w:rsidR="00D612AA" w:rsidRPr="00D612AA">
                <w:rPr>
                  <w:b/>
                  <w:bCs/>
                  <w:szCs w:val="24"/>
                  <w:rPrChange w:id="2717"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2718" w:author="Katharina Schleidt" w:date="2022-08-13T17:10:00Z">
        <w:r w:rsidRPr="00785C54" w:rsidDel="00D612AA">
          <w:rPr>
            <w:szCs w:val="24"/>
          </w:rPr>
          <w:delText xml:space="preserve">observations </w:delText>
        </w:r>
      </w:del>
      <w:ins w:id="2719"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2720" w:author="REID-JAMOND Alison" w:date="2022-04-04T15:17:00Z">
        <w:r w:rsidRPr="00785C54" w:rsidDel="00047CD7">
          <w:rPr>
            <w:szCs w:val="24"/>
          </w:rPr>
          <w:delText xml:space="preserve">shall </w:delText>
        </w:r>
      </w:del>
      <w:ins w:id="2721"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22"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23" w:author="REID-JAMOND Alison" w:date="2022-04-04T15:18:00Z">
              <w:r w:rsidR="00047CD7">
                <w:rPr>
                  <w:szCs w:val="24"/>
                </w:rPr>
                <w:t xml:space="preserve"> all</w:t>
              </w:r>
            </w:ins>
            <w:del w:id="2724"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25" w:author="Katharina Schleidt" w:date="2022-08-13T17:10:00Z">
              <w:r w:rsidRPr="00785C54" w:rsidDel="00D612AA">
                <w:rPr>
                  <w:szCs w:val="24"/>
                </w:rPr>
                <w:delText xml:space="preserve">observations </w:delText>
              </w:r>
            </w:del>
            <w:ins w:id="2726" w:author="Katharina Schleidt" w:date="2022-08-13T17:10:00Z">
              <w:r w:rsidR="00D612AA" w:rsidRPr="00D612AA">
                <w:rPr>
                  <w:b/>
                  <w:bCs/>
                  <w:szCs w:val="24"/>
                  <w:rPrChange w:id="2727"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28" w:author="Katharina Schleidt" w:date="2022-08-13T17:11:00Z">
              <w:r w:rsidRPr="00785C54" w:rsidDel="00D612AA">
                <w:rPr>
                  <w:szCs w:val="24"/>
                </w:rPr>
                <w:delText xml:space="preserve">observation </w:delText>
              </w:r>
            </w:del>
            <w:ins w:id="2729" w:author="Katharina Schleidt" w:date="2022-08-13T17:11:00Z">
              <w:r w:rsidR="00D612AA" w:rsidRPr="00D612AA">
                <w:rPr>
                  <w:b/>
                  <w:bCs/>
                  <w:szCs w:val="24"/>
                  <w:rPrChange w:id="2730"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31" w:author="Katharina Schleidt" w:date="2022-08-13T17:11:00Z">
              <w:r w:rsidRPr="00785C54" w:rsidDel="00D612AA">
                <w:rPr>
                  <w:szCs w:val="24"/>
                </w:rPr>
                <w:delText xml:space="preserve">observations </w:delText>
              </w:r>
            </w:del>
            <w:ins w:id="2732" w:author="Katharina Schleidt" w:date="2022-08-13T17:11:00Z">
              <w:r w:rsidR="00D612AA" w:rsidRPr="00D612AA">
                <w:rPr>
                  <w:b/>
                  <w:bCs/>
                  <w:szCs w:val="24"/>
                  <w:rPrChange w:id="2733"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34" w:author="Katharina Schleidt" w:date="2022-08-13T17:11:00Z">
              <w:r w:rsidRPr="00785C54" w:rsidDel="00D612AA">
                <w:rPr>
                  <w:szCs w:val="24"/>
                </w:rPr>
                <w:delText xml:space="preserve">observations </w:delText>
              </w:r>
            </w:del>
            <w:ins w:id="2735" w:author="Katharina Schleidt" w:date="2022-08-13T17:11:00Z">
              <w:r w:rsidR="00D612AA" w:rsidRPr="00D612AA">
                <w:rPr>
                  <w:b/>
                  <w:bCs/>
                  <w:szCs w:val="24"/>
                  <w:rPrChange w:id="2736"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37" w:author="REID-JAMOND Alison" w:date="2022-04-04T15:18:00Z">
        <w:r w:rsidRPr="00785C54" w:rsidDel="00047CD7">
          <w:rPr>
            <w:szCs w:val="24"/>
          </w:rPr>
          <w:delText xml:space="preserve">may </w:delText>
        </w:r>
      </w:del>
      <w:ins w:id="2738"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lastRenderedPageBreak/>
        <w:t>c)</w:t>
      </w:r>
      <w:r w:rsidRPr="00785C54">
        <w:rPr>
          <w:szCs w:val="24"/>
        </w:rPr>
        <w:tab/>
        <w:t xml:space="preserve">Observations can have any value for the phenomenonTime property that falls completely in the given time range. </w:t>
      </w:r>
      <w:r w:rsidRPr="00785C54">
        <w:rPr>
          <w:szCs w:val="24"/>
          <w:lang w:val="fr-CH"/>
        </w:rPr>
        <w:t>Valid examples would be:</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79"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0" w:history="1">
        <w:r w:rsidRPr="00785C54">
          <w:rPr>
            <w:color w:val="0000FF"/>
            <w:szCs w:val="24"/>
            <w:u w:val="single"/>
          </w:rPr>
          <w:t>https://example.org/v1.1/Sensors/41</w:t>
        </w:r>
      </w:hyperlink>
      <w:r w:rsidRPr="00785C54">
        <w:rPr>
          <w:szCs w:val="24"/>
        </w:rPr>
        <w:t xml:space="preserve">, </w:t>
      </w:r>
      <w:hyperlink r:id="rId81"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2"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39" w:name="_Toc113373459"/>
      <w:r w:rsidRPr="00785C54">
        <w:rPr>
          <w:rFonts w:eastAsia="Times New Roman"/>
          <w:szCs w:val="24"/>
        </w:rPr>
        <w:t>ObservationTypeByResultType</w:t>
      </w:r>
      <w:bookmarkEnd w:id="2739"/>
    </w:p>
    <w:p w14:paraId="5E680707" w14:textId="77777777" w:rsidR="005B5EAD" w:rsidRPr="00785C54" w:rsidRDefault="005B5EAD" w:rsidP="00785C54">
      <w:pPr>
        <w:pStyle w:val="Corpsdetexte"/>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40" w:author="Katharina Schleidt" w:date="2022-08-10T19:14:00Z">
              <w:r w:rsidRPr="00785C54" w:rsidDel="002F2035">
                <w:rPr>
                  <w:szCs w:val="24"/>
                </w:rPr>
                <w:delText>SHALL</w:delText>
              </w:r>
            </w:del>
            <w:ins w:id="2741"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42"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2743"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count-observation: the result is of type </w:t>
            </w:r>
            <w:r w:rsidRPr="003C3C9D">
              <w:rPr>
                <w:b/>
                <w:bCs/>
                <w:szCs w:val="24"/>
                <w:rPrChange w:id="2744"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r w:rsidRPr="003C3C9D">
              <w:rPr>
                <w:b/>
                <w:bCs/>
                <w:szCs w:val="24"/>
                <w:rPrChange w:id="2745"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2746"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47"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48"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49"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2750"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51"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2752"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53"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54"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Titre1"/>
        <w:autoSpaceDE w:val="0"/>
        <w:autoSpaceDN w:val="0"/>
        <w:adjustRightInd w:val="0"/>
        <w:rPr>
          <w:rFonts w:eastAsia="Times New Roman"/>
          <w:szCs w:val="24"/>
        </w:rPr>
      </w:pPr>
      <w:bookmarkStart w:id="2755" w:name="_Toc113373460"/>
      <w:r w:rsidRPr="00785C54">
        <w:rPr>
          <w:rFonts w:eastAsia="Times New Roman"/>
          <w:szCs w:val="24"/>
        </w:rPr>
        <w:t>Conceptual Sample schema</w:t>
      </w:r>
      <w:bookmarkEnd w:id="2755"/>
    </w:p>
    <w:p w14:paraId="7B00E5B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56" w:name="_Toc113373461"/>
      <w:r w:rsidRPr="00785C54">
        <w:rPr>
          <w:rFonts w:eastAsia="Times New Roman"/>
          <w:szCs w:val="24"/>
        </w:rPr>
        <w:t>General</w:t>
      </w:r>
      <w:bookmarkEnd w:id="2756"/>
    </w:p>
    <w:p w14:paraId="6C78C59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7" w:name="_Toc113373462"/>
      <w:r w:rsidRPr="00785C54">
        <w:rPr>
          <w:rFonts w:eastAsia="Times New Roman"/>
          <w:szCs w:val="24"/>
        </w:rPr>
        <w:t>Conceptual Sample schema model</w:t>
      </w:r>
      <w:bookmarkEnd w:id="2757"/>
    </w:p>
    <w:p w14:paraId="7041094B" w14:textId="34E92DCF" w:rsidR="005B5EAD" w:rsidRPr="00785C54" w:rsidRDefault="005B5EAD" w:rsidP="00785C54">
      <w:pPr>
        <w:pStyle w:val="Corpsdetexte"/>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58" w:author="Ilkka Rinne" w:date="2022-09-06T14:18:00Z">
        <w:r w:rsidR="0064549B">
          <w:rPr>
            <w:rStyle w:val="citefig"/>
            <w:szCs w:val="24"/>
            <w:shd w:val="clear" w:color="auto" w:fill="auto"/>
          </w:rPr>
          <w:t>4</w:t>
        </w:r>
      </w:ins>
      <w:del w:id="2759" w:author="Ilkka Rinne" w:date="2022-09-06T14:18:00Z">
        <w:r w:rsidRPr="00785C54" w:rsidDel="0064549B">
          <w:rPr>
            <w:rStyle w:val="citefig"/>
            <w:szCs w:val="24"/>
            <w:shd w:val="clear" w:color="auto" w:fill="auto"/>
          </w:rPr>
          <w:delText>3</w:delText>
        </w:r>
      </w:del>
      <w:r w:rsidRPr="00785C54">
        <w:rPr>
          <w:szCs w:val="24"/>
        </w:rPr>
        <w:t>. It is fully described in</w:t>
      </w:r>
      <w:del w:id="2760"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61" w:author="Ilkka Rinne" w:date="2022-09-06T15:23:00Z"/>
          <w:szCs w:val="24"/>
        </w:rPr>
      </w:pPr>
      <w:del w:id="2762"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63"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64"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65" w:author="Ilkka Rinne" w:date="2022-09-06T15:23:00Z">
        <w:r>
          <w:t>NOTE</w:t>
        </w:r>
      </w:ins>
      <w:ins w:id="2766" w:author="Ilkka Rinne" w:date="2022-09-06T15:24:00Z">
        <w:r>
          <w:tab/>
          <w:t>A Sample can act as a proxy for the ultimate feature-of-interes</w:t>
        </w:r>
      </w:ins>
      <w:ins w:id="2767" w:author="Ilkka Rinne" w:date="2022-09-06T15:25:00Z">
        <w:r>
          <w:t>t of an Observation, and be associated with this Observation by the role featureOfInterest as a specialization of Any. In this case</w:t>
        </w:r>
      </w:ins>
      <w:ins w:id="2768" w:author="Ilkka Rinne" w:date="2022-09-06T15:26:00Z">
        <w:r>
          <w:t xml:space="preserve"> the sampledFeature association</w:t>
        </w:r>
        <w:r w:rsidR="00A86D25">
          <w:t xml:space="preserve"> </w:t>
        </w:r>
        <w:r w:rsidR="00A86D25">
          <w:lastRenderedPageBreak/>
          <w:t>of Sample would point upwards in the chain of sampled features leading to the ultimate</w:t>
        </w:r>
      </w:ins>
      <w:ins w:id="2769" w:author="Ilkka Rinne" w:date="2022-09-06T15:27:00Z">
        <w:r w:rsidR="00A86D25">
          <w:t xml:space="preserve"> feature-of-interest of the Observation. The Sample can associate itself with the Observation in question by the role relate</w:t>
        </w:r>
      </w:ins>
      <w:ins w:id="2770" w:author="Ilkka Rinne" w:date="2022-09-06T15:28:00Z">
        <w:r w:rsidR="00A86D25">
          <w:t>dObservation.</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71" w:author="Ilkka Rinne" w:date="2022-09-06T14:18:00Z">
        <w:r w:rsidR="0064549B">
          <w:rPr>
            <w:szCs w:val="24"/>
          </w:rPr>
          <w:t>4</w:t>
        </w:r>
      </w:ins>
      <w:del w:id="2772"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3" w:name="_Toc113373463"/>
      <w:r w:rsidRPr="00785C54">
        <w:rPr>
          <w:rFonts w:eastAsia="Times New Roman"/>
          <w:szCs w:val="24"/>
        </w:rPr>
        <w:t>Conceptual Sample Schema Package Requirements Class</w:t>
      </w:r>
      <w:bookmarkEnd w:id="27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Titre2"/>
        <w:tabs>
          <w:tab w:val="left" w:pos="400"/>
        </w:tabs>
        <w:autoSpaceDE w:val="0"/>
        <w:autoSpaceDN w:val="0"/>
        <w:adjustRightInd w:val="0"/>
        <w:rPr>
          <w:rFonts w:eastAsia="Times New Roman"/>
          <w:szCs w:val="24"/>
        </w:rPr>
      </w:pPr>
      <w:bookmarkStart w:id="2774" w:name="_Toc113373464"/>
      <w:r w:rsidRPr="00785C54">
        <w:rPr>
          <w:rFonts w:eastAsia="Times New Roman"/>
          <w:szCs w:val="24"/>
        </w:rPr>
        <w:t>Sample</w:t>
      </w:r>
      <w:bookmarkEnd w:id="2774"/>
    </w:p>
    <w:p w14:paraId="18657A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5" w:name="_Toc113373465"/>
      <w:r w:rsidRPr="00785C54">
        <w:rPr>
          <w:rFonts w:eastAsia="Times New Roman"/>
          <w:szCs w:val="24"/>
        </w:rPr>
        <w:t>Sample Requirements Class</w:t>
      </w:r>
      <w:bookmarkEnd w:id="27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76" w:author="Ilkka Rinne" w:date="2022-09-06T15:32:00Z">
              <w:r w:rsidRPr="00785C54" w:rsidDel="003613DB">
                <w:rPr>
                  <w:szCs w:val="24"/>
                </w:rPr>
                <w:delText>-</w:delText>
              </w:r>
            </w:del>
            <w:ins w:id="2777"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8" w:name="_Toc113373466"/>
      <w:r w:rsidRPr="00785C54">
        <w:rPr>
          <w:rFonts w:eastAsia="Times New Roman"/>
          <w:szCs w:val="24"/>
        </w:rPr>
        <w:t>Interface Sample</w:t>
      </w:r>
      <w:bookmarkEnd w:id="27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79"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80" w:author="Katharina Schleidt" w:date="2022-08-10T20:01:00Z">
              <w:r w:rsidR="005B5EAD" w:rsidRPr="00785C54" w:rsidDel="00B36FFD">
                <w:rPr>
                  <w:szCs w:val="24"/>
                </w:rPr>
                <w:delText>A</w:delText>
              </w:r>
            </w:del>
            <w:r w:rsidR="005B5EAD" w:rsidRPr="00785C54">
              <w:rPr>
                <w:szCs w:val="24"/>
              </w:rPr>
              <w:t xml:space="preserve"> </w:t>
            </w:r>
            <w:del w:id="2781"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82" w:author="REID-JAMOND Alison" w:date="2022-04-04T15:19:00Z"/>
        </w:rPr>
        <w:pPrChange w:id="2783"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84" w:author="REID-JAMOND Alison" w:date="2022-04-04T15:19:00Z">
        <w:r w:rsidR="00047CD7">
          <w:t xml:space="preserve"> 1</w:t>
        </w:r>
      </w:ins>
      <w:del w:id="2785"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2786"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87"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88"/>
      <w:r w:rsidRPr="00785C54">
        <w:t xml:space="preserve">(although </w:t>
      </w:r>
      <w:del w:id="2789" w:author="Katharina Schleidt" w:date="2022-08-13T16:45:00Z">
        <w:r w:rsidRPr="00785C54" w:rsidDel="00AA0D5F">
          <w:delText>‘</w:delText>
        </w:r>
      </w:del>
      <w:r w:rsidRPr="00785C54">
        <w:t xml:space="preserve">specimen preservation could be considered a specific activity </w:t>
      </w:r>
      <w:r w:rsidRPr="00100651">
        <w:t>per se</w:t>
      </w:r>
      <w:del w:id="2790" w:author="Katharina Schleidt" w:date="2022-08-13T16:45:00Z">
        <w:r w:rsidRPr="00785C54" w:rsidDel="00AA0D5F">
          <w:delText>’</w:delText>
        </w:r>
      </w:del>
      <w:r w:rsidRPr="00785C54">
        <w:t>)</w:t>
      </w:r>
      <w:commentRangeEnd w:id="2788"/>
      <w:r w:rsidR="00047CD7">
        <w:rPr>
          <w:rStyle w:val="Marquedecommentaire"/>
          <w:rFonts w:eastAsia="MS Mincho"/>
          <w:lang w:eastAsia="ja-JP"/>
        </w:rPr>
        <w:commentReference w:id="2788"/>
      </w:r>
      <w:ins w:id="2791" w:author="REID-JAMOND Alison" w:date="2022-04-04T15:19:00Z">
        <w:r w:rsidR="00047CD7">
          <w:t>.</w:t>
        </w:r>
      </w:ins>
      <w:del w:id="2792" w:author="REID-JAMOND Alison" w:date="2022-04-04T15:19:00Z">
        <w:r w:rsidRPr="00785C54" w:rsidDel="00047CD7">
          <w:delText>;</w:delText>
        </w:r>
      </w:del>
    </w:p>
    <w:p w14:paraId="2D7FB30D" w14:textId="66D2F4EA" w:rsidR="005B5EAD" w:rsidRPr="00785C54" w:rsidRDefault="005B5EAD">
      <w:pPr>
        <w:pStyle w:val="Note"/>
        <w:pPrChange w:id="279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4" w:author="REID-JAMOND Alison" w:date="2022-04-04T15:21:00Z">
        <w:r w:rsidRPr="00785C54" w:rsidDel="00047CD7">
          <w:delText>2)</w:delText>
        </w:r>
        <w:r w:rsidRPr="00785C54" w:rsidDel="00047CD7">
          <w:tab/>
        </w:r>
      </w:del>
      <w:ins w:id="2795"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796"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7" w:author="REID-JAMOND Alison" w:date="2022-04-04T15:21:00Z">
        <w:r w:rsidRPr="00785C54" w:rsidDel="00047CD7">
          <w:delText>3)</w:delText>
        </w:r>
        <w:r w:rsidRPr="00785C54" w:rsidDel="00047CD7">
          <w:tab/>
        </w:r>
      </w:del>
      <w:ins w:id="2798"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2799" w:author="REID-JAMOND Alison" w:date="2022-04-04T15:21:00Z">
        <w:r w:rsidR="00047CD7">
          <w:t>can</w:t>
        </w:r>
      </w:ins>
      <w:del w:id="2800" w:author="REID-JAMOND Alison" w:date="2022-04-04T15:21:00Z">
        <w:r w:rsidRPr="00785C54" w:rsidDel="00047CD7">
          <w:delText>may</w:delText>
        </w:r>
      </w:del>
      <w:r w:rsidRPr="00785C54">
        <w:t xml:space="preserve"> be made. As such, it </w:t>
      </w:r>
      <w:del w:id="2801" w:author="REID-JAMOND Alison" w:date="2022-04-04T15:21:00Z">
        <w:r w:rsidRPr="00785C54" w:rsidDel="00047CD7">
          <w:delText xml:space="preserve">may </w:delText>
        </w:r>
      </w:del>
      <w:ins w:id="2802"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3" w:name="_Toc113373467"/>
      <w:r w:rsidRPr="00785C54">
        <w:rPr>
          <w:rFonts w:eastAsia="Times New Roman"/>
          <w:szCs w:val="24"/>
        </w:rPr>
        <w:t>Association sampling</w:t>
      </w:r>
      <w:bookmarkEnd w:id="28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04" w:author="Katharina Schleidt" w:date="2022-08-10T19:14:00Z">
              <w:r w:rsidRPr="00785C54" w:rsidDel="002F2035">
                <w:rPr>
                  <w:szCs w:val="24"/>
                </w:rPr>
                <w:delText>SHALL</w:delText>
              </w:r>
            </w:del>
            <w:ins w:id="2805"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6" w:name="_Toc113373468"/>
      <w:r w:rsidRPr="00785C54">
        <w:rPr>
          <w:rFonts w:eastAsia="Times New Roman"/>
          <w:szCs w:val="24"/>
        </w:rPr>
        <w:t>Association preparationStep</w:t>
      </w:r>
      <w:bookmarkEnd w:id="28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2807" w:author="Katharina Schleidt" w:date="2022-08-10T19:14:00Z">
              <w:r w:rsidRPr="00785C54" w:rsidDel="002F2035">
                <w:rPr>
                  <w:szCs w:val="24"/>
                </w:rPr>
                <w:delText>SHALL</w:delText>
              </w:r>
            </w:del>
            <w:ins w:id="2808"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9" w:name="_Toc113373469"/>
      <w:r w:rsidRPr="00785C54">
        <w:rPr>
          <w:rFonts w:eastAsia="Times New Roman"/>
          <w:szCs w:val="24"/>
        </w:rPr>
        <w:t>Association sampledFeature</w:t>
      </w:r>
      <w:bookmarkEnd w:id="28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10" w:author="Katharina Schleidt" w:date="2022-08-10T19:14:00Z">
              <w:r w:rsidRPr="00785C54" w:rsidDel="002F2035">
                <w:rPr>
                  <w:szCs w:val="24"/>
                </w:rPr>
                <w:delText>SHALL</w:delText>
              </w:r>
            </w:del>
            <w:ins w:id="2811"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2" w:name="_Toc113373470"/>
      <w:r w:rsidRPr="00785C54">
        <w:rPr>
          <w:rFonts w:eastAsia="Times New Roman"/>
          <w:szCs w:val="24"/>
        </w:rPr>
        <w:t>Association relatedSample</w:t>
      </w:r>
      <w:bookmarkEnd w:id="2812"/>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2813" w:author="Katharina Schleidt" w:date="2022-08-10T19:14:00Z">
              <w:r w:rsidRPr="00785C54" w:rsidDel="002F2035">
                <w:rPr>
                  <w:szCs w:val="24"/>
                </w:rPr>
                <w:delText>SHALL</w:delText>
              </w:r>
            </w:del>
            <w:ins w:id="2814"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815" w:name="_Toc113373471"/>
      <w:r w:rsidRPr="00785C54">
        <w:rPr>
          <w:rFonts w:eastAsia="Times New Roman"/>
          <w:szCs w:val="24"/>
        </w:rPr>
        <w:t>Sampling</w:t>
      </w:r>
      <w:bookmarkEnd w:id="2815"/>
    </w:p>
    <w:p w14:paraId="23C769F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6" w:name="_Toc113373472"/>
      <w:r w:rsidRPr="00785C54">
        <w:rPr>
          <w:rFonts w:eastAsia="Times New Roman"/>
          <w:szCs w:val="24"/>
        </w:rPr>
        <w:t>Sampling Requirements Class</w:t>
      </w:r>
      <w:bookmarkEnd w:id="28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17" w:author="Ilkka Rinne" w:date="2022-09-06T15:32:00Z">
              <w:r w:rsidRPr="00785C54" w:rsidDel="003613DB">
                <w:rPr>
                  <w:szCs w:val="24"/>
                </w:rPr>
                <w:delText>-</w:delText>
              </w:r>
            </w:del>
            <w:ins w:id="2818"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9" w:name="_Toc113373473"/>
      <w:r w:rsidRPr="00785C54">
        <w:rPr>
          <w:rFonts w:eastAsia="Times New Roman"/>
          <w:szCs w:val="24"/>
        </w:rPr>
        <w:t>Interface Sampling</w:t>
      </w:r>
      <w:bookmarkEnd w:id="28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20" w:author="Katharina Schleidt" w:date="2022-08-10T20:01:00Z">
              <w:r w:rsidRPr="00B36FFD">
                <w:rPr>
                  <w:bCs/>
                  <w:szCs w:val="24"/>
                  <w:rPrChange w:id="2821"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22" w:author="Katharina Schleidt" w:date="2022-08-10T20:01:00Z">
              <w:r w:rsidRPr="00B36FFD">
                <w:rPr>
                  <w:szCs w:val="24"/>
                </w:rPr>
                <w:t xml:space="preserve">shall be defined as </w:t>
              </w:r>
            </w:ins>
            <w:del w:id="2823"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24" w:author="Katharina Schleidt" w:date="2022-08-10T19:46:00Z"/>
          <w:szCs w:val="24"/>
        </w:rPr>
      </w:pPr>
      <w:del w:id="2825"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6" w:author="Katharina Schleidt" w:date="2022-08-10T19:45:00Z">
        <w:r w:rsidRPr="00785C54">
          <w:rPr>
            <w:szCs w:val="24"/>
          </w:rPr>
          <w:t>EXAMPLE</w:t>
        </w:r>
        <w:r>
          <w:rPr>
            <w:szCs w:val="24"/>
          </w:rPr>
          <w:t xml:space="preserve"> 1</w:t>
        </w:r>
      </w:ins>
      <w:del w:id="2827"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8" w:author="Katharina Schleidt" w:date="2022-08-10T19:45:00Z">
        <w:r w:rsidRPr="00785C54">
          <w:rPr>
            <w:szCs w:val="24"/>
          </w:rPr>
          <w:t>EXAMPLE</w:t>
        </w:r>
        <w:r>
          <w:rPr>
            <w:szCs w:val="24"/>
          </w:rPr>
          <w:t xml:space="preserve"> 2</w:t>
        </w:r>
      </w:ins>
      <w:del w:id="2829"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0" w:author="Katharina Schleidt" w:date="2022-08-10T19:45:00Z">
        <w:r w:rsidRPr="00785C54">
          <w:rPr>
            <w:szCs w:val="24"/>
          </w:rPr>
          <w:t>EXAMPLE</w:t>
        </w:r>
        <w:r>
          <w:rPr>
            <w:szCs w:val="24"/>
          </w:rPr>
          <w:t xml:space="preserve"> 3</w:t>
        </w:r>
      </w:ins>
      <w:del w:id="2831"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2" w:author="Katharina Schleidt" w:date="2022-08-10T19:45:00Z">
        <w:r w:rsidRPr="00785C54">
          <w:rPr>
            <w:szCs w:val="24"/>
          </w:rPr>
          <w:t>EXAMPLE</w:t>
        </w:r>
        <w:r>
          <w:rPr>
            <w:szCs w:val="24"/>
          </w:rPr>
          <w:t xml:space="preserve"> 4</w:t>
        </w:r>
      </w:ins>
      <w:del w:id="2833"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4" w:author="Katharina Schleidt" w:date="2022-08-10T19:45:00Z">
        <w:r w:rsidRPr="00785C54">
          <w:rPr>
            <w:szCs w:val="24"/>
          </w:rPr>
          <w:t>EXAMPLE</w:t>
        </w:r>
        <w:r>
          <w:rPr>
            <w:szCs w:val="24"/>
          </w:rPr>
          <w:t xml:space="preserve"> 5</w:t>
        </w:r>
      </w:ins>
      <w:del w:id="2835"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6" w:author="Katharina Schleidt" w:date="2022-08-10T19:45:00Z">
        <w:r w:rsidRPr="00785C54">
          <w:rPr>
            <w:szCs w:val="24"/>
          </w:rPr>
          <w:t>EXAMPLE</w:t>
        </w:r>
        <w:r>
          <w:rPr>
            <w:szCs w:val="24"/>
          </w:rPr>
          <w:t xml:space="preserve"> 6</w:t>
        </w:r>
      </w:ins>
      <w:del w:id="2837"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8" w:author="Katharina Schleidt" w:date="2022-08-10T19:45:00Z">
        <w:r w:rsidRPr="00785C54">
          <w:rPr>
            <w:szCs w:val="24"/>
          </w:rPr>
          <w:t>EXAMPLE</w:t>
        </w:r>
        <w:r>
          <w:rPr>
            <w:szCs w:val="24"/>
          </w:rPr>
          <w:t xml:space="preserve"> 7</w:t>
        </w:r>
      </w:ins>
      <w:del w:id="2839"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0" w:author="Katharina Schleidt" w:date="2022-08-10T19:45:00Z">
        <w:r w:rsidRPr="00785C54">
          <w:rPr>
            <w:szCs w:val="24"/>
          </w:rPr>
          <w:t>EXAMPLE</w:t>
        </w:r>
        <w:r>
          <w:rPr>
            <w:szCs w:val="24"/>
          </w:rPr>
          <w:t xml:space="preserve"> 8</w:t>
        </w:r>
      </w:ins>
      <w:del w:id="2841"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2" w:author="Katharina Schleidt" w:date="2022-08-10T19:45:00Z">
        <w:r w:rsidRPr="00785C54">
          <w:rPr>
            <w:szCs w:val="24"/>
          </w:rPr>
          <w:t>EXAMPLE</w:t>
        </w:r>
        <w:r>
          <w:rPr>
            <w:szCs w:val="24"/>
          </w:rPr>
          <w:t xml:space="preserve"> 9</w:t>
        </w:r>
      </w:ins>
      <w:del w:id="2843"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4" w:author="Katharina Schleidt" w:date="2022-08-10T19:45:00Z">
        <w:r w:rsidRPr="00785C54">
          <w:rPr>
            <w:szCs w:val="24"/>
          </w:rPr>
          <w:t>EXAMPLE</w:t>
        </w:r>
        <w:r>
          <w:rPr>
            <w:szCs w:val="24"/>
          </w:rPr>
          <w:t xml:space="preserve"> 10</w:t>
        </w:r>
      </w:ins>
      <w:del w:id="2845"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6" w:author="Katharina Schleidt" w:date="2022-08-10T19:45:00Z">
        <w:r w:rsidRPr="00785C54">
          <w:rPr>
            <w:szCs w:val="24"/>
          </w:rPr>
          <w:t>EXAMPLE</w:t>
        </w:r>
        <w:r>
          <w:rPr>
            <w:szCs w:val="24"/>
          </w:rPr>
          <w:t xml:space="preserve"> </w:t>
        </w:r>
      </w:ins>
      <w:ins w:id="2847" w:author="Katharina Schleidt" w:date="2022-08-10T19:46:00Z">
        <w:r>
          <w:rPr>
            <w:szCs w:val="24"/>
          </w:rPr>
          <w:t>11</w:t>
        </w:r>
      </w:ins>
      <w:del w:id="2848"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49" w:name="_Toc113373474"/>
      <w:r w:rsidRPr="00785C54">
        <w:rPr>
          <w:rFonts w:eastAsia="Times New Roman"/>
          <w:szCs w:val="24"/>
        </w:rPr>
        <w:t>Association sample</w:t>
      </w:r>
      <w:bookmarkEnd w:id="28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50" w:author="Katharina Schleidt" w:date="2022-08-10T19:14:00Z">
              <w:r w:rsidRPr="00785C54" w:rsidDel="002F2035">
                <w:rPr>
                  <w:szCs w:val="24"/>
                </w:rPr>
                <w:delText>SHALL</w:delText>
              </w:r>
            </w:del>
            <w:ins w:id="285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2" w:name="_Toc113373475"/>
      <w:r w:rsidRPr="00785C54">
        <w:rPr>
          <w:rFonts w:eastAsia="Times New Roman"/>
          <w:szCs w:val="24"/>
        </w:rPr>
        <w:t>Association featureOfInterest</w:t>
      </w:r>
      <w:bookmarkEnd w:id="28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53" w:author="Katharina Schleidt" w:date="2022-08-10T19:14:00Z">
              <w:r w:rsidRPr="00785C54" w:rsidDel="002F2035">
                <w:rPr>
                  <w:szCs w:val="24"/>
                </w:rPr>
                <w:delText>SHALL</w:delText>
              </w:r>
            </w:del>
            <w:ins w:id="2854"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5" w:name="_Toc113373476"/>
      <w:r w:rsidRPr="00785C54">
        <w:rPr>
          <w:rFonts w:eastAsia="Times New Roman"/>
          <w:szCs w:val="24"/>
        </w:rPr>
        <w:t>Association sampler</w:t>
      </w:r>
      <w:bookmarkEnd w:id="28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56" w:author="Katharina Schleidt" w:date="2022-08-10T19:14:00Z">
              <w:r w:rsidRPr="00785C54" w:rsidDel="002F2035">
                <w:rPr>
                  <w:szCs w:val="24"/>
                </w:rPr>
                <w:delText>SHALL</w:delText>
              </w:r>
            </w:del>
            <w:ins w:id="285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8" w:name="_Toc113373477"/>
      <w:r w:rsidRPr="00785C54">
        <w:rPr>
          <w:rFonts w:eastAsia="Times New Roman"/>
          <w:szCs w:val="24"/>
        </w:rPr>
        <w:lastRenderedPageBreak/>
        <w:t>Association samplingProcedure</w:t>
      </w:r>
      <w:bookmarkEnd w:id="28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2859" w:author="Katharina Schleidt" w:date="2022-08-10T19:14:00Z">
              <w:r w:rsidRPr="00785C54" w:rsidDel="002F2035">
                <w:rPr>
                  <w:szCs w:val="24"/>
                </w:rPr>
                <w:delText>SHALL</w:delText>
              </w:r>
            </w:del>
            <w:ins w:id="2860"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1" w:name="_Toc113373478"/>
      <w:r w:rsidRPr="00785C54">
        <w:rPr>
          <w:rFonts w:eastAsia="Times New Roman"/>
          <w:szCs w:val="24"/>
        </w:rPr>
        <w:t>Association relatedSampling</w:t>
      </w:r>
      <w:bookmarkEnd w:id="28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2862" w:author="Katharina Schleidt" w:date="2022-08-10T19:14:00Z">
              <w:r w:rsidRPr="00785C54" w:rsidDel="002F2035">
                <w:rPr>
                  <w:szCs w:val="24"/>
                </w:rPr>
                <w:delText>SHALL</w:delText>
              </w:r>
            </w:del>
            <w:ins w:id="2863"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Titre2"/>
        <w:tabs>
          <w:tab w:val="left" w:pos="400"/>
        </w:tabs>
        <w:autoSpaceDE w:val="0"/>
        <w:autoSpaceDN w:val="0"/>
        <w:adjustRightInd w:val="0"/>
        <w:rPr>
          <w:rFonts w:eastAsia="Times New Roman"/>
          <w:szCs w:val="24"/>
        </w:rPr>
      </w:pPr>
      <w:bookmarkStart w:id="2864" w:name="_Toc113373479"/>
      <w:r w:rsidRPr="00785C54">
        <w:rPr>
          <w:rFonts w:eastAsia="Times New Roman"/>
          <w:szCs w:val="24"/>
        </w:rPr>
        <w:t>Sampler</w:t>
      </w:r>
      <w:bookmarkEnd w:id="2864"/>
    </w:p>
    <w:p w14:paraId="0F5FC4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5" w:name="_Toc113373480"/>
      <w:r w:rsidRPr="00785C54">
        <w:rPr>
          <w:rFonts w:eastAsia="Times New Roman"/>
          <w:szCs w:val="24"/>
        </w:rPr>
        <w:t>Sampler Requirements Class</w:t>
      </w:r>
      <w:bookmarkEnd w:id="28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66" w:author="Ilkka Rinne" w:date="2022-09-06T15:32:00Z">
              <w:r w:rsidRPr="00785C54" w:rsidDel="003613DB">
                <w:rPr>
                  <w:szCs w:val="24"/>
                </w:rPr>
                <w:delText>-</w:delText>
              </w:r>
            </w:del>
            <w:ins w:id="2867"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8" w:name="_Toc113373481"/>
      <w:r w:rsidRPr="00785C54">
        <w:rPr>
          <w:rFonts w:eastAsia="Times New Roman"/>
          <w:szCs w:val="24"/>
        </w:rPr>
        <w:t>Interface Sampler</w:t>
      </w:r>
      <w:bookmarkEnd w:id="28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69" w:author="Katharina Schleidt" w:date="2022-08-10T20:02:00Z">
              <w:r w:rsidR="00B36FFD" w:rsidRPr="00B36FFD">
                <w:rPr>
                  <w:szCs w:val="24"/>
                </w:rPr>
                <w:t>shall be defined as</w:t>
              </w:r>
            </w:ins>
            <w:del w:id="2870"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71" w:author="Katharina Schleidt" w:date="2022-08-10T19:46:00Z"/>
          <w:szCs w:val="24"/>
        </w:rPr>
      </w:pPr>
      <w:del w:id="2872"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3" w:author="Katharina Schleidt" w:date="2022-08-10T19:46:00Z">
        <w:r w:rsidRPr="00785C54">
          <w:rPr>
            <w:szCs w:val="24"/>
          </w:rPr>
          <w:t>EXAMPLE</w:t>
        </w:r>
        <w:r>
          <w:rPr>
            <w:szCs w:val="24"/>
          </w:rPr>
          <w:t xml:space="preserve"> 1</w:t>
        </w:r>
      </w:ins>
      <w:del w:id="2874"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5" w:author="Katharina Schleidt" w:date="2022-08-10T19:46:00Z">
        <w:r w:rsidRPr="00785C54">
          <w:rPr>
            <w:szCs w:val="24"/>
          </w:rPr>
          <w:t>EXAMPLE</w:t>
        </w:r>
        <w:r>
          <w:rPr>
            <w:szCs w:val="24"/>
          </w:rPr>
          <w:t xml:space="preserve"> 2</w:t>
        </w:r>
      </w:ins>
      <w:del w:id="2876"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7" w:author="Katharina Schleidt" w:date="2022-08-10T19:46:00Z">
        <w:r w:rsidRPr="00785C54">
          <w:rPr>
            <w:szCs w:val="24"/>
          </w:rPr>
          <w:t>EXAMPLE</w:t>
        </w:r>
        <w:r>
          <w:rPr>
            <w:szCs w:val="24"/>
          </w:rPr>
          <w:t xml:space="preserve"> 3</w:t>
        </w:r>
      </w:ins>
      <w:del w:id="2878"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9" w:author="Katharina Schleidt" w:date="2022-08-10T19:46:00Z">
        <w:r w:rsidRPr="00785C54">
          <w:rPr>
            <w:szCs w:val="24"/>
          </w:rPr>
          <w:lastRenderedPageBreak/>
          <w:t>EXAMPLE</w:t>
        </w:r>
        <w:r>
          <w:rPr>
            <w:szCs w:val="24"/>
          </w:rPr>
          <w:t xml:space="preserve"> 4</w:t>
        </w:r>
      </w:ins>
      <w:del w:id="2880"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2881"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82" w:author="Katharina Schleidt" w:date="2022-08-13T17:22:00Z">
        <w:r w:rsidRPr="00785C54" w:rsidDel="009C7946">
          <w:rPr>
            <w:szCs w:val="24"/>
          </w:rPr>
          <w:delText xml:space="preserve">Sensor </w:delText>
        </w:r>
      </w:del>
      <w:ins w:id="2883"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4" w:name="_Toc113373482"/>
      <w:r w:rsidRPr="00785C54">
        <w:rPr>
          <w:rFonts w:eastAsia="Times New Roman"/>
          <w:szCs w:val="24"/>
        </w:rPr>
        <w:t>Association sampling</w:t>
      </w:r>
      <w:bookmarkEnd w:id="28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85" w:author="Katharina Schleidt" w:date="2022-08-10T19:14:00Z">
              <w:r w:rsidRPr="00785C54" w:rsidDel="002F2035">
                <w:rPr>
                  <w:szCs w:val="24"/>
                </w:rPr>
                <w:delText>SHALL</w:delText>
              </w:r>
            </w:del>
            <w:ins w:id="2886"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7" w:name="_Toc113373483"/>
      <w:r w:rsidRPr="00785C54">
        <w:rPr>
          <w:rFonts w:eastAsia="Times New Roman"/>
          <w:szCs w:val="24"/>
        </w:rPr>
        <w:t>Association implementedProcedure</w:t>
      </w:r>
      <w:bookmarkEnd w:id="28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88" w:author="Katharina Schleidt" w:date="2022-08-10T19:14:00Z">
              <w:r w:rsidRPr="00785C54" w:rsidDel="002F2035">
                <w:rPr>
                  <w:szCs w:val="24"/>
                </w:rPr>
                <w:delText>SHALL</w:delText>
              </w:r>
            </w:del>
            <w:ins w:id="2889"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Titre2"/>
        <w:tabs>
          <w:tab w:val="left" w:pos="400"/>
        </w:tabs>
        <w:autoSpaceDE w:val="0"/>
        <w:autoSpaceDN w:val="0"/>
        <w:adjustRightInd w:val="0"/>
        <w:rPr>
          <w:rFonts w:eastAsia="Times New Roman"/>
          <w:szCs w:val="24"/>
        </w:rPr>
      </w:pPr>
      <w:bookmarkStart w:id="2890" w:name="_Toc113373484"/>
      <w:r w:rsidRPr="00785C54">
        <w:rPr>
          <w:rFonts w:eastAsia="Times New Roman"/>
          <w:szCs w:val="24"/>
        </w:rPr>
        <w:t>PreparationStep</w:t>
      </w:r>
      <w:bookmarkEnd w:id="2890"/>
    </w:p>
    <w:p w14:paraId="6ECBD9A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1" w:name="_Toc113373485"/>
      <w:r w:rsidRPr="00785C54">
        <w:rPr>
          <w:rFonts w:eastAsia="Times New Roman"/>
          <w:szCs w:val="24"/>
        </w:rPr>
        <w:t>PreparationStep Requirements Class</w:t>
      </w:r>
      <w:bookmarkEnd w:id="28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92" w:author="Ilkka Rinne" w:date="2022-09-06T15:32:00Z">
              <w:r w:rsidRPr="00785C54" w:rsidDel="003613DB">
                <w:rPr>
                  <w:szCs w:val="24"/>
                </w:rPr>
                <w:delText>-</w:delText>
              </w:r>
            </w:del>
            <w:ins w:id="2893"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4" w:name="_Toc113373486"/>
      <w:r w:rsidRPr="00785C54">
        <w:rPr>
          <w:rFonts w:eastAsia="Times New Roman"/>
          <w:szCs w:val="24"/>
        </w:rPr>
        <w:t>Interface PreparationStep</w:t>
      </w:r>
      <w:bookmarkEnd w:id="28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2895" w:author="Katharina Schleidt" w:date="2022-08-10T20:02:00Z">
              <w:r w:rsidR="00B36FFD" w:rsidRPr="00B36FFD">
                <w:rPr>
                  <w:szCs w:val="24"/>
                </w:rPr>
                <w:t>shall be defined as</w:t>
              </w:r>
            </w:ins>
            <w:del w:id="2896"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7" w:name="_Toc113373487"/>
      <w:r w:rsidRPr="00785C54">
        <w:rPr>
          <w:rFonts w:eastAsia="Times New Roman"/>
          <w:szCs w:val="24"/>
        </w:rPr>
        <w:lastRenderedPageBreak/>
        <w:t>Association processingDetails</w:t>
      </w:r>
      <w:bookmarkEnd w:id="28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2898" w:author="Katharina Schleidt" w:date="2022-08-10T19:14:00Z">
              <w:r w:rsidRPr="00785C54" w:rsidDel="002F2035">
                <w:rPr>
                  <w:szCs w:val="24"/>
                </w:rPr>
                <w:delText>SHALL</w:delText>
              </w:r>
            </w:del>
            <w:ins w:id="2899"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0" w:name="_Toc113373488"/>
      <w:r w:rsidRPr="00785C54">
        <w:rPr>
          <w:rFonts w:eastAsia="Times New Roman"/>
          <w:szCs w:val="24"/>
        </w:rPr>
        <w:t>Association preparedSample</w:t>
      </w:r>
      <w:bookmarkEnd w:id="29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901" w:author="Katharina Schleidt" w:date="2022-08-10T19:14:00Z">
              <w:r w:rsidRPr="00785C54" w:rsidDel="002F2035">
                <w:rPr>
                  <w:szCs w:val="24"/>
                </w:rPr>
                <w:delText>SHALL</w:delText>
              </w:r>
            </w:del>
            <w:ins w:id="2902"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Titre2"/>
        <w:tabs>
          <w:tab w:val="left" w:pos="400"/>
        </w:tabs>
        <w:autoSpaceDE w:val="0"/>
        <w:autoSpaceDN w:val="0"/>
        <w:adjustRightInd w:val="0"/>
        <w:rPr>
          <w:rFonts w:eastAsia="Times New Roman"/>
          <w:szCs w:val="24"/>
        </w:rPr>
      </w:pPr>
      <w:bookmarkStart w:id="2903" w:name="_Toc113373489"/>
      <w:r w:rsidRPr="00785C54">
        <w:rPr>
          <w:rFonts w:eastAsia="Times New Roman"/>
          <w:szCs w:val="24"/>
        </w:rPr>
        <w:t>PreparationProcedure</w:t>
      </w:r>
      <w:bookmarkEnd w:id="2903"/>
    </w:p>
    <w:p w14:paraId="235033A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4" w:name="_Toc113373490"/>
      <w:r w:rsidRPr="00785C54">
        <w:rPr>
          <w:rFonts w:eastAsia="Times New Roman"/>
          <w:szCs w:val="24"/>
        </w:rPr>
        <w:t>PreparationProcedure Requirements Class</w:t>
      </w:r>
      <w:bookmarkEnd w:id="29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05" w:author="Ilkka Rinne" w:date="2022-09-06T15:32:00Z">
              <w:r w:rsidRPr="00785C54" w:rsidDel="003613DB">
                <w:rPr>
                  <w:szCs w:val="24"/>
                </w:rPr>
                <w:delText>-</w:delText>
              </w:r>
            </w:del>
            <w:ins w:id="2906"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7" w:name="_Toc113373491"/>
      <w:r w:rsidRPr="00785C54">
        <w:rPr>
          <w:rFonts w:eastAsia="Times New Roman"/>
          <w:szCs w:val="24"/>
        </w:rPr>
        <w:t>Interface PreparationProcedure</w:t>
      </w:r>
      <w:bookmarkEnd w:id="29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08" w:author="Katharina Schleidt" w:date="2022-08-10T20:02:00Z">
              <w:r w:rsidRPr="00785C54" w:rsidDel="00B36FFD">
                <w:rPr>
                  <w:szCs w:val="24"/>
                </w:rPr>
                <w:delText xml:space="preserve">The </w:delText>
              </w:r>
            </w:del>
            <w:ins w:id="2909" w:author="Katharina Schleidt" w:date="2022-08-10T20:02:00Z">
              <w:r w:rsidR="00B36FFD" w:rsidRPr="00B36FFD">
                <w:rPr>
                  <w:szCs w:val="24"/>
                </w:rPr>
                <w:t xml:space="preserve">A </w:t>
              </w:r>
            </w:ins>
            <w:ins w:id="2910" w:author="Katharina Schleidt" w:date="2022-08-10T20:03:00Z">
              <w:r w:rsidR="00B36FFD" w:rsidRPr="00B36FFD">
                <w:rPr>
                  <w:b/>
                  <w:bCs/>
                  <w:szCs w:val="24"/>
                  <w:rPrChange w:id="2911" w:author="Katharina Schleidt" w:date="2022-08-10T20:03:00Z">
                    <w:rPr>
                      <w:szCs w:val="24"/>
                    </w:rPr>
                  </w:rPrChange>
                </w:rPr>
                <w:t>PreparationProcedure</w:t>
              </w:r>
              <w:r w:rsidR="00B36FFD" w:rsidRPr="00B36FFD">
                <w:rPr>
                  <w:szCs w:val="24"/>
                </w:rPr>
                <w:t xml:space="preserve"> </w:t>
              </w:r>
            </w:ins>
            <w:ins w:id="2912"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3" w:name="_Toc113373492"/>
      <w:r w:rsidRPr="00785C54">
        <w:rPr>
          <w:rFonts w:eastAsia="Times New Roman"/>
          <w:szCs w:val="24"/>
        </w:rPr>
        <w:t>Association samplePreparationStep</w:t>
      </w:r>
      <w:bookmarkEnd w:id="29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2914" w:author="Katharina Schleidt" w:date="2022-08-10T19:14:00Z">
              <w:r w:rsidRPr="00785C54" w:rsidDel="002F2035">
                <w:rPr>
                  <w:szCs w:val="24"/>
                </w:rPr>
                <w:delText>SHALL</w:delText>
              </w:r>
            </w:del>
            <w:ins w:id="2915"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Titre2"/>
        <w:tabs>
          <w:tab w:val="left" w:pos="400"/>
        </w:tabs>
        <w:autoSpaceDE w:val="0"/>
        <w:autoSpaceDN w:val="0"/>
        <w:adjustRightInd w:val="0"/>
        <w:rPr>
          <w:rFonts w:eastAsia="Times New Roman"/>
          <w:szCs w:val="24"/>
        </w:rPr>
      </w:pPr>
      <w:bookmarkStart w:id="2916" w:name="_Toc113373493"/>
      <w:r w:rsidRPr="00785C54">
        <w:rPr>
          <w:rFonts w:eastAsia="Times New Roman"/>
          <w:szCs w:val="24"/>
        </w:rPr>
        <w:lastRenderedPageBreak/>
        <w:t>SamplingProcedure</w:t>
      </w:r>
      <w:bookmarkEnd w:id="2916"/>
    </w:p>
    <w:p w14:paraId="11C9760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7" w:name="_Toc113373494"/>
      <w:r w:rsidRPr="00785C54">
        <w:rPr>
          <w:rFonts w:eastAsia="Times New Roman"/>
          <w:szCs w:val="24"/>
        </w:rPr>
        <w:t>SamplingProcedure Requirements Class</w:t>
      </w:r>
      <w:bookmarkEnd w:id="29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18" w:author="Ilkka Rinne" w:date="2022-09-06T15:32:00Z">
              <w:r w:rsidRPr="00785C54" w:rsidDel="003613DB">
                <w:rPr>
                  <w:szCs w:val="24"/>
                </w:rPr>
                <w:delText>-</w:delText>
              </w:r>
            </w:del>
            <w:ins w:id="2919"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0" w:name="_Toc113373495"/>
      <w:r w:rsidRPr="00785C54">
        <w:rPr>
          <w:rFonts w:eastAsia="Times New Roman"/>
          <w:szCs w:val="24"/>
        </w:rPr>
        <w:t>Interface SamplingProcedure</w:t>
      </w:r>
      <w:bookmarkEnd w:id="2920"/>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21" w:author="Katharina Schleidt" w:date="2022-08-10T20:03:00Z">
              <w:r w:rsidRPr="00B36FFD">
                <w:rPr>
                  <w:szCs w:val="24"/>
                </w:rPr>
                <w:t xml:space="preserve">A </w:t>
              </w:r>
              <w:r w:rsidRPr="00E91BC4">
                <w:rPr>
                  <w:b/>
                  <w:bCs/>
                  <w:szCs w:val="24"/>
                  <w:rPrChange w:id="2922" w:author="Katharina Schleidt" w:date="2022-08-13T17:32:00Z">
                    <w:rPr>
                      <w:szCs w:val="24"/>
                    </w:rPr>
                  </w:rPrChange>
                </w:rPr>
                <w:t>SamplingProcedure</w:t>
              </w:r>
              <w:r w:rsidRPr="00B36FFD">
                <w:rPr>
                  <w:szCs w:val="24"/>
                </w:rPr>
                <w:t xml:space="preserve"> shall be defined as </w:t>
              </w:r>
            </w:ins>
            <w:del w:id="2923" w:author="Katharina Schleidt" w:date="2022-08-10T20:03:00Z">
              <w:r w:rsidR="005B5EAD" w:rsidRPr="00785C54" w:rsidDel="00B36FFD">
                <w:rPr>
                  <w:szCs w:val="24"/>
                </w:rPr>
                <w:delText xml:space="preserve">The </w:delText>
              </w:r>
            </w:del>
            <w:ins w:id="2924"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5" w:name="_Toc113373496"/>
      <w:r w:rsidRPr="00785C54">
        <w:rPr>
          <w:rFonts w:eastAsia="Times New Roman"/>
          <w:szCs w:val="24"/>
        </w:rPr>
        <w:t>Association sampling</w:t>
      </w:r>
      <w:bookmarkEnd w:id="2925"/>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26" w:author="Katharina Schleidt" w:date="2022-08-10T19:14:00Z">
              <w:r w:rsidRPr="00785C54" w:rsidDel="002F2035">
                <w:rPr>
                  <w:szCs w:val="24"/>
                </w:rPr>
                <w:delText>SHALL</w:delText>
              </w:r>
            </w:del>
            <w:ins w:id="2927"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8" w:name="_Toc113373497"/>
      <w:r w:rsidRPr="00785C54">
        <w:rPr>
          <w:rFonts w:eastAsia="Times New Roman"/>
          <w:szCs w:val="24"/>
        </w:rPr>
        <w:t>Association sampler</w:t>
      </w:r>
      <w:bookmarkEnd w:id="2928"/>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29" w:author="Katharina Schleidt" w:date="2022-08-10T19:14:00Z">
              <w:r w:rsidRPr="00785C54" w:rsidDel="002F2035">
                <w:rPr>
                  <w:szCs w:val="24"/>
                </w:rPr>
                <w:delText>SHALL</w:delText>
              </w:r>
            </w:del>
            <w:ins w:id="2930"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Titre1"/>
        <w:autoSpaceDE w:val="0"/>
        <w:autoSpaceDN w:val="0"/>
        <w:adjustRightInd w:val="0"/>
        <w:rPr>
          <w:rFonts w:eastAsia="Times New Roman"/>
          <w:szCs w:val="24"/>
        </w:rPr>
      </w:pPr>
      <w:bookmarkStart w:id="2931" w:name="_Toc113373498"/>
      <w:r w:rsidRPr="00785C54">
        <w:rPr>
          <w:rFonts w:eastAsia="Times New Roman"/>
          <w:szCs w:val="24"/>
        </w:rPr>
        <w:t>Abstract Sample Core</w:t>
      </w:r>
      <w:bookmarkEnd w:id="2931"/>
    </w:p>
    <w:p w14:paraId="3EF4B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32" w:name="_Toc113373499"/>
      <w:r w:rsidRPr="00785C54">
        <w:rPr>
          <w:rFonts w:eastAsia="Times New Roman"/>
          <w:szCs w:val="24"/>
        </w:rPr>
        <w:t>General</w:t>
      </w:r>
      <w:bookmarkEnd w:id="2932"/>
    </w:p>
    <w:p w14:paraId="4D774E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3" w:name="_Toc113373500"/>
      <w:r w:rsidRPr="00785C54">
        <w:rPr>
          <w:rFonts w:eastAsia="Times New Roman"/>
          <w:szCs w:val="24"/>
        </w:rPr>
        <w:t>Abstract Sample Core Package Requirements</w:t>
      </w:r>
      <w:bookmarkEnd w:id="29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4" w:author="Katharina Schleidt" w:date="2022-08-13T16:41:00Z">
              <w:r w:rsidRPr="00785C54" w:rsidDel="00022C0A">
                <w:rPr>
                  <w:szCs w:val="24"/>
                </w:rPr>
                <w:delText xml:space="preserve">core </w:delText>
              </w:r>
            </w:del>
            <w:ins w:id="2935"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Titre2"/>
        <w:tabs>
          <w:tab w:val="left" w:pos="400"/>
        </w:tabs>
        <w:autoSpaceDE w:val="0"/>
        <w:autoSpaceDN w:val="0"/>
        <w:adjustRightInd w:val="0"/>
        <w:rPr>
          <w:rFonts w:eastAsia="Times New Roman"/>
          <w:szCs w:val="24"/>
        </w:rPr>
      </w:pPr>
      <w:bookmarkStart w:id="2936" w:name="_Toc113373501"/>
      <w:r w:rsidRPr="00785C54">
        <w:rPr>
          <w:rFonts w:eastAsia="Times New Roman"/>
          <w:szCs w:val="24"/>
        </w:rPr>
        <w:t>AbstractSample</w:t>
      </w:r>
      <w:bookmarkEnd w:id="2936"/>
    </w:p>
    <w:p w14:paraId="11A220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7" w:name="_Toc113373502"/>
      <w:r w:rsidRPr="00785C54">
        <w:rPr>
          <w:rFonts w:eastAsia="Times New Roman"/>
          <w:szCs w:val="24"/>
        </w:rPr>
        <w:t>AbstractSample Requirements Class</w:t>
      </w:r>
      <w:bookmarkEnd w:id="29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8" w:author="Katharina Schleidt" w:date="2022-08-13T16:41:00Z">
              <w:r w:rsidRPr="00785C54" w:rsidDel="00022C0A">
                <w:rPr>
                  <w:szCs w:val="24"/>
                </w:rPr>
                <w:delText xml:space="preserve">core </w:delText>
              </w:r>
            </w:del>
            <w:ins w:id="2939" w:author="Katharina Schleidt" w:date="2022-08-13T16:41:00Z">
              <w:r w:rsidR="00022C0A">
                <w:rPr>
                  <w:szCs w:val="24"/>
                </w:rPr>
                <w:t>C</w:t>
              </w:r>
              <w:r w:rsidR="00022C0A" w:rsidRPr="00785C54">
                <w:rPr>
                  <w:szCs w:val="24"/>
                </w:rPr>
                <w:t xml:space="preserve">ore </w:t>
              </w:r>
            </w:ins>
            <w:del w:id="2940" w:author="Ilkka Rinne" w:date="2022-09-06T15:32:00Z">
              <w:r w:rsidRPr="00785C54" w:rsidDel="003613DB">
                <w:rPr>
                  <w:szCs w:val="24"/>
                </w:rPr>
                <w:delText>-</w:delText>
              </w:r>
            </w:del>
            <w:ins w:id="2941"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1A972C6" w:rsidR="0008652C" w:rsidRPr="00785C54" w:rsidRDefault="00115763" w:rsidP="00785C54">
      <w:pPr>
        <w:pStyle w:val="Corpsdetexte"/>
      </w:pPr>
      <w:ins w:id="2942"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2943" w:author="Ilkka Rinne" w:date="2022-09-06T14:19:00Z">
        <w:r w:rsidR="00EA5628">
          <w:t>5</w:t>
        </w:r>
      </w:ins>
      <w:ins w:id="2944" w:author="Katharina Schleidt" w:date="2022-08-13T17:57:00Z">
        <w:del w:id="2945"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6"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47" w:author="Ilkka Rinne" w:date="2022-09-06T14:19:00Z">
        <w:r w:rsidR="00EA5628">
          <w:rPr>
            <w:noProof/>
            <w:szCs w:val="24"/>
            <w:lang w:val="fr-FR" w:eastAsia="fr-FR"/>
          </w:rPr>
          <w:lastRenderedPageBreak/>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48"/>
      <w:r w:rsidRPr="00785C54">
        <w:rPr>
          <w:szCs w:val="24"/>
        </w:rPr>
        <w:t>Figure 2</w:t>
      </w:r>
      <w:ins w:id="2949" w:author="Ilkka Rinne" w:date="2022-09-06T14:20:00Z">
        <w:r w:rsidR="00EA5628">
          <w:rPr>
            <w:szCs w:val="24"/>
          </w:rPr>
          <w:t>5</w:t>
        </w:r>
      </w:ins>
      <w:del w:id="2950" w:author="Ilkka Rinne" w:date="2022-09-06T14:20:00Z">
        <w:r w:rsidRPr="00785C54" w:rsidDel="00EA5628">
          <w:rPr>
            <w:szCs w:val="24"/>
          </w:rPr>
          <w:delText>4</w:delText>
        </w:r>
      </w:del>
      <w:commentRangeEnd w:id="2948"/>
      <w:r w:rsidR="00047CD7">
        <w:rPr>
          <w:rStyle w:val="Marquedecommentaire"/>
          <w:rFonts w:eastAsia="MS Mincho"/>
          <w:b w:val="0"/>
          <w:lang w:eastAsia="ja-JP"/>
        </w:rPr>
        <w:commentReference w:id="2948"/>
      </w:r>
      <w:r w:rsidRPr="00785C54">
        <w:rPr>
          <w:szCs w:val="24"/>
        </w:rPr>
        <w:t xml:space="preserve"> — Context diagram for Abstract Sample </w:t>
      </w:r>
      <w:del w:id="2951" w:author="Katharina Schleidt" w:date="2022-08-13T16:41:00Z">
        <w:r w:rsidRPr="00785C54" w:rsidDel="00022C0A">
          <w:rPr>
            <w:szCs w:val="24"/>
          </w:rPr>
          <w:delText xml:space="preserve">core </w:delText>
        </w:r>
      </w:del>
      <w:ins w:id="2952"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3" w:name="_Toc113373503"/>
      <w:r w:rsidRPr="00785C54">
        <w:rPr>
          <w:rFonts w:eastAsia="Times New Roman"/>
          <w:szCs w:val="24"/>
        </w:rPr>
        <w:lastRenderedPageBreak/>
        <w:t>Attribute sampleType</w:t>
      </w:r>
      <w:bookmarkEnd w:id="29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4" w:name="_Toc113373504"/>
      <w:r w:rsidRPr="00785C54">
        <w:rPr>
          <w:rFonts w:eastAsia="Times New Roman"/>
          <w:szCs w:val="24"/>
        </w:rPr>
        <w:t>Attribute parameter</w:t>
      </w:r>
      <w:bookmarkEnd w:id="29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55" w:author="Katharina Schleidt" w:date="2022-08-10T19:14:00Z">
              <w:r w:rsidRPr="00785C54" w:rsidDel="002F2035">
                <w:rPr>
                  <w:szCs w:val="24"/>
                </w:rPr>
                <w:delText>SHALL</w:delText>
              </w:r>
            </w:del>
            <w:ins w:id="2956"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57" w:author="REID-JAMOND Alison" w:date="2022-04-04T15:24:00Z">
        <w:r w:rsidRPr="00785C54" w:rsidDel="00047CD7">
          <w:rPr>
            <w:szCs w:val="24"/>
          </w:rPr>
          <w:delText>must p</w:delText>
        </w:r>
      </w:del>
      <w:ins w:id="2958"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59"/>
      <w:r w:rsidRPr="00785C54">
        <w:rPr>
          <w:szCs w:val="24"/>
        </w:rPr>
        <w:t>NOTE</w:t>
      </w:r>
      <w:r w:rsidRPr="00785C54">
        <w:rPr>
          <w:szCs w:val="24"/>
        </w:rPr>
        <w:tab/>
      </w:r>
      <w:ins w:id="2960"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61" w:author="Katharina Schleidt" w:date="2022-08-13T16:04:00Z">
        <w:r w:rsidRPr="00785C54" w:rsidDel="00A1403A">
          <w:rPr>
            <w:szCs w:val="24"/>
          </w:rPr>
          <w:delText xml:space="preserve">Parameter should NOT be utilized to </w:delText>
        </w:r>
        <w:commentRangeEnd w:id="2959"/>
        <w:r w:rsidR="00047CD7" w:rsidDel="00A1403A">
          <w:rPr>
            <w:rStyle w:val="Marquedecommentaire"/>
            <w:rFonts w:eastAsia="MS Mincho"/>
            <w:lang w:eastAsia="ja-JP"/>
          </w:rPr>
          <w:commentReference w:id="2959"/>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Titre2"/>
        <w:tabs>
          <w:tab w:val="left" w:pos="400"/>
        </w:tabs>
        <w:autoSpaceDE w:val="0"/>
        <w:autoSpaceDN w:val="0"/>
        <w:adjustRightInd w:val="0"/>
        <w:rPr>
          <w:rFonts w:eastAsia="Times New Roman"/>
          <w:szCs w:val="24"/>
        </w:rPr>
      </w:pPr>
      <w:bookmarkStart w:id="2962" w:name="_Toc113373505"/>
      <w:r w:rsidRPr="00785C54">
        <w:rPr>
          <w:rFonts w:eastAsia="Times New Roman"/>
          <w:szCs w:val="24"/>
        </w:rPr>
        <w:t>AbstractSampling</w:t>
      </w:r>
      <w:bookmarkEnd w:id="2962"/>
    </w:p>
    <w:p w14:paraId="0770CA5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63" w:name="_Toc113373506"/>
      <w:r w:rsidRPr="00785C54">
        <w:rPr>
          <w:rFonts w:eastAsia="Times New Roman"/>
          <w:szCs w:val="24"/>
        </w:rPr>
        <w:t>AbstractSampling Requirements Class</w:t>
      </w:r>
      <w:bookmarkEnd w:id="29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64" w:author="Katharina Schleidt" w:date="2022-08-13T16:41:00Z">
              <w:r w:rsidRPr="00785C54" w:rsidDel="00022C0A">
                <w:rPr>
                  <w:szCs w:val="24"/>
                </w:rPr>
                <w:delText xml:space="preserve">core </w:delText>
              </w:r>
            </w:del>
            <w:ins w:id="2965" w:author="Katharina Schleidt" w:date="2022-08-13T16:41:00Z">
              <w:r w:rsidR="00022C0A">
                <w:rPr>
                  <w:szCs w:val="24"/>
                </w:rPr>
                <w:t>C</w:t>
              </w:r>
              <w:r w:rsidR="00022C0A" w:rsidRPr="00785C54">
                <w:rPr>
                  <w:szCs w:val="24"/>
                </w:rPr>
                <w:t xml:space="preserve">ore </w:t>
              </w:r>
            </w:ins>
            <w:del w:id="2966" w:author="Ilkka Rinne" w:date="2022-09-06T15:32:00Z">
              <w:r w:rsidRPr="00785C54" w:rsidDel="003613DB">
                <w:rPr>
                  <w:szCs w:val="24"/>
                </w:rPr>
                <w:delText>-</w:delText>
              </w:r>
            </w:del>
            <w:ins w:id="2967"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038B2E90" w:rsidR="0008652C" w:rsidRPr="00785C54" w:rsidRDefault="00115763" w:rsidP="00785C54">
      <w:pPr>
        <w:pStyle w:val="Corpsdetexte"/>
      </w:pPr>
      <w:ins w:id="2968" w:author="Katharina Schleidt" w:date="2022-08-13T17:58:00Z">
        <w:r w:rsidRPr="00785C54">
          <w:rPr>
            <w:szCs w:val="24"/>
          </w:rPr>
          <w:t>AbstractSampling</w:t>
        </w:r>
        <w:r w:rsidRPr="00115763">
          <w:t xml:space="preserve"> from the Abstract Sample Core is described as a class diagram in Figure 2</w:t>
        </w:r>
      </w:ins>
      <w:ins w:id="2969" w:author="Ilkka Rinne" w:date="2022-09-06T14:21:00Z">
        <w:r w:rsidR="00332334">
          <w:t>6</w:t>
        </w:r>
      </w:ins>
      <w:ins w:id="2970" w:author="Katharina Schleidt" w:date="2022-08-13T17:58:00Z">
        <w:del w:id="2971"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2" w:author="Ilkka Rinne" w:date="2022-09-06T14:20:00Z">
        <w:r w:rsidRPr="00785C54" w:rsidDel="00332334">
          <w:rPr>
            <w:noProof/>
            <w:szCs w:val="24"/>
            <w:lang w:val="fr-FR" w:eastAsia="fr-FR"/>
          </w:rPr>
          <w:lastRenderedPageBreak/>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73" w:author="Ilkka Rinne" w:date="2022-09-06T14:20:00Z">
        <w:r w:rsidR="00332334">
          <w:rPr>
            <w:noProof/>
            <w:szCs w:val="24"/>
            <w:lang w:val="fr-FR" w:eastAsia="fr-FR"/>
          </w:rPr>
          <w:lastRenderedPageBreak/>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74"/>
      <w:r w:rsidRPr="00785C54">
        <w:rPr>
          <w:szCs w:val="24"/>
        </w:rPr>
        <w:t>Figure 2</w:t>
      </w:r>
      <w:ins w:id="2975" w:author="Ilkka Rinne" w:date="2022-09-06T14:21:00Z">
        <w:r w:rsidR="00332334">
          <w:rPr>
            <w:szCs w:val="24"/>
          </w:rPr>
          <w:t>6</w:t>
        </w:r>
      </w:ins>
      <w:del w:id="2976" w:author="Ilkka Rinne" w:date="2022-09-06T14:21:00Z">
        <w:r w:rsidRPr="00785C54" w:rsidDel="00332334">
          <w:rPr>
            <w:szCs w:val="24"/>
          </w:rPr>
          <w:delText>5</w:delText>
        </w:r>
      </w:del>
      <w:commentRangeEnd w:id="2974"/>
      <w:r w:rsidR="00047CD7">
        <w:rPr>
          <w:rStyle w:val="Marquedecommentaire"/>
          <w:rFonts w:eastAsia="MS Mincho"/>
          <w:b w:val="0"/>
          <w:lang w:eastAsia="ja-JP"/>
        </w:rPr>
        <w:commentReference w:id="2974"/>
      </w:r>
      <w:r w:rsidRPr="00785C54">
        <w:rPr>
          <w:szCs w:val="24"/>
        </w:rPr>
        <w:t xml:space="preserve"> — Context diagram for Abstract Sample </w:t>
      </w:r>
      <w:del w:id="2977" w:author="Katharina Schleidt" w:date="2022-08-13T16:41:00Z">
        <w:r w:rsidRPr="00785C54" w:rsidDel="00022C0A">
          <w:rPr>
            <w:szCs w:val="24"/>
          </w:rPr>
          <w:delText xml:space="preserve">core </w:delText>
        </w:r>
      </w:del>
      <w:ins w:id="2978"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79" w:name="_Toc113373507"/>
      <w:r w:rsidRPr="00785C54">
        <w:rPr>
          <w:rFonts w:eastAsia="Times New Roman"/>
          <w:szCs w:val="24"/>
        </w:rPr>
        <w:t>Attribute samplingLocation</w:t>
      </w:r>
      <w:bookmarkEnd w:id="29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w:t>
            </w:r>
            <w:del w:id="2980" w:author="Katharina Schleidt" w:date="2022-08-10T19:14:00Z">
              <w:r w:rsidRPr="00785C54" w:rsidDel="002F2035">
                <w:rPr>
                  <w:szCs w:val="24"/>
                </w:rPr>
                <w:delText>SHALL</w:delText>
              </w:r>
            </w:del>
            <w:ins w:id="2981"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2" w:name="_Toc113373508"/>
      <w:r w:rsidRPr="00785C54">
        <w:rPr>
          <w:rFonts w:eastAsia="Times New Roman"/>
          <w:szCs w:val="24"/>
        </w:rPr>
        <w:t>Attribute time</w:t>
      </w:r>
      <w:bookmarkEnd w:id="29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2983" w:author="Katharina Schleidt" w:date="2022-08-10T19:14:00Z">
              <w:r w:rsidRPr="00785C54" w:rsidDel="002F2035">
                <w:rPr>
                  <w:szCs w:val="24"/>
                </w:rPr>
                <w:delText>SHALL</w:delText>
              </w:r>
            </w:del>
            <w:ins w:id="2984"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5" w:name="_Toc113373509"/>
      <w:r w:rsidRPr="00785C54">
        <w:rPr>
          <w:rFonts w:eastAsia="Times New Roman"/>
          <w:szCs w:val="24"/>
        </w:rPr>
        <w:t>Attribute parameter</w:t>
      </w:r>
      <w:bookmarkEnd w:id="29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86" w:author="Katharina Schleidt" w:date="2022-08-10T19:14:00Z">
              <w:r w:rsidRPr="00785C54" w:rsidDel="002F2035">
                <w:rPr>
                  <w:szCs w:val="24"/>
                </w:rPr>
                <w:delText>SHALL</w:delText>
              </w:r>
            </w:del>
            <w:ins w:id="2987"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When taking water samples, the sampling procedure specifies that an amount of time </w:t>
      </w:r>
      <w:del w:id="2988" w:author="REID-JAMOND Alison" w:date="2022-04-04T15:25:00Z">
        <w:r w:rsidRPr="00785C54" w:rsidDel="00047CD7">
          <w:rPr>
            <w:szCs w:val="24"/>
          </w:rPr>
          <w:delText xml:space="preserve">must </w:delText>
        </w:r>
      </w:del>
      <w:ins w:id="2989"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90"/>
      <w:r w:rsidRPr="00785C54">
        <w:rPr>
          <w:szCs w:val="24"/>
        </w:rPr>
        <w:t>NOTE</w:t>
      </w:r>
      <w:r w:rsidRPr="00785C54">
        <w:rPr>
          <w:szCs w:val="24"/>
        </w:rPr>
        <w:tab/>
      </w:r>
      <w:ins w:id="2991"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92" w:author="Katharina Schleidt" w:date="2022-08-13T16:04:00Z">
        <w:r w:rsidRPr="00785C54" w:rsidDel="00A1403A">
          <w:rPr>
            <w:szCs w:val="24"/>
          </w:rPr>
          <w:delText xml:space="preserve">Parameter should NOT </w:delText>
        </w:r>
        <w:commentRangeEnd w:id="2990"/>
        <w:r w:rsidR="00047CD7" w:rsidDel="00A1403A">
          <w:rPr>
            <w:rStyle w:val="Marquedecommentaire"/>
            <w:rFonts w:eastAsia="MS Mincho"/>
            <w:lang w:eastAsia="ja-JP"/>
          </w:rPr>
          <w:commentReference w:id="2990"/>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93" w:name="_Toc113373510"/>
      <w:r w:rsidRPr="00785C54">
        <w:rPr>
          <w:rFonts w:eastAsia="Times New Roman"/>
          <w:szCs w:val="24"/>
        </w:rPr>
        <w:t>AbstractSampler</w:t>
      </w:r>
      <w:bookmarkEnd w:id="2993"/>
    </w:p>
    <w:p w14:paraId="61C7A63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94" w:name="_Toc113373511"/>
      <w:r w:rsidRPr="00785C54">
        <w:rPr>
          <w:rFonts w:eastAsia="Times New Roman"/>
          <w:szCs w:val="24"/>
        </w:rPr>
        <w:t>AbstractSampler Requirements Class</w:t>
      </w:r>
      <w:bookmarkEnd w:id="29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95" w:author="Katharina Schleidt" w:date="2022-08-13T16:41:00Z">
              <w:r w:rsidRPr="00785C54" w:rsidDel="00022C0A">
                <w:rPr>
                  <w:szCs w:val="24"/>
                </w:rPr>
                <w:delText xml:space="preserve">core </w:delText>
              </w:r>
            </w:del>
            <w:ins w:id="2996" w:author="Katharina Schleidt" w:date="2022-08-13T16:41:00Z">
              <w:r w:rsidR="00022C0A">
                <w:rPr>
                  <w:szCs w:val="24"/>
                </w:rPr>
                <w:t>C</w:t>
              </w:r>
              <w:r w:rsidR="00022C0A" w:rsidRPr="00785C54">
                <w:rPr>
                  <w:szCs w:val="24"/>
                </w:rPr>
                <w:t xml:space="preserve">ore </w:t>
              </w:r>
            </w:ins>
            <w:del w:id="2997" w:author="Ilkka Rinne" w:date="2022-09-06T15:32:00Z">
              <w:r w:rsidRPr="00785C54" w:rsidDel="003613DB">
                <w:rPr>
                  <w:szCs w:val="24"/>
                </w:rPr>
                <w:delText>-</w:delText>
              </w:r>
            </w:del>
            <w:ins w:id="2998"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560CD274" w:rsidR="0008652C" w:rsidRPr="00785C54" w:rsidRDefault="00115763" w:rsidP="00785C54">
      <w:pPr>
        <w:pStyle w:val="Corpsdetexte"/>
      </w:pPr>
      <w:ins w:id="2999" w:author="Katharina Schleidt" w:date="2022-08-13T17:58:00Z">
        <w:r w:rsidRPr="00115763">
          <w:t>AbstractSampler from the Abstract Sample Core is described as a class diagram in Figure 2</w:t>
        </w:r>
      </w:ins>
      <w:ins w:id="3000" w:author="Ilkka Rinne" w:date="2022-09-06T14:21:00Z">
        <w:r w:rsidR="00AB2486">
          <w:t>7</w:t>
        </w:r>
      </w:ins>
      <w:ins w:id="3001" w:author="Katharina Schleidt" w:date="2022-08-13T17:59:00Z">
        <w:del w:id="3002" w:author="Ilkka Rinne" w:date="2022-09-06T14:21:00Z">
          <w:r w:rsidDel="00AB2486">
            <w:delText>6</w:delText>
          </w:r>
        </w:del>
      </w:ins>
      <w:ins w:id="3003" w:author="Katharina Schleidt" w:date="2022-08-13T17:58:00Z">
        <w:r w:rsidRPr="00115763">
          <w:t>. The schema is fully described in 12.</w:t>
        </w:r>
      </w:ins>
      <w:ins w:id="3004" w:author="Katharina Schleidt" w:date="2022-08-13T17:59:00Z">
        <w:r>
          <w:t>4</w:t>
        </w:r>
      </w:ins>
      <w:ins w:id="3005"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6"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07" w:author="Ilkka Rinne" w:date="2022-09-06T14:21:00Z">
        <w:r w:rsidR="00AB2486">
          <w:rPr>
            <w:noProof/>
            <w:szCs w:val="24"/>
            <w:lang w:val="fr-FR" w:eastAsia="fr-FR"/>
          </w:rPr>
          <w:lastRenderedPageBreak/>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08"/>
      <w:r w:rsidRPr="00785C54">
        <w:rPr>
          <w:szCs w:val="24"/>
        </w:rPr>
        <w:t>Figure 2</w:t>
      </w:r>
      <w:ins w:id="3009" w:author="Ilkka Rinne" w:date="2022-09-06T14:22:00Z">
        <w:r w:rsidR="00AB2486">
          <w:rPr>
            <w:szCs w:val="24"/>
          </w:rPr>
          <w:t>7</w:t>
        </w:r>
      </w:ins>
      <w:del w:id="3010" w:author="Ilkka Rinne" w:date="2022-09-06T14:22:00Z">
        <w:r w:rsidRPr="00785C54" w:rsidDel="00AB2486">
          <w:rPr>
            <w:szCs w:val="24"/>
          </w:rPr>
          <w:delText>6</w:delText>
        </w:r>
      </w:del>
      <w:r w:rsidRPr="00785C54">
        <w:rPr>
          <w:szCs w:val="24"/>
        </w:rPr>
        <w:t xml:space="preserve"> </w:t>
      </w:r>
      <w:commentRangeEnd w:id="3008"/>
      <w:r w:rsidR="00047CD7">
        <w:rPr>
          <w:rStyle w:val="Marquedecommentaire"/>
          <w:rFonts w:eastAsia="MS Mincho"/>
          <w:b w:val="0"/>
          <w:lang w:eastAsia="ja-JP"/>
        </w:rPr>
        <w:commentReference w:id="3008"/>
      </w:r>
      <w:r w:rsidRPr="00785C54">
        <w:rPr>
          <w:szCs w:val="24"/>
        </w:rPr>
        <w:t xml:space="preserve">— Context diagram for the Abstract Sample </w:t>
      </w:r>
      <w:del w:id="3011" w:author="Katharina Schleidt" w:date="2022-08-13T16:41:00Z">
        <w:r w:rsidRPr="00785C54" w:rsidDel="00022C0A">
          <w:rPr>
            <w:szCs w:val="24"/>
          </w:rPr>
          <w:delText xml:space="preserve">core </w:delText>
        </w:r>
      </w:del>
      <w:ins w:id="3012"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13" w:name="_Hlk111305954"/>
      <w:r w:rsidRPr="00785C54">
        <w:rPr>
          <w:szCs w:val="24"/>
        </w:rPr>
        <w:t>AbstractSampler</w:t>
      </w:r>
      <w:bookmarkEnd w:id="3013"/>
    </w:p>
    <w:p w14:paraId="7FEA5BE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14" w:name="_Toc113373512"/>
      <w:r w:rsidRPr="00785C54">
        <w:rPr>
          <w:rFonts w:eastAsia="Times New Roman"/>
          <w:szCs w:val="24"/>
        </w:rPr>
        <w:t>Attribute samplerType</w:t>
      </w:r>
      <w:bookmarkEnd w:id="30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15" w:author="Katharina Schleidt" w:date="2022-08-10T19:48:00Z"/>
          <w:szCs w:val="24"/>
        </w:rPr>
      </w:pPr>
      <w:del w:id="3016"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7" w:author="Katharina Schleidt" w:date="2022-08-10T19:48:00Z">
        <w:r w:rsidRPr="00785C54">
          <w:rPr>
            <w:szCs w:val="24"/>
          </w:rPr>
          <w:t>EXAMPLE</w:t>
        </w:r>
        <w:r>
          <w:rPr>
            <w:szCs w:val="24"/>
          </w:rPr>
          <w:t xml:space="preserve"> 1</w:t>
        </w:r>
      </w:ins>
      <w:del w:id="3018"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9" w:author="Katharina Schleidt" w:date="2022-08-10T19:48:00Z">
        <w:r w:rsidRPr="00785C54">
          <w:rPr>
            <w:szCs w:val="24"/>
          </w:rPr>
          <w:t>EXAMPLE</w:t>
        </w:r>
        <w:r>
          <w:rPr>
            <w:szCs w:val="24"/>
          </w:rPr>
          <w:t xml:space="preserve"> 2</w:t>
        </w:r>
      </w:ins>
      <w:del w:id="3020"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1" w:author="Katharina Schleidt" w:date="2022-08-10T19:48:00Z">
        <w:r w:rsidRPr="00785C54">
          <w:rPr>
            <w:szCs w:val="24"/>
          </w:rPr>
          <w:t>EXAMPLE</w:t>
        </w:r>
        <w:r>
          <w:rPr>
            <w:szCs w:val="24"/>
          </w:rPr>
          <w:t xml:space="preserve"> 3</w:t>
        </w:r>
      </w:ins>
      <w:del w:id="3022"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3" w:author="Katharina Schleidt" w:date="2022-08-10T19:48:00Z">
        <w:r w:rsidRPr="00785C54">
          <w:rPr>
            <w:szCs w:val="24"/>
          </w:rPr>
          <w:t>EXAMPLE</w:t>
        </w:r>
        <w:r>
          <w:rPr>
            <w:szCs w:val="24"/>
          </w:rPr>
          <w:t xml:space="preserve"> 4</w:t>
        </w:r>
      </w:ins>
      <w:del w:id="3024"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25" w:name="_Toc113373513"/>
      <w:r w:rsidRPr="00785C54">
        <w:rPr>
          <w:rFonts w:eastAsia="Times New Roman"/>
          <w:szCs w:val="24"/>
        </w:rPr>
        <w:lastRenderedPageBreak/>
        <w:t>AbstractSamplingProcedure</w:t>
      </w:r>
      <w:bookmarkEnd w:id="3025"/>
    </w:p>
    <w:p w14:paraId="45D70B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26" w:name="_Toc113373514"/>
      <w:r w:rsidRPr="00785C54">
        <w:rPr>
          <w:rFonts w:eastAsia="Times New Roman"/>
          <w:szCs w:val="24"/>
        </w:rPr>
        <w:t>AbstractSamplingProcedure Requirements Class</w:t>
      </w:r>
      <w:bookmarkEnd w:id="30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27" w:author="Katharina Schleidt" w:date="2022-08-13T16:41:00Z">
              <w:r w:rsidRPr="00785C54" w:rsidDel="00022C0A">
                <w:rPr>
                  <w:szCs w:val="24"/>
                </w:rPr>
                <w:delText xml:space="preserve">core </w:delText>
              </w:r>
            </w:del>
            <w:ins w:id="3028" w:author="Katharina Schleidt" w:date="2022-08-13T16:41:00Z">
              <w:r w:rsidR="00022C0A">
                <w:rPr>
                  <w:szCs w:val="24"/>
                </w:rPr>
                <w:t>C</w:t>
              </w:r>
              <w:r w:rsidR="00022C0A" w:rsidRPr="00785C54">
                <w:rPr>
                  <w:szCs w:val="24"/>
                </w:rPr>
                <w:t xml:space="preserve">ore </w:t>
              </w:r>
            </w:ins>
            <w:del w:id="3029" w:author="Ilkka Rinne" w:date="2022-09-06T15:32:00Z">
              <w:r w:rsidRPr="00785C54" w:rsidDel="003613DB">
                <w:rPr>
                  <w:szCs w:val="24"/>
                </w:rPr>
                <w:delText>-</w:delText>
              </w:r>
            </w:del>
            <w:ins w:id="3030"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02D65506" w:rsidR="0008652C" w:rsidRPr="00785C54" w:rsidRDefault="00115763" w:rsidP="00785C54">
      <w:pPr>
        <w:pStyle w:val="Corpsdetexte"/>
      </w:pPr>
      <w:ins w:id="3031" w:author="Katharina Schleidt" w:date="2022-08-13T17:59:00Z">
        <w:r w:rsidRPr="00115763">
          <w:t>AbstractSamplingProcedure from the Abstract Sample Core is described as a class diagram in Figure 2</w:t>
        </w:r>
      </w:ins>
      <w:ins w:id="3032" w:author="Ilkka Rinne" w:date="2022-09-06T14:22:00Z">
        <w:r w:rsidR="002808F7">
          <w:t>8</w:t>
        </w:r>
      </w:ins>
      <w:ins w:id="3033" w:author="Katharina Schleidt" w:date="2022-08-13T17:59:00Z">
        <w:del w:id="3034"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35" w:author="Ilkka Rinne" w:date="2022-09-06T14:22:00Z">
        <w:r w:rsidRPr="00785C54" w:rsidDel="002808F7">
          <w:rPr>
            <w:noProof/>
            <w:szCs w:val="24"/>
            <w:lang w:val="fr-FR" w:eastAsia="fr-FR"/>
          </w:rPr>
          <w:lastRenderedPageBreak/>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36" w:author="Ilkka Rinne" w:date="2022-09-06T14:22:00Z">
        <w:r w:rsidR="002808F7">
          <w:rPr>
            <w:noProof/>
            <w:szCs w:val="24"/>
            <w:lang w:val="fr-FR" w:eastAsia="fr-FR"/>
          </w:rPr>
          <w:lastRenderedPageBreak/>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2">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37"/>
      <w:r w:rsidRPr="00785C54">
        <w:rPr>
          <w:szCs w:val="24"/>
        </w:rPr>
        <w:t>Figure 2</w:t>
      </w:r>
      <w:ins w:id="3038" w:author="Ilkka Rinne" w:date="2022-09-06T14:22:00Z">
        <w:r w:rsidR="002808F7">
          <w:rPr>
            <w:szCs w:val="24"/>
          </w:rPr>
          <w:t>8</w:t>
        </w:r>
      </w:ins>
      <w:del w:id="3039" w:author="Ilkka Rinne" w:date="2022-09-06T14:22:00Z">
        <w:r w:rsidRPr="00785C54" w:rsidDel="002808F7">
          <w:rPr>
            <w:szCs w:val="24"/>
          </w:rPr>
          <w:delText>7</w:delText>
        </w:r>
      </w:del>
      <w:commentRangeEnd w:id="3037"/>
      <w:r w:rsidR="00047CD7">
        <w:rPr>
          <w:rStyle w:val="Marquedecommentaire"/>
          <w:rFonts w:eastAsia="MS Mincho"/>
          <w:b w:val="0"/>
          <w:lang w:eastAsia="ja-JP"/>
        </w:rPr>
        <w:commentReference w:id="3037"/>
      </w:r>
      <w:r w:rsidRPr="00785C54">
        <w:rPr>
          <w:szCs w:val="24"/>
        </w:rPr>
        <w:t xml:space="preserve"> — Context diagram for Abstract Sample </w:t>
      </w:r>
      <w:del w:id="3040" w:author="Katharina Schleidt" w:date="2022-08-13T16:41:00Z">
        <w:r w:rsidRPr="00785C54" w:rsidDel="00022C0A">
          <w:rPr>
            <w:szCs w:val="24"/>
          </w:rPr>
          <w:delText xml:space="preserve">core </w:delText>
        </w:r>
      </w:del>
      <w:ins w:id="3041"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42" w:name="_Toc113373515"/>
      <w:r w:rsidRPr="00785C54">
        <w:rPr>
          <w:rFonts w:eastAsia="Times New Roman"/>
          <w:szCs w:val="24"/>
        </w:rPr>
        <w:t>AbstractPreparationProcedure</w:t>
      </w:r>
      <w:bookmarkEnd w:id="3042"/>
    </w:p>
    <w:p w14:paraId="5C9846E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43" w:name="_Toc113373516"/>
      <w:r w:rsidRPr="00785C54">
        <w:rPr>
          <w:rFonts w:eastAsia="Times New Roman"/>
          <w:szCs w:val="24"/>
        </w:rPr>
        <w:t>AbstractPreparationProcedure Requirements Class</w:t>
      </w:r>
      <w:bookmarkEnd w:id="30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44" w:author="Katharina Schleidt" w:date="2022-08-13T16:41:00Z">
              <w:r w:rsidRPr="00785C54" w:rsidDel="00022C0A">
                <w:rPr>
                  <w:szCs w:val="24"/>
                </w:rPr>
                <w:delText xml:space="preserve">core </w:delText>
              </w:r>
            </w:del>
            <w:ins w:id="3045" w:author="Katharina Schleidt" w:date="2022-08-13T16:41:00Z">
              <w:r w:rsidR="00022C0A">
                <w:rPr>
                  <w:szCs w:val="24"/>
                </w:rPr>
                <w:t>C</w:t>
              </w:r>
              <w:r w:rsidR="00022C0A" w:rsidRPr="00785C54">
                <w:rPr>
                  <w:szCs w:val="24"/>
                </w:rPr>
                <w:t xml:space="preserve">ore </w:t>
              </w:r>
            </w:ins>
            <w:del w:id="3046" w:author="Ilkka Rinne" w:date="2022-09-06T15:32:00Z">
              <w:r w:rsidRPr="00785C54" w:rsidDel="003613DB">
                <w:rPr>
                  <w:szCs w:val="24"/>
                </w:rPr>
                <w:delText>-</w:delText>
              </w:r>
            </w:del>
            <w:ins w:id="3047"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2DF06C73" w:rsidR="0008652C" w:rsidRPr="00785C54" w:rsidRDefault="00115763" w:rsidP="00785C54">
      <w:pPr>
        <w:pStyle w:val="Corpsdetexte"/>
      </w:pPr>
      <w:ins w:id="3048" w:author="Katharina Schleidt" w:date="2022-08-13T18:00:00Z">
        <w:r w:rsidRPr="00115763">
          <w:t xml:space="preserve">AbstractPreparationProcedure and AbstractPreparationStep from the Abstract Sample Core </w:t>
        </w:r>
        <w:r>
          <w:t>are</w:t>
        </w:r>
        <w:r w:rsidRPr="00115763">
          <w:t xml:space="preserve"> described as a class diagram in Figure 2</w:t>
        </w:r>
      </w:ins>
      <w:ins w:id="3049" w:author="Ilkka Rinne" w:date="2022-09-06T14:23:00Z">
        <w:r w:rsidR="00005B61">
          <w:t>9</w:t>
        </w:r>
      </w:ins>
      <w:ins w:id="3050" w:author="Katharina Schleidt" w:date="2022-08-13T18:00:00Z">
        <w:del w:id="3051"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52"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53" w:author="Ilkka Rinne" w:date="2022-09-06T14:23:00Z">
        <w:r w:rsidR="00005B61">
          <w:rPr>
            <w:noProof/>
            <w:szCs w:val="24"/>
            <w:lang w:val="fr-FR" w:eastAsia="fr-FR"/>
          </w:rPr>
          <w:lastRenderedPageBreak/>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54"/>
      <w:r w:rsidRPr="00785C54">
        <w:rPr>
          <w:szCs w:val="24"/>
        </w:rPr>
        <w:t>Figure 2</w:t>
      </w:r>
      <w:ins w:id="3055" w:author="Ilkka Rinne" w:date="2022-09-06T14:23:00Z">
        <w:r w:rsidR="00005B61">
          <w:rPr>
            <w:szCs w:val="24"/>
          </w:rPr>
          <w:t>9</w:t>
        </w:r>
      </w:ins>
      <w:del w:id="3056" w:author="Ilkka Rinne" w:date="2022-09-06T14:23:00Z">
        <w:r w:rsidRPr="00785C54" w:rsidDel="00005B61">
          <w:rPr>
            <w:szCs w:val="24"/>
          </w:rPr>
          <w:delText>8</w:delText>
        </w:r>
      </w:del>
      <w:r w:rsidRPr="00785C54">
        <w:rPr>
          <w:szCs w:val="24"/>
        </w:rPr>
        <w:t xml:space="preserve"> </w:t>
      </w:r>
      <w:commentRangeEnd w:id="3054"/>
      <w:r w:rsidR="00047CD7">
        <w:rPr>
          <w:rStyle w:val="Marquedecommentaire"/>
          <w:rFonts w:eastAsia="MS Mincho"/>
          <w:b w:val="0"/>
          <w:lang w:eastAsia="ja-JP"/>
        </w:rPr>
        <w:commentReference w:id="3054"/>
      </w:r>
      <w:r w:rsidRPr="00785C54">
        <w:rPr>
          <w:szCs w:val="24"/>
        </w:rPr>
        <w:t xml:space="preserve">— Context diagram for Abstract Sample </w:t>
      </w:r>
      <w:del w:id="3057" w:author="Katharina Schleidt" w:date="2022-08-13T16:41:00Z">
        <w:r w:rsidRPr="00785C54" w:rsidDel="00022C0A">
          <w:rPr>
            <w:szCs w:val="24"/>
          </w:rPr>
          <w:delText xml:space="preserve">core </w:delText>
        </w:r>
      </w:del>
      <w:ins w:id="3058"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59" w:name="_Toc113373517"/>
      <w:r w:rsidRPr="00785C54">
        <w:rPr>
          <w:rFonts w:eastAsia="Times New Roman"/>
          <w:szCs w:val="24"/>
        </w:rPr>
        <w:t>AbstractPreparationStep</w:t>
      </w:r>
      <w:bookmarkEnd w:id="3059"/>
    </w:p>
    <w:p w14:paraId="7CD883D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0" w:name="_Toc113373518"/>
      <w:r w:rsidRPr="00785C54">
        <w:rPr>
          <w:rFonts w:eastAsia="Times New Roman"/>
          <w:szCs w:val="24"/>
        </w:rPr>
        <w:t>AbstractPreparationStep Requirements Class</w:t>
      </w:r>
      <w:bookmarkEnd w:id="30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61" w:author="Katharina Schleidt" w:date="2022-08-13T16:41:00Z">
              <w:r w:rsidRPr="00785C54" w:rsidDel="00022C0A">
                <w:rPr>
                  <w:szCs w:val="24"/>
                </w:rPr>
                <w:delText xml:space="preserve">core </w:delText>
              </w:r>
            </w:del>
            <w:ins w:id="3062" w:author="Katharina Schleidt" w:date="2022-08-13T16:41:00Z">
              <w:r w:rsidR="00022C0A">
                <w:rPr>
                  <w:szCs w:val="24"/>
                </w:rPr>
                <w:t>C</w:t>
              </w:r>
              <w:r w:rsidR="00022C0A" w:rsidRPr="00785C54">
                <w:rPr>
                  <w:szCs w:val="24"/>
                </w:rPr>
                <w:t xml:space="preserve">ore </w:t>
              </w:r>
            </w:ins>
            <w:del w:id="3063" w:author="Ilkka Rinne" w:date="2022-09-06T15:32:00Z">
              <w:r w:rsidRPr="00785C54" w:rsidDel="003613DB">
                <w:rPr>
                  <w:szCs w:val="24"/>
                </w:rPr>
                <w:delText>-</w:delText>
              </w:r>
            </w:del>
            <w:ins w:id="3064"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5" w:name="_Toc113373519"/>
      <w:r w:rsidRPr="00785C54">
        <w:rPr>
          <w:rFonts w:eastAsia="Times New Roman"/>
          <w:szCs w:val="24"/>
        </w:rPr>
        <w:t>Attribute description</w:t>
      </w:r>
      <w:bookmarkEnd w:id="30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w:t>
            </w:r>
            <w:del w:id="3066" w:author="Katharina Schleidt" w:date="2022-08-10T19:14:00Z">
              <w:r w:rsidRPr="00785C54" w:rsidDel="002F2035">
                <w:rPr>
                  <w:szCs w:val="24"/>
                </w:rPr>
                <w:delText>SHALL</w:delText>
              </w:r>
            </w:del>
            <w:ins w:id="3067"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8" w:name="_Toc113373520"/>
      <w:r w:rsidRPr="00785C54">
        <w:rPr>
          <w:rFonts w:eastAsia="Times New Roman"/>
          <w:szCs w:val="24"/>
        </w:rPr>
        <w:t>Attribute time</w:t>
      </w:r>
      <w:bookmarkEnd w:id="30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069" w:author="Katharina Schleidt" w:date="2022-08-10T19:14:00Z">
              <w:r w:rsidRPr="00785C54" w:rsidDel="002F2035">
                <w:rPr>
                  <w:szCs w:val="24"/>
                </w:rPr>
                <w:delText>SHALL</w:delText>
              </w:r>
            </w:del>
            <w:ins w:id="3070"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Titre2"/>
        <w:tabs>
          <w:tab w:val="left" w:pos="400"/>
        </w:tabs>
        <w:autoSpaceDE w:val="0"/>
        <w:autoSpaceDN w:val="0"/>
        <w:adjustRightInd w:val="0"/>
        <w:rPr>
          <w:rFonts w:eastAsia="Times New Roman"/>
          <w:szCs w:val="24"/>
        </w:rPr>
      </w:pPr>
      <w:bookmarkStart w:id="3071" w:name="_Toc113373521"/>
      <w:r w:rsidRPr="00785C54">
        <w:rPr>
          <w:rFonts w:eastAsia="Times New Roman"/>
          <w:szCs w:val="24"/>
        </w:rPr>
        <w:t>Codelists</w:t>
      </w:r>
      <w:bookmarkEnd w:id="3071"/>
    </w:p>
    <w:p w14:paraId="2AEDE36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72" w:name="_Toc113373522"/>
      <w:r w:rsidRPr="00785C54">
        <w:rPr>
          <w:rFonts w:eastAsia="Times New Roman"/>
          <w:szCs w:val="24"/>
        </w:rPr>
        <w:t>AbstractSampleType</w:t>
      </w:r>
      <w:bookmarkEnd w:id="3072"/>
    </w:p>
    <w:p w14:paraId="033ADCD7" w14:textId="3D566CE7" w:rsidR="005B5EAD" w:rsidRPr="00785C54" w:rsidRDefault="005B5EAD" w:rsidP="00785C54">
      <w:pPr>
        <w:pStyle w:val="Corpsdetexte"/>
        <w:autoSpaceDE w:val="0"/>
        <w:autoSpaceDN w:val="0"/>
        <w:adjustRightInd w:val="0"/>
        <w:rPr>
          <w:szCs w:val="24"/>
        </w:rPr>
      </w:pPr>
      <w:r w:rsidRPr="00785C54">
        <w:rPr>
          <w:szCs w:val="24"/>
        </w:rPr>
        <w:t xml:space="preserve">The code list AbstractSampleType can be specialized as required </w:t>
      </w:r>
      <w:commentRangeStart w:id="3073"/>
      <w:r w:rsidRPr="00785C54">
        <w:rPr>
          <w:szCs w:val="24"/>
        </w:rPr>
        <w:t xml:space="preserve">to </w:t>
      </w:r>
      <w:ins w:id="3074" w:author="Katharina Schleidt" w:date="2022-08-12T19:25:00Z">
        <w:r w:rsidR="00683AA9" w:rsidRPr="00683AA9">
          <w:rPr>
            <w:szCs w:val="24"/>
          </w:rPr>
          <w:t>more precisely define the</w:t>
        </w:r>
        <w:r w:rsidR="00683AA9" w:rsidRPr="00683AA9" w:rsidDel="00683AA9">
          <w:rPr>
            <w:szCs w:val="24"/>
          </w:rPr>
          <w:t xml:space="preserve"> </w:t>
        </w:r>
      </w:ins>
      <w:del w:id="3075" w:author="Katharina Schleidt" w:date="2022-08-12T19:25:00Z">
        <w:r w:rsidRPr="00785C54" w:rsidDel="00683AA9">
          <w:rPr>
            <w:szCs w:val="24"/>
          </w:rPr>
          <w:delText>firm up</w:delText>
        </w:r>
        <w:commentRangeEnd w:id="3073"/>
        <w:r w:rsidR="00047CD7" w:rsidDel="00683AA9">
          <w:rPr>
            <w:rStyle w:val="Marquedecommentaire"/>
            <w:rFonts w:eastAsia="MS Mincho"/>
            <w:lang w:eastAsia="ja-JP"/>
          </w:rPr>
          <w:commentReference w:id="3073"/>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76" w:author="Katharina Schleidt" w:date="2022-08-10T19:14:00Z">
              <w:r w:rsidRPr="00785C54" w:rsidDel="002F2035">
                <w:rPr>
                  <w:szCs w:val="24"/>
                </w:rPr>
                <w:delText>SHALL</w:delText>
              </w:r>
            </w:del>
            <w:ins w:id="3077"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78" w:name="_Toc113373523"/>
      <w:r w:rsidRPr="00785C54">
        <w:rPr>
          <w:rFonts w:eastAsia="Times New Roman"/>
          <w:szCs w:val="24"/>
        </w:rPr>
        <w:t>AbstractSamplerType</w:t>
      </w:r>
      <w:bookmarkEnd w:id="3078"/>
    </w:p>
    <w:p w14:paraId="20D96C2F" w14:textId="0AFE2724" w:rsidR="005B5EAD" w:rsidRPr="00785C54" w:rsidRDefault="005B5EAD" w:rsidP="00785C54">
      <w:pPr>
        <w:pStyle w:val="Corpsdetexte"/>
        <w:autoSpaceDE w:val="0"/>
        <w:autoSpaceDN w:val="0"/>
        <w:adjustRightInd w:val="0"/>
        <w:rPr>
          <w:szCs w:val="24"/>
        </w:rPr>
      </w:pPr>
      <w:r w:rsidRPr="00785C54">
        <w:rPr>
          <w:szCs w:val="24"/>
        </w:rPr>
        <w:t xml:space="preserve">The code list AbstractSamplerType can be specialized as required </w:t>
      </w:r>
      <w:commentRangeStart w:id="3079"/>
      <w:r w:rsidRPr="00785C54">
        <w:rPr>
          <w:szCs w:val="24"/>
        </w:rPr>
        <w:t xml:space="preserve">to </w:t>
      </w:r>
      <w:ins w:id="3080" w:author="Katharina Schleidt" w:date="2022-08-12T19:26:00Z">
        <w:r w:rsidR="00683AA9" w:rsidRPr="00683AA9">
          <w:rPr>
            <w:szCs w:val="24"/>
          </w:rPr>
          <w:t>more precisely define the</w:t>
        </w:r>
        <w:r w:rsidR="00683AA9" w:rsidRPr="00683AA9" w:rsidDel="00683AA9">
          <w:rPr>
            <w:szCs w:val="24"/>
          </w:rPr>
          <w:t xml:space="preserve"> </w:t>
        </w:r>
      </w:ins>
      <w:del w:id="3081" w:author="Katharina Schleidt" w:date="2022-08-12T19:26:00Z">
        <w:r w:rsidRPr="00785C54" w:rsidDel="00683AA9">
          <w:rPr>
            <w:szCs w:val="24"/>
          </w:rPr>
          <w:delText>firm up</w:delText>
        </w:r>
        <w:commentRangeEnd w:id="3079"/>
        <w:r w:rsidR="00047CD7" w:rsidDel="00683AA9">
          <w:rPr>
            <w:rStyle w:val="Marquedecommentaire"/>
            <w:rFonts w:eastAsia="MS Mincho"/>
            <w:lang w:eastAsia="ja-JP"/>
          </w:rPr>
          <w:commentReference w:id="3079"/>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w:t>
            </w:r>
            <w:r w:rsidRPr="00785C54">
              <w:rPr>
                <w:szCs w:val="24"/>
              </w:rPr>
              <w:lastRenderedPageBreak/>
              <w:t>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lastRenderedPageBreak/>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lastRenderedPageBreak/>
              <w:t xml:space="preserve">If </w:t>
            </w:r>
            <w:r w:rsidRPr="00785C54">
              <w:rPr>
                <w:b/>
                <w:szCs w:val="24"/>
              </w:rPr>
              <w:t>Sampler</w:t>
            </w:r>
            <w:r w:rsidRPr="00785C54">
              <w:rPr>
                <w:szCs w:val="24"/>
              </w:rPr>
              <w:t xml:space="preserve"> classification schemes are used in the implementing application schemas, a concrete realization </w:t>
            </w:r>
            <w:del w:id="3082" w:author="Katharina Schleidt" w:date="2022-08-10T19:14:00Z">
              <w:r w:rsidRPr="00785C54" w:rsidDel="002F2035">
                <w:rPr>
                  <w:szCs w:val="24"/>
                </w:rPr>
                <w:delText>SHALL</w:delText>
              </w:r>
            </w:del>
            <w:ins w:id="3083"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Titre1"/>
        <w:autoSpaceDE w:val="0"/>
        <w:autoSpaceDN w:val="0"/>
        <w:adjustRightInd w:val="0"/>
        <w:rPr>
          <w:rFonts w:eastAsia="Times New Roman"/>
          <w:szCs w:val="24"/>
        </w:rPr>
      </w:pPr>
      <w:bookmarkStart w:id="3084" w:name="_Toc113373524"/>
      <w:r w:rsidRPr="00785C54">
        <w:rPr>
          <w:rFonts w:eastAsia="Times New Roman"/>
          <w:szCs w:val="24"/>
        </w:rPr>
        <w:lastRenderedPageBreak/>
        <w:t>Basic Samples</w:t>
      </w:r>
      <w:bookmarkEnd w:id="3084"/>
    </w:p>
    <w:p w14:paraId="5AECE40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85" w:name="_Toc113373525"/>
      <w:r w:rsidRPr="00785C54">
        <w:rPr>
          <w:rFonts w:eastAsia="Times New Roman"/>
          <w:szCs w:val="24"/>
        </w:rPr>
        <w:t>General</w:t>
      </w:r>
      <w:bookmarkEnd w:id="3085"/>
    </w:p>
    <w:p w14:paraId="4CF45EF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6" w:name="_Toc113373526"/>
      <w:r w:rsidRPr="00785C54">
        <w:rPr>
          <w:rFonts w:eastAsia="Times New Roman"/>
          <w:szCs w:val="24"/>
        </w:rPr>
        <w:t>Basic Samples Package Requirements Class</w:t>
      </w:r>
      <w:bookmarkEnd w:id="30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Titre2"/>
        <w:tabs>
          <w:tab w:val="left" w:pos="400"/>
        </w:tabs>
        <w:autoSpaceDE w:val="0"/>
        <w:autoSpaceDN w:val="0"/>
        <w:adjustRightInd w:val="0"/>
        <w:rPr>
          <w:rFonts w:eastAsia="Times New Roman"/>
          <w:szCs w:val="24"/>
        </w:rPr>
      </w:pPr>
      <w:bookmarkStart w:id="3087" w:name="_Toc113373527"/>
      <w:r w:rsidRPr="00785C54">
        <w:rPr>
          <w:rFonts w:eastAsia="Times New Roman"/>
          <w:szCs w:val="24"/>
        </w:rPr>
        <w:lastRenderedPageBreak/>
        <w:t>Sample</w:t>
      </w:r>
      <w:bookmarkEnd w:id="3087"/>
    </w:p>
    <w:p w14:paraId="29131D4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8" w:name="_Toc113373528"/>
      <w:r w:rsidRPr="00785C54">
        <w:rPr>
          <w:rFonts w:eastAsia="Times New Roman"/>
          <w:szCs w:val="24"/>
        </w:rPr>
        <w:t>Sample Requirements Class</w:t>
      </w:r>
      <w:bookmarkEnd w:id="30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89" w:author="Ilkka Rinne" w:date="2022-09-06T15:32:00Z">
              <w:r w:rsidRPr="00785C54" w:rsidDel="003613DB">
                <w:rPr>
                  <w:szCs w:val="24"/>
                </w:rPr>
                <w:delText>-</w:delText>
              </w:r>
            </w:del>
            <w:ins w:id="3090"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380AC9EF" w:rsidR="003D1A1E" w:rsidRPr="00785C54" w:rsidRDefault="00BB7007" w:rsidP="00785C54">
      <w:pPr>
        <w:pStyle w:val="Corpsdetexte"/>
      </w:pPr>
      <w:ins w:id="3091" w:author="Katharina Schleidt" w:date="2022-08-13T18:01:00Z">
        <w:r w:rsidRPr="00785C54">
          <w:rPr>
            <w:szCs w:val="24"/>
          </w:rPr>
          <w:t>Sample, SpatialSample, StatisticalSample and MaterialSample</w:t>
        </w:r>
        <w:r w:rsidRPr="00BB7007">
          <w:t xml:space="preserve"> </w:t>
        </w:r>
      </w:ins>
      <w:ins w:id="3092" w:author="Katharina Schleidt" w:date="2022-08-13T18:00:00Z">
        <w:r w:rsidRPr="00BB7007">
          <w:t xml:space="preserve">from the Basic Samples </w:t>
        </w:r>
      </w:ins>
      <w:ins w:id="3093" w:author="Katharina Schleidt" w:date="2022-08-13T18:01:00Z">
        <w:r>
          <w:t>are</w:t>
        </w:r>
      </w:ins>
      <w:ins w:id="3094" w:author="Katharina Schleidt" w:date="2022-08-13T18:00:00Z">
        <w:r w:rsidRPr="00BB7007">
          <w:t xml:space="preserve"> described as a class diagram in Figure </w:t>
        </w:r>
      </w:ins>
      <w:ins w:id="3095" w:author="Ilkka Rinne" w:date="2022-09-06T14:24:00Z">
        <w:r w:rsidR="00386E54">
          <w:t>30</w:t>
        </w:r>
      </w:ins>
      <w:ins w:id="3096" w:author="Katharina Schleidt" w:date="2022-08-13T18:00:00Z">
        <w:del w:id="3097" w:author="Ilkka Rinne" w:date="2022-09-06T14:24:00Z">
          <w:r w:rsidRPr="00BB7007" w:rsidDel="00386E54">
            <w:delText>2</w:delText>
          </w:r>
        </w:del>
      </w:ins>
      <w:ins w:id="3098" w:author="Katharina Schleidt" w:date="2022-08-13T18:01:00Z">
        <w:del w:id="3099" w:author="Ilkka Rinne" w:date="2022-09-06T14:24:00Z">
          <w:r w:rsidDel="00386E54">
            <w:delText>9</w:delText>
          </w:r>
        </w:del>
      </w:ins>
      <w:ins w:id="3100" w:author="Katharina Schleidt" w:date="2022-08-13T18:00:00Z">
        <w:r w:rsidRPr="00BB7007">
          <w:t xml:space="preserve">. The schema is fully described in </w:t>
        </w:r>
      </w:ins>
      <w:ins w:id="3101" w:author="Katharina Schleidt" w:date="2022-08-13T18:01:00Z">
        <w:r>
          <w:t>13.2, 13.3, 13.4 and 13.5</w:t>
        </w:r>
      </w:ins>
      <w:ins w:id="3102"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103"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104" w:author="Ilkka Rinne" w:date="2022-09-06T14:24:00Z">
        <w:r w:rsidR="00386E54">
          <w:rPr>
            <w:noProof/>
            <w:szCs w:val="24"/>
            <w:lang w:val="fr-FR" w:eastAsia="fr-FR"/>
          </w:rPr>
          <w:lastRenderedPageBreak/>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6">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105"/>
      <w:r w:rsidRPr="00785C54">
        <w:rPr>
          <w:szCs w:val="24"/>
        </w:rPr>
        <w:lastRenderedPageBreak/>
        <w:t xml:space="preserve">Figure </w:t>
      </w:r>
      <w:del w:id="3106" w:author="Ilkka Rinne" w:date="2022-09-06T14:24:00Z">
        <w:r w:rsidRPr="00785C54" w:rsidDel="00386E54">
          <w:rPr>
            <w:szCs w:val="24"/>
          </w:rPr>
          <w:delText>2</w:delText>
        </w:r>
      </w:del>
      <w:ins w:id="3107" w:author="Ilkka Rinne" w:date="2022-09-06T14:24:00Z">
        <w:r w:rsidR="00386E54">
          <w:rPr>
            <w:szCs w:val="24"/>
          </w:rPr>
          <w:t>30</w:t>
        </w:r>
      </w:ins>
      <w:del w:id="3108" w:author="Ilkka Rinne" w:date="2022-09-06T14:24:00Z">
        <w:r w:rsidRPr="00785C54" w:rsidDel="00386E54">
          <w:rPr>
            <w:szCs w:val="24"/>
          </w:rPr>
          <w:delText>9</w:delText>
        </w:r>
        <w:commentRangeEnd w:id="3105"/>
        <w:r w:rsidR="00047CD7" w:rsidDel="00386E54">
          <w:rPr>
            <w:rStyle w:val="Marquedecommentaire"/>
            <w:rFonts w:eastAsia="MS Mincho"/>
            <w:b w:val="0"/>
            <w:lang w:eastAsia="ja-JP"/>
          </w:rPr>
          <w:commentReference w:id="3105"/>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09" w:name="_Toc113373529"/>
      <w:r w:rsidRPr="00785C54">
        <w:rPr>
          <w:rFonts w:eastAsia="Times New Roman"/>
          <w:szCs w:val="24"/>
        </w:rPr>
        <w:t>SpatialSample</w:t>
      </w:r>
      <w:bookmarkEnd w:id="3109"/>
    </w:p>
    <w:p w14:paraId="6E9A17F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10" w:name="_Toc113373530"/>
      <w:r w:rsidRPr="00785C54">
        <w:rPr>
          <w:rFonts w:eastAsia="Times New Roman"/>
          <w:szCs w:val="24"/>
        </w:rPr>
        <w:t>SpatialSample Requirements Class</w:t>
      </w:r>
      <w:bookmarkEnd w:id="31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11" w:author="Ilkka Rinne" w:date="2022-09-06T15:32:00Z">
              <w:r w:rsidRPr="00785C54" w:rsidDel="003613DB">
                <w:rPr>
                  <w:szCs w:val="24"/>
                </w:rPr>
                <w:delText>-</w:delText>
              </w:r>
            </w:del>
            <w:ins w:id="3112"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13" w:name="_Toc113373531"/>
      <w:r w:rsidRPr="00785C54">
        <w:rPr>
          <w:rFonts w:eastAsia="Times New Roman"/>
          <w:szCs w:val="24"/>
        </w:rPr>
        <w:t>Feature type SpatialSample</w:t>
      </w:r>
      <w:bookmarkEnd w:id="31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3114" w:author="Katharina Schleidt" w:date="2022-08-10T20:04:00Z">
              <w:r w:rsidR="00B36FFD" w:rsidRPr="00B36FFD">
                <w:rPr>
                  <w:szCs w:val="24"/>
                </w:rPr>
                <w:t xml:space="preserve">shall be defined as </w:t>
              </w:r>
            </w:ins>
            <w:del w:id="3115"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3116" w:author="REID-JAMOND Alison" w:date="2022-04-04T15:30:00Z">
        <w:r w:rsidR="00047CD7">
          <w:rPr>
            <w:szCs w:val="24"/>
          </w:rPr>
          <w:t>can</w:t>
        </w:r>
      </w:ins>
      <w:del w:id="3117"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18" w:author="REID-JAMOND Alison" w:date="2022-04-04T15:30:00Z"/>
        </w:rPr>
        <w:pPrChange w:id="3119"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20" w:author="REID-JAMOND Alison" w:date="2022-04-04T15:30:00Z">
        <w:r w:rsidR="00047CD7">
          <w:t xml:space="preserve"> 1</w:t>
        </w:r>
      </w:ins>
      <w:del w:id="3121"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22"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23" w:author="REID-JAMOND Alison" w:date="2022-04-04T15:30:00Z">
        <w:r w:rsidRPr="00785C54" w:rsidDel="00047CD7">
          <w:delText>a)</w:delText>
        </w:r>
      </w:del>
      <w:r w:rsidRPr="00785C54">
        <w:tab/>
        <w:t xml:space="preserve">Typically an Observation ‘site’ or </w:t>
      </w:r>
      <w:del w:id="3124" w:author="Ilkka Rinne" w:date="2022-09-06T15:32:00Z">
        <w:r w:rsidRPr="00785C54" w:rsidDel="003613DB">
          <w:delText>'</w:delText>
        </w:r>
      </w:del>
      <w:ins w:id="3125" w:author="Ilkka Rinne" w:date="2022-09-06T15:32:00Z">
        <w:r w:rsidR="003613DB">
          <w:t>‘</w:t>
        </w:r>
      </w:ins>
      <w:r w:rsidRPr="00785C54">
        <w:t>station</w:t>
      </w:r>
      <w:del w:id="3126" w:author="Ilkka Rinne" w:date="2022-09-06T15:32:00Z">
        <w:r w:rsidRPr="00785C54" w:rsidDel="003613DB">
          <w:delText>'</w:delText>
        </w:r>
      </w:del>
      <w:ins w:id="3127" w:author="Ilkka Rinne" w:date="2022-09-06T15:32:00Z">
        <w:r w:rsidR="003613DB">
          <w:t>’</w:t>
        </w:r>
      </w:ins>
      <w:r w:rsidRPr="00785C54">
        <w:t xml:space="preserve"> connotes the </w:t>
      </w:r>
      <w:del w:id="3128" w:author="Katharina Schleidt" w:date="2022-08-13T16:44:00Z">
        <w:r w:rsidRPr="00785C54" w:rsidDel="00AA0D5F">
          <w:delText>'</w:delText>
        </w:r>
      </w:del>
      <w:r w:rsidRPr="00785C54">
        <w:t>world in the vicinity of the site (or station)</w:t>
      </w:r>
      <w:del w:id="3129"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30"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31" w:author="REID-JAMOND Alison" w:date="2022-04-04T15:30:00Z">
        <w:r>
          <w:t>EXAMPLE 2</w:t>
        </w:r>
      </w:ins>
      <w:del w:id="3132"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3133" w:author="REID-JAMOND Alison" w:date="2022-04-04T15:30:00Z">
        <w:r w:rsidR="005B5EAD" w:rsidRPr="00785C54" w:rsidDel="00047CD7">
          <w:delText>.</w:delText>
        </w:r>
      </w:del>
    </w:p>
    <w:p w14:paraId="5B2A578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4" w:name="_Toc113373532"/>
      <w:r w:rsidRPr="00785C54">
        <w:rPr>
          <w:rFonts w:eastAsia="Times New Roman"/>
          <w:szCs w:val="24"/>
        </w:rPr>
        <w:lastRenderedPageBreak/>
        <w:t>Attribute shape</w:t>
      </w:r>
      <w:bookmarkEnd w:id="31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w:t>
            </w:r>
            <w:del w:id="3135" w:author="Katharina Schleidt" w:date="2022-08-10T19:14:00Z">
              <w:r w:rsidRPr="00785C54" w:rsidDel="002F2035">
                <w:rPr>
                  <w:szCs w:val="24"/>
                </w:rPr>
                <w:delText>SHALL</w:delText>
              </w:r>
            </w:del>
            <w:ins w:id="3136"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37" w:author="Katharina Schleidt" w:date="2022-08-13T16:11:00Z">
        <w:r w:rsidRPr="00785C54" w:rsidDel="009061F0">
          <w:rPr>
            <w:szCs w:val="24"/>
          </w:rPr>
          <w:delText>might</w:delText>
        </w:r>
      </w:del>
      <w:ins w:id="3138" w:author="Katharina Schleidt" w:date="2022-08-13T16:11:00Z">
        <w:r w:rsidR="009061F0">
          <w:rPr>
            <w:szCs w:val="24"/>
          </w:rPr>
          <w:t>can</w:t>
        </w:r>
      </w:ins>
      <w:r w:rsidRPr="00785C54">
        <w:rPr>
          <w:szCs w:val="24"/>
        </w:rPr>
        <w:t xml:space="preserve"> use different intervals, and sub-samples </w:t>
      </w:r>
      <w:del w:id="3139" w:author="Katharina Schleidt" w:date="2022-08-13T16:11:00Z">
        <w:r w:rsidRPr="00785C54" w:rsidDel="009061F0">
          <w:rPr>
            <w:szCs w:val="24"/>
          </w:rPr>
          <w:delText>might</w:delText>
        </w:r>
      </w:del>
      <w:ins w:id="3140"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1" w:name="_Toc113373533"/>
      <w:r w:rsidRPr="00785C54">
        <w:rPr>
          <w:rFonts w:eastAsia="Times New Roman"/>
          <w:szCs w:val="24"/>
        </w:rPr>
        <w:t>Attribute horizontalPositionalAccuracy</w:t>
      </w:r>
      <w:bookmarkEnd w:id="31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w:t>
            </w:r>
            <w:del w:id="3142" w:author="Katharina Schleidt" w:date="2022-08-10T19:14:00Z">
              <w:r w:rsidRPr="00785C54" w:rsidDel="002F2035">
                <w:rPr>
                  <w:szCs w:val="24"/>
                </w:rPr>
                <w:delText>SHALL</w:delText>
              </w:r>
            </w:del>
            <w:ins w:id="3143"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4" w:name="_Toc113373534"/>
      <w:r w:rsidRPr="00785C54">
        <w:rPr>
          <w:rFonts w:eastAsia="Times New Roman"/>
          <w:szCs w:val="24"/>
        </w:rPr>
        <w:t>Attribute verticalPositionalAccuracy</w:t>
      </w:r>
      <w:bookmarkEnd w:id="31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w:t>
            </w:r>
            <w:del w:id="3145" w:author="Katharina Schleidt" w:date="2022-08-10T19:14:00Z">
              <w:r w:rsidRPr="00785C54" w:rsidDel="002F2035">
                <w:rPr>
                  <w:szCs w:val="24"/>
                </w:rPr>
                <w:delText>SHALL</w:delText>
              </w:r>
            </w:del>
            <w:ins w:id="3146"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Titre2"/>
        <w:tabs>
          <w:tab w:val="left" w:pos="400"/>
        </w:tabs>
        <w:autoSpaceDE w:val="0"/>
        <w:autoSpaceDN w:val="0"/>
        <w:adjustRightInd w:val="0"/>
        <w:rPr>
          <w:rFonts w:eastAsia="Times New Roman"/>
          <w:szCs w:val="24"/>
        </w:rPr>
      </w:pPr>
      <w:bookmarkStart w:id="3147" w:name="_Toc113373535"/>
      <w:r w:rsidRPr="00785C54">
        <w:rPr>
          <w:rFonts w:eastAsia="Times New Roman"/>
          <w:szCs w:val="24"/>
        </w:rPr>
        <w:t>MaterialSample</w:t>
      </w:r>
      <w:bookmarkEnd w:id="3147"/>
    </w:p>
    <w:p w14:paraId="06C8DB5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8" w:name="_Toc113373536"/>
      <w:r w:rsidRPr="00785C54">
        <w:rPr>
          <w:rFonts w:eastAsia="Times New Roman"/>
          <w:szCs w:val="24"/>
        </w:rPr>
        <w:t>MaterialSample Requirements Class</w:t>
      </w:r>
      <w:bookmarkEnd w:id="31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49" w:author="Ilkka Rinne" w:date="2022-09-06T15:32:00Z">
              <w:r w:rsidRPr="00785C54" w:rsidDel="003613DB">
                <w:rPr>
                  <w:szCs w:val="24"/>
                </w:rPr>
                <w:delText>-</w:delText>
              </w:r>
            </w:del>
            <w:ins w:id="3150"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51" w:name="_Toc113373537"/>
      <w:r w:rsidRPr="00785C54">
        <w:rPr>
          <w:rFonts w:eastAsia="Times New Roman"/>
          <w:szCs w:val="24"/>
        </w:rPr>
        <w:t>Feature type MaterialSample</w:t>
      </w:r>
      <w:bookmarkEnd w:id="31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3152" w:author="Katharina Schleidt" w:date="2022-08-10T20:04:00Z">
              <w:r w:rsidR="00B36FFD" w:rsidRPr="00B36FFD">
                <w:rPr>
                  <w:szCs w:val="24"/>
                </w:rPr>
                <w:t xml:space="preserve">shall be defined as </w:t>
              </w:r>
            </w:ins>
            <w:del w:id="3153"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3154" w:author="Ilkka Rinne" w:date="2022-09-06T15:32:00Z">
        <w:r w:rsidRPr="00785C54" w:rsidDel="003613DB">
          <w:rPr>
            <w:szCs w:val="24"/>
          </w:rPr>
          <w:delText>'</w:delText>
        </w:r>
      </w:del>
      <w:ins w:id="3155" w:author="Ilkka Rinne" w:date="2022-09-06T15:32:00Z">
        <w:r w:rsidR="003613DB">
          <w:rPr>
            <w:szCs w:val="24"/>
          </w:rPr>
          <w:t>‘</w:t>
        </w:r>
      </w:ins>
      <w:r w:rsidRPr="00785C54">
        <w:rPr>
          <w:szCs w:val="24"/>
        </w:rPr>
        <w:t>specimens</w:t>
      </w:r>
      <w:del w:id="3156" w:author="Ilkka Rinne" w:date="2022-09-06T15:32:00Z">
        <w:r w:rsidRPr="00785C54" w:rsidDel="003613DB">
          <w:rPr>
            <w:szCs w:val="24"/>
          </w:rPr>
          <w:delText>'</w:delText>
        </w:r>
      </w:del>
      <w:ins w:id="3157"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3158" w:author="REID-JAMOND Alison" w:date="2022-04-04T15:31:00Z">
            <w:rPr>
              <w:szCs w:val="24"/>
            </w:rPr>
          </w:rPrChange>
        </w:rPr>
        <w:t>ex</w:t>
      </w:r>
      <w:del w:id="3159" w:author="REID-JAMOND Alison" w:date="2022-04-04T15:31:00Z">
        <w:r w:rsidRPr="00047CD7" w:rsidDel="00047CD7">
          <w:rPr>
            <w:i/>
            <w:szCs w:val="24"/>
            <w:rPrChange w:id="3160" w:author="REID-JAMOND Alison" w:date="2022-04-04T15:31:00Z">
              <w:rPr>
                <w:szCs w:val="24"/>
              </w:rPr>
            </w:rPrChange>
          </w:rPr>
          <w:delText>-</w:delText>
        </w:r>
      </w:del>
      <w:ins w:id="3161" w:author="REID-JAMOND Alison" w:date="2022-04-04T15:31:00Z">
        <w:r w:rsidR="00047CD7" w:rsidRPr="00047CD7">
          <w:rPr>
            <w:i/>
            <w:szCs w:val="24"/>
            <w:rPrChange w:id="3162" w:author="REID-JAMOND Alison" w:date="2022-04-04T15:31:00Z">
              <w:rPr>
                <w:szCs w:val="24"/>
              </w:rPr>
            </w:rPrChange>
          </w:rPr>
          <w:t xml:space="preserve"> </w:t>
        </w:r>
      </w:ins>
      <w:r w:rsidRPr="00047CD7">
        <w:rPr>
          <w:i/>
          <w:szCs w:val="24"/>
          <w:rPrChange w:id="3163"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4" w:name="_Toc113373538"/>
      <w:r w:rsidRPr="00785C54">
        <w:rPr>
          <w:rFonts w:eastAsia="Times New Roman"/>
          <w:szCs w:val="24"/>
        </w:rPr>
        <w:t>Attribute size</w:t>
      </w:r>
      <w:bookmarkEnd w:id="31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w:t>
            </w:r>
            <w:del w:id="3165" w:author="Katharina Schleidt" w:date="2022-08-10T19:14:00Z">
              <w:r w:rsidRPr="00785C54" w:rsidDel="002F2035">
                <w:rPr>
                  <w:szCs w:val="24"/>
                </w:rPr>
                <w:delText>SHALL</w:delText>
              </w:r>
            </w:del>
            <w:ins w:id="3166"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67" w:author="REID-JAMOND Alison" w:date="2022-04-04T15:31:00Z">
        <w:r w:rsidRPr="00785C54" w:rsidDel="00047CD7">
          <w:rPr>
            <w:szCs w:val="24"/>
          </w:rPr>
          <w:delText xml:space="preserve">may </w:delText>
        </w:r>
      </w:del>
      <w:ins w:id="3168"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9" w:name="_Toc113373539"/>
      <w:r w:rsidRPr="00785C54">
        <w:rPr>
          <w:rFonts w:eastAsia="Times New Roman"/>
          <w:szCs w:val="24"/>
        </w:rPr>
        <w:t>Attribute storageLocation</w:t>
      </w:r>
      <w:bookmarkEnd w:id="31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w:t>
            </w:r>
            <w:del w:id="3170" w:author="Katharina Schleidt" w:date="2022-08-10T19:14:00Z">
              <w:r w:rsidRPr="00785C54" w:rsidDel="002F2035">
                <w:rPr>
                  <w:szCs w:val="24"/>
                </w:rPr>
                <w:delText>SHALL</w:delText>
              </w:r>
            </w:del>
            <w:ins w:id="3171"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3172" w:author="REID-JAMOND Alison" w:date="2022-04-04T15:31:00Z">
        <w:r w:rsidRPr="00785C54" w:rsidDel="00047CD7">
          <w:rPr>
            <w:szCs w:val="24"/>
          </w:rPr>
          <w:delText xml:space="preserve">may </w:delText>
        </w:r>
      </w:del>
      <w:ins w:id="3173"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4" w:name="_Toc113373540"/>
      <w:r w:rsidRPr="00785C54">
        <w:rPr>
          <w:rFonts w:eastAsia="Times New Roman"/>
          <w:szCs w:val="24"/>
        </w:rPr>
        <w:t>Attribute sourceLocation</w:t>
      </w:r>
      <w:bookmarkEnd w:id="31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w:t>
            </w:r>
            <w:del w:id="3175" w:author="Katharina Schleidt" w:date="2022-08-10T19:14:00Z">
              <w:r w:rsidRPr="00785C54" w:rsidDel="002F2035">
                <w:rPr>
                  <w:szCs w:val="24"/>
                </w:rPr>
                <w:delText>SHALL</w:delText>
              </w:r>
            </w:del>
            <w:ins w:id="3176"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77" w:author="REID-JAMOND Alison" w:date="2022-04-04T15:31:00Z"/>
        </w:rPr>
        <w:pPrChange w:id="3178"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79" w:author="REID-JAMOND Alison" w:date="2022-04-04T15:31:00Z">
        <w:r w:rsidR="00047CD7">
          <w:t xml:space="preserve"> 1</w:t>
        </w:r>
      </w:ins>
      <w:del w:id="3180"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81"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82" w:author="REID-JAMOND Alison" w:date="2022-04-04T15:31:00Z">
        <w:r>
          <w:t xml:space="preserve">  </w:t>
        </w:r>
      </w:ins>
      <w:del w:id="3183"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3184"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85" w:author="REID-JAMOND Alison" w:date="2022-04-04T15:31:00Z">
        <w:r w:rsidRPr="00785C54" w:rsidDel="00047CD7">
          <w:lastRenderedPageBreak/>
          <w:delText>2)</w:delText>
        </w:r>
        <w:r w:rsidRPr="00785C54" w:rsidDel="00047CD7">
          <w:tab/>
        </w:r>
      </w:del>
      <w:ins w:id="3186" w:author="REID-JAMOND Alison" w:date="2022-04-04T15:31:00Z">
        <w:r w:rsidR="00047CD7">
          <w:t>NOTE 2</w:t>
        </w:r>
      </w:ins>
      <w:del w:id="3187" w:author="REID-JAMOND Alison" w:date="2022-04-04T15:31:00Z">
        <w:r w:rsidRPr="00785C54" w:rsidDel="00047CD7">
          <w:delText>T</w:delText>
        </w:r>
      </w:del>
      <w:ins w:id="3188" w:author="REID-JAMOND Alison" w:date="2022-04-04T15:31:00Z">
        <w:r w:rsidR="00047CD7">
          <w:tab/>
          <w:t>T</w:t>
        </w:r>
      </w:ins>
      <w:r w:rsidRPr="00785C54">
        <w:t xml:space="preserve">he attribute sourceLocation of the MaterialSample </w:t>
      </w:r>
      <w:del w:id="3189" w:author="REID-JAMOND Alison" w:date="2022-04-04T15:32:00Z">
        <w:r w:rsidRPr="00785C54" w:rsidDel="00047CD7">
          <w:delText>may not be necessary</w:delText>
        </w:r>
      </w:del>
      <w:ins w:id="3190"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91" w:name="_Toc113373541"/>
      <w:r w:rsidRPr="00785C54">
        <w:rPr>
          <w:rFonts w:eastAsia="Times New Roman"/>
          <w:szCs w:val="24"/>
        </w:rPr>
        <w:t>StatisticalSample</w:t>
      </w:r>
      <w:bookmarkEnd w:id="3191"/>
    </w:p>
    <w:p w14:paraId="3750672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2" w:name="_Toc113373542"/>
      <w:r w:rsidRPr="00785C54">
        <w:rPr>
          <w:rFonts w:eastAsia="Times New Roman"/>
          <w:szCs w:val="24"/>
        </w:rPr>
        <w:t>StatisticalSample Requirements Class</w:t>
      </w:r>
      <w:bookmarkEnd w:id="31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93" w:author="Ilkka Rinne" w:date="2022-09-06T15:32:00Z">
              <w:r w:rsidRPr="00785C54" w:rsidDel="003613DB">
                <w:rPr>
                  <w:szCs w:val="24"/>
                </w:rPr>
                <w:delText>-</w:delText>
              </w:r>
            </w:del>
            <w:ins w:id="3194"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5" w:name="_Toc113373543"/>
      <w:r w:rsidRPr="00785C54">
        <w:rPr>
          <w:rFonts w:eastAsia="Times New Roman"/>
          <w:szCs w:val="24"/>
        </w:rPr>
        <w:t>Feature type StatisticalSample</w:t>
      </w:r>
      <w:bookmarkEnd w:id="31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196"/>
            <w:r w:rsidRPr="00785C54">
              <w:rPr>
                <w:szCs w:val="24"/>
              </w:rPr>
              <w:t xml:space="preserve">A </w:t>
            </w:r>
            <w:r w:rsidRPr="00785C54">
              <w:rPr>
                <w:b/>
                <w:szCs w:val="24"/>
              </w:rPr>
              <w:t>StatisticalSample</w:t>
            </w:r>
            <w:r w:rsidRPr="00785C54">
              <w:rPr>
                <w:szCs w:val="24"/>
              </w:rPr>
              <w:t xml:space="preserve"> </w:t>
            </w:r>
            <w:ins w:id="3197" w:author="Katharina Schleidt" w:date="2022-08-10T20:04:00Z">
              <w:r w:rsidR="00B36FFD" w:rsidRPr="00B36FFD">
                <w:rPr>
                  <w:szCs w:val="24"/>
                </w:rPr>
                <w:t xml:space="preserve">shall be defined as </w:t>
              </w:r>
            </w:ins>
            <w:del w:id="3198"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196"/>
            <w:r w:rsidR="00047CD7">
              <w:rPr>
                <w:rStyle w:val="Marquedecommentaire"/>
                <w:rFonts w:eastAsia="MS Mincho"/>
                <w:lang w:eastAsia="ja-JP"/>
              </w:rPr>
              <w:commentReference w:id="3196"/>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3199" w:author="REID-JAMOND Alison" w:date="2022-04-04T15:32:00Z">
        <w:r w:rsidRPr="00785C54" w:rsidDel="00047CD7">
          <w:rPr>
            <w:szCs w:val="24"/>
          </w:rPr>
          <w:delText xml:space="preserve">may </w:delText>
        </w:r>
      </w:del>
      <w:ins w:id="3200"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1" w:name="_Toc113373544"/>
      <w:r w:rsidRPr="00785C54">
        <w:rPr>
          <w:rFonts w:eastAsia="Times New Roman"/>
          <w:szCs w:val="24"/>
        </w:rPr>
        <w:t>Attribute classification</w:t>
      </w:r>
      <w:bookmarkEnd w:id="32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w:t>
            </w:r>
            <w:del w:id="3202" w:author="Katharina Schleidt" w:date="2022-08-10T19:14:00Z">
              <w:r w:rsidRPr="00785C54" w:rsidDel="002F2035">
                <w:rPr>
                  <w:szCs w:val="24"/>
                </w:rPr>
                <w:delText>SHALL</w:delText>
              </w:r>
            </w:del>
            <w:ins w:id="3203"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classification may be age, gender, etc., as appropriate for the set or population on which the subsetting is performed.</w:t>
      </w:r>
    </w:p>
    <w:p w14:paraId="0DB9A5C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04" w:name="_Toc113373545"/>
      <w:r w:rsidRPr="00785C54">
        <w:rPr>
          <w:rFonts w:eastAsia="Times New Roman"/>
          <w:szCs w:val="24"/>
        </w:rPr>
        <w:t>Sampling</w:t>
      </w:r>
      <w:bookmarkEnd w:id="3204"/>
    </w:p>
    <w:p w14:paraId="261AB8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5" w:name="_Toc113373546"/>
      <w:r w:rsidRPr="00785C54">
        <w:rPr>
          <w:rFonts w:eastAsia="Times New Roman"/>
          <w:szCs w:val="24"/>
        </w:rPr>
        <w:t>Sampling Requirements Class</w:t>
      </w:r>
      <w:bookmarkEnd w:id="32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6" w:author="Ilkka Rinne" w:date="2022-09-06T15:32:00Z">
              <w:r w:rsidRPr="00785C54" w:rsidDel="003613DB">
                <w:rPr>
                  <w:szCs w:val="24"/>
                </w:rPr>
                <w:delText>-</w:delText>
              </w:r>
            </w:del>
            <w:ins w:id="3207"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47453AB2" w:rsidR="00BB7007" w:rsidRPr="00785C54" w:rsidRDefault="00BB7007" w:rsidP="00BB7007">
      <w:pPr>
        <w:pStyle w:val="Corpsdetexte"/>
        <w:rPr>
          <w:ins w:id="3208" w:author="Katharina Schleidt" w:date="2022-08-13T18:02:00Z"/>
        </w:rPr>
      </w:pPr>
      <w:ins w:id="3209"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10" w:author="Ilkka Rinne" w:date="2022-09-06T14:26:00Z">
        <w:r w:rsidR="008821D0">
          <w:t>1</w:t>
        </w:r>
      </w:ins>
      <w:ins w:id="3211" w:author="Katharina Schleidt" w:date="2022-08-13T18:02:00Z">
        <w:del w:id="3212"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Corpsdetexte"/>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13" w:author="Ilkka Rinne" w:date="2022-09-06T14:25:00Z">
        <w:r w:rsidRPr="00785C54" w:rsidDel="008821D0">
          <w:rPr>
            <w:noProof/>
            <w:szCs w:val="24"/>
            <w:lang w:val="fr-FR" w:eastAsia="fr-FR"/>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14" w:author="Ilkka Rinne" w:date="2022-09-06T14:26:00Z">
        <w:r w:rsidR="008821D0">
          <w:rPr>
            <w:noProof/>
            <w:szCs w:val="24"/>
            <w:lang w:val="fr-FR" w:eastAsia="fr-FR"/>
          </w:rPr>
          <w:lastRenderedPageBreak/>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8">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15"/>
      <w:r w:rsidRPr="00785C54">
        <w:rPr>
          <w:szCs w:val="24"/>
        </w:rPr>
        <w:t>Figure 3</w:t>
      </w:r>
      <w:ins w:id="3216" w:author="Ilkka Rinne" w:date="2022-09-06T14:25:00Z">
        <w:r w:rsidR="008821D0">
          <w:rPr>
            <w:szCs w:val="24"/>
          </w:rPr>
          <w:t>1</w:t>
        </w:r>
      </w:ins>
      <w:del w:id="3217" w:author="Ilkka Rinne" w:date="2022-09-06T14:25:00Z">
        <w:r w:rsidRPr="00785C54" w:rsidDel="008821D0">
          <w:rPr>
            <w:szCs w:val="24"/>
          </w:rPr>
          <w:delText>0</w:delText>
        </w:r>
      </w:del>
      <w:commentRangeEnd w:id="3215"/>
      <w:r w:rsidR="00047CD7">
        <w:rPr>
          <w:rStyle w:val="Marquedecommentaire"/>
          <w:rFonts w:eastAsia="MS Mincho"/>
          <w:b w:val="0"/>
          <w:lang w:eastAsia="ja-JP"/>
        </w:rPr>
        <w:commentReference w:id="3215"/>
      </w:r>
      <w:r w:rsidRPr="00785C54">
        <w:rPr>
          <w:szCs w:val="24"/>
        </w:rPr>
        <w:t xml:space="preserve"> — Context diagram for Basic Samples — Sampling</w:t>
      </w:r>
    </w:p>
    <w:p w14:paraId="3D3F4F2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18" w:name="_Toc113373547"/>
      <w:r w:rsidRPr="00785C54">
        <w:rPr>
          <w:rFonts w:eastAsia="Times New Roman"/>
          <w:szCs w:val="24"/>
        </w:rPr>
        <w:t>Sampler</w:t>
      </w:r>
      <w:bookmarkEnd w:id="3218"/>
    </w:p>
    <w:p w14:paraId="40CD2FF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19" w:name="_Toc113373548"/>
      <w:r w:rsidRPr="00785C54">
        <w:rPr>
          <w:rFonts w:eastAsia="Times New Roman"/>
          <w:szCs w:val="24"/>
        </w:rPr>
        <w:t>Sampler Requirements Class</w:t>
      </w:r>
      <w:bookmarkEnd w:id="32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20" w:author="Ilkka Rinne" w:date="2022-09-06T15:32:00Z">
              <w:r w:rsidRPr="00785C54" w:rsidDel="003613DB">
                <w:rPr>
                  <w:szCs w:val="24"/>
                </w:rPr>
                <w:delText>-</w:delText>
              </w:r>
            </w:del>
            <w:ins w:id="3221"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45595710" w:rsidR="003D1A1E" w:rsidRPr="00785C54" w:rsidRDefault="00BB7007" w:rsidP="00785C54">
      <w:pPr>
        <w:pStyle w:val="Corpsdetexte"/>
      </w:pPr>
      <w:ins w:id="3222" w:author="Katharina Schleidt" w:date="2022-08-13T18:03:00Z">
        <w:r w:rsidRPr="00785C54">
          <w:rPr>
            <w:szCs w:val="24"/>
          </w:rPr>
          <w:t>Sampler</w:t>
        </w:r>
        <w:r w:rsidRPr="00BB7007">
          <w:t xml:space="preserve"> from the Basic Samples is described as a class diagram in Figure 3</w:t>
        </w:r>
      </w:ins>
      <w:ins w:id="3223" w:author="Ilkka Rinne" w:date="2022-09-06T14:27:00Z">
        <w:r w:rsidR="000F79BF">
          <w:t>2</w:t>
        </w:r>
      </w:ins>
      <w:ins w:id="3224" w:author="Katharina Schleidt" w:date="2022-08-13T18:03:00Z">
        <w:del w:id="3225"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6" w:author="Ilkka Rinne" w:date="2022-09-06T14:27:00Z">
        <w:r w:rsidRPr="00785C54" w:rsidDel="000F79BF">
          <w:rPr>
            <w:noProof/>
            <w:szCs w:val="24"/>
            <w:lang w:val="fr-FR" w:eastAsia="fr-FR"/>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27" w:author="Ilkka Rinne" w:date="2022-09-06T14:27:00Z">
        <w:r w:rsidR="000F79BF">
          <w:rPr>
            <w:noProof/>
            <w:szCs w:val="24"/>
            <w:lang w:val="fr-FR" w:eastAsia="fr-FR"/>
          </w:rPr>
          <w:lastRenderedPageBreak/>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0">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28"/>
      <w:r w:rsidRPr="00785C54">
        <w:rPr>
          <w:szCs w:val="24"/>
        </w:rPr>
        <w:t>Figure 3</w:t>
      </w:r>
      <w:ins w:id="3229" w:author="Ilkka Rinne" w:date="2022-09-06T14:27:00Z">
        <w:r w:rsidR="000F79BF">
          <w:rPr>
            <w:szCs w:val="24"/>
          </w:rPr>
          <w:t>2</w:t>
        </w:r>
      </w:ins>
      <w:del w:id="3230" w:author="Ilkka Rinne" w:date="2022-09-06T14:27:00Z">
        <w:r w:rsidRPr="00785C54" w:rsidDel="000F79BF">
          <w:rPr>
            <w:szCs w:val="24"/>
          </w:rPr>
          <w:delText>1</w:delText>
        </w:r>
      </w:del>
      <w:commentRangeEnd w:id="3228"/>
      <w:r w:rsidR="00047CD7">
        <w:rPr>
          <w:rStyle w:val="Marquedecommentaire"/>
          <w:rFonts w:eastAsia="MS Mincho"/>
          <w:b w:val="0"/>
          <w:lang w:eastAsia="ja-JP"/>
        </w:rPr>
        <w:commentReference w:id="3228"/>
      </w:r>
      <w:r w:rsidRPr="00785C54">
        <w:rPr>
          <w:szCs w:val="24"/>
        </w:rPr>
        <w:t xml:space="preserve"> — Context diagram for Basic Samples — Sampler</w:t>
      </w:r>
    </w:p>
    <w:p w14:paraId="0A5AB60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31" w:name="_Toc113373549"/>
      <w:r w:rsidRPr="00785C54">
        <w:rPr>
          <w:rFonts w:eastAsia="Times New Roman"/>
          <w:szCs w:val="24"/>
        </w:rPr>
        <w:t>SamplingProcedure</w:t>
      </w:r>
      <w:bookmarkEnd w:id="3231"/>
    </w:p>
    <w:p w14:paraId="5504EE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32" w:name="_Toc113373550"/>
      <w:r w:rsidRPr="00785C54">
        <w:rPr>
          <w:rFonts w:eastAsia="Times New Roman"/>
          <w:szCs w:val="24"/>
        </w:rPr>
        <w:t>SamplingProcedure Requirements Class</w:t>
      </w:r>
      <w:bookmarkEnd w:id="32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33" w:author="Ilkka Rinne" w:date="2022-09-06T15:32:00Z">
              <w:r w:rsidRPr="00785C54" w:rsidDel="003613DB">
                <w:rPr>
                  <w:szCs w:val="24"/>
                </w:rPr>
                <w:delText>-</w:delText>
              </w:r>
            </w:del>
            <w:ins w:id="3234"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25CBC34" w:rsidR="003D1A1E" w:rsidRPr="00785C54" w:rsidRDefault="00BB7007" w:rsidP="00785C54">
      <w:pPr>
        <w:pStyle w:val="Corpsdetexte"/>
      </w:pPr>
      <w:ins w:id="3235" w:author="Katharina Schleidt" w:date="2022-08-13T18:03:00Z">
        <w:r w:rsidRPr="00785C54">
          <w:rPr>
            <w:szCs w:val="24"/>
          </w:rPr>
          <w:t>SamplingProcedure</w:t>
        </w:r>
        <w:r w:rsidRPr="00BB7007">
          <w:t xml:space="preserve"> from the Basic Samples is described as a class diagram in Figure 3</w:t>
        </w:r>
      </w:ins>
      <w:ins w:id="3236" w:author="Ilkka Rinne" w:date="2022-09-06T14:28:00Z">
        <w:r w:rsidR="00A21027">
          <w:t>3</w:t>
        </w:r>
      </w:ins>
      <w:ins w:id="3237" w:author="Katharina Schleidt" w:date="2022-08-13T18:03:00Z">
        <w:del w:id="3238"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39" w:author="Ilkka Rinne" w:date="2022-09-06T14:27:00Z">
        <w:r w:rsidRPr="00785C54" w:rsidDel="00A21027">
          <w:rPr>
            <w:noProof/>
            <w:szCs w:val="24"/>
            <w:lang w:val="fr-FR" w:eastAsia="fr-FR"/>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40" w:author="Ilkka Rinne" w:date="2022-09-06T14:28:00Z">
        <w:r w:rsidR="00A21027">
          <w:rPr>
            <w:noProof/>
            <w:szCs w:val="24"/>
            <w:lang w:val="fr-FR" w:eastAsia="fr-FR"/>
          </w:rPr>
          <w:lastRenderedPageBreak/>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0">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41"/>
      <w:r w:rsidRPr="00785C54">
        <w:rPr>
          <w:szCs w:val="24"/>
        </w:rPr>
        <w:t>Figure 3</w:t>
      </w:r>
      <w:ins w:id="3242" w:author="Ilkka Rinne" w:date="2022-09-06T14:28:00Z">
        <w:r w:rsidR="00A21027">
          <w:rPr>
            <w:szCs w:val="24"/>
          </w:rPr>
          <w:t>3</w:t>
        </w:r>
      </w:ins>
      <w:del w:id="3243" w:author="Ilkka Rinne" w:date="2022-09-06T14:28:00Z">
        <w:r w:rsidRPr="00785C54" w:rsidDel="00A21027">
          <w:rPr>
            <w:szCs w:val="24"/>
          </w:rPr>
          <w:delText>2</w:delText>
        </w:r>
        <w:commentRangeEnd w:id="3241"/>
        <w:r w:rsidR="00047CD7" w:rsidDel="00A21027">
          <w:rPr>
            <w:rStyle w:val="Marquedecommentaire"/>
            <w:rFonts w:eastAsia="MS Mincho"/>
            <w:b w:val="0"/>
            <w:lang w:eastAsia="ja-JP"/>
          </w:rPr>
          <w:commentReference w:id="3241"/>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44" w:name="_Toc113373551"/>
      <w:r w:rsidRPr="00785C54">
        <w:rPr>
          <w:rFonts w:eastAsia="Times New Roman"/>
          <w:szCs w:val="24"/>
        </w:rPr>
        <w:t>PreparationProcedure</w:t>
      </w:r>
      <w:bookmarkEnd w:id="3244"/>
    </w:p>
    <w:p w14:paraId="53457B7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5" w:name="_Toc113373552"/>
      <w:r w:rsidRPr="00785C54">
        <w:rPr>
          <w:rFonts w:eastAsia="Times New Roman"/>
          <w:szCs w:val="24"/>
        </w:rPr>
        <w:t>PreparationProcedure Requirements Class</w:t>
      </w:r>
      <w:bookmarkEnd w:id="32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6" w:author="Ilkka Rinne" w:date="2022-09-06T15:32:00Z">
              <w:r w:rsidRPr="00785C54" w:rsidDel="003613DB">
                <w:rPr>
                  <w:szCs w:val="24"/>
                </w:rPr>
                <w:delText>-</w:delText>
              </w:r>
            </w:del>
            <w:ins w:id="3247"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3EB2CC38" w:rsidR="003D1A1E" w:rsidRPr="00785C54" w:rsidRDefault="00BB7007" w:rsidP="00785C54">
      <w:pPr>
        <w:pStyle w:val="Corpsdetexte"/>
      </w:pPr>
      <w:ins w:id="3248" w:author="Katharina Schleidt" w:date="2022-08-13T18:04:00Z">
        <w:r w:rsidRPr="00785C54">
          <w:rPr>
            <w:szCs w:val="24"/>
          </w:rPr>
          <w:t>PreparationProcedure</w:t>
        </w:r>
        <w:r w:rsidRPr="00BB7007">
          <w:t xml:space="preserve"> from the Basic Samples is described as a class diagram in Figure 3</w:t>
        </w:r>
      </w:ins>
      <w:ins w:id="3249" w:author="Ilkka Rinne" w:date="2022-09-06T14:29:00Z">
        <w:r w:rsidR="00D73867">
          <w:t>4</w:t>
        </w:r>
      </w:ins>
      <w:ins w:id="3250" w:author="Katharina Schleidt" w:date="2022-08-13T18:04:00Z">
        <w:del w:id="3251"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52" w:author="Ilkka Rinne" w:date="2022-09-06T14:28:00Z">
        <w:r w:rsidRPr="00785C54" w:rsidDel="00D73867">
          <w:rPr>
            <w:noProof/>
            <w:szCs w:val="24"/>
            <w:lang w:val="fr-FR" w:eastAsia="fr-FR"/>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53"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3">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54"/>
      <w:r w:rsidRPr="00785C54">
        <w:rPr>
          <w:szCs w:val="24"/>
        </w:rPr>
        <w:lastRenderedPageBreak/>
        <w:t>Figure 3</w:t>
      </w:r>
      <w:ins w:id="3255" w:author="Ilkka Rinne" w:date="2022-09-06T14:29:00Z">
        <w:r w:rsidR="00D73867">
          <w:rPr>
            <w:szCs w:val="24"/>
          </w:rPr>
          <w:t>4</w:t>
        </w:r>
      </w:ins>
      <w:del w:id="3256" w:author="Ilkka Rinne" w:date="2022-09-06T14:29:00Z">
        <w:r w:rsidRPr="00785C54" w:rsidDel="00D73867">
          <w:rPr>
            <w:szCs w:val="24"/>
          </w:rPr>
          <w:delText>3</w:delText>
        </w:r>
      </w:del>
      <w:commentRangeEnd w:id="3254"/>
      <w:r w:rsidR="00047CD7">
        <w:rPr>
          <w:rStyle w:val="Marquedecommentaire"/>
          <w:rFonts w:eastAsia="MS Mincho"/>
          <w:b w:val="0"/>
          <w:lang w:eastAsia="ja-JP"/>
        </w:rPr>
        <w:commentReference w:id="3254"/>
      </w:r>
      <w:r w:rsidRPr="00785C54">
        <w:rPr>
          <w:szCs w:val="24"/>
        </w:rPr>
        <w:t xml:space="preserve"> — Context diagram for Basic Samples — PreparationProcedure</w:t>
      </w:r>
    </w:p>
    <w:p w14:paraId="5CE4E58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57" w:name="_Toc113373553"/>
      <w:r w:rsidRPr="00785C54">
        <w:rPr>
          <w:rFonts w:eastAsia="Times New Roman"/>
          <w:szCs w:val="24"/>
        </w:rPr>
        <w:t>PreparationStep</w:t>
      </w:r>
      <w:bookmarkEnd w:id="3257"/>
    </w:p>
    <w:p w14:paraId="5445E17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58" w:name="_Toc113373554"/>
      <w:r w:rsidRPr="00785C54">
        <w:rPr>
          <w:rFonts w:eastAsia="Times New Roman"/>
          <w:szCs w:val="24"/>
        </w:rPr>
        <w:t>PreparationStep Requirements Class</w:t>
      </w:r>
      <w:bookmarkEnd w:id="32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59" w:author="Ilkka Rinne" w:date="2022-09-06T15:32:00Z">
              <w:r w:rsidRPr="00785C54" w:rsidDel="003613DB">
                <w:rPr>
                  <w:szCs w:val="24"/>
                </w:rPr>
                <w:delText>-</w:delText>
              </w:r>
            </w:del>
            <w:ins w:id="3260"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1D98A51F" w:rsidR="003D1A1E" w:rsidRPr="00785C54" w:rsidRDefault="00BB7007" w:rsidP="00785C54">
      <w:pPr>
        <w:pStyle w:val="Corpsdetexte"/>
      </w:pPr>
      <w:ins w:id="3261" w:author="Katharina Schleidt" w:date="2022-08-13T18:05:00Z">
        <w:r w:rsidRPr="00785C54">
          <w:rPr>
            <w:szCs w:val="24"/>
          </w:rPr>
          <w:t>PreparationStep</w:t>
        </w:r>
        <w:r w:rsidRPr="00BB7007">
          <w:t xml:space="preserve"> </w:t>
        </w:r>
      </w:ins>
      <w:ins w:id="3262" w:author="Katharina Schleidt" w:date="2022-08-13T18:04:00Z">
        <w:r w:rsidRPr="00BB7007">
          <w:t>from the Basic Samples is described as a class diagram in Figure 3</w:t>
        </w:r>
      </w:ins>
      <w:ins w:id="3263" w:author="Ilkka Rinne" w:date="2022-09-06T14:29:00Z">
        <w:r w:rsidR="00476D80">
          <w:t>5</w:t>
        </w:r>
      </w:ins>
      <w:ins w:id="3264" w:author="Katharina Schleidt" w:date="2022-08-13T18:04:00Z">
        <w:del w:id="3265"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66" w:author="Ilkka Rinne" w:date="2022-09-06T14:29:00Z">
        <w:r w:rsidRPr="00785C54" w:rsidDel="00476D80">
          <w:rPr>
            <w:noProof/>
            <w:szCs w:val="24"/>
            <w:lang w:val="fr-FR" w:eastAsia="fr-FR"/>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67" w:author="Ilkka Rinne" w:date="2022-09-06T14:29:00Z">
        <w:r w:rsidR="00476D80">
          <w:rPr>
            <w:noProof/>
            <w:szCs w:val="24"/>
            <w:lang w:val="fr-FR" w:eastAsia="fr-FR"/>
          </w:rPr>
          <w:lastRenderedPageBreak/>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68"/>
      <w:r w:rsidRPr="00785C54">
        <w:rPr>
          <w:szCs w:val="24"/>
        </w:rPr>
        <w:t>Figure 3</w:t>
      </w:r>
      <w:ins w:id="3269" w:author="Ilkka Rinne" w:date="2022-09-06T14:29:00Z">
        <w:r w:rsidR="00476D80">
          <w:rPr>
            <w:szCs w:val="24"/>
          </w:rPr>
          <w:t>5</w:t>
        </w:r>
      </w:ins>
      <w:del w:id="3270" w:author="Ilkka Rinne" w:date="2022-09-06T14:29:00Z">
        <w:r w:rsidRPr="00785C54" w:rsidDel="00476D80">
          <w:rPr>
            <w:szCs w:val="24"/>
          </w:rPr>
          <w:delText>4</w:delText>
        </w:r>
      </w:del>
      <w:r w:rsidRPr="00785C54">
        <w:rPr>
          <w:szCs w:val="24"/>
        </w:rPr>
        <w:t xml:space="preserve"> </w:t>
      </w:r>
      <w:commentRangeEnd w:id="3268"/>
      <w:r w:rsidR="00047CD7">
        <w:rPr>
          <w:rStyle w:val="Marquedecommentaire"/>
          <w:rFonts w:eastAsia="MS Mincho"/>
          <w:b w:val="0"/>
          <w:lang w:eastAsia="ja-JP"/>
        </w:rPr>
        <w:commentReference w:id="3268"/>
      </w:r>
      <w:r w:rsidRPr="00785C54">
        <w:rPr>
          <w:szCs w:val="24"/>
        </w:rPr>
        <w:t>— Context diagram for Basic Samples — PreparationStep</w:t>
      </w:r>
    </w:p>
    <w:p w14:paraId="453FCFE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71" w:name="_Toc113373555"/>
      <w:r w:rsidRPr="00785C54">
        <w:rPr>
          <w:rFonts w:eastAsia="Times New Roman"/>
          <w:szCs w:val="24"/>
        </w:rPr>
        <w:t>SampleCollection</w:t>
      </w:r>
      <w:bookmarkEnd w:id="3271"/>
    </w:p>
    <w:p w14:paraId="3C1759F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72" w:name="_Toc113373556"/>
      <w:r w:rsidRPr="00785C54">
        <w:rPr>
          <w:rFonts w:eastAsia="Times New Roman"/>
          <w:szCs w:val="24"/>
        </w:rPr>
        <w:t>SampleCollection Requirements Class</w:t>
      </w:r>
      <w:bookmarkEnd w:id="32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73" w:author="Ilkka Rinne" w:date="2022-09-06T15:32:00Z">
              <w:r w:rsidRPr="00785C54" w:rsidDel="003613DB">
                <w:rPr>
                  <w:szCs w:val="24"/>
                </w:rPr>
                <w:delText>-</w:delText>
              </w:r>
            </w:del>
            <w:ins w:id="3274"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34EDAB14" w:rsidR="003D1A1E" w:rsidRPr="00785C54" w:rsidRDefault="00BB7007" w:rsidP="00785C54">
      <w:pPr>
        <w:pStyle w:val="Corpsdetexte"/>
      </w:pPr>
      <w:ins w:id="3275" w:author="Katharina Schleidt" w:date="2022-08-13T18:05:00Z">
        <w:r w:rsidRPr="00785C54">
          <w:rPr>
            <w:szCs w:val="24"/>
          </w:rPr>
          <w:t>SampleCollection</w:t>
        </w:r>
        <w:r w:rsidRPr="00BB7007">
          <w:t xml:space="preserve"> from the Basic Samples is described as a class diagram in Figure 3</w:t>
        </w:r>
      </w:ins>
      <w:ins w:id="3276" w:author="Ilkka Rinne" w:date="2022-09-06T14:30:00Z">
        <w:r w:rsidR="00BD2BC0">
          <w:t>6</w:t>
        </w:r>
      </w:ins>
      <w:ins w:id="3277" w:author="Katharina Schleidt" w:date="2022-08-13T18:05:00Z">
        <w:del w:id="3278"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79" w:author="Ilkka Rinne" w:date="2022-09-06T14:30:00Z">
        <w:r w:rsidRPr="00785C54" w:rsidDel="00BD2BC0">
          <w:rPr>
            <w:noProof/>
            <w:szCs w:val="24"/>
            <w:lang w:val="fr-FR" w:eastAsia="fr-FR"/>
          </w:rPr>
          <w:lastRenderedPageBreak/>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80"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81"/>
      <w:r w:rsidRPr="00785C54">
        <w:rPr>
          <w:szCs w:val="24"/>
        </w:rPr>
        <w:t>Figure 3</w:t>
      </w:r>
      <w:ins w:id="3282" w:author="Ilkka Rinne" w:date="2022-09-06T14:30:00Z">
        <w:r w:rsidR="00BD2BC0">
          <w:rPr>
            <w:szCs w:val="24"/>
          </w:rPr>
          <w:t>6</w:t>
        </w:r>
      </w:ins>
      <w:del w:id="3283" w:author="Ilkka Rinne" w:date="2022-09-06T14:30:00Z">
        <w:r w:rsidRPr="00785C54" w:rsidDel="00BD2BC0">
          <w:rPr>
            <w:szCs w:val="24"/>
          </w:rPr>
          <w:delText>5</w:delText>
        </w:r>
      </w:del>
      <w:r w:rsidRPr="00785C54">
        <w:rPr>
          <w:szCs w:val="24"/>
        </w:rPr>
        <w:t xml:space="preserve"> </w:t>
      </w:r>
      <w:commentRangeEnd w:id="3281"/>
      <w:r w:rsidR="00047CD7">
        <w:rPr>
          <w:rStyle w:val="Marquedecommentaire"/>
          <w:rFonts w:eastAsia="MS Mincho"/>
          <w:b w:val="0"/>
          <w:lang w:eastAsia="ja-JP"/>
        </w:rPr>
        <w:commentReference w:id="3281"/>
      </w:r>
      <w:r w:rsidRPr="00785C54">
        <w:rPr>
          <w:szCs w:val="24"/>
        </w:rPr>
        <w:t>— Context diagram for Basic Samples — SampleCollection</w:t>
      </w:r>
    </w:p>
    <w:p w14:paraId="3BB0E54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4" w:name="_Toc113373557"/>
      <w:r w:rsidRPr="00785C54">
        <w:rPr>
          <w:rFonts w:eastAsia="Times New Roman"/>
          <w:szCs w:val="24"/>
        </w:rPr>
        <w:t>Feature type SampleCollection</w:t>
      </w:r>
      <w:bookmarkEnd w:id="32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85" w:author="Katharina Schleidt" w:date="2022-08-10T20:04:00Z">
              <w:r w:rsidRPr="00785C54" w:rsidDel="00B36FFD">
                <w:rPr>
                  <w:szCs w:val="24"/>
                </w:rPr>
                <w:delText xml:space="preserve">A </w:delText>
              </w:r>
            </w:del>
            <w:ins w:id="3286" w:author="Katharina Schleidt" w:date="2022-08-10T20:05:00Z">
              <w:r w:rsidR="00B36FFD" w:rsidRPr="00B36FFD">
                <w:rPr>
                  <w:szCs w:val="24"/>
                </w:rPr>
                <w:t xml:space="preserve">A </w:t>
              </w:r>
              <w:r w:rsidR="00B36FFD" w:rsidRPr="00E91BC4">
                <w:rPr>
                  <w:b/>
                  <w:bCs/>
                  <w:szCs w:val="24"/>
                  <w:rPrChange w:id="3287" w:author="Katharina Schleidt" w:date="2022-08-13T17:33:00Z">
                    <w:rPr>
                      <w:szCs w:val="24"/>
                    </w:rPr>
                  </w:rPrChange>
                </w:rPr>
                <w:t>SampleCollection</w:t>
              </w:r>
              <w:r w:rsidR="00B36FFD" w:rsidRPr="00B36FFD">
                <w:rPr>
                  <w:szCs w:val="24"/>
                </w:rPr>
                <w:t xml:space="preserve"> shall be defined as </w:t>
              </w:r>
            </w:ins>
            <w:ins w:id="3288"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9" w:name="_Toc113373558"/>
      <w:r w:rsidRPr="00785C54">
        <w:rPr>
          <w:rFonts w:eastAsia="Times New Roman"/>
          <w:szCs w:val="24"/>
        </w:rPr>
        <w:t>Association member</w:t>
      </w:r>
      <w:bookmarkEnd w:id="32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3290" w:author="Katharina Schleidt" w:date="2022-08-10T19:14:00Z">
              <w:r w:rsidRPr="00785C54" w:rsidDel="002F2035">
                <w:rPr>
                  <w:szCs w:val="24"/>
                </w:rPr>
                <w:delText>SHALL</w:delText>
              </w:r>
            </w:del>
            <w:ins w:id="3291"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2" w:name="_Toc113373559"/>
      <w:r w:rsidRPr="00785C54">
        <w:rPr>
          <w:rFonts w:eastAsia="Times New Roman"/>
          <w:szCs w:val="24"/>
        </w:rPr>
        <w:lastRenderedPageBreak/>
        <w:t>Association relatedCollection</w:t>
      </w:r>
      <w:bookmarkEnd w:id="32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3293" w:author="Katharina Schleidt" w:date="2022-08-10T19:14:00Z">
              <w:r w:rsidRPr="00785C54" w:rsidDel="002F2035">
                <w:rPr>
                  <w:szCs w:val="24"/>
                </w:rPr>
                <w:delText>SHALL</w:delText>
              </w:r>
            </w:del>
            <w:ins w:id="3294"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Titre2"/>
        <w:tabs>
          <w:tab w:val="left" w:pos="400"/>
        </w:tabs>
        <w:autoSpaceDE w:val="0"/>
        <w:autoSpaceDN w:val="0"/>
        <w:adjustRightInd w:val="0"/>
        <w:rPr>
          <w:rFonts w:eastAsia="Times New Roman"/>
          <w:szCs w:val="24"/>
        </w:rPr>
      </w:pPr>
      <w:bookmarkStart w:id="3295" w:name="_Toc113373560"/>
      <w:r w:rsidRPr="00785C54">
        <w:rPr>
          <w:rFonts w:eastAsia="Times New Roman"/>
          <w:szCs w:val="24"/>
        </w:rPr>
        <w:t>PhysicalDimension</w:t>
      </w:r>
      <w:bookmarkEnd w:id="3295"/>
    </w:p>
    <w:p w14:paraId="6F02846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6" w:name="_Toc113373561"/>
      <w:r w:rsidRPr="00785C54">
        <w:rPr>
          <w:rFonts w:eastAsia="Times New Roman"/>
          <w:szCs w:val="24"/>
        </w:rPr>
        <w:t>PhysicalDimension Requirements Class</w:t>
      </w:r>
      <w:bookmarkEnd w:id="32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97" w:author="Ilkka Rinne" w:date="2022-09-06T15:32:00Z">
              <w:r w:rsidRPr="00785C54" w:rsidDel="003613DB">
                <w:rPr>
                  <w:szCs w:val="24"/>
                </w:rPr>
                <w:delText>-</w:delText>
              </w:r>
            </w:del>
            <w:ins w:id="3298"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299" w:name="_Toc113373562"/>
      <w:r w:rsidRPr="00785C54">
        <w:rPr>
          <w:rFonts w:eastAsia="Times New Roman"/>
          <w:szCs w:val="24"/>
        </w:rPr>
        <w:t>Data type PhysicalDimension</w:t>
      </w:r>
      <w:bookmarkEnd w:id="32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3300" w:author="Katharina Schleidt" w:date="2022-08-10T20:05:00Z">
              <w:r w:rsidRPr="00785C54" w:rsidDel="00A807FF">
                <w:rPr>
                  <w:szCs w:val="24"/>
                </w:rPr>
                <w:delText xml:space="preserve">A </w:delText>
              </w:r>
            </w:del>
            <w:ins w:id="3301" w:author="Katharina Schleidt" w:date="2022-08-10T20:05:00Z">
              <w:r w:rsidR="00A807FF" w:rsidRPr="00A807FF">
                <w:rPr>
                  <w:szCs w:val="24"/>
                </w:rPr>
                <w:t xml:space="preserve">A </w:t>
              </w:r>
              <w:r w:rsidR="00A807FF" w:rsidRPr="00E91BC4">
                <w:rPr>
                  <w:b/>
                  <w:bCs/>
                  <w:szCs w:val="24"/>
                  <w:rPrChange w:id="3302"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3303" w:author="Ilkka Rinne" w:date="2022-09-06T15:32:00Z">
              <w:r w:rsidRPr="00785C54" w:rsidDel="003613DB">
                <w:rPr>
                  <w:szCs w:val="24"/>
                </w:rPr>
                <w:delText>dataType</w:delText>
              </w:r>
            </w:del>
            <w:ins w:id="3304" w:author="Ilkka Rinne" w:date="2022-09-06T15:32:00Z">
              <w:del w:id="3305" w:author="Grellet Sylvain" w:date="2022-09-15T21:12:00Z">
                <w:r w:rsidR="003613DB" w:rsidDel="00FA14DE">
                  <w:rPr>
                    <w:szCs w:val="24"/>
                  </w:rPr>
                  <w:pgNum/>
                </w:r>
                <w:r w:rsidR="003613DB" w:rsidDel="00FA14DE">
                  <w:rPr>
                    <w:szCs w:val="24"/>
                  </w:rPr>
                  <w:delText>orrespo</w:delText>
                </w:r>
              </w:del>
            </w:ins>
            <w:ins w:id="3306" w:author="Grellet Sylvain" w:date="2022-09-15T21:12:00Z">
              <w:r w:rsidR="002E175D">
                <w:rPr>
                  <w:szCs w:val="24"/>
                </w:rPr>
                <w:t>data</w:t>
              </w:r>
            </w:ins>
            <w:ins w:id="3307" w:author="Grellet Sylvain" w:date="2022-09-15T21:13:00Z">
              <w:r w:rsidR="002E175D">
                <w:rPr>
                  <w:szCs w:val="24"/>
                </w:rPr>
                <w:t>T</w:t>
              </w:r>
            </w:ins>
            <w:ins w:id="3308" w:author="Grellet Sylvain" w:date="2022-09-15T21:12:00Z">
              <w:r w:rsidR="00FA14DE">
                <w:rPr>
                  <w:szCs w:val="24"/>
                </w:rPr>
                <w:t>ype</w:t>
              </w:r>
            </w:ins>
            <w:r w:rsidRPr="00785C54">
              <w:rPr>
                <w:szCs w:val="24"/>
              </w:rPr>
              <w:t xml:space="preserve"> for the provision of various size quantities.</w:t>
            </w:r>
          </w:p>
        </w:tc>
      </w:tr>
    </w:tbl>
    <w:p w14:paraId="61C102CA" w14:textId="4D3F2E0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09" w:name="_Toc113373563"/>
      <w:r w:rsidRPr="00785C54">
        <w:rPr>
          <w:rFonts w:eastAsia="Times New Roman"/>
          <w:szCs w:val="24"/>
        </w:rPr>
        <w:t>Attribute dimension</w:t>
      </w:r>
      <w:bookmarkEnd w:id="33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10" w:author="Katharina Schleidt" w:date="2022-08-10T19:14:00Z">
              <w:r w:rsidRPr="00785C54" w:rsidDel="002F2035">
                <w:rPr>
                  <w:szCs w:val="24"/>
                </w:rPr>
                <w:delText>SHALL</w:delText>
              </w:r>
            </w:del>
            <w:ins w:id="3311" w:author="Katharina Schleidt" w:date="2022-08-10T19:14:00Z">
              <w:r w:rsidR="002F2035">
                <w:rPr>
                  <w:szCs w:val="24"/>
                </w:rPr>
                <w:t>shall</w:t>
              </w:r>
            </w:ins>
            <w:r w:rsidRPr="00785C54">
              <w:rPr>
                <w:szCs w:val="24"/>
              </w:rPr>
              <w:t xml:space="preserve"> be provided in the attribute </w:t>
            </w:r>
            <w:r w:rsidRPr="00785C54">
              <w:rPr>
                <w:b/>
                <w:szCs w:val="24"/>
              </w:rPr>
              <w:t>dimension:URI.</w:t>
            </w:r>
          </w:p>
        </w:tc>
      </w:tr>
    </w:tbl>
    <w:p w14:paraId="21655D6A" w14:textId="1E2D3935"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2" w:name="_Toc113373564"/>
      <w:r w:rsidRPr="00785C54">
        <w:rPr>
          <w:rFonts w:eastAsia="Times New Roman"/>
          <w:szCs w:val="24"/>
        </w:rPr>
        <w:t>Attribute value</w:t>
      </w:r>
      <w:bookmarkEnd w:id="33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13" w:author="Katharina Schleidt" w:date="2022-08-10T19:14:00Z">
              <w:r w:rsidRPr="00785C54" w:rsidDel="002F2035">
                <w:rPr>
                  <w:szCs w:val="24"/>
                </w:rPr>
                <w:delText>SHALL</w:delText>
              </w:r>
            </w:del>
            <w:ins w:id="3314"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5688A185" w14:textId="25F01479"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15" w:name="_Toc113373565"/>
      <w:r w:rsidRPr="00785C54">
        <w:rPr>
          <w:rFonts w:eastAsia="Times New Roman"/>
          <w:szCs w:val="24"/>
        </w:rPr>
        <w:lastRenderedPageBreak/>
        <w:t>NamedLocation</w:t>
      </w:r>
      <w:bookmarkEnd w:id="3315"/>
    </w:p>
    <w:p w14:paraId="52A94C7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6" w:name="_Toc113373566"/>
      <w:r w:rsidRPr="00785C54">
        <w:rPr>
          <w:rFonts w:eastAsia="Times New Roman"/>
          <w:szCs w:val="24"/>
        </w:rPr>
        <w:t>NamedLocation Requirements Class</w:t>
      </w:r>
      <w:bookmarkEnd w:id="33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17" w:author="Ilkka Rinne" w:date="2022-09-06T15:32:00Z">
              <w:r w:rsidRPr="00785C54" w:rsidDel="003613DB">
                <w:rPr>
                  <w:szCs w:val="24"/>
                </w:rPr>
                <w:delText>-</w:delText>
              </w:r>
            </w:del>
            <w:ins w:id="3318"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9" w:name="_Toc113373567"/>
      <w:r w:rsidRPr="00785C54">
        <w:rPr>
          <w:rFonts w:eastAsia="Times New Roman"/>
          <w:szCs w:val="24"/>
        </w:rPr>
        <w:t>Data type NamedLocation</w:t>
      </w:r>
      <w:bookmarkEnd w:id="33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20" w:author="Katharina Schleidt" w:date="2022-08-10T20:05:00Z">
              <w:r w:rsidRPr="00A807FF">
                <w:rPr>
                  <w:szCs w:val="24"/>
                </w:rPr>
                <w:t xml:space="preserve">A </w:t>
              </w:r>
              <w:r w:rsidRPr="00E91BC4">
                <w:rPr>
                  <w:b/>
                  <w:bCs/>
                  <w:szCs w:val="24"/>
                  <w:rPrChange w:id="3321" w:author="Katharina Schleidt" w:date="2022-08-13T17:33:00Z">
                    <w:rPr>
                      <w:szCs w:val="24"/>
                    </w:rPr>
                  </w:rPrChange>
                </w:rPr>
                <w:t>NamedLocation</w:t>
              </w:r>
              <w:r w:rsidRPr="00A807FF">
                <w:rPr>
                  <w:szCs w:val="24"/>
                </w:rPr>
                <w:t xml:space="preserve"> shall be defined as </w:t>
              </w:r>
            </w:ins>
            <w:commentRangeStart w:id="3322"/>
            <w:del w:id="3323" w:author="Katharina Schleidt" w:date="2022-08-13T17:34:00Z">
              <w:r w:rsidR="005B5EAD" w:rsidRPr="00785C54" w:rsidDel="0037109D">
                <w:rPr>
                  <w:szCs w:val="24"/>
                </w:rPr>
                <w:delText xml:space="preserve">A </w:delText>
              </w:r>
            </w:del>
            <w:ins w:id="3324"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22"/>
            <w:r w:rsidR="00047CD7">
              <w:rPr>
                <w:rStyle w:val="Marquedecommentaire"/>
                <w:rFonts w:eastAsia="MS Mincho"/>
                <w:lang w:eastAsia="ja-JP"/>
              </w:rPr>
              <w:commentReference w:id="3322"/>
            </w:r>
          </w:p>
        </w:tc>
      </w:tr>
    </w:tbl>
    <w:p w14:paraId="7F5AD77A" w14:textId="33C8B475" w:rsidR="0033443B" w:rsidRPr="00785C54" w:rsidRDefault="0033443B" w:rsidP="00785C54">
      <w:pPr>
        <w:pStyle w:val="Corpsdetexte"/>
      </w:pPr>
      <w:r w:rsidRPr="00785C54">
        <w:br w:type="page"/>
      </w:r>
    </w:p>
    <w:p w14:paraId="587277D0" w14:textId="54B0027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5" w:name="_Toc113373568"/>
      <w:r w:rsidRPr="00785C54">
        <w:rPr>
          <w:rFonts w:eastAsia="Times New Roman"/>
          <w:szCs w:val="24"/>
        </w:rPr>
        <w:lastRenderedPageBreak/>
        <w:t>Attribute address</w:t>
      </w:r>
      <w:bookmarkEnd w:id="33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w:t>
            </w:r>
            <w:del w:id="3326" w:author="Katharina Schleidt" w:date="2022-08-10T19:14:00Z">
              <w:r w:rsidRPr="00785C54" w:rsidDel="002F2035">
                <w:rPr>
                  <w:szCs w:val="24"/>
                </w:rPr>
                <w:delText>SHALL</w:delText>
              </w:r>
            </w:del>
            <w:ins w:id="3327"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8" w:name="_Toc113373569"/>
      <w:r w:rsidRPr="00785C54">
        <w:rPr>
          <w:rFonts w:eastAsia="Times New Roman"/>
          <w:szCs w:val="24"/>
        </w:rPr>
        <w:t>Attribute name</w:t>
      </w:r>
      <w:bookmarkEnd w:id="33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w:t>
            </w:r>
            <w:del w:id="3329" w:author="Katharina Schleidt" w:date="2022-08-10T19:14:00Z">
              <w:r w:rsidRPr="00785C54" w:rsidDel="002F2035">
                <w:rPr>
                  <w:szCs w:val="24"/>
                </w:rPr>
                <w:delText>SHALL</w:delText>
              </w:r>
            </w:del>
            <w:ins w:id="3330"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1" w:name="_Toc113373570"/>
      <w:r w:rsidRPr="00785C54">
        <w:rPr>
          <w:rFonts w:eastAsia="Times New Roman"/>
          <w:szCs w:val="24"/>
        </w:rPr>
        <w:t>Attribute representativeGeometry</w:t>
      </w:r>
      <w:bookmarkEnd w:id="33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w:t>
            </w:r>
            <w:del w:id="3332" w:author="Katharina Schleidt" w:date="2022-08-10T19:14:00Z">
              <w:r w:rsidRPr="00785C54" w:rsidDel="002F2035">
                <w:rPr>
                  <w:szCs w:val="24"/>
                </w:rPr>
                <w:delText>SHALL</w:delText>
              </w:r>
            </w:del>
            <w:ins w:id="3333"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34" w:name="_Toc113373571"/>
      <w:r w:rsidRPr="00785C54">
        <w:rPr>
          <w:rFonts w:eastAsia="Times New Roman"/>
          <w:szCs w:val="24"/>
        </w:rPr>
        <w:t>StatisticalClassification</w:t>
      </w:r>
      <w:bookmarkEnd w:id="3334"/>
    </w:p>
    <w:p w14:paraId="26494C2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5" w:name="_Toc113373572"/>
      <w:r w:rsidRPr="00785C54">
        <w:rPr>
          <w:rFonts w:eastAsia="Times New Roman"/>
          <w:szCs w:val="24"/>
        </w:rPr>
        <w:t>StatisticalClassification Requirements Class</w:t>
      </w:r>
      <w:bookmarkEnd w:id="33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36" w:author="Ilkka Rinne" w:date="2022-09-06T15:32:00Z">
              <w:r w:rsidRPr="00785C54" w:rsidDel="003613DB">
                <w:rPr>
                  <w:szCs w:val="24"/>
                </w:rPr>
                <w:delText>-</w:delText>
              </w:r>
            </w:del>
            <w:ins w:id="3337"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8" w:name="_Toc113373573"/>
      <w:r w:rsidRPr="00785C54">
        <w:rPr>
          <w:rFonts w:eastAsia="Times New Roman"/>
          <w:szCs w:val="24"/>
        </w:rPr>
        <w:t>Data type StatisticalClassification</w:t>
      </w:r>
      <w:bookmarkEnd w:id="33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3339" w:author="Katharina Schleidt" w:date="2022-08-10T20:06:00Z">
              <w:r w:rsidRPr="00785C54" w:rsidDel="00A807FF">
                <w:rPr>
                  <w:szCs w:val="24"/>
                </w:rPr>
                <w:delText xml:space="preserve">A </w:delText>
              </w:r>
            </w:del>
            <w:ins w:id="3340" w:author="Katharina Schleidt" w:date="2022-08-10T20:06:00Z">
              <w:r w:rsidR="00A807FF" w:rsidRPr="00A807FF">
                <w:rPr>
                  <w:szCs w:val="24"/>
                </w:rPr>
                <w:t xml:space="preserve">A </w:t>
              </w:r>
              <w:r w:rsidR="00A807FF" w:rsidRPr="0037109D">
                <w:rPr>
                  <w:b/>
                  <w:bCs/>
                  <w:szCs w:val="24"/>
                  <w:rPrChange w:id="3341"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3342" w:author="Ilkka Rinne" w:date="2022-09-06T15:32:00Z">
              <w:r w:rsidRPr="00785C54" w:rsidDel="003613DB">
                <w:rPr>
                  <w:szCs w:val="24"/>
                </w:rPr>
                <w:delText>dataType</w:delText>
              </w:r>
            </w:del>
            <w:ins w:id="3343" w:author="Ilkka Rinne" w:date="2022-09-06T15:32:00Z">
              <w:del w:id="3344" w:author="Grellet Sylvain" w:date="2022-09-15T21:15:00Z">
                <w:r w:rsidR="003613DB" w:rsidDel="00866955">
                  <w:rPr>
                    <w:szCs w:val="24"/>
                  </w:rPr>
                  <w:pgNum/>
                </w:r>
                <w:r w:rsidR="003613DB" w:rsidDel="00866955">
                  <w:rPr>
                    <w:szCs w:val="24"/>
                  </w:rPr>
                  <w:delText>orrespo</w:delText>
                </w:r>
              </w:del>
            </w:ins>
            <w:del w:id="3345" w:author="Grellet Sylvain" w:date="2022-09-15T21:15:00Z">
              <w:r w:rsidRPr="00785C54" w:rsidDel="00866955">
                <w:rPr>
                  <w:szCs w:val="24"/>
                </w:rPr>
                <w:delText xml:space="preserve"> </w:delText>
              </w:r>
            </w:del>
            <w:ins w:id="3346" w:author="Grellet Sylvain" w:date="2022-09-15T21:15:00Z">
              <w:r w:rsidR="00866955">
                <w:rPr>
                  <w:szCs w:val="24"/>
                </w:rPr>
                <w:t xml:space="preserve">dataType </w:t>
              </w:r>
            </w:ins>
            <w:r w:rsidRPr="00785C54">
              <w:rPr>
                <w:szCs w:val="24"/>
              </w:rPr>
              <w:t>for the provision of information on statistical classifications.</w:t>
            </w:r>
          </w:p>
        </w:tc>
      </w:tr>
    </w:tbl>
    <w:p w14:paraId="0F7F7B3C" w14:textId="700D7EF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47" w:name="_Toc113373574"/>
      <w:r w:rsidRPr="00785C54">
        <w:rPr>
          <w:rFonts w:eastAsia="Times New Roman"/>
          <w:szCs w:val="24"/>
        </w:rPr>
        <w:lastRenderedPageBreak/>
        <w:t>Attribute concept</w:t>
      </w:r>
      <w:bookmarkEnd w:id="33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48" w:author="Katharina Schleidt" w:date="2022-08-10T19:14:00Z">
              <w:r w:rsidRPr="00785C54" w:rsidDel="002F2035">
                <w:rPr>
                  <w:szCs w:val="24"/>
                </w:rPr>
                <w:delText>SHALL</w:delText>
              </w:r>
            </w:del>
            <w:ins w:id="3349" w:author="Katharina Schleidt" w:date="2022-08-10T19:14:00Z">
              <w:r w:rsidR="002F2035">
                <w:rPr>
                  <w:szCs w:val="24"/>
                </w:rPr>
                <w:t>shall</w:t>
              </w:r>
            </w:ins>
            <w:r w:rsidRPr="00785C54">
              <w:rPr>
                <w:szCs w:val="24"/>
              </w:rPr>
              <w:t xml:space="preserve">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50" w:name="_Toc113373575"/>
      <w:r w:rsidRPr="00785C54">
        <w:rPr>
          <w:rFonts w:eastAsia="Times New Roman"/>
          <w:szCs w:val="24"/>
        </w:rPr>
        <w:t>Attribute classification</w:t>
      </w:r>
      <w:bookmarkEnd w:id="33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3351" w:author="Katharina Schleidt" w:date="2022-08-10T19:14:00Z">
              <w:r w:rsidRPr="00785C54" w:rsidDel="002F2035">
                <w:rPr>
                  <w:szCs w:val="24"/>
                </w:rPr>
                <w:delText>SHALL</w:delText>
              </w:r>
            </w:del>
            <w:ins w:id="3352" w:author="Katharina Schleidt" w:date="2022-08-10T19:14:00Z">
              <w:r w:rsidR="002F2035">
                <w:rPr>
                  <w:szCs w:val="24"/>
                </w:rPr>
                <w:t>shall</w:t>
              </w:r>
            </w:ins>
            <w:r w:rsidRPr="00785C54">
              <w:rPr>
                <w:szCs w:val="24"/>
              </w:rPr>
              <w:t xml:space="preserve"> be provided in the attribute </w:t>
            </w:r>
            <w:r w:rsidRPr="00785C54">
              <w:rPr>
                <w:b/>
                <w:szCs w:val="24"/>
              </w:rPr>
              <w:t>classification:URI.</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53"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4" w:author="Katharina Schleidt" w:date="2022-08-10T19:49:00Z">
        <w:r w:rsidRPr="00785C54">
          <w:rPr>
            <w:szCs w:val="24"/>
          </w:rPr>
          <w:t>EXAMPLE</w:t>
        </w:r>
        <w:r>
          <w:rPr>
            <w:szCs w:val="24"/>
          </w:rPr>
          <w:t xml:space="preserve"> 1</w:t>
        </w:r>
      </w:ins>
      <w:del w:id="3355" w:author="Katharina Schleidt" w:date="2022-08-10T19:49:00Z">
        <w:r w:rsidR="005B5EAD" w:rsidRPr="00785C54" w:rsidDel="005929A0">
          <w:rPr>
            <w:szCs w:val="24"/>
          </w:rPr>
          <w:delText>a)</w:delText>
        </w:r>
      </w:del>
      <w:ins w:id="3356"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7" w:author="Katharina Schleidt" w:date="2022-08-10T19:49:00Z">
        <w:r w:rsidRPr="00785C54">
          <w:rPr>
            <w:szCs w:val="24"/>
          </w:rPr>
          <w:t>EXAMPLE</w:t>
        </w:r>
        <w:r>
          <w:rPr>
            <w:szCs w:val="24"/>
          </w:rPr>
          <w:t xml:space="preserve"> 2</w:t>
        </w:r>
      </w:ins>
      <w:del w:id="3358"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9" w:author="Katharina Schleidt" w:date="2022-08-10T19:49:00Z">
        <w:r w:rsidRPr="00785C54">
          <w:rPr>
            <w:szCs w:val="24"/>
          </w:rPr>
          <w:t>EXAMPLE</w:t>
        </w:r>
        <w:r>
          <w:rPr>
            <w:szCs w:val="24"/>
          </w:rPr>
          <w:t xml:space="preserve"> 3</w:t>
        </w:r>
      </w:ins>
      <w:del w:id="3360" w:author="Katharina Schleidt" w:date="2022-08-10T19:49:00Z">
        <w:r w:rsidR="005B5EAD" w:rsidRPr="00785C54" w:rsidDel="005929A0">
          <w:rPr>
            <w:szCs w:val="24"/>
          </w:rPr>
          <w:delText>c)</w:delText>
        </w:r>
      </w:del>
      <w:r w:rsidR="005B5EAD" w:rsidRPr="00785C54">
        <w:rPr>
          <w:szCs w:val="24"/>
        </w:rPr>
        <w:tab/>
      </w:r>
      <w:ins w:id="3361"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62" w:name="_Toc113373576"/>
      <w:r w:rsidRPr="00785C54">
        <w:rPr>
          <w:rFonts w:eastAsia="Times New Roman"/>
          <w:szCs w:val="24"/>
        </w:rPr>
        <w:t>Codelists</w:t>
      </w:r>
      <w:bookmarkEnd w:id="3362"/>
    </w:p>
    <w:p w14:paraId="399509F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63" w:name="_Toc113373577"/>
      <w:r w:rsidRPr="00785C54">
        <w:rPr>
          <w:rFonts w:eastAsia="Times New Roman"/>
          <w:szCs w:val="24"/>
        </w:rPr>
        <w:t>SampleTypeByGeometryType</w:t>
      </w:r>
      <w:bookmarkEnd w:id="3363"/>
    </w:p>
    <w:p w14:paraId="25AD4B36" w14:textId="07AD7A47" w:rsidR="005B5EAD" w:rsidRPr="00785C54" w:rsidRDefault="005B5EAD" w:rsidP="00785C54">
      <w:pPr>
        <w:pStyle w:val="Corpsdetexte"/>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3364" w:author="REID-JAMOND Alison" w:date="2022-04-04T15:35:00Z">
        <w:r w:rsidRPr="00785C54" w:rsidDel="00047CD7">
          <w:rPr>
            <w:szCs w:val="24"/>
          </w:rPr>
          <w:delText>the previous version of this standard</w:delText>
        </w:r>
      </w:del>
      <w:ins w:id="3365" w:author="REID-JAMOND Alison" w:date="2022-04-04T15:35:00Z">
        <w:r w:rsidR="00047CD7">
          <w:rPr>
            <w:szCs w:val="24"/>
          </w:rPr>
          <w:t>ISO 19156:2011</w:t>
        </w:r>
      </w:ins>
      <w:r w:rsidRPr="00785C54">
        <w:rPr>
          <w:szCs w:val="24"/>
        </w:rPr>
        <w:t>.</w:t>
      </w: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66" w:author="Katharina Schleidt" w:date="2022-08-10T19:14:00Z">
              <w:r w:rsidRPr="00785C54" w:rsidDel="002F2035">
                <w:rPr>
                  <w:szCs w:val="24"/>
                </w:rPr>
                <w:delText>SHALL</w:delText>
              </w:r>
            </w:del>
            <w:ins w:id="3367"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68"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69"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70"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71"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Corpsdetexte"/>
        <w:autoSpaceDE w:val="0"/>
        <w:autoSpaceDN w:val="0"/>
        <w:adjustRightInd w:val="0"/>
        <w:rPr>
          <w:szCs w:val="24"/>
        </w:rPr>
      </w:pP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72" w:author="Katharina Schleidt" w:date="2022-08-10T19:14:00Z">
              <w:r w:rsidRPr="00785C54" w:rsidDel="002F2035">
                <w:rPr>
                  <w:szCs w:val="24"/>
                </w:rPr>
                <w:delText>SHALL</w:delText>
              </w:r>
            </w:del>
            <w:ins w:id="3373"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74"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5" w:author="Ilkka Rinne" w:date="2022-09-06T15:32:00Z">
              <w:r w:rsidRPr="00785C54" w:rsidDel="003613DB">
                <w:rPr>
                  <w:szCs w:val="24"/>
                </w:rPr>
                <w:delText>"</w:delText>
              </w:r>
            </w:del>
            <w:ins w:id="3376" w:author="Ilkka Rinne" w:date="2022-09-06T15:32:00Z">
              <w:r w:rsidR="003613DB">
                <w:rPr>
                  <w:szCs w:val="24"/>
                </w:rPr>
                <w:t>“</w:t>
              </w:r>
            </w:ins>
            <w:r w:rsidRPr="00785C54">
              <w:rPr>
                <w:szCs w:val="24"/>
              </w:rPr>
              <w:t>point</w:t>
            </w:r>
            <w:del w:id="3377" w:author="Ilkka Rinne" w:date="2022-09-06T15:32:00Z">
              <w:r w:rsidRPr="00785C54" w:rsidDel="003613DB">
                <w:rPr>
                  <w:szCs w:val="24"/>
                </w:rPr>
                <w:delText>"</w:delText>
              </w:r>
            </w:del>
            <w:ins w:id="3378" w:author="Ilkka Rinne" w:date="2022-09-06T15:32:00Z">
              <w:r w:rsidR="003613DB">
                <w:rPr>
                  <w:szCs w:val="24"/>
                </w:rPr>
                <w:t>”</w:t>
              </w:r>
            </w:ins>
            <w:r w:rsidRPr="00785C54">
              <w:rPr>
                <w:szCs w:val="24"/>
              </w:rPr>
              <w:t xml:space="preserve"> is used, the provided geometry shall be of type </w:t>
            </w:r>
            <w:r w:rsidRPr="0037109D">
              <w:rPr>
                <w:b/>
                <w:bCs/>
                <w:szCs w:val="24"/>
                <w:rPrChange w:id="3379"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380" w:author="Ilkka Rinne" w:date="2022-09-06T15:32:00Z">
              <w:r w:rsidRPr="00785C54" w:rsidDel="003613DB">
                <w:rPr>
                  <w:szCs w:val="24"/>
                </w:rPr>
                <w:delText>"</w:delText>
              </w:r>
            </w:del>
            <w:ins w:id="3381" w:author="Ilkka Rinne" w:date="2022-09-06T15:32:00Z">
              <w:r w:rsidR="003613DB">
                <w:rPr>
                  <w:szCs w:val="24"/>
                </w:rPr>
                <w:t>“</w:t>
              </w:r>
            </w:ins>
            <w:r w:rsidRPr="00785C54">
              <w:rPr>
                <w:szCs w:val="24"/>
              </w:rPr>
              <w:t>curve</w:t>
            </w:r>
            <w:del w:id="3382" w:author="Ilkka Rinne" w:date="2022-09-06T15:32:00Z">
              <w:r w:rsidRPr="00785C54" w:rsidDel="003613DB">
                <w:rPr>
                  <w:szCs w:val="24"/>
                </w:rPr>
                <w:delText>"</w:delText>
              </w:r>
            </w:del>
            <w:ins w:id="3383" w:author="Ilkka Rinne" w:date="2022-09-06T15:32:00Z">
              <w:r w:rsidR="003613DB">
                <w:rPr>
                  <w:szCs w:val="24"/>
                </w:rPr>
                <w:t>”</w:t>
              </w:r>
            </w:ins>
            <w:r w:rsidRPr="00785C54">
              <w:rPr>
                <w:szCs w:val="24"/>
              </w:rPr>
              <w:t xml:space="preserve"> is used, the provided geometry shall be of type </w:t>
            </w:r>
            <w:r w:rsidRPr="0037109D">
              <w:rPr>
                <w:b/>
                <w:bCs/>
                <w:szCs w:val="24"/>
                <w:rPrChange w:id="3384"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85" w:author="Ilkka Rinne" w:date="2022-09-06T15:32:00Z">
              <w:r w:rsidRPr="00785C54" w:rsidDel="003613DB">
                <w:rPr>
                  <w:szCs w:val="24"/>
                </w:rPr>
                <w:delText>"</w:delText>
              </w:r>
            </w:del>
            <w:ins w:id="3386" w:author="Ilkka Rinne" w:date="2022-09-06T15:32:00Z">
              <w:r w:rsidR="003613DB">
                <w:rPr>
                  <w:szCs w:val="24"/>
                </w:rPr>
                <w:t>“</w:t>
              </w:r>
            </w:ins>
            <w:r w:rsidRPr="00785C54">
              <w:rPr>
                <w:szCs w:val="24"/>
              </w:rPr>
              <w:t>surface</w:t>
            </w:r>
            <w:del w:id="3387" w:author="Ilkka Rinne" w:date="2022-09-06T15:32:00Z">
              <w:r w:rsidRPr="00785C54" w:rsidDel="003613DB">
                <w:rPr>
                  <w:szCs w:val="24"/>
                </w:rPr>
                <w:delText>"</w:delText>
              </w:r>
            </w:del>
            <w:ins w:id="3388" w:author="Ilkka Rinne" w:date="2022-09-06T15:32:00Z">
              <w:r w:rsidR="003613DB">
                <w:rPr>
                  <w:szCs w:val="24"/>
                </w:rPr>
                <w:t>”</w:t>
              </w:r>
            </w:ins>
            <w:r w:rsidRPr="00785C54">
              <w:rPr>
                <w:szCs w:val="24"/>
              </w:rPr>
              <w:t xml:space="preserve"> is used, the provided geometry shall be of type </w:t>
            </w:r>
            <w:r w:rsidRPr="0037109D">
              <w:rPr>
                <w:b/>
                <w:bCs/>
                <w:szCs w:val="24"/>
                <w:rPrChange w:id="3389"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90" w:author="Ilkka Rinne" w:date="2022-09-06T15:32:00Z">
              <w:r w:rsidRPr="00785C54" w:rsidDel="003613DB">
                <w:rPr>
                  <w:szCs w:val="24"/>
                </w:rPr>
                <w:delText>"</w:delText>
              </w:r>
            </w:del>
            <w:ins w:id="3391" w:author="Ilkka Rinne" w:date="2022-09-06T15:32:00Z">
              <w:r w:rsidR="003613DB">
                <w:rPr>
                  <w:szCs w:val="24"/>
                </w:rPr>
                <w:t>“</w:t>
              </w:r>
            </w:ins>
            <w:r w:rsidRPr="00785C54">
              <w:rPr>
                <w:szCs w:val="24"/>
              </w:rPr>
              <w:t>solid</w:t>
            </w:r>
            <w:del w:id="3392" w:author="Ilkka Rinne" w:date="2022-09-06T15:32:00Z">
              <w:r w:rsidRPr="00785C54" w:rsidDel="003613DB">
                <w:rPr>
                  <w:szCs w:val="24"/>
                </w:rPr>
                <w:delText>"</w:delText>
              </w:r>
            </w:del>
            <w:ins w:id="3393" w:author="Ilkka Rinne" w:date="2022-09-06T15:32:00Z">
              <w:r w:rsidR="003613DB">
                <w:rPr>
                  <w:szCs w:val="24"/>
                </w:rPr>
                <w:t>”</w:t>
              </w:r>
            </w:ins>
            <w:r w:rsidRPr="00785C54">
              <w:rPr>
                <w:szCs w:val="24"/>
              </w:rPr>
              <w:t xml:space="preserve"> is used, the provided geometry shall be of type </w:t>
            </w:r>
            <w:r w:rsidRPr="0037109D">
              <w:rPr>
                <w:b/>
                <w:bCs/>
                <w:szCs w:val="24"/>
                <w:rPrChange w:id="3394"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395"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396" w:author="REID-JAMOND Alison" w:date="2022-04-04T14:56:00Z">
        <w:r w:rsidR="00047CD7">
          <w:rPr>
            <w:rFonts w:eastAsia="Times New Roman"/>
            <w:szCs w:val="24"/>
          </w:rPr>
          <w:t>t</w:t>
        </w:r>
      </w:ins>
      <w:del w:id="3397"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398" w:author="REID-JAMOND Alison" w:date="2022-04-04T14:56:00Z">
        <w:r w:rsidR="00047CD7">
          <w:rPr>
            <w:rFonts w:eastAsia="Times New Roman"/>
            <w:szCs w:val="24"/>
          </w:rPr>
          <w:t>s</w:t>
        </w:r>
      </w:ins>
      <w:del w:id="3399" w:author="REID-JAMOND Alison" w:date="2022-04-04T14:56:00Z">
        <w:r w:rsidRPr="00785C54" w:rsidDel="00047CD7">
          <w:rPr>
            <w:rFonts w:eastAsia="Times New Roman"/>
            <w:szCs w:val="24"/>
          </w:rPr>
          <w:delText>S</w:delText>
        </w:r>
      </w:del>
      <w:r w:rsidRPr="00785C54">
        <w:rPr>
          <w:rFonts w:eastAsia="Times New Roman"/>
          <w:szCs w:val="24"/>
        </w:rPr>
        <w:t>uite</w:t>
      </w:r>
      <w:bookmarkEnd w:id="3395"/>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0" w:author="Ilkka Rinne" w:date="2022-09-06T15:32:00Z">
        <w:r w:rsidRPr="00785C54" w:rsidDel="003613DB">
          <w:rPr>
            <w:szCs w:val="24"/>
          </w:rPr>
          <w:delText>-</w:delText>
        </w:r>
      </w:del>
      <w:ins w:id="340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2" w:author="Ilkka Rinne" w:date="2022-09-06T15:32:00Z">
        <w:r w:rsidRPr="00785C54" w:rsidDel="003613DB">
          <w:rPr>
            <w:szCs w:val="24"/>
          </w:rPr>
          <w:delText>-</w:delText>
        </w:r>
      </w:del>
      <w:ins w:id="3403"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4" w:author="Ilkka Rinne" w:date="2022-09-06T15:32:00Z">
        <w:r w:rsidRPr="00785C54" w:rsidDel="003613DB">
          <w:rPr>
            <w:szCs w:val="24"/>
          </w:rPr>
          <w:delText>-</w:delText>
        </w:r>
      </w:del>
      <w:ins w:id="3405"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Corpsdetexte"/>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406" w:author="Ilkka Rinne" w:date="2022-09-06T15:32:00Z">
        <w:r w:rsidRPr="00785C54" w:rsidDel="003613DB">
          <w:rPr>
            <w:szCs w:val="24"/>
          </w:rPr>
          <w:delText>-</w:delText>
        </w:r>
      </w:del>
      <w:ins w:id="3407"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8" w:author="Ilkka Rinne" w:date="2022-09-06T15:32:00Z">
        <w:r w:rsidRPr="00785C54" w:rsidDel="003613DB">
          <w:rPr>
            <w:szCs w:val="24"/>
          </w:rPr>
          <w:delText>-</w:delText>
        </w:r>
      </w:del>
      <w:ins w:id="3409"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0" w:author="Ilkka Rinne" w:date="2022-09-06T15:32:00Z">
        <w:r w:rsidRPr="00785C54" w:rsidDel="003613DB">
          <w:rPr>
            <w:szCs w:val="24"/>
          </w:rPr>
          <w:delText>-</w:delText>
        </w:r>
      </w:del>
      <w:ins w:id="3411"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2" w:author="Ilkka Rinne" w:date="2022-09-06T15:32:00Z">
        <w:r w:rsidRPr="00785C54" w:rsidDel="003613DB">
          <w:rPr>
            <w:szCs w:val="24"/>
          </w:rPr>
          <w:delText>-</w:delText>
        </w:r>
      </w:del>
      <w:ins w:id="3413"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14" w:author="Katharina Schleidt" w:date="2022-08-13T16:38:00Z">
        <w:r w:rsidRPr="00785C54" w:rsidDel="00022C0A">
          <w:rPr>
            <w:szCs w:val="24"/>
          </w:rPr>
          <w:delText xml:space="preserve">core </w:delText>
        </w:r>
      </w:del>
      <w:ins w:id="3415"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6" w:author="Katharina Schleidt" w:date="2022-08-13T16:38:00Z">
        <w:r w:rsidRPr="00785C54" w:rsidDel="00022C0A">
          <w:rPr>
            <w:szCs w:val="24"/>
          </w:rPr>
          <w:delText xml:space="preserve">core </w:delText>
        </w:r>
      </w:del>
      <w:ins w:id="3417"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Corpsdetexte"/>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18" w:author="Katharina Schleidt" w:date="2022-08-13T16:38:00Z">
        <w:r w:rsidRPr="00785C54" w:rsidDel="00022C0A">
          <w:rPr>
            <w:szCs w:val="24"/>
          </w:rPr>
          <w:delText xml:space="preserve">core </w:delText>
        </w:r>
      </w:del>
      <w:ins w:id="3419" w:author="Katharina Schleidt" w:date="2022-08-13T16:38:00Z">
        <w:r w:rsidR="00022C0A">
          <w:rPr>
            <w:szCs w:val="24"/>
          </w:rPr>
          <w:t>C</w:t>
        </w:r>
        <w:r w:rsidR="00022C0A" w:rsidRPr="00785C54">
          <w:rPr>
            <w:szCs w:val="24"/>
          </w:rPr>
          <w:t xml:space="preserve">ore </w:t>
        </w:r>
      </w:ins>
      <w:del w:id="3420" w:author="Ilkka Rinne" w:date="2022-09-06T15:32:00Z">
        <w:r w:rsidRPr="00785C54" w:rsidDel="003613DB">
          <w:rPr>
            <w:szCs w:val="24"/>
          </w:rPr>
          <w:delText>-</w:delText>
        </w:r>
      </w:del>
      <w:ins w:id="3421"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2" w:author="Katharina Schleidt" w:date="2022-08-13T16:39:00Z">
        <w:r w:rsidRPr="00785C54" w:rsidDel="00022C0A">
          <w:rPr>
            <w:szCs w:val="24"/>
          </w:rPr>
          <w:delText xml:space="preserve">core </w:delText>
        </w:r>
      </w:del>
      <w:ins w:id="3423" w:author="Katharina Schleidt" w:date="2022-08-13T16:39:00Z">
        <w:r w:rsidR="00022C0A">
          <w:rPr>
            <w:szCs w:val="24"/>
          </w:rPr>
          <w:t>C</w:t>
        </w:r>
        <w:r w:rsidR="00022C0A" w:rsidRPr="00785C54">
          <w:rPr>
            <w:szCs w:val="24"/>
          </w:rPr>
          <w:t xml:space="preserve">ore </w:t>
        </w:r>
      </w:ins>
      <w:del w:id="3424" w:author="Ilkka Rinne" w:date="2022-09-06T15:32:00Z">
        <w:r w:rsidRPr="00785C54" w:rsidDel="003613DB">
          <w:rPr>
            <w:szCs w:val="24"/>
          </w:rPr>
          <w:delText>-</w:delText>
        </w:r>
      </w:del>
      <w:ins w:id="3425"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6" w:author="Katharina Schleidt" w:date="2022-08-13T16:39:00Z">
        <w:r w:rsidRPr="00785C54" w:rsidDel="00022C0A">
          <w:rPr>
            <w:szCs w:val="24"/>
          </w:rPr>
          <w:delText xml:space="preserve">core </w:delText>
        </w:r>
      </w:del>
      <w:ins w:id="3427" w:author="Katharina Schleidt" w:date="2022-08-13T16:39:00Z">
        <w:r w:rsidR="00022C0A">
          <w:rPr>
            <w:szCs w:val="24"/>
          </w:rPr>
          <w:t>C</w:t>
        </w:r>
        <w:r w:rsidR="00022C0A" w:rsidRPr="00785C54">
          <w:rPr>
            <w:szCs w:val="24"/>
          </w:rPr>
          <w:t xml:space="preserve">ore </w:t>
        </w:r>
      </w:ins>
      <w:del w:id="3428" w:author="Ilkka Rinne" w:date="2022-09-06T15:32:00Z">
        <w:r w:rsidRPr="00785C54" w:rsidDel="003613DB">
          <w:rPr>
            <w:szCs w:val="24"/>
          </w:rPr>
          <w:delText>-</w:delText>
        </w:r>
      </w:del>
      <w:ins w:id="3429"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0" w:author="Katharina Schleidt" w:date="2022-08-13T16:39:00Z">
        <w:r w:rsidRPr="00785C54" w:rsidDel="00022C0A">
          <w:rPr>
            <w:szCs w:val="24"/>
          </w:rPr>
          <w:delText xml:space="preserve">core </w:delText>
        </w:r>
      </w:del>
      <w:ins w:id="3431" w:author="Katharina Schleidt" w:date="2022-08-13T16:39:00Z">
        <w:r w:rsidR="00022C0A">
          <w:rPr>
            <w:szCs w:val="24"/>
          </w:rPr>
          <w:t>C</w:t>
        </w:r>
        <w:r w:rsidR="00022C0A" w:rsidRPr="00785C54">
          <w:rPr>
            <w:szCs w:val="24"/>
          </w:rPr>
          <w:t xml:space="preserve">ore </w:t>
        </w:r>
      </w:ins>
      <w:del w:id="3432" w:author="Ilkka Rinne" w:date="2022-09-06T15:32:00Z">
        <w:r w:rsidRPr="00785C54" w:rsidDel="003613DB">
          <w:rPr>
            <w:szCs w:val="24"/>
          </w:rPr>
          <w:delText>-</w:delText>
        </w:r>
      </w:del>
      <w:ins w:id="3433"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4" w:author="Katharina Schleidt" w:date="2022-08-13T16:39:00Z">
        <w:r w:rsidRPr="00785C54" w:rsidDel="00022C0A">
          <w:rPr>
            <w:szCs w:val="24"/>
          </w:rPr>
          <w:delText xml:space="preserve">core </w:delText>
        </w:r>
      </w:del>
      <w:ins w:id="3435" w:author="Katharina Schleidt" w:date="2022-08-13T16:39:00Z">
        <w:r w:rsidR="00022C0A">
          <w:rPr>
            <w:szCs w:val="24"/>
          </w:rPr>
          <w:t>C</w:t>
        </w:r>
        <w:r w:rsidR="00022C0A" w:rsidRPr="00785C54">
          <w:rPr>
            <w:szCs w:val="24"/>
          </w:rPr>
          <w:t xml:space="preserve">ore </w:t>
        </w:r>
      </w:ins>
      <w:del w:id="3436" w:author="Ilkka Rinne" w:date="2022-09-06T15:32:00Z">
        <w:r w:rsidRPr="00785C54" w:rsidDel="003613DB">
          <w:rPr>
            <w:szCs w:val="24"/>
          </w:rPr>
          <w:delText>-</w:delText>
        </w:r>
      </w:del>
      <w:ins w:id="3437"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Corpsdetexte"/>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38" w:author="Katharina Schleidt" w:date="2022-08-13T16:39:00Z">
        <w:r w:rsidRPr="00785C54" w:rsidDel="00022C0A">
          <w:rPr>
            <w:szCs w:val="24"/>
          </w:rPr>
          <w:delText xml:space="preserve">core </w:delText>
        </w:r>
      </w:del>
      <w:ins w:id="3439" w:author="Katharina Schleidt" w:date="2022-08-13T16:39:00Z">
        <w:r w:rsidR="00022C0A">
          <w:rPr>
            <w:szCs w:val="24"/>
          </w:rPr>
          <w:t>C</w:t>
        </w:r>
        <w:r w:rsidR="00022C0A" w:rsidRPr="00785C54">
          <w:rPr>
            <w:szCs w:val="24"/>
          </w:rPr>
          <w:t xml:space="preserve">ore </w:t>
        </w:r>
      </w:ins>
      <w:del w:id="3440" w:author="Ilkka Rinne" w:date="2022-09-06T15:32:00Z">
        <w:r w:rsidRPr="00785C54" w:rsidDel="003613DB">
          <w:rPr>
            <w:szCs w:val="24"/>
          </w:rPr>
          <w:delText>-</w:delText>
        </w:r>
      </w:del>
      <w:ins w:id="3441"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2" w:author="Katharina Schleidt" w:date="2022-08-13T16:39:00Z">
        <w:r w:rsidRPr="00785C54" w:rsidDel="00022C0A">
          <w:rPr>
            <w:szCs w:val="24"/>
          </w:rPr>
          <w:delText xml:space="preserve">core </w:delText>
        </w:r>
      </w:del>
      <w:ins w:id="3443" w:author="Katharina Schleidt" w:date="2022-08-13T16:39:00Z">
        <w:r w:rsidR="00022C0A">
          <w:rPr>
            <w:szCs w:val="24"/>
          </w:rPr>
          <w:t>C</w:t>
        </w:r>
        <w:r w:rsidR="00022C0A" w:rsidRPr="00785C54">
          <w:rPr>
            <w:szCs w:val="24"/>
          </w:rPr>
          <w:t xml:space="preserve">ore </w:t>
        </w:r>
      </w:ins>
      <w:del w:id="3444" w:author="Ilkka Rinne" w:date="2022-09-06T15:32:00Z">
        <w:r w:rsidRPr="00785C54" w:rsidDel="003613DB">
          <w:rPr>
            <w:szCs w:val="24"/>
          </w:rPr>
          <w:delText>-</w:delText>
        </w:r>
      </w:del>
      <w:ins w:id="3445"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6" w:author="Katharina Schleidt" w:date="2022-08-13T16:39:00Z">
        <w:r w:rsidRPr="00785C54" w:rsidDel="00022C0A">
          <w:rPr>
            <w:szCs w:val="24"/>
          </w:rPr>
          <w:delText xml:space="preserve">core </w:delText>
        </w:r>
      </w:del>
      <w:ins w:id="3447" w:author="Katharina Schleidt" w:date="2022-08-13T16:39:00Z">
        <w:r w:rsidR="00022C0A">
          <w:rPr>
            <w:szCs w:val="24"/>
          </w:rPr>
          <w:t>C</w:t>
        </w:r>
        <w:r w:rsidR="00022C0A" w:rsidRPr="00785C54">
          <w:rPr>
            <w:szCs w:val="24"/>
          </w:rPr>
          <w:t xml:space="preserve">ore </w:t>
        </w:r>
      </w:ins>
      <w:del w:id="3448" w:author="Ilkka Rinne" w:date="2022-09-06T15:32:00Z">
        <w:r w:rsidRPr="00785C54" w:rsidDel="003613DB">
          <w:rPr>
            <w:szCs w:val="24"/>
          </w:rPr>
          <w:delText>-</w:delText>
        </w:r>
      </w:del>
      <w:ins w:id="3449"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0" w:author="Ilkka Rinne" w:date="2022-09-06T15:32:00Z">
        <w:r w:rsidRPr="00785C54" w:rsidDel="003613DB">
          <w:rPr>
            <w:szCs w:val="24"/>
          </w:rPr>
          <w:delText>-</w:delText>
        </w:r>
      </w:del>
      <w:ins w:id="345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Corpsdetexte"/>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52" w:author="Ilkka Rinne" w:date="2022-09-06T15:32:00Z">
        <w:r w:rsidRPr="00785C54" w:rsidDel="003613DB">
          <w:rPr>
            <w:szCs w:val="24"/>
          </w:rPr>
          <w:delText>-</w:delText>
        </w:r>
      </w:del>
      <w:ins w:id="3453"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4" w:author="Ilkka Rinne" w:date="2022-09-06T15:32:00Z">
        <w:r w:rsidRPr="00785C54" w:rsidDel="003613DB">
          <w:rPr>
            <w:szCs w:val="24"/>
          </w:rPr>
          <w:delText>-</w:delText>
        </w:r>
      </w:del>
      <w:ins w:id="3455"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6" w:author="Ilkka Rinne" w:date="2022-09-06T15:32:00Z">
        <w:r w:rsidRPr="00785C54" w:rsidDel="003613DB">
          <w:rPr>
            <w:szCs w:val="24"/>
          </w:rPr>
          <w:delText>-</w:delText>
        </w:r>
      </w:del>
      <w:ins w:id="3457"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8" w:author="Ilkka Rinne" w:date="2022-09-06T15:32:00Z">
        <w:r w:rsidRPr="00785C54" w:rsidDel="003613DB">
          <w:rPr>
            <w:szCs w:val="24"/>
          </w:rPr>
          <w:delText>-</w:delText>
        </w:r>
      </w:del>
      <w:ins w:id="3459"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0" w:author="Ilkka Rinne" w:date="2022-09-06T15:32:00Z">
        <w:r w:rsidRPr="00785C54" w:rsidDel="003613DB">
          <w:rPr>
            <w:szCs w:val="24"/>
          </w:rPr>
          <w:delText>-</w:delText>
        </w:r>
      </w:del>
      <w:ins w:id="3461"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2" w:author="Ilkka Rinne" w:date="2022-09-06T15:32:00Z">
        <w:r w:rsidRPr="00785C54" w:rsidDel="003613DB">
          <w:rPr>
            <w:szCs w:val="24"/>
          </w:rPr>
          <w:delText>-</w:delText>
        </w:r>
      </w:del>
      <w:ins w:id="3463"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Corpsdetexte"/>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64" w:author="Ilkka Rinne" w:date="2022-09-06T15:32:00Z">
        <w:r w:rsidRPr="00785C54" w:rsidDel="003613DB">
          <w:rPr>
            <w:szCs w:val="24"/>
          </w:rPr>
          <w:delText>-</w:delText>
        </w:r>
      </w:del>
      <w:ins w:id="3465"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6" w:author="Ilkka Rinne" w:date="2022-09-06T15:32:00Z">
        <w:r w:rsidRPr="00785C54" w:rsidDel="003613DB">
          <w:rPr>
            <w:szCs w:val="24"/>
          </w:rPr>
          <w:delText>-</w:delText>
        </w:r>
      </w:del>
      <w:ins w:id="3467"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8" w:author="Ilkka Rinne" w:date="2022-09-06T15:32:00Z">
        <w:r w:rsidRPr="00785C54" w:rsidDel="003613DB">
          <w:rPr>
            <w:szCs w:val="24"/>
          </w:rPr>
          <w:delText>-</w:delText>
        </w:r>
      </w:del>
      <w:ins w:id="3469"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0" w:author="Ilkka Rinne" w:date="2022-09-06T15:32:00Z">
        <w:r w:rsidRPr="00785C54" w:rsidDel="003613DB">
          <w:rPr>
            <w:szCs w:val="24"/>
          </w:rPr>
          <w:delText>-</w:delText>
        </w:r>
      </w:del>
      <w:ins w:id="3471"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Corpsdetexte"/>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472" w:author="Ilkka Rinne" w:date="2022-09-06T15:32:00Z">
        <w:r w:rsidRPr="00785C54" w:rsidDel="003613DB">
          <w:rPr>
            <w:szCs w:val="24"/>
          </w:rPr>
          <w:delText>-</w:delText>
        </w:r>
      </w:del>
      <w:ins w:id="3473"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4" w:author="Ilkka Rinne" w:date="2022-09-06T15:32:00Z">
        <w:r w:rsidRPr="00785C54" w:rsidDel="003613DB">
          <w:rPr>
            <w:szCs w:val="24"/>
          </w:rPr>
          <w:delText>-</w:delText>
        </w:r>
      </w:del>
      <w:ins w:id="3475"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6" w:author="Ilkka Rinne" w:date="2022-09-06T15:32:00Z">
        <w:r w:rsidRPr="00785C54" w:rsidDel="003613DB">
          <w:rPr>
            <w:szCs w:val="24"/>
          </w:rPr>
          <w:delText>-</w:delText>
        </w:r>
      </w:del>
      <w:ins w:id="3477"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8" w:author="Ilkka Rinne" w:date="2022-09-06T15:32:00Z">
        <w:r w:rsidRPr="00785C54" w:rsidDel="003613DB">
          <w:rPr>
            <w:szCs w:val="24"/>
          </w:rPr>
          <w:delText>-</w:delText>
        </w:r>
      </w:del>
      <w:ins w:id="3479"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80" w:author="Ilkka Rinne" w:date="2022-09-06T15:32:00Z">
        <w:r w:rsidRPr="00785C54" w:rsidDel="003613DB">
          <w:rPr>
            <w:szCs w:val="24"/>
          </w:rPr>
          <w:delText>-</w:delText>
        </w:r>
      </w:del>
      <w:ins w:id="3481"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82" w:author="Katharina Schleidt" w:date="2022-08-13T16:42:00Z">
        <w:r w:rsidRPr="00785C54" w:rsidDel="00022C0A">
          <w:rPr>
            <w:szCs w:val="24"/>
          </w:rPr>
          <w:delText xml:space="preserve">core </w:delText>
        </w:r>
      </w:del>
      <w:ins w:id="3483"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4" w:author="Katharina Schleidt" w:date="2022-08-13T16:42:00Z">
        <w:r w:rsidRPr="00785C54" w:rsidDel="00022C0A">
          <w:rPr>
            <w:szCs w:val="24"/>
          </w:rPr>
          <w:delText xml:space="preserve">core </w:delText>
        </w:r>
      </w:del>
      <w:ins w:id="3485"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6" w:author="Katharina Schleidt" w:date="2022-08-13T16:42:00Z">
        <w:r w:rsidRPr="00785C54" w:rsidDel="00022C0A">
          <w:rPr>
            <w:szCs w:val="24"/>
          </w:rPr>
          <w:delText xml:space="preserve">core </w:delText>
        </w:r>
      </w:del>
      <w:ins w:id="3487" w:author="Katharina Schleidt" w:date="2022-08-13T16:42:00Z">
        <w:r w:rsidR="00022C0A">
          <w:rPr>
            <w:szCs w:val="24"/>
          </w:rPr>
          <w:t>C</w:t>
        </w:r>
        <w:r w:rsidR="00022C0A" w:rsidRPr="00785C54">
          <w:rPr>
            <w:szCs w:val="24"/>
          </w:rPr>
          <w:t xml:space="preserve">ore </w:t>
        </w:r>
      </w:ins>
      <w:del w:id="3488" w:author="Ilkka Rinne" w:date="2022-09-06T15:32:00Z">
        <w:r w:rsidRPr="00785C54" w:rsidDel="003613DB">
          <w:rPr>
            <w:szCs w:val="24"/>
          </w:rPr>
          <w:delText>-</w:delText>
        </w:r>
      </w:del>
      <w:ins w:id="3489"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0" w:author="Katharina Schleidt" w:date="2022-08-13T16:42:00Z">
        <w:r w:rsidRPr="00785C54" w:rsidDel="00022C0A">
          <w:rPr>
            <w:szCs w:val="24"/>
          </w:rPr>
          <w:delText xml:space="preserve">core </w:delText>
        </w:r>
      </w:del>
      <w:ins w:id="3491" w:author="Katharina Schleidt" w:date="2022-08-13T16:42:00Z">
        <w:r w:rsidR="00022C0A">
          <w:rPr>
            <w:szCs w:val="24"/>
          </w:rPr>
          <w:t>C</w:t>
        </w:r>
        <w:r w:rsidR="00022C0A" w:rsidRPr="00785C54">
          <w:rPr>
            <w:szCs w:val="24"/>
          </w:rPr>
          <w:t xml:space="preserve">ore </w:t>
        </w:r>
      </w:ins>
      <w:del w:id="3492" w:author="Ilkka Rinne" w:date="2022-09-06T15:32:00Z">
        <w:r w:rsidRPr="00785C54" w:rsidDel="003613DB">
          <w:rPr>
            <w:szCs w:val="24"/>
          </w:rPr>
          <w:delText>-</w:delText>
        </w:r>
      </w:del>
      <w:ins w:id="3493"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4" w:author="Katharina Schleidt" w:date="2022-08-13T16:42:00Z">
        <w:r w:rsidRPr="00785C54" w:rsidDel="00022C0A">
          <w:rPr>
            <w:szCs w:val="24"/>
          </w:rPr>
          <w:delText xml:space="preserve">core </w:delText>
        </w:r>
      </w:del>
      <w:ins w:id="3495" w:author="Katharina Schleidt" w:date="2022-08-13T16:42:00Z">
        <w:r w:rsidR="00022C0A">
          <w:rPr>
            <w:szCs w:val="24"/>
          </w:rPr>
          <w:t>C</w:t>
        </w:r>
        <w:r w:rsidR="00022C0A" w:rsidRPr="00785C54">
          <w:rPr>
            <w:szCs w:val="24"/>
          </w:rPr>
          <w:t xml:space="preserve">ore </w:t>
        </w:r>
      </w:ins>
      <w:del w:id="3496" w:author="Ilkka Rinne" w:date="2022-09-06T15:32:00Z">
        <w:r w:rsidRPr="00785C54" w:rsidDel="003613DB">
          <w:rPr>
            <w:szCs w:val="24"/>
          </w:rPr>
          <w:delText>-</w:delText>
        </w:r>
      </w:del>
      <w:ins w:id="3497"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8" w:author="Katharina Schleidt" w:date="2022-08-13T16:42:00Z">
        <w:r w:rsidRPr="00785C54" w:rsidDel="00022C0A">
          <w:rPr>
            <w:szCs w:val="24"/>
          </w:rPr>
          <w:delText xml:space="preserve">core </w:delText>
        </w:r>
      </w:del>
      <w:ins w:id="3499" w:author="Katharina Schleidt" w:date="2022-08-13T16:42:00Z">
        <w:r w:rsidR="00022C0A">
          <w:rPr>
            <w:szCs w:val="24"/>
          </w:rPr>
          <w:t>C</w:t>
        </w:r>
        <w:r w:rsidR="00022C0A" w:rsidRPr="00785C54">
          <w:rPr>
            <w:szCs w:val="24"/>
          </w:rPr>
          <w:t xml:space="preserve">ore </w:t>
        </w:r>
      </w:ins>
      <w:del w:id="3500" w:author="Ilkka Rinne" w:date="2022-09-06T15:32:00Z">
        <w:r w:rsidRPr="00785C54" w:rsidDel="003613DB">
          <w:rPr>
            <w:szCs w:val="24"/>
          </w:rPr>
          <w:delText>-</w:delText>
        </w:r>
      </w:del>
      <w:ins w:id="3501"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2" w:author="Katharina Schleidt" w:date="2022-08-13T16:42:00Z">
        <w:r w:rsidRPr="00785C54" w:rsidDel="00022C0A">
          <w:rPr>
            <w:szCs w:val="24"/>
          </w:rPr>
          <w:delText xml:space="preserve">core </w:delText>
        </w:r>
      </w:del>
      <w:ins w:id="3503" w:author="Katharina Schleidt" w:date="2022-08-13T16:42:00Z">
        <w:r w:rsidR="00022C0A">
          <w:rPr>
            <w:szCs w:val="24"/>
          </w:rPr>
          <w:t>C</w:t>
        </w:r>
        <w:r w:rsidR="00022C0A" w:rsidRPr="00785C54">
          <w:rPr>
            <w:szCs w:val="24"/>
          </w:rPr>
          <w:t xml:space="preserve">ore </w:t>
        </w:r>
      </w:ins>
      <w:del w:id="3504" w:author="Ilkka Rinne" w:date="2022-09-06T15:32:00Z">
        <w:r w:rsidRPr="00785C54" w:rsidDel="003613DB">
          <w:rPr>
            <w:szCs w:val="24"/>
          </w:rPr>
          <w:delText>-</w:delText>
        </w:r>
      </w:del>
      <w:ins w:id="3505"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6" w:author="Katharina Schleidt" w:date="2022-08-13T16:42:00Z">
        <w:r w:rsidRPr="00785C54" w:rsidDel="00022C0A">
          <w:rPr>
            <w:szCs w:val="24"/>
          </w:rPr>
          <w:delText xml:space="preserve">core </w:delText>
        </w:r>
      </w:del>
      <w:ins w:id="3507" w:author="Katharina Schleidt" w:date="2022-08-13T16:42:00Z">
        <w:r w:rsidR="00022C0A">
          <w:rPr>
            <w:szCs w:val="24"/>
          </w:rPr>
          <w:t>C</w:t>
        </w:r>
        <w:r w:rsidR="00022C0A" w:rsidRPr="00785C54">
          <w:rPr>
            <w:szCs w:val="24"/>
          </w:rPr>
          <w:t xml:space="preserve">ore </w:t>
        </w:r>
      </w:ins>
      <w:del w:id="3508" w:author="Ilkka Rinne" w:date="2022-09-06T15:32:00Z">
        <w:r w:rsidRPr="00785C54" w:rsidDel="003613DB">
          <w:rPr>
            <w:szCs w:val="24"/>
          </w:rPr>
          <w:delText>-</w:delText>
        </w:r>
      </w:del>
      <w:ins w:id="3509"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0" w:author="Ilkka Rinne" w:date="2022-09-06T15:32:00Z">
        <w:r w:rsidRPr="00785C54" w:rsidDel="003613DB">
          <w:rPr>
            <w:szCs w:val="24"/>
          </w:rPr>
          <w:delText>-</w:delText>
        </w:r>
      </w:del>
      <w:ins w:id="3511"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2" w:author="Ilkka Rinne" w:date="2022-09-06T15:32:00Z">
        <w:r w:rsidRPr="00785C54" w:rsidDel="003613DB">
          <w:rPr>
            <w:szCs w:val="24"/>
          </w:rPr>
          <w:delText>-</w:delText>
        </w:r>
      </w:del>
      <w:ins w:id="3513"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4" w:author="Ilkka Rinne" w:date="2022-09-06T15:32:00Z">
        <w:r w:rsidRPr="00785C54" w:rsidDel="003613DB">
          <w:rPr>
            <w:szCs w:val="24"/>
          </w:rPr>
          <w:delText>-</w:delText>
        </w:r>
      </w:del>
      <w:ins w:id="3515"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6" w:author="Ilkka Rinne" w:date="2022-09-06T15:32:00Z">
        <w:r w:rsidRPr="00785C54" w:rsidDel="003613DB">
          <w:rPr>
            <w:szCs w:val="24"/>
          </w:rPr>
          <w:delText>-</w:delText>
        </w:r>
      </w:del>
      <w:ins w:id="3517"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8" w:author="Ilkka Rinne" w:date="2022-09-06T15:32:00Z">
        <w:r w:rsidRPr="00785C54" w:rsidDel="003613DB">
          <w:rPr>
            <w:szCs w:val="24"/>
          </w:rPr>
          <w:delText>-</w:delText>
        </w:r>
      </w:del>
      <w:ins w:id="3519"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0" w:author="Ilkka Rinne" w:date="2022-09-06T15:32:00Z">
        <w:r w:rsidRPr="00785C54" w:rsidDel="003613DB">
          <w:rPr>
            <w:szCs w:val="24"/>
          </w:rPr>
          <w:delText>-</w:delText>
        </w:r>
      </w:del>
      <w:ins w:id="3521"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2" w:author="Ilkka Rinne" w:date="2022-09-06T15:32:00Z">
        <w:r w:rsidRPr="00785C54" w:rsidDel="003613DB">
          <w:rPr>
            <w:szCs w:val="24"/>
          </w:rPr>
          <w:delText>-</w:delText>
        </w:r>
      </w:del>
      <w:ins w:id="3523"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4" w:author="Ilkka Rinne" w:date="2022-09-06T15:32:00Z">
        <w:r w:rsidRPr="00785C54" w:rsidDel="003613DB">
          <w:rPr>
            <w:szCs w:val="24"/>
          </w:rPr>
          <w:delText>-</w:delText>
        </w:r>
      </w:del>
      <w:ins w:id="3525"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6" w:author="Ilkka Rinne" w:date="2022-09-06T15:32:00Z">
        <w:r w:rsidRPr="00785C54" w:rsidDel="003613DB">
          <w:rPr>
            <w:szCs w:val="24"/>
          </w:rPr>
          <w:delText>-</w:delText>
        </w:r>
      </w:del>
      <w:ins w:id="3527"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8" w:author="Ilkka Rinne" w:date="2022-09-06T15:32:00Z">
        <w:r w:rsidRPr="00785C54" w:rsidDel="003613DB">
          <w:rPr>
            <w:szCs w:val="24"/>
          </w:rPr>
          <w:delText>-</w:delText>
        </w:r>
      </w:del>
      <w:ins w:id="3529"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30"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30"/>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Corpsdetexte"/>
        <w:autoSpaceDE w:val="0"/>
        <w:autoSpaceDN w:val="0"/>
        <w:adjustRightInd w:val="0"/>
        <w:rPr>
          <w:szCs w:val="24"/>
        </w:rPr>
      </w:pPr>
      <w:r w:rsidRPr="00785C54">
        <w:rPr>
          <w:szCs w:val="24"/>
        </w:rPr>
        <w:t xml:space="preserve">This </w:t>
      </w:r>
      <w:del w:id="3531" w:author="REID-JAMOND Alison" w:date="2022-04-04T14:57:00Z">
        <w:r w:rsidRPr="00785C54" w:rsidDel="00047CD7">
          <w:rPr>
            <w:szCs w:val="24"/>
          </w:rPr>
          <w:delText>International Standard</w:delText>
        </w:r>
      </w:del>
      <w:ins w:id="3532"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33" w:author="REID-JAMOND Alison" w:date="2022-04-04T14:58:00Z">
        <w:r w:rsidRPr="00785C54" w:rsidDel="00047CD7">
          <w:rPr>
            <w:szCs w:val="24"/>
          </w:rPr>
          <w:delText xml:space="preserve">standard </w:delText>
        </w:r>
      </w:del>
      <w:ins w:id="3534"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35"/>
      <w:r w:rsidRPr="00785C54">
        <w:rPr>
          <w:szCs w:val="24"/>
        </w:rPr>
        <w:t xml:space="preserve">Observations, measurements and samples </w:t>
      </w:r>
      <w:commentRangeEnd w:id="3535"/>
      <w:r w:rsidR="00047CD7">
        <w:rPr>
          <w:rStyle w:val="Marquedecommentaire"/>
          <w:rFonts w:eastAsia="MS Mincho"/>
          <w:lang w:eastAsia="ja-JP"/>
        </w:rPr>
        <w:commentReference w:id="3535"/>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36"/>
      <w:commentRangeStart w:id="3537"/>
      <w:r w:rsidRPr="00785C54">
        <w:rPr>
          <w:szCs w:val="24"/>
        </w:rPr>
        <w:t>Table B.1 — Earth Observations (EO)</w:t>
      </w:r>
      <w:commentRangeEnd w:id="3536"/>
      <w:r w:rsidR="00047CD7">
        <w:rPr>
          <w:rStyle w:val="Marquedecommentaire"/>
          <w:rFonts w:eastAsia="MS Mincho"/>
          <w:b w:val="0"/>
          <w:lang w:eastAsia="ja-JP"/>
        </w:rPr>
        <w:commentReference w:id="3536"/>
      </w:r>
      <w:commentRangeEnd w:id="3537"/>
      <w:r w:rsidR="00047CD7">
        <w:rPr>
          <w:rStyle w:val="Marquedecommentaire"/>
          <w:rFonts w:eastAsia="MS Mincho"/>
          <w:b w:val="0"/>
          <w:lang w:eastAsia="ja-JP"/>
        </w:rPr>
        <w:commentReference w:id="3537"/>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B72213" w:rsidP="00785C54">
            <w:pPr>
              <w:pStyle w:val="Tablebody"/>
              <w:autoSpaceDE w:val="0"/>
              <w:autoSpaceDN w:val="0"/>
              <w:adjustRightInd w:val="0"/>
              <w:jc w:val="both"/>
              <w:rPr>
                <w:szCs w:val="20"/>
              </w:rPr>
            </w:pPr>
            <w:hyperlink r:id="rId108"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B72213"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38" w:author="Ilkka Rinne" w:date="2022-09-06T15:32:00Z">
              <w:r w:rsidRPr="00785C54" w:rsidDel="003613DB">
                <w:rPr>
                  <w:szCs w:val="24"/>
                </w:rPr>
                <w:delText>"</w:delText>
              </w:r>
            </w:del>
            <w:ins w:id="3539" w:author="Ilkka Rinne" w:date="2022-09-06T15:32:00Z">
              <w:r w:rsidR="003613DB">
                <w:rPr>
                  <w:szCs w:val="24"/>
                </w:rPr>
                <w:t>“</w:t>
              </w:r>
            </w:ins>
            <w:r w:rsidRPr="00785C54">
              <w:rPr>
                <w:szCs w:val="24"/>
              </w:rPr>
              <w:t>Topic</w:t>
            </w:r>
            <w:del w:id="3540" w:author="Ilkka Rinne" w:date="2022-09-06T15:32:00Z">
              <w:r w:rsidRPr="00785C54" w:rsidDel="003613DB">
                <w:rPr>
                  <w:szCs w:val="24"/>
                </w:rPr>
                <w:delText>"</w:delText>
              </w:r>
            </w:del>
            <w:ins w:id="3541"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42" w:author="Ilkka Rinne" w:date="2022-09-06T15:32:00Z">
              <w:r w:rsidRPr="00785C54" w:rsidDel="003613DB">
                <w:rPr>
                  <w:szCs w:val="24"/>
                </w:rPr>
                <w:delText>"</w:delText>
              </w:r>
            </w:del>
            <w:ins w:id="3543" w:author="Ilkka Rinne" w:date="2022-09-06T15:32:00Z">
              <w:r w:rsidR="003613DB">
                <w:rPr>
                  <w:szCs w:val="24"/>
                </w:rPr>
                <w:t>“</w:t>
              </w:r>
            </w:ins>
            <w:r w:rsidRPr="00785C54">
              <w:rPr>
                <w:szCs w:val="24"/>
              </w:rPr>
              <w:t>Topic</w:t>
            </w:r>
            <w:del w:id="3544" w:author="Ilkka Rinne" w:date="2022-09-06T15:32:00Z">
              <w:r w:rsidRPr="00785C54" w:rsidDel="003613DB">
                <w:rPr>
                  <w:szCs w:val="24"/>
                </w:rPr>
                <w:delText>"</w:delText>
              </w:r>
            </w:del>
            <w:ins w:id="3545"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Corpsdetexte"/>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3546"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Corpsdetexte"/>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 xml:space="preserve">Instrument, analytical process (e.g.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lastRenderedPageBreak/>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47" w:author="REID-JAMOND Alison" w:date="2022-04-04T15:03:00Z">
              <w:r w:rsidRPr="00785C54" w:rsidDel="00047CD7">
                <w:rPr>
                  <w:szCs w:val="24"/>
                </w:rPr>
                <w:delText>has been</w:delText>
              </w:r>
            </w:del>
            <w:ins w:id="3548"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49"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50"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51" w:author="REID-JAMOND Alison" w:date="2022-04-04T08:11:00Z">
        <w:r w:rsidR="003E2160">
          <w:rPr>
            <w:rStyle w:val="stdyear"/>
            <w:rFonts w:eastAsia="Times New Roman"/>
            <w:szCs w:val="24"/>
            <w:shd w:val="clear" w:color="auto" w:fill="auto"/>
          </w:rPr>
          <w:t>2</w:t>
        </w:r>
      </w:ins>
      <w:del w:id="3552"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53" w:author="REID-JAMOND Alison" w:date="2022-04-04T08:11:00Z">
        <w:r w:rsidR="003E2160">
          <w:rPr>
            <w:rFonts w:eastAsia="Times New Roman"/>
            <w:szCs w:val="24"/>
          </w:rPr>
          <w:t xml:space="preserve"> (this document)</w:t>
        </w:r>
      </w:ins>
      <w:bookmarkEnd w:id="3549"/>
    </w:p>
    <w:p w14:paraId="0B220B21" w14:textId="6447EFF4" w:rsidR="005B5EAD" w:rsidRPr="00785C54" w:rsidRDefault="005B5EAD" w:rsidP="00785C54">
      <w:pPr>
        <w:pStyle w:val="Corpsdetexte"/>
        <w:autoSpaceDE w:val="0"/>
        <w:autoSpaceDN w:val="0"/>
        <w:adjustRightInd w:val="0"/>
        <w:rPr>
          <w:szCs w:val="24"/>
        </w:rPr>
      </w:pPr>
      <w:r w:rsidRPr="00785C54">
        <w:rPr>
          <w:szCs w:val="24"/>
        </w:rPr>
        <w:t xml:space="preserve">This annex contains information about the changes made in the Observation, Sampling and Specimen models between </w:t>
      </w:r>
      <w:del w:id="3554" w:author="REID-JAMOND Alison" w:date="2022-04-04T08:12:00Z">
        <w:r w:rsidRPr="00785C54" w:rsidDel="003E2160">
          <w:rPr>
            <w:szCs w:val="24"/>
          </w:rPr>
          <w:delText>Observations and Measurements v2.0</w:delText>
        </w:r>
      </w:del>
      <w:ins w:id="3555"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56" w:author="REID-JAMOND Alison" w:date="2022-04-04T08:12:00Z">
        <w:r w:rsidRPr="00785C54" w:rsidDel="003E2160">
          <w:rPr>
            <w:szCs w:val="24"/>
          </w:rPr>
          <w:delText>, edition 1</w:delText>
        </w:r>
      </w:del>
      <w:r w:rsidRPr="00785C54">
        <w:rPr>
          <w:szCs w:val="24"/>
        </w:rPr>
        <w:t xml:space="preserve">) and </w:t>
      </w:r>
      <w:del w:id="3557" w:author="REID-JAMOND Alison" w:date="2022-04-04T08:12:00Z">
        <w:r w:rsidRPr="00785C54" w:rsidDel="003E2160">
          <w:rPr>
            <w:szCs w:val="24"/>
          </w:rPr>
          <w:delText>Observations, Measurements and Samples v3.0</w:delText>
        </w:r>
      </w:del>
      <w:ins w:id="3558"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59" w:author="REID-JAMOND Alison" w:date="2022-04-04T08:12:00Z">
        <w:r w:rsidR="003E2160">
          <w:rPr>
            <w:rStyle w:val="stdyear"/>
            <w:szCs w:val="24"/>
            <w:shd w:val="clear" w:color="auto" w:fill="auto"/>
          </w:rPr>
          <w:t>2</w:t>
        </w:r>
      </w:ins>
      <w:del w:id="3560"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Corpsdetexte"/>
        <w:autoSpaceDE w:val="0"/>
        <w:autoSpaceDN w:val="0"/>
        <w:adjustRightInd w:val="0"/>
        <w:rPr>
          <w:szCs w:val="24"/>
        </w:rPr>
      </w:pPr>
      <w:r w:rsidRPr="00785C54">
        <w:rPr>
          <w:szCs w:val="24"/>
        </w:rPr>
        <w:t xml:space="preserve">The following UML packages were defined in </w:t>
      </w:r>
      <w:del w:id="3561"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62" w:author="REID-JAMOND Alison" w:date="2022-04-04T08:13:00Z">
        <w:r w:rsidRPr="00785C54" w:rsidDel="003E2160">
          <w:rPr>
            <w:szCs w:val="24"/>
          </w:rPr>
          <w:delText xml:space="preserve"> Edition 1 (</w:delText>
        </w:r>
      </w:del>
      <w:ins w:id="3563"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t>samplingSurface &lt;&lt;RequirementsClass&gt;&gt;</w:t>
      </w:r>
    </w:p>
    <w:p w14:paraId="0DCB9A9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t>samplingSolid &lt;&lt;RequirementsClass&gt;&gt;</w:t>
      </w:r>
    </w:p>
    <w:p w14:paraId="56F6990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Corpsdetexte"/>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4" w:author="REID-JAMOND Alison" w:date="2022-04-04T08:13:00Z">
        <w:r w:rsidR="003E2160">
          <w:rPr>
            <w:rStyle w:val="stddocNumber"/>
            <w:szCs w:val="24"/>
            <w:shd w:val="clear" w:color="auto" w:fill="auto"/>
          </w:rPr>
          <w:t>:2011</w:t>
        </w:r>
      </w:ins>
      <w:del w:id="3565"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Corpsdetexte"/>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6" w:author="REID-JAMOND Alison" w:date="2022-04-04T08:14:00Z">
        <w:r w:rsidR="003E2160">
          <w:rPr>
            <w:rStyle w:val="stddocNumber"/>
            <w:szCs w:val="24"/>
            <w:shd w:val="clear" w:color="auto" w:fill="auto"/>
          </w:rPr>
          <w:t>:2022 (this document)</w:t>
        </w:r>
      </w:ins>
      <w:del w:id="3567" w:author="REID-JAMOND Alison" w:date="2022-04-04T08:14:00Z">
        <w:r w:rsidRPr="00785C54" w:rsidDel="003E2160">
          <w:rPr>
            <w:szCs w:val="24"/>
          </w:rPr>
          <w:delText xml:space="preserve"> Edition 2 (2020)</w:delText>
        </w:r>
      </w:del>
      <w:r w:rsidRPr="00785C54">
        <w:rPr>
          <w:szCs w:val="24"/>
        </w:rPr>
        <w:t xml:space="preserve"> the UML packages </w:t>
      </w:r>
      <w:del w:id="3568" w:author="REID-JAMOND Alison" w:date="2022-04-04T08:14:00Z">
        <w:r w:rsidRPr="00785C54" w:rsidDel="003E2160">
          <w:rPr>
            <w:szCs w:val="24"/>
          </w:rPr>
          <w:delText xml:space="preserve">were </w:delText>
        </w:r>
      </w:del>
      <w:ins w:id="3569"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70"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71"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72" w:author="Katharina Schleidt" w:date="2022-08-13T16:39:00Z">
        <w:r w:rsidRPr="00785C54" w:rsidDel="00022C0A">
          <w:rPr>
            <w:szCs w:val="24"/>
          </w:rPr>
          <w:delText xml:space="preserve">core </w:delText>
        </w:r>
      </w:del>
      <w:ins w:id="3573"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74" w:author="Katharina Schleidt" w:date="2022-08-13T16:39:00Z">
        <w:r w:rsidRPr="00785C54" w:rsidDel="00022C0A">
          <w:rPr>
            <w:szCs w:val="24"/>
          </w:rPr>
          <w:delText xml:space="preserve">core </w:delText>
        </w:r>
      </w:del>
      <w:ins w:id="3575"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Corpsdetexte"/>
        <w:autoSpaceDE w:val="0"/>
        <w:autoSpaceDN w:val="0"/>
        <w:adjustRightInd w:val="0"/>
        <w:rPr>
          <w:szCs w:val="24"/>
        </w:rPr>
      </w:pPr>
      <w:r w:rsidRPr="00785C54">
        <w:rPr>
          <w:szCs w:val="24"/>
        </w:rPr>
        <w:t xml:space="preserve">The requirements classes of </w:t>
      </w:r>
      <w:del w:id="3576"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77"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78" w:author="REID-JAMOND Alison" w:date="2022-04-04T08:14:00Z">
        <w:r w:rsidR="003E2160">
          <w:rPr>
            <w:rStyle w:val="stddocNumber"/>
            <w:szCs w:val="24"/>
            <w:shd w:val="clear" w:color="auto" w:fill="auto"/>
          </w:rPr>
          <w:t>:2022</w:t>
        </w:r>
      </w:ins>
      <w:del w:id="3579" w:author="REID-JAMOND Alison" w:date="2022-04-04T08:14:00Z">
        <w:r w:rsidRPr="00785C54" w:rsidDel="003E2160">
          <w:rPr>
            <w:szCs w:val="24"/>
          </w:rPr>
          <w:delText xml:space="preserve"> Edition 2</w:delText>
        </w:r>
      </w:del>
      <w:ins w:id="3580" w:author="REID-JAMOND Alison" w:date="2022-04-04T08:14:00Z">
        <w:r w:rsidR="003E2160">
          <w:rPr>
            <w:szCs w:val="24"/>
          </w:rPr>
          <w:t xml:space="preserve"> (this document)</w:t>
        </w:r>
      </w:ins>
      <w:r w:rsidRPr="00785C54">
        <w:rPr>
          <w:szCs w:val="24"/>
        </w:rPr>
        <w:t xml:space="preserve"> are much more fine-grained than in the conformance classes in </w:t>
      </w:r>
      <w:del w:id="3581" w:author="REID-JAMOND Alison" w:date="2022-04-04T08:14:00Z">
        <w:r w:rsidRPr="00785C54" w:rsidDel="003E2160">
          <w:rPr>
            <w:szCs w:val="24"/>
          </w:rPr>
          <w:delText>Edition 1</w:delText>
        </w:r>
      </w:del>
      <w:ins w:id="3582" w:author="REID-JAMOND Alison" w:date="2022-04-04T08:14:00Z">
        <w:r w:rsidR="003E2160">
          <w:rPr>
            <w:szCs w:val="24"/>
          </w:rPr>
          <w:t>ISO 19156:</w:t>
        </w:r>
      </w:ins>
      <w:ins w:id="3583" w:author="REID-JAMOND Alison" w:date="2022-04-04T08:15:00Z">
        <w:r w:rsidR="003E2160">
          <w:rPr>
            <w:szCs w:val="24"/>
          </w:rPr>
          <w:t>2011</w:t>
        </w:r>
      </w:ins>
      <w:r w:rsidRPr="00785C54">
        <w:rPr>
          <w:szCs w:val="24"/>
        </w:rPr>
        <w:t xml:space="preserve">: </w:t>
      </w:r>
      <w:ins w:id="3584" w:author="REID-JAMOND Alison" w:date="2022-04-04T08:15:00Z">
        <w:r w:rsidR="003E2160">
          <w:rPr>
            <w:szCs w:val="24"/>
          </w:rPr>
          <w:t>t</w:t>
        </w:r>
      </w:ins>
      <w:del w:id="3585"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3586" w:author="REID-JAMOND Alison" w:date="2022-04-04T08:15:00Z">
        <w:r w:rsidRPr="00785C54" w:rsidDel="003E2160">
          <w:rPr>
            <w:szCs w:val="24"/>
          </w:rPr>
          <w:delText xml:space="preserve">that </w:delText>
        </w:r>
      </w:del>
      <w:ins w:id="3587"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88"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89" w:author="REID-JAMOND Alison" w:date="2022-04-04T08:15:00Z">
        <w:r w:rsidR="003E2160">
          <w:rPr>
            <w:rStyle w:val="stddocNumber"/>
            <w:szCs w:val="24"/>
            <w:shd w:val="clear" w:color="auto" w:fill="auto"/>
          </w:rPr>
          <w:t xml:space="preserve">:2022 </w:t>
        </w:r>
      </w:ins>
      <w:del w:id="3590"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91" w:author="REID-JAMOND Alison" w:date="2022-04-04T08:15:00Z">
        <w:r w:rsidRPr="00785C54" w:rsidDel="003E2160">
          <w:rPr>
            <w:szCs w:val="24"/>
          </w:rPr>
          <w:delText>the Edition 1</w:delText>
        </w:r>
      </w:del>
      <w:ins w:id="3592" w:author="REID-JAMOND Alison" w:date="2022-04-04T08:15:00Z">
        <w:r w:rsidR="003E2160">
          <w:rPr>
            <w:szCs w:val="24"/>
          </w:rPr>
          <w:t>ISO 19156:2011</w:t>
        </w:r>
      </w:ins>
      <w:r w:rsidRPr="00785C54">
        <w:rPr>
          <w:szCs w:val="24"/>
        </w:rPr>
        <w:t xml:space="preserve"> (18 conformance classes). For the complete list of </w:t>
      </w:r>
      <w:del w:id="3593" w:author="REID-JAMOND Alison" w:date="2022-04-04T08:15:00Z">
        <w:r w:rsidRPr="00785C54" w:rsidDel="003E2160">
          <w:rPr>
            <w:szCs w:val="24"/>
          </w:rPr>
          <w:delText xml:space="preserve">Edition 2 </w:delText>
        </w:r>
      </w:del>
      <w:r w:rsidRPr="00785C54">
        <w:rPr>
          <w:szCs w:val="24"/>
        </w:rPr>
        <w:t>conformance classes</w:t>
      </w:r>
      <w:ins w:id="3594"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Corpsdetexte"/>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Corpsdetexte"/>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95"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96" w:author="REID-JAMOND Alison" w:date="2022-04-04T08:17:00Z">
        <w:r w:rsidR="003E2160">
          <w:rPr>
            <w:rStyle w:val="stddocNumber"/>
            <w:szCs w:val="24"/>
            <w:shd w:val="clear" w:color="auto" w:fill="auto"/>
          </w:rPr>
          <w:t>:2022</w:t>
        </w:r>
      </w:ins>
      <w:del w:id="3597"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598"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99"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Corpsdetexte"/>
        <w:autoSpaceDE w:val="0"/>
        <w:autoSpaceDN w:val="0"/>
        <w:adjustRightInd w:val="0"/>
        <w:rPr>
          <w:szCs w:val="24"/>
        </w:rPr>
      </w:pPr>
      <w:r w:rsidRPr="00785C54">
        <w:rPr>
          <w:szCs w:val="24"/>
        </w:rPr>
        <w:t xml:space="preserve">There are a few completely new concepts added </w:t>
      </w:r>
      <w:del w:id="3600" w:author="REID-JAMOND Alison" w:date="2022-04-04T08:17:00Z">
        <w:r w:rsidRPr="00785C54" w:rsidDel="003E2160">
          <w:rPr>
            <w:szCs w:val="24"/>
          </w:rPr>
          <w:delText>in the Edition 2</w:delText>
        </w:r>
      </w:del>
      <w:ins w:id="3601"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Corpsdetexte"/>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602"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603"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604" w:author="REID-JAMOND Alison" w:date="2022-04-04T08:18:00Z">
        <w:r w:rsidR="003E2160">
          <w:rPr>
            <w:szCs w:val="24"/>
          </w:rPr>
          <w:t>:</w:t>
        </w:r>
      </w:ins>
      <w:del w:id="3605"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3606"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07"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360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09"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361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1"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Corpsdetexte"/>
        <w:autoSpaceDE w:val="0"/>
        <w:autoSpaceDN w:val="0"/>
        <w:adjustRightInd w:val="0"/>
        <w:rPr>
          <w:szCs w:val="24"/>
        </w:rPr>
      </w:pPr>
      <w:r w:rsidRPr="00785C54">
        <w:rPr>
          <w:szCs w:val="24"/>
        </w:rPr>
        <w:t xml:space="preserve">The Abstract Observation </w:t>
      </w:r>
      <w:del w:id="3612" w:author="Katharina Schleidt" w:date="2022-08-13T16:40:00Z">
        <w:r w:rsidRPr="00785C54" w:rsidDel="00022C0A">
          <w:rPr>
            <w:szCs w:val="24"/>
          </w:rPr>
          <w:delText xml:space="preserve">core </w:delText>
        </w:r>
      </w:del>
      <w:ins w:id="3613"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14" w:author="Katharina Schleidt" w:date="2022-08-13T16:42:00Z">
        <w:r w:rsidRPr="00785C54" w:rsidDel="00022C0A">
          <w:rPr>
            <w:szCs w:val="24"/>
          </w:rPr>
          <w:delText xml:space="preserve">core </w:delText>
        </w:r>
      </w:del>
      <w:ins w:id="3615"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616" w:author="Ilkka Rinne" w:date="2022-09-06T15:32:00Z">
        <w:r w:rsidRPr="00785C54" w:rsidDel="003613DB">
          <w:rPr>
            <w:szCs w:val="24"/>
          </w:rPr>
          <w:delText>or bespok</w:delText>
        </w:r>
      </w:del>
      <w:ins w:id="3617" w:author="Ilkka Rinne" w:date="2022-09-06T15:32:00Z">
        <w:del w:id="3618" w:author="Grellet Sylvain" w:date="2022-09-15T21:16:00Z">
          <w:r w:rsidR="003613DB" w:rsidDel="007826F5">
            <w:rPr>
              <w:szCs w:val="24"/>
            </w:rPr>
            <w:pgNum/>
          </w:r>
          <w:r w:rsidR="003613DB" w:rsidDel="007826F5">
            <w:rPr>
              <w:szCs w:val="24"/>
            </w:rPr>
            <w:delText>orresp</w:delText>
          </w:r>
        </w:del>
      </w:ins>
      <w:del w:id="3619" w:author="Grellet Sylvain" w:date="2022-09-15T21:16:00Z">
        <w:r w:rsidRPr="00785C54" w:rsidDel="007826F5">
          <w:rPr>
            <w:szCs w:val="24"/>
          </w:rPr>
          <w:delText>e</w:delText>
        </w:r>
      </w:del>
      <w:ins w:id="3620" w:author="Grellet Sylvain" w:date="2022-09-15T21:16:00Z">
        <w:r w:rsidR="007826F5">
          <w:rPr>
            <w:szCs w:val="24"/>
          </w:rPr>
          <w:t xml:space="preserve">or </w:t>
        </w:r>
      </w:ins>
      <w:ins w:id="3621" w:author="Grellet Sylvain" w:date="2022-09-15T21:17:00Z">
        <w:r w:rsidR="007826F5">
          <w:rPr>
            <w:szCs w:val="24"/>
          </w:rPr>
          <w:t>bespoke</w:t>
        </w:r>
      </w:ins>
      <w:r w:rsidRPr="00785C54">
        <w:rPr>
          <w:szCs w:val="24"/>
        </w:rPr>
        <w:t xml:space="preserve"> domain classes as long as they conceptually and pertaining to their data content realize the </w:t>
      </w:r>
      <w:del w:id="3622" w:author="Ilkka Rinne" w:date="2022-09-06T15:32:00Z">
        <w:r w:rsidRPr="00785C54" w:rsidDel="003613DB">
          <w:rPr>
            <w:szCs w:val="24"/>
          </w:rPr>
          <w:delText>correspon</w:delText>
        </w:r>
      </w:del>
      <w:ins w:id="3623" w:author="Ilkka Rinne" w:date="2022-09-06T15:32:00Z">
        <w:del w:id="3624" w:author="Grellet Sylvain" w:date="2022-09-15T21:17:00Z">
          <w:r w:rsidR="003613DB" w:rsidDel="007826F5">
            <w:rPr>
              <w:szCs w:val="24"/>
            </w:rPr>
            <w:pgNum/>
          </w:r>
        </w:del>
      </w:ins>
      <w:ins w:id="3625" w:author="Grellet Sylvain" w:date="2022-09-15T21:17:00Z">
        <w:r w:rsidR="007826F5">
          <w:rPr>
            <w:lang w:eastAsia="ja-JP"/>
          </w:rPr>
          <w:t xml:space="preserve">corresponding </w:t>
        </w:r>
      </w:ins>
      <w:ins w:id="3626" w:author="Ilkka Rinne" w:date="2022-09-06T15:32:00Z">
        <w:del w:id="3627" w:author="Grellet Sylvain" w:date="2022-09-15T21:17:00Z">
          <w:r w:rsidR="003613DB" w:rsidDel="007826F5">
            <w:rPr>
              <w:szCs w:val="24"/>
            </w:rPr>
            <w:delText>orrespond</w:delText>
          </w:r>
        </w:del>
      </w:ins>
      <w:del w:id="3628"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Corpsdetexte"/>
        <w:autoSpaceDE w:val="0"/>
        <w:autoSpaceDN w:val="0"/>
        <w:adjustRightInd w:val="0"/>
        <w:rPr>
          <w:szCs w:val="24"/>
        </w:rPr>
      </w:pPr>
      <w:r w:rsidRPr="00785C54">
        <w:rPr>
          <w:szCs w:val="24"/>
        </w:rPr>
        <w:t xml:space="preserve">While the Abstract Observation and Abstract Sample </w:t>
      </w:r>
      <w:del w:id="3629" w:author="Katharina Schleidt" w:date="2022-08-13T16:42:00Z">
        <w:r w:rsidRPr="00785C54" w:rsidDel="00022C0A">
          <w:rPr>
            <w:szCs w:val="24"/>
          </w:rPr>
          <w:delText xml:space="preserve">core </w:delText>
        </w:r>
      </w:del>
      <w:ins w:id="3630"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31" w:author="REID-JAMOND Alison" w:date="2022-04-04T08:19:00Z">
        <w:r w:rsidR="003E2160">
          <w:rPr>
            <w:szCs w:val="24"/>
          </w:rPr>
          <w:t>i</w:t>
        </w:r>
      </w:ins>
      <w:del w:id="3632"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363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34" w:author="Katharina Schleidt" w:date="2022-08-12T18:02:00Z">
        <w:r w:rsidRPr="00785C54" w:rsidDel="00F543D2">
          <w:rPr>
            <w:szCs w:val="24"/>
          </w:rPr>
          <w:delText>Edition 1</w:delText>
        </w:r>
      </w:del>
    </w:p>
    <w:p w14:paraId="66325C35" w14:textId="53C42635" w:rsidR="005B5EAD" w:rsidRPr="00785C54" w:rsidRDefault="005B5EAD" w:rsidP="00785C54">
      <w:pPr>
        <w:pStyle w:val="Corpsdetexte"/>
        <w:autoSpaceDE w:val="0"/>
        <w:autoSpaceDN w:val="0"/>
        <w:adjustRightInd w:val="0"/>
        <w:rPr>
          <w:szCs w:val="24"/>
        </w:rPr>
      </w:pPr>
      <w:r w:rsidRPr="00785C54">
        <w:rPr>
          <w:szCs w:val="24"/>
        </w:rPr>
        <w:t xml:space="preserve">The Observation concept was modelled as OM_Observation class in </w:t>
      </w:r>
      <w:ins w:id="363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36"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Corpsdetexte"/>
        <w:autoSpaceDE w:val="0"/>
        <w:autoSpaceDN w:val="0"/>
        <w:adjustRightInd w:val="0"/>
        <w:rPr>
          <w:szCs w:val="24"/>
        </w:rPr>
      </w:pPr>
      <w:del w:id="3637" w:author="Ilkka Rinne" w:date="2022-09-06T15:32:00Z">
        <w:r w:rsidRPr="00785C54" w:rsidDel="003613DB">
          <w:rPr>
            <w:szCs w:val="24"/>
          </w:rPr>
          <w:lastRenderedPageBreak/>
          <w:delText>"</w:delText>
        </w:r>
      </w:del>
      <w:ins w:id="3638"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39" w:author="Ilkka Rinne" w:date="2022-09-06T15:32:00Z">
        <w:r w:rsidRPr="00785C54" w:rsidDel="003613DB">
          <w:rPr>
            <w:szCs w:val="24"/>
          </w:rPr>
          <w:delText>"</w:delText>
        </w:r>
      </w:del>
      <w:ins w:id="3640" w:author="Ilkka Rinne" w:date="2022-09-06T15:32:00Z">
        <w:r w:rsidR="003613DB">
          <w:rPr>
            <w:szCs w:val="24"/>
          </w:rPr>
          <w:t>”</w:t>
        </w:r>
      </w:ins>
    </w:p>
    <w:p w14:paraId="1AA03E14"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Corpsdetexte"/>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4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2" w:author="Katharina Schleidt" w:date="2022-08-12T18:02:00Z">
        <w:r w:rsidRPr="00785C54" w:rsidDel="00F543D2">
          <w:rPr>
            <w:szCs w:val="24"/>
          </w:rPr>
          <w:delText>Edition 2</w:delText>
        </w:r>
      </w:del>
    </w:p>
    <w:p w14:paraId="28BCB939" w14:textId="50670AB5" w:rsidR="005B5EAD" w:rsidRPr="00785C54" w:rsidRDefault="005B5EAD" w:rsidP="00785C54">
      <w:pPr>
        <w:pStyle w:val="Corpsdetexte"/>
        <w:autoSpaceDE w:val="0"/>
        <w:autoSpaceDN w:val="0"/>
        <w:adjustRightInd w:val="0"/>
        <w:rPr>
          <w:szCs w:val="24"/>
        </w:rPr>
      </w:pPr>
      <w:r w:rsidRPr="00785C54">
        <w:rPr>
          <w:szCs w:val="24"/>
        </w:rPr>
        <w:t xml:space="preserve">In </w:t>
      </w:r>
      <w:ins w:id="364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4"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3645" w:author="Katharina Schleidt" w:date="2022-08-13T16:40:00Z">
        <w:r w:rsidRPr="00785C54" w:rsidDel="00022C0A">
          <w:rPr>
            <w:szCs w:val="24"/>
          </w:rPr>
          <w:delText xml:space="preserve">core </w:delText>
        </w:r>
      </w:del>
      <w:ins w:id="3646"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3647" w:author="Katharina Schleidt" w:date="2022-08-13T16:40:00Z">
        <w:r w:rsidRPr="00785C54" w:rsidDel="00022C0A">
          <w:rPr>
            <w:szCs w:val="24"/>
          </w:rPr>
          <w:delText xml:space="preserve">core </w:delText>
        </w:r>
      </w:del>
      <w:ins w:id="3648"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Corpsdetexte"/>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Corpsdetexte"/>
        <w:autoSpaceDE w:val="0"/>
        <w:autoSpaceDN w:val="0"/>
        <w:adjustRightInd w:val="0"/>
        <w:rPr>
          <w:szCs w:val="24"/>
        </w:rPr>
      </w:pPr>
      <w:del w:id="3649" w:author="Ilkka Rinne" w:date="2022-09-06T15:32:00Z">
        <w:r w:rsidRPr="00785C54" w:rsidDel="003613DB">
          <w:rPr>
            <w:szCs w:val="24"/>
          </w:rPr>
          <w:delText>"</w:delText>
        </w:r>
      </w:del>
      <w:ins w:id="3650"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3651" w:author="Ilkka Rinne" w:date="2022-09-06T15:32:00Z">
        <w:r w:rsidRPr="00785C54" w:rsidDel="003613DB">
          <w:rPr>
            <w:szCs w:val="24"/>
          </w:rPr>
          <w:delText>"</w:delText>
        </w:r>
      </w:del>
      <w:ins w:id="3652" w:author="Ilkka Rinne" w:date="2022-09-06T15:32:00Z">
        <w:r w:rsidR="003613DB">
          <w:rPr>
            <w:szCs w:val="24"/>
          </w:rPr>
          <w:t>”</w:t>
        </w:r>
      </w:ins>
    </w:p>
    <w:p w14:paraId="4A19845E"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Corpsdetexte"/>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53"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54"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Corpsdetexte"/>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Corpsdetexte"/>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Corpsdetexte"/>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5" w:author="REID-JAMOND Alison" w:date="2022-04-04T08:22:00Z">
        <w:r>
          <w:rPr>
            <w:szCs w:val="24"/>
          </w:rPr>
          <w:t>1)</w:t>
        </w:r>
      </w:ins>
      <w:del w:id="3656"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7" w:author="REID-JAMOND Alison" w:date="2022-04-04T08:22:00Z">
        <w:r>
          <w:rPr>
            <w:szCs w:val="24"/>
          </w:rPr>
          <w:t>2)</w:t>
        </w:r>
      </w:ins>
      <w:del w:id="3658"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9" w:author="REID-JAMOND Alison" w:date="2022-04-04T08:22:00Z">
        <w:r>
          <w:rPr>
            <w:szCs w:val="24"/>
          </w:rPr>
          <w:t>3)</w:t>
        </w:r>
      </w:ins>
      <w:del w:id="3660"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1" w:author="REID-JAMOND Alison" w:date="2022-04-04T08:22:00Z">
        <w:r>
          <w:rPr>
            <w:szCs w:val="24"/>
          </w:rPr>
          <w:t>4)</w:t>
        </w:r>
      </w:ins>
      <w:del w:id="3662"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3" w:author="REID-JAMOND Alison" w:date="2022-04-04T08:22:00Z">
        <w:r>
          <w:rPr>
            <w:szCs w:val="24"/>
          </w:rPr>
          <w:t>5)</w:t>
        </w:r>
      </w:ins>
      <w:del w:id="3664"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5" w:author="REID-JAMOND Alison" w:date="2022-04-04T08:22:00Z">
        <w:r>
          <w:rPr>
            <w:szCs w:val="24"/>
          </w:rPr>
          <w:t>6)</w:t>
        </w:r>
      </w:ins>
      <w:del w:id="3666"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7" w:author="REID-JAMOND Alison" w:date="2022-04-04T08:22:00Z">
        <w:r>
          <w:rPr>
            <w:szCs w:val="24"/>
          </w:rPr>
          <w:t>7)</w:t>
        </w:r>
      </w:ins>
      <w:del w:id="3668"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9" w:author="REID-JAMOND Alison" w:date="2022-04-04T08:22:00Z">
        <w:r>
          <w:rPr>
            <w:szCs w:val="24"/>
          </w:rPr>
          <w:t>8)</w:t>
        </w:r>
      </w:ins>
      <w:del w:id="3670"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1" w:author="REID-JAMOND Alison" w:date="2022-04-04T08:22:00Z">
        <w:r>
          <w:rPr>
            <w:szCs w:val="24"/>
          </w:rPr>
          <w:t>9)</w:t>
        </w:r>
      </w:ins>
      <w:del w:id="3672"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3" w:author="REID-JAMOND Alison" w:date="2022-04-04T08:22:00Z">
        <w:r>
          <w:rPr>
            <w:szCs w:val="24"/>
          </w:rPr>
          <w:t>10)</w:t>
        </w:r>
      </w:ins>
      <w:del w:id="3674"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Corpsdetexte"/>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Corpsdetexte"/>
        <w:autoSpaceDE w:val="0"/>
        <w:autoSpaceDN w:val="0"/>
        <w:adjustRightInd w:val="0"/>
        <w:rPr>
          <w:szCs w:val="24"/>
        </w:rPr>
      </w:pPr>
      <w:r w:rsidRPr="00785C54">
        <w:rPr>
          <w:szCs w:val="24"/>
        </w:rPr>
        <w:t xml:space="preserve">Considering the constraints defined in the AbstractObservation class, the Observation class </w:t>
      </w:r>
      <w:del w:id="3675" w:author="REID-JAMOND Alison" w:date="2022-04-04T08:22:00Z">
        <w:r w:rsidRPr="00785C54" w:rsidDel="003E2160">
          <w:rPr>
            <w:szCs w:val="24"/>
          </w:rPr>
          <w:delText>in Edition 2</w:delText>
        </w:r>
      </w:del>
      <w:ins w:id="3676"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77"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78"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OM_Observation to Observation</w:t>
      </w:r>
    </w:p>
    <w:p w14:paraId="235EF745" w14:textId="050DC072" w:rsidR="005B5EAD" w:rsidRPr="00785C54" w:rsidRDefault="005B5EAD" w:rsidP="00785C54">
      <w:pPr>
        <w:pStyle w:val="Corpsdetexte"/>
        <w:autoSpaceDE w:val="0"/>
        <w:autoSpaceDN w:val="0"/>
        <w:adjustRightInd w:val="0"/>
        <w:rPr>
          <w:szCs w:val="24"/>
        </w:rPr>
      </w:pPr>
      <w:r w:rsidRPr="00785C54">
        <w:rPr>
          <w:szCs w:val="24"/>
        </w:rPr>
        <w:t xml:space="preserve">An instance of the OM_Observation class of </w:t>
      </w:r>
      <w:ins w:id="367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0"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3681" w:author="Katharina Schleidt" w:date="2022-08-13T16:05:00Z">
        <w:r w:rsidR="00A1403A" w:rsidRPr="00A1403A">
          <w:rPr>
            <w:szCs w:val="24"/>
          </w:rPr>
          <w:t>Refactoring of the domain models can potentially be necessary in order to separate the ultimate and proximate features of interest</w:t>
        </w:r>
      </w:ins>
      <w:commentRangeStart w:id="3682"/>
      <w:del w:id="3683" w:author="Katharina Schleidt" w:date="2022-08-13T16:05:00Z">
        <w:r w:rsidRPr="00785C54" w:rsidDel="00A1403A">
          <w:rPr>
            <w:szCs w:val="24"/>
          </w:rPr>
          <w:delText>Refactoring of the domain models may be required to separate the ultimate and proximate features of interest</w:delText>
        </w:r>
        <w:commentRangeEnd w:id="3682"/>
        <w:r w:rsidR="003E2160" w:rsidDel="00A1403A">
          <w:rPr>
            <w:rStyle w:val="Marquedecommentaire"/>
            <w:rFonts w:eastAsia="MS Mincho"/>
            <w:lang w:eastAsia="ja-JP"/>
          </w:rPr>
          <w:commentReference w:id="3682"/>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[0..1] becomes Observation.metadata: Any</w:t>
      </w:r>
    </w:p>
    <w:p w14:paraId="508452DC" w14:textId="08CC897A"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Observation types of </w:t>
      </w:r>
      <w:ins w:id="368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5" w:author="Katharina Schleidt" w:date="2022-08-12T18:03:00Z">
        <w:r w:rsidRPr="00785C54" w:rsidDel="00F543D2">
          <w:rPr>
            <w:szCs w:val="24"/>
          </w:rPr>
          <w:delText>Edition 1</w:delText>
        </w:r>
      </w:del>
      <w:r w:rsidRPr="00785C54">
        <w:rPr>
          <w:szCs w:val="24"/>
        </w:rPr>
        <w:t xml:space="preserve"> see the </w:t>
      </w:r>
      <w:del w:id="3686" w:author="Ilkka Rinne" w:date="2022-09-06T15:32:00Z">
        <w:r w:rsidRPr="00785C54" w:rsidDel="003613DB">
          <w:rPr>
            <w:szCs w:val="24"/>
          </w:rPr>
          <w:delText>"</w:delText>
        </w:r>
      </w:del>
      <w:ins w:id="3687" w:author="Ilkka Rinne" w:date="2022-09-06T15:32:00Z">
        <w:r w:rsidR="003613DB">
          <w:rPr>
            <w:szCs w:val="24"/>
          </w:rPr>
          <w:t>“</w:t>
        </w:r>
      </w:ins>
      <w:r w:rsidRPr="00785C54">
        <w:rPr>
          <w:szCs w:val="24"/>
        </w:rPr>
        <w:t>Hard-typing vs. soft typing and codelist use</w:t>
      </w:r>
      <w:del w:id="3688" w:author="Ilkka Rinne" w:date="2022-09-06T15:32:00Z">
        <w:r w:rsidRPr="00785C54" w:rsidDel="003613DB">
          <w:rPr>
            <w:szCs w:val="24"/>
          </w:rPr>
          <w:delText>"</w:delText>
        </w:r>
      </w:del>
      <w:ins w:id="3689"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9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91" w:author="Katharina Schleidt" w:date="2022-08-12T18:03:00Z">
        <w:r w:rsidRPr="00785C54" w:rsidDel="00F543D2">
          <w:rPr>
            <w:szCs w:val="24"/>
          </w:rPr>
          <w:delText>edition 2</w:delText>
        </w:r>
      </w:del>
      <w:r w:rsidRPr="00785C54">
        <w:rPr>
          <w:szCs w:val="24"/>
        </w:rPr>
        <w:t xml:space="preserve"> Basic Observations package to </w:t>
      </w:r>
      <w:ins w:id="369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3"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94" w:author="REID-JAMOND Alison" w:date="2022-04-04T08:28:00Z">
        <w:r w:rsidR="003E2160">
          <w:rPr>
            <w:rStyle w:val="stddocNumber"/>
            <w:szCs w:val="24"/>
            <w:shd w:val="clear" w:color="auto" w:fill="auto"/>
          </w:rPr>
          <w:t>:20</w:t>
        </w:r>
        <w:del w:id="3695" w:author="Katharina Schleidt" w:date="2022-08-12T18:04:00Z">
          <w:r w:rsidR="003E2160" w:rsidDel="00F543D2">
            <w:rPr>
              <w:rStyle w:val="stddocNumber"/>
              <w:szCs w:val="24"/>
              <w:shd w:val="clear" w:color="auto" w:fill="auto"/>
            </w:rPr>
            <w:delText>11</w:delText>
          </w:r>
        </w:del>
      </w:ins>
      <w:ins w:id="3696" w:author="Katharina Schleidt" w:date="2022-08-12T18:04:00Z">
        <w:r w:rsidR="00F543D2">
          <w:rPr>
            <w:rStyle w:val="stddocNumber"/>
            <w:szCs w:val="24"/>
            <w:shd w:val="clear" w:color="auto" w:fill="auto"/>
          </w:rPr>
          <w:t>22</w:t>
        </w:r>
      </w:ins>
      <w:ins w:id="3697" w:author="REID-JAMOND Alison" w:date="2022-04-04T08:28:00Z">
        <w:r w:rsidR="003E2160">
          <w:rPr>
            <w:rStyle w:val="stddocNumber"/>
            <w:szCs w:val="24"/>
            <w:shd w:val="clear" w:color="auto" w:fill="auto"/>
          </w:rPr>
          <w:t xml:space="preserve"> to ISO 19156:2011</w:t>
        </w:r>
      </w:ins>
      <w:r w:rsidRPr="00785C54">
        <w:rPr>
          <w:szCs w:val="24"/>
        </w:rPr>
        <w:t xml:space="preserve"> </w:t>
      </w:r>
      <w:del w:id="3698"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699" w:author="REID-JAMOND Alison" w:date="2022-04-04T08:28:00Z">
              <w:r w:rsidRPr="00785C54" w:rsidDel="003E2160">
                <w:rPr>
                  <w:b/>
                  <w:szCs w:val="24"/>
                </w:rPr>
                <w:lastRenderedPageBreak/>
                <w:delText>Edition 2</w:delText>
              </w:r>
            </w:del>
            <w:ins w:id="3700"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701" w:author="REID-JAMOND Alison" w:date="2022-04-04T08:28:00Z">
              <w:r w:rsidRPr="00785C54" w:rsidDel="003E2160">
                <w:rPr>
                  <w:b/>
                  <w:szCs w:val="24"/>
                </w:rPr>
                <w:delText>Edition 1</w:delText>
              </w:r>
            </w:del>
            <w:ins w:id="3702"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3703"/>
      <w:r w:rsidRPr="00785C54">
        <w:rPr>
          <w:szCs w:val="24"/>
        </w:rPr>
        <w:t xml:space="preserve">in </w:t>
      </w:r>
      <w:ins w:id="3704"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05" w:author="Katharina Schleidt" w:date="2022-08-12T18:04:00Z">
        <w:r w:rsidRPr="00785C54" w:rsidDel="00F543D2">
          <w:rPr>
            <w:szCs w:val="24"/>
          </w:rPr>
          <w:delText>Edition 1</w:delText>
        </w:r>
        <w:commentRangeEnd w:id="3703"/>
        <w:r w:rsidR="003E2160" w:rsidDel="00F543D2">
          <w:rPr>
            <w:rStyle w:val="Marquedecommentaire"/>
            <w:rFonts w:eastAsia="MS Mincho"/>
            <w:b w:val="0"/>
            <w:lang w:eastAsia="ja-JP"/>
          </w:rPr>
          <w:commentReference w:id="3703"/>
        </w:r>
      </w:del>
    </w:p>
    <w:p w14:paraId="0B28861F" w14:textId="1B8112A2" w:rsidR="005B5EAD" w:rsidRPr="00785C54" w:rsidRDefault="005B5EAD" w:rsidP="00785C54">
      <w:pPr>
        <w:pStyle w:val="Corpsdetexte"/>
        <w:autoSpaceDE w:val="0"/>
        <w:autoSpaceDN w:val="0"/>
        <w:adjustRightInd w:val="0"/>
        <w:rPr>
          <w:szCs w:val="24"/>
        </w:rPr>
      </w:pPr>
      <w:r w:rsidRPr="00785C54">
        <w:rPr>
          <w:szCs w:val="24"/>
        </w:rPr>
        <w:t>The Samp</w:t>
      </w:r>
      <w:ins w:id="3706" w:author="Katharina Schleidt" w:date="2022-08-10T19:11:00Z">
        <w:r w:rsidR="002F2035">
          <w:rPr>
            <w:szCs w:val="24"/>
          </w:rPr>
          <w:t>l</w:t>
        </w:r>
      </w:ins>
      <w:r w:rsidRPr="00785C54">
        <w:rPr>
          <w:szCs w:val="24"/>
        </w:rPr>
        <w:t xml:space="preserve">ing Feature concept was modelled as SF_SamplingFeature class in </w:t>
      </w:r>
      <w:ins w:id="3707"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08"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Corpsdetexte"/>
        <w:autoSpaceDE w:val="0"/>
        <w:autoSpaceDN w:val="0"/>
        <w:adjustRightInd w:val="0"/>
        <w:rPr>
          <w:szCs w:val="24"/>
        </w:rPr>
      </w:pPr>
      <w:del w:id="3709" w:author="Ilkka Rinne" w:date="2022-09-06T15:32:00Z">
        <w:r w:rsidRPr="00785C54" w:rsidDel="003613DB">
          <w:rPr>
            <w:szCs w:val="24"/>
          </w:rPr>
          <w:lastRenderedPageBreak/>
          <w:delText>"</w:delText>
        </w:r>
      </w:del>
      <w:ins w:id="3710"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711" w:author="Ilkka Rinne" w:date="2022-09-06T15:32:00Z">
        <w:r w:rsidRPr="00785C54" w:rsidDel="003613DB">
          <w:rPr>
            <w:szCs w:val="24"/>
          </w:rPr>
          <w:delText>"</w:delText>
        </w:r>
      </w:del>
      <w:ins w:id="3712" w:author="Ilkka Rinne" w:date="2022-09-06T15:32:00Z">
        <w:r w:rsidR="003613DB">
          <w:rPr>
            <w:szCs w:val="24"/>
          </w:rPr>
          <w:t>”</w:t>
        </w:r>
      </w:ins>
    </w:p>
    <w:p w14:paraId="2B53B1B0"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parameter: NamedValue [0..*].</w:t>
      </w:r>
    </w:p>
    <w:p w14:paraId="53196E87" w14:textId="77777777" w:rsidR="005B5EAD" w:rsidRPr="00785C54" w:rsidRDefault="005B5EAD" w:rsidP="00785C54">
      <w:pPr>
        <w:pStyle w:val="Corpsdetexte"/>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Corpsdetexte"/>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Corpsdetexte"/>
        <w:autoSpaceDE w:val="0"/>
        <w:autoSpaceDN w:val="0"/>
        <w:adjustRightInd w:val="0"/>
        <w:rPr>
          <w:szCs w:val="24"/>
        </w:rPr>
      </w:pPr>
      <w:del w:id="3713" w:author="Ilkka Rinne" w:date="2022-09-06T15:32:00Z">
        <w:r w:rsidRPr="00785C54" w:rsidDel="003613DB">
          <w:rPr>
            <w:szCs w:val="24"/>
          </w:rPr>
          <w:delText>"</w:delText>
        </w:r>
      </w:del>
      <w:ins w:id="3714" w:author="Ilkka Rinne" w:date="2022-09-06T15:32:00Z">
        <w:r w:rsidR="003613DB">
          <w:rPr>
            <w:szCs w:val="24"/>
          </w:rPr>
          <w:t>“</w:t>
        </w:r>
      </w:ins>
      <w:r w:rsidRPr="00785C54">
        <w:rPr>
          <w:szCs w:val="24"/>
        </w:rPr>
        <w:t xml:space="preserve">A Specimen is a physical sample, obtained for </w:t>
      </w:r>
      <w:del w:id="3715" w:author="Katharina Schleidt" w:date="2022-08-13T17:15:00Z">
        <w:r w:rsidRPr="00785C54" w:rsidDel="003C3C9D">
          <w:rPr>
            <w:szCs w:val="24"/>
          </w:rPr>
          <w:delText>observation</w:delText>
        </w:r>
      </w:del>
      <w:ins w:id="3716"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717"/>
      <w:r w:rsidRPr="003E2160">
        <w:rPr>
          <w:i/>
          <w:szCs w:val="24"/>
          <w:rPrChange w:id="3718" w:author="REID-JAMOND Alison" w:date="2022-04-04T08:31:00Z">
            <w:rPr>
              <w:szCs w:val="24"/>
            </w:rPr>
          </w:rPrChange>
        </w:rPr>
        <w:t>ex situ</w:t>
      </w:r>
      <w:commentRangeEnd w:id="3717"/>
      <w:r w:rsidR="003E2160">
        <w:rPr>
          <w:rStyle w:val="Marquedecommentaire"/>
          <w:rFonts w:eastAsia="MS Mincho"/>
          <w:lang w:eastAsia="ja-JP"/>
        </w:rPr>
        <w:commentReference w:id="3717"/>
      </w:r>
      <w:r w:rsidRPr="00785C54">
        <w:rPr>
          <w:szCs w:val="24"/>
        </w:rPr>
        <w:t>, sometimes in a laboratory.</w:t>
      </w:r>
      <w:del w:id="3719" w:author="Ilkka Rinne" w:date="2022-09-06T15:32:00Z">
        <w:r w:rsidRPr="00785C54" w:rsidDel="003613DB">
          <w:rPr>
            <w:szCs w:val="24"/>
          </w:rPr>
          <w:delText>"</w:delText>
        </w:r>
      </w:del>
      <w:ins w:id="3720" w:author="Ilkka Rinne" w:date="2022-09-06T15:32:00Z">
        <w:r w:rsidR="003613DB">
          <w:rPr>
            <w:szCs w:val="24"/>
          </w:rPr>
          <w:t>”</w:t>
        </w:r>
      </w:ins>
    </w:p>
    <w:p w14:paraId="7E132ED1"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Corpsdetexte"/>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Corpsdetexte"/>
        <w:autoSpaceDE w:val="0"/>
        <w:autoSpaceDN w:val="0"/>
        <w:adjustRightInd w:val="0"/>
        <w:rPr>
          <w:szCs w:val="24"/>
        </w:rPr>
      </w:pPr>
      <w:del w:id="3721" w:author="Ilkka Rinne" w:date="2022-09-06T15:32:00Z">
        <w:r w:rsidRPr="00785C54" w:rsidDel="003613DB">
          <w:rPr>
            <w:szCs w:val="24"/>
          </w:rPr>
          <w:delText>"</w:delText>
        </w:r>
      </w:del>
      <w:ins w:id="3722"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23" w:author="Ilkka Rinne" w:date="2022-09-06T15:32:00Z">
        <w:r w:rsidRPr="00785C54" w:rsidDel="003613DB">
          <w:rPr>
            <w:szCs w:val="24"/>
          </w:rPr>
          <w:delText>"</w:delText>
        </w:r>
      </w:del>
      <w:ins w:id="3724" w:author="Ilkka Rinne" w:date="2022-09-06T15:32:00Z">
        <w:r w:rsidR="003613DB">
          <w:rPr>
            <w:szCs w:val="24"/>
          </w:rPr>
          <w:t>”</w:t>
        </w:r>
      </w:ins>
    </w:p>
    <w:p w14:paraId="6BBDD5E2"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25"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26" w:author="Ilkka Rinne" w:date="2022-09-06T15:32:00Z">
        <w:r w:rsidRPr="00785C54" w:rsidDel="003613DB">
          <w:rPr>
            <w:szCs w:val="24"/>
          </w:rPr>
          <w:delText>i)</w:delText>
        </w:r>
        <w:r w:rsidRPr="00785C54" w:rsidDel="003613DB">
          <w:rPr>
            <w:szCs w:val="24"/>
          </w:rPr>
          <w:tab/>
        </w:r>
      </w:del>
      <w:r w:rsidRPr="00785C54">
        <w:rPr>
          <w:szCs w:val="24"/>
        </w:rPr>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Corpsdetexte"/>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Sample, SpatialSample, MaterialSample and StatisticalSample in </w:t>
      </w:r>
      <w:ins w:id="3727"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28" w:author="Katharina Schleidt" w:date="2022-08-12T18:04:00Z">
        <w:r w:rsidRPr="00785C54" w:rsidDel="00E778A2">
          <w:rPr>
            <w:szCs w:val="24"/>
          </w:rPr>
          <w:delText>Edition 2</w:delText>
        </w:r>
      </w:del>
    </w:p>
    <w:p w14:paraId="5E24DDD7" w14:textId="51DD12E2" w:rsidR="005B5EAD" w:rsidRPr="00785C54" w:rsidRDefault="00E778A2" w:rsidP="00785C54">
      <w:pPr>
        <w:pStyle w:val="Corpsdetexte"/>
        <w:autoSpaceDE w:val="0"/>
        <w:autoSpaceDN w:val="0"/>
        <w:adjustRightInd w:val="0"/>
        <w:rPr>
          <w:szCs w:val="24"/>
        </w:rPr>
      </w:pPr>
      <w:ins w:id="3729"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30"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3731" w:author="Katharina Schleidt" w:date="2022-08-13T16:42:00Z">
        <w:r w:rsidRPr="00785C54" w:rsidDel="00022C0A">
          <w:rPr>
            <w:szCs w:val="24"/>
          </w:rPr>
          <w:delText xml:space="preserve">core </w:delText>
        </w:r>
      </w:del>
      <w:ins w:id="3732"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MaterialSample class.</w:t>
      </w:r>
    </w:p>
    <w:p w14:paraId="062DC7AA" w14:textId="77777777" w:rsidR="005B5EAD" w:rsidRPr="00785C54" w:rsidRDefault="005B5EAD" w:rsidP="00785C54">
      <w:pPr>
        <w:pStyle w:val="Corpsdetexte"/>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Corpsdetexte"/>
        <w:autoSpaceDE w:val="0"/>
        <w:autoSpaceDN w:val="0"/>
        <w:adjustRightInd w:val="0"/>
        <w:rPr>
          <w:szCs w:val="24"/>
        </w:rPr>
      </w:pPr>
      <w:del w:id="3733" w:author="Ilkka Rinne" w:date="2022-09-06T15:32:00Z">
        <w:r w:rsidRPr="00785C54" w:rsidDel="003613DB">
          <w:rPr>
            <w:szCs w:val="24"/>
          </w:rPr>
          <w:delText>"</w:delText>
        </w:r>
      </w:del>
      <w:ins w:id="3734" w:author="Ilkka Rinne" w:date="2022-09-06T15:32:00Z">
        <w:r w:rsidR="003613DB">
          <w:rPr>
            <w:szCs w:val="24"/>
          </w:rPr>
          <w:t>“</w:t>
        </w:r>
      </w:ins>
      <w:r w:rsidRPr="00785C54">
        <w:rPr>
          <w:szCs w:val="24"/>
        </w:rPr>
        <w:t>an object that is representative of a concept, real-world object or phenomenon.</w:t>
      </w:r>
      <w:del w:id="3735" w:author="Ilkka Rinne" w:date="2022-09-06T15:32:00Z">
        <w:r w:rsidRPr="00785C54" w:rsidDel="003613DB">
          <w:rPr>
            <w:szCs w:val="24"/>
          </w:rPr>
          <w:delText>"</w:delText>
        </w:r>
      </w:del>
      <w:ins w:id="3736" w:author="Ilkka Rinne" w:date="2022-09-06T15:32:00Z">
        <w:r w:rsidR="003613DB">
          <w:rPr>
            <w:szCs w:val="24"/>
          </w:rPr>
          <w:t>”</w:t>
        </w:r>
      </w:ins>
    </w:p>
    <w:p w14:paraId="430835C0"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Corpsdetexte"/>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37"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38" w:author="Ilkka Rinne" w:date="2022-09-06T15:32:00Z">
        <w:r w:rsidRPr="00785C54" w:rsidDel="003613DB">
          <w:rPr>
            <w:szCs w:val="24"/>
          </w:rPr>
          <w:delText>i)</w:delText>
        </w:r>
        <w:r w:rsidRPr="00785C54" w:rsidDel="003613DB">
          <w:rPr>
            <w:szCs w:val="24"/>
          </w:rPr>
          <w:tab/>
        </w:r>
      </w:del>
      <w:r w:rsidRPr="00785C54">
        <w:rPr>
          <w:szCs w:val="24"/>
        </w:rPr>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Corpsdetexte"/>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9" w:author="REID-JAMOND Alison" w:date="2022-04-04T08:33:00Z">
        <w:r>
          <w:rPr>
            <w:szCs w:val="24"/>
          </w:rPr>
          <w:t>1)</w:t>
        </w:r>
      </w:ins>
      <w:del w:id="3740"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41" w:author="REID-JAMOND Alison" w:date="2022-04-04T08:33:00Z">
        <w:r w:rsidRPr="00785C54" w:rsidDel="003E2160">
          <w:rPr>
            <w:szCs w:val="24"/>
          </w:rPr>
          <w:delText>o</w:delText>
        </w:r>
      </w:del>
      <w:ins w:id="3742"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3" w:author="REID-JAMOND Alison" w:date="2022-04-04T08:33:00Z">
        <w:r>
          <w:rPr>
            <w:szCs w:val="24"/>
          </w:rPr>
          <w:lastRenderedPageBreak/>
          <w:t>—</w:t>
        </w:r>
      </w:ins>
      <w:del w:id="3744"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5" w:author="REID-JAMOND Alison" w:date="2022-04-04T08:33:00Z">
        <w:r>
          <w:rPr>
            <w:szCs w:val="24"/>
          </w:rPr>
          <w:t>—</w:t>
        </w:r>
      </w:ins>
      <w:del w:id="3746"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7" w:author="REID-JAMOND Alison" w:date="2022-04-04T08:33:00Z">
        <w:r>
          <w:rPr>
            <w:szCs w:val="24"/>
          </w:rPr>
          <w:t>2)</w:t>
        </w:r>
      </w:ins>
      <w:del w:id="3748"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9" w:author="REID-JAMOND Alison" w:date="2022-04-04T08:33:00Z">
        <w:r>
          <w:rPr>
            <w:szCs w:val="24"/>
          </w:rPr>
          <w:t>—</w:t>
        </w:r>
      </w:ins>
      <w:del w:id="3750"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1"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2" w:author="REID-JAMOND Alison" w:date="2022-04-04T08:33:00Z">
        <w:r>
          <w:rPr>
            <w:szCs w:val="24"/>
          </w:rPr>
          <w:t>—</w:t>
        </w:r>
      </w:ins>
      <w:del w:id="3753"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4" w:author="REID-JAMOND Alison" w:date="2022-04-04T08:33:00Z">
        <w:r>
          <w:rPr>
            <w:szCs w:val="24"/>
          </w:rPr>
          <w:t>—</w:t>
        </w:r>
      </w:ins>
      <w:del w:id="3755"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6" w:author="REID-JAMOND Alison" w:date="2022-04-04T08:33:00Z">
        <w:r>
          <w:rPr>
            <w:szCs w:val="24"/>
          </w:rPr>
          <w:t>—</w:t>
        </w:r>
      </w:ins>
      <w:del w:id="3757"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Corpsdetexte"/>
        <w:autoSpaceDE w:val="0"/>
        <w:autoSpaceDN w:val="0"/>
        <w:adjustRightInd w:val="0"/>
        <w:rPr>
          <w:szCs w:val="24"/>
        </w:rPr>
      </w:pPr>
      <w:r w:rsidRPr="00785C54">
        <w:rPr>
          <w:szCs w:val="24"/>
        </w:rPr>
        <w:t xml:space="preserve">Note that in </w:t>
      </w:r>
      <w:ins w:id="375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59" w:author="Katharina Schleidt" w:date="2022-08-12T18:05:00Z">
        <w:r w:rsidRPr="00785C54" w:rsidDel="00E778A2">
          <w:rPr>
            <w:szCs w:val="24"/>
          </w:rPr>
          <w:delText>Edition 1</w:delText>
        </w:r>
      </w:del>
      <w:r w:rsidRPr="00785C54">
        <w:rPr>
          <w:szCs w:val="24"/>
        </w:rPr>
        <w:t xml:space="preserve"> the SF_Samp</w:t>
      </w:r>
      <w:ins w:id="3760"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3761" w:author="Ilkka Rinne" w:date="2022-09-06T15:32:00Z">
        <w:r w:rsidRPr="00785C54" w:rsidDel="003613DB">
          <w:rPr>
            <w:szCs w:val="24"/>
          </w:rPr>
          <w:delText>"</w:delText>
        </w:r>
      </w:del>
      <w:ins w:id="3762" w:author="Ilkka Rinne" w:date="2022-09-06T15:32:00Z">
        <w:r w:rsidR="003613DB">
          <w:rPr>
            <w:szCs w:val="24"/>
          </w:rPr>
          <w:t>“</w:t>
        </w:r>
      </w:ins>
      <w:r w:rsidRPr="00785C54">
        <w:rPr>
          <w:szCs w:val="24"/>
        </w:rPr>
        <w:t>station</w:t>
      </w:r>
      <w:del w:id="3763" w:author="Ilkka Rinne" w:date="2022-09-06T15:32:00Z">
        <w:r w:rsidRPr="00785C54" w:rsidDel="003613DB">
          <w:rPr>
            <w:szCs w:val="24"/>
          </w:rPr>
          <w:delText>"</w:delText>
        </w:r>
      </w:del>
      <w:ins w:id="3764" w:author="Ilkka Rinne" w:date="2022-09-06T15:32:00Z">
        <w:r w:rsidR="003613DB">
          <w:rPr>
            <w:szCs w:val="24"/>
          </w:rPr>
          <w:t>”</w:t>
        </w:r>
      </w:ins>
      <w:r w:rsidRPr="00785C54">
        <w:rPr>
          <w:szCs w:val="24"/>
        </w:rPr>
        <w:t>:</w:t>
      </w:r>
    </w:p>
    <w:p w14:paraId="3BB8D0B0" w14:textId="4EA0E4C6" w:rsidR="005B5EAD" w:rsidRPr="00785C54" w:rsidRDefault="005B5EAD" w:rsidP="00785C54">
      <w:pPr>
        <w:pStyle w:val="Corpsdetexte"/>
        <w:autoSpaceDE w:val="0"/>
        <w:autoSpaceDN w:val="0"/>
        <w:adjustRightInd w:val="0"/>
        <w:rPr>
          <w:szCs w:val="24"/>
        </w:rPr>
      </w:pPr>
      <w:del w:id="3765" w:author="Ilkka Rinne" w:date="2022-09-06T15:32:00Z">
        <w:r w:rsidRPr="00785C54" w:rsidDel="003613DB">
          <w:rPr>
            <w:szCs w:val="24"/>
          </w:rPr>
          <w:delText>"</w:delText>
        </w:r>
      </w:del>
      <w:ins w:id="3766" w:author="Ilkka Rinne" w:date="2022-09-06T15:32:00Z">
        <w:r w:rsidR="003613DB">
          <w:rPr>
            <w:szCs w:val="24"/>
          </w:rPr>
          <w:t>“</w:t>
        </w:r>
      </w:ins>
      <w:r w:rsidRPr="00785C54">
        <w:rPr>
          <w:szCs w:val="24"/>
        </w:rPr>
        <w:t>A common mode of sampling is at a point. In environmental measurements and monitoring the term Station is often used.</w:t>
      </w:r>
      <w:del w:id="3767" w:author="Ilkka Rinne" w:date="2022-09-06T15:32:00Z">
        <w:r w:rsidRPr="00785C54" w:rsidDel="003613DB">
          <w:rPr>
            <w:szCs w:val="24"/>
          </w:rPr>
          <w:delText>"</w:delText>
        </w:r>
      </w:del>
      <w:ins w:id="3768" w:author="Ilkka Rinne" w:date="2022-09-06T15:32:00Z">
        <w:r w:rsidR="003613DB">
          <w:rPr>
            <w:szCs w:val="24"/>
          </w:rPr>
          <w:t>”</w:t>
        </w:r>
      </w:ins>
    </w:p>
    <w:p w14:paraId="3C2AC176" w14:textId="77777777" w:rsidR="005B5EAD" w:rsidRPr="00785C54" w:rsidRDefault="005B5EAD" w:rsidP="00785C54">
      <w:pPr>
        <w:pStyle w:val="Corpsdetexte"/>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Corpsdetexte"/>
        <w:autoSpaceDE w:val="0"/>
        <w:autoSpaceDN w:val="0"/>
        <w:adjustRightInd w:val="0"/>
        <w:rPr>
          <w:szCs w:val="24"/>
        </w:rPr>
      </w:pPr>
      <w:del w:id="3769" w:author="Ilkka Rinne" w:date="2022-09-06T15:32:00Z">
        <w:r w:rsidRPr="00785C54" w:rsidDel="003613DB">
          <w:rPr>
            <w:szCs w:val="24"/>
          </w:rPr>
          <w:delText>"</w:delText>
        </w:r>
      </w:del>
      <w:ins w:id="3770"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3771" w:author="Ilkka Rinne" w:date="2022-09-06T15:32:00Z">
        <w:r w:rsidRPr="00785C54" w:rsidDel="003613DB">
          <w:rPr>
            <w:szCs w:val="24"/>
          </w:rPr>
          <w:delText>"</w:delText>
        </w:r>
      </w:del>
      <w:ins w:id="3772" w:author="Ilkka Rinne" w:date="2022-09-06T15:32:00Z">
        <w:r w:rsidR="003613DB">
          <w:rPr>
            <w:szCs w:val="24"/>
          </w:rPr>
          <w:t>”</w:t>
        </w:r>
      </w:ins>
    </w:p>
    <w:p w14:paraId="4855FB42" w14:textId="558E7ED2" w:rsidR="005B5EAD" w:rsidRPr="00785C54" w:rsidRDefault="005B5EAD" w:rsidP="00785C54">
      <w:pPr>
        <w:pStyle w:val="Corpsdetexte"/>
        <w:autoSpaceDE w:val="0"/>
        <w:autoSpaceDN w:val="0"/>
        <w:adjustRightInd w:val="0"/>
        <w:rPr>
          <w:szCs w:val="24"/>
        </w:rPr>
      </w:pPr>
      <w:r w:rsidRPr="00785C54">
        <w:rPr>
          <w:szCs w:val="24"/>
        </w:rPr>
        <w:t xml:space="preserve">The Sample (or SpatialSample) concept of the </w:t>
      </w:r>
      <w:ins w:id="377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4" w:author="Katharina Schleidt" w:date="2022-08-12T18:05:00Z">
        <w:r w:rsidRPr="00785C54" w:rsidDel="00E778A2">
          <w:rPr>
            <w:szCs w:val="24"/>
          </w:rPr>
          <w:delText xml:space="preserve">Edition 2 </w:delText>
        </w:r>
      </w:del>
      <w:r w:rsidRPr="00785C54">
        <w:rPr>
          <w:szCs w:val="24"/>
        </w:rPr>
        <w:t>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Corpsdetexte"/>
        <w:autoSpaceDE w:val="0"/>
        <w:autoSpaceDN w:val="0"/>
        <w:adjustRightInd w:val="0"/>
        <w:rPr>
          <w:szCs w:val="24"/>
        </w:rPr>
      </w:pPr>
      <w:r w:rsidRPr="00785C54">
        <w:rPr>
          <w:szCs w:val="24"/>
        </w:rPr>
        <w:t xml:space="preserve">An instance of SF_SamplingFeature class of </w:t>
      </w:r>
      <w:ins w:id="377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6"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377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8" w:author="Katharina Schleidt" w:date="2022-08-12T18:05:00Z">
        <w:r w:rsidRPr="00785C54" w:rsidDel="00E778A2">
          <w:rPr>
            <w:szCs w:val="24"/>
          </w:rPr>
          <w:delText>edition 2</w:delText>
        </w:r>
      </w:del>
      <w:r w:rsidRPr="00785C54">
        <w:rPr>
          <w:szCs w:val="24"/>
        </w:rPr>
        <w:t xml:space="preserve"> Basic Samples package to </w:t>
      </w:r>
      <w:ins w:id="377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0"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8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2"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83"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4"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85" w:author="Katharina Schleidt" w:date="2022-08-12T18:06:00Z">
              <w:r w:rsidRPr="00E778A2">
                <w:rPr>
                  <w:rStyle w:val="stdpublisher"/>
                  <w:b/>
                  <w:bCs/>
                  <w:szCs w:val="24"/>
                  <w:shd w:val="clear" w:color="auto" w:fill="auto"/>
                  <w:rPrChange w:id="3786" w:author="Katharina Schleidt" w:date="2022-08-12T18:06:00Z">
                    <w:rPr>
                      <w:rStyle w:val="stdpublisher"/>
                      <w:szCs w:val="24"/>
                      <w:shd w:val="clear" w:color="auto" w:fill="auto"/>
                    </w:rPr>
                  </w:rPrChange>
                </w:rPr>
                <w:t>ISO</w:t>
              </w:r>
              <w:r w:rsidRPr="00E778A2">
                <w:rPr>
                  <w:b/>
                  <w:bCs/>
                  <w:szCs w:val="24"/>
                  <w:rPrChange w:id="3787" w:author="Katharina Schleidt" w:date="2022-08-12T18:06:00Z">
                    <w:rPr>
                      <w:szCs w:val="24"/>
                    </w:rPr>
                  </w:rPrChange>
                </w:rPr>
                <w:t> </w:t>
              </w:r>
              <w:r w:rsidRPr="00E778A2">
                <w:rPr>
                  <w:rStyle w:val="stddocNumber"/>
                  <w:b/>
                  <w:bCs/>
                  <w:szCs w:val="24"/>
                  <w:shd w:val="clear" w:color="auto" w:fill="auto"/>
                  <w:rPrChange w:id="3788"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89"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90" w:author="Katharina Schleidt" w:date="2022-08-12T18:06:00Z">
              <w:r w:rsidRPr="00E778A2">
                <w:rPr>
                  <w:rStyle w:val="stdpublisher"/>
                  <w:b/>
                  <w:bCs/>
                  <w:szCs w:val="24"/>
                  <w:shd w:val="clear" w:color="auto" w:fill="auto"/>
                  <w:rPrChange w:id="3791" w:author="Katharina Schleidt" w:date="2022-08-12T18:06:00Z">
                    <w:rPr>
                      <w:rStyle w:val="stdpublisher"/>
                      <w:szCs w:val="24"/>
                      <w:shd w:val="clear" w:color="auto" w:fill="auto"/>
                    </w:rPr>
                  </w:rPrChange>
                </w:rPr>
                <w:t>ISO</w:t>
              </w:r>
              <w:r w:rsidRPr="00E778A2">
                <w:rPr>
                  <w:b/>
                  <w:bCs/>
                  <w:szCs w:val="24"/>
                  <w:rPrChange w:id="3792" w:author="Katharina Schleidt" w:date="2022-08-12T18:06:00Z">
                    <w:rPr>
                      <w:szCs w:val="24"/>
                    </w:rPr>
                  </w:rPrChange>
                </w:rPr>
                <w:t> </w:t>
              </w:r>
              <w:r w:rsidRPr="00E778A2">
                <w:rPr>
                  <w:rStyle w:val="stddocNumber"/>
                  <w:b/>
                  <w:bCs/>
                  <w:szCs w:val="24"/>
                  <w:shd w:val="clear" w:color="auto" w:fill="auto"/>
                  <w:rPrChange w:id="3793" w:author="Katharina Schleidt" w:date="2022-08-12T18:06:00Z">
                    <w:rPr>
                      <w:rStyle w:val="stddocNumber"/>
                      <w:szCs w:val="24"/>
                      <w:shd w:val="clear" w:color="auto" w:fill="auto"/>
                    </w:rPr>
                  </w:rPrChange>
                </w:rPr>
                <w:t>19156:2011</w:t>
              </w:r>
            </w:ins>
            <w:del w:id="3794"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Corpsdetexte"/>
        <w:autoSpaceDE w:val="0"/>
        <w:autoSpaceDN w:val="0"/>
        <w:adjustRightInd w:val="0"/>
        <w:rPr>
          <w:szCs w:val="24"/>
        </w:rPr>
      </w:pPr>
      <w:r w:rsidRPr="00785C54">
        <w:rPr>
          <w:szCs w:val="24"/>
        </w:rPr>
        <w:t xml:space="preserve">An instance of SF_SpatialSamplingFeature class of </w:t>
      </w:r>
      <w:ins w:id="379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6"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3797"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8"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799" w:author="Ilkka Rinne" w:date="2022-09-06T15:32:00Z">
        <w:r w:rsidRPr="00785C54" w:rsidDel="003613DB">
          <w:rPr>
            <w:szCs w:val="24"/>
          </w:rPr>
          <w:delText>"</w:delText>
        </w:r>
      </w:del>
      <w:ins w:id="3800" w:author="Ilkka Rinne" w:date="2022-09-06T15:32:00Z">
        <w:r w:rsidR="003613DB">
          <w:rPr>
            <w:szCs w:val="24"/>
          </w:rPr>
          <w:t>“</w:t>
        </w:r>
      </w:ins>
      <w:r w:rsidRPr="00785C54">
        <w:rPr>
          <w:szCs w:val="24"/>
        </w:rPr>
        <w:t>Hard-typing vs. soft typing and codelist use</w:t>
      </w:r>
      <w:del w:id="3801" w:author="Ilkka Rinne" w:date="2022-09-06T15:32:00Z">
        <w:r w:rsidRPr="00785C54" w:rsidDel="003613DB">
          <w:rPr>
            <w:szCs w:val="24"/>
          </w:rPr>
          <w:delText>"</w:delText>
        </w:r>
      </w:del>
      <w:ins w:id="3802"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380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4"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80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6"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380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8"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09"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0"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811" w:author="Katharina Schleidt" w:date="2022-08-12T18:07:00Z">
              <w:r w:rsidRPr="00E778A2">
                <w:rPr>
                  <w:rStyle w:val="stdpublisher"/>
                  <w:b/>
                  <w:bCs/>
                  <w:szCs w:val="24"/>
                  <w:shd w:val="clear" w:color="auto" w:fill="auto"/>
                  <w:rPrChange w:id="3812" w:author="Katharina Schleidt" w:date="2022-08-12T18:07:00Z">
                    <w:rPr>
                      <w:rStyle w:val="stdpublisher"/>
                      <w:szCs w:val="24"/>
                      <w:shd w:val="clear" w:color="auto" w:fill="auto"/>
                    </w:rPr>
                  </w:rPrChange>
                </w:rPr>
                <w:t>ISO</w:t>
              </w:r>
              <w:r w:rsidRPr="00E778A2">
                <w:rPr>
                  <w:b/>
                  <w:bCs/>
                  <w:szCs w:val="24"/>
                  <w:rPrChange w:id="3813" w:author="Katharina Schleidt" w:date="2022-08-12T18:07:00Z">
                    <w:rPr>
                      <w:szCs w:val="24"/>
                    </w:rPr>
                  </w:rPrChange>
                </w:rPr>
                <w:t> </w:t>
              </w:r>
              <w:r w:rsidRPr="00E778A2">
                <w:rPr>
                  <w:rStyle w:val="stddocNumber"/>
                  <w:b/>
                  <w:bCs/>
                  <w:szCs w:val="24"/>
                  <w:shd w:val="clear" w:color="auto" w:fill="auto"/>
                  <w:rPrChange w:id="3814" w:author="Katharina Schleidt" w:date="2022-08-12T18:07:00Z">
                    <w:rPr>
                      <w:rStyle w:val="stddocNumber"/>
                      <w:szCs w:val="24"/>
                      <w:shd w:val="clear" w:color="auto" w:fill="auto"/>
                    </w:rPr>
                  </w:rPrChange>
                </w:rPr>
                <w:t>19156:2022</w:t>
              </w:r>
            </w:ins>
            <w:del w:id="3815"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816" w:author="Katharina Schleidt" w:date="2022-08-12T18:07:00Z">
              <w:r w:rsidRPr="00E778A2">
                <w:rPr>
                  <w:rStyle w:val="stdpublisher"/>
                  <w:b/>
                  <w:bCs/>
                  <w:szCs w:val="24"/>
                  <w:shd w:val="clear" w:color="auto" w:fill="auto"/>
                  <w:rPrChange w:id="3817" w:author="Katharina Schleidt" w:date="2022-08-12T18:08:00Z">
                    <w:rPr>
                      <w:rStyle w:val="stdpublisher"/>
                      <w:szCs w:val="24"/>
                      <w:shd w:val="clear" w:color="auto" w:fill="auto"/>
                    </w:rPr>
                  </w:rPrChange>
                </w:rPr>
                <w:t>ISO</w:t>
              </w:r>
              <w:r w:rsidRPr="00E778A2">
                <w:rPr>
                  <w:b/>
                  <w:bCs/>
                  <w:szCs w:val="24"/>
                  <w:rPrChange w:id="3818" w:author="Katharina Schleidt" w:date="2022-08-12T18:08:00Z">
                    <w:rPr>
                      <w:szCs w:val="24"/>
                    </w:rPr>
                  </w:rPrChange>
                </w:rPr>
                <w:t> </w:t>
              </w:r>
              <w:r w:rsidRPr="00E778A2">
                <w:rPr>
                  <w:rStyle w:val="stddocNumber"/>
                  <w:b/>
                  <w:bCs/>
                  <w:szCs w:val="24"/>
                  <w:shd w:val="clear" w:color="auto" w:fill="auto"/>
                  <w:rPrChange w:id="3819" w:author="Katharina Schleidt" w:date="2022-08-12T18:08:00Z">
                    <w:rPr>
                      <w:rStyle w:val="stddocNumber"/>
                      <w:szCs w:val="24"/>
                      <w:shd w:val="clear" w:color="auto" w:fill="auto"/>
                    </w:rPr>
                  </w:rPrChange>
                </w:rPr>
                <w:t>19156:2011</w:t>
              </w:r>
            </w:ins>
            <w:del w:id="3820"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Corpsdetexte"/>
        <w:autoSpaceDE w:val="0"/>
        <w:autoSpaceDN w:val="0"/>
        <w:adjustRightInd w:val="0"/>
        <w:rPr>
          <w:szCs w:val="24"/>
        </w:rPr>
      </w:pPr>
      <w:r w:rsidRPr="00785C54">
        <w:rPr>
          <w:szCs w:val="24"/>
        </w:rPr>
        <w:lastRenderedPageBreak/>
        <w:t xml:space="preserve">An instance of SF_Specimen class of </w:t>
      </w:r>
      <w:ins w:id="3821"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22"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3823" w:author="Katharina Schleidt" w:date="2022-08-13T16:42:00Z">
        <w:r w:rsidRPr="00785C54" w:rsidDel="00022C0A">
          <w:rPr>
            <w:szCs w:val="24"/>
          </w:rPr>
          <w:delText xml:space="preserve">core </w:delText>
        </w:r>
      </w:del>
      <w:ins w:id="3824"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382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26" w:author="Katharina Schleidt" w:date="2022-08-12T18:08:00Z">
        <w:r w:rsidRPr="00785C54" w:rsidDel="00E778A2">
          <w:rPr>
            <w:szCs w:val="24"/>
          </w:rPr>
          <w:delText>edition 2</w:delText>
        </w:r>
      </w:del>
      <w:r w:rsidRPr="00785C54">
        <w:rPr>
          <w:szCs w:val="24"/>
        </w:rPr>
        <w:t xml:space="preserve"> Basic Samples package to </w:t>
      </w:r>
      <w:ins w:id="3827"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28"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382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3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31" w:author="Katharina Schleidt" w:date="2022-08-12T18:08:00Z">
        <w:r w:rsidR="00E778A2" w:rsidRPr="00E778A2">
          <w:rPr>
            <w:szCs w:val="24"/>
          </w:rPr>
          <w:t>ISO 19156:2011</w:t>
        </w:r>
      </w:ins>
      <w:del w:id="3832"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33" w:author="Katharina Schleidt" w:date="2022-08-12T18:08:00Z">
              <w:r w:rsidRPr="00E778A2">
                <w:rPr>
                  <w:b/>
                  <w:szCs w:val="24"/>
                </w:rPr>
                <w:t>ISO 19156:20</w:t>
              </w:r>
              <w:r>
                <w:rPr>
                  <w:b/>
                  <w:szCs w:val="24"/>
                </w:rPr>
                <w:t>22</w:t>
              </w:r>
            </w:ins>
            <w:del w:id="3834"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35" w:author="Katharina Schleidt" w:date="2022-08-12T18:08:00Z">
              <w:r w:rsidRPr="00E778A2">
                <w:rPr>
                  <w:b/>
                  <w:szCs w:val="24"/>
                </w:rPr>
                <w:t>ISO 19156:2011</w:t>
              </w:r>
            </w:ins>
            <w:del w:id="3836"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lastRenderedPageBreak/>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3837" w:author="Katharina Schleidt" w:date="2022-08-12T18:09:00Z">
        <w:r w:rsidR="00E778A2" w:rsidRPr="00E778A2">
          <w:rPr>
            <w:szCs w:val="24"/>
          </w:rPr>
          <w:t>ISO 19156:2011</w:t>
        </w:r>
      </w:ins>
      <w:del w:id="3838"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39" w:author="Katharina Schleidt" w:date="2022-08-12T18:09:00Z">
        <w:r w:rsidR="00E778A2" w:rsidRPr="00E778A2">
          <w:rPr>
            <w:szCs w:val="24"/>
          </w:rPr>
          <w:t>ISO 19156:20</w:t>
        </w:r>
        <w:r w:rsidR="00E778A2">
          <w:rPr>
            <w:szCs w:val="24"/>
          </w:rPr>
          <w:t>22</w:t>
        </w:r>
      </w:ins>
      <w:del w:id="3840"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Corpsdetexte"/>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Corpsdetexte"/>
        <w:autoSpaceDE w:val="0"/>
        <w:autoSpaceDN w:val="0"/>
        <w:adjustRightInd w:val="0"/>
        <w:rPr>
          <w:szCs w:val="24"/>
        </w:rPr>
      </w:pPr>
      <w:ins w:id="3841" w:author="Katharina Schleidt" w:date="2022-08-12T18:09:00Z">
        <w:r w:rsidRPr="00E778A2">
          <w:rPr>
            <w:szCs w:val="24"/>
          </w:rPr>
          <w:t>ISO 19156:2011</w:t>
        </w:r>
      </w:ins>
      <w:del w:id="3842"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3843" w:author="Katharina Schleidt" w:date="2022-08-12T18:09:00Z">
        <w:r w:rsidRPr="00E778A2">
          <w:rPr>
            <w:szCs w:val="24"/>
          </w:rPr>
          <w:t>ISO 19156:20</w:t>
        </w:r>
        <w:r>
          <w:rPr>
            <w:szCs w:val="24"/>
          </w:rPr>
          <w:t>22</w:t>
        </w:r>
      </w:ins>
      <w:del w:id="3844"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Corpsdetexte"/>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3845" w:author="Katharina Schleidt" w:date="2022-08-12T18:09:00Z">
        <w:r w:rsidR="00E778A2" w:rsidRPr="00E778A2">
          <w:rPr>
            <w:szCs w:val="24"/>
          </w:rPr>
          <w:t>ISO 19156:20</w:t>
        </w:r>
        <w:r w:rsidR="00E778A2">
          <w:rPr>
            <w:szCs w:val="24"/>
          </w:rPr>
          <w:t>22</w:t>
        </w:r>
      </w:ins>
      <w:del w:id="3846" w:author="Katharina Schleidt" w:date="2022-08-12T18:09:00Z">
        <w:r w:rsidRPr="00785C54" w:rsidDel="00E778A2">
          <w:rPr>
            <w:szCs w:val="24"/>
          </w:rPr>
          <w:delText>edition 2</w:delText>
        </w:r>
      </w:del>
      <w:r w:rsidRPr="00785C54">
        <w:rPr>
          <w:szCs w:val="24"/>
        </w:rPr>
        <w:t xml:space="preserve"> Basic Samples package to </w:t>
      </w:r>
      <w:ins w:id="3847" w:author="Katharina Schleidt" w:date="2022-08-12T18:09:00Z">
        <w:r w:rsidR="00E778A2" w:rsidRPr="00E778A2">
          <w:rPr>
            <w:szCs w:val="24"/>
          </w:rPr>
          <w:t>ISO 19156:2011</w:t>
        </w:r>
      </w:ins>
      <w:del w:id="3848"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C.5 — SampleCollection mapping from </w:t>
      </w:r>
      <w:ins w:id="384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5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51" w:author="Katharina Schleidt" w:date="2022-08-12T18:10:00Z">
        <w:r w:rsidR="00E778A2" w:rsidRPr="00E778A2">
          <w:rPr>
            <w:szCs w:val="24"/>
          </w:rPr>
          <w:t>ISO 19156:2011</w:t>
        </w:r>
      </w:ins>
      <w:del w:id="3852"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53" w:author="Katharina Schleidt" w:date="2022-08-12T18:10:00Z">
              <w:r w:rsidRPr="00E778A2">
                <w:rPr>
                  <w:b/>
                  <w:szCs w:val="24"/>
                </w:rPr>
                <w:t>ISO 19156:20</w:t>
              </w:r>
              <w:r>
                <w:rPr>
                  <w:b/>
                  <w:szCs w:val="24"/>
                </w:rPr>
                <w:t>22</w:t>
              </w:r>
            </w:ins>
            <w:del w:id="3854"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55" w:author="Katharina Schleidt" w:date="2022-08-12T18:10:00Z">
              <w:r w:rsidRPr="00E778A2">
                <w:rPr>
                  <w:b/>
                  <w:szCs w:val="24"/>
                </w:rPr>
                <w:t>ISO 19156:2011</w:t>
              </w:r>
            </w:ins>
            <w:del w:id="3856"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Corpsdetexte"/>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3857" w:author="Katharina Schleidt" w:date="2022-08-12T18:10:00Z">
        <w:r w:rsidR="00E778A2" w:rsidRPr="00E778A2">
          <w:rPr>
            <w:rStyle w:val="stdpublisher"/>
            <w:szCs w:val="24"/>
            <w:shd w:val="clear" w:color="auto" w:fill="auto"/>
          </w:rPr>
          <w:t>ISO 19156:2011</w:t>
        </w:r>
      </w:ins>
      <w:del w:id="3858"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59" w:author="Katharina Schleidt" w:date="2022-08-12T18:10:00Z">
        <w:r w:rsidR="00E778A2" w:rsidRPr="00E778A2">
          <w:rPr>
            <w:szCs w:val="24"/>
          </w:rPr>
          <w:t>ISO 19156:20</w:t>
        </w:r>
        <w:r w:rsidR="00E778A2">
          <w:rPr>
            <w:szCs w:val="24"/>
          </w:rPr>
          <w:t>22</w:t>
        </w:r>
      </w:ins>
      <w:del w:id="3860"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Corpsdetexte"/>
      </w:pPr>
      <w:r w:rsidRPr="00785C54">
        <w:br w:type="page"/>
      </w:r>
    </w:p>
    <w:p w14:paraId="08322F51" w14:textId="67DB0754" w:rsidR="005B5EAD" w:rsidRPr="00785C54" w:rsidRDefault="005B5EAD" w:rsidP="00785C54">
      <w:pPr>
        <w:pStyle w:val="Corpsdetexte"/>
        <w:autoSpaceDE w:val="0"/>
        <w:autoSpaceDN w:val="0"/>
        <w:adjustRightInd w:val="0"/>
        <w:rPr>
          <w:szCs w:val="24"/>
        </w:rPr>
      </w:pPr>
      <w:r w:rsidRPr="00785C54">
        <w:rPr>
          <w:szCs w:val="24"/>
        </w:rPr>
        <w:lastRenderedPageBreak/>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3861"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62" w:author="Ilkka Rinne" w:date="2022-09-06T15:37:00Z"/>
          <w:szCs w:val="24"/>
        </w:rPr>
      </w:pPr>
      <w:del w:id="3863"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64"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1">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65"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66" w:author="Ilkka Rinne" w:date="2022-09-06T15:37:00Z">
        <w:r>
          <w:lastRenderedPageBreak/>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Corpsdetexte"/>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67" w:author="Ilkka Rinne" w:date="2022-09-06T15:32:00Z"/>
          <w:szCs w:val="24"/>
        </w:rPr>
      </w:pPr>
      <w:del w:id="3868"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69"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70"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71" w:author="Ilkka Rinne" w:date="2022-09-06T15:32:00Z">
        <w:r>
          <w:t>NOTE</w:t>
        </w:r>
        <w:r>
          <w:tab/>
        </w:r>
      </w:ins>
      <w:ins w:id="3872" w:author="Ilkka Rinne" w:date="2022-09-06T15:33:00Z">
        <w:r>
          <w:t xml:space="preserve">No values or vocabulary </w:t>
        </w:r>
      </w:ins>
      <w:ins w:id="3873" w:author="Ilkka Rinne" w:date="2022-09-06T15:35:00Z">
        <w:r>
          <w:t xml:space="preserve">are </w:t>
        </w:r>
      </w:ins>
      <w:ins w:id="3874" w:author="Ilkka Rinne" w:date="2022-09-06T15:33:00Z">
        <w:r>
          <w:t>provided for SamplerClassification</w:t>
        </w:r>
      </w:ins>
      <w:ins w:id="3875" w:author="Ilkka Rinne" w:date="2022-09-06T15:35:00Z">
        <w:r>
          <w:t xml:space="preserve"> in this document.</w:t>
        </w:r>
      </w:ins>
      <w:ins w:id="3876" w:author="Ilkka Rinne" w:date="2022-09-06T15:33:00Z">
        <w:r>
          <w:t xml:space="preserve"> </w:t>
        </w:r>
      </w:ins>
      <w:ins w:id="3877" w:author="Ilkka Rinne" w:date="2022-09-06T15:35:00Z">
        <w:r>
          <w:t>C</w:t>
        </w:r>
      </w:ins>
      <w:ins w:id="3878" w:author="Ilkka Rinne" w:date="2022-09-06T15:33:00Z">
        <w:r>
          <w:t>lass provided h</w:t>
        </w:r>
      </w:ins>
      <w:ins w:id="3879" w:author="Ilkka Rinne" w:date="2022-09-06T15:34:00Z">
        <w:r>
          <w:t>e</w:t>
        </w:r>
      </w:ins>
      <w:ins w:id="3880" w:author="Ilkka Rinne" w:date="2022-09-06T15:33:00Z">
        <w:r>
          <w:t xml:space="preserve">re only as an example of </w:t>
        </w:r>
      </w:ins>
      <w:ins w:id="3881" w:author="Ilkka Rinne" w:date="2022-09-06T15:34:00Z">
        <w:r>
          <w:t>t</w:t>
        </w:r>
      </w:ins>
      <w:ins w:id="3882" w:author="Ilkka Rinne" w:date="2022-09-06T15:35:00Z">
        <w:r>
          <w:t>he</w:t>
        </w:r>
      </w:ins>
      <w:ins w:id="3883" w:author="Ilkka Rinne" w:date="2022-09-06T15:34:00Z">
        <w:r>
          <w:t xml:space="preserve"> codelist extension mechanism</w:t>
        </w:r>
      </w:ins>
      <w:ins w:id="3884" w:author="Ilkka Rinne" w:date="2022-09-06T15:35:00Z">
        <w:r>
          <w:t xml:space="preserve"> </w:t>
        </w:r>
      </w:ins>
      <w:ins w:id="3885" w:author="Ilkka Rinne" w:date="2022-09-06T15:36:00Z">
        <w:r>
          <w:t xml:space="preserve">for application domain </w:t>
        </w:r>
      </w:ins>
      <w:ins w:id="3886" w:author="Ilkka Rinne" w:date="2022-09-06T15:37:00Z">
        <w:r>
          <w:t xml:space="preserve">specific </w:t>
        </w:r>
      </w:ins>
      <w:ins w:id="3887" w:author="Ilkka Rinne" w:date="2022-09-06T15:36:00Z">
        <w:r>
          <w:t>implementatio</w:t>
        </w:r>
      </w:ins>
      <w:ins w:id="3888" w:author="Ilkka Rinne" w:date="2022-09-06T15:37:00Z">
        <w:r>
          <w:t>ns</w:t>
        </w:r>
      </w:ins>
      <w:ins w:id="3889"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Corpsdetexte"/>
        <w:autoSpaceDE w:val="0"/>
        <w:autoSpaceDN w:val="0"/>
        <w:adjustRightInd w:val="0"/>
        <w:rPr>
          <w:szCs w:val="24"/>
        </w:rPr>
      </w:pPr>
      <w:r w:rsidRPr="00785C54">
        <w:rPr>
          <w:szCs w:val="24"/>
        </w:rPr>
        <w:t>Instances of the specialized Observation types of 19156:2011 can be migrated into instances of the 19156:202</w:t>
      </w:r>
      <w:ins w:id="3890" w:author="REID-JAMOND Alison" w:date="2022-04-04T08:37:00Z">
        <w:r w:rsidR="003E2160">
          <w:rPr>
            <w:szCs w:val="24"/>
          </w:rPr>
          <w:t>2</w:t>
        </w:r>
      </w:ins>
      <w:del w:id="3891"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Corpsdetexte"/>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92" w:author="REID-JAMOND Alison" w:date="2022-04-04T08:37:00Z">
        <w:r w:rsidR="003E2160">
          <w:rPr>
            <w:rStyle w:val="stdyear"/>
            <w:szCs w:val="24"/>
            <w:shd w:val="clear" w:color="auto" w:fill="auto"/>
          </w:rPr>
          <w:t>2</w:t>
        </w:r>
      </w:ins>
      <w:del w:id="3893"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Corpsdetexte"/>
        <w:autoSpaceDE w:val="0"/>
        <w:autoSpaceDN w:val="0"/>
        <w:adjustRightInd w:val="0"/>
        <w:rPr>
          <w:szCs w:val="24"/>
        </w:rPr>
      </w:pPr>
      <w:r w:rsidRPr="00785C54">
        <w:rPr>
          <w:szCs w:val="24"/>
        </w:rPr>
        <w:t xml:space="preserve">In </w:t>
      </w:r>
      <w:ins w:id="3894" w:author="Katharina Schleidt" w:date="2022-08-12T18:11:00Z">
        <w:r w:rsidR="006C4FD2" w:rsidRPr="006C4FD2">
          <w:rPr>
            <w:szCs w:val="24"/>
          </w:rPr>
          <w:t>ISO 19156:2011</w:t>
        </w:r>
      </w:ins>
      <w:del w:id="3895"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3896"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897" w:author="REID-JAMOND Alison" w:date="2022-04-04T08:37:00Z">
        <w:r w:rsidR="003E2160">
          <w:rPr>
            <w:rStyle w:val="stddocNumber"/>
            <w:szCs w:val="24"/>
            <w:shd w:val="clear" w:color="auto" w:fill="auto"/>
          </w:rPr>
          <w:t>:20</w:t>
        </w:r>
        <w:del w:id="3898" w:author="Katharina Schleidt" w:date="2022-08-12T18:11:00Z">
          <w:r w:rsidR="003E2160" w:rsidDel="006C4FD2">
            <w:rPr>
              <w:rStyle w:val="stddocNumber"/>
              <w:szCs w:val="24"/>
              <w:shd w:val="clear" w:color="auto" w:fill="auto"/>
            </w:rPr>
            <w:delText>11</w:delText>
          </w:r>
        </w:del>
      </w:ins>
      <w:ins w:id="3899" w:author="Katharina Schleidt" w:date="2022-08-12T18:11:00Z">
        <w:r w:rsidR="006C4FD2">
          <w:rPr>
            <w:rStyle w:val="stddocNumber"/>
            <w:szCs w:val="24"/>
            <w:shd w:val="clear" w:color="auto" w:fill="auto"/>
          </w:rPr>
          <w:t>22</w:t>
        </w:r>
      </w:ins>
      <w:del w:id="3900"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 xml:space="preserve">Abstract Observation </w:t>
      </w:r>
      <w:del w:id="3901" w:author="Katharina Schleidt" w:date="2022-08-13T16:40:00Z">
        <w:r w:rsidRPr="00785C54" w:rsidDel="00022C0A">
          <w:rPr>
            <w:szCs w:val="24"/>
          </w:rPr>
          <w:delText xml:space="preserve">core </w:delText>
        </w:r>
      </w:del>
      <w:ins w:id="3902"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6AB6A2E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AbstractObservingProcedure;</w:t>
      </w:r>
    </w:p>
    <w:p w14:paraId="7B940F9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AbstractObservableProperty;</w:t>
      </w:r>
    </w:p>
    <w:p w14:paraId="7A272357"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AbstractObserver;</w:t>
      </w:r>
    </w:p>
    <w:p w14:paraId="4A83BAD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AbstractDeployment;</w:t>
      </w:r>
    </w:p>
    <w:p w14:paraId="3AA2A14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AbstractHost.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ObservationCollection.</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903" w:author="Katharina Schleidt" w:date="2022-08-13T16:40:00Z">
        <w:r w:rsidRPr="00785C54" w:rsidDel="00022C0A">
          <w:rPr>
            <w:szCs w:val="24"/>
          </w:rPr>
          <w:delText xml:space="preserve">core </w:delText>
        </w:r>
      </w:del>
      <w:ins w:id="3904"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AbstractPreparationStep;</w:t>
      </w:r>
    </w:p>
    <w:p w14:paraId="29C3416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Corpsdetexte"/>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905"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906"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907" w:author="Katharina Schleidt" w:date="2022-08-12T18:11:00Z">
        <w:r w:rsidR="006C4FD2" w:rsidRPr="006C4FD2">
          <w:rPr>
            <w:szCs w:val="24"/>
          </w:rPr>
          <w:t>ISO 19156:2011</w:t>
        </w:r>
      </w:ins>
      <w:del w:id="3908"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2)</w:t>
      </w:r>
      <w:r w:rsidRPr="00785C54">
        <w:rPr>
          <w:szCs w:val="24"/>
        </w:rPr>
        <w:tab/>
        <w:t>CVT_TimeInstantValuePair.</w:t>
      </w:r>
    </w:p>
    <w:p w14:paraId="6F43CAD7" w14:textId="786425DC" w:rsidR="005B5EAD" w:rsidRPr="00785C54" w:rsidRDefault="005B5EAD" w:rsidP="00785C54">
      <w:pPr>
        <w:pStyle w:val="Corpsdetexte"/>
        <w:autoSpaceDE w:val="0"/>
        <w:autoSpaceDN w:val="0"/>
        <w:adjustRightInd w:val="0"/>
        <w:rPr>
          <w:szCs w:val="24"/>
        </w:rPr>
      </w:pPr>
      <w:r w:rsidRPr="00785C54">
        <w:rPr>
          <w:szCs w:val="24"/>
        </w:rPr>
        <w:t xml:space="preserve">The General Feature Instance package and its contained classes are not included in the </w:t>
      </w:r>
      <w:ins w:id="3909" w:author="Katharina Schleidt" w:date="2022-08-12T18:12:00Z">
        <w:r w:rsidR="006C4FD2" w:rsidRPr="006C4FD2">
          <w:rPr>
            <w:szCs w:val="24"/>
          </w:rPr>
          <w:t>ISO 19156:2022</w:t>
        </w:r>
      </w:ins>
      <w:del w:id="3910"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Corpsdetexte"/>
        <w:autoSpaceDE w:val="0"/>
        <w:autoSpaceDN w:val="0"/>
        <w:adjustRightInd w:val="0"/>
        <w:rPr>
          <w:szCs w:val="24"/>
        </w:rPr>
      </w:pPr>
      <w:r w:rsidRPr="00785C54">
        <w:rPr>
          <w:szCs w:val="24"/>
        </w:rPr>
        <w:t xml:space="preserve">The Temporal Coverage package and its contained classes are not included in the </w:t>
      </w:r>
      <w:ins w:id="3911" w:author="Katharina Schleidt" w:date="2022-08-12T18:12:00Z">
        <w:r w:rsidR="006C4FD2" w:rsidRPr="006C4FD2">
          <w:rPr>
            <w:szCs w:val="24"/>
          </w:rPr>
          <w:t>ISO 19156:2022</w:t>
        </w:r>
      </w:ins>
      <w:del w:id="3912"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913" w:author="Katharina Schleidt" w:date="2022-08-12T18:11:00Z">
        <w:r w:rsidR="006C4FD2" w:rsidRPr="006C4FD2">
          <w:rPr>
            <w:szCs w:val="24"/>
          </w:rPr>
          <w:t>ISO 19156:2011</w:t>
        </w:r>
      </w:ins>
      <w:del w:id="3914" w:author="Katharina Schleidt" w:date="2022-08-12T18:11:00Z">
        <w:r w:rsidRPr="00785C54" w:rsidDel="006C4FD2">
          <w:rPr>
            <w:szCs w:val="24"/>
          </w:rPr>
          <w:delText>Edition 1</w:delText>
        </w:r>
      </w:del>
      <w:r w:rsidRPr="00785C54">
        <w:rPr>
          <w:szCs w:val="24"/>
        </w:rPr>
        <w:t xml:space="preserve">) UML model will be revised to profile the </w:t>
      </w:r>
      <w:ins w:id="3915" w:author="Katharina Schleidt" w:date="2022-08-12T18:12:00Z">
        <w:r w:rsidR="006C4FD2" w:rsidRPr="006C4FD2">
          <w:rPr>
            <w:szCs w:val="24"/>
          </w:rPr>
          <w:t>ISO 19156:2022</w:t>
        </w:r>
      </w:ins>
      <w:del w:id="3916"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17"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917"/>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Corpsdetexte"/>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918" w:author="REID-JAMOND Alison" w:date="2022-04-04T08:41:00Z">
        <w:r w:rsidRPr="00785C54" w:rsidDel="003E2160">
          <w:rPr>
            <w:szCs w:val="24"/>
          </w:rPr>
          <w:delText xml:space="preserve">might </w:delText>
        </w:r>
      </w:del>
      <w:ins w:id="3919"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Corpsdetexte"/>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920" w:author="REID-JAMOND Alison" w:date="2022-04-04T08:42:00Z">
        <w:r w:rsidRPr="00785C54" w:rsidDel="003E2160">
          <w:rPr>
            <w:szCs w:val="24"/>
          </w:rPr>
          <w:delText xml:space="preserve">might </w:delText>
        </w:r>
      </w:del>
      <w:ins w:id="3921"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Corpsdetexte"/>
        <w:autoSpaceDE w:val="0"/>
        <w:autoSpaceDN w:val="0"/>
        <w:adjustRightInd w:val="0"/>
        <w:rPr>
          <w:szCs w:val="24"/>
        </w:rPr>
      </w:pPr>
      <w:r w:rsidRPr="00785C54">
        <w:rPr>
          <w:szCs w:val="24"/>
        </w:rPr>
        <w:t xml:space="preserve">These viewpoints are not exclusive, and both are used in analysis and modelling. For example, a feature </w:t>
      </w:r>
      <w:del w:id="3922" w:author="Katharina Schleidt" w:date="2022-08-13T16:06:00Z">
        <w:r w:rsidRPr="00785C54" w:rsidDel="00A1403A">
          <w:rPr>
            <w:szCs w:val="24"/>
          </w:rPr>
          <w:delText xml:space="preserve">might </w:delText>
        </w:r>
      </w:del>
      <w:ins w:id="3923" w:author="Katharina Schleidt" w:date="2022-08-13T16:06:00Z">
        <w:r w:rsidR="00A1403A">
          <w:rPr>
            <w:szCs w:val="24"/>
          </w:rPr>
          <w:t>can</w:t>
        </w:r>
        <w:r w:rsidR="00A1403A" w:rsidRPr="00785C54">
          <w:rPr>
            <w:szCs w:val="24"/>
          </w:rPr>
          <w:t xml:space="preserve"> </w:t>
        </w:r>
      </w:ins>
      <w:r w:rsidRPr="00785C54">
        <w:rPr>
          <w:szCs w:val="24"/>
        </w:rPr>
        <w:t xml:space="preserve">be detected from the analysis of variation of a property in a region of interest (e.g. an ore-body from a distribution of assay values). Also, for some feature types, the value of one or more properties </w:t>
      </w:r>
      <w:del w:id="3924" w:author="Katharina Schleidt" w:date="2022-08-13T16:06:00Z">
        <w:r w:rsidRPr="00785C54" w:rsidDel="00A1403A">
          <w:rPr>
            <w:szCs w:val="24"/>
          </w:rPr>
          <w:delText xml:space="preserve">might </w:delText>
        </w:r>
      </w:del>
      <w:ins w:id="3925"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 ore-grade within a mine).</w:t>
      </w:r>
    </w:p>
    <w:p w14:paraId="07B2286D" w14:textId="71C2A0F7" w:rsidR="005B5EAD" w:rsidRPr="00785C54" w:rsidRDefault="005B5EAD" w:rsidP="00785C54">
      <w:pPr>
        <w:pStyle w:val="Corpsdetexte"/>
        <w:autoSpaceDE w:val="0"/>
        <w:autoSpaceDN w:val="0"/>
        <w:adjustRightInd w:val="0"/>
        <w:rPr>
          <w:szCs w:val="24"/>
        </w:rPr>
      </w:pPr>
      <w:r w:rsidRPr="00785C54">
        <w:rPr>
          <w:szCs w:val="24"/>
        </w:rPr>
        <w:t xml:space="preserve">Observations focus on the data collection event. An act of </w:t>
      </w:r>
      <w:ins w:id="3926" w:author="Katharina Schleidt" w:date="2022-08-13T17:16:00Z">
        <w:r w:rsidR="003C3C9D">
          <w:rPr>
            <w:szCs w:val="24"/>
          </w:rPr>
          <w:t>o</w:t>
        </w:r>
      </w:ins>
      <w:del w:id="3927"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Corpsdetexte"/>
        <w:autoSpaceDE w:val="0"/>
        <w:autoSpaceDN w:val="0"/>
        <w:adjustRightInd w:val="0"/>
        <w:rPr>
          <w:szCs w:val="24"/>
        </w:rPr>
      </w:pPr>
      <w:r w:rsidRPr="00785C54">
        <w:rPr>
          <w:szCs w:val="24"/>
        </w:rPr>
        <w:t xml:space="preserve">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w:t>
      </w:r>
      <w:del w:id="3928" w:author="Katharina Schleidt" w:date="2022-08-13T17:16:00Z">
        <w:r w:rsidRPr="00785C54" w:rsidDel="003C3C9D">
          <w:rPr>
            <w:szCs w:val="24"/>
          </w:rPr>
          <w:delText xml:space="preserve">observation </w:delText>
        </w:r>
      </w:del>
      <w:ins w:id="3929"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Corpsdetexte"/>
        <w:autoSpaceDE w:val="0"/>
        <w:autoSpaceDN w:val="0"/>
        <w:adjustRightInd w:val="0"/>
        <w:rPr>
          <w:szCs w:val="24"/>
        </w:rPr>
      </w:pPr>
      <w:r w:rsidRPr="00785C54">
        <w:rPr>
          <w:szCs w:val="24"/>
        </w:rPr>
        <w:t xml:space="preserve">An observation event is clearly a “feature” in its own right, according to the GFM definition. An </w:t>
      </w:r>
      <w:del w:id="3930" w:author="Katharina Schleidt" w:date="2022-08-13T17:17:00Z">
        <w:r w:rsidRPr="00785C54" w:rsidDel="003C3C9D">
          <w:rPr>
            <w:szCs w:val="24"/>
          </w:rPr>
          <w:delText xml:space="preserve">observation </w:delText>
        </w:r>
      </w:del>
      <w:ins w:id="3931"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32" w:author="Katharina Schleidt" w:date="2022-08-13T17:17:00Z">
        <w:r w:rsidRPr="00785C54" w:rsidDel="003C3C9D">
          <w:rPr>
            <w:szCs w:val="24"/>
          </w:rPr>
          <w:delText xml:space="preserve">observation </w:delText>
        </w:r>
      </w:del>
      <w:ins w:id="3933"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Corpsdetexte"/>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Corpsdetexte"/>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3934"/>
      <w:del w:id="3935" w:author="Katharina Schleidt" w:date="2022-08-13T16:06:00Z">
        <w:r w:rsidRPr="00785C54" w:rsidDel="00A1403A">
          <w:rPr>
            <w:szCs w:val="24"/>
          </w:rPr>
          <w:delText>might</w:delText>
        </w:r>
        <w:commentRangeEnd w:id="3934"/>
        <w:r w:rsidR="003E2160" w:rsidDel="00A1403A">
          <w:rPr>
            <w:rStyle w:val="Marquedecommentaire"/>
            <w:rFonts w:eastAsia="MS Mincho"/>
            <w:lang w:eastAsia="ja-JP"/>
          </w:rPr>
          <w:commentReference w:id="3934"/>
        </w:r>
        <w:r w:rsidRPr="00785C54" w:rsidDel="00A1403A">
          <w:rPr>
            <w:szCs w:val="24"/>
          </w:rPr>
          <w:delText xml:space="preserve"> </w:delText>
        </w:r>
      </w:del>
      <w:ins w:id="3936"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w:t>
      </w:r>
      <w:del w:id="3937" w:author="Katharina Schleidt" w:date="2022-08-13T16:06:00Z">
        <w:r w:rsidRPr="00785C54" w:rsidDel="00A1403A">
          <w:rPr>
            <w:szCs w:val="24"/>
          </w:rPr>
          <w:delText xml:space="preserve">might </w:delText>
        </w:r>
      </w:del>
      <w:ins w:id="3938"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3939" w:author="Katharina Schleidt" w:date="2022-08-13T17:17:00Z">
        <w:r w:rsidRPr="00785C54" w:rsidDel="009C7946">
          <w:rPr>
            <w:szCs w:val="24"/>
          </w:rPr>
          <w:delText xml:space="preserve">Observations </w:delText>
        </w:r>
      </w:del>
      <w:ins w:id="3940"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41"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42"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Corpsdetexte"/>
        <w:autoSpaceDE w:val="0"/>
        <w:autoSpaceDN w:val="0"/>
        <w:adjustRightInd w:val="0"/>
        <w:rPr>
          <w:szCs w:val="24"/>
        </w:rPr>
      </w:pPr>
      <w:r w:rsidRPr="00785C54">
        <w:rPr>
          <w:szCs w:val="24"/>
        </w:rPr>
        <w:t xml:space="preserve">Specialization of the </w:t>
      </w:r>
      <w:del w:id="3943" w:author="Katharina Schleidt" w:date="2022-08-13T17:18:00Z">
        <w:r w:rsidRPr="00785C54" w:rsidDel="009C7946">
          <w:rPr>
            <w:szCs w:val="24"/>
          </w:rPr>
          <w:delText xml:space="preserve">observation </w:delText>
        </w:r>
      </w:del>
      <w:ins w:id="3944"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Corpsdetexte"/>
        <w:autoSpaceDE w:val="0"/>
        <w:autoSpaceDN w:val="0"/>
        <w:adjustRightInd w:val="0"/>
        <w:rPr>
          <w:szCs w:val="24"/>
        </w:rPr>
      </w:pPr>
      <w:r w:rsidRPr="00785C54">
        <w:rPr>
          <w:szCs w:val="24"/>
        </w:rPr>
        <w:t xml:space="preserve">The </w:t>
      </w:r>
      <w:del w:id="3945" w:author="Katharina Schleidt" w:date="2022-08-13T17:18:00Z">
        <w:r w:rsidRPr="00785C54" w:rsidDel="009C7946">
          <w:rPr>
            <w:szCs w:val="24"/>
          </w:rPr>
          <w:delText xml:space="preserve">observation </w:delText>
        </w:r>
      </w:del>
      <w:ins w:id="3946"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47" w:author="Katharina Schleidt" w:date="2022-08-13T17:18:00Z">
        <w:r w:rsidRPr="00785C54" w:rsidDel="009C7946">
          <w:rPr>
            <w:szCs w:val="24"/>
          </w:rPr>
          <w:delText xml:space="preserve">observation </w:delText>
        </w:r>
      </w:del>
      <w:ins w:id="3948"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49" w:author="Katharina Schleidt" w:date="2022-08-13T16:06:00Z">
        <w:r w:rsidRPr="00785C54" w:rsidDel="00A1403A">
          <w:rPr>
            <w:szCs w:val="24"/>
          </w:rPr>
          <w:delText xml:space="preserve">might </w:delText>
        </w:r>
      </w:del>
      <w:ins w:id="3950"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51" w:author="Katharina Schleidt" w:date="2022-08-13T17:18:00Z">
        <w:r w:rsidRPr="00785C54" w:rsidDel="009C7946">
          <w:rPr>
            <w:szCs w:val="24"/>
          </w:rPr>
          <w:delText xml:space="preserve">observation </w:delText>
        </w:r>
      </w:del>
      <w:ins w:id="3952"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Corpsdetexte"/>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53" w:author="Katharina Schleidt" w:date="2022-08-13T16:06:00Z">
        <w:r w:rsidRPr="00785C54" w:rsidDel="00A1403A">
          <w:rPr>
            <w:szCs w:val="24"/>
          </w:rPr>
          <w:delText xml:space="preserve">might </w:delText>
        </w:r>
      </w:del>
      <w:ins w:id="3954"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Corpsdetexte"/>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55"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56" w:author="Katharina Schleidt" w:date="2022-08-13T17:18:00Z">
        <w:r w:rsidRPr="00785C54" w:rsidDel="009C7946">
          <w:rPr>
            <w:szCs w:val="24"/>
          </w:rPr>
          <w:delText xml:space="preserve">observation </w:delText>
        </w:r>
      </w:del>
      <w:ins w:id="3957"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Corpsdetexte"/>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Corpsdetexte"/>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58" w:author="Katharina Schleidt" w:date="2022-08-13T16:07:00Z">
        <w:r w:rsidRPr="00785C54" w:rsidDel="00A1403A">
          <w:rPr>
            <w:szCs w:val="24"/>
          </w:rPr>
          <w:delText>might</w:delText>
        </w:r>
      </w:del>
      <w:ins w:id="3959"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Corpsdetexte"/>
        <w:autoSpaceDE w:val="0"/>
        <w:autoSpaceDN w:val="0"/>
        <w:adjustRightInd w:val="0"/>
        <w:rPr>
          <w:szCs w:val="24"/>
        </w:rPr>
      </w:pPr>
      <w:r w:rsidRPr="00785C54">
        <w:rPr>
          <w:szCs w:val="24"/>
        </w:rPr>
        <w:lastRenderedPageBreak/>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Corpsdetexte"/>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60" w:author="Katharina Schleidt" w:date="2022-08-13T16:07:00Z">
        <w:r w:rsidRPr="00785C54" w:rsidDel="00A1403A">
          <w:rPr>
            <w:szCs w:val="24"/>
          </w:rPr>
          <w:delText>might</w:delText>
        </w:r>
      </w:del>
      <w:ins w:id="3961"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3962" w:author="Katharina Schleidt" w:date="2022-08-13T16:07:00Z">
        <w:r w:rsidRPr="00785C54" w:rsidDel="00A1403A">
          <w:rPr>
            <w:szCs w:val="24"/>
          </w:rPr>
          <w:delText>might</w:delText>
        </w:r>
      </w:del>
      <w:ins w:id="3963"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64" w:author="Katharina Schleidt" w:date="2022-08-13T16:07:00Z">
        <w:r w:rsidRPr="00785C54" w:rsidDel="00A1403A">
          <w:rPr>
            <w:szCs w:val="24"/>
          </w:rPr>
          <w:delText>might</w:delText>
        </w:r>
      </w:del>
      <w:ins w:id="3965"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Corpsdetexte"/>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Corpsdetexte"/>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Corpsdetexte"/>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3966" w:author="Katharina Schleidt" w:date="2022-08-13T16:07:00Z">
        <w:r w:rsidRPr="00785C54" w:rsidDel="00A1403A">
          <w:rPr>
            <w:szCs w:val="24"/>
          </w:rPr>
          <w:delText>might</w:delText>
        </w:r>
      </w:del>
      <w:ins w:id="3967"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Corpsdetexte"/>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Corpsdetexte"/>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Corpsdetexte"/>
        <w:autoSpaceDE w:val="0"/>
        <w:autoSpaceDN w:val="0"/>
        <w:adjustRightInd w:val="0"/>
        <w:rPr>
          <w:szCs w:val="24"/>
        </w:rPr>
      </w:pPr>
      <w:r w:rsidRPr="00785C54">
        <w:rPr>
          <w:szCs w:val="24"/>
        </w:rPr>
        <w:t xml:space="preserve">Each of these associated objects </w:t>
      </w:r>
      <w:del w:id="3968" w:author="Katharina Schleidt" w:date="2022-08-13T16:07:00Z">
        <w:r w:rsidRPr="00785C54" w:rsidDel="00A1403A">
          <w:rPr>
            <w:szCs w:val="24"/>
          </w:rPr>
          <w:delText>might</w:delText>
        </w:r>
      </w:del>
      <w:ins w:id="3969" w:author="Katharina Schleidt" w:date="2022-08-13T16:07:00Z">
        <w:r w:rsidR="00A1403A">
          <w:rPr>
            <w:szCs w:val="24"/>
          </w:rPr>
          <w:t>can</w:t>
        </w:r>
      </w:ins>
      <w:r w:rsidRPr="00785C54">
        <w:rPr>
          <w:szCs w:val="24"/>
        </w:rPr>
        <w:t xml:space="preserve"> require a complex description. Hence</w:t>
      </w:r>
      <w:ins w:id="3970"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Corpsdetexte"/>
        <w:autoSpaceDE w:val="0"/>
        <w:autoSpaceDN w:val="0"/>
        <w:adjustRightInd w:val="0"/>
        <w:rPr>
          <w:szCs w:val="24"/>
        </w:rPr>
      </w:pPr>
      <w:r w:rsidRPr="00785C54">
        <w:rPr>
          <w:szCs w:val="24"/>
        </w:rPr>
        <w:t xml:space="preserve">In a serialized representation (e.g. JSON, XML following the GML pattern, etc…), they </w:t>
      </w:r>
      <w:del w:id="3971" w:author="Katharina Schleidt" w:date="2022-08-13T16:07:00Z">
        <w:r w:rsidRPr="00785C54" w:rsidDel="00A1403A">
          <w:rPr>
            <w:szCs w:val="24"/>
          </w:rPr>
          <w:delText>might</w:delText>
        </w:r>
      </w:del>
      <w:ins w:id="3972"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73" w:author="Katharina Schleidt" w:date="2022-08-13T16:07:00Z">
        <w:r w:rsidRPr="00785C54" w:rsidDel="00A1403A">
          <w:rPr>
            <w:szCs w:val="24"/>
          </w:rPr>
          <w:delText>might</w:delText>
        </w:r>
      </w:del>
      <w:ins w:id="3974"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75" w:author="Katharina Schleidt" w:date="2022-08-13T16:07:00Z">
        <w:r w:rsidRPr="00785C54" w:rsidDel="00A1403A">
          <w:rPr>
            <w:szCs w:val="24"/>
          </w:rPr>
          <w:delText>might</w:delText>
        </w:r>
      </w:del>
      <w:ins w:id="3976"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Corpsdetexte"/>
        <w:autoSpaceDE w:val="0"/>
        <w:autoSpaceDN w:val="0"/>
        <w:adjustRightInd w:val="0"/>
        <w:rPr>
          <w:szCs w:val="24"/>
        </w:rPr>
      </w:pPr>
      <w:r w:rsidRPr="00785C54">
        <w:rPr>
          <w:szCs w:val="24"/>
        </w:rPr>
        <w:t xml:space="preserve">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sidRPr="00785C54">
        <w:rPr>
          <w:szCs w:val="24"/>
        </w:rPr>
        <w:lastRenderedPageBreak/>
        <w:t>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Corpsdetexte"/>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Corpsdetexte"/>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77"/>
      <w:r w:rsidRPr="00785C54">
        <w:rPr>
          <w:szCs w:val="24"/>
        </w:rPr>
        <w:t>(e</w:t>
      </w:r>
      <w:ins w:id="3978" w:author="Katharina Schleidt" w:date="2022-08-13T16:35:00Z">
        <w:r w:rsidR="00022C0A">
          <w:rPr>
            <w:szCs w:val="24"/>
          </w:rPr>
          <w:t>.g.,</w:t>
        </w:r>
      </w:ins>
      <w:del w:id="3979" w:author="Katharina Schleidt" w:date="2022-08-13T16:35:00Z">
        <w:r w:rsidRPr="00785C54" w:rsidDel="00022C0A">
          <w:rPr>
            <w:szCs w:val="24"/>
          </w:rPr>
          <w:delText>x :</w:delText>
        </w:r>
      </w:del>
      <w:r w:rsidRPr="00785C54">
        <w:rPr>
          <w:szCs w:val="24"/>
        </w:rPr>
        <w:t xml:space="preserve"> forecast) </w:t>
      </w:r>
      <w:commentRangeEnd w:id="3977"/>
      <w:r w:rsidR="00047CD7">
        <w:rPr>
          <w:rStyle w:val="Marquedecommentaire"/>
          <w:rFonts w:eastAsia="MS Mincho"/>
          <w:lang w:eastAsia="ja-JP"/>
        </w:rPr>
        <w:commentReference w:id="3977"/>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048BF829" w14:textId="77777777" w:rsidR="005B5EAD" w:rsidRPr="00785C54" w:rsidRDefault="005B5EAD" w:rsidP="00785C54">
      <w:pPr>
        <w:pStyle w:val="Corpsdetexte"/>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Corpsdetexte"/>
        <w:autoSpaceDE w:val="0"/>
        <w:autoSpaceDN w:val="0"/>
        <w:adjustRightInd w:val="0"/>
        <w:rPr>
          <w:szCs w:val="24"/>
        </w:rPr>
      </w:pPr>
      <w:r w:rsidRPr="00785C54">
        <w:rPr>
          <w:szCs w:val="24"/>
        </w:rPr>
        <w:t xml:space="preserve">Within the model provided in this </w:t>
      </w:r>
      <w:del w:id="3980" w:author="REID-JAMOND Alison" w:date="2022-04-04T15:04:00Z">
        <w:r w:rsidRPr="00785C54" w:rsidDel="00047CD7">
          <w:rPr>
            <w:szCs w:val="24"/>
          </w:rPr>
          <w:delText>standard</w:delText>
        </w:r>
      </w:del>
      <w:ins w:id="3981"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w:t>
      </w:r>
      <w:ins w:id="3982" w:author="REID-JAMOND Alison" w:date="2022-04-04T15:04:00Z">
        <w:r w:rsidR="00047CD7">
          <w:rPr>
            <w:szCs w:val="24"/>
          </w:rPr>
          <w:t>-</w:t>
        </w:r>
      </w:ins>
      <w:del w:id="3983"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Corpsdetexte"/>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84" w:author="Katharina Schleidt" w:date="2022-08-13T17:19:00Z">
        <w:r w:rsidRPr="00785C54" w:rsidDel="009C7946">
          <w:rPr>
            <w:szCs w:val="24"/>
          </w:rPr>
          <w:delText>observation</w:delText>
        </w:r>
      </w:del>
      <w:ins w:id="3985"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An observational mission or campaign </w:t>
      </w:r>
      <w:del w:id="3986" w:author="REID-JAMOND Alison" w:date="2022-04-04T15:05:00Z">
        <w:r w:rsidRPr="00785C54" w:rsidDel="00047CD7">
          <w:rPr>
            <w:szCs w:val="24"/>
          </w:rPr>
          <w:delText xml:space="preserve">might </w:delText>
        </w:r>
      </w:del>
      <w:ins w:id="3987"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88" w:author="REID-JAMOND Alison" w:date="2022-04-04T15:05:00Z">
        <w:r w:rsidRPr="00785C54" w:rsidDel="00047CD7">
          <w:rPr>
            <w:szCs w:val="24"/>
          </w:rPr>
          <w:delText xml:space="preserve">might </w:delText>
        </w:r>
      </w:del>
      <w:ins w:id="3989"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Corpsdetexte"/>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90" w:author="Katharina Schleidt" w:date="2022-08-13T16:08:00Z">
        <w:r w:rsidRPr="00785C54" w:rsidDel="009061F0">
          <w:rPr>
            <w:szCs w:val="24"/>
          </w:rPr>
          <w:delText xml:space="preserve">might </w:delText>
        </w:r>
      </w:del>
      <w:ins w:id="3991" w:author="Katharina Schleidt" w:date="2022-08-13T16:08:00Z">
        <w:r w:rsidR="009061F0">
          <w:rPr>
            <w:szCs w:val="24"/>
          </w:rPr>
          <w:t>is</w:t>
        </w:r>
        <w:r w:rsidR="009061F0" w:rsidRPr="00785C54">
          <w:rPr>
            <w:szCs w:val="24"/>
          </w:rPr>
          <w:t xml:space="preserve"> </w:t>
        </w:r>
      </w:ins>
      <w:r w:rsidRPr="00785C54">
        <w:rPr>
          <w:szCs w:val="24"/>
        </w:rPr>
        <w:t xml:space="preserve">not </w:t>
      </w:r>
      <w:del w:id="3992" w:author="Katharina Schleidt" w:date="2022-08-13T16:08:00Z">
        <w:r w:rsidRPr="00785C54" w:rsidDel="009061F0">
          <w:rPr>
            <w:szCs w:val="24"/>
          </w:rPr>
          <w:delText xml:space="preserve">be </w:delText>
        </w:r>
      </w:del>
      <w:ins w:id="3993"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Corpsdetexte"/>
        <w:autoSpaceDE w:val="0"/>
        <w:autoSpaceDN w:val="0"/>
        <w:adjustRightInd w:val="0"/>
        <w:rPr>
          <w:szCs w:val="24"/>
        </w:rPr>
      </w:pPr>
      <w:r w:rsidRPr="00785C54">
        <w:rPr>
          <w:szCs w:val="24"/>
        </w:rPr>
        <w:t xml:space="preserve">The key is that the proximate feature-of-interest </w:t>
      </w:r>
      <w:del w:id="3994" w:author="REID-JAMOND Alison" w:date="2022-04-04T15:05:00Z">
        <w:r w:rsidRPr="00785C54" w:rsidDel="00047CD7">
          <w:rPr>
            <w:szCs w:val="24"/>
          </w:rPr>
          <w:delText xml:space="preserve">must </w:delText>
        </w:r>
      </w:del>
      <w:ins w:id="3995"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3996"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3997" w:author="REID-JAMOND Alison" w:date="2022-04-04T15:05:00Z">
        <w:r w:rsidRPr="00785C54" w:rsidDel="00047CD7">
          <w:rPr>
            <w:szCs w:val="24"/>
          </w:rPr>
          <w:delText>must have</w:delText>
        </w:r>
      </w:del>
      <w:ins w:id="3998"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3999" w:author="REID-JAMOND Alison" w:date="2022-04-04T15:06:00Z">
        <w:r w:rsidRPr="00785C54" w:rsidDel="00047CD7">
          <w:rPr>
            <w:szCs w:val="24"/>
          </w:rPr>
          <w:delText xml:space="preserve">might </w:delText>
        </w:r>
      </w:del>
      <w:ins w:id="4000"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1" w:author="REID-JAMOND Alison" w:date="2022-04-04T15:06:00Z"/>
          <w:szCs w:val="24"/>
        </w:rPr>
      </w:pPr>
      <w:r w:rsidRPr="00785C54">
        <w:rPr>
          <w:szCs w:val="24"/>
        </w:rPr>
        <w:t>EXAMPLE</w:t>
      </w:r>
      <w:ins w:id="4002" w:author="REID-JAMOND Alison" w:date="2022-04-04T15:06:00Z">
        <w:r w:rsidR="00047CD7">
          <w:rPr>
            <w:szCs w:val="24"/>
          </w:rPr>
          <w:t xml:space="preserve"> 1</w:t>
        </w:r>
      </w:ins>
      <w:del w:id="4003"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04" w:author="REID-JAMOND Alison" w:date="2022-04-04T15:06:00Z"/>
          <w:szCs w:val="24"/>
        </w:rPr>
      </w:pPr>
      <w:ins w:id="4005" w:author="REID-JAMOND Alison" w:date="2022-04-04T15:06:00Z">
        <w:r>
          <w:rPr>
            <w:szCs w:val="24"/>
          </w:rPr>
          <w:tab/>
        </w:r>
      </w:ins>
      <w:del w:id="4006"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4007" w:author="REID-JAMOND Alison" w:date="2022-04-04T15:06:00Z">
        <w:r>
          <w:rPr>
            <w:szCs w:val="24"/>
          </w:rPr>
          <w:t>.</w:t>
        </w:r>
      </w:ins>
      <w:del w:id="4008"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9" w:author="REID-JAMOND Alison" w:date="2022-04-04T15:06:00Z"/>
          <w:szCs w:val="24"/>
        </w:rPr>
        <w:pPrChange w:id="4010"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11"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12" w:author="REID-JAMOND Alison" w:date="2022-04-04T15:06:00Z"/>
          <w:szCs w:val="24"/>
        </w:rPr>
      </w:pPr>
      <w:del w:id="4013"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ins w:id="4014" w:author="REID-JAMOND Alison" w:date="2022-04-04T15:06:00Z">
        <w:r w:rsidR="00047CD7">
          <w:rPr>
            <w:szCs w:val="24"/>
          </w:rPr>
          <w:t>.</w:t>
        </w:r>
      </w:ins>
      <w:del w:id="4015"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16" w:author="REID-JAMOND Alison" w:date="2022-04-04T15:06:00Z"/>
          <w:szCs w:val="24"/>
        </w:rPr>
        <w:pPrChange w:id="401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18"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1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20"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021" w:author="Katharina Schleidt" w:date="2022-08-13T17:20:00Z">
        <w:r w:rsidRPr="00785C54" w:rsidDel="009C7946">
          <w:rPr>
            <w:szCs w:val="24"/>
          </w:rPr>
          <w:delText xml:space="preserve">observation </w:delText>
        </w:r>
      </w:del>
      <w:ins w:id="4022"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Corpsdetexte"/>
        <w:autoSpaceDE w:val="0"/>
        <w:autoSpaceDN w:val="0"/>
        <w:adjustRightInd w:val="0"/>
        <w:rPr>
          <w:szCs w:val="24"/>
        </w:rPr>
      </w:pPr>
      <w:r w:rsidRPr="00785C54">
        <w:rPr>
          <w:szCs w:val="24"/>
        </w:rPr>
        <w:t>The Observation model implies a direct relationship between the observed property and the type of the feature-of-interest (e.g. a material sample type has a property ‘mass’ and the observation’s observed property is ‘mass’). However, as discussed in</w:t>
      </w:r>
      <w:del w:id="4023" w:author="REID-JAMOND Alison" w:date="2022-04-04T15:06:00Z">
        <w:r w:rsidRPr="00785C54" w:rsidDel="00047CD7">
          <w:rPr>
            <w:szCs w:val="24"/>
          </w:rPr>
          <w:delText xml:space="preserve"> </w:delText>
        </w:r>
      </w:del>
      <w:del w:id="4024" w:author="REID-JAMOND Alison" w:date="2022-04-04T11:10:00Z">
        <w:r w:rsidRPr="00785C54" w:rsidDel="008B5385">
          <w:rPr>
            <w:rStyle w:val="citesec"/>
            <w:szCs w:val="24"/>
            <w:shd w:val="clear" w:color="auto" w:fill="auto"/>
          </w:rPr>
          <w:delText xml:space="preserve">section </w:delText>
        </w:r>
      </w:del>
      <w:ins w:id="4025"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Corpsdetexte"/>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26" w:author="Katharina Schleidt" w:date="2022-08-13T17:20:00Z">
        <w:r w:rsidRPr="00785C54" w:rsidDel="009C7946">
          <w:rPr>
            <w:szCs w:val="24"/>
          </w:rPr>
          <w:delText>observations</w:delText>
        </w:r>
      </w:del>
      <w:ins w:id="4027"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28" w:author="Katharina Schleidt" w:date="2022-08-13T17:20:00Z">
        <w:r w:rsidRPr="00785C54" w:rsidDel="009C7946">
          <w:rPr>
            <w:szCs w:val="24"/>
          </w:rPr>
          <w:delText xml:space="preserve">observations </w:delText>
        </w:r>
      </w:del>
      <w:ins w:id="4029"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Corpsdetexte"/>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30" w:author="Katharina Schleidt" w:date="2022-08-13T16:09:00Z">
        <w:r w:rsidR="009061F0">
          <w:rPr>
            <w:szCs w:val="24"/>
          </w:rPr>
          <w:t xml:space="preserve">in some cases, </w:t>
        </w:r>
      </w:ins>
      <w:r w:rsidRPr="00785C54">
        <w:rPr>
          <w:szCs w:val="24"/>
        </w:rPr>
        <w:t xml:space="preserve">the types of these features </w:t>
      </w:r>
      <w:del w:id="4031" w:author="Katharina Schleidt" w:date="2022-08-13T16:09:00Z">
        <w:r w:rsidRPr="00785C54" w:rsidDel="009061F0">
          <w:rPr>
            <w:szCs w:val="24"/>
          </w:rPr>
          <w:delText xml:space="preserve">might </w:delText>
        </w:r>
      </w:del>
      <w:ins w:id="4032" w:author="Katharina Schleidt" w:date="2022-08-13T16:09:00Z">
        <w:r w:rsidR="009061F0">
          <w:rPr>
            <w:szCs w:val="24"/>
          </w:rPr>
          <w:t xml:space="preserve">are </w:t>
        </w:r>
      </w:ins>
      <w:r w:rsidRPr="00785C54">
        <w:rPr>
          <w:szCs w:val="24"/>
        </w:rPr>
        <w:t xml:space="preserve">not </w:t>
      </w:r>
      <w:del w:id="4033"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Corpsdetexte"/>
        <w:autoSpaceDE w:val="0"/>
        <w:autoSpaceDN w:val="0"/>
        <w:adjustRightInd w:val="0"/>
        <w:rPr>
          <w:szCs w:val="24"/>
        </w:rPr>
      </w:pPr>
      <w:r w:rsidRPr="00785C54">
        <w:rPr>
          <w:szCs w:val="24"/>
        </w:rPr>
        <w:lastRenderedPageBreak/>
        <w:t xml:space="preserve">Within the Open Geospatial Consortium (OGC), different data models have evolved for the provision of sensor data </w:t>
      </w:r>
      <w:ins w:id="4034" w:author="REID-JAMOND Alison" w:date="2022-04-04T11:09:00Z">
        <w:r w:rsidR="008B5385">
          <w:rPr>
            <w:szCs w:val="24"/>
          </w:rPr>
          <w:t>[</w:t>
        </w:r>
      </w:ins>
      <w:del w:id="4035" w:author="REID-JAMOND Alison" w:date="2022-04-04T11:09:00Z">
        <w:r w:rsidRPr="00785C54" w:rsidDel="008B5385">
          <w:rPr>
            <w:szCs w:val="24"/>
          </w:rPr>
          <w:delText>(</w:delText>
        </w:r>
      </w:del>
      <w:r w:rsidRPr="00785C54">
        <w:rPr>
          <w:szCs w:val="24"/>
        </w:rPr>
        <w:t>Observations, measurements and samples Model (OMS)</w:t>
      </w:r>
      <w:ins w:id="4036" w:author="REID-JAMOND Alison" w:date="2022-04-04T11:09:00Z">
        <w:r w:rsidR="008B5385">
          <w:rPr>
            <w:szCs w:val="24"/>
          </w:rPr>
          <w:t>]</w:t>
        </w:r>
      </w:ins>
      <w:del w:id="4037" w:author="REID-JAMOND Alison" w:date="2022-04-04T11:09:00Z">
        <w:r w:rsidRPr="00785C54" w:rsidDel="008B5385">
          <w:rPr>
            <w:szCs w:val="24"/>
          </w:rPr>
          <w:delText>)</w:delText>
        </w:r>
      </w:del>
      <w:r w:rsidRPr="00785C54">
        <w:rPr>
          <w:szCs w:val="24"/>
        </w:rPr>
        <w:t xml:space="preserve"> and datacubes </w:t>
      </w:r>
      <w:ins w:id="4038" w:author="REID-JAMOND Alison" w:date="2022-04-04T11:10:00Z">
        <w:r w:rsidR="008B5385">
          <w:rPr>
            <w:szCs w:val="24"/>
          </w:rPr>
          <w:t>[</w:t>
        </w:r>
      </w:ins>
      <w:del w:id="4039"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40"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41" w:author="REID-JAMOND Alison" w:date="2022-04-04T11:10:00Z">
        <w:r w:rsidR="008B5385">
          <w:rPr>
            <w:szCs w:val="24"/>
          </w:rPr>
          <w:t>]</w:t>
        </w:r>
      </w:ins>
      <w:del w:id="4042"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3" w:author="Ilkka Rinne" w:date="2022-09-06T14:34:00Z">
        <w:r w:rsidRPr="00785C54" w:rsidDel="00156615">
          <w:rPr>
            <w:noProof/>
            <w:szCs w:val="24"/>
            <w:lang w:val="fr-FR" w:eastAsia="fr-FR"/>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44"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45"/>
      <w:r w:rsidRPr="00785C54">
        <w:rPr>
          <w:szCs w:val="24"/>
        </w:rPr>
        <w:t>Figure D.2 — OMS model key elements</w:t>
      </w:r>
      <w:commentRangeEnd w:id="4045"/>
      <w:r w:rsidR="00047CD7">
        <w:rPr>
          <w:rStyle w:val="Marquedecommentaire"/>
          <w:rFonts w:eastAsia="MS Mincho"/>
          <w:b w:val="0"/>
          <w:lang w:eastAsia="ja-JP"/>
        </w:rPr>
        <w:commentReference w:id="4045"/>
      </w:r>
    </w:p>
    <w:p w14:paraId="65D5648A" w14:textId="40A2731E" w:rsidR="005B5EAD" w:rsidRPr="00785C54" w:rsidRDefault="005B5EAD" w:rsidP="00785C54">
      <w:pPr>
        <w:pStyle w:val="Corpsdetexte"/>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46"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4047"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8" w:author="Ilkka Rinne" w:date="2022-09-06T14:35:00Z">
        <w:r w:rsidRPr="00785C54" w:rsidDel="00C52311">
          <w:rPr>
            <w:noProof/>
            <w:szCs w:val="24"/>
            <w:lang w:val="fr-FR" w:eastAsia="fr-FR"/>
          </w:rPr>
          <w:lastRenderedPageBreak/>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49"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50"/>
      <w:r w:rsidRPr="00785C54">
        <w:rPr>
          <w:szCs w:val="24"/>
        </w:rPr>
        <w:t>Figure D.3 — CIS model key elements</w:t>
      </w:r>
      <w:commentRangeEnd w:id="4050"/>
      <w:r w:rsidR="00047CD7">
        <w:rPr>
          <w:rStyle w:val="Marquedecommentaire"/>
          <w:rFonts w:eastAsia="MS Mincho"/>
          <w:b w:val="0"/>
          <w:lang w:eastAsia="ja-JP"/>
        </w:rPr>
        <w:commentReference w:id="4050"/>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51"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52"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53"/>
      <w:r w:rsidRPr="00785C54">
        <w:rPr>
          <w:szCs w:val="24"/>
        </w:rPr>
        <w:t>Figure D.4 — Coverage as a result of an Observation</w:t>
      </w:r>
      <w:commentRangeEnd w:id="4053"/>
      <w:r w:rsidR="00047CD7">
        <w:rPr>
          <w:rStyle w:val="Marquedecommentaire"/>
          <w:rFonts w:eastAsia="MS Mincho"/>
          <w:b w:val="0"/>
          <w:lang w:eastAsia="ja-JP"/>
        </w:rPr>
        <w:commentReference w:id="4053"/>
      </w:r>
    </w:p>
    <w:p w14:paraId="4B350184" w14:textId="17AB1B7F" w:rsidR="005B5EAD" w:rsidRPr="00785C54" w:rsidRDefault="005B5EAD" w:rsidP="00785C54">
      <w:pPr>
        <w:pStyle w:val="Corpsdetexte"/>
        <w:autoSpaceDE w:val="0"/>
        <w:autoSpaceDN w:val="0"/>
        <w:adjustRightInd w:val="0"/>
        <w:rPr>
          <w:szCs w:val="24"/>
        </w:rPr>
      </w:pPr>
      <w:r w:rsidRPr="00785C54">
        <w:rPr>
          <w:szCs w:val="24"/>
        </w:rPr>
        <w:t xml:space="preserve">When OMS and CIS models are used in conjunction, care must be taken in ensuring alignment pertaining to the </w:t>
      </w:r>
      <w:del w:id="4054" w:author="Katharina Schleidt" w:date="2022-08-13T17:25:00Z">
        <w:r w:rsidRPr="00785C54" w:rsidDel="000F7C96">
          <w:rPr>
            <w:szCs w:val="24"/>
          </w:rPr>
          <w:delText>Domain</w:delText>
        </w:r>
      </w:del>
      <w:ins w:id="4055"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56" w:author="Katharina Schleidt" w:date="2022-08-13T17:25:00Z">
        <w:r w:rsidRPr="00785C54" w:rsidDel="000F7C96">
          <w:rPr>
            <w:szCs w:val="24"/>
          </w:rPr>
          <w:delText>Domain</w:delText>
        </w:r>
      </w:del>
      <w:ins w:id="4057"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58"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4059" w:author="Katharina Schleidt" w:date="2022-08-13T16:11:00Z">
        <w:r w:rsidRPr="00785C54" w:rsidDel="009061F0">
          <w:rPr>
            <w:szCs w:val="24"/>
          </w:rPr>
          <w:delText>may</w:delText>
        </w:r>
      </w:del>
      <w:ins w:id="4060" w:author="Katharina Schleidt" w:date="2022-08-13T16:11:00Z">
        <w:r w:rsidR="009061F0">
          <w:rPr>
            <w:szCs w:val="24"/>
          </w:rPr>
          <w:t>can</w:t>
        </w:r>
      </w:ins>
      <w:r w:rsidRPr="00785C54">
        <w:rPr>
          <w:szCs w:val="24"/>
        </w:rPr>
        <w:t xml:space="preserve"> reference a feature representing this transect or profile</w:t>
      </w:r>
      <w:ins w:id="4061"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62"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63"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64"/>
      <w:r w:rsidRPr="00785C54">
        <w:rPr>
          <w:szCs w:val="24"/>
        </w:rPr>
        <w:t>Figure D.5 — Observation as metadata of a Coverage</w:t>
      </w:r>
      <w:commentRangeEnd w:id="4064"/>
      <w:r w:rsidR="00047CD7">
        <w:rPr>
          <w:rStyle w:val="Marquedecommentaire"/>
          <w:rFonts w:eastAsia="MS Mincho"/>
          <w:b w:val="0"/>
          <w:lang w:eastAsia="ja-JP"/>
        </w:rPr>
        <w:commentReference w:id="4064"/>
      </w:r>
    </w:p>
    <w:p w14:paraId="55B09075" w14:textId="231C409D" w:rsidR="005B5EAD" w:rsidRDefault="005B5EAD" w:rsidP="00785C54">
      <w:pPr>
        <w:pStyle w:val="Corpsdetexte"/>
        <w:autoSpaceDE w:val="0"/>
        <w:autoSpaceDN w:val="0"/>
        <w:adjustRightInd w:val="0"/>
        <w:rPr>
          <w:ins w:id="4065"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4066"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4067" w:author="Ilkka Rinne" w:date="2022-09-06T14:39:00Z"/>
          <w:rFonts w:eastAsia="Calibri"/>
          <w:szCs w:val="24"/>
          <w:lang w:eastAsia="en-US"/>
        </w:rPr>
      </w:pPr>
      <w:ins w:id="4068" w:author="Ilkka Rinne" w:date="2022-09-06T14:39:00Z">
        <w:r>
          <w:rPr>
            <w:szCs w:val="24"/>
          </w:rPr>
          <w:br w:type="page"/>
        </w:r>
      </w:ins>
    </w:p>
    <w:p w14:paraId="5DED038D" w14:textId="57AE896A" w:rsidR="00393148" w:rsidRDefault="00393148" w:rsidP="00393148">
      <w:pPr>
        <w:pStyle w:val="ANNEX"/>
        <w:rPr>
          <w:ins w:id="4069" w:author="Ilkka Rinne" w:date="2022-09-06T14:58:00Z"/>
        </w:rPr>
      </w:pPr>
      <w:ins w:id="4070" w:author="Ilkka Rinne" w:date="2022-09-06T14:43:00Z">
        <w:r>
          <w:lastRenderedPageBreak/>
          <w:br/>
        </w:r>
      </w:ins>
      <w:bookmarkStart w:id="4071" w:name="_Toc113373582"/>
      <w:ins w:id="4072" w:author="Ilkka Rinne" w:date="2022-09-06T14:40:00Z">
        <w:r w:rsidRPr="00785C54">
          <w:t>(informative)</w:t>
        </w:r>
        <w:r w:rsidRPr="00785C54">
          <w:br/>
        </w:r>
        <w:r w:rsidRPr="00785C54">
          <w:br/>
        </w:r>
      </w:ins>
      <w:ins w:id="4073" w:author="Ilkka Rinne" w:date="2022-09-06T14:42:00Z">
        <w:r>
          <w:t>Detail</w:t>
        </w:r>
      </w:ins>
      <w:ins w:id="4074" w:author="Ilkka Rinne" w:date="2022-09-06T14:43:00Z">
        <w:r>
          <w:t>ed</w:t>
        </w:r>
      </w:ins>
      <w:ins w:id="4075" w:author="Ilkka Rinne" w:date="2022-09-06T14:41:00Z">
        <w:r>
          <w:t xml:space="preserve"> package overview diagrams</w:t>
        </w:r>
      </w:ins>
      <w:bookmarkEnd w:id="4071"/>
    </w:p>
    <w:p w14:paraId="5DDA8132" w14:textId="2BF19A30" w:rsidR="00C269ED" w:rsidRPr="00C269ED" w:rsidRDefault="00C269ED">
      <w:pPr>
        <w:rPr>
          <w:ins w:id="4076" w:author="Ilkka Rinne" w:date="2022-09-06T14:44:00Z"/>
        </w:rPr>
        <w:pPrChange w:id="4077" w:author="Ilkka Rinne" w:date="2022-09-06T14:58:00Z">
          <w:pPr>
            <w:pStyle w:val="ANNEX"/>
          </w:pPr>
        </w:pPrChange>
      </w:pPr>
      <w:ins w:id="4078" w:author="Ilkka Rinne" w:date="2022-09-06T14:58:00Z">
        <w:r>
          <w:rPr>
            <w:lang w:eastAsia="en-US"/>
          </w:rPr>
          <w:t xml:space="preserve">The UML class diagrams in this Annex are provided </w:t>
        </w:r>
      </w:ins>
      <w:ins w:id="4079" w:author="Ilkka Rinne" w:date="2022-09-06T14:59:00Z">
        <w:r>
          <w:rPr>
            <w:lang w:eastAsia="en-US"/>
          </w:rPr>
          <w:t xml:space="preserve">as additional </w:t>
        </w:r>
      </w:ins>
      <w:ins w:id="4080" w:author="Ilkka Rinne" w:date="2022-09-06T14:58:00Z">
        <w:r>
          <w:rPr>
            <w:lang w:eastAsia="en-US"/>
          </w:rPr>
          <w:t>reference in cases</w:t>
        </w:r>
      </w:ins>
      <w:ins w:id="4081" w:author="Ilkka Rinne" w:date="2022-09-06T14:59:00Z">
        <w:r>
          <w:rPr>
            <w:lang w:eastAsia="en-US"/>
          </w:rPr>
          <w:t xml:space="preserve"> where a complete picture of a</w:t>
        </w:r>
      </w:ins>
      <w:ins w:id="4082" w:author="Ilkka Rinne" w:date="2022-09-06T15:00:00Z">
        <w:r>
          <w:rPr>
            <w:lang w:eastAsia="en-US"/>
          </w:rPr>
          <w:t xml:space="preserve">ll classes contained in a package is useful. </w:t>
        </w:r>
      </w:ins>
      <w:ins w:id="4083" w:author="Ilkka Rinne" w:date="2022-09-06T15:02:00Z">
        <w:r w:rsidR="00756F7F">
          <w:rPr>
            <w:lang w:eastAsia="en-US"/>
          </w:rPr>
          <w:t xml:space="preserve">They are provided here despite the fact that </w:t>
        </w:r>
      </w:ins>
      <w:ins w:id="4084" w:author="Ilkka Rinne" w:date="2022-09-06T15:03:00Z">
        <w:r w:rsidR="00756F7F">
          <w:rPr>
            <w:lang w:eastAsia="en-US"/>
          </w:rPr>
          <w:t>the</w:t>
        </w:r>
      </w:ins>
      <w:ins w:id="4085" w:author="Ilkka Rinne" w:date="2022-09-06T15:01:00Z">
        <w:r w:rsidR="00756F7F">
          <w:rPr>
            <w:lang w:eastAsia="en-US"/>
          </w:rPr>
          <w:t xml:space="preserve"> text </w:t>
        </w:r>
      </w:ins>
      <w:ins w:id="4086" w:author="Ilkka Rinne" w:date="2022-09-06T15:03:00Z">
        <w:r w:rsidR="00756F7F">
          <w:rPr>
            <w:lang w:eastAsia="en-US"/>
          </w:rPr>
          <w:t>is</w:t>
        </w:r>
      </w:ins>
      <w:ins w:id="4087" w:author="Ilkka Rinne" w:date="2022-09-06T15:01:00Z">
        <w:r w:rsidR="00756F7F">
          <w:rPr>
            <w:lang w:eastAsia="en-US"/>
          </w:rPr>
          <w:t xml:space="preserve"> most likely not readable</w:t>
        </w:r>
      </w:ins>
      <w:ins w:id="4088" w:author="Ilkka Rinne" w:date="2022-09-06T15:02:00Z">
        <w:r w:rsidR="00756F7F">
          <w:rPr>
            <w:lang w:eastAsia="en-US"/>
          </w:rPr>
          <w:t xml:space="preserve"> with typical A4 format print resolution</w:t>
        </w:r>
      </w:ins>
      <w:ins w:id="4089" w:author="Ilkka Rinne" w:date="2022-09-06T15:03:00Z">
        <w:r w:rsidR="00756F7F">
          <w:rPr>
            <w:lang w:eastAsia="en-US"/>
          </w:rPr>
          <w:t>.</w:t>
        </w:r>
      </w:ins>
      <w:ins w:id="4090" w:author="Ilkka Rinne" w:date="2022-09-06T15:01:00Z">
        <w:r w:rsidR="00756F7F">
          <w:rPr>
            <w:lang w:eastAsia="en-US"/>
          </w:rPr>
          <w:t xml:space="preserve"> </w:t>
        </w:r>
      </w:ins>
      <w:ins w:id="4091" w:author="Ilkka Rinne" w:date="2022-09-06T15:03:00Z">
        <w:r w:rsidR="00756F7F">
          <w:rPr>
            <w:lang w:eastAsia="en-US"/>
          </w:rPr>
          <w:t xml:space="preserve">The </w:t>
        </w:r>
      </w:ins>
      <w:ins w:id="4092" w:author="Ilkka Rinne" w:date="2022-09-06T14:58:00Z">
        <w:r>
          <w:rPr>
            <w:lang w:eastAsia="en-US"/>
          </w:rPr>
          <w:t xml:space="preserve">intended </w:t>
        </w:r>
      </w:ins>
      <w:ins w:id="4093" w:author="Ilkka Rinne" w:date="2022-09-06T15:03:00Z">
        <w:r w:rsidR="00756F7F">
          <w:rPr>
            <w:lang w:eastAsia="en-US"/>
          </w:rPr>
          <w:t xml:space="preserve">use is for </w:t>
        </w:r>
      </w:ins>
      <w:ins w:id="4094"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95" w:author="Ilkka Rinne" w:date="2022-09-06T14:45:00Z"/>
        </w:rPr>
      </w:pPr>
      <w:ins w:id="4096" w:author="Ilkka Rinne" w:date="2022-09-06T14:44:00Z">
        <w:r>
          <w:t xml:space="preserve">Abstract Observation </w:t>
        </w:r>
      </w:ins>
      <w:ins w:id="4097" w:author="Ilkka Rinne" w:date="2022-09-06T14:45:00Z">
        <w:r>
          <w:t>C</w:t>
        </w:r>
      </w:ins>
      <w:ins w:id="4098" w:author="Ilkka Rinne" w:date="2022-09-06T14:44:00Z">
        <w:r>
          <w:t xml:space="preserve">ore </w:t>
        </w:r>
      </w:ins>
      <w:ins w:id="4099" w:author="Ilkka Rinne" w:date="2022-09-06T14:45:00Z">
        <w:r>
          <w:t>–</w:t>
        </w:r>
      </w:ins>
      <w:ins w:id="4100" w:author="Ilkka Rinne" w:date="2022-09-06T14:44:00Z">
        <w:r>
          <w:t xml:space="preserve"> overview</w:t>
        </w:r>
      </w:ins>
    </w:p>
    <w:p w14:paraId="64C9C7EC" w14:textId="005DF394" w:rsidR="002037C6" w:rsidRPr="002037C6" w:rsidRDefault="002037C6">
      <w:pPr>
        <w:rPr>
          <w:ins w:id="4101" w:author="Ilkka Rinne" w:date="2022-09-06T14:43:00Z"/>
          <w:lang w:eastAsia="en-US"/>
          <w:rPrChange w:id="4102" w:author="Ilkka Rinne" w:date="2022-09-06T14:45:00Z">
            <w:rPr>
              <w:ins w:id="4103" w:author="Ilkka Rinne" w:date="2022-09-06T14:43:00Z"/>
            </w:rPr>
          </w:rPrChange>
        </w:rPr>
        <w:pPrChange w:id="4104" w:author="Ilkka Rinne" w:date="2022-09-06T14:45:00Z">
          <w:pPr>
            <w:pStyle w:val="ANNEX"/>
          </w:pPr>
        </w:pPrChange>
      </w:pPr>
      <w:ins w:id="4105" w:author="Ilkka Rinne" w:date="2022-09-06T14:46:00Z">
        <w:r>
          <w:rPr>
            <w:lang w:eastAsia="en-US"/>
          </w:rPr>
          <w:t xml:space="preserve">The Figure E.1 provides </w:t>
        </w:r>
      </w:ins>
      <w:ins w:id="4106" w:author="Katharina Schleidt" w:date="2022-09-07T16:12:00Z">
        <w:r w:rsidR="002641A0">
          <w:rPr>
            <w:lang w:eastAsia="en-US"/>
          </w:rPr>
          <w:t xml:space="preserve">a </w:t>
        </w:r>
      </w:ins>
      <w:ins w:id="4107" w:author="Ilkka Rinne" w:date="2022-09-06T14:46:00Z">
        <w:r>
          <w:rPr>
            <w:lang w:eastAsia="en-US"/>
          </w:rPr>
          <w:t>diagram of all classes in pa</w:t>
        </w:r>
      </w:ins>
      <w:ins w:id="4108" w:author="Ilkka Rinne" w:date="2022-09-06T14:47:00Z">
        <w:r>
          <w:rPr>
            <w:lang w:eastAsia="en-US"/>
          </w:rPr>
          <w:t xml:space="preserve">ckage Abstract Observation Core. </w:t>
        </w:r>
      </w:ins>
      <w:ins w:id="4109" w:author="Ilkka Rinne" w:date="2022-09-06T14:50:00Z">
        <w:r w:rsidR="009A125E">
          <w:rPr>
            <w:lang w:eastAsia="en-US"/>
          </w:rPr>
          <w:t>Th</w:t>
        </w:r>
      </w:ins>
      <w:ins w:id="4110" w:author="Ilkka Rinne" w:date="2022-09-06T14:53:00Z">
        <w:r w:rsidR="002B3E5F">
          <w:rPr>
            <w:lang w:eastAsia="en-US"/>
          </w:rPr>
          <w:t>is</w:t>
        </w:r>
      </w:ins>
      <w:ins w:id="4111" w:author="Ilkka Rinne" w:date="2022-09-06T14:50:00Z">
        <w:r w:rsidR="009A125E">
          <w:rPr>
            <w:lang w:eastAsia="en-US"/>
          </w:rPr>
          <w:t xml:space="preserve"> Figure is also </w:t>
        </w:r>
      </w:ins>
      <w:ins w:id="4112" w:author="Ilkka Rinne" w:date="2022-09-06T14:51:00Z">
        <w:r w:rsidR="002B3E5F">
          <w:rPr>
            <w:lang w:eastAsia="en-US"/>
          </w:rPr>
          <w:t xml:space="preserve">made </w:t>
        </w:r>
      </w:ins>
      <w:ins w:id="4113" w:author="Ilkka Rinne" w:date="2022-09-06T14:50:00Z">
        <w:r w:rsidR="009A125E">
          <w:rPr>
            <w:lang w:eastAsia="en-US"/>
          </w:rPr>
          <w:t>available as a standalone PDF document at</w:t>
        </w:r>
      </w:ins>
      <w:ins w:id="4114" w:author="Ilkka Rinne" w:date="2022-09-06T14:51:00Z">
        <w:r w:rsidR="009A125E">
          <w:rPr>
            <w:lang w:eastAsia="en-US"/>
          </w:rPr>
          <w:t xml:space="preserve"> </w:t>
        </w:r>
        <w:r w:rsidR="009A125E" w:rsidRPr="002B3E5F">
          <w:rPr>
            <w:highlight w:val="yellow"/>
            <w:lang w:eastAsia="en-US"/>
            <w:rPrChange w:id="4115" w:author="Ilkka Rinne" w:date="2022-09-06T14:53:00Z">
              <w:rPr>
                <w:lang w:eastAsia="en-US"/>
              </w:rPr>
            </w:rPrChange>
          </w:rPr>
          <w:t>[</w:t>
        </w:r>
      </w:ins>
      <w:ins w:id="4116" w:author="Ilkka Rinne" w:date="2022-09-06T14:53:00Z">
        <w:r w:rsidR="002B3E5F" w:rsidRPr="002B3E5F">
          <w:rPr>
            <w:highlight w:val="yellow"/>
            <w:lang w:eastAsia="en-US"/>
            <w:rPrChange w:id="4117" w:author="Ilkka Rinne" w:date="2022-09-06T14:53:00Z">
              <w:rPr>
                <w:lang w:eastAsia="en-US"/>
              </w:rPr>
            </w:rPrChange>
          </w:rPr>
          <w:t xml:space="preserve">insert the </w:t>
        </w:r>
      </w:ins>
      <w:ins w:id="4118" w:author="Ilkka Rinne" w:date="2022-09-06T14:51:00Z">
        <w:r w:rsidR="009A125E" w:rsidRPr="002B3E5F">
          <w:rPr>
            <w:highlight w:val="yellow"/>
            <w:lang w:eastAsia="en-US"/>
            <w:rPrChange w:id="4119" w:author="Ilkka Rinne" w:date="2022-09-06T14:53:00Z">
              <w:rPr>
                <w:lang w:eastAsia="en-US"/>
              </w:rPr>
            </w:rPrChange>
          </w:rPr>
          <w:t xml:space="preserve">URL </w:t>
        </w:r>
      </w:ins>
      <w:ins w:id="4120" w:author="Ilkka Rinne" w:date="2022-09-06T14:53:00Z">
        <w:r w:rsidR="002B3E5F" w:rsidRPr="002B3E5F">
          <w:rPr>
            <w:highlight w:val="yellow"/>
            <w:lang w:eastAsia="en-US"/>
            <w:rPrChange w:id="4121" w:author="Ilkka Rinne" w:date="2022-09-06T14:53:00Z">
              <w:rPr>
                <w:lang w:eastAsia="en-US"/>
              </w:rPr>
            </w:rPrChange>
          </w:rPr>
          <w:t>for</w:t>
        </w:r>
      </w:ins>
      <w:ins w:id="4122" w:author="Ilkka Rinne" w:date="2022-09-06T14:52:00Z">
        <w:r w:rsidR="002B3E5F" w:rsidRPr="002B3E5F">
          <w:rPr>
            <w:highlight w:val="yellow"/>
            <w:lang w:eastAsia="en-US"/>
            <w:rPrChange w:id="4123" w:author="Ilkka Rinne" w:date="2022-09-06T14:53:00Z">
              <w:rPr>
                <w:lang w:eastAsia="en-US"/>
              </w:rPr>
            </w:rPrChange>
          </w:rPr>
          <w:t xml:space="preserve"> 19156_ed2figE1.pdf</w:t>
        </w:r>
      </w:ins>
      <w:ins w:id="4124" w:author="Ilkka Rinne" w:date="2022-09-06T14:53:00Z">
        <w:r w:rsidR="002B3E5F" w:rsidRPr="002B3E5F">
          <w:rPr>
            <w:highlight w:val="yellow"/>
            <w:lang w:eastAsia="en-US"/>
            <w:rPrChange w:id="4125" w:author="Ilkka Rinne" w:date="2022-09-06T14:53:00Z">
              <w:rPr>
                <w:lang w:eastAsia="en-US"/>
              </w:rPr>
            </w:rPrChange>
          </w:rPr>
          <w:t xml:space="preserve"> here</w:t>
        </w:r>
      </w:ins>
      <w:ins w:id="4126" w:author="Ilkka Rinne" w:date="2022-09-06T14:51:00Z">
        <w:r w:rsidR="009A125E" w:rsidRPr="002B3E5F">
          <w:rPr>
            <w:highlight w:val="yellow"/>
            <w:lang w:eastAsia="en-US"/>
            <w:rPrChange w:id="4127" w:author="Ilkka Rinne" w:date="2022-09-06T14:53:00Z">
              <w:rPr>
                <w:lang w:eastAsia="en-US"/>
              </w:rPr>
            </w:rPrChange>
          </w:rPr>
          <w:t>]</w:t>
        </w:r>
        <w:r w:rsidR="009A125E">
          <w:rPr>
            <w:lang w:eastAsia="en-US"/>
          </w:rPr>
          <w:t>.</w:t>
        </w:r>
      </w:ins>
      <w:ins w:id="4128" w:author="Ilkka Rinne" w:date="2022-09-06T14:48:00Z">
        <w:r>
          <w:rPr>
            <w:lang w:eastAsia="en-US"/>
          </w:rPr>
          <w:t xml:space="preserve"> </w:t>
        </w:r>
      </w:ins>
    </w:p>
    <w:p w14:paraId="095AA06D" w14:textId="7E5F0137" w:rsidR="00393148" w:rsidRDefault="00393148" w:rsidP="00393148">
      <w:pPr>
        <w:rPr>
          <w:ins w:id="4129" w:author="Ilkka Rinne" w:date="2022-09-06T14:54:00Z"/>
        </w:rPr>
      </w:pPr>
      <w:ins w:id="4130"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131" w:author="Ilkka Rinne" w:date="2022-09-06T14:56:00Z"/>
          <w:szCs w:val="24"/>
        </w:rPr>
      </w:pPr>
      <w:commentRangeStart w:id="4132"/>
      <w:ins w:id="4133"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32"/>
        <w:r>
          <w:rPr>
            <w:szCs w:val="24"/>
          </w:rPr>
          <w:t xml:space="preserve">Abstract Observation Core </w:t>
        </w:r>
        <w:del w:id="4134" w:author="Katharina Schleidt" w:date="2022-09-07T16:13:00Z">
          <w:r w:rsidDel="002641A0">
            <w:rPr>
              <w:szCs w:val="24"/>
            </w:rPr>
            <w:delText>-</w:delText>
          </w:r>
        </w:del>
      </w:ins>
      <w:ins w:id="4135" w:author="Katharina Schleidt" w:date="2022-09-07T16:13:00Z">
        <w:r w:rsidR="002641A0">
          <w:rPr>
            <w:szCs w:val="24"/>
          </w:rPr>
          <w:t>–</w:t>
        </w:r>
      </w:ins>
      <w:ins w:id="4136" w:author="Ilkka Rinne" w:date="2022-09-06T14:56:00Z">
        <w:r>
          <w:rPr>
            <w:szCs w:val="24"/>
          </w:rPr>
          <w:t xml:space="preserve"> overview</w:t>
        </w:r>
        <w:r>
          <w:rPr>
            <w:rStyle w:val="Marquedecommentaire"/>
            <w:rFonts w:eastAsia="MS Mincho"/>
            <w:b w:val="0"/>
            <w:lang w:eastAsia="ja-JP"/>
          </w:rPr>
          <w:commentReference w:id="4132"/>
        </w:r>
      </w:ins>
    </w:p>
    <w:p w14:paraId="1DBE9C62" w14:textId="2D2B4D6D" w:rsidR="002B3E5F" w:rsidRDefault="002B3E5F" w:rsidP="00393148">
      <w:pPr>
        <w:rPr>
          <w:ins w:id="4137" w:author="Ilkka Rinne" w:date="2022-09-06T14:54:00Z"/>
        </w:rPr>
      </w:pPr>
    </w:p>
    <w:p w14:paraId="779C9C01" w14:textId="5562D9EF" w:rsidR="002B3E5F" w:rsidRDefault="002B3E5F" w:rsidP="002B3E5F">
      <w:pPr>
        <w:pStyle w:val="a2"/>
        <w:rPr>
          <w:ins w:id="4138" w:author="Ilkka Rinne" w:date="2022-09-06T15:04:00Z"/>
        </w:rPr>
      </w:pPr>
      <w:ins w:id="4139" w:author="Ilkka Rinne" w:date="2022-09-06T14:54:00Z">
        <w:r>
          <w:t>Basic Observations – overview</w:t>
        </w:r>
      </w:ins>
    </w:p>
    <w:p w14:paraId="57DB0E27" w14:textId="7137F11C" w:rsidR="00CF3D5E" w:rsidRPr="00D77CFA" w:rsidRDefault="00CF3D5E">
      <w:pPr>
        <w:rPr>
          <w:ins w:id="4140" w:author="Ilkka Rinne" w:date="2022-09-06T15:04:00Z"/>
          <w:lang w:eastAsia="en-US"/>
        </w:rPr>
        <w:pPrChange w:id="4141" w:author="Ilkka Rinne" w:date="2022-09-06T15:04:00Z">
          <w:pPr>
            <w:pStyle w:val="ANNEX"/>
          </w:pPr>
        </w:pPrChange>
      </w:pPr>
      <w:ins w:id="4142" w:author="Ilkka Rinne" w:date="2022-09-06T15:04:00Z">
        <w:r>
          <w:rPr>
            <w:lang w:eastAsia="en-US"/>
          </w:rPr>
          <w:t xml:space="preserve">The Figure E.2 </w:t>
        </w:r>
        <w:r w:rsidRPr="00CF3D5E">
          <w:rPr>
            <w:rPrChange w:id="4143" w:author="Ilkka Rinne" w:date="2022-09-06T15:04:00Z">
              <w:rPr>
                <w:lang w:eastAsia="en-US"/>
              </w:rPr>
            </w:rPrChange>
          </w:rPr>
          <w:t>provides</w:t>
        </w:r>
        <w:r>
          <w:rPr>
            <w:lang w:eastAsia="en-US"/>
          </w:rPr>
          <w:t xml:space="preserve"> </w:t>
        </w:r>
      </w:ins>
      <w:ins w:id="4144" w:author="Katharina Schleidt" w:date="2022-09-07T16:13:00Z">
        <w:r w:rsidR="002641A0">
          <w:rPr>
            <w:lang w:eastAsia="en-US"/>
          </w:rPr>
          <w:t xml:space="preserve">a </w:t>
        </w:r>
      </w:ins>
      <w:ins w:id="4145"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146" w:author="Ilkka Rinne" w:date="2022-09-06T15:05:00Z">
        <w:r>
          <w:rPr>
            <w:highlight w:val="yellow"/>
            <w:lang w:eastAsia="en-US"/>
          </w:rPr>
          <w:t>2</w:t>
        </w:r>
      </w:ins>
      <w:ins w:id="4147"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48" w:author="Ilkka Rinne" w:date="2022-09-06T14:54:00Z"/>
        </w:rPr>
        <w:pPrChange w:id="4149" w:author="Ilkka Rinne" w:date="2022-09-06T15:04:00Z">
          <w:pPr>
            <w:pStyle w:val="a2"/>
          </w:pPr>
        </w:pPrChange>
      </w:pPr>
    </w:p>
    <w:p w14:paraId="09D6A784" w14:textId="374664FC" w:rsidR="002B3E5F" w:rsidRDefault="002B3E5F" w:rsidP="002B3E5F">
      <w:pPr>
        <w:rPr>
          <w:ins w:id="4150" w:author="Ilkka Rinne" w:date="2022-09-06T14:57:00Z"/>
          <w:lang w:eastAsia="en-US"/>
        </w:rPr>
      </w:pPr>
      <w:ins w:id="4151" w:author="Ilkka Rinne" w:date="2022-09-06T14:54:00Z">
        <w:r>
          <w:rPr>
            <w:noProof/>
            <w:lang w:val="fr-FR" w:eastAsia="fr-FR"/>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52" w:author="Ilkka Rinne" w:date="2022-09-06T14:57:00Z"/>
          <w:szCs w:val="24"/>
        </w:rPr>
      </w:pPr>
      <w:commentRangeStart w:id="4153"/>
      <w:ins w:id="4154"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53"/>
        <w:r>
          <w:rPr>
            <w:szCs w:val="24"/>
          </w:rPr>
          <w:t xml:space="preserve">Basic Observations </w:t>
        </w:r>
      </w:ins>
      <w:ins w:id="4155" w:author="Ilkka Rinne" w:date="2022-09-06T15:05:00Z">
        <w:r w:rsidR="000C5640">
          <w:rPr>
            <w:szCs w:val="24"/>
          </w:rPr>
          <w:t>–</w:t>
        </w:r>
      </w:ins>
      <w:ins w:id="4156" w:author="Ilkka Rinne" w:date="2022-09-06T14:57:00Z">
        <w:r>
          <w:rPr>
            <w:szCs w:val="24"/>
          </w:rPr>
          <w:t xml:space="preserve"> overview</w:t>
        </w:r>
        <w:r>
          <w:rPr>
            <w:rStyle w:val="Marquedecommentaire"/>
            <w:rFonts w:eastAsia="MS Mincho"/>
            <w:b w:val="0"/>
            <w:lang w:eastAsia="ja-JP"/>
          </w:rPr>
          <w:commentReference w:id="4153"/>
        </w:r>
      </w:ins>
    </w:p>
    <w:p w14:paraId="229CEF24" w14:textId="3FF1DAB7" w:rsidR="00610673" w:rsidRDefault="000C5640" w:rsidP="000C5640">
      <w:pPr>
        <w:pStyle w:val="a2"/>
        <w:rPr>
          <w:ins w:id="4157" w:author="Ilkka Rinne" w:date="2022-09-06T15:05:00Z"/>
        </w:rPr>
      </w:pPr>
      <w:ins w:id="4158" w:author="Ilkka Rinne" w:date="2022-09-06T15:05:00Z">
        <w:r>
          <w:t>Abstract Sample Core – overview</w:t>
        </w:r>
      </w:ins>
    </w:p>
    <w:p w14:paraId="14498344" w14:textId="189953EA" w:rsidR="000C5640" w:rsidRPr="00D77CFA" w:rsidRDefault="000C5640">
      <w:pPr>
        <w:rPr>
          <w:ins w:id="4159" w:author="Ilkka Rinne" w:date="2022-09-06T15:06:00Z"/>
          <w:lang w:eastAsia="en-US"/>
        </w:rPr>
        <w:pPrChange w:id="4160" w:author="Ilkka Rinne" w:date="2022-09-06T15:06:00Z">
          <w:pPr>
            <w:pStyle w:val="ANNEX"/>
          </w:pPr>
        </w:pPrChange>
      </w:pPr>
      <w:ins w:id="4161" w:author="Ilkka Rinne" w:date="2022-09-06T15:06:00Z">
        <w:r>
          <w:rPr>
            <w:lang w:eastAsia="en-US"/>
          </w:rPr>
          <w:t xml:space="preserve">The Figure E.3 </w:t>
        </w:r>
        <w:r w:rsidRPr="00D77CFA">
          <w:t>provides</w:t>
        </w:r>
        <w:r>
          <w:rPr>
            <w:lang w:eastAsia="en-US"/>
          </w:rPr>
          <w:t xml:space="preserve"> </w:t>
        </w:r>
      </w:ins>
      <w:ins w:id="4162" w:author="Katharina Schleidt" w:date="2022-09-07T16:13:00Z">
        <w:r w:rsidR="002641A0">
          <w:rPr>
            <w:lang w:eastAsia="en-US"/>
          </w:rPr>
          <w:t xml:space="preserve">a </w:t>
        </w:r>
      </w:ins>
      <w:ins w:id="4163"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64" w:author="Ilkka Rinne" w:date="2022-09-06T15:06:00Z"/>
          <w:lang w:eastAsia="en-US"/>
        </w:rPr>
      </w:pPr>
      <w:ins w:id="4165" w:author="Ilkka Rinne" w:date="2022-09-06T15:06:00Z">
        <w:r>
          <w:rPr>
            <w:noProof/>
            <w:lang w:val="fr-FR" w:eastAsia="fr-FR"/>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66" w:author="Ilkka Rinne" w:date="2022-09-06T15:07:00Z"/>
          <w:szCs w:val="24"/>
        </w:rPr>
      </w:pPr>
      <w:commentRangeStart w:id="4167"/>
      <w:ins w:id="4168"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67"/>
      <w:ins w:id="4169" w:author="Ilkka Rinne" w:date="2022-09-06T15:07:00Z">
        <w:r>
          <w:rPr>
            <w:szCs w:val="24"/>
          </w:rPr>
          <w:t>Abstract Sample Core</w:t>
        </w:r>
      </w:ins>
      <w:ins w:id="4170" w:author="Ilkka Rinne" w:date="2022-09-06T15:06:00Z">
        <w:r>
          <w:rPr>
            <w:szCs w:val="24"/>
          </w:rPr>
          <w:t xml:space="preserve"> – overview</w:t>
        </w:r>
        <w:r>
          <w:rPr>
            <w:rStyle w:val="Marquedecommentaire"/>
            <w:rFonts w:eastAsia="MS Mincho"/>
            <w:b w:val="0"/>
            <w:lang w:eastAsia="ja-JP"/>
          </w:rPr>
          <w:commentReference w:id="4167"/>
        </w:r>
      </w:ins>
    </w:p>
    <w:p w14:paraId="51DF311A" w14:textId="0A8D02B9" w:rsidR="00913B69" w:rsidRDefault="00913B69" w:rsidP="00913B69">
      <w:pPr>
        <w:pStyle w:val="a2"/>
        <w:rPr>
          <w:ins w:id="4171" w:author="Ilkka Rinne" w:date="2022-09-06T15:07:00Z"/>
        </w:rPr>
      </w:pPr>
      <w:ins w:id="4172" w:author="Ilkka Rinne" w:date="2022-09-06T15:07:00Z">
        <w:r>
          <w:t>Basic Samples – overview</w:t>
        </w:r>
      </w:ins>
    </w:p>
    <w:p w14:paraId="14445FDB" w14:textId="5B3A7286" w:rsidR="004A43E0" w:rsidRDefault="004A43E0" w:rsidP="004A43E0">
      <w:pPr>
        <w:rPr>
          <w:ins w:id="4173" w:author="Ilkka Rinne" w:date="2022-09-06T15:08:00Z"/>
          <w:lang w:eastAsia="en-US"/>
        </w:rPr>
      </w:pPr>
      <w:ins w:id="4174" w:author="Ilkka Rinne" w:date="2022-09-06T15:08:00Z">
        <w:r>
          <w:rPr>
            <w:lang w:eastAsia="en-US"/>
          </w:rPr>
          <w:t xml:space="preserve">The Figure E.4 </w:t>
        </w:r>
        <w:r w:rsidRPr="00D77CFA">
          <w:t>provides</w:t>
        </w:r>
        <w:r>
          <w:rPr>
            <w:lang w:eastAsia="en-US"/>
          </w:rPr>
          <w:t xml:space="preserve"> </w:t>
        </w:r>
      </w:ins>
      <w:ins w:id="4175" w:author="Katharina Schleidt" w:date="2022-09-07T16:13:00Z">
        <w:r w:rsidR="002641A0">
          <w:rPr>
            <w:lang w:eastAsia="en-US"/>
          </w:rPr>
          <w:t xml:space="preserve">a </w:t>
        </w:r>
      </w:ins>
      <w:ins w:id="4176"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77" w:author="Ilkka Rinne" w:date="2022-09-06T15:08:00Z"/>
          <w:lang w:eastAsia="en-US"/>
        </w:rPr>
      </w:pPr>
      <w:ins w:id="4178" w:author="Ilkka Rinne" w:date="2022-09-06T15:08:00Z">
        <w:r>
          <w:rPr>
            <w:noProof/>
            <w:lang w:val="fr-FR" w:eastAsia="fr-FR"/>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79" w:author="Ilkka Rinne" w:date="2022-09-06T15:09:00Z"/>
          <w:szCs w:val="24"/>
        </w:rPr>
      </w:pPr>
      <w:commentRangeStart w:id="4180"/>
      <w:ins w:id="4181"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80"/>
        <w:r>
          <w:rPr>
            <w:szCs w:val="24"/>
          </w:rPr>
          <w:t>Basic Samples – overview</w:t>
        </w:r>
        <w:r>
          <w:rPr>
            <w:rStyle w:val="Marquedecommentaire"/>
            <w:rFonts w:eastAsia="MS Mincho"/>
            <w:b w:val="0"/>
            <w:lang w:eastAsia="ja-JP"/>
          </w:rPr>
          <w:commentReference w:id="4180"/>
        </w:r>
      </w:ins>
    </w:p>
    <w:p w14:paraId="456F1A13" w14:textId="77777777" w:rsidR="00053A30" w:rsidRPr="00D77CFA" w:rsidRDefault="00053A30" w:rsidP="004A43E0">
      <w:pPr>
        <w:rPr>
          <w:ins w:id="4182" w:author="Ilkka Rinne" w:date="2022-09-06T15:08:00Z"/>
          <w:lang w:eastAsia="en-US"/>
        </w:rPr>
      </w:pPr>
    </w:p>
    <w:p w14:paraId="5C182028" w14:textId="1E1E02DE" w:rsidR="00B3479B" w:rsidRPr="00B3479B" w:rsidRDefault="00B3479B">
      <w:pPr>
        <w:rPr>
          <w:ins w:id="4183" w:author="Ilkka Rinne" w:date="2022-09-06T15:06:00Z"/>
        </w:rPr>
        <w:pPrChange w:id="4184"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85" w:author="Ilkka Rinne" w:date="2022-09-06T15:05:00Z">
          <w:pPr>
            <w:pStyle w:val="Corpsdetexte"/>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86" w:name="_Toc113373583"/>
      <w:commentRangeStart w:id="4187"/>
      <w:r w:rsidRPr="00785C54">
        <w:rPr>
          <w:szCs w:val="24"/>
        </w:rPr>
        <w:lastRenderedPageBreak/>
        <w:t>Bibliography</w:t>
      </w:r>
      <w:commentRangeEnd w:id="4187"/>
      <w:r w:rsidR="003E2160">
        <w:rPr>
          <w:rStyle w:val="Marquedecommentaire"/>
          <w:rFonts w:eastAsia="MS Mincho"/>
          <w:b w:val="0"/>
          <w:lang w:eastAsia="ja-JP"/>
        </w:rPr>
        <w:commentReference w:id="4187"/>
      </w:r>
      <w:bookmarkEnd w:id="4186"/>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88"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89" w:author="Katharina Schleidt" w:date="2022-08-13T16:47:00Z"/>
          <w:szCs w:val="24"/>
        </w:rPr>
      </w:pPr>
      <w:commentRangeStart w:id="4190"/>
      <w:r w:rsidRPr="00785C54">
        <w:rPr>
          <w:szCs w:val="24"/>
        </w:rPr>
        <w:t>[</w:t>
      </w:r>
      <w:r w:rsidRPr="00785C54">
        <w:rPr>
          <w:rStyle w:val="bibnumber"/>
          <w:szCs w:val="24"/>
          <w:shd w:val="clear" w:color="auto" w:fill="auto"/>
        </w:rPr>
        <w:t>2</w:t>
      </w:r>
      <w:r w:rsidRPr="00785C54">
        <w:rPr>
          <w:szCs w:val="24"/>
        </w:rPr>
        <w:t>]</w:t>
      </w:r>
      <w:r w:rsidRPr="00785C54">
        <w:rPr>
          <w:szCs w:val="24"/>
        </w:rPr>
        <w:tab/>
      </w:r>
      <w:del w:id="4191"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92"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90"/>
        <w:r w:rsidR="003E2160" w:rsidDel="009E0246">
          <w:rPr>
            <w:rStyle w:val="Marquedecommentaire"/>
            <w:rFonts w:eastAsia="MS Mincho"/>
            <w:lang w:eastAsia="ja-JP"/>
          </w:rPr>
          <w:commentReference w:id="4190"/>
        </w:r>
      </w:del>
      <w:ins w:id="4193"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94" w:author="Katharina Schleidt" w:date="2022-08-13T16:47:00Z">
        <w:r w:rsidRPr="00785C54" w:rsidDel="009E0246">
          <w:rPr>
            <w:rStyle w:val="bibnumber"/>
            <w:szCs w:val="24"/>
            <w:shd w:val="clear" w:color="auto" w:fill="auto"/>
          </w:rPr>
          <w:delText>4</w:delText>
        </w:r>
      </w:del>
      <w:ins w:id="4195"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196"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197" w:author="Katharina Schleidt" w:date="2022-08-13T16:47:00Z">
        <w:r w:rsidRPr="00785C54" w:rsidDel="009E0246">
          <w:rPr>
            <w:rStyle w:val="bibnumber"/>
            <w:szCs w:val="24"/>
            <w:shd w:val="clear" w:color="auto" w:fill="auto"/>
          </w:rPr>
          <w:delText>5</w:delText>
        </w:r>
      </w:del>
      <w:ins w:id="4198"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199" w:author="Katharina Schleidt" w:date="2022-08-13T16:47:00Z">
        <w:r w:rsidRPr="00785C54" w:rsidDel="009E0246">
          <w:rPr>
            <w:rStyle w:val="bibnumber"/>
            <w:szCs w:val="24"/>
            <w:shd w:val="clear" w:color="auto" w:fill="auto"/>
          </w:rPr>
          <w:delText>6</w:delText>
        </w:r>
      </w:del>
      <w:ins w:id="4200"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201" w:author="Katharina Schleidt" w:date="2022-08-13T16:48:00Z">
        <w:r w:rsidRPr="00785C54" w:rsidDel="009E0246">
          <w:rPr>
            <w:rStyle w:val="bibnumber"/>
            <w:szCs w:val="24"/>
            <w:shd w:val="clear" w:color="auto" w:fill="auto"/>
          </w:rPr>
          <w:delText>7</w:delText>
        </w:r>
      </w:del>
      <w:ins w:id="4202"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203"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204" w:author="Katharina Schleidt" w:date="2022-08-13T16:48:00Z">
        <w:r w:rsidRPr="00785C54" w:rsidDel="009E0246">
          <w:rPr>
            <w:rStyle w:val="bibnumber"/>
            <w:szCs w:val="24"/>
            <w:shd w:val="clear" w:color="auto" w:fill="auto"/>
          </w:rPr>
          <w:delText>8</w:delText>
        </w:r>
      </w:del>
      <w:ins w:id="4205"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206"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207" w:author="Katharina Schleidt" w:date="2022-08-13T16:48:00Z">
        <w:r w:rsidRPr="00785C54" w:rsidDel="009E0246">
          <w:rPr>
            <w:rStyle w:val="bibnumber"/>
            <w:szCs w:val="24"/>
            <w:shd w:val="clear" w:color="auto" w:fill="auto"/>
          </w:rPr>
          <w:delText>9</w:delText>
        </w:r>
      </w:del>
      <w:ins w:id="4208"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209"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210" w:author="Katharina Schleidt" w:date="2022-08-13T16:48:00Z">
        <w:r w:rsidRPr="00785C54" w:rsidDel="009E0246">
          <w:rPr>
            <w:rStyle w:val="bibnumber"/>
            <w:szCs w:val="24"/>
            <w:shd w:val="clear" w:color="auto" w:fill="auto"/>
          </w:rPr>
          <w:delText>10</w:delText>
        </w:r>
      </w:del>
      <w:ins w:id="4211"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212" w:author="Katharina Schleidt" w:date="2022-08-13T16:48:00Z">
        <w:r w:rsidRPr="00785C54" w:rsidDel="009E0246">
          <w:rPr>
            <w:rStyle w:val="bibnumber"/>
            <w:szCs w:val="24"/>
            <w:shd w:val="clear" w:color="auto" w:fill="auto"/>
          </w:rPr>
          <w:delText>11</w:delText>
        </w:r>
      </w:del>
      <w:ins w:id="4213"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214" w:author="Katharina Schleidt" w:date="2022-08-13T16:48:00Z">
        <w:r w:rsidRPr="00785C54" w:rsidDel="009E0246">
          <w:rPr>
            <w:rStyle w:val="bibnumber"/>
            <w:szCs w:val="24"/>
            <w:shd w:val="clear" w:color="auto" w:fill="auto"/>
          </w:rPr>
          <w:delText>12</w:delText>
        </w:r>
      </w:del>
      <w:ins w:id="4215"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216" w:author="Katharina Schleidt" w:date="2022-08-13T16:48:00Z">
        <w:r w:rsidRPr="00785C54" w:rsidDel="009E0246">
          <w:rPr>
            <w:rStyle w:val="bibnumber"/>
            <w:szCs w:val="24"/>
            <w:shd w:val="clear" w:color="auto" w:fill="auto"/>
          </w:rPr>
          <w:delText>13</w:delText>
        </w:r>
      </w:del>
      <w:ins w:id="4217"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218" w:author="Katharina Schleidt" w:date="2022-08-13T16:48:00Z">
        <w:r w:rsidRPr="00785C54" w:rsidDel="009E0246">
          <w:rPr>
            <w:rStyle w:val="bibnumber"/>
            <w:szCs w:val="24"/>
            <w:shd w:val="clear" w:color="auto" w:fill="auto"/>
          </w:rPr>
          <w:delText>14</w:delText>
        </w:r>
      </w:del>
      <w:ins w:id="4219"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220" w:author="Katharina Schleidt" w:date="2022-08-13T16:48:00Z">
        <w:r w:rsidRPr="00785C54" w:rsidDel="009E0246">
          <w:rPr>
            <w:rStyle w:val="bibnumber"/>
            <w:szCs w:val="24"/>
            <w:shd w:val="clear" w:color="auto" w:fill="auto"/>
          </w:rPr>
          <w:delText>15</w:delText>
        </w:r>
      </w:del>
      <w:ins w:id="4221"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222" w:author="Katharina Schleidt" w:date="2022-08-13T16:48:00Z">
        <w:r w:rsidRPr="00785C54" w:rsidDel="009E0246">
          <w:rPr>
            <w:rStyle w:val="bibnumber"/>
            <w:szCs w:val="24"/>
            <w:shd w:val="clear" w:color="auto" w:fill="auto"/>
          </w:rPr>
          <w:delText>16</w:delText>
        </w:r>
      </w:del>
      <w:ins w:id="4223"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224" w:author="Katharina Schleidt" w:date="2022-08-13T16:48:00Z">
        <w:r w:rsidRPr="00785C54" w:rsidDel="009E0246">
          <w:rPr>
            <w:rStyle w:val="bibnumber"/>
            <w:szCs w:val="24"/>
            <w:shd w:val="clear" w:color="auto" w:fill="auto"/>
          </w:rPr>
          <w:delText>17</w:delText>
        </w:r>
      </w:del>
      <w:ins w:id="4225"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226" w:author="Katharina Schleidt" w:date="2022-08-13T16:48:00Z">
        <w:r w:rsidRPr="00785C54" w:rsidDel="009E0246">
          <w:rPr>
            <w:rStyle w:val="bibnumber"/>
            <w:szCs w:val="24"/>
            <w:shd w:val="clear" w:color="auto" w:fill="auto"/>
          </w:rPr>
          <w:delText>18</w:delText>
        </w:r>
      </w:del>
      <w:ins w:id="4227"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8">
        <w:r w:rsidRPr="00785C54">
          <w:rPr>
            <w:rStyle w:val="Lienhypertexte"/>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228" w:author="Katharina Schleidt" w:date="2022-08-13T16:48:00Z">
        <w:r w:rsidRPr="00785C54" w:rsidDel="009E0246">
          <w:rPr>
            <w:rStyle w:val="bibnumber"/>
            <w:szCs w:val="24"/>
            <w:shd w:val="clear" w:color="auto" w:fill="auto"/>
          </w:rPr>
          <w:delText>19</w:delText>
        </w:r>
      </w:del>
      <w:ins w:id="4229"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129" w:history="1">
        <w:r w:rsidRPr="00785C54">
          <w:rPr>
            <w:rStyle w:val="Lienhypertexte"/>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230" w:author="Katharina Schleidt" w:date="2022-08-13T16:48:00Z">
        <w:r w:rsidRPr="00785C54" w:rsidDel="009E0246">
          <w:rPr>
            <w:rStyle w:val="bibnumber"/>
            <w:szCs w:val="24"/>
            <w:shd w:val="clear" w:color="auto" w:fill="auto"/>
          </w:rPr>
          <w:delText>20</w:delText>
        </w:r>
      </w:del>
      <w:ins w:id="4231"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0"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1">
        <w:r w:rsidRPr="00785C54">
          <w:rPr>
            <w:rStyle w:val="Lienhypertexte"/>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232" w:author="Katharina Schleidt" w:date="2022-08-13T16:48:00Z">
        <w:r w:rsidRPr="00785C54" w:rsidDel="009E0246">
          <w:rPr>
            <w:rStyle w:val="bibnumber"/>
            <w:szCs w:val="24"/>
            <w:shd w:val="clear" w:color="auto" w:fill="auto"/>
          </w:rPr>
          <w:delText>21</w:delText>
        </w:r>
      </w:del>
      <w:ins w:id="4233"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2">
        <w:r w:rsidRPr="00785C54">
          <w:rPr>
            <w:rStyle w:val="Lienhypertexte"/>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34" w:author="Katharina Schleidt" w:date="2022-08-13T16:48:00Z">
        <w:r w:rsidRPr="00785C54" w:rsidDel="009E0246">
          <w:rPr>
            <w:rStyle w:val="bibnumber"/>
            <w:szCs w:val="24"/>
            <w:shd w:val="clear" w:color="auto" w:fill="auto"/>
          </w:rPr>
          <w:delText>22</w:delText>
        </w:r>
      </w:del>
      <w:ins w:id="4235"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36" w:author="Katharina Schleidt" w:date="2022-08-13T16:48:00Z">
        <w:r w:rsidRPr="00785C54" w:rsidDel="009E0246">
          <w:rPr>
            <w:rStyle w:val="bibnumber"/>
            <w:szCs w:val="24"/>
            <w:shd w:val="clear" w:color="auto" w:fill="auto"/>
          </w:rPr>
          <w:delText>23</w:delText>
        </w:r>
      </w:del>
      <w:ins w:id="4237"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38" w:author="Katharina Schleidt" w:date="2022-08-13T16:48:00Z">
        <w:r w:rsidRPr="00785C54" w:rsidDel="009E0246">
          <w:rPr>
            <w:rStyle w:val="bibnumber"/>
            <w:szCs w:val="24"/>
            <w:shd w:val="clear" w:color="auto" w:fill="auto"/>
          </w:rPr>
          <w:delText>24</w:delText>
        </w:r>
      </w:del>
      <w:ins w:id="4239"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40" w:author="Katharina Schleidt" w:date="2022-08-13T16:48:00Z">
        <w:r w:rsidRPr="00785C54" w:rsidDel="009E0246">
          <w:rPr>
            <w:rStyle w:val="bibnumber"/>
            <w:szCs w:val="24"/>
            <w:shd w:val="clear" w:color="auto" w:fill="auto"/>
          </w:rPr>
          <w:delText>25</w:delText>
        </w:r>
      </w:del>
      <w:ins w:id="4241"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42" w:author="Katharina Schleidt" w:date="2022-08-13T16:48:00Z">
        <w:r w:rsidRPr="00785C54" w:rsidDel="009E0246">
          <w:rPr>
            <w:rStyle w:val="bibnumber"/>
            <w:szCs w:val="24"/>
            <w:shd w:val="clear" w:color="auto" w:fill="auto"/>
          </w:rPr>
          <w:delText>26</w:delText>
        </w:r>
      </w:del>
      <w:ins w:id="4243"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44" w:author="Katharina Schleidt" w:date="2022-08-13T16:48:00Z">
        <w:r w:rsidRPr="00785C54" w:rsidDel="009E0246">
          <w:rPr>
            <w:rStyle w:val="bibnumber"/>
            <w:szCs w:val="24"/>
            <w:shd w:val="clear" w:color="auto" w:fill="auto"/>
          </w:rPr>
          <w:delText>27</w:delText>
        </w:r>
      </w:del>
      <w:ins w:id="4245"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46" w:author="Katharina Schleidt" w:date="2022-08-13T16:48:00Z">
        <w:r w:rsidRPr="00785C54" w:rsidDel="009E0246">
          <w:rPr>
            <w:rStyle w:val="bibnumber"/>
            <w:szCs w:val="24"/>
            <w:shd w:val="clear" w:color="auto" w:fill="auto"/>
            <w:lang w:val="fr-CH"/>
          </w:rPr>
          <w:delText>28</w:delText>
        </w:r>
      </w:del>
      <w:ins w:id="4247"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3">
        <w:r w:rsidRPr="00785C54">
          <w:rPr>
            <w:rStyle w:val="Lienhypertexte"/>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48" w:author="Katharina Schleidt" w:date="2022-08-13T16:49:00Z">
        <w:r w:rsidRPr="00785C54" w:rsidDel="009E0246">
          <w:rPr>
            <w:rStyle w:val="bibnumber"/>
            <w:szCs w:val="24"/>
            <w:shd w:val="clear" w:color="auto" w:fill="auto"/>
          </w:rPr>
          <w:delText>29</w:delText>
        </w:r>
      </w:del>
      <w:ins w:id="4249"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4">
        <w:r w:rsidRPr="00785C54">
          <w:rPr>
            <w:rStyle w:val="Lienhypertexte"/>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50" w:author="Katharina Schleidt" w:date="2022-08-13T16:49:00Z">
        <w:r w:rsidRPr="00785C54" w:rsidDel="009E0246">
          <w:rPr>
            <w:rStyle w:val="bibnumber"/>
            <w:szCs w:val="24"/>
            <w:shd w:val="clear" w:color="auto" w:fill="auto"/>
          </w:rPr>
          <w:delText>30</w:delText>
        </w:r>
      </w:del>
      <w:ins w:id="4251"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5">
        <w:r w:rsidRPr="00785C54">
          <w:rPr>
            <w:rStyle w:val="Lienhypertexte"/>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52" w:author="Katharina Schleidt" w:date="2022-08-13T16:49:00Z">
        <w:r w:rsidRPr="00785C54" w:rsidDel="009E0246">
          <w:rPr>
            <w:rStyle w:val="bibnumber"/>
            <w:szCs w:val="24"/>
            <w:shd w:val="clear" w:color="auto" w:fill="auto"/>
          </w:rPr>
          <w:delText>31</w:delText>
        </w:r>
      </w:del>
      <w:ins w:id="4253"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6"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54"/>
      <w:ins w:id="4255" w:author="REID-JAMOND Alison" w:date="2022-04-04T08:08:00Z">
        <w:r>
          <w:rPr>
            <w:szCs w:val="24"/>
          </w:rPr>
          <w:t>[3</w:t>
        </w:r>
        <w:del w:id="4256" w:author="Katharina Schleidt" w:date="2022-08-13T16:49:00Z">
          <w:r w:rsidDel="009E0246">
            <w:rPr>
              <w:szCs w:val="24"/>
            </w:rPr>
            <w:delText>2</w:delText>
          </w:r>
        </w:del>
      </w:ins>
      <w:ins w:id="4257" w:author="Katharina Schleidt" w:date="2022-08-13T16:49:00Z">
        <w:r w:rsidR="009E0246">
          <w:rPr>
            <w:szCs w:val="24"/>
          </w:rPr>
          <w:t>1</w:t>
        </w:r>
      </w:ins>
      <w:ins w:id="4258" w:author="REID-JAMOND Alison" w:date="2022-04-04T08:08:00Z">
        <w:r>
          <w:rPr>
            <w:szCs w:val="24"/>
          </w:rPr>
          <w:t xml:space="preserve">] </w:t>
        </w:r>
        <w:r>
          <w:rPr>
            <w:szCs w:val="24"/>
          </w:rPr>
          <w:tab/>
        </w:r>
      </w:ins>
      <w:ins w:id="4259" w:author="Katharina Schleidt" w:date="2022-08-13T16:53:00Z">
        <w:r w:rsidR="001C6797" w:rsidRPr="001C6797">
          <w:rPr>
            <w:szCs w:val="24"/>
          </w:rPr>
          <w:t xml:space="preserve">Spatial Data on the Web Best Practices, W3C Working Group Note, 28 September 2017. Also published as OGC Best Practice 15-107, </w:t>
        </w:r>
      </w:ins>
      <w:ins w:id="4260" w:author="Katharina Schleidt" w:date="2022-08-13T16:51:00Z">
        <w:r w:rsidR="009E0246">
          <w:rPr>
            <w:rStyle w:val="Lienhypertexte"/>
            <w:rFonts w:eastAsia="MS Mincho"/>
            <w:szCs w:val="24"/>
            <w:lang w:val="en-GB"/>
          </w:rPr>
          <w:fldChar w:fldCharType="begin"/>
        </w:r>
        <w:r w:rsidR="009E0246">
          <w:rPr>
            <w:rStyle w:val="Lienhypertexte"/>
            <w:rFonts w:eastAsia="MS Mincho"/>
            <w:szCs w:val="24"/>
            <w:lang w:val="en-GB"/>
          </w:rPr>
          <w:instrText xml:space="preserve"> HYPERLINK "</w:instrText>
        </w:r>
      </w:ins>
      <w:ins w:id="4261" w:author="REID-JAMOND Alison" w:date="2022-04-04T08:08:00Z">
        <w:r w:rsidR="009E0246" w:rsidRPr="009E0246">
          <w:rPr>
            <w:rStyle w:val="Lienhypertexte"/>
            <w:rFonts w:eastAsia="MS Mincho"/>
            <w:szCs w:val="24"/>
            <w:lang w:val="en-GB"/>
          </w:rPr>
          <w:instrText>https://www.w3.org/TR/sdw-bp/</w:instrText>
        </w:r>
      </w:ins>
      <w:ins w:id="4262" w:author="Katharina Schleidt" w:date="2022-08-13T16:51:00Z">
        <w:r w:rsidR="009E0246">
          <w:rPr>
            <w:rStyle w:val="Lienhypertexte"/>
            <w:rFonts w:eastAsia="MS Mincho"/>
            <w:szCs w:val="24"/>
            <w:lang w:val="en-GB"/>
          </w:rPr>
          <w:instrText xml:space="preserve">" </w:instrText>
        </w:r>
        <w:r w:rsidR="009E0246">
          <w:rPr>
            <w:rStyle w:val="Lienhypertexte"/>
            <w:rFonts w:eastAsia="MS Mincho"/>
            <w:szCs w:val="24"/>
            <w:lang w:val="en-GB"/>
          </w:rPr>
          <w:fldChar w:fldCharType="separate"/>
        </w:r>
      </w:ins>
      <w:ins w:id="4263" w:author="REID-JAMOND Alison" w:date="2022-04-04T08:08:00Z">
        <w:r w:rsidR="009E0246" w:rsidRPr="009E0246">
          <w:rPr>
            <w:rStyle w:val="Lienhypertexte"/>
            <w:rFonts w:eastAsia="MS Mincho"/>
            <w:szCs w:val="24"/>
            <w:lang w:val="en-GB"/>
          </w:rPr>
          <w:t>https://www.w3.org/TR/sdw-bp/</w:t>
        </w:r>
      </w:ins>
      <w:ins w:id="4264" w:author="Katharina Schleidt" w:date="2022-08-13T16:51:00Z">
        <w:r w:rsidR="009E0246">
          <w:rPr>
            <w:rStyle w:val="Lienhypertexte"/>
            <w:rFonts w:eastAsia="MS Mincho"/>
            <w:szCs w:val="24"/>
            <w:lang w:val="en-GB"/>
          </w:rPr>
          <w:fldChar w:fldCharType="end"/>
        </w:r>
      </w:ins>
      <w:commentRangeEnd w:id="4254"/>
      <w:ins w:id="4265" w:author="REID-JAMOND Alison" w:date="2022-04-04T08:08:00Z">
        <w:r>
          <w:rPr>
            <w:rStyle w:val="Marquedecommentaire"/>
            <w:rFonts w:eastAsia="MS Mincho"/>
            <w:lang w:eastAsia="ja-JP"/>
          </w:rPr>
          <w:commentReference w:id="4254"/>
        </w:r>
      </w:ins>
    </w:p>
    <w:sectPr w:rsidR="001F501C" w:rsidRPr="00785C54" w:rsidSect="002B4EBE">
      <w:footerReference w:type="even" r:id="rId137"/>
      <w:footerReference w:type="default" r:id="rId13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07" w:author="REID-JAMOND Alison" w:date="2022-04-04T08:06:00Z" w:initials="RA">
    <w:p w14:paraId="03B9B45A" w14:textId="77777777" w:rsidR="003E2160" w:rsidRDefault="003E2160">
      <w:pPr>
        <w:pStyle w:val="Commentaire"/>
      </w:pPr>
      <w:r>
        <w:rPr>
          <w:rStyle w:val="Marquedecommentair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3E2160" w:rsidRDefault="003E2160">
      <w:pPr>
        <w:pStyle w:val="Commentaire"/>
      </w:pPr>
      <w:r>
        <w:t>Adding a cross-reference to Annex C could perhaps help with this.</w:t>
      </w:r>
    </w:p>
  </w:comment>
  <w:comment w:id="1145" w:author="REID-JAMOND Alison" w:date="2022-04-04T08:07:00Z" w:initials="RA">
    <w:p w14:paraId="7C50AC87" w14:textId="39D7CA78" w:rsidR="003E2160" w:rsidRDefault="003E2160">
      <w:pPr>
        <w:pStyle w:val="Commentaire"/>
      </w:pPr>
      <w:r>
        <w:rPr>
          <w:rStyle w:val="Marquedecommentaire"/>
        </w:rPr>
        <w:annotationRef/>
      </w:r>
      <w:r>
        <w:t>Please refer to this document as "this document" throughout, rather than "this International Standard".</w:t>
      </w:r>
    </w:p>
  </w:comment>
  <w:comment w:id="1152" w:author="REID-JAMOND Alison" w:date="2022-04-04T08:09:00Z" w:initials="RA">
    <w:p w14:paraId="41A5B1F0" w14:textId="4965827D" w:rsidR="003E2160" w:rsidRDefault="003E2160">
      <w:pPr>
        <w:pStyle w:val="Commentaire"/>
      </w:pPr>
      <w:r>
        <w:rPr>
          <w:rStyle w:val="Marquedecommentaire"/>
        </w:rPr>
        <w:annotationRef/>
      </w:r>
      <w:r>
        <w:t>Is this a reference to the current and previous edition of ISO 19156? If so, please use the specific ISO document numbers, i.e. This second edition of ISO 19156 (now renamed...)</w:t>
      </w:r>
    </w:p>
  </w:comment>
  <w:comment w:id="1198" w:author="REID-JAMOND Alison" w:date="2022-04-04T11:36:00Z" w:initials="RA">
    <w:p w14:paraId="38ADECDC" w14:textId="6210600E" w:rsidR="000A6B0A" w:rsidRDefault="000A6B0A">
      <w:pPr>
        <w:pStyle w:val="Commentaire"/>
      </w:pPr>
      <w:r>
        <w:rPr>
          <w:rStyle w:val="Marquedecommentair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26" w:author="Katharina Schleidt" w:date="2022-08-12T18:35:00Z" w:initials="KS">
    <w:p w14:paraId="205AC236" w14:textId="77777777" w:rsidR="0018223B" w:rsidRDefault="0018223B">
      <w:pPr>
        <w:pStyle w:val="Commentaire"/>
      </w:pPr>
      <w:r>
        <w:rPr>
          <w:rStyle w:val="Marquedecommentair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aire"/>
        <w:rPr>
          <w:lang w:val="en-US"/>
        </w:rPr>
      </w:pPr>
    </w:p>
  </w:comment>
  <w:comment w:id="1380" w:author="REID-JAMOND Alison" w:date="2022-04-04T11:51:00Z" w:initials="RA">
    <w:p w14:paraId="446E1183" w14:textId="038B6364" w:rsidR="000A6B0A" w:rsidRDefault="000A6B0A">
      <w:pPr>
        <w:pStyle w:val="Commentaire"/>
      </w:pPr>
      <w:r>
        <w:rPr>
          <w:rStyle w:val="Marquedecommentaire"/>
        </w:rPr>
        <w:annotationRef/>
      </w:r>
      <w:r>
        <w:t>Please ensure all unnecessary capitalization is removed from the full terms in this list.</w:t>
      </w:r>
    </w:p>
  </w:comment>
  <w:comment w:id="1404" w:author="REID-JAMOND Alison" w:date="2022-04-04T11:52:00Z" w:initials="RA">
    <w:p w14:paraId="04057BCF" w14:textId="47DBC607" w:rsidR="000A6B0A" w:rsidRDefault="000A6B0A">
      <w:pPr>
        <w:pStyle w:val="Commentaire"/>
      </w:pPr>
      <w:r>
        <w:rPr>
          <w:rStyle w:val="Marquedecommentair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417" w:author="REID-JAMOND Alison" w:date="2022-04-04T11:55:00Z" w:initials="RA">
    <w:p w14:paraId="2E79061C" w14:textId="2A597EAC" w:rsidR="000A6B0A" w:rsidRDefault="000A6B0A">
      <w:pPr>
        <w:pStyle w:val="Commentaire"/>
      </w:pPr>
      <w:r>
        <w:rPr>
          <w:rStyle w:val="Marquedecommentaire"/>
        </w:rPr>
        <w:annotationRef/>
      </w:r>
      <w:r>
        <w:t>The idea of "some aplication domains" is quite vague. Is it possible to be more specific about what is meant by "some"?</w:t>
      </w:r>
    </w:p>
  </w:comment>
  <w:comment w:id="1440" w:author="REID-JAMOND Alison" w:date="2022-04-04T12:00:00Z" w:initials="RA">
    <w:p w14:paraId="4F9298B3" w14:textId="5E44C0B7" w:rsidR="000A6B0A" w:rsidRDefault="000A6B0A">
      <w:pPr>
        <w:pStyle w:val="Commentaire"/>
      </w:pPr>
      <w:r>
        <w:rPr>
          <w:rStyle w:val="Marquedecommentaire"/>
        </w:rPr>
        <w:annotationRef/>
      </w:r>
      <w:r>
        <w:t>Please do not write verbal forms in capital letters.</w:t>
      </w:r>
    </w:p>
  </w:comment>
  <w:comment w:id="1497" w:author="REID-JAMOND Alison" w:date="2022-04-04T12:02:00Z" w:initials="RA">
    <w:p w14:paraId="06B0E42A" w14:textId="5C1DECA6" w:rsidR="000A6B0A" w:rsidRDefault="000A6B0A">
      <w:pPr>
        <w:pStyle w:val="Commentaire"/>
      </w:pPr>
      <w:r>
        <w:rPr>
          <w:rStyle w:val="Marquedecommentaire"/>
        </w:rPr>
        <w:annotationRef/>
      </w:r>
      <w:r>
        <w:t>Does "observations" need to be capitalized here? Please check and modify throughout if necessary.</w:t>
      </w:r>
    </w:p>
  </w:comment>
  <w:comment w:id="1504" w:author="REID-JAMOND Alison" w:date="2022-04-04T11:31:00Z" w:initials="RA">
    <w:p w14:paraId="36C28322" w14:textId="2F5262D6" w:rsidR="000A6B0A" w:rsidRDefault="000A6B0A">
      <w:pPr>
        <w:pStyle w:val="Commentaire"/>
      </w:pPr>
      <w:r>
        <w:rPr>
          <w:rStyle w:val="Marquedecommentaire"/>
        </w:rPr>
        <w:annotationRef/>
      </w:r>
      <w:r>
        <w:t>Unless there is an intention to remove conformance rules for Models in general from the future revision of ISO 19109, there is no reason for it to be dated.</w:t>
      </w:r>
    </w:p>
  </w:comment>
  <w:comment w:id="1669" w:author="REID-JAMOND Alison" w:date="2022-04-04T12:42:00Z" w:initials="RA">
    <w:p w14:paraId="0D8F0275" w14:textId="7CC6B4EE" w:rsidR="000A6B0A" w:rsidRDefault="000A6B0A">
      <w:pPr>
        <w:pStyle w:val="Commentaire"/>
      </w:pPr>
      <w:r>
        <w:rPr>
          <w:rStyle w:val="Marquedecommentaire"/>
        </w:rPr>
        <w:annotationRef/>
      </w:r>
      <w:r>
        <w:t xml:space="preserve">EXAMPLEs cannot contain the verbal forms "shall", "should" or "may". Please review the verbal forms used in this Example. </w:t>
      </w:r>
    </w:p>
  </w:comment>
  <w:comment w:id="1699" w:author="REID-JAMOND Alison" w:date="2022-04-04T11:24:00Z" w:initials="RA">
    <w:p w14:paraId="724856A6" w14:textId="77777777" w:rsidR="000A6B0A" w:rsidRDefault="000A6B0A">
      <w:pPr>
        <w:pStyle w:val="Commentaire"/>
      </w:pPr>
      <w:r>
        <w:rPr>
          <w:rStyle w:val="Marquedecommentair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aire"/>
      </w:pPr>
    </w:p>
    <w:p w14:paraId="71DE1E79" w14:textId="23A99D74" w:rsidR="000A6B0A" w:rsidRDefault="000A6B0A">
      <w:pPr>
        <w:pStyle w:val="Commentaire"/>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13" w:author="REID-JAMOND Alison" w:date="2022-04-04T11:23:00Z" w:initials="RA">
    <w:p w14:paraId="0FB79FE8" w14:textId="5B7185E5" w:rsidR="000A6B0A" w:rsidRDefault="000A6B0A">
      <w:pPr>
        <w:pStyle w:val="Commentaire"/>
      </w:pPr>
      <w:r>
        <w:rPr>
          <w:rStyle w:val="Marquedecommentaire"/>
        </w:rPr>
        <w:annotationRef/>
      </w:r>
      <w:r>
        <w:t>I think it would be clearer to write the document number here. If this table were to be cross-referenced in another document, for example, it could become confusing or unclear.</w:t>
      </w:r>
    </w:p>
  </w:comment>
  <w:comment w:id="1769" w:author="REID-JAMOND Alison" w:date="2022-04-04T12:45:00Z" w:initials="RA">
    <w:p w14:paraId="7085B4F1" w14:textId="37BD1F75" w:rsidR="000A6B0A" w:rsidRDefault="000A6B0A">
      <w:pPr>
        <w:pStyle w:val="Commentaire"/>
      </w:pPr>
      <w:r>
        <w:rPr>
          <w:rStyle w:val="Marquedecommentaire"/>
        </w:rPr>
        <w:annotationRef/>
      </w:r>
      <w:r>
        <w:t xml:space="preserve">There are a lot of example links contained within this one example. Is it necessary to include this many examples? </w:t>
      </w:r>
    </w:p>
  </w:comment>
  <w:comment w:id="1793" w:author="Katharina Schleidt" w:date="2022-08-23T19:19:00Z" w:initials="KS">
    <w:p w14:paraId="34C1F2C3" w14:textId="37A21A01" w:rsidR="00A81201" w:rsidRDefault="00A81201">
      <w:pPr>
        <w:pStyle w:val="Commentaire"/>
      </w:pPr>
      <w:r>
        <w:rPr>
          <w:rStyle w:val="Marquedecommentaire"/>
        </w:rPr>
        <w:annotationRef/>
      </w:r>
      <w:r>
        <w:t>Jörg Klausen found this glitch, following sentence required for 2) to make sense!</w:t>
      </w:r>
    </w:p>
  </w:comment>
  <w:comment w:id="1796" w:author="REID-JAMOND Alison" w:date="2022-04-04T12:46:00Z" w:initials="RA">
    <w:p w14:paraId="7FA0CC4D" w14:textId="402CC57A" w:rsidR="000A6B0A" w:rsidRDefault="000A6B0A">
      <w:pPr>
        <w:pStyle w:val="Commentaire"/>
      </w:pPr>
      <w:r>
        <w:rPr>
          <w:rStyle w:val="Marquedecommentair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798" w:author="REID-JAMOND Alison" w:date="2022-04-04T12:47:00Z" w:initials="RA">
    <w:p w14:paraId="10A0C0E0" w14:textId="5B316562" w:rsidR="000A6B0A" w:rsidRDefault="000A6B0A">
      <w:pPr>
        <w:pStyle w:val="Commentaire"/>
      </w:pPr>
      <w:r>
        <w:rPr>
          <w:rStyle w:val="Marquedecommentaire"/>
        </w:rPr>
        <w:annotationRef/>
      </w:r>
      <w:r>
        <w:t>Please refer to a specific figure number, rather than using a more general reference.</w:t>
      </w:r>
    </w:p>
  </w:comment>
  <w:comment w:id="1808" w:author="REID-JAMOND Alison" w:date="2022-04-04T12:49:00Z" w:initials="RA">
    <w:p w14:paraId="79E15410" w14:textId="60DB7B6B" w:rsidR="000A6B0A" w:rsidRDefault="000A6B0A" w:rsidP="000A6B0A">
      <w:pPr>
        <w:pStyle w:val="Commentaire"/>
      </w:pPr>
      <w:r>
        <w:rPr>
          <w:rStyle w:val="Marquedecommentaire"/>
        </w:rPr>
        <w:annotationRef/>
      </w:r>
      <w:r>
        <w:t>Note that "may" denotes permission, whereas "can" denotes possibility. Please review use of "may" and "can" throughout.</w:t>
      </w:r>
    </w:p>
    <w:p w14:paraId="5F1AB11A" w14:textId="77777777" w:rsidR="000A6B0A" w:rsidRDefault="000A6B0A" w:rsidP="000A6B0A">
      <w:pPr>
        <w:pStyle w:val="Commentaire"/>
      </w:pPr>
    </w:p>
    <w:p w14:paraId="2C8A29EB" w14:textId="4B76F8E8" w:rsidR="000A6B0A" w:rsidRDefault="000A6B0A">
      <w:pPr>
        <w:pStyle w:val="Commentaire"/>
      </w:pPr>
    </w:p>
  </w:comment>
  <w:comment w:id="1817" w:author="REID-JAMOND Alison" w:date="2022-04-04T12:53:00Z" w:initials="RA">
    <w:p w14:paraId="3A59638E" w14:textId="023C19A7" w:rsidR="00A52B09" w:rsidRDefault="00A52B09">
      <w:pPr>
        <w:pStyle w:val="Commentaire"/>
      </w:pPr>
      <w:r>
        <w:rPr>
          <w:rStyle w:val="Marquedecommentaire"/>
        </w:rPr>
        <w:annotationRef/>
      </w:r>
      <w:r>
        <w:t>This cross-reference does not need to be dated.</w:t>
      </w:r>
    </w:p>
  </w:comment>
  <w:comment w:id="1830" w:author="REID-JAMOND Alison" w:date="2022-04-04T13:59:00Z" w:initials="RA">
    <w:p w14:paraId="07A3065F" w14:textId="40599F31" w:rsidR="008058B6" w:rsidRDefault="008058B6">
      <w:pPr>
        <w:pStyle w:val="Commentaire"/>
      </w:pPr>
      <w:r>
        <w:rPr>
          <w:rStyle w:val="Marquedecommentaire"/>
        </w:rPr>
        <w:annotationRef/>
      </w:r>
      <w:r>
        <w:t xml:space="preserve">The word "might" is not recommended as it is a little ambiguous. It is suggested to use the verbal form "can" or "can potentially" instead of "might". </w:t>
      </w:r>
    </w:p>
  </w:comment>
  <w:comment w:id="1843" w:author="REID-JAMOND Alison" w:date="2022-04-04T14:06:00Z" w:initials="RA">
    <w:p w14:paraId="209EAC42" w14:textId="537EE663" w:rsidR="008058B6" w:rsidRDefault="008058B6">
      <w:pPr>
        <w:pStyle w:val="Commentaire"/>
      </w:pPr>
      <w:r>
        <w:rPr>
          <w:rStyle w:val="Marquedecommentaire"/>
        </w:rPr>
        <w:annotationRef/>
      </w:r>
      <w:r>
        <w:t>Is this a direct quotation from another source? If so, please provide the Bibliographical reference for it.</w:t>
      </w:r>
    </w:p>
  </w:comment>
  <w:comment w:id="1881" w:author="REID-JAMOND Alison" w:date="2022-04-04T14:09:00Z" w:initials="RA">
    <w:p w14:paraId="3DF075C5" w14:textId="3904BF06" w:rsidR="008058B6" w:rsidRDefault="008058B6">
      <w:pPr>
        <w:pStyle w:val="Commentaire"/>
      </w:pPr>
      <w:r>
        <w:rPr>
          <w:rStyle w:val="Marquedecommentaire"/>
        </w:rPr>
        <w:annotationRef/>
      </w:r>
      <w:r>
        <w:t>Please refer to the specific figure number, rather than saying "the figure below".</w:t>
      </w:r>
    </w:p>
  </w:comment>
  <w:comment w:id="1896" w:author="REID-JAMOND Alison" w:date="2022-04-04T14:11:00Z" w:initials="RA">
    <w:p w14:paraId="7BDE4AF0" w14:textId="519D59F9" w:rsidR="008058B6" w:rsidRDefault="008058B6">
      <w:pPr>
        <w:pStyle w:val="Commentaire"/>
      </w:pPr>
      <w:r>
        <w:rPr>
          <w:rStyle w:val="Marquedecommentaire"/>
        </w:rPr>
        <w:annotationRef/>
      </w:r>
      <w:r>
        <w:t>Note that at times "domain" is written with a capital letter, and at times not. Please verify which option is correct and harmonize throughout.</w:t>
      </w:r>
    </w:p>
  </w:comment>
  <w:comment w:id="1905" w:author="REID-JAMOND Alison" w:date="2022-04-04T14:12:00Z" w:initials="RA">
    <w:p w14:paraId="1C917DA6" w14:textId="0C60F268" w:rsidR="008058B6" w:rsidRDefault="008058B6">
      <w:pPr>
        <w:pStyle w:val="Commentaire"/>
      </w:pPr>
      <w:r>
        <w:rPr>
          <w:rStyle w:val="Marquedecommentaire"/>
        </w:rPr>
        <w:annotationRef/>
      </w:r>
      <w:r>
        <w:t>Is it necessary for these terms to be written with capital letters here?</w:t>
      </w:r>
    </w:p>
  </w:comment>
  <w:comment w:id="1906" w:author="Katharina Schleidt" w:date="2022-08-13T17:01:00Z" w:initials="KS">
    <w:p w14:paraId="0FFE49ED" w14:textId="2F727190" w:rsidR="00D5345E" w:rsidRDefault="00D5345E">
      <w:pPr>
        <w:pStyle w:val="Commentaire"/>
      </w:pPr>
      <w:r>
        <w:rPr>
          <w:rStyle w:val="Marquedecommentaire"/>
        </w:rPr>
        <w:annotationRef/>
      </w:r>
      <w:r>
        <w:t>As these</w:t>
      </w:r>
      <w:r w:rsidR="00DA74AC">
        <w:t xml:space="preserve"> refer to classes from GWML, should be capital. Added GWML reference</w:t>
      </w:r>
    </w:p>
  </w:comment>
  <w:comment w:id="1933" w:author="REID-JAMOND Alison" w:date="2022-04-04T14:14:00Z" w:initials="RA">
    <w:p w14:paraId="2B88D0BE" w14:textId="4FA80EE9" w:rsidR="008058B6" w:rsidRDefault="008058B6">
      <w:pPr>
        <w:pStyle w:val="Commentaire"/>
      </w:pPr>
      <w:r>
        <w:rPr>
          <w:rStyle w:val="Marquedecommentaire"/>
        </w:rPr>
        <w:annotationRef/>
      </w:r>
      <w:r>
        <w:t>The requirement in this section does not contain the verbal form "shall". Instead, it is written as statement of fact. Please verify that this is correct.</w:t>
      </w:r>
    </w:p>
  </w:comment>
  <w:comment w:id="1946" w:author="REID-JAMOND Alison" w:date="2022-04-04T14:15:00Z" w:initials="RA">
    <w:p w14:paraId="6B7D6FCE" w14:textId="638BCA93" w:rsidR="008058B6" w:rsidRDefault="008058B6">
      <w:pPr>
        <w:pStyle w:val="Commentaire"/>
      </w:pPr>
      <w:r>
        <w:rPr>
          <w:rStyle w:val="Marquedecommentaire"/>
        </w:rPr>
        <w:annotationRef/>
      </w:r>
      <w:r>
        <w:t>Suggest combining these two notes.</w:t>
      </w:r>
    </w:p>
  </w:comment>
  <w:comment w:id="1986" w:author="REID-JAMOND Alison" w:date="2022-04-04T14:17:00Z" w:initials="RA">
    <w:p w14:paraId="29A00588" w14:textId="129C6D3B" w:rsidR="008058B6" w:rsidRDefault="008058B6">
      <w:pPr>
        <w:pStyle w:val="Commentaire"/>
      </w:pPr>
      <w:r>
        <w:rPr>
          <w:rStyle w:val="Marquedecommentaire"/>
        </w:rPr>
        <w:annotationRef/>
      </w:r>
      <w:r>
        <w:t>Please review wording: "is an object created with the intention of acting as a sample of the real-world obkect" or "is an object created with the intention of sampling the real-world object"?</w:t>
      </w:r>
    </w:p>
  </w:comment>
  <w:comment w:id="1987" w:author="REID-JAMOND Alison" w:date="2022-04-04T14:17:00Z" w:initials="RA">
    <w:p w14:paraId="7F26909F" w14:textId="6966D902" w:rsidR="008058B6" w:rsidRDefault="008058B6">
      <w:pPr>
        <w:pStyle w:val="Commentaire"/>
      </w:pPr>
      <w:r>
        <w:rPr>
          <w:rStyle w:val="Marquedecommentaire"/>
        </w:rPr>
        <w:annotationRef/>
      </w:r>
      <w:r>
        <w:t>Please refer to a specific subclause.</w:t>
      </w:r>
    </w:p>
  </w:comment>
  <w:comment w:id="2002" w:author="REID-JAMOND Alison" w:date="2022-04-04T14:20:00Z" w:initials="RA">
    <w:p w14:paraId="139135A8" w14:textId="770E492C" w:rsidR="008058B6" w:rsidRDefault="008058B6">
      <w:pPr>
        <w:pStyle w:val="Commentaire"/>
      </w:pPr>
      <w:r>
        <w:rPr>
          <w:rStyle w:val="Marquedecommentaire"/>
        </w:rPr>
        <w:annotationRef/>
      </w:r>
      <w:r>
        <w:t>NOTEs cannot contain the verbal forms "may", "should" or "shall". Please rephrase.</w:t>
      </w:r>
    </w:p>
  </w:comment>
  <w:comment w:id="2016" w:author="REID-JAMOND Alison" w:date="2022-04-04T14:22:00Z" w:initials="RA">
    <w:p w14:paraId="0DF3571F" w14:textId="2C28A891" w:rsidR="008058B6" w:rsidRDefault="008058B6">
      <w:pPr>
        <w:pStyle w:val="Commentaire"/>
      </w:pPr>
      <w:r>
        <w:rPr>
          <w:rStyle w:val="Marquedecommentaire"/>
        </w:rPr>
        <w:annotationRef/>
      </w:r>
      <w:r>
        <w:t>Please convert all uppercase verbal forms into lowercase as shown in previous subclauses.</w:t>
      </w:r>
    </w:p>
  </w:comment>
  <w:comment w:id="2041" w:author="REID-JAMOND Alison" w:date="2022-04-04T14:23:00Z" w:initials="RA">
    <w:p w14:paraId="17A0FD77" w14:textId="4D242EF4" w:rsidR="008058B6" w:rsidRDefault="008058B6">
      <w:pPr>
        <w:pStyle w:val="Commentaire"/>
      </w:pPr>
      <w:r>
        <w:rPr>
          <w:rStyle w:val="Marquedecommentaire"/>
        </w:rPr>
        <w:annotationRef/>
      </w:r>
      <w:r>
        <w:t>NOTEs cannot contain the verbal forms "may", "should" or "shall". Please rephrase.</w:t>
      </w:r>
    </w:p>
  </w:comment>
  <w:comment w:id="2046" w:author="REID-JAMOND Alison" w:date="2022-04-04T14:23:00Z" w:initials="RA">
    <w:p w14:paraId="2ED799AB" w14:textId="0CE06575" w:rsidR="008058B6" w:rsidRDefault="008058B6">
      <w:pPr>
        <w:pStyle w:val="Commentaire"/>
      </w:pPr>
      <w:r>
        <w:rPr>
          <w:rStyle w:val="Marquedecommentaire"/>
        </w:rPr>
        <w:annotationRef/>
      </w:r>
      <w:r>
        <w:t>Please move this link to the Bibliography, either to replace the link already present in entry [28] or to be included as a new entry, as appropriate.</w:t>
      </w:r>
    </w:p>
  </w:comment>
  <w:comment w:id="2047" w:author="Katharina Schleidt" w:date="2022-08-12T19:21:00Z" w:initials="KS">
    <w:p w14:paraId="5D9DF39E" w14:textId="77777777" w:rsidR="008B6B3B" w:rsidRDefault="008B6B3B">
      <w:pPr>
        <w:pStyle w:val="Commentaire"/>
      </w:pPr>
      <w:r>
        <w:rPr>
          <w:rStyle w:val="Marquedecommentaire"/>
        </w:rPr>
        <w:annotationRef/>
      </w:r>
      <w:r>
        <w:t>This URI is not a document reference, it is the label for a vocabulary entry. Moving to the bibliography would make no sense.</w:t>
      </w:r>
    </w:p>
    <w:p w14:paraId="1CFB5927" w14:textId="0EF9611F" w:rsidR="008B6B3B" w:rsidRDefault="008B6B3B">
      <w:pPr>
        <w:pStyle w:val="Commentaire"/>
      </w:pPr>
      <w:r>
        <w:t>We’ve added the term “entry” to clarify this</w:t>
      </w:r>
    </w:p>
  </w:comment>
  <w:comment w:id="2056" w:author="REID-JAMOND Alison" w:date="2022-04-04T14:24:00Z" w:initials="RA">
    <w:p w14:paraId="002A194A" w14:textId="1C40FFF8" w:rsidR="008058B6" w:rsidRDefault="008058B6">
      <w:pPr>
        <w:pStyle w:val="Commentaire"/>
      </w:pPr>
      <w:r>
        <w:rPr>
          <w:rStyle w:val="Marquedecommentaire"/>
        </w:rPr>
        <w:annotationRef/>
      </w:r>
      <w:r>
        <w:t xml:space="preserve">In accordance with the </w:t>
      </w:r>
      <w:hyperlink r:id="rId1" w:history="1">
        <w:r w:rsidRPr="008058B6">
          <w:rPr>
            <w:rStyle w:val="Lienhypertexte"/>
            <w:lang w:val="en-GB"/>
          </w:rPr>
          <w:t>ISO House Style</w:t>
        </w:r>
      </w:hyperlink>
      <w:r>
        <w:t xml:space="preserve">, an impersonal tone is to be adopted in ISO documents in which person pronouns ( I, we, you) are to be avoided. Please rephrase this Example accordingly. </w:t>
      </w:r>
    </w:p>
  </w:comment>
  <w:comment w:id="2096" w:author="REID-JAMOND Alison" w:date="2022-04-04T14:26:00Z" w:initials="RA">
    <w:p w14:paraId="04A89B3F" w14:textId="019DC4B3" w:rsidR="008058B6" w:rsidRDefault="008058B6">
      <w:pPr>
        <w:pStyle w:val="Commentaire"/>
      </w:pPr>
      <w:r>
        <w:rPr>
          <w:rStyle w:val="Marquedecommentaire"/>
        </w:rPr>
        <w:annotationRef/>
      </w:r>
      <w:r>
        <w:t>There is no verbal form used in this sentence. It therefore appears incomplete and cannot be considered a requirement. Please review.</w:t>
      </w:r>
    </w:p>
  </w:comment>
  <w:comment w:id="2124" w:author="REID-JAMOND Alison" w:date="2022-04-04T14:28:00Z" w:initials="RA">
    <w:p w14:paraId="2A781E35" w14:textId="3C4EE33D" w:rsidR="008058B6" w:rsidRDefault="008058B6">
      <w:pPr>
        <w:pStyle w:val="Commentaire"/>
      </w:pPr>
      <w:r>
        <w:rPr>
          <w:rStyle w:val="Marquedecommentaire"/>
        </w:rPr>
        <w:annotationRef/>
      </w:r>
      <w:r>
        <w:t>Please list these notes as NOTE 1, NOTE 2, NOTE 3, or else combine to form one single NOTE.</w:t>
      </w:r>
    </w:p>
  </w:comment>
  <w:comment w:id="2166" w:author="REID-JAMOND Alison" w:date="2022-04-04T14:30:00Z" w:initials="RA">
    <w:p w14:paraId="29A17A0C" w14:textId="61D0BC55" w:rsidR="008058B6" w:rsidRDefault="008058B6">
      <w:pPr>
        <w:pStyle w:val="Commentaire"/>
      </w:pPr>
      <w:r>
        <w:rPr>
          <w:rStyle w:val="Marquedecommentaire"/>
        </w:rPr>
        <w:annotationRef/>
      </w:r>
      <w:r>
        <w:t>Does "sensors" need to have a capital letter here? Please check and harmonize throughout the document.</w:t>
      </w:r>
    </w:p>
  </w:comment>
  <w:comment w:id="2186" w:author="REID-JAMOND Alison" w:date="2022-04-04T14:31:00Z" w:initials="RA">
    <w:p w14:paraId="1FD60317" w14:textId="3D3788E0" w:rsidR="008058B6" w:rsidRDefault="008058B6">
      <w:pPr>
        <w:pStyle w:val="Commentaire"/>
      </w:pPr>
      <w:r>
        <w:rPr>
          <w:rStyle w:val="Marquedecommentaire"/>
        </w:rPr>
        <w:annotationRef/>
      </w:r>
      <w:r>
        <w:t>Please see previous comment on the regrouping of NOTEs.</w:t>
      </w:r>
    </w:p>
  </w:comment>
  <w:comment w:id="2207" w:author="REID-JAMOND Alison" w:date="2022-04-04T14:31:00Z" w:initials="RA">
    <w:p w14:paraId="168ADD7B" w14:textId="68177280" w:rsidR="008058B6" w:rsidRDefault="008058B6">
      <w:pPr>
        <w:pStyle w:val="Commentaire"/>
      </w:pPr>
      <w:r>
        <w:rPr>
          <w:rStyle w:val="Marquedecommentaire"/>
        </w:rPr>
        <w:annotationRef/>
      </w:r>
      <w:r>
        <w:t>Please see previous comment on the regrouping of NOTEs.</w:t>
      </w:r>
    </w:p>
  </w:comment>
  <w:comment w:id="2235" w:author="REID-JAMOND Alison" w:date="2022-04-04T14:32:00Z" w:initials="RA">
    <w:p w14:paraId="6690963A" w14:textId="23C99631" w:rsidR="008058B6" w:rsidRDefault="008058B6">
      <w:pPr>
        <w:pStyle w:val="Commentaire"/>
      </w:pPr>
      <w:r>
        <w:rPr>
          <w:rStyle w:val="Marquedecommentaire"/>
        </w:rPr>
        <w:annotationRef/>
      </w:r>
      <w:r>
        <w:t>NOTEs cannot contain the verbal form "should". Please rephrase.</w:t>
      </w:r>
    </w:p>
  </w:comment>
  <w:comment w:id="2244" w:author="REID-JAMOND Alison" w:date="2022-04-04T14:33:00Z" w:initials="RA">
    <w:p w14:paraId="63E98EB8" w14:textId="77777777" w:rsidR="00BE49F6" w:rsidRDefault="00BE49F6" w:rsidP="00BE49F6">
      <w:pPr>
        <w:pStyle w:val="Commentaire"/>
      </w:pPr>
      <w:r>
        <w:rPr>
          <w:rStyle w:val="Marquedecommentaire"/>
        </w:rPr>
        <w:annotationRef/>
      </w:r>
      <w:r>
        <w:t>All figures shall be precited in the document, but Figure 10 does not appear to have been cited. Please introduce a reference to this figure.</w:t>
      </w:r>
    </w:p>
  </w:comment>
  <w:comment w:id="2254" w:author="REID-JAMOND Alison" w:date="2022-04-04T14:33:00Z" w:initials="RA">
    <w:p w14:paraId="0793A348" w14:textId="4175FA2C" w:rsidR="008058B6" w:rsidRDefault="008058B6">
      <w:pPr>
        <w:pStyle w:val="Commentaire"/>
      </w:pPr>
      <w:r>
        <w:rPr>
          <w:rStyle w:val="Marquedecommentaire"/>
        </w:rPr>
        <w:annotationRef/>
      </w:r>
      <w:r>
        <w:t>All figures shall be precited in the document, but Figure 10 does not appear to have been cited. Please introduce a reference to this figure.</w:t>
      </w:r>
    </w:p>
  </w:comment>
  <w:comment w:id="2260" w:author="REID-JAMOND Alison" w:date="2022-04-04T14:33:00Z" w:initials="RA">
    <w:p w14:paraId="660B4F5C" w14:textId="10DD1BDA" w:rsidR="008058B6" w:rsidRDefault="008058B6">
      <w:pPr>
        <w:pStyle w:val="Commentaire"/>
      </w:pPr>
      <w:r>
        <w:rPr>
          <w:rStyle w:val="Marquedecommentaire"/>
        </w:rPr>
        <w:annotationRef/>
      </w:r>
      <w:r>
        <w:t>This section of text is labelled "requirement" but it does not contain the verbal form "shall". Please review.</w:t>
      </w:r>
    </w:p>
  </w:comment>
  <w:comment w:id="2308" w:author="Katharina Schleidt" w:date="2022-08-10T19:36:00Z" w:initials="KS">
    <w:p w14:paraId="1F139DAC" w14:textId="77777777" w:rsidR="007703D2" w:rsidRDefault="007703D2" w:rsidP="007703D2">
      <w:pPr>
        <w:pStyle w:val="Commentaire"/>
      </w:pPr>
      <w:r>
        <w:rPr>
          <w:rStyle w:val="Marquedecommentaire"/>
        </w:rPr>
        <w:annotationRef/>
      </w:r>
      <w:r>
        <w:t>Modification of “Abby’s car” to “a person’s car” was rejected, confirmed with TC211/TMG and</w:t>
      </w:r>
    </w:p>
    <w:p w14:paraId="4E948761" w14:textId="77777777" w:rsidR="007703D2" w:rsidRPr="00026AA4" w:rsidRDefault="007703D2" w:rsidP="007703D2">
      <w:pPr>
        <w:pStyle w:val="Commentaire"/>
        <w:rPr>
          <w:lang w:val="en-US"/>
        </w:rPr>
      </w:pPr>
      <w:r>
        <w:t>ISO/CS EPM that "Abby's" was acceptable usage.</w:t>
      </w:r>
    </w:p>
  </w:comment>
  <w:comment w:id="2327" w:author="Katharina Schleidt" w:date="2022-08-10T19:36:00Z" w:initials="KS">
    <w:p w14:paraId="38725881" w14:textId="77777777" w:rsidR="00026AA4" w:rsidRDefault="00026AA4" w:rsidP="00026AA4">
      <w:pPr>
        <w:pStyle w:val="Commentaire"/>
      </w:pPr>
      <w:r>
        <w:rPr>
          <w:rStyle w:val="Marquedecommentaire"/>
        </w:rPr>
        <w:annotationRef/>
      </w:r>
      <w:r>
        <w:t>Modification of “Abby’s car” to “a person’s car” was rejected, confirmed with TC211/TMG and</w:t>
      </w:r>
    </w:p>
    <w:p w14:paraId="424FF95F" w14:textId="15BA28F4" w:rsidR="00026AA4" w:rsidRPr="00026AA4" w:rsidRDefault="00026AA4" w:rsidP="00026AA4">
      <w:pPr>
        <w:pStyle w:val="Commentaire"/>
        <w:rPr>
          <w:lang w:val="en-US"/>
        </w:rPr>
      </w:pPr>
      <w:r>
        <w:t>ISO/CS EPM that "Abby's" was acceptable usage.</w:t>
      </w:r>
    </w:p>
  </w:comment>
  <w:comment w:id="2344" w:author="REID-JAMOND Alison" w:date="2022-04-04T14:39:00Z" w:initials="RA">
    <w:p w14:paraId="728CA83F" w14:textId="03C4CC1A" w:rsidR="008058B6" w:rsidRDefault="008058B6">
      <w:pPr>
        <w:pStyle w:val="Commentaire"/>
      </w:pPr>
      <w:r>
        <w:rPr>
          <w:rStyle w:val="Marquedecommentaire"/>
        </w:rPr>
        <w:annotationRef/>
      </w:r>
      <w:r>
        <w:t>Should the word "observation" be written in bold font here?</w:t>
      </w:r>
    </w:p>
  </w:comment>
  <w:comment w:id="2385" w:author="REID-JAMOND Alison" w:date="2022-04-04T14:46:00Z" w:initials="RA">
    <w:p w14:paraId="6CAA8319" w14:textId="5872591B"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398" w:author="REID-JAMOND Alison" w:date="2022-04-04T14:46:00Z" w:initials="RA">
    <w:p w14:paraId="5BFC48F2" w14:textId="78FEC99C"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16" w:author="REID-JAMOND Alison" w:date="2022-04-04T14:46:00Z" w:initials="RA">
    <w:p w14:paraId="61895A2F" w14:textId="0A2642A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31" w:author="REID-JAMOND Alison" w:date="2022-04-04T14:47:00Z" w:initials="RA">
    <w:p w14:paraId="78D8C362" w14:textId="737CAB46"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59" w:author="REID-JAMOND Alison" w:date="2022-04-04T14:40:00Z" w:initials="RA">
    <w:p w14:paraId="5A521A21" w14:textId="04C4C889" w:rsidR="008058B6" w:rsidRDefault="008058B6">
      <w:pPr>
        <w:pStyle w:val="Commentaire"/>
      </w:pPr>
      <w:r>
        <w:rPr>
          <w:rStyle w:val="Marquedecommentaire"/>
        </w:rPr>
        <w:annotationRef/>
      </w:r>
      <w:r>
        <w:t>It is not clear why the section of text "deploxmentReason:CharacterString" is written in italic font here. Please review.</w:t>
      </w:r>
    </w:p>
  </w:comment>
  <w:comment w:id="2481" w:author="REID-JAMOND Alison" w:date="2022-04-04T14:41:00Z" w:initials="RA">
    <w:p w14:paraId="0C4DDC48" w14:textId="29347B04" w:rsidR="008058B6" w:rsidRDefault="008058B6">
      <w:pPr>
        <w:pStyle w:val="Commentaire"/>
      </w:pPr>
      <w:r>
        <w:rPr>
          <w:rStyle w:val="Marquedecommentaire"/>
        </w:rPr>
        <w:annotationRef/>
      </w:r>
      <w:r>
        <w:t>The previous comment concerning the use of italic font also applies here.</w:t>
      </w:r>
    </w:p>
  </w:comment>
  <w:comment w:id="2507" w:author="REID-JAMOND Alison" w:date="2022-04-04T14:44:00Z" w:initials="RA">
    <w:p w14:paraId="35995AE9" w14:textId="2A3A1594" w:rsidR="008058B6" w:rsidRDefault="008058B6">
      <w:pPr>
        <w:pStyle w:val="Commentaire"/>
      </w:pPr>
      <w:r>
        <w:rPr>
          <w:rStyle w:val="Marquedecommentaire"/>
        </w:rPr>
        <w:annotationRef/>
      </w:r>
      <w:r>
        <w:t>NOTEs cannot contain the verbal form "should". Please rephrase.</w:t>
      </w:r>
    </w:p>
  </w:comment>
  <w:comment w:id="2515" w:author="REID-JAMOND Alison" w:date="2022-04-04T14:44:00Z" w:initials="RA">
    <w:p w14:paraId="43EB7675" w14:textId="1C365D6B" w:rsidR="008058B6" w:rsidRDefault="008058B6">
      <w:pPr>
        <w:pStyle w:val="Commentaire"/>
      </w:pPr>
      <w:r>
        <w:rPr>
          <w:rStyle w:val="Marquedecommentaire"/>
        </w:rPr>
        <w:annotationRef/>
      </w:r>
      <w:r>
        <w:t>NOTEs cannot contain the verbal form "should". Please rephrase.</w:t>
      </w:r>
    </w:p>
  </w:comment>
  <w:comment w:id="2520" w:author="REID-JAMOND Alison" w:date="2022-04-04T15:28:00Z" w:initials="RA">
    <w:p w14:paraId="56280D05" w14:textId="53368DF2" w:rsidR="00047CD7" w:rsidRDefault="00047CD7">
      <w:pPr>
        <w:pStyle w:val="Commentaire"/>
      </w:pPr>
      <w:r>
        <w:rPr>
          <w:rStyle w:val="Marquedecommentaire"/>
        </w:rPr>
        <w:annotationRef/>
      </w:r>
      <w:r>
        <w:t>This phrasing seems quite informal. Please review and consider replacing with more appropriate phrasing, e.g. to clarify, to confirm, etc.</w:t>
      </w:r>
    </w:p>
  </w:comment>
  <w:comment w:id="2544" w:author="REID-JAMOND Alison" w:date="2022-04-04T14:47:00Z" w:initials="RA">
    <w:p w14:paraId="10C38615" w14:textId="482760B9"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594" w:author="REID-JAMOND Alison" w:date="2022-04-04T14:48:00Z" w:initials="RA">
    <w:p w14:paraId="29B66184" w14:textId="0E9BF2E2"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02" w:author="REID-JAMOND Alison" w:date="2022-04-04T14:49:00Z" w:initials="RA">
    <w:p w14:paraId="7037591B" w14:textId="77777777" w:rsidR="008058B6" w:rsidRDefault="008058B6">
      <w:pPr>
        <w:pStyle w:val="Commentaire"/>
      </w:pPr>
      <w:r>
        <w:rPr>
          <w:rStyle w:val="Marquedecommentaire"/>
        </w:rPr>
        <w:annotationRef/>
      </w:r>
      <w:r>
        <w:t xml:space="preserve">EXAMPLEs cannot contain the verbal form "must". Please rephrase by using statement of fact. </w:t>
      </w:r>
    </w:p>
    <w:p w14:paraId="13A700B2" w14:textId="77777777" w:rsidR="008058B6" w:rsidRDefault="008058B6">
      <w:pPr>
        <w:pStyle w:val="Commentaire"/>
      </w:pPr>
      <w:r>
        <w:t xml:space="preserve">Note that in accordance with the ISO House Style, the use of personal pronouns should also be avoided (in this case, "one"). </w:t>
      </w:r>
    </w:p>
    <w:p w14:paraId="272EF9C9" w14:textId="77777777" w:rsidR="008058B6" w:rsidRDefault="008058B6">
      <w:pPr>
        <w:pStyle w:val="Commentaire"/>
      </w:pPr>
      <w:r>
        <w:t>A possible rephrasing of this sentence could be:</w:t>
      </w:r>
    </w:p>
    <w:p w14:paraId="0FC18B64" w14:textId="45010247" w:rsidR="008058B6" w:rsidRDefault="008058B6">
      <w:pPr>
        <w:pStyle w:val="Commentaire"/>
      </w:pPr>
      <w:r>
        <w:t>"..... information needs to be provided on what Obersable Properties..."</w:t>
      </w:r>
    </w:p>
  </w:comment>
  <w:comment w:id="2619" w:author="REID-JAMOND Alison" w:date="2022-04-04T14:54:00Z" w:initials="RA">
    <w:p w14:paraId="51CFB5A1" w14:textId="136EB02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30" w:author="REID-JAMOND Alison" w:date="2022-04-04T14:54:00Z" w:initials="RA">
    <w:p w14:paraId="1869A1F7" w14:textId="24AA34F4"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41" w:author="REID-JAMOND Alison" w:date="2022-04-04T14:54:00Z" w:initials="RA">
    <w:p w14:paraId="30BE2A4A" w14:textId="011C3143"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54" w:author="REID-JAMOND Alison" w:date="2022-04-04T14:54:00Z" w:initials="RA">
    <w:p w14:paraId="319A8A11" w14:textId="38D6C091"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65" w:author="REID-JAMOND Alison" w:date="2022-04-04T14:54:00Z" w:initials="RA">
    <w:p w14:paraId="21A653CE" w14:textId="18AFFE9F"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85" w:author="REID-JAMOND Alison" w:date="2022-04-04T15:09:00Z" w:initials="RA">
    <w:p w14:paraId="2A14AC0E"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80038D2" w14:textId="6B90B8F6" w:rsidR="00047CD7" w:rsidRDefault="00047CD7">
      <w:pPr>
        <w:pStyle w:val="Commentaire"/>
      </w:pPr>
    </w:p>
  </w:comment>
  <w:comment w:id="2691" w:author="REID-JAMOND Alison" w:date="2022-04-04T15:29:00Z" w:initials="RA">
    <w:p w14:paraId="6EF064D6" w14:textId="65D74396" w:rsidR="00047CD7" w:rsidRDefault="00047CD7">
      <w:pPr>
        <w:pStyle w:val="Commentaire"/>
      </w:pPr>
      <w:r>
        <w:rPr>
          <w:rStyle w:val="Marquedecommentaire"/>
        </w:rPr>
        <w:annotationRef/>
      </w:r>
      <w:r>
        <w:t>Please see previous comment in subclause 9.10.1 on this phrasing.</w:t>
      </w:r>
    </w:p>
  </w:comment>
  <w:comment w:id="2788" w:author="REID-JAMOND Alison" w:date="2022-04-04T15:20:00Z" w:initials="RA">
    <w:p w14:paraId="558E7EC1" w14:textId="7963640F" w:rsidR="00047CD7" w:rsidRDefault="00047CD7">
      <w:pPr>
        <w:pStyle w:val="Commentaire"/>
      </w:pPr>
      <w:r>
        <w:rPr>
          <w:rStyle w:val="Marquedecommentair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48" w:author="REID-JAMOND Alison" w:date="2022-04-04T15:23:00Z" w:initials="RA">
    <w:p w14:paraId="6A7F116F"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3A03F8D" w14:textId="35B2B66D" w:rsidR="00047CD7" w:rsidRDefault="00047CD7">
      <w:pPr>
        <w:pStyle w:val="Commentaire"/>
      </w:pPr>
    </w:p>
  </w:comment>
  <w:comment w:id="2959" w:author="REID-JAMOND Alison" w:date="2022-04-04T15:24:00Z" w:initials="RA">
    <w:p w14:paraId="27CCBB26" w14:textId="7E36A84F" w:rsidR="00047CD7" w:rsidRDefault="00047CD7">
      <w:pPr>
        <w:pStyle w:val="Commentaire"/>
      </w:pPr>
      <w:r>
        <w:rPr>
          <w:rStyle w:val="Marquedecommentaire"/>
        </w:rPr>
        <w:annotationRef/>
      </w:r>
      <w:r>
        <w:t>NOTEs cannot contain the verbal forms "shall", "should" or "may". Please rephrase or convert to body text.</w:t>
      </w:r>
    </w:p>
  </w:comment>
  <w:comment w:id="2974" w:author="REID-JAMOND Alison" w:date="2022-04-04T15:25:00Z" w:initials="RA">
    <w:p w14:paraId="79A9C55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4F98B631" w14:textId="30925A95" w:rsidR="00047CD7" w:rsidRDefault="00047CD7">
      <w:pPr>
        <w:pStyle w:val="Commentaire"/>
      </w:pPr>
    </w:p>
  </w:comment>
  <w:comment w:id="2990" w:author="REID-JAMOND Alison" w:date="2022-04-04T15:25:00Z" w:initials="RA">
    <w:p w14:paraId="3EE84C01" w14:textId="48EE0B68" w:rsidR="00047CD7" w:rsidRDefault="00047CD7">
      <w:pPr>
        <w:pStyle w:val="Commentaire"/>
      </w:pPr>
      <w:r>
        <w:rPr>
          <w:rStyle w:val="Marquedecommentaire"/>
        </w:rPr>
        <w:annotationRef/>
      </w:r>
      <w:r>
        <w:t>NOTEs cannot contain the verbal forms "shall", "should" or "may". Please rephrase or convert to body text.</w:t>
      </w:r>
    </w:p>
  </w:comment>
  <w:comment w:id="3008" w:author="REID-JAMOND Alison" w:date="2022-04-04T15:26:00Z" w:initials="RA">
    <w:p w14:paraId="5AD6691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386FD1" w14:textId="6326995D" w:rsidR="00047CD7" w:rsidRDefault="00047CD7">
      <w:pPr>
        <w:pStyle w:val="Commentaire"/>
      </w:pPr>
    </w:p>
  </w:comment>
  <w:comment w:id="3037" w:author="REID-JAMOND Alison" w:date="2022-04-04T15:27:00Z" w:initials="RA">
    <w:p w14:paraId="4D6296E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73E2E130" w14:textId="61E5F130" w:rsidR="00047CD7" w:rsidRDefault="00047CD7">
      <w:pPr>
        <w:pStyle w:val="Commentaire"/>
      </w:pPr>
    </w:p>
  </w:comment>
  <w:comment w:id="3054" w:author="REID-JAMOND Alison" w:date="2022-04-04T15:27:00Z" w:initials="RA">
    <w:p w14:paraId="7B3909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44EFCB" w14:textId="21B01597" w:rsidR="00047CD7" w:rsidRDefault="00047CD7">
      <w:pPr>
        <w:pStyle w:val="Commentaire"/>
      </w:pPr>
    </w:p>
  </w:comment>
  <w:comment w:id="3073" w:author="REID-JAMOND Alison" w:date="2022-04-04T15:29:00Z" w:initials="RA">
    <w:p w14:paraId="0E48B1A1" w14:textId="51680BC9" w:rsidR="00047CD7" w:rsidRDefault="00047CD7">
      <w:pPr>
        <w:pStyle w:val="Commentaire"/>
      </w:pPr>
      <w:r>
        <w:rPr>
          <w:rStyle w:val="Marquedecommentaire"/>
        </w:rPr>
        <w:annotationRef/>
      </w:r>
      <w:r>
        <w:t>Please see previous comments on this phrasing, e.g. in subclause 9.10.1.</w:t>
      </w:r>
    </w:p>
  </w:comment>
  <w:comment w:id="3079" w:author="REID-JAMOND Alison" w:date="2022-04-04T15:29:00Z" w:initials="RA">
    <w:p w14:paraId="1F98F4DD" w14:textId="6C186CC5" w:rsidR="00047CD7" w:rsidRDefault="00047CD7">
      <w:pPr>
        <w:pStyle w:val="Commentaire"/>
      </w:pPr>
      <w:r>
        <w:rPr>
          <w:rStyle w:val="Marquedecommentaire"/>
        </w:rPr>
        <w:annotationRef/>
      </w:r>
      <w:r>
        <w:t>See previous comment.</w:t>
      </w:r>
    </w:p>
  </w:comment>
  <w:comment w:id="3105" w:author="REID-JAMOND Alison" w:date="2022-04-04T15:30:00Z" w:initials="RA">
    <w:p w14:paraId="1A8B31A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011AFB7" w14:textId="418EB38E" w:rsidR="00047CD7" w:rsidRDefault="00047CD7">
      <w:pPr>
        <w:pStyle w:val="Commentaire"/>
      </w:pPr>
    </w:p>
  </w:comment>
  <w:comment w:id="3196" w:author="REID-JAMOND Alison" w:date="2022-04-04T15:32:00Z" w:initials="RA">
    <w:p w14:paraId="0AAC5BB6" w14:textId="6F27B487" w:rsidR="00047CD7" w:rsidRDefault="00047CD7">
      <w:pPr>
        <w:pStyle w:val="Commentaire"/>
      </w:pPr>
      <w:r>
        <w:rPr>
          <w:rStyle w:val="Marquedecommentaire"/>
        </w:rPr>
        <w:annotationRef/>
      </w:r>
      <w:r>
        <w:t>This text is marked as a requirement, but the verbal form "shall" is not used. Please check.</w:t>
      </w:r>
    </w:p>
  </w:comment>
  <w:comment w:id="3215" w:author="REID-JAMOND Alison" w:date="2022-04-04T15:33:00Z" w:initials="RA">
    <w:p w14:paraId="040B11B3"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9C2404A" w14:textId="6C29360A" w:rsidR="00047CD7" w:rsidRDefault="00047CD7">
      <w:pPr>
        <w:pStyle w:val="Commentaire"/>
      </w:pPr>
    </w:p>
  </w:comment>
  <w:comment w:id="3228" w:author="REID-JAMOND Alison" w:date="2022-04-04T15:33:00Z" w:initials="RA">
    <w:p w14:paraId="18EE3CA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11A9D3" w14:textId="6DACCAD5" w:rsidR="00047CD7" w:rsidRDefault="00047CD7">
      <w:pPr>
        <w:pStyle w:val="Commentaire"/>
      </w:pPr>
    </w:p>
  </w:comment>
  <w:comment w:id="3241" w:author="REID-JAMOND Alison" w:date="2022-04-04T15:33:00Z" w:initials="RA">
    <w:p w14:paraId="18D7483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B233904" w14:textId="414F4357" w:rsidR="00047CD7" w:rsidRDefault="00047CD7">
      <w:pPr>
        <w:pStyle w:val="Commentaire"/>
      </w:pPr>
    </w:p>
  </w:comment>
  <w:comment w:id="3254" w:author="REID-JAMOND Alison" w:date="2022-04-04T15:33:00Z" w:initials="RA">
    <w:p w14:paraId="2084DF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DA1522" w14:textId="7B69AFA9" w:rsidR="00047CD7" w:rsidRDefault="00047CD7">
      <w:pPr>
        <w:pStyle w:val="Commentaire"/>
      </w:pPr>
    </w:p>
  </w:comment>
  <w:comment w:id="3268" w:author="REID-JAMOND Alison" w:date="2022-04-04T15:34:00Z" w:initials="RA">
    <w:p w14:paraId="453E217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25AAB4B4" w14:textId="20E32639" w:rsidR="00047CD7" w:rsidRDefault="00047CD7">
      <w:pPr>
        <w:pStyle w:val="Commentaire"/>
      </w:pPr>
    </w:p>
  </w:comment>
  <w:comment w:id="3281" w:author="REID-JAMOND Alison" w:date="2022-04-04T15:34:00Z" w:initials="RA">
    <w:p w14:paraId="7F6A63D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4E2A2F" w14:textId="7EB4F6BB" w:rsidR="00047CD7" w:rsidRDefault="00047CD7">
      <w:pPr>
        <w:pStyle w:val="Commentaire"/>
      </w:pPr>
    </w:p>
  </w:comment>
  <w:comment w:id="3322" w:author="REID-JAMOND Alison" w:date="2022-04-04T15:34:00Z" w:initials="RA">
    <w:p w14:paraId="7F6D913B" w14:textId="3B7774A2" w:rsidR="00047CD7" w:rsidRDefault="00047CD7">
      <w:pPr>
        <w:pStyle w:val="Commentaire"/>
      </w:pPr>
      <w:r>
        <w:rPr>
          <w:rStyle w:val="Marquedecommentaire"/>
        </w:rPr>
        <w:annotationRef/>
      </w:r>
      <w:r>
        <w:t>This text is marked as a requirement, but the verbal form "shall" is not used. Please check.</w:t>
      </w:r>
    </w:p>
  </w:comment>
  <w:comment w:id="3535" w:author="REID-JAMOND Alison" w:date="2022-04-04T14:57:00Z" w:initials="RA">
    <w:p w14:paraId="64F9F9EB" w14:textId="233321B3" w:rsidR="00047CD7" w:rsidRDefault="00047CD7">
      <w:pPr>
        <w:pStyle w:val="Commentaire"/>
      </w:pPr>
      <w:r>
        <w:rPr>
          <w:rStyle w:val="Marquedecommentaire"/>
        </w:rPr>
        <w:annotationRef/>
      </w:r>
      <w:r>
        <w:t>Previously this has been written with each word capitalized. Please harmonize throughout.</w:t>
      </w:r>
    </w:p>
  </w:comment>
  <w:comment w:id="3536" w:author="REID-JAMOND Alison" w:date="2022-04-04T14:59:00Z" w:initials="RA">
    <w:p w14:paraId="63D0A6F3" w14:textId="51A3A154" w:rsidR="00047CD7" w:rsidRDefault="00047CD7">
      <w:pPr>
        <w:pStyle w:val="Commentaire"/>
      </w:pPr>
      <w:r>
        <w:rPr>
          <w:rStyle w:val="Marquedecommentair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3537" w:author="REID-JAMOND Alison" w:date="2022-04-04T15:01:00Z" w:initials="RA">
    <w:p w14:paraId="0D70F5D3" w14:textId="448B5015" w:rsidR="00047CD7" w:rsidRDefault="00047CD7">
      <w:pPr>
        <w:pStyle w:val="Commentaire"/>
      </w:pPr>
      <w:r>
        <w:rPr>
          <w:rStyle w:val="Marquedecommentaire"/>
        </w:rPr>
        <w:annotationRef/>
      </w:r>
      <w:r>
        <w:t>Please note that all tables shall be precited in the document, but none of the tables in this annex seem to be referenced. Please insert references to each table, explaining the content to the user.</w:t>
      </w:r>
    </w:p>
  </w:comment>
  <w:comment w:id="3682" w:author="REID-JAMOND Alison" w:date="2022-04-04T08:23:00Z" w:initials="RA">
    <w:p w14:paraId="15959A89" w14:textId="33645E80" w:rsidR="003E2160" w:rsidRDefault="003E2160" w:rsidP="000A6B0A">
      <w:pPr>
        <w:pStyle w:val="Commentaire"/>
      </w:pPr>
      <w:r>
        <w:rPr>
          <w:rStyle w:val="Marquedecommentaire"/>
        </w:rPr>
        <w:annotationRef/>
      </w:r>
      <w:r w:rsidR="000A6B0A">
        <w:t>Please check the verbal form used here ("may" or "can</w:t>
      </w:r>
      <w:r>
        <w:t>"</w:t>
      </w:r>
      <w:r w:rsidR="000A6B0A">
        <w:t>)</w:t>
      </w:r>
    </w:p>
  </w:comment>
  <w:comment w:id="3703" w:author="REID-JAMOND Alison" w:date="2022-04-04T08:29:00Z" w:initials="RA">
    <w:p w14:paraId="1DA08CE0" w14:textId="002148CB" w:rsidR="003E2160" w:rsidRDefault="003E2160">
      <w:pPr>
        <w:pStyle w:val="Commentaire"/>
      </w:pPr>
      <w:r>
        <w:rPr>
          <w:rStyle w:val="Marquedecommentair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3717" w:author="REID-JAMOND Alison" w:date="2022-04-04T08:32:00Z" w:initials="RA">
    <w:p w14:paraId="4A472404" w14:textId="2085F097" w:rsidR="003E2160" w:rsidRDefault="003E2160">
      <w:pPr>
        <w:pStyle w:val="Commentaire"/>
      </w:pPr>
      <w:r>
        <w:rPr>
          <w:rStyle w:val="Marquedecommentaire"/>
        </w:rPr>
        <w:annotationRef/>
      </w:r>
      <w:r>
        <w:t>Note that Latin text shall be written in italic font.</w:t>
      </w:r>
    </w:p>
  </w:comment>
  <w:comment w:id="3934" w:author="REID-JAMOND Alison" w:date="2022-04-04T08:44:00Z" w:initials="RA">
    <w:p w14:paraId="572E4689" w14:textId="6A8DE648" w:rsidR="003E2160" w:rsidRDefault="003E2160">
      <w:pPr>
        <w:pStyle w:val="Commentaire"/>
      </w:pPr>
      <w:r>
        <w:rPr>
          <w:rStyle w:val="Marquedecommentaire"/>
        </w:rPr>
        <w:annotationRef/>
      </w:r>
      <w:r>
        <w:t>Please avoid the use of "might", as it is quite ambiguous in terms of meaning. Please try to use "can" (possibility) or "may" (permission) instead, or "can potentially" in the case of a hypothetical situation.</w:t>
      </w:r>
    </w:p>
  </w:comment>
  <w:comment w:id="3977" w:author="REID-JAMOND Alison" w:date="2022-04-04T15:04:00Z" w:initials="RA">
    <w:p w14:paraId="6FCA18FB" w14:textId="5A501B76" w:rsidR="00047CD7" w:rsidRDefault="00047CD7">
      <w:pPr>
        <w:pStyle w:val="Commentaire"/>
      </w:pPr>
      <w:r>
        <w:rPr>
          <w:rStyle w:val="Marquedecommentaire"/>
        </w:rPr>
        <w:annotationRef/>
      </w:r>
      <w:r>
        <w:t>"e.g." ?</w:t>
      </w:r>
    </w:p>
  </w:comment>
  <w:comment w:id="4045" w:author="REID-JAMOND Alison" w:date="2022-04-04T15:07:00Z" w:initials="RA">
    <w:p w14:paraId="1096B7B8"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A8C0707" w14:textId="28F66BEA" w:rsidR="00047CD7" w:rsidRDefault="00047CD7">
      <w:pPr>
        <w:pStyle w:val="Commentaire"/>
      </w:pPr>
    </w:p>
  </w:comment>
  <w:comment w:id="4050" w:author="REID-JAMOND Alison" w:date="2022-04-04T15:07:00Z" w:initials="RA">
    <w:p w14:paraId="6287E3C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112BACE" w14:textId="469523B6" w:rsidR="00047CD7" w:rsidRDefault="00047CD7">
      <w:pPr>
        <w:pStyle w:val="Commentaire"/>
      </w:pPr>
    </w:p>
  </w:comment>
  <w:comment w:id="4053" w:author="REID-JAMOND Alison" w:date="2022-04-04T15:08:00Z" w:initials="RA">
    <w:p w14:paraId="26C1B2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239DC07" w14:textId="50BABBC1" w:rsidR="00047CD7" w:rsidRDefault="00047CD7">
      <w:pPr>
        <w:pStyle w:val="Commentaire"/>
      </w:pPr>
    </w:p>
  </w:comment>
  <w:comment w:id="4064" w:author="REID-JAMOND Alison" w:date="2022-04-04T15:08:00Z" w:initials="RA">
    <w:p w14:paraId="0F016D6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E32AD6" w14:textId="78EF4A47" w:rsidR="00047CD7" w:rsidRDefault="00047CD7">
      <w:pPr>
        <w:pStyle w:val="Commentaire"/>
      </w:pPr>
    </w:p>
  </w:comment>
  <w:comment w:id="4132" w:author="REID-JAMOND Alison" w:date="2022-04-04T15:07:00Z" w:initials="RA">
    <w:p w14:paraId="289EC3FC"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aire"/>
      </w:pPr>
    </w:p>
  </w:comment>
  <w:comment w:id="4153" w:author="REID-JAMOND Alison" w:date="2022-04-04T15:07:00Z" w:initials="RA">
    <w:p w14:paraId="7E900BF6"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aire"/>
      </w:pPr>
    </w:p>
  </w:comment>
  <w:comment w:id="4167" w:author="REID-JAMOND Alison" w:date="2022-04-04T15:07:00Z" w:initials="RA">
    <w:p w14:paraId="62BC912A" w14:textId="77777777" w:rsidR="00E87BAD" w:rsidRDefault="00E87BAD" w:rsidP="00E87BAD">
      <w:pPr>
        <w:pStyle w:val="Commentaire"/>
      </w:pPr>
      <w:r>
        <w:rPr>
          <w:rStyle w:val="Marquedecommentair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aire"/>
      </w:pPr>
    </w:p>
  </w:comment>
  <w:comment w:id="4180" w:author="REID-JAMOND Alison" w:date="2022-04-04T15:07:00Z" w:initials="RA">
    <w:p w14:paraId="565A8B59" w14:textId="77777777" w:rsidR="00053A30" w:rsidRDefault="00053A30" w:rsidP="00053A30">
      <w:pPr>
        <w:pStyle w:val="Commentaire"/>
      </w:pPr>
      <w:r>
        <w:rPr>
          <w:rStyle w:val="Marquedecommentair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aire"/>
      </w:pPr>
    </w:p>
  </w:comment>
  <w:comment w:id="4187" w:author="REID-JAMOND Alison" w:date="2022-04-04T08:48:00Z" w:initials="RA">
    <w:p w14:paraId="1F80AE0C" w14:textId="306BCCD6" w:rsidR="003E2160" w:rsidRDefault="003E2160">
      <w:pPr>
        <w:pStyle w:val="Commentaire"/>
      </w:pPr>
      <w:r>
        <w:rPr>
          <w:rStyle w:val="Marquedecommentaire"/>
        </w:rPr>
        <w:annotationRef/>
      </w:r>
      <w:r>
        <w:t>Note that references only need to be dated if they refer to a specific part of a document (e.g. specific subclause, table, etc.)</w:t>
      </w:r>
    </w:p>
  </w:comment>
  <w:comment w:id="4190" w:author="REID-JAMOND Alison" w:date="2022-04-04T08:47:00Z" w:initials="RA">
    <w:p w14:paraId="60C83E5B" w14:textId="118B13BB" w:rsidR="003E2160" w:rsidRDefault="003E2160">
      <w:pPr>
        <w:pStyle w:val="Commentaire"/>
      </w:pPr>
      <w:r>
        <w:rPr>
          <w:rStyle w:val="Marquedecommentaire"/>
        </w:rPr>
        <w:annotationRef/>
      </w:r>
      <w:r>
        <w:t>Is it necessary to cite both of these documents in the Bibliography? Neither seem to be cited in the document. Consider removing.</w:t>
      </w:r>
    </w:p>
  </w:comment>
  <w:comment w:id="4254" w:author="REID-JAMOND Alison" w:date="2022-04-04T08:08:00Z" w:initials="RA">
    <w:p w14:paraId="2995245B" w14:textId="2100315B" w:rsidR="003E2160" w:rsidRDefault="003E2160">
      <w:pPr>
        <w:pStyle w:val="Commentaire"/>
      </w:pPr>
      <w:r>
        <w:rPr>
          <w:rStyle w:val="Marquedecommentair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993B53" w14:textId="77777777" w:rsidR="00B72213" w:rsidRDefault="00B72213">
      <w:pPr>
        <w:spacing w:after="0" w:line="240" w:lineRule="auto"/>
      </w:pPr>
      <w:r>
        <w:separator/>
      </w:r>
    </w:p>
    <w:p w14:paraId="4685A97B" w14:textId="77777777" w:rsidR="00B72213" w:rsidRDefault="00B72213"/>
  </w:endnote>
  <w:endnote w:type="continuationSeparator" w:id="0">
    <w:p w14:paraId="3EF8B2F0" w14:textId="77777777" w:rsidR="00B72213" w:rsidRDefault="00B72213">
      <w:pPr>
        <w:spacing w:after="0" w:line="240" w:lineRule="auto"/>
      </w:pPr>
      <w:r>
        <w:continuationSeparator/>
      </w:r>
    </w:p>
    <w:p w14:paraId="65F56E96" w14:textId="77777777" w:rsidR="00B72213" w:rsidRDefault="00B722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307EA" w14:textId="77777777" w:rsidR="0033443B" w:rsidRPr="00BA1CC8" w:rsidRDefault="0033443B"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E1094" w14:textId="77777777" w:rsidR="0033443B" w:rsidRDefault="0033443B"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17157" w14:textId="7C63BD6F" w:rsidR="0033443B" w:rsidRPr="00BA1CC8" w:rsidRDefault="0033443B"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0E25B2">
      <w:rPr>
        <w:noProof/>
      </w:rPr>
      <w:t>xiv</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9AF66" w14:textId="097FD107" w:rsidR="0033443B" w:rsidRPr="00BA1CC8" w:rsidRDefault="0033443B" w:rsidP="003B153F">
    <w:pPr>
      <w:pStyle w:val="Pieddepage"/>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E25B2">
      <w:rPr>
        <w:noProof/>
      </w:rPr>
      <w:t>xiii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3E8D8" w14:textId="439875A9" w:rsidR="0033443B" w:rsidRDefault="0033443B" w:rsidP="00B73D5B">
    <w:pPr>
      <w:pStyle w:val="Pieddepage"/>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0E25B2">
      <w:rPr>
        <w:b/>
        <w:noProof/>
      </w:rPr>
      <w:t>10</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C7FAE" w14:textId="3E300A8C" w:rsidR="0033443B" w:rsidRPr="00B73D5B" w:rsidRDefault="0033443B" w:rsidP="00B73D5B">
    <w:pPr>
      <w:pStyle w:val="Pieddepage"/>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E25B2">
      <w:rPr>
        <w:b/>
        <w:noProof/>
      </w:rPr>
      <w:t>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4A2733" w14:textId="77777777" w:rsidR="00B72213" w:rsidRDefault="00B72213">
      <w:pPr>
        <w:spacing w:after="0" w:line="240" w:lineRule="auto"/>
      </w:pPr>
      <w:r>
        <w:separator/>
      </w:r>
    </w:p>
    <w:p w14:paraId="38CED367" w14:textId="77777777" w:rsidR="00B72213" w:rsidRDefault="00B72213"/>
  </w:footnote>
  <w:footnote w:type="continuationSeparator" w:id="0">
    <w:p w14:paraId="5E91FA57" w14:textId="77777777" w:rsidR="00B72213" w:rsidRDefault="00B72213">
      <w:pPr>
        <w:spacing w:after="0" w:line="240" w:lineRule="auto"/>
      </w:pPr>
      <w:r>
        <w:continuationSeparator/>
      </w:r>
    </w:p>
    <w:p w14:paraId="213DBC57" w14:textId="77777777" w:rsidR="00B72213" w:rsidRDefault="00B72213"/>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D5A56" w14:textId="77777777" w:rsidR="0033443B" w:rsidRPr="00151316" w:rsidRDefault="0033443B"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8D5C4" w14:textId="7650273B" w:rsidR="00DD2582" w:rsidRDefault="00100651">
    <w:pPr>
      <w:pStyle w:val="En-tte"/>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55DDF" w14:textId="14191212" w:rsidR="0033443B" w:rsidRPr="000167AE" w:rsidRDefault="00100651" w:rsidP="000167AE">
    <w:pPr>
      <w:pStyle w:val="En-tte"/>
      <w:spacing w:after="720" w:line="240" w:lineRule="exact"/>
      <w:jc w:val="left"/>
      <w:rPr>
        <w:sz w:val="24"/>
        <w:szCs w:val="24"/>
      </w:rPr>
    </w:pPr>
    <w:ins w:id="1162"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F59B" w14:textId="6D991A88" w:rsidR="0033443B" w:rsidRPr="004D16C0" w:rsidRDefault="00100651" w:rsidP="00864D32">
    <w:pPr>
      <w:pStyle w:val="En-tte"/>
      <w:spacing w:after="720" w:line="240" w:lineRule="exact"/>
      <w:jc w:val="right"/>
      <w:rPr>
        <w:sz w:val="24"/>
        <w:szCs w:val="24"/>
      </w:rPr>
    </w:pPr>
    <w:ins w:id="1163"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7E8CAF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Titre1"/>
      <w:lvlText w:val="%1"/>
      <w:lvlJc w:val="left"/>
      <w:pPr>
        <w:tabs>
          <w:tab w:val="num" w:pos="432"/>
        </w:tabs>
        <w:ind w:left="432" w:hanging="432"/>
      </w:pPr>
      <w:rPr>
        <w:b/>
        <w:i w:val="0"/>
      </w:rPr>
    </w:lvl>
    <w:lvl w:ilvl="1">
      <w:start w:val="1"/>
      <w:numFmt w:val="decimal"/>
      <w:pStyle w:val="Titre2"/>
      <w:lvlText w:val="%1.%2"/>
      <w:lvlJc w:val="left"/>
      <w:pPr>
        <w:tabs>
          <w:tab w:val="num" w:pos="360"/>
        </w:tabs>
        <w:ind w:left="0" w:firstLine="0"/>
      </w:pPr>
      <w:rPr>
        <w:b/>
        <w:i w:val="0"/>
      </w:rPr>
    </w:lvl>
    <w:lvl w:ilvl="2">
      <w:start w:val="1"/>
      <w:numFmt w:val="decimal"/>
      <w:pStyle w:val="Titre3"/>
      <w:lvlText w:val="%1.%2.%3"/>
      <w:lvlJc w:val="left"/>
      <w:pPr>
        <w:tabs>
          <w:tab w:val="num" w:pos="720"/>
        </w:tabs>
        <w:ind w:left="0" w:firstLine="0"/>
      </w:pPr>
      <w:rPr>
        <w:b/>
        <w:i w:val="0"/>
      </w:rPr>
    </w:lvl>
    <w:lvl w:ilvl="3">
      <w:start w:val="1"/>
      <w:numFmt w:val="decimal"/>
      <w:pStyle w:val="Titre4"/>
      <w:lvlText w:val="%1.%2.%3.%4"/>
      <w:lvlJc w:val="left"/>
      <w:pPr>
        <w:tabs>
          <w:tab w:val="num" w:pos="1080"/>
        </w:tabs>
        <w:ind w:left="0" w:firstLine="0"/>
      </w:pPr>
      <w:rPr>
        <w:b/>
        <w:i w:val="0"/>
      </w:rPr>
    </w:lvl>
    <w:lvl w:ilvl="4">
      <w:start w:val="1"/>
      <w:numFmt w:val="decimal"/>
      <w:pStyle w:val="Titre5"/>
      <w:lvlText w:val="%1.%2.%3.%4.%5"/>
      <w:lvlJc w:val="left"/>
      <w:pPr>
        <w:tabs>
          <w:tab w:val="num" w:pos="1080"/>
        </w:tabs>
        <w:ind w:left="0" w:firstLine="0"/>
      </w:pPr>
      <w:rPr>
        <w:b/>
        <w:i w:val="0"/>
      </w:rPr>
    </w:lvl>
    <w:lvl w:ilvl="5">
      <w:start w:val="1"/>
      <w:numFmt w:val="decimal"/>
      <w:pStyle w:val="Titre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0"/>
  </w:num>
  <w:num w:numId="4">
    <w:abstractNumId w:val="6"/>
  </w:num>
  <w:num w:numId="5">
    <w:abstractNumId w:val="7"/>
  </w:num>
  <w:num w:numId="6">
    <w:abstractNumId w:val="9"/>
  </w:num>
  <w:num w:numId="7">
    <w:abstractNumId w:val="3"/>
  </w:num>
  <w:num w:numId="8">
    <w:abstractNumId w:val="2"/>
  </w:num>
  <w:num w:numId="9">
    <w:abstractNumId w:val="1"/>
  </w:num>
  <w:num w:numId="10">
    <w:abstractNumId w:val="5"/>
  </w:num>
  <w:num w:numId="11">
    <w:abstractNumId w:val="4"/>
  </w:num>
  <w:num w:numId="12">
    <w:abstractNumId w:val="8"/>
  </w:num>
  <w:num w:numId="13">
    <w:abstractNumId w:val="0"/>
  </w:num>
  <w:num w:numId="14">
    <w:abstractNumId w:val="17"/>
  </w:num>
  <w:num w:numId="15">
    <w:abstractNumId w:val="16"/>
  </w:num>
  <w:num w:numId="16">
    <w:abstractNumId w:val="12"/>
  </w:num>
  <w:num w:numId="17">
    <w:abstractNumId w:val="15"/>
  </w:num>
  <w:num w:numId="18">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mirrorMargin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E25B2"/>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26F5"/>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213"/>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7921"/>
    <w:rsid w:val="00BF7F04"/>
    <w:rsid w:val="00C0233E"/>
    <w:rsid w:val="00C0258F"/>
    <w:rsid w:val="00C0265A"/>
    <w:rsid w:val="00C06E23"/>
    <w:rsid w:val="00C13D3B"/>
    <w:rsid w:val="00C13DB3"/>
    <w:rsid w:val="00C16135"/>
    <w:rsid w:val="00C17554"/>
    <w:rsid w:val="00C23CE5"/>
    <w:rsid w:val="00C246BE"/>
    <w:rsid w:val="00C269ED"/>
    <w:rsid w:val="00C31364"/>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Titre1">
    <w:name w:val="heading 1"/>
    <w:basedOn w:val="BaseHeading"/>
    <w:next w:val="Normal"/>
    <w:link w:val="Titre1C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Titre2">
    <w:name w:val="heading 2"/>
    <w:basedOn w:val="Titre1"/>
    <w:next w:val="Normal"/>
    <w:link w:val="Titre2C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Titre3">
    <w:name w:val="heading 3"/>
    <w:basedOn w:val="Titre1"/>
    <w:next w:val="Normal"/>
    <w:link w:val="Titre3C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Titre4">
    <w:name w:val="heading 4"/>
    <w:basedOn w:val="Titre3"/>
    <w:next w:val="Normal"/>
    <w:link w:val="Titre4Car"/>
    <w:uiPriority w:val="9"/>
    <w:qFormat/>
    <w:rsid w:val="008A1AFA"/>
    <w:pPr>
      <w:numPr>
        <w:ilvl w:val="3"/>
      </w:numPr>
      <w:tabs>
        <w:tab w:val="clear" w:pos="880"/>
        <w:tab w:val="left" w:pos="940"/>
        <w:tab w:val="left" w:pos="1140"/>
        <w:tab w:val="left" w:pos="1360"/>
      </w:tabs>
      <w:outlineLvl w:val="3"/>
    </w:pPr>
  </w:style>
  <w:style w:type="paragraph" w:styleId="Titre5">
    <w:name w:val="heading 5"/>
    <w:basedOn w:val="Titre4"/>
    <w:next w:val="Normal"/>
    <w:link w:val="Titre5Car"/>
    <w:uiPriority w:val="9"/>
    <w:qFormat/>
    <w:rsid w:val="008A1AFA"/>
    <w:pPr>
      <w:numPr>
        <w:ilvl w:val="4"/>
      </w:numPr>
      <w:tabs>
        <w:tab w:val="clear" w:pos="940"/>
        <w:tab w:val="clear" w:pos="1140"/>
        <w:tab w:val="clear" w:pos="1360"/>
      </w:tabs>
      <w:outlineLvl w:val="4"/>
    </w:pPr>
  </w:style>
  <w:style w:type="paragraph" w:styleId="Titre6">
    <w:name w:val="heading 6"/>
    <w:basedOn w:val="Titre5"/>
    <w:next w:val="Normal"/>
    <w:link w:val="Titre6Car"/>
    <w:uiPriority w:val="9"/>
    <w:qFormat/>
    <w:rsid w:val="008A1AFA"/>
    <w:pPr>
      <w:numPr>
        <w:ilvl w:val="5"/>
      </w:numPr>
      <w:outlineLvl w:val="5"/>
    </w:pPr>
  </w:style>
  <w:style w:type="paragraph" w:styleId="Titre7">
    <w:name w:val="heading 7"/>
    <w:basedOn w:val="Normal"/>
    <w:next w:val="Normal"/>
    <w:link w:val="Titre7C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1B51CD"/>
    <w:rPr>
      <w:rFonts w:eastAsia="MS Mincho"/>
      <w:b/>
      <w:sz w:val="26"/>
      <w:lang w:val="en-GB" w:eastAsia="ja-JP"/>
    </w:rPr>
  </w:style>
  <w:style w:type="character" w:customStyle="1" w:styleId="Titre2Car">
    <w:name w:val="Titre 2 Car"/>
    <w:link w:val="Titre2"/>
    <w:uiPriority w:val="9"/>
    <w:rsid w:val="001B51CD"/>
    <w:rPr>
      <w:rFonts w:eastAsia="MS Mincho"/>
      <w:b/>
      <w:sz w:val="24"/>
      <w:lang w:val="en-GB" w:eastAsia="ja-JP"/>
    </w:rPr>
  </w:style>
  <w:style w:type="character" w:customStyle="1" w:styleId="Titre3Car">
    <w:name w:val="Titre 3 Car"/>
    <w:link w:val="Titre3"/>
    <w:uiPriority w:val="9"/>
    <w:rsid w:val="001B51CD"/>
    <w:rPr>
      <w:rFonts w:eastAsia="MS Mincho"/>
      <w:b/>
      <w:sz w:val="22"/>
      <w:lang w:val="en-GB" w:eastAsia="ja-JP"/>
    </w:rPr>
  </w:style>
  <w:style w:type="character" w:customStyle="1" w:styleId="Titre4Car">
    <w:name w:val="Titre 4 Car"/>
    <w:link w:val="Titre4"/>
    <w:uiPriority w:val="9"/>
    <w:rsid w:val="00F828CA"/>
    <w:rPr>
      <w:rFonts w:eastAsia="MS Mincho"/>
      <w:b/>
      <w:sz w:val="22"/>
      <w:lang w:val="en-GB" w:eastAsia="ja-JP"/>
    </w:rPr>
  </w:style>
  <w:style w:type="character" w:customStyle="1" w:styleId="Titre5Car">
    <w:name w:val="Titre 5 Car"/>
    <w:link w:val="Titre5"/>
    <w:uiPriority w:val="9"/>
    <w:rsid w:val="001B51CD"/>
    <w:rPr>
      <w:rFonts w:eastAsia="MS Mincho"/>
      <w:b/>
      <w:sz w:val="22"/>
      <w:lang w:val="en-GB" w:eastAsia="ja-JP"/>
    </w:rPr>
  </w:style>
  <w:style w:type="character" w:customStyle="1" w:styleId="Titre6Car">
    <w:name w:val="Titre 6 Car"/>
    <w:link w:val="Titre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Corpsdetexte">
    <w:name w:val="Body Text"/>
    <w:basedOn w:val="BaseText"/>
    <w:link w:val="CorpsdetexteCar"/>
    <w:uiPriority w:val="99"/>
    <w:unhideWhenUsed/>
    <w:rsid w:val="008A1AFA"/>
    <w:pPr>
      <w:spacing w:after="120"/>
    </w:pPr>
  </w:style>
  <w:style w:type="character" w:customStyle="1" w:styleId="CorpsdetexteCar">
    <w:name w:val="Corps de texte Car"/>
    <w:link w:val="Corpsdetexte"/>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unhideWhenUsed/>
    <w:rsid w:val="001B02F3"/>
    <w:pPr>
      <w:spacing w:line="240" w:lineRule="auto"/>
    </w:pPr>
    <w:rPr>
      <w:sz w:val="20"/>
    </w:rPr>
  </w:style>
  <w:style w:type="character" w:customStyle="1" w:styleId="CommentaireCar">
    <w:name w:val="Commentaire Car"/>
    <w:basedOn w:val="Policepardfaut"/>
    <w:link w:val="Commentaire"/>
    <w:uiPriority w:val="99"/>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 w:type="character" w:customStyle="1" w:styleId="UnresolvedMention2">
    <w:name w:val="Unresolved Mention2"/>
    <w:basedOn w:val="Policepardfaut"/>
    <w:uiPriority w:val="99"/>
    <w:unhideWhenUsed/>
    <w:rsid w:val="00E9415D"/>
    <w:rPr>
      <w:color w:val="605E5C"/>
      <w:shd w:val="clear" w:color="auto" w:fill="E1DFDD"/>
    </w:rPr>
  </w:style>
  <w:style w:type="paragraph" w:styleId="Listepuces">
    <w:name w:val="List Bullet"/>
    <w:basedOn w:val="Normal"/>
    <w:uiPriority w:val="99"/>
    <w:semiHidden/>
    <w:unhideWhenUsed/>
    <w:rsid w:val="00C0265A"/>
    <w:pPr>
      <w:tabs>
        <w:tab w:val="num" w:pos="360"/>
      </w:tabs>
      <w:ind w:left="360" w:hanging="360"/>
      <w:contextualSpacing/>
    </w:pPr>
  </w:style>
  <w:style w:type="paragraph" w:styleId="Listepuces2">
    <w:name w:val="List Bullet 2"/>
    <w:basedOn w:val="Normal"/>
    <w:uiPriority w:val="99"/>
    <w:semiHidden/>
    <w:unhideWhenUsed/>
    <w:rsid w:val="00C0265A"/>
    <w:pPr>
      <w:tabs>
        <w:tab w:val="num" w:pos="643"/>
      </w:tabs>
      <w:ind w:left="643" w:hanging="360"/>
      <w:contextualSpacing/>
    </w:pPr>
  </w:style>
  <w:style w:type="paragraph" w:styleId="Listepuces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Policepardfau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Policepardfau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Policepardfaut"/>
    <w:link w:val="Example"/>
    <w:rsid w:val="00B314CC"/>
    <w:rPr>
      <w:szCs w:val="22"/>
      <w:lang w:val="en-GB"/>
    </w:rPr>
  </w:style>
  <w:style w:type="paragraph" w:styleId="Liste">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Policepardfaut"/>
    <w:uiPriority w:val="99"/>
    <w:unhideWhenUsed/>
    <w:rsid w:val="00482C25"/>
    <w:rPr>
      <w:color w:val="605E5C"/>
      <w:shd w:val="clear" w:color="auto" w:fill="E1DFDD"/>
    </w:rPr>
  </w:style>
  <w:style w:type="paragraph" w:styleId="PrformatHTML">
    <w:name w:val="HTML Preformatted"/>
    <w:basedOn w:val="Normal"/>
    <w:link w:val="PrformatHTMLCar"/>
    <w:uiPriority w:val="99"/>
    <w:semiHidden/>
    <w:unhideWhenUsed/>
    <w:rsid w:val="005C3420"/>
    <w:pPr>
      <w:spacing w:after="0" w:line="240" w:lineRule="auto"/>
    </w:pPr>
    <w:rPr>
      <w:rFonts w:ascii="Consolas" w:hAnsi="Consolas"/>
      <w:sz w:val="20"/>
    </w:rPr>
  </w:style>
  <w:style w:type="character" w:customStyle="1" w:styleId="PrformatHTMLCar">
    <w:name w:val="Préformaté HTML Car"/>
    <w:basedOn w:val="Policepardfaut"/>
    <w:link w:val="PrformatHTML"/>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e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e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e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enumros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enumros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enumros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e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Corpsdetexte"/>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Retraitcorpsdetexte2">
    <w:name w:val="Body Text Indent 2"/>
    <w:basedOn w:val="Normal"/>
    <w:link w:val="Retraitcorpsdetexte2Car"/>
    <w:uiPriority w:val="99"/>
    <w:rsid w:val="00AE6A87"/>
    <w:pPr>
      <w:ind w:left="805"/>
    </w:pPr>
  </w:style>
  <w:style w:type="character" w:customStyle="1" w:styleId="Retraitcorpsdetexte2Car">
    <w:name w:val="Retrait corps de texte 2 Car"/>
    <w:basedOn w:val="Policepardfaut"/>
    <w:link w:val="Retraitcorpsdetexte2"/>
    <w:uiPriority w:val="99"/>
    <w:rsid w:val="00AE6A87"/>
    <w:rPr>
      <w:rFonts w:eastAsia="MS Mincho"/>
      <w:sz w:val="22"/>
      <w:lang w:val="en-GB" w:eastAsia="ja-JP"/>
    </w:rPr>
  </w:style>
  <w:style w:type="paragraph" w:styleId="Retraitcorpsdetexte3">
    <w:name w:val="Body Text Indent 3"/>
    <w:basedOn w:val="Retraitcorpsdetexte2"/>
    <w:link w:val="Retraitcorpsdetexte3Car"/>
    <w:uiPriority w:val="99"/>
    <w:rsid w:val="00AE6A87"/>
    <w:pPr>
      <w:ind w:left="1202"/>
    </w:pPr>
  </w:style>
  <w:style w:type="character" w:customStyle="1" w:styleId="Retraitcorpsdetexte3Car">
    <w:name w:val="Retrait corps de texte 3 Car"/>
    <w:basedOn w:val="Policepardfaut"/>
    <w:link w:val="Retraitcorpsdetexte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Titre1"/>
    <w:next w:val="Corpsdetexte"/>
    <w:qFormat/>
    <w:rsid w:val="008A1AFA"/>
    <w:pPr>
      <w:numPr>
        <w:numId w:val="0"/>
      </w:numPr>
      <w:shd w:val="pct15" w:color="auto" w:fill="auto"/>
    </w:pPr>
  </w:style>
  <w:style w:type="paragraph" w:customStyle="1" w:styleId="AMENDHeading1Unnumbered">
    <w:name w:val="AMEND Heading 1 Unnumbered"/>
    <w:basedOn w:val="Titre1"/>
    <w:next w:val="Corpsdetexte"/>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e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Policepardfau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Policepardfaut"/>
    <w:link w:val="zzCover"/>
    <w:rsid w:val="00C72066"/>
    <w:rPr>
      <w:rFonts w:ascii="Times New Roman" w:eastAsia="Times New Roman" w:hAnsi="Times New Roman"/>
      <w:b/>
      <w:color w:val="000000"/>
      <w:sz w:val="24"/>
      <w:lang w:val="en-GB" w:eastAsia="ja-JP"/>
    </w:rPr>
  </w:style>
  <w:style w:type="paragraph" w:styleId="Bibliographie">
    <w:name w:val="Bibliography"/>
    <w:basedOn w:val="Normal"/>
    <w:next w:val="Normal"/>
    <w:uiPriority w:val="37"/>
    <w:semiHidden/>
    <w:unhideWhenUsed/>
    <w:rsid w:val="000A6B0A"/>
  </w:style>
  <w:style w:type="paragraph" w:styleId="Normalcentr">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Corpsdetexte2">
    <w:name w:val="Body Text 2"/>
    <w:basedOn w:val="Normal"/>
    <w:link w:val="Corpsdetexte2Car"/>
    <w:uiPriority w:val="99"/>
    <w:semiHidden/>
    <w:unhideWhenUsed/>
    <w:rsid w:val="000A6B0A"/>
    <w:pPr>
      <w:spacing w:after="120" w:line="480" w:lineRule="auto"/>
    </w:pPr>
  </w:style>
  <w:style w:type="character" w:customStyle="1" w:styleId="Corpsdetexte2Car">
    <w:name w:val="Corps de texte 2 Car"/>
    <w:basedOn w:val="Policepardfaut"/>
    <w:link w:val="Corpsdetexte2"/>
    <w:uiPriority w:val="99"/>
    <w:semiHidden/>
    <w:rsid w:val="000A6B0A"/>
    <w:rPr>
      <w:rFonts w:eastAsia="MS Mincho"/>
      <w:sz w:val="22"/>
      <w:lang w:val="en-GB" w:eastAsia="ja-JP"/>
    </w:rPr>
  </w:style>
  <w:style w:type="paragraph" w:styleId="Corpsdetexte3">
    <w:name w:val="Body Text 3"/>
    <w:basedOn w:val="Normal"/>
    <w:link w:val="Corpsdetexte3Car"/>
    <w:uiPriority w:val="99"/>
    <w:semiHidden/>
    <w:unhideWhenUsed/>
    <w:rsid w:val="000A6B0A"/>
    <w:pPr>
      <w:spacing w:after="120"/>
    </w:pPr>
    <w:rPr>
      <w:sz w:val="16"/>
      <w:szCs w:val="16"/>
    </w:rPr>
  </w:style>
  <w:style w:type="character" w:customStyle="1" w:styleId="Corpsdetexte3Car">
    <w:name w:val="Corps de texte 3 Car"/>
    <w:basedOn w:val="Policepardfaut"/>
    <w:link w:val="Corpsdetexte3"/>
    <w:uiPriority w:val="99"/>
    <w:semiHidden/>
    <w:rsid w:val="000A6B0A"/>
    <w:rPr>
      <w:rFonts w:eastAsia="MS Mincho"/>
      <w:sz w:val="16"/>
      <w:szCs w:val="16"/>
      <w:lang w:val="en-GB" w:eastAsia="ja-JP"/>
    </w:rPr>
  </w:style>
  <w:style w:type="paragraph" w:styleId="Retrait1religne">
    <w:name w:val="Body Text First Indent"/>
    <w:basedOn w:val="Corpsdetexte"/>
    <w:link w:val="Retrait1religneC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Retrait1religneCar">
    <w:name w:val="Retrait 1re ligne Car"/>
    <w:basedOn w:val="CorpsdetexteCar"/>
    <w:link w:val="Retrait1religne"/>
    <w:uiPriority w:val="99"/>
    <w:semiHidden/>
    <w:rsid w:val="000A6B0A"/>
    <w:rPr>
      <w:rFonts w:eastAsia="MS Mincho"/>
      <w:sz w:val="22"/>
      <w:szCs w:val="22"/>
      <w:lang w:val="en-GB" w:eastAsia="ja-JP"/>
    </w:rPr>
  </w:style>
  <w:style w:type="paragraph" w:styleId="Retraitcorpsdetexte">
    <w:name w:val="Body Text Indent"/>
    <w:basedOn w:val="Normal"/>
    <w:link w:val="RetraitcorpsdetexteCar"/>
    <w:uiPriority w:val="99"/>
    <w:semiHidden/>
    <w:unhideWhenUsed/>
    <w:rsid w:val="000A6B0A"/>
    <w:pPr>
      <w:spacing w:after="120"/>
      <w:ind w:left="283"/>
    </w:pPr>
  </w:style>
  <w:style w:type="character" w:customStyle="1" w:styleId="RetraitcorpsdetexteCar">
    <w:name w:val="Retrait corps de texte Car"/>
    <w:basedOn w:val="Policepardfaut"/>
    <w:link w:val="Retraitcorpsdetexte"/>
    <w:uiPriority w:val="99"/>
    <w:semiHidden/>
    <w:rsid w:val="000A6B0A"/>
    <w:rPr>
      <w:rFonts w:eastAsia="MS Mincho"/>
      <w:sz w:val="22"/>
      <w:lang w:val="en-GB" w:eastAsia="ja-JP"/>
    </w:rPr>
  </w:style>
  <w:style w:type="paragraph" w:styleId="Retraitcorpset1relig">
    <w:name w:val="Body Text First Indent 2"/>
    <w:basedOn w:val="Retraitcorpsdetexte"/>
    <w:link w:val="Retraitcorpset1religCar"/>
    <w:uiPriority w:val="99"/>
    <w:semiHidden/>
    <w:unhideWhenUsed/>
    <w:rsid w:val="000A6B0A"/>
    <w:pPr>
      <w:spacing w:after="240"/>
      <w:ind w:left="360" w:firstLine="360"/>
    </w:pPr>
  </w:style>
  <w:style w:type="character" w:customStyle="1" w:styleId="Retraitcorpset1religCar">
    <w:name w:val="Retrait corps et 1re lig. Car"/>
    <w:basedOn w:val="RetraitcorpsdetexteCar"/>
    <w:link w:val="Retraitcorpset1relig"/>
    <w:uiPriority w:val="99"/>
    <w:semiHidden/>
    <w:rsid w:val="000A6B0A"/>
    <w:rPr>
      <w:rFonts w:eastAsia="MS Mincho"/>
      <w:sz w:val="22"/>
      <w:lang w:val="en-GB" w:eastAsia="ja-JP"/>
    </w:rPr>
  </w:style>
  <w:style w:type="character" w:styleId="Titredulivre">
    <w:name w:val="Book Title"/>
    <w:basedOn w:val="Policepardfaut"/>
    <w:uiPriority w:val="33"/>
    <w:semiHidden/>
    <w:qFormat/>
    <w:rsid w:val="000A6B0A"/>
    <w:rPr>
      <w:b/>
      <w:bCs/>
      <w:i/>
      <w:iCs/>
      <w:spacing w:val="5"/>
    </w:rPr>
  </w:style>
  <w:style w:type="paragraph" w:styleId="Formuledepolitesse">
    <w:name w:val="Closing"/>
    <w:basedOn w:val="Normal"/>
    <w:link w:val="FormuledepolitesseCar"/>
    <w:uiPriority w:val="99"/>
    <w:semiHidden/>
    <w:unhideWhenUsed/>
    <w:rsid w:val="000A6B0A"/>
    <w:pPr>
      <w:spacing w:after="0" w:line="240" w:lineRule="auto"/>
      <w:ind w:left="4252"/>
    </w:pPr>
  </w:style>
  <w:style w:type="character" w:customStyle="1" w:styleId="FormuledepolitesseCar">
    <w:name w:val="Formule de politesse Car"/>
    <w:basedOn w:val="Policepardfaut"/>
    <w:link w:val="Formuledepolitesse"/>
    <w:uiPriority w:val="99"/>
    <w:semiHidden/>
    <w:rsid w:val="000A6B0A"/>
    <w:rPr>
      <w:rFonts w:eastAsia="MS Mincho"/>
      <w:sz w:val="22"/>
      <w:lang w:val="en-GB" w:eastAsia="ja-JP"/>
    </w:rPr>
  </w:style>
  <w:style w:type="paragraph" w:styleId="Date">
    <w:name w:val="Date"/>
    <w:basedOn w:val="Normal"/>
    <w:next w:val="Normal"/>
    <w:link w:val="DateCar"/>
    <w:uiPriority w:val="99"/>
    <w:semiHidden/>
    <w:unhideWhenUsed/>
    <w:rsid w:val="000A6B0A"/>
  </w:style>
  <w:style w:type="character" w:customStyle="1" w:styleId="DateCar">
    <w:name w:val="Date Car"/>
    <w:basedOn w:val="Policepardfaut"/>
    <w:link w:val="Date"/>
    <w:uiPriority w:val="99"/>
    <w:semiHidden/>
    <w:rsid w:val="000A6B0A"/>
    <w:rPr>
      <w:rFonts w:eastAsia="MS Mincho"/>
      <w:sz w:val="22"/>
      <w:lang w:val="en-GB" w:eastAsia="ja-JP"/>
    </w:rPr>
  </w:style>
  <w:style w:type="paragraph" w:styleId="Explorateurdedocuments">
    <w:name w:val="Document Map"/>
    <w:basedOn w:val="Normal"/>
    <w:link w:val="ExplorateurdedocumentsCar"/>
    <w:uiPriority w:val="99"/>
    <w:semiHidden/>
    <w:unhideWhenUsed/>
    <w:rsid w:val="000A6B0A"/>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0A6B0A"/>
    <w:rPr>
      <w:rFonts w:ascii="Segoe UI" w:eastAsia="MS Mincho" w:hAnsi="Segoe UI" w:cs="Segoe UI"/>
      <w:sz w:val="16"/>
      <w:szCs w:val="16"/>
      <w:lang w:val="en-GB" w:eastAsia="ja-JP"/>
    </w:rPr>
  </w:style>
  <w:style w:type="paragraph" w:styleId="Signaturelectronique">
    <w:name w:val="E-mail Signature"/>
    <w:basedOn w:val="Normal"/>
    <w:link w:val="SignaturelectroniqueCar"/>
    <w:uiPriority w:val="99"/>
    <w:semiHidden/>
    <w:unhideWhenUsed/>
    <w:rsid w:val="000A6B0A"/>
    <w:pPr>
      <w:spacing w:after="0" w:line="240" w:lineRule="auto"/>
    </w:pPr>
  </w:style>
  <w:style w:type="character" w:customStyle="1" w:styleId="SignaturelectroniqueCar">
    <w:name w:val="Signature électronique Car"/>
    <w:basedOn w:val="Policepardfaut"/>
    <w:link w:val="Signaturelectronique"/>
    <w:uiPriority w:val="99"/>
    <w:semiHidden/>
    <w:rsid w:val="000A6B0A"/>
    <w:rPr>
      <w:rFonts w:eastAsia="MS Mincho"/>
      <w:sz w:val="22"/>
      <w:lang w:val="en-GB" w:eastAsia="ja-JP"/>
    </w:rPr>
  </w:style>
  <w:style w:type="character" w:styleId="Accentuation">
    <w:name w:val="Emphasis"/>
    <w:basedOn w:val="Policepardfaut"/>
    <w:uiPriority w:val="20"/>
    <w:qFormat/>
    <w:rsid w:val="000A6B0A"/>
    <w:rPr>
      <w:i/>
      <w:iCs/>
    </w:rPr>
  </w:style>
  <w:style w:type="paragraph" w:styleId="Adressedestinataire">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Policepardfaut"/>
    <w:uiPriority w:val="99"/>
    <w:semiHidden/>
    <w:unhideWhenUsed/>
    <w:rsid w:val="000A6B0A"/>
    <w:rPr>
      <w:color w:val="2B579A"/>
      <w:shd w:val="clear" w:color="auto" w:fill="E1DFDD"/>
    </w:rPr>
  </w:style>
  <w:style w:type="character" w:customStyle="1" w:styleId="Titre7Car">
    <w:name w:val="Titre 7 Car"/>
    <w:basedOn w:val="Policepardfaut"/>
    <w:link w:val="Titre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Titre8Car">
    <w:name w:val="Titre 8 Car"/>
    <w:basedOn w:val="Policepardfaut"/>
    <w:link w:val="Titre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Titre9Car">
    <w:name w:val="Titre 9 Car"/>
    <w:basedOn w:val="Policepardfaut"/>
    <w:link w:val="Titre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AcronymeHTML">
    <w:name w:val="HTML Acronym"/>
    <w:basedOn w:val="Policepardfaut"/>
    <w:uiPriority w:val="99"/>
    <w:semiHidden/>
    <w:unhideWhenUsed/>
    <w:rsid w:val="000A6B0A"/>
  </w:style>
  <w:style w:type="paragraph" w:styleId="AdresseHTML">
    <w:name w:val="HTML Address"/>
    <w:basedOn w:val="Normal"/>
    <w:link w:val="AdresseHTMLCar"/>
    <w:uiPriority w:val="99"/>
    <w:semiHidden/>
    <w:unhideWhenUsed/>
    <w:rsid w:val="000A6B0A"/>
    <w:pPr>
      <w:spacing w:after="0" w:line="240" w:lineRule="auto"/>
    </w:pPr>
    <w:rPr>
      <w:i/>
      <w:iCs/>
    </w:rPr>
  </w:style>
  <w:style w:type="character" w:customStyle="1" w:styleId="AdresseHTMLCar">
    <w:name w:val="Adresse HTML Car"/>
    <w:basedOn w:val="Policepardfaut"/>
    <w:link w:val="AdresseHTML"/>
    <w:uiPriority w:val="99"/>
    <w:semiHidden/>
    <w:rsid w:val="000A6B0A"/>
    <w:rPr>
      <w:rFonts w:eastAsia="MS Mincho"/>
      <w:i/>
      <w:iCs/>
      <w:sz w:val="22"/>
      <w:lang w:val="en-GB" w:eastAsia="ja-JP"/>
    </w:rPr>
  </w:style>
  <w:style w:type="character" w:styleId="CitationHTML">
    <w:name w:val="HTML Cite"/>
    <w:basedOn w:val="Policepardfaut"/>
    <w:uiPriority w:val="99"/>
    <w:semiHidden/>
    <w:unhideWhenUsed/>
    <w:rsid w:val="000A6B0A"/>
    <w:rPr>
      <w:i/>
      <w:iCs/>
    </w:rPr>
  </w:style>
  <w:style w:type="character" w:styleId="CodeHTML">
    <w:name w:val="HTML Code"/>
    <w:basedOn w:val="Policepardfaut"/>
    <w:uiPriority w:val="99"/>
    <w:semiHidden/>
    <w:unhideWhenUsed/>
    <w:rsid w:val="000A6B0A"/>
    <w:rPr>
      <w:rFonts w:ascii="Consolas" w:hAnsi="Consolas" w:cs="Consolas"/>
      <w:sz w:val="20"/>
      <w:szCs w:val="20"/>
    </w:rPr>
  </w:style>
  <w:style w:type="character" w:styleId="DfinitionHTML">
    <w:name w:val="HTML Definition"/>
    <w:basedOn w:val="Policepardfaut"/>
    <w:uiPriority w:val="99"/>
    <w:semiHidden/>
    <w:unhideWhenUsed/>
    <w:rsid w:val="000A6B0A"/>
    <w:rPr>
      <w:i/>
      <w:iCs/>
    </w:rPr>
  </w:style>
  <w:style w:type="character" w:styleId="ClavierHTML">
    <w:name w:val="HTML Keyboard"/>
    <w:basedOn w:val="Policepardfaut"/>
    <w:uiPriority w:val="99"/>
    <w:semiHidden/>
    <w:unhideWhenUsed/>
    <w:rsid w:val="000A6B0A"/>
    <w:rPr>
      <w:rFonts w:ascii="Consolas" w:hAnsi="Consolas" w:cs="Consolas"/>
      <w:sz w:val="20"/>
      <w:szCs w:val="20"/>
    </w:rPr>
  </w:style>
  <w:style w:type="character" w:styleId="ExempleHTML">
    <w:name w:val="HTML Sample"/>
    <w:basedOn w:val="Policepardfaut"/>
    <w:uiPriority w:val="99"/>
    <w:semiHidden/>
    <w:unhideWhenUsed/>
    <w:rsid w:val="000A6B0A"/>
    <w:rPr>
      <w:rFonts w:ascii="Consolas" w:hAnsi="Consolas" w:cs="Consolas"/>
      <w:sz w:val="24"/>
      <w:szCs w:val="24"/>
    </w:rPr>
  </w:style>
  <w:style w:type="character" w:styleId="MachinecrireHTML">
    <w:name w:val="HTML Typewriter"/>
    <w:basedOn w:val="Policepardfaut"/>
    <w:uiPriority w:val="99"/>
    <w:semiHidden/>
    <w:unhideWhenUsed/>
    <w:rsid w:val="000A6B0A"/>
    <w:rPr>
      <w:rFonts w:ascii="Consolas" w:hAnsi="Consolas" w:cs="Consolas"/>
      <w:sz w:val="20"/>
      <w:szCs w:val="20"/>
    </w:rPr>
  </w:style>
  <w:style w:type="character" w:styleId="VariableHTML">
    <w:name w:val="HTML Variable"/>
    <w:basedOn w:val="Policepardfau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Titreindex">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Emphaseintense">
    <w:name w:val="Intense Emphasis"/>
    <w:basedOn w:val="Policepardfaut"/>
    <w:uiPriority w:val="21"/>
    <w:qFormat/>
    <w:rsid w:val="000A6B0A"/>
    <w:rPr>
      <w:i/>
      <w:iCs/>
      <w:color w:val="5B9BD5" w:themeColor="accent1"/>
    </w:rPr>
  </w:style>
  <w:style w:type="paragraph" w:styleId="Citationintense">
    <w:name w:val="Intense Quote"/>
    <w:basedOn w:val="Normal"/>
    <w:next w:val="Normal"/>
    <w:link w:val="CitationintenseC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0A6B0A"/>
    <w:rPr>
      <w:rFonts w:eastAsia="MS Mincho"/>
      <w:i/>
      <w:iCs/>
      <w:color w:val="5B9BD5" w:themeColor="accent1"/>
      <w:sz w:val="22"/>
      <w:lang w:val="en-GB" w:eastAsia="ja-JP"/>
    </w:rPr>
  </w:style>
  <w:style w:type="character" w:styleId="Rfrenceintense">
    <w:name w:val="Intense Reference"/>
    <w:basedOn w:val="Policepardfaut"/>
    <w:uiPriority w:val="32"/>
    <w:semiHidden/>
    <w:qFormat/>
    <w:rsid w:val="000A6B0A"/>
    <w:rPr>
      <w:b/>
      <w:bCs/>
      <w:smallCaps/>
      <w:color w:val="5B9BD5" w:themeColor="accent1"/>
      <w:spacing w:val="5"/>
    </w:rPr>
  </w:style>
  <w:style w:type="character" w:styleId="Numrodeligne">
    <w:name w:val="line number"/>
    <w:basedOn w:val="Policepardfaut"/>
    <w:uiPriority w:val="99"/>
    <w:semiHidden/>
    <w:unhideWhenUsed/>
    <w:rsid w:val="000A6B0A"/>
  </w:style>
  <w:style w:type="paragraph" w:styleId="Liste2">
    <w:name w:val="List 2"/>
    <w:basedOn w:val="Normal"/>
    <w:uiPriority w:val="99"/>
    <w:semiHidden/>
    <w:unhideWhenUsed/>
    <w:rsid w:val="000A6B0A"/>
    <w:pPr>
      <w:ind w:left="566" w:hanging="283"/>
      <w:contextualSpacing/>
    </w:pPr>
  </w:style>
  <w:style w:type="paragraph" w:styleId="Liste3">
    <w:name w:val="List 3"/>
    <w:basedOn w:val="Normal"/>
    <w:uiPriority w:val="99"/>
    <w:semiHidden/>
    <w:unhideWhenUsed/>
    <w:rsid w:val="000A6B0A"/>
    <w:pPr>
      <w:ind w:left="849" w:hanging="283"/>
      <w:contextualSpacing/>
    </w:pPr>
  </w:style>
  <w:style w:type="paragraph" w:styleId="Liste4">
    <w:name w:val="List 4"/>
    <w:basedOn w:val="Normal"/>
    <w:uiPriority w:val="99"/>
    <w:semiHidden/>
    <w:unhideWhenUsed/>
    <w:rsid w:val="000A6B0A"/>
    <w:pPr>
      <w:ind w:left="1132" w:hanging="283"/>
      <w:contextualSpacing/>
    </w:pPr>
  </w:style>
  <w:style w:type="paragraph" w:styleId="Liste5">
    <w:name w:val="List 5"/>
    <w:basedOn w:val="Normal"/>
    <w:uiPriority w:val="99"/>
    <w:semiHidden/>
    <w:unhideWhenUsed/>
    <w:rsid w:val="000A6B0A"/>
    <w:pPr>
      <w:ind w:left="1415" w:hanging="283"/>
      <w:contextualSpacing/>
    </w:pPr>
  </w:style>
  <w:style w:type="paragraph" w:styleId="Listepuces4">
    <w:name w:val="List Bullet 4"/>
    <w:basedOn w:val="Normal"/>
    <w:uiPriority w:val="99"/>
    <w:semiHidden/>
    <w:unhideWhenUsed/>
    <w:rsid w:val="000A6B0A"/>
    <w:pPr>
      <w:numPr>
        <w:numId w:val="10"/>
      </w:numPr>
      <w:contextualSpacing/>
    </w:pPr>
  </w:style>
  <w:style w:type="paragraph" w:styleId="Listepuces5">
    <w:name w:val="List Bullet 5"/>
    <w:basedOn w:val="Normal"/>
    <w:uiPriority w:val="99"/>
    <w:semiHidden/>
    <w:unhideWhenUsed/>
    <w:rsid w:val="000A6B0A"/>
    <w:pPr>
      <w:numPr>
        <w:numId w:val="11"/>
      </w:numPr>
      <w:contextualSpacing/>
    </w:pPr>
  </w:style>
  <w:style w:type="paragraph" w:styleId="Listenumros">
    <w:name w:val="List Number"/>
    <w:basedOn w:val="Normal"/>
    <w:uiPriority w:val="99"/>
    <w:semiHidden/>
    <w:unhideWhenUsed/>
    <w:rsid w:val="000A6B0A"/>
    <w:pPr>
      <w:numPr>
        <w:numId w:val="12"/>
      </w:numPr>
      <w:contextualSpacing/>
    </w:pPr>
  </w:style>
  <w:style w:type="paragraph" w:styleId="Listenumros5">
    <w:name w:val="List Number 5"/>
    <w:basedOn w:val="Normal"/>
    <w:uiPriority w:val="99"/>
    <w:semiHidden/>
    <w:unhideWhenUsed/>
    <w:rsid w:val="000A6B0A"/>
    <w:pPr>
      <w:numPr>
        <w:numId w:val="13"/>
      </w:numPr>
      <w:contextualSpacing/>
    </w:pPr>
  </w:style>
  <w:style w:type="paragraph" w:styleId="Textedemacro">
    <w:name w:val="macro"/>
    <w:link w:val="TextedemacroC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TextedemacroCar">
    <w:name w:val="Texte de macro Car"/>
    <w:basedOn w:val="Policepardfaut"/>
    <w:link w:val="Textedemacro"/>
    <w:uiPriority w:val="99"/>
    <w:semiHidden/>
    <w:rsid w:val="000A6B0A"/>
    <w:rPr>
      <w:rFonts w:ascii="Consolas" w:eastAsia="MS Mincho" w:hAnsi="Consolas" w:cs="Consolas"/>
      <w:lang w:val="en-GB" w:eastAsia="ja-JP"/>
    </w:rPr>
  </w:style>
  <w:style w:type="character" w:customStyle="1" w:styleId="Mention1">
    <w:name w:val="Mention1"/>
    <w:basedOn w:val="Policepardfaut"/>
    <w:uiPriority w:val="99"/>
    <w:semiHidden/>
    <w:unhideWhenUsed/>
    <w:rsid w:val="000A6B0A"/>
    <w:rPr>
      <w:color w:val="2B579A"/>
      <w:shd w:val="clear" w:color="auto" w:fill="E1DFDD"/>
    </w:rPr>
  </w:style>
  <w:style w:type="paragraph" w:styleId="En-ttedemessage">
    <w:name w:val="Message Header"/>
    <w:basedOn w:val="Normal"/>
    <w:link w:val="En-ttedemessageC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Sansinterligne">
    <w:name w:val="No Spacing"/>
    <w:uiPriority w:val="1"/>
    <w:semiHidden/>
    <w:qFormat/>
    <w:rsid w:val="000A6B0A"/>
    <w:pPr>
      <w:jc w:val="both"/>
    </w:pPr>
    <w:rPr>
      <w:rFonts w:eastAsia="MS Mincho"/>
      <w:sz w:val="22"/>
      <w:lang w:val="en-GB" w:eastAsia="ja-JP"/>
    </w:rPr>
  </w:style>
  <w:style w:type="paragraph" w:styleId="Retraitnormal">
    <w:name w:val="Normal Indent"/>
    <w:basedOn w:val="Normal"/>
    <w:uiPriority w:val="99"/>
    <w:semiHidden/>
    <w:unhideWhenUsed/>
    <w:rsid w:val="000A6B0A"/>
    <w:pPr>
      <w:ind w:left="720"/>
    </w:pPr>
  </w:style>
  <w:style w:type="paragraph" w:styleId="Titredenote">
    <w:name w:val="Note Heading"/>
    <w:basedOn w:val="Normal"/>
    <w:next w:val="Normal"/>
    <w:link w:val="TitredenoteCar"/>
    <w:uiPriority w:val="99"/>
    <w:semiHidden/>
    <w:unhideWhenUsed/>
    <w:rsid w:val="000A6B0A"/>
    <w:pPr>
      <w:spacing w:after="0" w:line="240" w:lineRule="auto"/>
    </w:pPr>
  </w:style>
  <w:style w:type="character" w:customStyle="1" w:styleId="TitredenoteCar">
    <w:name w:val="Titre de note Car"/>
    <w:basedOn w:val="Policepardfaut"/>
    <w:link w:val="Titredenote"/>
    <w:uiPriority w:val="99"/>
    <w:semiHidden/>
    <w:rsid w:val="000A6B0A"/>
    <w:rPr>
      <w:rFonts w:eastAsia="MS Mincho"/>
      <w:sz w:val="22"/>
      <w:lang w:val="en-GB" w:eastAsia="ja-JP"/>
    </w:rPr>
  </w:style>
  <w:style w:type="character" w:styleId="Numrodepage">
    <w:name w:val="page number"/>
    <w:basedOn w:val="Policepardfaut"/>
    <w:uiPriority w:val="99"/>
    <w:semiHidden/>
    <w:unhideWhenUsed/>
    <w:rsid w:val="000A6B0A"/>
  </w:style>
  <w:style w:type="paragraph" w:styleId="Textebrut">
    <w:name w:val="Plain Text"/>
    <w:basedOn w:val="Normal"/>
    <w:link w:val="TextebrutCar"/>
    <w:uiPriority w:val="99"/>
    <w:semiHidden/>
    <w:unhideWhenUsed/>
    <w:rsid w:val="000A6B0A"/>
    <w:pPr>
      <w:spacing w:after="0" w:line="240" w:lineRule="auto"/>
    </w:pPr>
    <w:rPr>
      <w:rFonts w:ascii="Consolas" w:hAnsi="Consolas" w:cs="Consolas"/>
      <w:sz w:val="21"/>
      <w:szCs w:val="21"/>
    </w:rPr>
  </w:style>
  <w:style w:type="character" w:customStyle="1" w:styleId="TextebrutCar">
    <w:name w:val="Texte brut Car"/>
    <w:basedOn w:val="Policepardfaut"/>
    <w:link w:val="Textebrut"/>
    <w:uiPriority w:val="99"/>
    <w:semiHidden/>
    <w:rsid w:val="000A6B0A"/>
    <w:rPr>
      <w:rFonts w:ascii="Consolas" w:eastAsia="MS Mincho" w:hAnsi="Consolas" w:cs="Consolas"/>
      <w:sz w:val="21"/>
      <w:szCs w:val="21"/>
      <w:lang w:val="en-GB" w:eastAsia="ja-JP"/>
    </w:rPr>
  </w:style>
  <w:style w:type="paragraph" w:styleId="Citation">
    <w:name w:val="Quote"/>
    <w:basedOn w:val="Normal"/>
    <w:next w:val="Normal"/>
    <w:link w:val="CitationCar"/>
    <w:uiPriority w:val="29"/>
    <w:qFormat/>
    <w:rsid w:val="000A6B0A"/>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0A6B0A"/>
    <w:rPr>
      <w:rFonts w:eastAsia="MS Mincho"/>
      <w:i/>
      <w:iCs/>
      <w:color w:val="404040" w:themeColor="text1" w:themeTint="BF"/>
      <w:sz w:val="22"/>
      <w:lang w:val="en-GB" w:eastAsia="ja-JP"/>
    </w:rPr>
  </w:style>
  <w:style w:type="paragraph" w:styleId="Salutations">
    <w:name w:val="Salutation"/>
    <w:basedOn w:val="Normal"/>
    <w:next w:val="Normal"/>
    <w:link w:val="SalutationsCar"/>
    <w:uiPriority w:val="99"/>
    <w:semiHidden/>
    <w:unhideWhenUsed/>
    <w:rsid w:val="000A6B0A"/>
  </w:style>
  <w:style w:type="character" w:customStyle="1" w:styleId="SalutationsCar">
    <w:name w:val="Salutations Car"/>
    <w:basedOn w:val="Policepardfaut"/>
    <w:link w:val="Salutations"/>
    <w:uiPriority w:val="99"/>
    <w:semiHidden/>
    <w:rsid w:val="000A6B0A"/>
    <w:rPr>
      <w:rFonts w:eastAsia="MS Mincho"/>
      <w:sz w:val="22"/>
      <w:lang w:val="en-GB" w:eastAsia="ja-JP"/>
    </w:rPr>
  </w:style>
  <w:style w:type="paragraph" w:styleId="Signature">
    <w:name w:val="Signature"/>
    <w:basedOn w:val="Normal"/>
    <w:link w:val="SignatureCar"/>
    <w:uiPriority w:val="99"/>
    <w:semiHidden/>
    <w:unhideWhenUsed/>
    <w:rsid w:val="000A6B0A"/>
    <w:pPr>
      <w:spacing w:after="0" w:line="240" w:lineRule="auto"/>
      <w:ind w:left="4252"/>
    </w:pPr>
  </w:style>
  <w:style w:type="character" w:customStyle="1" w:styleId="SignatureCar">
    <w:name w:val="Signature Car"/>
    <w:basedOn w:val="Policepardfaut"/>
    <w:link w:val="Signature"/>
    <w:uiPriority w:val="99"/>
    <w:semiHidden/>
    <w:rsid w:val="000A6B0A"/>
    <w:rPr>
      <w:rFonts w:eastAsia="MS Mincho"/>
      <w:sz w:val="22"/>
      <w:lang w:val="en-GB" w:eastAsia="ja-JP"/>
    </w:rPr>
  </w:style>
  <w:style w:type="character" w:customStyle="1" w:styleId="SmartHyperlink1">
    <w:name w:val="Smart Hyperlink1"/>
    <w:basedOn w:val="Policepardfaut"/>
    <w:uiPriority w:val="99"/>
    <w:semiHidden/>
    <w:unhideWhenUsed/>
    <w:rsid w:val="000A6B0A"/>
    <w:rPr>
      <w:u w:val="dotted"/>
    </w:rPr>
  </w:style>
  <w:style w:type="character" w:styleId="lev">
    <w:name w:val="Strong"/>
    <w:basedOn w:val="Policepardfaut"/>
    <w:uiPriority w:val="22"/>
    <w:qFormat/>
    <w:rsid w:val="000A6B0A"/>
    <w:rPr>
      <w:b/>
      <w:bCs/>
    </w:rPr>
  </w:style>
  <w:style w:type="paragraph" w:styleId="Sous-titre">
    <w:name w:val="Subtitle"/>
    <w:basedOn w:val="Normal"/>
    <w:next w:val="Normal"/>
    <w:link w:val="Sous-titreC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ous-titreCar">
    <w:name w:val="Sous-titre Car"/>
    <w:basedOn w:val="Policepardfaut"/>
    <w:link w:val="Sous-titr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Emphaseple">
    <w:name w:val="Subtle Emphasis"/>
    <w:basedOn w:val="Policepardfaut"/>
    <w:uiPriority w:val="19"/>
    <w:qFormat/>
    <w:rsid w:val="000A6B0A"/>
    <w:rPr>
      <w:i/>
      <w:iCs/>
      <w:color w:val="404040" w:themeColor="text1" w:themeTint="BF"/>
    </w:rPr>
  </w:style>
  <w:style w:type="character" w:styleId="Rfrenceple">
    <w:name w:val="Subtle Reference"/>
    <w:basedOn w:val="Policepardfaut"/>
    <w:uiPriority w:val="31"/>
    <w:qFormat/>
    <w:rsid w:val="000A6B0A"/>
    <w:rPr>
      <w:smallCaps/>
      <w:color w:val="5A5A5A" w:themeColor="text1" w:themeTint="A5"/>
    </w:rPr>
  </w:style>
  <w:style w:type="paragraph" w:styleId="Tabledesrfrencesjuridiques">
    <w:name w:val="table of authorities"/>
    <w:basedOn w:val="Normal"/>
    <w:next w:val="Normal"/>
    <w:uiPriority w:val="99"/>
    <w:semiHidden/>
    <w:unhideWhenUsed/>
    <w:rsid w:val="000A6B0A"/>
    <w:pPr>
      <w:spacing w:after="0"/>
      <w:ind w:left="220" w:hanging="220"/>
    </w:pPr>
  </w:style>
  <w:style w:type="paragraph" w:styleId="Tabledesillustrations">
    <w:name w:val="table of figures"/>
    <w:basedOn w:val="Normal"/>
    <w:next w:val="Normal"/>
    <w:uiPriority w:val="99"/>
    <w:semiHidden/>
    <w:unhideWhenUsed/>
    <w:rsid w:val="000A6B0A"/>
    <w:pPr>
      <w:spacing w:after="0"/>
    </w:pPr>
  </w:style>
  <w:style w:type="paragraph" w:styleId="Titre">
    <w:name w:val="Title"/>
    <w:basedOn w:val="Normal"/>
    <w:next w:val="Normal"/>
    <w:link w:val="TitreC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6B0A"/>
    <w:rPr>
      <w:rFonts w:asciiTheme="majorHAnsi" w:eastAsiaTheme="majorEastAsia" w:hAnsiTheme="majorHAnsi" w:cstheme="majorBidi"/>
      <w:spacing w:val="-10"/>
      <w:kern w:val="28"/>
      <w:sz w:val="56"/>
      <w:szCs w:val="56"/>
      <w:lang w:val="en-GB" w:eastAsia="ja-JP"/>
    </w:rPr>
  </w:style>
  <w:style w:type="paragraph" w:styleId="TitreTR">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Policepardfau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image" Target="media/image78.emf"/><Relationship Id="rId21" Type="http://schemas.openxmlformats.org/officeDocument/2006/relationships/footer" Target="footer4.xml"/><Relationship Id="rId42" Type="http://schemas.openxmlformats.org/officeDocument/2006/relationships/image" Target="media/image9.png"/><Relationship Id="rId47" Type="http://schemas.openxmlformats.org/officeDocument/2006/relationships/image" Target="media/image14.emf"/><Relationship Id="rId63" Type="http://schemas.openxmlformats.org/officeDocument/2006/relationships/image" Target="media/image30.png"/><Relationship Id="rId68" Type="http://schemas.openxmlformats.org/officeDocument/2006/relationships/image" Target="media/image35.emf"/><Relationship Id="rId84" Type="http://schemas.openxmlformats.org/officeDocument/2006/relationships/image" Target="media/image47.emf"/><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hyperlink" Target="http://www.qudt.org/" TargetMode="External"/><Relationship Id="rId138" Type="http://schemas.openxmlformats.org/officeDocument/2006/relationships/footer" Target="footer6.xml"/><Relationship Id="rId16" Type="http://schemas.openxmlformats.org/officeDocument/2006/relationships/comments" Target="comments.xml"/><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hyperlink" Target="https://iddata.eaufrance.fr/id/HydroStation/Y251002001" TargetMode="External"/><Relationship Id="rId37" Type="http://schemas.openxmlformats.org/officeDocument/2006/relationships/image" Target="media/image4.emf"/><Relationship Id="rId53" Type="http://schemas.openxmlformats.org/officeDocument/2006/relationships/image" Target="media/image20.emf"/><Relationship Id="rId58" Type="http://schemas.openxmlformats.org/officeDocument/2006/relationships/image" Target="media/image25.png"/><Relationship Id="rId74" Type="http://schemas.openxmlformats.org/officeDocument/2006/relationships/image" Target="media/image41.emf"/><Relationship Id="rId79" Type="http://schemas.openxmlformats.org/officeDocument/2006/relationships/hyperlink" Target="https://example.org/collections/42/items/42" TargetMode="External"/><Relationship Id="rId102" Type="http://schemas.openxmlformats.org/officeDocument/2006/relationships/image" Target="media/image65.png"/><Relationship Id="rId123" Type="http://schemas.openxmlformats.org/officeDocument/2006/relationships/image" Target="media/image84.emf"/><Relationship Id="rId128" Type="http://schemas.openxmlformats.org/officeDocument/2006/relationships/hyperlink" Target="http://infoscience.epfl.ch/record/313/files/Nieva01.pdf" TargetMode="External"/><Relationship Id="rId5" Type="http://schemas.openxmlformats.org/officeDocument/2006/relationships/customXml" Target="../customXml/item4.xml"/><Relationship Id="rId90" Type="http://schemas.openxmlformats.org/officeDocument/2006/relationships/image" Target="media/image53.emf"/><Relationship Id="rId95" Type="http://schemas.openxmlformats.org/officeDocument/2006/relationships/image" Target="media/image58.png"/><Relationship Id="rId22" Type="http://schemas.openxmlformats.org/officeDocument/2006/relationships/hyperlink" Target="http://www.opengis.net/spec/om/3.0/req/pkg/classM" TargetMode="External"/><Relationship Id="rId27" Type="http://schemas.openxmlformats.org/officeDocument/2006/relationships/image" Target="media/image2.emf"/><Relationship Id="rId43" Type="http://schemas.openxmlformats.org/officeDocument/2006/relationships/image" Target="media/image10.emf"/><Relationship Id="rId48" Type="http://schemas.openxmlformats.org/officeDocument/2006/relationships/image" Target="media/image15.png"/><Relationship Id="rId64" Type="http://schemas.openxmlformats.org/officeDocument/2006/relationships/image" Target="media/image31.emf"/><Relationship Id="rId69" Type="http://schemas.openxmlformats.org/officeDocument/2006/relationships/image" Target="media/image36.png"/><Relationship Id="rId113" Type="http://schemas.openxmlformats.org/officeDocument/2006/relationships/image" Target="media/image74.emf"/><Relationship Id="rId118" Type="http://schemas.openxmlformats.org/officeDocument/2006/relationships/image" Target="media/image79.png"/><Relationship Id="rId134" Type="http://schemas.openxmlformats.org/officeDocument/2006/relationships/hyperlink" Target="https://www.w3.org/TR/vocab-ssn/" TargetMode="External"/><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8.emf"/><Relationship Id="rId72" Type="http://schemas.openxmlformats.org/officeDocument/2006/relationships/image" Target="media/image39.emf"/><Relationship Id="rId80" Type="http://schemas.openxmlformats.org/officeDocument/2006/relationships/hyperlink" Target="https://example.org/v1.1/Sensors/41" TargetMode="External"/><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emf"/><Relationship Id="rId121" Type="http://schemas.openxmlformats.org/officeDocument/2006/relationships/image" Target="media/image82.emf"/><Relationship Id="rId142" Type="http://schemas.microsoft.com/office/2016/09/relationships/commentsIds" Target="commentsIds.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conf/pkg/classM" TargetMode="External"/><Relationship Id="rId33" Type="http://schemas.openxmlformats.org/officeDocument/2006/relationships/hyperlink" Target="https://iddata.eaufrance.fr/id/WatercourseLinkSequence/A0080300"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emf"/><Relationship Id="rId67" Type="http://schemas.openxmlformats.org/officeDocument/2006/relationships/image" Target="media/image34.png"/><Relationship Id="rId103" Type="http://schemas.openxmlformats.org/officeDocument/2006/relationships/image" Target="media/image66.emf"/><Relationship Id="rId108" Type="http://schemas.openxmlformats.org/officeDocument/2006/relationships/hyperlink" Target="http://sweetontology.net/realm/PlanetarySurface" TargetMode="External"/><Relationship Id="rId116" Type="http://schemas.openxmlformats.org/officeDocument/2006/relationships/image" Target="media/image77.png"/><Relationship Id="rId124" Type="http://schemas.openxmlformats.org/officeDocument/2006/relationships/image" Target="media/image85.emf"/><Relationship Id="rId129" Type="http://schemas.openxmlformats.org/officeDocument/2006/relationships/hyperlink" Target="https://www.academia.edu/3337298/Measurement_theory_Frequently_asked_questions" TargetMode="External"/><Relationship Id="rId137"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emf"/><Relationship Id="rId111" Type="http://schemas.openxmlformats.org/officeDocument/2006/relationships/image" Target="media/image72.emf"/><Relationship Id="rId132" Type="http://schemas.openxmlformats.org/officeDocument/2006/relationships/hyperlink" Target="http://www.opengeospatial.org/standards/sensorml" TargetMode="External"/><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www.opengis.net/spec/om/3.0/req/pkg/classM/reqN" TargetMode="External"/><Relationship Id="rId28" Type="http://schemas.openxmlformats.org/officeDocument/2006/relationships/hyperlink" Target="http://sweetontology.net/realmAtmoBoundaryLayer"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4.emf"/><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image" Target="media/image80.emf"/><Relationship Id="rId127" Type="http://schemas.openxmlformats.org/officeDocument/2006/relationships/image" Target="media/image88.emf"/><Relationship Id="rId10" Type="http://schemas.openxmlformats.org/officeDocument/2006/relationships/footnotes" Target="footnotes.xml"/><Relationship Id="rId31" Type="http://schemas.openxmlformats.org/officeDocument/2006/relationships/hyperlink" Target="https://data.geoscience.fr/id/borehole/BSS001REWW"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emf"/><Relationship Id="rId81" Type="http://schemas.openxmlformats.org/officeDocument/2006/relationships/hyperlink" Target="https://example.org/v1.1/Sensors/43" TargetMode="External"/><Relationship Id="rId86" Type="http://schemas.openxmlformats.org/officeDocument/2006/relationships/image" Target="media/image49.emf"/><Relationship Id="rId94" Type="http://schemas.openxmlformats.org/officeDocument/2006/relationships/image" Target="media/image57.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png"/><Relationship Id="rId130" Type="http://schemas.openxmlformats.org/officeDocument/2006/relationships/hyperlink" Target="https://ucum.org/ucum.html" TargetMode="External"/><Relationship Id="rId135" Type="http://schemas.openxmlformats.org/officeDocument/2006/relationships/hyperlink" Target="https://inspire.ec.europa.eu/id/document/tg/d2.9-o%26m-swe" TargetMode="External"/><Relationship Id="rId143" Type="http://schemas.microsoft.com/office/2018/08/relationships/commentsExtensible" Target="commentsExtensi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6.emf"/><Relationship Id="rId109" Type="http://schemas.openxmlformats.org/officeDocument/2006/relationships/hyperlink" Target="http://sweetontology.net/realm/PlanetarySurface" TargetMode="External"/><Relationship Id="rId34"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image" Target="media/image43.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emf"/><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38.png"/><Relationship Id="rId92" Type="http://schemas.openxmlformats.org/officeDocument/2006/relationships/image" Target="media/image55.emf"/><Relationship Id="rId2" Type="http://schemas.openxmlformats.org/officeDocument/2006/relationships/customXml" Target="../customXml/item1.xml"/><Relationship Id="rId29" Type="http://schemas.openxmlformats.org/officeDocument/2006/relationships/hyperlink" Target="https://lubw-frost.docker01.ilt-dmz.iosb.fraunhofer.de/v1.1/Locations(269)" TargetMode="External"/><Relationship Id="rId24" Type="http://schemas.openxmlformats.org/officeDocument/2006/relationships/hyperlink" Target="http://www.opengis.net/spec/om/3.0/rec/pkg/classM/recO" TargetMode="External"/><Relationship Id="rId40" Type="http://schemas.openxmlformats.org/officeDocument/2006/relationships/image" Target="media/image7.png"/><Relationship Id="rId45" Type="http://schemas.openxmlformats.org/officeDocument/2006/relationships/image" Target="media/image12.emf"/><Relationship Id="rId66" Type="http://schemas.openxmlformats.org/officeDocument/2006/relationships/image" Target="media/image33.emf"/><Relationship Id="rId87" Type="http://schemas.openxmlformats.org/officeDocument/2006/relationships/image" Target="media/image50.png"/><Relationship Id="rId110" Type="http://schemas.openxmlformats.org/officeDocument/2006/relationships/image" Target="media/image71.png"/><Relationship Id="rId115" Type="http://schemas.openxmlformats.org/officeDocument/2006/relationships/image" Target="media/image76.emf"/><Relationship Id="rId131" Type="http://schemas.openxmlformats.org/officeDocument/2006/relationships/hyperlink" Target="http://finto.fi/ucum/en/" TargetMode="External"/><Relationship Id="rId136" Type="http://schemas.openxmlformats.org/officeDocument/2006/relationships/hyperlink" Target="https://content.iospress.com/articles/semantic-web/sw214" TargetMode="External"/><Relationship Id="rId61" Type="http://schemas.openxmlformats.org/officeDocument/2006/relationships/image" Target="media/image28.png"/><Relationship Id="rId82" Type="http://schemas.openxmlformats.org/officeDocument/2006/relationships/hyperlink" Target="https://example.org/collections/42/items/42" TargetMode="Externa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inspire-geoportal.ec.europa.eu/resources/INSPIRE-61494ff5-6fad-11e8-b649-52540023a883_20210415-080302/services/1/PullResults/701-750/43.iso19139.xml" TargetMode="External"/><Relationship Id="rId35" Type="http://schemas.openxmlformats.org/officeDocument/2006/relationships/hyperlink" Target="https://www.geodata.rocks/Samples/SD-5054_1_A_564_7WR_20-40"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E98FE732-1157-4254-BBF6-0F0FE766D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231</Pages>
  <Words>47161</Words>
  <Characters>259387</Characters>
  <Application>Microsoft Office Word</Application>
  <DocSecurity>0</DocSecurity>
  <Lines>2161</Lines>
  <Paragraphs>611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305937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3</cp:revision>
  <cp:lastPrinted>2022-09-06T11:34:00Z</cp:lastPrinted>
  <dcterms:created xsi:type="dcterms:W3CDTF">2022-09-16T13:42:00Z</dcterms:created>
  <dcterms:modified xsi:type="dcterms:W3CDTF">2022-09-21T20:58:00Z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