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rPr>
            <w:b w:val="0"/>
          </w:rPr>
          <w:lastRenderedPageBreak/>
          <w:fldChar w:fldCharType="begin"/>
        </w:r>
        <w:r w:rsidDel="00856058">
          <w:delInstrText xml:space="preserve"> HYPERLINK \l "_Toc87620358" </w:delInstrText>
        </w:r>
        <w:r w:rsidDel="00856058">
          <w:rPr>
            <w:b w:val="0"/>
          </w:rPr>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rPr>
            <w:b w:val="0"/>
          </w:rPr>
          <w:lastRenderedPageBreak/>
          <w:fldChar w:fldCharType="begin"/>
        </w:r>
        <w:r w:rsidDel="00856058">
          <w:delInstrText xml:space="preserve"> HYPERLINK \l "_Toc87620409" </w:delInstrText>
        </w:r>
        <w:r w:rsidDel="00856058">
          <w:rPr>
            <w:b w:val="0"/>
          </w:rPr>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ins w:id="1211" w:author="REID-JAMOND Alison" w:date="2022-04-04T11:38:00Z">
        <w:del w:id="1212" w:author="Grellet Sylvain" w:date="2022-09-21T22:58:00Z">
          <w:r w:rsidDel="000E25B2">
            <w:rPr>
              <w:szCs w:val="24"/>
            </w:rPr>
            <w:delText>a</w:delText>
          </w:r>
        </w:del>
      </w:ins>
      <w:del w:id="1213"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4" w:author="REID-JAMOND Alison" w:date="2022-04-04T11:37:00Z"/>
          <w:szCs w:val="24"/>
        </w:rPr>
      </w:pPr>
      <w:del w:id="1215"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6" w:author="REID-JAMOND Alison" w:date="2022-04-04T11:37:00Z"/>
          <w:szCs w:val="24"/>
        </w:rPr>
      </w:pPr>
      <w:del w:id="1217"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8"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9" w:author="Katharina Schleidt" w:date="2022-08-13T15:25:00Z">
        <w:r w:rsidRPr="00785C54" w:rsidDel="00F81F37">
          <w:rPr>
            <w:szCs w:val="24"/>
          </w:rPr>
          <w:delText xml:space="preserve">, </w:delText>
        </w:r>
      </w:del>
      <w:ins w:id="1220" w:author="Katharina Schleidt" w:date="2022-08-13T15:25:00Z">
        <w:r w:rsidR="00F81F37">
          <w:rPr>
            <w:szCs w:val="24"/>
          </w:rPr>
          <w:t xml:space="preserve"> and</w:t>
        </w:r>
        <w:r w:rsidR="00F81F37" w:rsidRPr="00785C54">
          <w:rPr>
            <w:szCs w:val="24"/>
          </w:rPr>
          <w:t xml:space="preserve"> </w:t>
        </w:r>
      </w:ins>
      <w:r w:rsidRPr="00785C54">
        <w:rPr>
          <w:szCs w:val="24"/>
        </w:rPr>
        <w:t>Date</w:t>
      </w:r>
      <w:del w:id="1221"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2" w:author="Katharina Schleidt" w:date="2022-08-13T16:11:00Z">
        <w:r w:rsidRPr="00785C54" w:rsidDel="009061F0">
          <w:rPr>
            <w:szCs w:val="24"/>
          </w:rPr>
          <w:delText>may</w:delText>
        </w:r>
      </w:del>
      <w:ins w:id="1223"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4" w:author="REID-JAMOND Alison" w:date="2022-04-04T11:35:00Z">
            <w:rPr>
              <w:szCs w:val="24"/>
            </w:rPr>
          </w:rPrChange>
        </w:rPr>
      </w:pPr>
      <w:r w:rsidRPr="000A6B0A">
        <w:rPr>
          <w:i/>
          <w:szCs w:val="24"/>
          <w:rPrChange w:id="1225" w:author="REID-JAMOND Alison" w:date="2022-04-04T11:35:00Z">
            <w:rPr>
              <w:szCs w:val="24"/>
            </w:rPr>
          </w:rPrChange>
        </w:rPr>
        <w:t>ex</w:t>
      </w:r>
      <w:ins w:id="1226" w:author="REID-JAMOND Alison" w:date="2022-04-04T11:35:00Z">
        <w:del w:id="1227" w:author="Katharina Schleidt" w:date="2022-08-12T18:50:00Z">
          <w:r w:rsidR="000A6B0A" w:rsidRPr="000A6B0A" w:rsidDel="00333312">
            <w:rPr>
              <w:i/>
              <w:szCs w:val="24"/>
              <w:rPrChange w:id="1228" w:author="REID-JAMOND Alison" w:date="2022-04-04T11:35:00Z">
                <w:rPr>
                  <w:szCs w:val="24"/>
                </w:rPr>
              </w:rPrChange>
            </w:rPr>
            <w:delText xml:space="preserve"> </w:delText>
          </w:r>
        </w:del>
      </w:ins>
      <w:del w:id="1229" w:author="Katharina Schleidt" w:date="2022-08-12T18:50:00Z">
        <w:r w:rsidRPr="000A6B0A" w:rsidDel="00333312">
          <w:rPr>
            <w:i/>
            <w:szCs w:val="24"/>
            <w:rPrChange w:id="1230" w:author="REID-JAMOND Alison" w:date="2022-04-04T11:35:00Z">
              <w:rPr>
                <w:szCs w:val="24"/>
              </w:rPr>
            </w:rPrChange>
          </w:rPr>
          <w:delText>-</w:delText>
        </w:r>
      </w:del>
      <w:ins w:id="1231" w:author="Katharina Schleidt" w:date="2022-08-12T18:50:00Z">
        <w:r w:rsidR="00333312">
          <w:rPr>
            <w:i/>
            <w:szCs w:val="24"/>
          </w:rPr>
          <w:t xml:space="preserve"> </w:t>
        </w:r>
      </w:ins>
      <w:r w:rsidRPr="000A6B0A">
        <w:rPr>
          <w:i/>
          <w:szCs w:val="24"/>
          <w:rPrChange w:id="1232"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3" w:author="Katharina Schleidt" w:date="2022-08-12T18:55:00Z"/>
          <w:szCs w:val="24"/>
        </w:rPr>
      </w:pPr>
      <w:r w:rsidRPr="00785C54">
        <w:rPr>
          <w:szCs w:val="24"/>
        </w:rPr>
        <w:t xml:space="preserve">Note 1 to entry: Opposite of </w:t>
      </w:r>
      <w:r w:rsidRPr="00333312">
        <w:rPr>
          <w:i/>
          <w:iCs/>
          <w:szCs w:val="24"/>
          <w:rPrChange w:id="1234" w:author="Katharina Schleidt" w:date="2022-08-12T18:49:00Z">
            <w:rPr>
              <w:szCs w:val="24"/>
            </w:rPr>
          </w:rPrChange>
        </w:rPr>
        <w:t>in</w:t>
      </w:r>
      <w:del w:id="1235" w:author="Katharina Schleidt" w:date="2022-08-12T18:49:00Z">
        <w:r w:rsidRPr="00333312" w:rsidDel="00333312">
          <w:rPr>
            <w:i/>
            <w:iCs/>
            <w:szCs w:val="24"/>
            <w:rPrChange w:id="1236" w:author="Katharina Schleidt" w:date="2022-08-12T18:49:00Z">
              <w:rPr>
                <w:szCs w:val="24"/>
              </w:rPr>
            </w:rPrChange>
          </w:rPr>
          <w:delText>-</w:delText>
        </w:r>
      </w:del>
      <w:ins w:id="1237" w:author="Katharina Schleidt" w:date="2022-08-12T18:49:00Z">
        <w:r w:rsidR="00333312" w:rsidRPr="00333312">
          <w:rPr>
            <w:i/>
            <w:iCs/>
            <w:szCs w:val="24"/>
            <w:rPrChange w:id="1238" w:author="Katharina Schleidt" w:date="2022-08-12T18:49:00Z">
              <w:rPr>
                <w:szCs w:val="24"/>
              </w:rPr>
            </w:rPrChange>
          </w:rPr>
          <w:t xml:space="preserve"> </w:t>
        </w:r>
      </w:ins>
      <w:r w:rsidRPr="00333312">
        <w:rPr>
          <w:i/>
          <w:iCs/>
          <w:szCs w:val="24"/>
          <w:rPrChange w:id="1239"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0" w:author="Katharina Schleidt" w:date="2022-08-12T18:55:00Z"/>
          <w:szCs w:val="24"/>
        </w:rPr>
        <w:pPrChange w:id="1241" w:author="Katharina Schleidt" w:date="2022-08-12T18:55:00Z">
          <w:pPr>
            <w:pStyle w:val="Definition"/>
            <w:autoSpaceDE w:val="0"/>
            <w:autoSpaceDN w:val="0"/>
            <w:adjustRightInd w:val="0"/>
          </w:pPr>
        </w:pPrChange>
      </w:pPr>
      <w:ins w:id="1242" w:author="Katharina Schleidt" w:date="2022-08-12T18:55:00Z">
        <w:r>
          <w:rPr>
            <w:szCs w:val="24"/>
          </w:rPr>
          <w:t xml:space="preserve">Note 2 to entry: an example of </w:t>
        </w:r>
      </w:ins>
      <w:ins w:id="1243" w:author="Katharina Schleidt" w:date="2022-08-12T18:57:00Z">
        <w:r w:rsidRPr="00242E6C">
          <w:rPr>
            <w:i/>
            <w:iCs/>
            <w:szCs w:val="24"/>
            <w:rPrChange w:id="1244" w:author="Katharina Schleidt" w:date="2022-08-12T18:58:00Z">
              <w:rPr>
                <w:szCs w:val="24"/>
              </w:rPr>
            </w:rPrChange>
          </w:rPr>
          <w:t>ex situ</w:t>
        </w:r>
        <w:r w:rsidRPr="00242E6C">
          <w:rPr>
            <w:szCs w:val="24"/>
          </w:rPr>
          <w:t xml:space="preserve"> &amp; direct </w:t>
        </w:r>
      </w:ins>
      <w:ins w:id="1245" w:author="Katharina Schleidt" w:date="2022-08-12T18:55:00Z">
        <w:r>
          <w:rPr>
            <w:szCs w:val="24"/>
          </w:rPr>
          <w:t xml:space="preserve">is measuring a patient’s temperature with a </w:t>
        </w:r>
      </w:ins>
      <w:ins w:id="1246" w:author="Katharina Schleidt" w:date="2022-08-12T18:57:00Z">
        <w:r w:rsidRPr="00242E6C">
          <w:rPr>
            <w:szCs w:val="24"/>
          </w:rPr>
          <w:t>mercury thermometer in a blood-sample</w:t>
        </w:r>
      </w:ins>
      <w:ins w:id="1247"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8" w:author="Katharina Schleidt" w:date="2022-08-12T18:55:00Z"/>
          <w:szCs w:val="24"/>
        </w:rPr>
        <w:pPrChange w:id="1249" w:author="Katharina Schleidt" w:date="2022-08-12T18:55:00Z">
          <w:pPr>
            <w:pStyle w:val="Definition"/>
            <w:autoSpaceDE w:val="0"/>
            <w:autoSpaceDN w:val="0"/>
            <w:adjustRightInd w:val="0"/>
          </w:pPr>
        </w:pPrChange>
      </w:pPr>
      <w:ins w:id="1250" w:author="Katharina Schleidt" w:date="2022-08-12T18:55:00Z">
        <w:r>
          <w:rPr>
            <w:szCs w:val="24"/>
          </w:rPr>
          <w:t xml:space="preserve">Note 3 to entry: an example of </w:t>
        </w:r>
      </w:ins>
      <w:ins w:id="1251" w:author="Katharina Schleidt" w:date="2022-08-12T18:57:00Z">
        <w:r w:rsidRPr="00242E6C">
          <w:rPr>
            <w:i/>
            <w:iCs/>
            <w:szCs w:val="24"/>
            <w:rPrChange w:id="1252" w:author="Katharina Schleidt" w:date="2022-08-12T18:58:00Z">
              <w:rPr>
                <w:szCs w:val="24"/>
              </w:rPr>
            </w:rPrChange>
          </w:rPr>
          <w:t>ex</w:t>
        </w:r>
      </w:ins>
      <w:ins w:id="1253" w:author="Katharina Schleidt" w:date="2022-08-12T18:58:00Z">
        <w:r w:rsidRPr="00242E6C">
          <w:rPr>
            <w:i/>
            <w:iCs/>
            <w:szCs w:val="24"/>
            <w:rPrChange w:id="1254" w:author="Katharina Schleidt" w:date="2022-08-12T18:58:00Z">
              <w:rPr>
                <w:szCs w:val="24"/>
              </w:rPr>
            </w:rPrChange>
          </w:rPr>
          <w:t xml:space="preserve"> </w:t>
        </w:r>
      </w:ins>
      <w:ins w:id="1255" w:author="Katharina Schleidt" w:date="2022-08-12T18:57:00Z">
        <w:r w:rsidRPr="00242E6C">
          <w:rPr>
            <w:i/>
            <w:iCs/>
            <w:szCs w:val="24"/>
            <w:rPrChange w:id="1256" w:author="Katharina Schleidt" w:date="2022-08-12T18:58:00Z">
              <w:rPr>
                <w:szCs w:val="24"/>
              </w:rPr>
            </w:rPrChange>
          </w:rPr>
          <w:t>situ</w:t>
        </w:r>
        <w:r w:rsidRPr="00242E6C">
          <w:rPr>
            <w:szCs w:val="24"/>
          </w:rPr>
          <w:t xml:space="preserve"> </w:t>
        </w:r>
      </w:ins>
      <w:ins w:id="1257"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8" w:author="Katharina Schleidt" w:date="2022-08-12T18:58:00Z">
        <w:r w:rsidRPr="00242E6C">
          <w:rPr>
            <w:szCs w:val="24"/>
          </w:rPr>
          <w:t>pointed at the blood sample</w:t>
        </w:r>
      </w:ins>
      <w:ins w:id="1259"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60" w:author="Katharina Schleidt" w:date="2022-08-13T16:12:00Z">
        <w:r w:rsidRPr="00785C54" w:rsidDel="009061F0">
          <w:rPr>
            <w:szCs w:val="24"/>
          </w:rPr>
          <w:delText>may</w:delText>
        </w:r>
      </w:del>
      <w:ins w:id="1261"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2"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3" w:author="Katharina Schleidt" w:date="2022-08-12T18:51:00Z"/>
          <w:szCs w:val="24"/>
        </w:rPr>
      </w:pPr>
      <w:ins w:id="1264" w:author="Katharina Schleidt" w:date="2022-08-12T18:51:00Z">
        <w:r w:rsidRPr="00785C54">
          <w:rPr>
            <w:szCs w:val="24"/>
          </w:rPr>
          <w:t>3.1</w:t>
        </w:r>
      </w:ins>
      <w:ins w:id="1265"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6" w:author="Katharina Schleidt" w:date="2022-08-12T18:56:00Z"/>
          <w:i/>
          <w:szCs w:val="24"/>
        </w:rPr>
      </w:pPr>
      <w:ins w:id="1267" w:author="Katharina Schleidt" w:date="2022-08-12T18:51:00Z">
        <w:r w:rsidRPr="00333312">
          <w:rPr>
            <w:i/>
            <w:iCs/>
            <w:szCs w:val="24"/>
            <w:rPrChange w:id="1268"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9" w:author="Katharina Schleidt" w:date="2022-08-12T18:56:00Z"/>
          <w:szCs w:val="24"/>
        </w:rPr>
      </w:pPr>
      <w:ins w:id="1270"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1" w:author="Katharina Schleidt" w:date="2022-08-12T18:58:00Z"/>
          <w:szCs w:val="24"/>
        </w:rPr>
        <w:pPrChange w:id="1272" w:author="Katharina Schleidt" w:date="2022-08-12T18:58:00Z">
          <w:pPr>
            <w:pStyle w:val="Terms"/>
            <w:autoSpaceDE w:val="0"/>
            <w:autoSpaceDN w:val="0"/>
            <w:adjustRightInd w:val="0"/>
          </w:pPr>
        </w:pPrChange>
      </w:pPr>
      <w:ins w:id="1273" w:author="Katharina Schleidt" w:date="2022-08-12T18:56:00Z">
        <w:r w:rsidRPr="00785C54">
          <w:rPr>
            <w:szCs w:val="24"/>
          </w:rPr>
          <w:t>r</w:t>
        </w:r>
      </w:ins>
      <w:ins w:id="1274"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5" w:author="Katharina Schleidt" w:date="2022-08-12T18:56:00Z"/>
          <w:szCs w:val="24"/>
        </w:rPr>
      </w:pPr>
      <w:ins w:id="1276"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7" w:author="Katharina Schleidt" w:date="2022-08-12T18:56:00Z"/>
          <w:szCs w:val="24"/>
        </w:rPr>
      </w:pPr>
      <w:ins w:id="1278" w:author="Katharina Schleidt" w:date="2022-08-12T18:56:00Z">
        <w:r>
          <w:rPr>
            <w:szCs w:val="24"/>
          </w:rPr>
          <w:t xml:space="preserve">Note 2 to entry: an example of </w:t>
        </w:r>
        <w:r w:rsidRPr="00242E6C">
          <w:rPr>
            <w:i/>
            <w:iCs/>
            <w:szCs w:val="24"/>
            <w:rPrChange w:id="1279" w:author="Katharina Schleidt" w:date="2022-08-12T18:59:00Z">
              <w:rPr>
                <w:szCs w:val="24"/>
              </w:rPr>
            </w:rPrChange>
          </w:rPr>
          <w:t>in</w:t>
        </w:r>
      </w:ins>
      <w:ins w:id="1280" w:author="Katharina Schleidt" w:date="2022-08-12T18:59:00Z">
        <w:r w:rsidRPr="00242E6C">
          <w:rPr>
            <w:i/>
            <w:iCs/>
            <w:szCs w:val="24"/>
            <w:rPrChange w:id="1281" w:author="Katharina Schleidt" w:date="2022-08-12T18:59:00Z">
              <w:rPr>
                <w:szCs w:val="24"/>
              </w:rPr>
            </w:rPrChange>
          </w:rPr>
          <w:t xml:space="preserve"> </w:t>
        </w:r>
      </w:ins>
      <w:ins w:id="1282" w:author="Katharina Schleidt" w:date="2022-08-12T18:56:00Z">
        <w:r w:rsidRPr="00242E6C">
          <w:rPr>
            <w:i/>
            <w:iCs/>
            <w:szCs w:val="24"/>
            <w:rPrChange w:id="1283"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4" w:author="Katharina Schleidt" w:date="2022-08-12T18:56:00Z"/>
          <w:szCs w:val="24"/>
        </w:rPr>
      </w:pPr>
      <w:ins w:id="1285" w:author="Katharina Schleidt" w:date="2022-08-12T18:56:00Z">
        <w:r>
          <w:rPr>
            <w:szCs w:val="24"/>
          </w:rPr>
          <w:t xml:space="preserve">Note 3 to entry: an example of </w:t>
        </w:r>
        <w:r w:rsidRPr="00242E6C">
          <w:rPr>
            <w:i/>
            <w:iCs/>
            <w:szCs w:val="24"/>
            <w:rPrChange w:id="1286" w:author="Katharina Schleidt" w:date="2022-08-12T18:59:00Z">
              <w:rPr>
                <w:szCs w:val="24"/>
              </w:rPr>
            </w:rPrChange>
          </w:rPr>
          <w:t>in</w:t>
        </w:r>
      </w:ins>
      <w:ins w:id="1287" w:author="Katharina Schleidt" w:date="2022-08-12T18:59:00Z">
        <w:r w:rsidRPr="00242E6C">
          <w:rPr>
            <w:i/>
            <w:iCs/>
            <w:szCs w:val="24"/>
            <w:rPrChange w:id="1288" w:author="Katharina Schleidt" w:date="2022-08-12T18:59:00Z">
              <w:rPr>
                <w:szCs w:val="24"/>
              </w:rPr>
            </w:rPrChange>
          </w:rPr>
          <w:t xml:space="preserve"> </w:t>
        </w:r>
      </w:ins>
      <w:ins w:id="1289" w:author="Katharina Schleidt" w:date="2022-08-12T18:56:00Z">
        <w:r w:rsidRPr="00242E6C">
          <w:rPr>
            <w:i/>
            <w:iCs/>
            <w:szCs w:val="24"/>
            <w:rPrChange w:id="1290"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1" w:author="Katharina Schleidt" w:date="2022-08-24T19:26:00Z"/>
          <w:szCs w:val="24"/>
        </w:rPr>
        <w:pPrChange w:id="1292"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3" w:author="Katharina Schleidt" w:date="2022-08-12T19:03:00Z"/>
          <w:szCs w:val="24"/>
        </w:rPr>
      </w:pPr>
      <w:del w:id="1294" w:author="Katharina Schleidt" w:date="2022-08-12T19:03:00Z">
        <w:r w:rsidRPr="00785C54" w:rsidDel="008A04A0">
          <w:rPr>
            <w:szCs w:val="24"/>
          </w:rPr>
          <w:delText>3.1</w:delText>
        </w:r>
      </w:del>
      <w:del w:id="1295"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6" w:author="Katharina Schleidt" w:date="2022-08-12T19:03:00Z"/>
          <w:szCs w:val="24"/>
        </w:rPr>
      </w:pPr>
      <w:del w:id="1297"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8" w:author="Katharina Schleidt" w:date="2022-08-12T19:03:00Z"/>
          <w:szCs w:val="24"/>
        </w:rPr>
      </w:pPr>
      <w:del w:id="1299"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300" w:author="Katharina Schleidt" w:date="2022-08-12T19:02:00Z">
        <w:r w:rsidRPr="00785C54" w:rsidDel="008A04A0">
          <w:rPr>
            <w:szCs w:val="24"/>
          </w:rPr>
          <w:delText>1</w:delText>
        </w:r>
      </w:del>
      <w:ins w:id="1301"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2" w:author="Katharina Schleidt" w:date="2022-08-12T19:04:00Z">
        <w:r w:rsidR="008A04A0">
          <w:rPr>
            <w:szCs w:val="24"/>
          </w:rPr>
          <w:t>2</w:t>
        </w:r>
      </w:ins>
      <w:del w:id="1303"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4" w:author="Katharina Schleidt" w:date="2022-08-12T19:04:00Z">
        <w:r w:rsidR="008A04A0">
          <w:rPr>
            <w:szCs w:val="24"/>
          </w:rPr>
          <w:t>3</w:t>
        </w:r>
      </w:ins>
      <w:del w:id="1305"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6"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7" w:author="Katharina Schleidt" w:date="2022-08-12T18:33:00Z"/>
          <w:szCs w:val="24"/>
        </w:rPr>
      </w:pPr>
      <w:ins w:id="1308" w:author="Katharina Schleidt" w:date="2022-08-12T18:33:00Z">
        <w:r w:rsidRPr="00785C54">
          <w:rPr>
            <w:szCs w:val="24"/>
          </w:rPr>
          <w:lastRenderedPageBreak/>
          <w:t>3.1</w:t>
        </w:r>
      </w:ins>
      <w:ins w:id="1309"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10" w:author="Katharina Schleidt" w:date="2022-08-12T18:34:00Z"/>
          <w:szCs w:val="24"/>
        </w:rPr>
      </w:pPr>
      <w:ins w:id="1311"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2" w:author="Katharina Schleidt" w:date="2022-08-12T18:34:00Z"/>
          <w:szCs w:val="24"/>
        </w:rPr>
      </w:pPr>
      <w:ins w:id="1313"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4" w:author="Katharina Schleidt" w:date="2022-08-12T18:34:00Z"/>
          <w:szCs w:val="24"/>
        </w:rPr>
      </w:pPr>
      <w:ins w:id="1315"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6" w:author="Katharina Schleidt" w:date="2022-08-12T19:04:00Z">
        <w:r w:rsidR="008A04A0">
          <w:rPr>
            <w:szCs w:val="24"/>
          </w:rPr>
          <w:t>5</w:t>
        </w:r>
      </w:ins>
      <w:del w:id="1317"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8" w:author="Katharina Schleidt" w:date="2022-08-12T19:04:00Z">
        <w:r w:rsidR="008A04A0">
          <w:rPr>
            <w:szCs w:val="24"/>
          </w:rPr>
          <w:t>6</w:t>
        </w:r>
      </w:ins>
      <w:del w:id="1319"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20" w:author="Katharina Schleidt" w:date="2022-08-12T19:04:00Z">
        <w:r w:rsidR="008A04A0">
          <w:rPr>
            <w:szCs w:val="24"/>
          </w:rPr>
          <w:t>7</w:t>
        </w:r>
      </w:ins>
      <w:del w:id="1321"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2" w:author="Katharina Schleidt" w:date="2022-08-12T19:04:00Z">
        <w:r w:rsidR="008A04A0">
          <w:rPr>
            <w:szCs w:val="24"/>
          </w:rPr>
          <w:t>8</w:t>
        </w:r>
      </w:ins>
      <w:del w:id="1323"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4" w:author="Katharina Schleidt" w:date="2022-08-12T19:06:00Z"/>
          <w:szCs w:val="24"/>
        </w:rPr>
      </w:pPr>
      <w:r w:rsidRPr="00785C54">
        <w:rPr>
          <w:szCs w:val="24"/>
        </w:rPr>
        <w:t>EXAMPLE</w:t>
      </w:r>
      <w:r w:rsidRPr="00785C54">
        <w:rPr>
          <w:szCs w:val="24"/>
        </w:rPr>
        <w:tab/>
      </w:r>
      <w:commentRangeStart w:id="1325"/>
      <w:r w:rsidRPr="00785C54">
        <w:rPr>
          <w:szCs w:val="24"/>
        </w:rPr>
        <w:t>Abby</w:t>
      </w:r>
      <w:del w:id="1326" w:author="Katharina Schleidt" w:date="2022-08-13T15:38:00Z">
        <w:r w:rsidRPr="00785C54" w:rsidDel="001574A6">
          <w:rPr>
            <w:szCs w:val="24"/>
          </w:rPr>
          <w:delText>'</w:delText>
        </w:r>
      </w:del>
      <w:ins w:id="1327" w:author="Katharina Schleidt" w:date="2022-08-13T15:38:00Z">
        <w:r w:rsidR="001574A6">
          <w:rPr>
            <w:szCs w:val="24"/>
          </w:rPr>
          <w:t>’</w:t>
        </w:r>
      </w:ins>
      <w:r w:rsidRPr="00785C54">
        <w:rPr>
          <w:szCs w:val="24"/>
        </w:rPr>
        <w:t xml:space="preserve">s </w:t>
      </w:r>
      <w:commentRangeEnd w:id="1325"/>
      <w:r w:rsidR="0018223B">
        <w:rPr>
          <w:rStyle w:val="Marquedecommentaire"/>
          <w:rFonts w:eastAsia="MS Mincho"/>
          <w:lang w:eastAsia="ja-JP"/>
        </w:rPr>
        <w:commentReference w:id="1325"/>
      </w:r>
      <w:r w:rsidRPr="00785C54">
        <w:rPr>
          <w:szCs w:val="24"/>
        </w:rPr>
        <w:t xml:space="preserve">car has the colour red, where </w:t>
      </w:r>
      <w:del w:id="1328" w:author="Katharina Schleidt" w:date="2022-08-13T15:38:00Z">
        <w:r w:rsidRPr="00785C54" w:rsidDel="001574A6">
          <w:rPr>
            <w:szCs w:val="24"/>
          </w:rPr>
          <w:delText>"</w:delText>
        </w:r>
      </w:del>
      <w:ins w:id="1329" w:author="Katharina Schleidt" w:date="2022-08-13T15:38:00Z">
        <w:r w:rsidR="001574A6">
          <w:rPr>
            <w:szCs w:val="24"/>
          </w:rPr>
          <w:t>“</w:t>
        </w:r>
      </w:ins>
      <w:r w:rsidRPr="00785C54">
        <w:rPr>
          <w:szCs w:val="24"/>
        </w:rPr>
        <w:t>colour red</w:t>
      </w:r>
      <w:del w:id="1330" w:author="Katharina Schleidt" w:date="2022-08-13T15:38:00Z">
        <w:r w:rsidRPr="00785C54" w:rsidDel="001574A6">
          <w:rPr>
            <w:szCs w:val="24"/>
          </w:rPr>
          <w:delText>"</w:delText>
        </w:r>
      </w:del>
      <w:ins w:id="1331"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2"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3" w:author="Katharina Schleidt" w:date="2022-08-12T19:06:00Z">
        <w:r w:rsidR="008A04A0">
          <w:rPr>
            <w:szCs w:val="24"/>
          </w:rPr>
          <w:t xml:space="preserve">and note </w:t>
        </w:r>
      </w:ins>
      <w:del w:id="1334" w:author="Katharina Schleidt" w:date="2022-08-12T19:06:00Z">
        <w:r w:rsidRPr="00785C54" w:rsidDel="008A04A0">
          <w:rPr>
            <w:szCs w:val="24"/>
          </w:rPr>
          <w:delText xml:space="preserve">has </w:delText>
        </w:r>
      </w:del>
      <w:ins w:id="1335"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6" w:author="Katharina Schleidt" w:date="2022-08-12T19:04:00Z">
        <w:r w:rsidR="008A04A0">
          <w:rPr>
            <w:szCs w:val="24"/>
          </w:rPr>
          <w:t>19</w:t>
        </w:r>
      </w:ins>
      <w:del w:id="1337" w:author="Katharina Schleidt" w:date="2022-08-12T19:02:00Z">
        <w:r w:rsidRPr="00785C54" w:rsidDel="008A04A0">
          <w:rPr>
            <w:szCs w:val="24"/>
          </w:rPr>
          <w:delText>1</w:delText>
        </w:r>
      </w:del>
      <w:del w:id="1338"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9" w:author="Katharina Schleidt" w:date="2022-08-10T19:50:00Z"/>
          <w:szCs w:val="24"/>
        </w:rPr>
      </w:pPr>
      <w:moveToRangeStart w:id="1340" w:author="Katharina Schleidt" w:date="2022-08-10T19:50:00Z" w:name="move111053467"/>
      <w:moveTo w:id="1341" w:author="Katharina Schleidt" w:date="2022-08-10T19:50:00Z">
        <w:r w:rsidRPr="00785C54">
          <w:rPr>
            <w:szCs w:val="24"/>
          </w:rPr>
          <w:t>EXAMPLE</w:t>
        </w:r>
        <w:r w:rsidRPr="00785C54">
          <w:rPr>
            <w:szCs w:val="24"/>
          </w:rPr>
          <w:tab/>
          <w:t xml:space="preserve">Cars (a feature type) all have a characteristic colour, where </w:t>
        </w:r>
        <w:del w:id="1342" w:author="Katharina Schleidt" w:date="2022-08-13T15:38:00Z">
          <w:r w:rsidRPr="00785C54" w:rsidDel="001574A6">
            <w:rPr>
              <w:szCs w:val="24"/>
            </w:rPr>
            <w:delText>"</w:delText>
          </w:r>
        </w:del>
      </w:moveTo>
      <w:ins w:id="1343" w:author="Katharina Schleidt" w:date="2022-08-13T15:38:00Z">
        <w:r w:rsidR="001574A6">
          <w:rPr>
            <w:szCs w:val="24"/>
          </w:rPr>
          <w:t>“</w:t>
        </w:r>
      </w:ins>
      <w:moveTo w:id="1344" w:author="Katharina Schleidt" w:date="2022-08-10T19:50:00Z">
        <w:r w:rsidRPr="00785C54">
          <w:rPr>
            <w:szCs w:val="24"/>
          </w:rPr>
          <w:t>colour</w:t>
        </w:r>
        <w:del w:id="1345" w:author="Katharina Schleidt" w:date="2022-08-13T15:38:00Z">
          <w:r w:rsidRPr="00785C54" w:rsidDel="001574A6">
            <w:rPr>
              <w:szCs w:val="24"/>
            </w:rPr>
            <w:delText>"</w:delText>
          </w:r>
        </w:del>
      </w:moveTo>
      <w:ins w:id="1346" w:author="Katharina Schleidt" w:date="2022-08-13T15:38:00Z">
        <w:r w:rsidR="001574A6">
          <w:rPr>
            <w:szCs w:val="24"/>
          </w:rPr>
          <w:t>”</w:t>
        </w:r>
      </w:ins>
      <w:moveTo w:id="1347" w:author="Katharina Schleidt" w:date="2022-08-10T19:50:00Z">
        <w:r w:rsidRPr="00785C54">
          <w:rPr>
            <w:szCs w:val="24"/>
          </w:rPr>
          <w:t xml:space="preserve"> is a property type.</w:t>
        </w:r>
      </w:moveTo>
    </w:p>
    <w:moveToRangeEnd w:id="1340"/>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8" w:author="Katharina Schleidt" w:date="2022-08-10T19:50:00Z"/>
          <w:szCs w:val="24"/>
        </w:rPr>
      </w:pPr>
      <w:moveFromRangeStart w:id="1349" w:author="Katharina Schleidt" w:date="2022-08-10T19:50:00Z" w:name="move111053467"/>
      <w:moveFrom w:id="1350"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1" w:author="Katharina Schleidt" w:date="2022-08-13T15:38:00Z">
          <w:r w:rsidRPr="00785C54" w:rsidDel="001574A6">
            <w:rPr>
              <w:szCs w:val="24"/>
            </w:rPr>
            <w:delText>"</w:delText>
          </w:r>
        </w:del>
      </w:moveFrom>
      <w:ins w:id="1352" w:author="Katharina Schleidt" w:date="2022-08-13T15:38:00Z">
        <w:r w:rsidR="001574A6">
          <w:rPr>
            <w:szCs w:val="24"/>
          </w:rPr>
          <w:t>“</w:t>
        </w:r>
      </w:ins>
      <w:moveFrom w:id="1353" w:author="Katharina Schleidt" w:date="2022-08-10T19:50:00Z">
        <w:r w:rsidRPr="00785C54" w:rsidDel="00EB7CD5">
          <w:rPr>
            <w:szCs w:val="24"/>
          </w:rPr>
          <w:t>colour</w:t>
        </w:r>
        <w:del w:id="1354" w:author="Katharina Schleidt" w:date="2022-08-13T15:38:00Z">
          <w:r w:rsidRPr="00785C54" w:rsidDel="001574A6">
            <w:rPr>
              <w:szCs w:val="24"/>
            </w:rPr>
            <w:delText>"</w:delText>
          </w:r>
        </w:del>
      </w:moveFrom>
      <w:ins w:id="1355" w:author="Katharina Schleidt" w:date="2022-08-13T15:38:00Z">
        <w:r w:rsidR="001574A6">
          <w:rPr>
            <w:szCs w:val="24"/>
          </w:rPr>
          <w:t>”</w:t>
        </w:r>
      </w:ins>
      <w:moveFrom w:id="1356" w:author="Katharina Schleidt" w:date="2022-08-10T19:50:00Z">
        <w:r w:rsidRPr="00785C54" w:rsidDel="00EB7CD5">
          <w:rPr>
            <w:szCs w:val="24"/>
          </w:rPr>
          <w:t xml:space="preserve"> is a property type.</w:t>
        </w:r>
      </w:moveFrom>
    </w:p>
    <w:moveFromRangeEnd w:id="1349"/>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7" w:author="Katharina Schleidt" w:date="2022-08-12T18:35:00Z">
        <w:r w:rsidR="0018223B">
          <w:rPr>
            <w:szCs w:val="24"/>
          </w:rPr>
          <w:t>2</w:t>
        </w:r>
      </w:ins>
      <w:ins w:id="1358" w:author="Katharina Schleidt" w:date="2022-08-12T19:05:00Z">
        <w:r w:rsidR="008A04A0">
          <w:rPr>
            <w:szCs w:val="24"/>
          </w:rPr>
          <w:t>0</w:t>
        </w:r>
      </w:ins>
      <w:del w:id="1359"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60" w:author="Katharina Schleidt" w:date="2022-08-12T19:05:00Z">
        <w:r w:rsidR="008A04A0">
          <w:rPr>
            <w:szCs w:val="24"/>
          </w:rPr>
          <w:t>1</w:t>
        </w:r>
      </w:ins>
      <w:del w:id="1361"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2" w:author="Katharina Schleidt" w:date="2022-08-12T19:05:00Z">
        <w:r w:rsidR="008A04A0">
          <w:rPr>
            <w:szCs w:val="24"/>
          </w:rPr>
          <w:t>2</w:t>
        </w:r>
      </w:ins>
      <w:del w:id="1363"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4" w:author="Katharina Schleidt" w:date="2022-08-12T19:05:00Z">
        <w:r w:rsidR="008A04A0">
          <w:rPr>
            <w:szCs w:val="24"/>
          </w:rPr>
          <w:t>3</w:t>
        </w:r>
      </w:ins>
      <w:del w:id="1365"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6" w:author="Katharina Schleidt" w:date="2022-08-12T19:05:00Z">
        <w:r w:rsidR="008A04A0">
          <w:rPr>
            <w:szCs w:val="24"/>
          </w:rPr>
          <w:t>4</w:t>
        </w:r>
      </w:ins>
      <w:del w:id="1367"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1368" w:author="Katharina Schleidt" w:date="2022-09-16T15:42:00Z">
        <w:r w:rsidRPr="00F62211">
          <w:rPr>
            <w:szCs w:val="24"/>
          </w:rPr>
          <w:t>[SOURCE: JCGM 200:2012, 3.8, modified — EXAMPLES and NOTE deleted.]</w:t>
        </w:r>
      </w:ins>
      <w:del w:id="1369"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70" w:author="Katharina Schleidt" w:date="2022-08-12T19:05:00Z">
        <w:r w:rsidR="008A04A0">
          <w:rPr>
            <w:szCs w:val="24"/>
          </w:rPr>
          <w:t>5</w:t>
        </w:r>
      </w:ins>
      <w:del w:id="1371"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6</w:t>
        </w:r>
      </w:ins>
      <w:del w:id="1373"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4"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5" w:author="Katharina Schleidt" w:date="2022-08-12T19:05:00Z">
        <w:r w:rsidR="008A04A0">
          <w:rPr>
            <w:szCs w:val="24"/>
          </w:rPr>
          <w:t>7</w:t>
        </w:r>
      </w:ins>
      <w:del w:id="1376"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7" w:name="_Toc113373295"/>
      <w:r w:rsidRPr="00785C54">
        <w:rPr>
          <w:rFonts w:eastAsia="Times New Roman"/>
          <w:szCs w:val="24"/>
        </w:rPr>
        <w:lastRenderedPageBreak/>
        <w:t>Document conventions</w:t>
      </w:r>
      <w:bookmarkEnd w:id="1377"/>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8" w:name="_Toc113373296"/>
      <w:commentRangeStart w:id="1379"/>
      <w:r w:rsidRPr="00785C54">
        <w:rPr>
          <w:rFonts w:eastAsia="Times New Roman"/>
          <w:szCs w:val="24"/>
        </w:rPr>
        <w:t>Abbreviated terms and acronyms</w:t>
      </w:r>
      <w:commentRangeEnd w:id="1379"/>
      <w:r w:rsidR="000A6B0A">
        <w:rPr>
          <w:rStyle w:val="Marquedecommentaire"/>
          <w:b w:val="0"/>
        </w:rPr>
        <w:commentReference w:id="1379"/>
      </w:r>
      <w:bookmarkEnd w:id="1378"/>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80"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81" w:author="REID-JAMOND Alison" w:date="2022-04-04T15:02:00Z"/>
                <w:szCs w:val="24"/>
              </w:rPr>
            </w:pPr>
            <w:ins w:id="1382"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3" w:author="REID-JAMOND Alison" w:date="2022-04-04T15:02:00Z"/>
                <w:szCs w:val="24"/>
              </w:rPr>
            </w:pPr>
            <w:ins w:id="1384"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5" w:author="REID-JAMOND Alison" w:date="2022-04-04T11:49:00Z">
              <w:r w:rsidR="000A6B0A">
                <w:rPr>
                  <w:szCs w:val="24"/>
                </w:rPr>
                <w:t>n</w:t>
              </w:r>
            </w:ins>
            <w:del w:id="1386" w:author="REID-JAMOND Alison" w:date="2022-04-04T11:49:00Z">
              <w:r w:rsidRPr="00785C54" w:rsidDel="000A6B0A">
                <w:rPr>
                  <w:szCs w:val="24"/>
                </w:rPr>
                <w:delText>N</w:delText>
              </w:r>
            </w:del>
            <w:r w:rsidRPr="00785C54">
              <w:rPr>
                <w:szCs w:val="24"/>
              </w:rPr>
              <w:t>frastructure for S</w:t>
            </w:r>
            <w:del w:id="1387" w:author="REID-JAMOND Alison" w:date="2022-04-04T11:49:00Z">
              <w:r w:rsidR="001574A6" w:rsidRPr="00785C54" w:rsidDel="000A6B0A">
                <w:rPr>
                  <w:szCs w:val="24"/>
                </w:rPr>
                <w:delText>p</w:delText>
              </w:r>
            </w:del>
            <w:ins w:id="1388" w:author="REID-JAMOND Alison" w:date="2022-04-04T11:49:00Z">
              <w:r w:rsidR="000A6B0A">
                <w:rPr>
                  <w:szCs w:val="24"/>
                </w:rPr>
                <w:t>p</w:t>
              </w:r>
            </w:ins>
            <w:r w:rsidRPr="00785C54">
              <w:rPr>
                <w:szCs w:val="24"/>
              </w:rPr>
              <w:t>atial Info</w:t>
            </w:r>
            <w:del w:id="1389" w:author="REID-JAMOND Alison" w:date="2022-04-04T11:49:00Z">
              <w:r w:rsidRPr="00785C54" w:rsidDel="000A6B0A">
                <w:rPr>
                  <w:szCs w:val="24"/>
                </w:rPr>
                <w:delText>R</w:delText>
              </w:r>
            </w:del>
            <w:ins w:id="1390"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91"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92" w:author="REID-JAMOND Alison" w:date="2022-04-04T11:50:00Z">
              <w:r>
                <w:rPr>
                  <w:szCs w:val="24"/>
                </w:rPr>
                <w:t>t</w:t>
              </w:r>
            </w:ins>
            <w:del w:id="1393" w:author="REID-JAMOND Alison" w:date="2022-04-04T11:50:00Z">
              <w:r w:rsidR="005B5EAD" w:rsidRPr="00785C54" w:rsidDel="000A6B0A">
                <w:rPr>
                  <w:szCs w:val="24"/>
                </w:rPr>
                <w:delText>T</w:delText>
              </w:r>
            </w:del>
            <w:r w:rsidR="005B5EAD" w:rsidRPr="00785C54">
              <w:rPr>
                <w:szCs w:val="24"/>
              </w:rPr>
              <w:t xml:space="preserve">wo </w:t>
            </w:r>
            <w:ins w:id="1394" w:author="REID-JAMOND Alison" w:date="2022-04-04T11:50:00Z">
              <w:r>
                <w:rPr>
                  <w:szCs w:val="24"/>
                </w:rPr>
                <w:t>d</w:t>
              </w:r>
            </w:ins>
            <w:del w:id="1395"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6" w:author="REID-JAMOND Alison" w:date="2022-04-04T11:50:00Z">
              <w:r>
                <w:rPr>
                  <w:szCs w:val="24"/>
                </w:rPr>
                <w:t>t</w:t>
              </w:r>
            </w:ins>
            <w:del w:id="1397" w:author="REID-JAMOND Alison" w:date="2022-04-04T11:50:00Z">
              <w:r w:rsidR="005B5EAD" w:rsidRPr="00785C54" w:rsidDel="000A6B0A">
                <w:rPr>
                  <w:szCs w:val="24"/>
                </w:rPr>
                <w:delText>T</w:delText>
              </w:r>
            </w:del>
            <w:r w:rsidR="005B5EAD" w:rsidRPr="00785C54">
              <w:rPr>
                <w:szCs w:val="24"/>
              </w:rPr>
              <w:t xml:space="preserve">hree </w:t>
            </w:r>
            <w:ins w:id="1398" w:author="REID-JAMOND Alison" w:date="2022-04-04T11:50:00Z">
              <w:r>
                <w:rPr>
                  <w:szCs w:val="24"/>
                </w:rPr>
                <w:t>d</w:t>
              </w:r>
            </w:ins>
            <w:del w:id="1399"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400" w:name="_Toc113373297"/>
      <w:r w:rsidRPr="00785C54">
        <w:rPr>
          <w:rFonts w:eastAsia="Times New Roman"/>
          <w:szCs w:val="24"/>
        </w:rPr>
        <w:t>Schema language</w:t>
      </w:r>
      <w:bookmarkEnd w:id="1400"/>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401" w:author="REID-JAMOND Alison" w:date="2022-04-04T11:52:00Z">
        <w:r w:rsidRPr="00785C54" w:rsidDel="000A6B0A">
          <w:rPr>
            <w:szCs w:val="24"/>
          </w:rPr>
          <w:delText>International Standard</w:delText>
        </w:r>
      </w:del>
      <w:ins w:id="1402"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3"/>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4"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3"/>
        <w:r w:rsidR="000A6B0A" w:rsidDel="006C4FD2">
          <w:rPr>
            <w:rStyle w:val="Marquedecommentaire"/>
            <w:rFonts w:eastAsia="MS Mincho"/>
            <w:lang w:eastAsia="ja-JP"/>
          </w:rPr>
          <w:commentReference w:id="1403"/>
        </w:r>
      </w:del>
      <w:r w:rsidRPr="00785C54">
        <w:rPr>
          <w:szCs w:val="24"/>
        </w:rPr>
        <w:t>.</w:t>
      </w:r>
    </w:p>
    <w:p w14:paraId="0B797401" w14:textId="57F7A2C5" w:rsidR="005B5EAD" w:rsidRPr="00785C54" w:rsidRDefault="00D1473D" w:rsidP="00785C54">
      <w:pPr>
        <w:pStyle w:val="Corpsdetexte"/>
        <w:autoSpaceDE w:val="0"/>
        <w:autoSpaceDN w:val="0"/>
        <w:adjustRightInd w:val="0"/>
        <w:rPr>
          <w:szCs w:val="24"/>
        </w:rPr>
      </w:pPr>
      <w:ins w:id="1405"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w:t>
        </w:r>
      </w:ins>
      <w:ins w:id="1406" w:author="Katharina Schleidt" w:date="2022-10-17T12:39:00Z">
        <w:r w:rsidR="00B01362">
          <w:rPr>
            <w:szCs w:val="24"/>
          </w:rPr>
          <w:t xml:space="preserve"> [2]</w:t>
        </w:r>
      </w:ins>
      <w:ins w:id="1407" w:author="Katharina Schleidt" w:date="2022-08-13T16:52:00Z">
        <w:r w:rsidRPr="00D1473D">
          <w:rPr>
            <w:szCs w:val="24"/>
          </w:rPr>
          <w:t>, and therefore represents a feature type.</w:t>
        </w:r>
      </w:ins>
      <w:del w:id="1408"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9" w:name="_Toc113373298"/>
      <w:r w:rsidRPr="00785C54">
        <w:rPr>
          <w:rFonts w:eastAsia="Times New Roman"/>
          <w:szCs w:val="24"/>
        </w:rPr>
        <w:t>Model element names</w:t>
      </w:r>
      <w:bookmarkEnd w:id="1409"/>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10" w:author="REID-JAMOND Alison" w:date="2022-04-04T11:54:00Z">
        <w:r w:rsidR="000A6B0A">
          <w:rPr>
            <w:szCs w:val="24"/>
          </w:rPr>
          <w:t>document</w:t>
        </w:r>
      </w:ins>
      <w:del w:id="1411"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12" w:author="Katharina Schleidt" w:date="2022-08-13T15:38:00Z">
        <w:r w:rsidRPr="00785C54" w:rsidDel="001574A6">
          <w:rPr>
            <w:szCs w:val="24"/>
          </w:rPr>
          <w:delText>"</w:delText>
        </w:r>
      </w:del>
      <w:ins w:id="1413" w:author="Katharina Schleidt" w:date="2022-08-13T15:38:00Z">
        <w:r w:rsidR="001574A6">
          <w:rPr>
            <w:szCs w:val="24"/>
          </w:rPr>
          <w:t>“</w:t>
        </w:r>
      </w:ins>
      <w:r w:rsidRPr="00785C54">
        <w:rPr>
          <w:szCs w:val="24"/>
        </w:rPr>
        <w:t>most neutral</w:t>
      </w:r>
      <w:del w:id="1414" w:author="Katharina Schleidt" w:date="2022-08-13T15:38:00Z">
        <w:r w:rsidRPr="00785C54" w:rsidDel="001574A6">
          <w:rPr>
            <w:szCs w:val="24"/>
          </w:rPr>
          <w:delText>"</w:delText>
        </w:r>
      </w:del>
      <w:ins w:id="1415"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6" w:author="REID-JAMOND Alison" w:date="2022-04-04T11:55:00Z">
        <w:r w:rsidRPr="00785C54" w:rsidDel="000A6B0A">
          <w:rPr>
            <w:szCs w:val="24"/>
          </w:rPr>
          <w:delText>International Standard</w:delText>
        </w:r>
      </w:del>
      <w:ins w:id="1417" w:author="REID-JAMOND Alison" w:date="2022-04-04T11:55:00Z">
        <w:r w:rsidR="000A6B0A">
          <w:rPr>
            <w:szCs w:val="24"/>
          </w:rPr>
          <w:t>document</w:t>
        </w:r>
      </w:ins>
      <w:r w:rsidRPr="00785C54">
        <w:rPr>
          <w:szCs w:val="24"/>
        </w:rPr>
        <w:t xml:space="preserve"> to common terminology </w:t>
      </w:r>
      <w:commentRangeStart w:id="1418"/>
      <w:r w:rsidRPr="00785C54">
        <w:rPr>
          <w:szCs w:val="24"/>
        </w:rPr>
        <w:t xml:space="preserve">in </w:t>
      </w:r>
      <w:ins w:id="1419" w:author="Katharina Schleidt" w:date="2022-08-10T19:52:00Z">
        <w:r w:rsidR="00AD1F03">
          <w:t>related</w:t>
        </w:r>
      </w:ins>
      <w:ins w:id="1420" w:author="Ilkka Rinne [2]" w:date="2022-09-06T16:11:00Z">
        <w:r w:rsidR="00EB5B36">
          <w:t xml:space="preserve"> </w:t>
        </w:r>
      </w:ins>
      <w:del w:id="1421" w:author="Katharina Schleidt" w:date="2022-08-10T19:52:00Z">
        <w:r w:rsidRPr="00785C54" w:rsidDel="00AD1F03">
          <w:rPr>
            <w:szCs w:val="24"/>
          </w:rPr>
          <w:delText xml:space="preserve">some </w:delText>
        </w:r>
      </w:del>
      <w:r w:rsidRPr="00785C54">
        <w:rPr>
          <w:szCs w:val="24"/>
        </w:rPr>
        <w:t xml:space="preserve">application domains </w:t>
      </w:r>
      <w:commentRangeEnd w:id="1418"/>
      <w:r w:rsidR="000A6B0A">
        <w:rPr>
          <w:rStyle w:val="Marquedecommentaire"/>
          <w:rFonts w:eastAsia="MS Mincho"/>
          <w:lang w:eastAsia="ja-JP"/>
        </w:rPr>
        <w:commentReference w:id="1418"/>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22" w:name="_Toc113373299"/>
      <w:r w:rsidRPr="00785C54">
        <w:rPr>
          <w:rFonts w:eastAsia="Times New Roman"/>
          <w:szCs w:val="24"/>
        </w:rPr>
        <w:lastRenderedPageBreak/>
        <w:t>Requirements and recommendations</w:t>
      </w:r>
      <w:bookmarkEnd w:id="1422"/>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7D1142B8"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3" w:author="REID-JAMOND Alison" w:date="2022-04-04T11:58:00Z">
        <w:r>
          <w:rPr>
            <w:szCs w:val="24"/>
          </w:rPr>
          <w:t>—</w:t>
        </w:r>
      </w:ins>
      <w:del w:id="1424"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w:t>
      </w:r>
      <w:ins w:id="1425" w:author="Katharina Schleidt" w:date="2022-10-17T12:33:00Z">
        <w:r w:rsidR="006C645F">
          <w:rPr>
            <w:szCs w:val="24"/>
          </w:rPr>
          <w:t>,</w:t>
        </w:r>
      </w:ins>
      <w:r w:rsidR="005B5EAD" w:rsidRPr="00785C54">
        <w:rPr>
          <w:szCs w:val="24"/>
        </w:rPr>
        <w:t xml:space="preserve">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6" w:author="REID-JAMOND Alison" w:date="2022-04-04T11:58:00Z">
        <w:r>
          <w:rPr>
            <w:szCs w:val="24"/>
          </w:rPr>
          <w:t>—</w:t>
        </w:r>
      </w:ins>
      <w:del w:id="142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REID-JAMOND Alison" w:date="2022-04-04T11:58:00Z">
        <w:r>
          <w:rPr>
            <w:szCs w:val="24"/>
          </w:rPr>
          <w:t>—</w:t>
        </w:r>
      </w:ins>
      <w:del w:id="142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0" w:author="REID-JAMOND Alison" w:date="2022-04-04T11:58:00Z">
        <w:r>
          <w:rPr>
            <w:szCs w:val="24"/>
          </w:rPr>
          <w:t>—</w:t>
        </w:r>
      </w:ins>
      <w:del w:id="143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32" w:author="Katharina Schleidt" w:date="2022-08-13T16:12:00Z">
        <w:r w:rsidR="005B5EAD" w:rsidRPr="00785C54" w:rsidDel="009061F0">
          <w:rPr>
            <w:szCs w:val="24"/>
          </w:rPr>
          <w:delText>may</w:delText>
        </w:r>
      </w:del>
      <w:ins w:id="1433"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34" w:author="REID-JAMOND Alison" w:date="2022-04-04T11:58:00Z">
        <w:r w:rsidRPr="00785C54" w:rsidDel="000A6B0A">
          <w:rPr>
            <w:szCs w:val="24"/>
          </w:rPr>
          <w:delText>Please note that the i</w:delText>
        </w:r>
      </w:del>
      <w:ins w:id="1435"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6"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7" w:name="_Toc113373300"/>
      <w:r w:rsidRPr="00785C54">
        <w:rPr>
          <w:rFonts w:eastAsia="Times New Roman"/>
          <w:szCs w:val="24"/>
        </w:rPr>
        <w:lastRenderedPageBreak/>
        <w:t>Requirements classes</w:t>
      </w:r>
      <w:bookmarkEnd w:id="1437"/>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8" w:author="REID-JAMOND Alison" w:date="2022-04-04T11:58:00Z">
        <w:r w:rsidRPr="00785C54" w:rsidDel="000A6B0A">
          <w:rPr>
            <w:szCs w:val="24"/>
          </w:rPr>
          <w:delText xml:space="preserve">standard </w:delText>
        </w:r>
      </w:del>
      <w:ins w:id="1439"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40" w:author="REID-JAMOND Alison" w:date="2022-04-04T11:59:00Z">
        <w:r w:rsidRPr="00785C54" w:rsidDel="000A6B0A">
          <w:rPr>
            <w:szCs w:val="24"/>
          </w:rPr>
          <w:delText xml:space="preserve">must </w:delText>
        </w:r>
      </w:del>
      <w:ins w:id="1441"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42"/>
      <w:r w:rsidRPr="00785C54">
        <w:rPr>
          <w:szCs w:val="24"/>
        </w:rPr>
        <w:t xml:space="preserve">All requirements in a dependency </w:t>
      </w:r>
      <w:del w:id="1443" w:author="Katharina Schleidt" w:date="2022-08-10T19:12:00Z">
        <w:r w:rsidRPr="00785C54" w:rsidDel="002F2035">
          <w:rPr>
            <w:szCs w:val="24"/>
          </w:rPr>
          <w:delText>SHALL</w:delText>
        </w:r>
      </w:del>
      <w:ins w:id="1444" w:author="Katharina Schleidt" w:date="2022-08-10T19:12:00Z">
        <w:r w:rsidR="002F2035">
          <w:rPr>
            <w:szCs w:val="24"/>
          </w:rPr>
          <w:t>shall</w:t>
        </w:r>
      </w:ins>
      <w:r w:rsidRPr="00785C54">
        <w:rPr>
          <w:szCs w:val="24"/>
        </w:rPr>
        <w:t xml:space="preserve"> also be satisfied by a conforming implementation.</w:t>
      </w:r>
      <w:commentRangeEnd w:id="1442"/>
      <w:r w:rsidR="000A6B0A">
        <w:rPr>
          <w:rStyle w:val="Marquedecommentaire"/>
          <w:rFonts w:eastAsia="MS Mincho"/>
          <w:lang w:eastAsia="ja-JP"/>
        </w:rPr>
        <w:commentReference w:id="1442"/>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5" w:name="_Toc113373301"/>
      <w:r w:rsidRPr="00785C54">
        <w:rPr>
          <w:rFonts w:eastAsia="Times New Roman"/>
          <w:szCs w:val="24"/>
        </w:rPr>
        <w:t>Conformance classes</w:t>
      </w:r>
      <w:bookmarkEnd w:id="1445"/>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6" w:author="REID-JAMOND Alison" w:date="2022-04-04T14:56:00Z">
        <w:r w:rsidR="00047CD7">
          <w:rPr>
            <w:szCs w:val="24"/>
          </w:rPr>
          <w:t xml:space="preserve"> in accordance with </w:t>
        </w:r>
      </w:ins>
      <w:del w:id="1447"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8"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9" w:author="REID-JAMOND Alison" w:date="2022-04-04T12:01:00Z">
        <w:r w:rsidRPr="00785C54" w:rsidDel="000A6B0A">
          <w:rPr>
            <w:szCs w:val="24"/>
          </w:rPr>
          <w:delText xml:space="preserve">must </w:delText>
        </w:r>
      </w:del>
      <w:ins w:id="1450"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51" w:name="_Toc113373302"/>
      <w:r w:rsidRPr="00785C54">
        <w:rPr>
          <w:rFonts w:eastAsia="Times New Roman"/>
          <w:szCs w:val="24"/>
        </w:rPr>
        <w:lastRenderedPageBreak/>
        <w:t>Identifiers</w:t>
      </w:r>
      <w:bookmarkEnd w:id="1451"/>
    </w:p>
    <w:p w14:paraId="30CF06FD" w14:textId="5B1229D3" w:rsidR="005B5EAD" w:rsidRPr="00785C54" w:rsidRDefault="005B5EAD" w:rsidP="00785C54">
      <w:pPr>
        <w:pStyle w:val="Corpsdetexte"/>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52"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7A0127"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7A0127"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7A0127"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7A0127" w:rsidP="00785C54">
      <w:pPr>
        <w:pStyle w:val="Corpsdetexte"/>
        <w:autoSpaceDE w:val="0"/>
        <w:autoSpaceDN w:val="0"/>
        <w:adjustRightInd w:val="0"/>
        <w:rPr>
          <w:ins w:id="1453"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54" w:author="Ilkka Rinne [2]" w:date="2022-09-06T16:12:00Z"/>
        </w:rPr>
      </w:pPr>
      <w:ins w:id="1455" w:author="Ilkka Rinne [2]" w:date="2022-09-06T16:12:00Z">
        <w:r>
          <w:t>Associations in UML context diagrams</w:t>
        </w:r>
      </w:ins>
    </w:p>
    <w:p w14:paraId="3116233F" w14:textId="3F296391" w:rsidR="00EB5B36" w:rsidRPr="00EB5B36" w:rsidRDefault="006F5E64" w:rsidP="002D64EE">
      <w:ins w:id="1456" w:author="Ilkka Rinne [2]" w:date="2022-09-06T16:13:00Z">
        <w:r>
          <w:t xml:space="preserve">The UML model described in </w:t>
        </w:r>
      </w:ins>
      <w:ins w:id="1457" w:author="Ilkka Rinne [2]" w:date="2022-09-06T16:14:00Z">
        <w:r>
          <w:t xml:space="preserve">this document is </w:t>
        </w:r>
      </w:ins>
      <w:ins w:id="1458" w:author="Ilkka Rinne [2]" w:date="2022-09-07T08:51:00Z">
        <w:r w:rsidR="00C13DB3">
          <w:t xml:space="preserve">rather </w:t>
        </w:r>
      </w:ins>
      <w:ins w:id="1459" w:author="Ilkka Rinne [2]" w:date="2022-09-06T16:14:00Z">
        <w:r>
          <w:t>complex</w:t>
        </w:r>
      </w:ins>
      <w:ins w:id="1460" w:author="Ilkka Rinne [2]" w:date="2022-09-07T08:53:00Z">
        <w:r w:rsidR="00C13DB3">
          <w:t xml:space="preserve">. </w:t>
        </w:r>
      </w:ins>
      <w:ins w:id="1461" w:author="Ilkka Rinne [2]" w:date="2022-09-06T16:16:00Z">
        <w:r>
          <w:t xml:space="preserve">To </w:t>
        </w:r>
      </w:ins>
      <w:ins w:id="1462" w:author="Ilkka Rinne [2]" w:date="2022-09-06T16:17:00Z">
        <w:r>
          <w:t>keep the text size readable in the U</w:t>
        </w:r>
      </w:ins>
      <w:ins w:id="1463" w:author="Ilkka Rinne [2]" w:date="2022-09-06T16:18:00Z">
        <w:r>
          <w:t>ML</w:t>
        </w:r>
      </w:ins>
      <w:ins w:id="1464" w:author="Katharina Schleidt" w:date="2022-09-07T15:46:00Z">
        <w:r w:rsidR="002D64EE">
          <w:t>,</w:t>
        </w:r>
      </w:ins>
      <w:ins w:id="1465" w:author="Ilkka Rinne [2]" w:date="2022-09-06T16:18:00Z">
        <w:r>
          <w:t xml:space="preserve"> </w:t>
        </w:r>
      </w:ins>
      <w:ins w:id="1466" w:author="Ilkka Rinne [2]" w:date="2022-09-06T16:17:00Z">
        <w:r>
          <w:t>context diagrams</w:t>
        </w:r>
      </w:ins>
      <w:ins w:id="1467" w:author="Ilkka Rinne [2]" w:date="2022-09-06T16:18:00Z">
        <w:r>
          <w:t xml:space="preserve"> of</w:t>
        </w:r>
      </w:ins>
      <w:ins w:id="1468" w:author="Ilkka Rinne [2]" w:date="2022-09-06T16:12:00Z">
        <w:r w:rsidR="00EB5B36">
          <w:t xml:space="preserve"> this document</w:t>
        </w:r>
      </w:ins>
      <w:ins w:id="1469" w:author="Ilkka Rinne [2]" w:date="2022-09-06T16:18:00Z">
        <w:r>
          <w:t xml:space="preserve"> </w:t>
        </w:r>
        <w:r w:rsidR="00BE459A">
          <w:t xml:space="preserve">only </w:t>
        </w:r>
      </w:ins>
      <w:r w:rsidR="002D64EE">
        <w:t xml:space="preserve">display certain </w:t>
      </w:r>
      <w:ins w:id="1470" w:author="Ilkka Rinne [2]" w:date="2022-09-06T16:18:00Z">
        <w:r w:rsidR="00BE459A">
          <w:t>associations of</w:t>
        </w:r>
      </w:ins>
      <w:ins w:id="1471" w:author="Ilkka Rinne [2]" w:date="2022-09-07T08:56:00Z">
        <w:r w:rsidR="001E4AC8">
          <w:t xml:space="preserve"> </w:t>
        </w:r>
      </w:ins>
      <w:ins w:id="1472" w:author="Ilkka Rinne [2]" w:date="2022-09-07T08:58:00Z">
        <w:r w:rsidR="001E4AC8">
          <w:t xml:space="preserve">each </w:t>
        </w:r>
      </w:ins>
      <w:ins w:id="1473" w:author="Ilkka Rinne [2]" w:date="2022-09-06T16:19:00Z">
        <w:r w:rsidR="00BE459A">
          <w:t>clas</w:t>
        </w:r>
      </w:ins>
      <w:ins w:id="1474" w:author="Ilkka Rinne [2]" w:date="2022-09-07T08:57:00Z">
        <w:r w:rsidR="001E4AC8">
          <w:t>s</w:t>
        </w:r>
      </w:ins>
      <w:r w:rsidR="002D64EE">
        <w:t>.</w:t>
      </w:r>
      <w:ins w:id="1475" w:author="Ilkka Rinne [2]" w:date="2022-09-06T16:20:00Z">
        <w:r w:rsidR="00BE459A">
          <w:t xml:space="preserve"> </w:t>
        </w:r>
      </w:ins>
      <w:ins w:id="1476" w:author="Ilkka Rinne [2]" w:date="2022-09-06T16:25:00Z">
        <w:r w:rsidR="00C45EF4">
          <w:t>Please refer to the context diagram</w:t>
        </w:r>
      </w:ins>
      <w:ins w:id="1477" w:author="Ilkka Rinne [2]" w:date="2022-09-07T13:09:00Z">
        <w:r w:rsidR="000423A0">
          <w:t xml:space="preserve"> </w:t>
        </w:r>
      </w:ins>
      <w:ins w:id="1478" w:author="Ilkka Rinne [2]" w:date="2022-09-06T16:25:00Z">
        <w:r w:rsidR="00C45EF4">
          <w:t xml:space="preserve">of </w:t>
        </w:r>
      </w:ins>
      <w:ins w:id="1479" w:author="Ilkka Rinne [2]" w:date="2022-09-07T13:09:00Z">
        <w:r w:rsidR="000423A0">
          <w:t>a particular</w:t>
        </w:r>
      </w:ins>
      <w:ins w:id="1480" w:author="Ilkka Rinne [2]" w:date="2022-09-06T16:25:00Z">
        <w:r w:rsidR="00C45EF4">
          <w:t xml:space="preserve"> class </w:t>
        </w:r>
      </w:ins>
      <w:ins w:id="1481" w:author="Ilkka Rinne [2]" w:date="2022-09-06T16:26:00Z">
        <w:r w:rsidR="00C45EF4">
          <w:t xml:space="preserve">to </w:t>
        </w:r>
      </w:ins>
      <w:ins w:id="1482" w:author="Ilkka Rinne [2]" w:date="2022-09-06T16:25:00Z">
        <w:r w:rsidR="00C45EF4">
          <w:t xml:space="preserve">see </w:t>
        </w:r>
      </w:ins>
      <w:ins w:id="1483" w:author="Ilkka Rinne [2]" w:date="2022-09-06T16:26:00Z">
        <w:r w:rsidR="00C45EF4">
          <w:t xml:space="preserve">all </w:t>
        </w:r>
      </w:ins>
      <w:ins w:id="1484" w:author="Ilkka Rinne [2]" w:date="2022-09-06T16:24:00Z">
        <w:r w:rsidR="00C45EF4">
          <w:t xml:space="preserve">associations of </w:t>
        </w:r>
      </w:ins>
      <w:ins w:id="1485" w:author="Ilkka Rinne [2]" w:date="2022-09-07T08:59:00Z">
        <w:r w:rsidR="001E4AC8">
          <w:t xml:space="preserve">that </w:t>
        </w:r>
      </w:ins>
      <w:ins w:id="1486" w:author="Ilkka Rinne [2]" w:date="2022-09-06T16:24:00Z">
        <w:r w:rsidR="00C45EF4">
          <w:t xml:space="preserve">class. </w:t>
        </w:r>
      </w:ins>
      <w:ins w:id="1487" w:author="Ilkka Rinne [2]" w:date="2022-09-06T16:23:00Z">
        <w:r w:rsidR="00BE459A">
          <w:t xml:space="preserve">All associations of the classes in each package </w:t>
        </w:r>
        <w:r w:rsidR="00C45EF4">
          <w:t xml:space="preserve">are </w:t>
        </w:r>
      </w:ins>
      <w:ins w:id="1488" w:author="Ilkka Rinne [2]" w:date="2022-09-06T16:26:00Z">
        <w:r w:rsidR="00C45EF4">
          <w:t xml:space="preserve">also </w:t>
        </w:r>
      </w:ins>
      <w:ins w:id="1489" w:author="Ilkka Rinne [2]" w:date="2022-09-06T16:23:00Z">
        <w:r w:rsidR="00C45EF4">
          <w:t>shown in t</w:t>
        </w:r>
      </w:ins>
      <w:ins w:id="1490" w:author="Ilkka Rinne [2]" w:date="2022-09-06T16:21:00Z">
        <w:r w:rsidR="00BE459A">
          <w:t>he detailed</w:t>
        </w:r>
        <w:del w:id="1491" w:author="Katharina Schleidt" w:date="2022-09-07T15:49:00Z">
          <w:r w:rsidR="00BE459A" w:rsidDel="002D64EE">
            <w:delText xml:space="preserve">  </w:delText>
          </w:r>
        </w:del>
      </w:ins>
      <w:ins w:id="1492" w:author="Katharina Schleidt" w:date="2022-09-07T15:49:00Z">
        <w:r w:rsidR="002D64EE">
          <w:t xml:space="preserve"> </w:t>
        </w:r>
      </w:ins>
      <w:ins w:id="1493" w:author="Ilkka Rinne [2]" w:date="2022-09-06T16:22:00Z">
        <w:r w:rsidR="00BE459A">
          <w:t>package overview diagrams in Annex E</w:t>
        </w:r>
      </w:ins>
      <w:ins w:id="1494"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95" w:name="_Toc113373303"/>
      <w:r w:rsidRPr="00785C54">
        <w:rPr>
          <w:rFonts w:eastAsia="Times New Roman"/>
          <w:szCs w:val="24"/>
        </w:rPr>
        <w:t>Conformance</w:t>
      </w:r>
      <w:bookmarkEnd w:id="1495"/>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6" w:name="_Toc113373304"/>
      <w:r w:rsidRPr="00785C54">
        <w:rPr>
          <w:rFonts w:eastAsia="Times New Roman"/>
          <w:szCs w:val="24"/>
        </w:rPr>
        <w:t>Overview</w:t>
      </w:r>
      <w:bookmarkEnd w:id="1496"/>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7" w:author="REID-JAMOND Alison" w:date="2022-04-04T12:02:00Z">
        <w:r w:rsidRPr="00785C54" w:rsidDel="000A6B0A">
          <w:rPr>
            <w:szCs w:val="24"/>
          </w:rPr>
          <w:delText>International Standard</w:delText>
        </w:r>
      </w:del>
      <w:ins w:id="1498" w:author="REID-JAMOND Alison" w:date="2022-04-04T12:02:00Z">
        <w:r w:rsidR="000A6B0A">
          <w:rPr>
            <w:szCs w:val="24"/>
          </w:rPr>
          <w:t>document</w:t>
        </w:r>
      </w:ins>
      <w:r w:rsidRPr="00785C54">
        <w:rPr>
          <w:szCs w:val="24"/>
        </w:rPr>
        <w:t xml:space="preserve"> use the Unified Modeling Language (UML) to present conceptual </w:t>
      </w:r>
      <w:commentRangeStart w:id="1499"/>
      <w:r w:rsidRPr="00785C54">
        <w:rPr>
          <w:szCs w:val="24"/>
        </w:rPr>
        <w:t>schemas for describing Observations</w:t>
      </w:r>
      <w:commentRangeEnd w:id="1499"/>
      <w:r w:rsidR="000A6B0A">
        <w:rPr>
          <w:rStyle w:val="Marquedecommentaire"/>
          <w:rFonts w:eastAsia="MS Mincho"/>
          <w:lang w:eastAsia="ja-JP"/>
        </w:rPr>
        <w:commentReference w:id="1499"/>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500" w:author="REID-JAMOND Alison" w:date="2022-04-04T12:03:00Z">
        <w:r w:rsidRPr="00785C54" w:rsidDel="000A6B0A">
          <w:rPr>
            <w:szCs w:val="24"/>
          </w:rPr>
          <w:delText>International Standard</w:delText>
        </w:r>
      </w:del>
      <w:ins w:id="1501"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502" w:author="REID-JAMOND Alison" w:date="2022-04-04T12:03:00Z">
        <w:r w:rsidRPr="00785C54" w:rsidDel="000A6B0A">
          <w:rPr>
            <w:szCs w:val="24"/>
          </w:rPr>
          <w:delText>International Standard</w:delText>
        </w:r>
      </w:del>
      <w:ins w:id="1503"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504" w:name="_Toc113373305"/>
      <w:r w:rsidRPr="00785C54">
        <w:rPr>
          <w:rFonts w:eastAsia="Times New Roman"/>
          <w:szCs w:val="24"/>
        </w:rPr>
        <w:lastRenderedPageBreak/>
        <w:t>Conformance classes</w:t>
      </w:r>
      <w:bookmarkEnd w:id="1504"/>
      <w:del w:id="1505"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7"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6"/>
      <w:r w:rsidR="000A6B0A">
        <w:rPr>
          <w:rStyle w:val="Marquedecommentaire"/>
          <w:rFonts w:eastAsia="MS Mincho"/>
          <w:lang w:eastAsia="ja-JP"/>
        </w:rPr>
        <w:commentReference w:id="1506"/>
      </w:r>
      <w:r w:rsidRPr="00785C54">
        <w:rPr>
          <w:szCs w:val="24"/>
        </w:rPr>
        <w:t xml:space="preserve">Application Schemas also claiming conformance to this </w:t>
      </w:r>
      <w:del w:id="1508" w:author="Katharina Schleidt" w:date="2022-08-13T16:26:00Z">
        <w:r w:rsidRPr="00785C54" w:rsidDel="00CD0748">
          <w:rPr>
            <w:szCs w:val="24"/>
          </w:rPr>
          <w:delText xml:space="preserve">International Standard </w:delText>
        </w:r>
      </w:del>
      <w:ins w:id="1509"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10" w:author="Katharina Schleidt" w:date="2022-08-13T16:56:00Z">
        <w:r w:rsidRPr="00785C54" w:rsidDel="001C6797">
          <w:rPr>
            <w:szCs w:val="24"/>
          </w:rPr>
          <w:delText xml:space="preserve">Measurements </w:delText>
        </w:r>
      </w:del>
      <w:ins w:id="1511"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12" w:author="Katharina Schleidt" w:date="2022-08-13T16:56:00Z">
        <w:r w:rsidRPr="00785C54" w:rsidDel="001C6797">
          <w:rPr>
            <w:szCs w:val="24"/>
          </w:rPr>
          <w:delText xml:space="preserve">Samples </w:delText>
        </w:r>
      </w:del>
      <w:ins w:id="1513"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14"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15"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6"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7"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8" w:author="REID-JAMOND Alison" w:date="2022-04-04T12:04:00Z">
        <w:r w:rsidR="000A6B0A">
          <w:rPr>
            <w:szCs w:val="24"/>
          </w:rPr>
          <w:t>are</w:t>
        </w:r>
      </w:ins>
      <w:del w:id="1519" w:author="REID-JAMOND Alison" w:date="2022-04-04T12:04:00Z">
        <w:r w:rsidRPr="00785C54" w:rsidDel="000A6B0A">
          <w:rPr>
            <w:szCs w:val="24"/>
          </w:rPr>
          <w:delText>is</w:delText>
        </w:r>
      </w:del>
      <w:r w:rsidRPr="00785C54">
        <w:rPr>
          <w:szCs w:val="24"/>
        </w:rPr>
        <w:t xml:space="preserve"> formed by prefixing the relative URI path as described in</w:t>
      </w:r>
      <w:del w:id="1520"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21" w:author="REID-JAMOND Alison" w:date="2022-04-04T12:04:00Z">
              <w:r w:rsidRPr="00785C54" w:rsidDel="000A6B0A">
                <w:rPr>
                  <w:rStyle w:val="citeapp"/>
                  <w:b/>
                  <w:szCs w:val="24"/>
                  <w:shd w:val="clear" w:color="auto" w:fill="auto"/>
                </w:rPr>
                <w:delText>Annex A</w:delText>
              </w:r>
            </w:del>
            <w:ins w:id="152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23"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4" w:author="Katharina Schleidt" w:date="2022-08-13T15:38:00Z">
              <w:r w:rsidRPr="00785C54" w:rsidDel="001574A6">
                <w:rPr>
                  <w:szCs w:val="24"/>
                </w:rPr>
                <w:delText>-</w:delText>
              </w:r>
            </w:del>
            <w:ins w:id="1525"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6" w:author="Katharina Schleidt" w:date="2022-08-13T15:38:00Z">
              <w:r w:rsidRPr="00785C54" w:rsidDel="001574A6">
                <w:rPr>
                  <w:szCs w:val="24"/>
                </w:rPr>
                <w:delText>-</w:delText>
              </w:r>
            </w:del>
            <w:ins w:id="1527"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2" w:author="Katharina Schleidt" w:date="2022-08-13T15:38:00Z">
              <w:r w:rsidRPr="00785C54" w:rsidDel="001574A6">
                <w:rPr>
                  <w:szCs w:val="24"/>
                </w:rPr>
                <w:delText>-</w:delText>
              </w:r>
            </w:del>
            <w:ins w:id="1533"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4" w:author="Katharina Schleidt" w:date="2022-08-13T15:38:00Z">
              <w:r w:rsidRPr="00785C54" w:rsidDel="001574A6">
                <w:rPr>
                  <w:szCs w:val="24"/>
                </w:rPr>
                <w:delText>-</w:delText>
              </w:r>
            </w:del>
            <w:ins w:id="1535"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36" w:author="Katharina Schleidt" w:date="2022-08-13T15:38:00Z">
              <w:r w:rsidRPr="00785C54" w:rsidDel="001574A6">
                <w:rPr>
                  <w:szCs w:val="24"/>
                </w:rPr>
                <w:delText>-</w:delText>
              </w:r>
            </w:del>
            <w:ins w:id="1537"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8" w:author="Katharina Schleidt" w:date="2022-08-13T16:35:00Z">
        <w:r w:rsidRPr="00785C54" w:rsidDel="00022C0A">
          <w:rPr>
            <w:szCs w:val="24"/>
            <w:lang w:val="fr-CH"/>
          </w:rPr>
          <w:delText xml:space="preserve">core </w:delText>
        </w:r>
      </w:del>
      <w:ins w:id="1539"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40" w:author="REID-JAMOND Alison" w:date="2022-04-04T12:04:00Z">
              <w:r w:rsidRPr="00785C54" w:rsidDel="000A6B0A">
                <w:rPr>
                  <w:rStyle w:val="citeapp"/>
                  <w:b/>
                  <w:szCs w:val="24"/>
                  <w:shd w:val="clear" w:color="auto" w:fill="auto"/>
                </w:rPr>
                <w:delText>Annex A</w:delText>
              </w:r>
            </w:del>
            <w:ins w:id="154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42"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3" w:author="Katharina Schleidt" w:date="2022-08-13T16:36:00Z">
              <w:r w:rsidRPr="00785C54" w:rsidDel="00022C0A">
                <w:rPr>
                  <w:szCs w:val="24"/>
                </w:rPr>
                <w:delText xml:space="preserve">core </w:delText>
              </w:r>
            </w:del>
            <w:ins w:id="1544"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5" w:author="Katharina Schleidt" w:date="2022-08-13T16:36:00Z">
              <w:r w:rsidRPr="00785C54" w:rsidDel="00022C0A">
                <w:rPr>
                  <w:szCs w:val="24"/>
                </w:rPr>
                <w:delText xml:space="preserve">core </w:delText>
              </w:r>
            </w:del>
            <w:ins w:id="1546" w:author="Katharina Schleidt" w:date="2022-08-13T16:36:00Z">
              <w:r w:rsidR="00022C0A">
                <w:rPr>
                  <w:szCs w:val="24"/>
                </w:rPr>
                <w:t>C</w:t>
              </w:r>
              <w:r w:rsidR="00022C0A" w:rsidRPr="00785C54">
                <w:rPr>
                  <w:szCs w:val="24"/>
                </w:rPr>
                <w:t xml:space="preserve">ore </w:t>
              </w:r>
            </w:ins>
            <w:del w:id="1547" w:author="Katharina Schleidt" w:date="2022-08-13T15:38:00Z">
              <w:r w:rsidRPr="00785C54" w:rsidDel="001574A6">
                <w:rPr>
                  <w:szCs w:val="24"/>
                </w:rPr>
                <w:delText>-</w:delText>
              </w:r>
            </w:del>
            <w:ins w:id="1548"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9" w:author="Katharina Schleidt" w:date="2022-08-13T16:36:00Z">
              <w:r w:rsidRPr="00785C54" w:rsidDel="00022C0A">
                <w:rPr>
                  <w:szCs w:val="24"/>
                </w:rPr>
                <w:delText xml:space="preserve">core </w:delText>
              </w:r>
            </w:del>
            <w:ins w:id="1550" w:author="Katharina Schleidt" w:date="2022-08-13T16:36:00Z">
              <w:r w:rsidR="00022C0A">
                <w:rPr>
                  <w:szCs w:val="24"/>
                </w:rPr>
                <w:t>C</w:t>
              </w:r>
              <w:r w:rsidR="00022C0A" w:rsidRPr="00785C54">
                <w:rPr>
                  <w:szCs w:val="24"/>
                </w:rPr>
                <w:t xml:space="preserve">ore </w:t>
              </w:r>
            </w:ins>
            <w:del w:id="1551" w:author="Katharina Schleidt" w:date="2022-08-13T15:38:00Z">
              <w:r w:rsidRPr="00785C54" w:rsidDel="001574A6">
                <w:rPr>
                  <w:szCs w:val="24"/>
                </w:rPr>
                <w:delText>-</w:delText>
              </w:r>
            </w:del>
            <w:ins w:id="1552"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3" w:author="Katharina Schleidt" w:date="2022-08-13T16:36:00Z">
              <w:r w:rsidRPr="00785C54" w:rsidDel="00022C0A">
                <w:rPr>
                  <w:szCs w:val="24"/>
                </w:rPr>
                <w:delText xml:space="preserve">core </w:delText>
              </w:r>
            </w:del>
            <w:ins w:id="1554" w:author="Katharina Schleidt" w:date="2022-08-13T16:36:00Z">
              <w:r w:rsidR="00022C0A">
                <w:rPr>
                  <w:szCs w:val="24"/>
                </w:rPr>
                <w:t>C</w:t>
              </w:r>
              <w:r w:rsidR="00022C0A" w:rsidRPr="00785C54">
                <w:rPr>
                  <w:szCs w:val="24"/>
                </w:rPr>
                <w:t xml:space="preserve">ore </w:t>
              </w:r>
            </w:ins>
            <w:del w:id="1555" w:author="Katharina Schleidt" w:date="2022-08-13T15:38:00Z">
              <w:r w:rsidRPr="00785C54" w:rsidDel="001574A6">
                <w:rPr>
                  <w:szCs w:val="24"/>
                </w:rPr>
                <w:delText>-</w:delText>
              </w:r>
            </w:del>
            <w:ins w:id="1556"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7" w:author="Katharina Schleidt" w:date="2022-08-13T16:36:00Z">
              <w:r w:rsidRPr="00785C54" w:rsidDel="00022C0A">
                <w:rPr>
                  <w:szCs w:val="24"/>
                </w:rPr>
                <w:delText xml:space="preserve">core </w:delText>
              </w:r>
            </w:del>
            <w:ins w:id="1558" w:author="Katharina Schleidt" w:date="2022-08-13T16:36:00Z">
              <w:r w:rsidR="00022C0A">
                <w:rPr>
                  <w:szCs w:val="24"/>
                </w:rPr>
                <w:t>C</w:t>
              </w:r>
              <w:r w:rsidR="00022C0A" w:rsidRPr="00785C54">
                <w:rPr>
                  <w:szCs w:val="24"/>
                </w:rPr>
                <w:t xml:space="preserve">ore </w:t>
              </w:r>
            </w:ins>
            <w:del w:id="1559" w:author="Katharina Schleidt" w:date="2022-08-13T15:38:00Z">
              <w:r w:rsidRPr="00785C54" w:rsidDel="001574A6">
                <w:rPr>
                  <w:szCs w:val="24"/>
                </w:rPr>
                <w:delText>-</w:delText>
              </w:r>
            </w:del>
            <w:ins w:id="1560"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1" w:author="Katharina Schleidt" w:date="2022-08-13T16:36:00Z">
              <w:r w:rsidRPr="00785C54" w:rsidDel="00022C0A">
                <w:rPr>
                  <w:szCs w:val="24"/>
                </w:rPr>
                <w:delText xml:space="preserve">core </w:delText>
              </w:r>
            </w:del>
            <w:ins w:id="1562" w:author="Katharina Schleidt" w:date="2022-08-13T16:36:00Z">
              <w:r w:rsidR="00022C0A">
                <w:rPr>
                  <w:szCs w:val="24"/>
                </w:rPr>
                <w:t>C</w:t>
              </w:r>
              <w:r w:rsidR="00022C0A" w:rsidRPr="00785C54">
                <w:rPr>
                  <w:szCs w:val="24"/>
                </w:rPr>
                <w:t xml:space="preserve">ore </w:t>
              </w:r>
            </w:ins>
            <w:del w:id="1563" w:author="Katharina Schleidt" w:date="2022-08-13T15:38:00Z">
              <w:r w:rsidRPr="00785C54" w:rsidDel="001574A6">
                <w:rPr>
                  <w:szCs w:val="24"/>
                </w:rPr>
                <w:delText>-</w:delText>
              </w:r>
            </w:del>
            <w:ins w:id="1564"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5" w:author="Katharina Schleidt" w:date="2022-08-13T16:36:00Z">
              <w:r w:rsidRPr="00785C54" w:rsidDel="00022C0A">
                <w:rPr>
                  <w:szCs w:val="24"/>
                </w:rPr>
                <w:delText xml:space="preserve">core </w:delText>
              </w:r>
            </w:del>
            <w:ins w:id="1566" w:author="Katharina Schleidt" w:date="2022-08-13T16:36:00Z">
              <w:r w:rsidR="00022C0A">
                <w:rPr>
                  <w:szCs w:val="24"/>
                </w:rPr>
                <w:t>C</w:t>
              </w:r>
              <w:r w:rsidR="00022C0A" w:rsidRPr="00785C54">
                <w:rPr>
                  <w:szCs w:val="24"/>
                </w:rPr>
                <w:t xml:space="preserve">ore </w:t>
              </w:r>
            </w:ins>
            <w:del w:id="1567" w:author="Katharina Schleidt" w:date="2022-08-13T15:38:00Z">
              <w:r w:rsidRPr="00785C54" w:rsidDel="001574A6">
                <w:rPr>
                  <w:szCs w:val="24"/>
                </w:rPr>
                <w:delText>-</w:delText>
              </w:r>
            </w:del>
            <w:ins w:id="1568"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9" w:author="Katharina Schleidt" w:date="2022-08-13T16:36:00Z">
              <w:r w:rsidRPr="00785C54" w:rsidDel="00022C0A">
                <w:rPr>
                  <w:szCs w:val="24"/>
                </w:rPr>
                <w:delText xml:space="preserve">core </w:delText>
              </w:r>
            </w:del>
            <w:ins w:id="1570" w:author="Katharina Schleidt" w:date="2022-08-13T16:36:00Z">
              <w:r w:rsidR="00022C0A">
                <w:rPr>
                  <w:szCs w:val="24"/>
                </w:rPr>
                <w:t>C</w:t>
              </w:r>
              <w:r w:rsidR="00022C0A" w:rsidRPr="00785C54">
                <w:rPr>
                  <w:szCs w:val="24"/>
                </w:rPr>
                <w:t xml:space="preserve">ore </w:t>
              </w:r>
            </w:ins>
            <w:del w:id="1571" w:author="Katharina Schleidt" w:date="2022-08-13T15:38:00Z">
              <w:r w:rsidRPr="00785C54" w:rsidDel="001574A6">
                <w:rPr>
                  <w:szCs w:val="24"/>
                </w:rPr>
                <w:delText>-</w:delText>
              </w:r>
            </w:del>
            <w:ins w:id="1572"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73" w:author="Katharina Schleidt" w:date="2022-08-13T16:36:00Z">
              <w:r w:rsidRPr="00785C54" w:rsidDel="00022C0A">
                <w:rPr>
                  <w:szCs w:val="24"/>
                </w:rPr>
                <w:delText xml:space="preserve">core </w:delText>
              </w:r>
            </w:del>
            <w:ins w:id="1574" w:author="Katharina Schleidt" w:date="2022-08-13T16:36:00Z">
              <w:r w:rsidR="00022C0A">
                <w:rPr>
                  <w:szCs w:val="24"/>
                </w:rPr>
                <w:t>C</w:t>
              </w:r>
              <w:r w:rsidR="00022C0A" w:rsidRPr="00785C54">
                <w:rPr>
                  <w:szCs w:val="24"/>
                </w:rPr>
                <w:t xml:space="preserve">ore </w:t>
              </w:r>
            </w:ins>
            <w:del w:id="1575" w:author="Katharina Schleidt" w:date="2022-08-13T15:38:00Z">
              <w:r w:rsidRPr="00785C54" w:rsidDel="001574A6">
                <w:rPr>
                  <w:szCs w:val="24"/>
                </w:rPr>
                <w:delText>-</w:delText>
              </w:r>
            </w:del>
            <w:ins w:id="1576"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7" w:author="REID-JAMOND Alison" w:date="2022-04-04T12:04:00Z">
              <w:r w:rsidRPr="00785C54" w:rsidDel="000A6B0A">
                <w:rPr>
                  <w:rStyle w:val="citeapp"/>
                  <w:b/>
                  <w:szCs w:val="24"/>
                  <w:shd w:val="clear" w:color="auto" w:fill="auto"/>
                </w:rPr>
                <w:delText>Annex A</w:delText>
              </w:r>
            </w:del>
            <w:ins w:id="157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9"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0" w:author="Katharina Schleidt" w:date="2022-08-13T15:38:00Z">
              <w:r w:rsidRPr="00785C54" w:rsidDel="001574A6">
                <w:rPr>
                  <w:szCs w:val="24"/>
                </w:rPr>
                <w:delText>-</w:delText>
              </w:r>
            </w:del>
            <w:ins w:id="1581"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2" w:author="Katharina Schleidt" w:date="2022-08-13T15:38:00Z">
              <w:r w:rsidRPr="00785C54" w:rsidDel="001574A6">
                <w:rPr>
                  <w:szCs w:val="24"/>
                </w:rPr>
                <w:delText>-</w:delText>
              </w:r>
            </w:del>
            <w:ins w:id="1583"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4" w:author="Katharina Schleidt" w:date="2022-08-13T15:38:00Z">
              <w:r w:rsidRPr="00785C54" w:rsidDel="001574A6">
                <w:rPr>
                  <w:szCs w:val="24"/>
                </w:rPr>
                <w:delText>-</w:delText>
              </w:r>
            </w:del>
            <w:ins w:id="1595"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600" w:author="REID-JAMOND Alison" w:date="2022-04-04T12:04:00Z">
              <w:r w:rsidRPr="00785C54" w:rsidDel="000A6B0A">
                <w:rPr>
                  <w:rStyle w:val="citeapp"/>
                  <w:b/>
                  <w:szCs w:val="24"/>
                  <w:shd w:val="clear" w:color="auto" w:fill="auto"/>
                </w:rPr>
                <w:delText>Annex A</w:delText>
              </w:r>
            </w:del>
            <w:ins w:id="160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02"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3" w:author="Katharina Schleidt" w:date="2022-08-13T15:38:00Z">
              <w:r w:rsidRPr="00785C54" w:rsidDel="001574A6">
                <w:rPr>
                  <w:szCs w:val="24"/>
                </w:rPr>
                <w:delText>-</w:delText>
              </w:r>
            </w:del>
            <w:ins w:id="1604"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5" w:author="Katharina Schleidt" w:date="2022-08-13T15:38:00Z">
              <w:r w:rsidRPr="00785C54" w:rsidDel="001574A6">
                <w:rPr>
                  <w:szCs w:val="24"/>
                </w:rPr>
                <w:delText>-</w:delText>
              </w:r>
            </w:del>
            <w:ins w:id="1606"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9" w:author="Katharina Schleidt" w:date="2022-08-13T15:38:00Z">
              <w:r w:rsidRPr="00785C54" w:rsidDel="001574A6">
                <w:rPr>
                  <w:szCs w:val="24"/>
                </w:rPr>
                <w:delText>-</w:delText>
              </w:r>
            </w:del>
            <w:ins w:id="1610"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1" w:author="Katharina Schleidt" w:date="2022-08-13T15:38:00Z">
              <w:r w:rsidRPr="00785C54" w:rsidDel="001574A6">
                <w:rPr>
                  <w:szCs w:val="24"/>
                </w:rPr>
                <w:delText>-</w:delText>
              </w:r>
            </w:del>
            <w:ins w:id="1612"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13" w:author="Katharina Schleidt" w:date="2022-08-13T15:38:00Z">
              <w:r w:rsidRPr="00785C54" w:rsidDel="001574A6">
                <w:rPr>
                  <w:szCs w:val="24"/>
                </w:rPr>
                <w:delText>-</w:delText>
              </w:r>
            </w:del>
            <w:ins w:id="1614"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15" w:author="Katharina Schleidt" w:date="2022-08-13T16:40:00Z">
        <w:r w:rsidRPr="00785C54" w:rsidDel="00022C0A">
          <w:rPr>
            <w:szCs w:val="24"/>
          </w:rPr>
          <w:delText xml:space="preserve">core </w:delText>
        </w:r>
      </w:del>
      <w:ins w:id="1616"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7" w:author="REID-JAMOND Alison" w:date="2022-04-04T12:04:00Z">
              <w:r w:rsidRPr="00785C54" w:rsidDel="000A6B0A">
                <w:rPr>
                  <w:rStyle w:val="citeapp"/>
                  <w:b/>
                  <w:szCs w:val="24"/>
                  <w:shd w:val="clear" w:color="auto" w:fill="auto"/>
                </w:rPr>
                <w:delText>Annex A</w:delText>
              </w:r>
            </w:del>
            <w:ins w:id="161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9"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0" w:author="Katharina Schleidt" w:date="2022-08-13T16:40:00Z">
              <w:r w:rsidRPr="00785C54" w:rsidDel="00022C0A">
                <w:rPr>
                  <w:szCs w:val="24"/>
                </w:rPr>
                <w:delText xml:space="preserve">core </w:delText>
              </w:r>
            </w:del>
            <w:ins w:id="1621"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2" w:author="Katharina Schleidt" w:date="2022-08-13T16:40:00Z">
              <w:r w:rsidRPr="00785C54" w:rsidDel="00022C0A">
                <w:rPr>
                  <w:szCs w:val="24"/>
                </w:rPr>
                <w:delText xml:space="preserve">core </w:delText>
              </w:r>
            </w:del>
            <w:ins w:id="1623" w:author="Katharina Schleidt" w:date="2022-08-13T16:40:00Z">
              <w:r w:rsidR="00022C0A">
                <w:rPr>
                  <w:szCs w:val="24"/>
                </w:rPr>
                <w:t>C</w:t>
              </w:r>
              <w:r w:rsidR="00022C0A" w:rsidRPr="00785C54">
                <w:rPr>
                  <w:szCs w:val="24"/>
                </w:rPr>
                <w:t xml:space="preserve">ore </w:t>
              </w:r>
            </w:ins>
            <w:del w:id="1624" w:author="Katharina Schleidt" w:date="2022-08-13T15:38:00Z">
              <w:r w:rsidRPr="00785C54" w:rsidDel="001574A6">
                <w:rPr>
                  <w:szCs w:val="24"/>
                </w:rPr>
                <w:delText>-</w:delText>
              </w:r>
            </w:del>
            <w:ins w:id="1625"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6" w:author="Katharina Schleidt" w:date="2022-08-13T16:40:00Z">
              <w:r w:rsidRPr="00785C54" w:rsidDel="00022C0A">
                <w:rPr>
                  <w:szCs w:val="24"/>
                </w:rPr>
                <w:delText xml:space="preserve">core </w:delText>
              </w:r>
            </w:del>
            <w:ins w:id="1627" w:author="Katharina Schleidt" w:date="2022-08-13T16:40:00Z">
              <w:r w:rsidR="00022C0A">
                <w:rPr>
                  <w:szCs w:val="24"/>
                </w:rPr>
                <w:t>C</w:t>
              </w:r>
              <w:r w:rsidR="00022C0A" w:rsidRPr="00785C54">
                <w:rPr>
                  <w:szCs w:val="24"/>
                </w:rPr>
                <w:t xml:space="preserve">ore </w:t>
              </w:r>
            </w:ins>
            <w:del w:id="1628" w:author="Katharina Schleidt" w:date="2022-08-13T15:38:00Z">
              <w:r w:rsidRPr="00785C54" w:rsidDel="001574A6">
                <w:rPr>
                  <w:szCs w:val="24"/>
                </w:rPr>
                <w:delText>-</w:delText>
              </w:r>
            </w:del>
            <w:ins w:id="1629"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0" w:author="Katharina Schleidt" w:date="2022-08-13T16:40:00Z">
              <w:r w:rsidRPr="00785C54" w:rsidDel="00022C0A">
                <w:rPr>
                  <w:szCs w:val="24"/>
                </w:rPr>
                <w:delText xml:space="preserve">core </w:delText>
              </w:r>
            </w:del>
            <w:ins w:id="1631" w:author="Katharina Schleidt" w:date="2022-08-13T16:40:00Z">
              <w:r w:rsidR="00022C0A">
                <w:rPr>
                  <w:szCs w:val="24"/>
                </w:rPr>
                <w:t>C</w:t>
              </w:r>
              <w:r w:rsidR="00022C0A" w:rsidRPr="00785C54">
                <w:rPr>
                  <w:szCs w:val="24"/>
                </w:rPr>
                <w:t xml:space="preserve">ore </w:t>
              </w:r>
            </w:ins>
            <w:del w:id="1632" w:author="Katharina Schleidt" w:date="2022-08-13T15:38:00Z">
              <w:r w:rsidRPr="00785C54" w:rsidDel="001574A6">
                <w:rPr>
                  <w:szCs w:val="24"/>
                </w:rPr>
                <w:delText>-</w:delText>
              </w:r>
            </w:del>
            <w:ins w:id="1633"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4" w:author="Katharina Schleidt" w:date="2022-08-13T16:40:00Z">
              <w:r w:rsidRPr="00785C54" w:rsidDel="00022C0A">
                <w:rPr>
                  <w:szCs w:val="24"/>
                </w:rPr>
                <w:delText xml:space="preserve">core </w:delText>
              </w:r>
            </w:del>
            <w:ins w:id="1635" w:author="Katharina Schleidt" w:date="2022-08-13T16:40:00Z">
              <w:r w:rsidR="00022C0A">
                <w:rPr>
                  <w:szCs w:val="24"/>
                </w:rPr>
                <w:t>C</w:t>
              </w:r>
              <w:r w:rsidR="00022C0A" w:rsidRPr="00785C54">
                <w:rPr>
                  <w:szCs w:val="24"/>
                </w:rPr>
                <w:t xml:space="preserve">ore </w:t>
              </w:r>
            </w:ins>
            <w:del w:id="1636" w:author="Katharina Schleidt" w:date="2022-08-13T15:38:00Z">
              <w:r w:rsidRPr="00785C54" w:rsidDel="001574A6">
                <w:rPr>
                  <w:szCs w:val="24"/>
                </w:rPr>
                <w:delText>-</w:delText>
              </w:r>
            </w:del>
            <w:ins w:id="1637"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8" w:author="Katharina Schleidt" w:date="2022-08-13T16:40:00Z">
              <w:r w:rsidRPr="00785C54" w:rsidDel="00022C0A">
                <w:rPr>
                  <w:szCs w:val="24"/>
                </w:rPr>
                <w:delText xml:space="preserve">core </w:delText>
              </w:r>
            </w:del>
            <w:ins w:id="1639" w:author="Katharina Schleidt" w:date="2022-08-13T16:40:00Z">
              <w:r w:rsidR="00022C0A">
                <w:rPr>
                  <w:szCs w:val="24"/>
                </w:rPr>
                <w:t>C</w:t>
              </w:r>
              <w:r w:rsidR="00022C0A" w:rsidRPr="00785C54">
                <w:rPr>
                  <w:szCs w:val="24"/>
                </w:rPr>
                <w:t xml:space="preserve">ore </w:t>
              </w:r>
            </w:ins>
            <w:del w:id="1640" w:author="Katharina Schleidt" w:date="2022-08-13T15:38:00Z">
              <w:r w:rsidRPr="00785C54" w:rsidDel="001574A6">
                <w:rPr>
                  <w:szCs w:val="24"/>
                </w:rPr>
                <w:delText>-</w:delText>
              </w:r>
            </w:del>
            <w:ins w:id="1641"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42" w:author="Katharina Schleidt" w:date="2022-08-13T16:40:00Z">
              <w:r w:rsidRPr="00785C54" w:rsidDel="00022C0A">
                <w:rPr>
                  <w:szCs w:val="24"/>
                </w:rPr>
                <w:delText xml:space="preserve">core </w:delText>
              </w:r>
            </w:del>
            <w:ins w:id="1643" w:author="Katharina Schleidt" w:date="2022-08-13T16:40:00Z">
              <w:r w:rsidR="00022C0A">
                <w:rPr>
                  <w:szCs w:val="24"/>
                </w:rPr>
                <w:t>C</w:t>
              </w:r>
              <w:r w:rsidR="00022C0A" w:rsidRPr="00785C54">
                <w:rPr>
                  <w:szCs w:val="24"/>
                </w:rPr>
                <w:t xml:space="preserve">ore </w:t>
              </w:r>
            </w:ins>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6"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7"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2" w:author="Katharina Schleidt" w:date="2022-08-13T15:38:00Z">
              <w:r w:rsidRPr="00785C54" w:rsidDel="001574A6">
                <w:rPr>
                  <w:szCs w:val="24"/>
                </w:rPr>
                <w:delText>-</w:delText>
              </w:r>
            </w:del>
            <w:ins w:id="1663"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4" w:author="Katharina Schleidt" w:date="2022-08-13T15:38:00Z">
              <w:r w:rsidRPr="00785C54" w:rsidDel="001574A6">
                <w:rPr>
                  <w:szCs w:val="24"/>
                </w:rPr>
                <w:delText>-</w:delText>
              </w:r>
            </w:del>
            <w:ins w:id="1665"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6" w:author="Katharina Schleidt" w:date="2022-08-13T15:38:00Z">
              <w:r w:rsidRPr="00785C54" w:rsidDel="001574A6">
                <w:rPr>
                  <w:szCs w:val="24"/>
                </w:rPr>
                <w:delText>-</w:delText>
              </w:r>
            </w:del>
            <w:ins w:id="1667"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8" w:name="_Toc113373306"/>
      <w:r w:rsidRPr="00785C54">
        <w:rPr>
          <w:rFonts w:eastAsia="Times New Roman"/>
          <w:szCs w:val="24"/>
        </w:rPr>
        <w:t>Packaging, requirements and dependencies</w:t>
      </w:r>
      <w:bookmarkEnd w:id="1668"/>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9" w:name="_Toc113373307"/>
      <w:r w:rsidRPr="00785C54">
        <w:rPr>
          <w:rFonts w:eastAsia="Times New Roman"/>
          <w:szCs w:val="24"/>
        </w:rPr>
        <w:t>Requirements</w:t>
      </w:r>
      <w:bookmarkEnd w:id="1669"/>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70"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71"/>
      <w:r w:rsidRPr="00785C54">
        <w:rPr>
          <w:szCs w:val="24"/>
        </w:rPr>
        <w:t>EXAMPLE</w:t>
      </w:r>
      <w:r w:rsidRPr="00785C54">
        <w:rPr>
          <w:szCs w:val="24"/>
        </w:rPr>
        <w:tab/>
      </w:r>
      <w:ins w:id="1672" w:author="Katharina Schleidt" w:date="2022-08-13T15:52:00Z">
        <w:r w:rsidR="002A0086" w:rsidRPr="002A0086">
          <w:rPr>
            <w:szCs w:val="24"/>
          </w:rPr>
          <w:t>Some providers only serve information</w:t>
        </w:r>
        <w:r w:rsidR="002A0086">
          <w:rPr>
            <w:szCs w:val="24"/>
          </w:rPr>
          <w:t xml:space="preserve"> </w:t>
        </w:r>
      </w:ins>
      <w:del w:id="1673" w:author="Katharina Schleidt" w:date="2022-08-13T15:52:00Z">
        <w:r w:rsidRPr="00785C54" w:rsidDel="002A0086">
          <w:rPr>
            <w:szCs w:val="24"/>
          </w:rPr>
          <w:delText xml:space="preserve">A provider may only serve information </w:delText>
        </w:r>
        <w:commentRangeEnd w:id="1671"/>
        <w:r w:rsidR="000A6B0A" w:rsidDel="002A0086">
          <w:rPr>
            <w:rStyle w:val="Marquedecommentaire"/>
            <w:rFonts w:eastAsia="MS Mincho"/>
            <w:lang w:eastAsia="ja-JP"/>
          </w:rPr>
          <w:commentReference w:id="1671"/>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74" w:author="REID-JAMOND Alison" w:date="2022-04-04T12:42:00Z">
        <w:r w:rsidR="000A6B0A">
          <w:rPr>
            <w:szCs w:val="24"/>
          </w:rPr>
          <w:t>-</w:t>
        </w:r>
      </w:ins>
      <w:del w:id="1675"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r w:rsidRPr="00785C54">
        <w:rPr>
          <w:szCs w:val="24"/>
        </w:rPr>
        <w:lastRenderedPageBreak/>
        <w:t>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6" w:author="REID-JAMOND Alison" w:date="2022-04-04T12:42:00Z">
        <w:r w:rsidR="000A6B0A">
          <w:rPr>
            <w:szCs w:val="24"/>
          </w:rPr>
          <w:t>.</w:t>
        </w:r>
      </w:ins>
      <w:del w:id="1677"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8" w:author="REID-JAMOND Alison" w:date="2022-04-04T12:42:00Z">
        <w:r w:rsidR="000A6B0A">
          <w:rPr>
            <w:szCs w:val="24"/>
          </w:rPr>
          <w:t>.</w:t>
        </w:r>
      </w:ins>
      <w:del w:id="1679"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80" w:author="Katharina Schleidt" w:date="2022-08-13T17:24:00Z">
        <w:r w:rsidRPr="00785C54" w:rsidDel="000F7C96">
          <w:rPr>
            <w:szCs w:val="24"/>
          </w:rPr>
          <w:delText>Domain</w:delText>
        </w:r>
      </w:del>
      <w:ins w:id="1681" w:author="Katharina Schleidt" w:date="2022-08-13T17:24:00Z">
        <w:r w:rsidR="000F7C96">
          <w:rPr>
            <w:szCs w:val="24"/>
          </w:rPr>
          <w:t>domain</w:t>
        </w:r>
      </w:ins>
      <w:r w:rsidRPr="00785C54">
        <w:rPr>
          <w:szCs w:val="24"/>
        </w:rPr>
        <w:t xml:space="preserve">s </w:t>
      </w:r>
      <w:del w:id="1682" w:author="Katharina Schleidt" w:date="2022-08-13T16:12:00Z">
        <w:r w:rsidRPr="00785C54" w:rsidDel="009061F0">
          <w:rPr>
            <w:szCs w:val="24"/>
          </w:rPr>
          <w:delText>may</w:delText>
        </w:r>
      </w:del>
      <w:ins w:id="1683"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84" w:author="REID-JAMOND Alison" w:date="2022-04-04T08:13:00Z">
        <w:r w:rsidR="003E2160">
          <w:rPr>
            <w:szCs w:val="24"/>
          </w:rPr>
          <w:t xml:space="preserve"> Observations and Measurements (</w:t>
        </w:r>
      </w:ins>
      <w:del w:id="1685" w:author="REID-JAMOND Alison" w:date="2022-04-04T08:13:00Z">
        <w:r w:rsidRPr="00785C54" w:rsidDel="003E2160">
          <w:rPr>
            <w:szCs w:val="24"/>
          </w:rPr>
          <w:delText xml:space="preserve"> </w:delText>
        </w:r>
      </w:del>
      <w:r w:rsidRPr="00785C54">
        <w:rPr>
          <w:szCs w:val="24"/>
        </w:rPr>
        <w:t>O&amp;M</w:t>
      </w:r>
      <w:ins w:id="1686"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7" w:name="_Toc113373308"/>
      <w:r w:rsidRPr="00785C54">
        <w:rPr>
          <w:rFonts w:eastAsia="Times New Roman"/>
          <w:szCs w:val="24"/>
        </w:rPr>
        <w:t>UML</w:t>
      </w:r>
      <w:bookmarkEnd w:id="1687"/>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8" w:name="_Toc113373309"/>
      <w:r w:rsidRPr="00785C54">
        <w:rPr>
          <w:rFonts w:eastAsia="Times New Roman"/>
          <w:szCs w:val="24"/>
        </w:rPr>
        <w:t>UML package structure</w:t>
      </w:r>
      <w:bookmarkEnd w:id="1688"/>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9" w:author="Katharina Schleidt" w:date="2022-08-13T16:56:00Z">
        <w:r w:rsidRPr="00785C54" w:rsidDel="001C6797">
          <w:rPr>
            <w:szCs w:val="24"/>
          </w:rPr>
          <w:delText xml:space="preserve">Measurements </w:delText>
        </w:r>
      </w:del>
      <w:ins w:id="1690"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91" w:author="Katharina Schleidt" w:date="2022-08-13T16:56:00Z">
        <w:r w:rsidRPr="00785C54" w:rsidDel="001C6797">
          <w:rPr>
            <w:szCs w:val="24"/>
          </w:rPr>
          <w:delText xml:space="preserve">Samples </w:delText>
        </w:r>
      </w:del>
      <w:ins w:id="1692" w:author="Katharina Schleidt" w:date="2022-08-13T16:56:00Z">
        <w:r w:rsidR="001C6797">
          <w:rPr>
            <w:szCs w:val="24"/>
          </w:rPr>
          <w:t>s</w:t>
        </w:r>
        <w:r w:rsidR="001C6797" w:rsidRPr="00785C54">
          <w:rPr>
            <w:szCs w:val="24"/>
          </w:rPr>
          <w:t xml:space="preserve">amples </w:t>
        </w:r>
      </w:ins>
      <w:del w:id="1693" w:author="Katharina Schleidt" w:date="2022-08-13T16:56:00Z">
        <w:r w:rsidRPr="00785C54" w:rsidDel="001C6797">
          <w:rPr>
            <w:szCs w:val="24"/>
          </w:rPr>
          <w:delText>Model</w:delText>
        </w:r>
      </w:del>
      <w:ins w:id="1694"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95" w:author="REID-JAMOND Alison" w:date="2022-04-04T12:44:00Z">
        <w:r w:rsidR="000A6B0A">
          <w:rPr>
            <w:szCs w:val="24"/>
          </w:rPr>
          <w:t>.</w:t>
        </w:r>
      </w:ins>
      <w:del w:id="1696"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7" w:name="_Toc113373310"/>
      <w:r w:rsidRPr="00785C54">
        <w:rPr>
          <w:rFonts w:eastAsia="Times New Roman"/>
          <w:szCs w:val="24"/>
        </w:rPr>
        <w:t>UML package dependencies</w:t>
      </w:r>
      <w:bookmarkEnd w:id="1697"/>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8"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9" w:author="REID-JAMOND Alison" w:date="2022-04-04T11:23:00Z">
        <w:r w:rsidRPr="00785C54" w:rsidDel="000A6B0A">
          <w:rPr>
            <w:szCs w:val="24"/>
          </w:rPr>
          <w:delText>International Standard</w:delText>
        </w:r>
      </w:del>
      <w:ins w:id="1700"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701"/>
      <w:r w:rsidRPr="00785C54">
        <w:rPr>
          <w:szCs w:val="24"/>
        </w:rPr>
        <w:t>Table 7 — UML package level dependencies</w:t>
      </w:r>
      <w:commentRangeEnd w:id="1701"/>
      <w:r w:rsidR="000A6B0A">
        <w:rPr>
          <w:rStyle w:val="Marquedecommentaire"/>
          <w:rFonts w:eastAsia="MS Mincho"/>
          <w:b w:val="0"/>
          <w:lang w:eastAsia="ja-JP"/>
        </w:rPr>
        <w:commentReference w:id="1701"/>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702" w:author="Katharina Schleidt" w:date="2022-08-12T18:15:00Z">
              <w:r w:rsidRPr="006C4FD2">
                <w:rPr>
                  <w:b/>
                  <w:szCs w:val="24"/>
                </w:rPr>
                <w:t>OMS Package</w:t>
              </w:r>
            </w:ins>
            <w:del w:id="1703"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704" w:author="Katharina Schleidt" w:date="2022-08-12T18:15:00Z">
              <w:r w:rsidRPr="006C4FD2">
                <w:rPr>
                  <w:b/>
                  <w:szCs w:val="24"/>
                </w:rPr>
                <w:t>Package</w:t>
              </w:r>
            </w:ins>
            <w:del w:id="1705"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6" w:author="Katharina Schleidt" w:date="2022-08-12T18:15:00Z">
              <w:r w:rsidRPr="00DA272F">
                <w:rPr>
                  <w:b/>
                  <w:szCs w:val="24"/>
                </w:rPr>
                <w:t>International Standard</w:t>
              </w:r>
            </w:ins>
            <w:del w:id="1707"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8" w:author="Katharina Schleidt" w:date="2022-08-12T18:16:00Z">
              <w:r w:rsidRPr="00DA272F">
                <w:rPr>
                  <w:b/>
                  <w:szCs w:val="24"/>
                </w:rPr>
                <w:t>Classes</w:t>
              </w:r>
            </w:ins>
            <w:del w:id="1709"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0"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11"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2"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3" w:author="Katharina Schleidt" w:date="2022-08-13T16:37:00Z">
              <w:r w:rsidRPr="00785C54" w:rsidDel="00022C0A">
                <w:rPr>
                  <w:szCs w:val="24"/>
                </w:rPr>
                <w:delText>core</w:delText>
              </w:r>
            </w:del>
            <w:ins w:id="171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15"/>
            <w:del w:id="1716" w:author="Katharina Schleidt" w:date="2022-08-12T18:00:00Z">
              <w:r w:rsidRPr="00785C54" w:rsidDel="00F543D2">
                <w:rPr>
                  <w:szCs w:val="24"/>
                </w:rPr>
                <w:delText>This International Standard</w:delText>
              </w:r>
              <w:commentRangeEnd w:id="1715"/>
              <w:r w:rsidR="000A6B0A" w:rsidDel="00F543D2">
                <w:rPr>
                  <w:rStyle w:val="Marquedecommentaire"/>
                  <w:rFonts w:eastAsia="MS Mincho"/>
                  <w:lang w:eastAsia="ja-JP"/>
                </w:rPr>
                <w:commentReference w:id="1715"/>
              </w:r>
            </w:del>
            <w:ins w:id="1717"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8" w:author="Katharina Schleidt" w:date="2022-08-13T16:37:00Z">
              <w:r w:rsidRPr="00785C54" w:rsidDel="00022C0A">
                <w:rPr>
                  <w:szCs w:val="24"/>
                </w:rPr>
                <w:delText>core</w:delText>
              </w:r>
            </w:del>
            <w:ins w:id="171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20"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1" w:author="Katharina Schleidt" w:date="2022-08-13T16:37:00Z">
              <w:r w:rsidRPr="00785C54" w:rsidDel="00022C0A">
                <w:rPr>
                  <w:szCs w:val="24"/>
                </w:rPr>
                <w:delText>core</w:delText>
              </w:r>
            </w:del>
            <w:ins w:id="172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24" w:author="Katharina Schleidt" w:date="2022-08-13T16:37:00Z">
              <w:r w:rsidRPr="00785C54" w:rsidDel="00022C0A">
                <w:rPr>
                  <w:szCs w:val="24"/>
                </w:rPr>
                <w:delText>core</w:delText>
              </w:r>
            </w:del>
            <w:ins w:id="172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6" w:author="Katharina Schleidt" w:date="2022-08-12T18:00:00Z">
              <w:r>
                <w:rPr>
                  <w:szCs w:val="24"/>
                </w:rPr>
                <w:t>ISO 19156:2022</w:t>
              </w:r>
            </w:ins>
            <w:del w:id="172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8"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9"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3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3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33" w:author="Katharina Schleidt" w:date="2022-08-12T18:00:00Z">
              <w:r>
                <w:rPr>
                  <w:szCs w:val="24"/>
                </w:rPr>
                <w:t>ISO 19156:2022</w:t>
              </w:r>
            </w:ins>
            <w:del w:id="173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5" w:author="Katharina Schleidt" w:date="2022-08-13T16:37:00Z">
              <w:r w:rsidRPr="00785C54" w:rsidDel="00022C0A">
                <w:rPr>
                  <w:szCs w:val="24"/>
                </w:rPr>
                <w:delText>core</w:delText>
              </w:r>
            </w:del>
            <w:ins w:id="173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7" w:author="Katharina Schleidt" w:date="2022-08-12T18:00:00Z">
              <w:r>
                <w:rPr>
                  <w:szCs w:val="24"/>
                </w:rPr>
                <w:t>ISO 19156:2022</w:t>
              </w:r>
            </w:ins>
            <w:del w:id="173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41"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4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5" w:author="Katharina Schleidt" w:date="2022-08-13T16:37:00Z">
              <w:r w:rsidRPr="00785C54" w:rsidDel="00022C0A">
                <w:rPr>
                  <w:szCs w:val="24"/>
                </w:rPr>
                <w:delText>core</w:delText>
              </w:r>
            </w:del>
            <w:ins w:id="174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8" w:author="Katharina Schleidt" w:date="2022-08-13T16:37:00Z">
              <w:r w:rsidRPr="00785C54" w:rsidDel="00022C0A">
                <w:rPr>
                  <w:szCs w:val="24"/>
                </w:rPr>
                <w:delText>core</w:delText>
              </w:r>
            </w:del>
            <w:ins w:id="174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50" w:author="Katharina Schleidt" w:date="2022-08-13T16:37:00Z">
              <w:r w:rsidRPr="00785C54" w:rsidDel="00022C0A">
                <w:rPr>
                  <w:szCs w:val="24"/>
                </w:rPr>
                <w:delText>core</w:delText>
              </w:r>
            </w:del>
            <w:ins w:id="1751"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52" w:author="Katharina Schleidt" w:date="2022-08-12T18:00:00Z">
              <w:r>
                <w:rPr>
                  <w:szCs w:val="24"/>
                </w:rPr>
                <w:t>ISO 19156:2022</w:t>
              </w:r>
            </w:ins>
            <w:del w:id="175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54" w:author="Katharina Schleidt" w:date="2022-08-12T18:00:00Z">
              <w:r>
                <w:rPr>
                  <w:szCs w:val="24"/>
                </w:rPr>
                <w:t>ISO 19156:2022</w:t>
              </w:r>
            </w:ins>
            <w:del w:id="175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7"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8" w:author="Ilkka Rinne" w:date="2022-09-06T15:11:00Z"/>
        </w:rPr>
      </w:pPr>
      <w:del w:id="1759" w:author="Ilkka Rinne" w:date="2022-09-06T15:11:00Z">
        <w:r w:rsidRPr="00785C54" w:rsidDel="00CA6762">
          <w:delText> </w:delText>
        </w:r>
      </w:del>
    </w:p>
    <w:p w14:paraId="2510C703" w14:textId="77777777" w:rsidR="00CA6762" w:rsidRPr="00785C54" w:rsidRDefault="00CA6762" w:rsidP="00785C54">
      <w:pPr>
        <w:pStyle w:val="Corpsdetexte"/>
        <w:rPr>
          <w:ins w:id="1760" w:author="Ilkka Rinne" w:date="2022-09-06T15:12:00Z"/>
        </w:rPr>
      </w:pPr>
    </w:p>
    <w:p w14:paraId="5F546C2F" w14:textId="096344EC" w:rsidR="005B5EAD" w:rsidRPr="00785C54" w:rsidRDefault="00577364">
      <w:pPr>
        <w:pStyle w:val="Corpsdetexte"/>
        <w:rPr>
          <w:szCs w:val="24"/>
        </w:rPr>
        <w:pPrChange w:id="1761"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62"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63" w:author="Ilkka Rinne" w:date="2022-09-06T13:42:00Z">
        <w:r w:rsidR="006C4528">
          <w:rPr>
            <w:noProof/>
            <w:szCs w:val="24"/>
            <w:lang w:val="fr-FR" w:eastAsia="fr-FR"/>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64" w:name="_Toc113373311"/>
      <w:r w:rsidRPr="00785C54">
        <w:rPr>
          <w:rFonts w:eastAsia="Times New Roman"/>
          <w:szCs w:val="24"/>
        </w:rPr>
        <w:t>Note on the use of Any</w:t>
      </w:r>
      <w:bookmarkEnd w:id="1764"/>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65" w:author="REID-JAMOND Alison" w:date="2022-04-04T12:44:00Z">
        <w:r w:rsidRPr="00785C54" w:rsidDel="000A6B0A">
          <w:rPr>
            <w:szCs w:val="24"/>
          </w:rPr>
          <w:delText>International Standard</w:delText>
        </w:r>
      </w:del>
      <w:ins w:id="1766" w:author="REID-JAMOND Alison" w:date="2022-04-04T12:44:00Z">
        <w:r w:rsidR="000A6B0A">
          <w:rPr>
            <w:szCs w:val="24"/>
          </w:rPr>
          <w:t>document</w:t>
        </w:r>
      </w:ins>
      <w:r w:rsidRPr="00785C54">
        <w:rPr>
          <w:szCs w:val="24"/>
        </w:rPr>
        <w:t xml:space="preserve"> make extensive use of the Any interface defined in </w:t>
      </w:r>
      <w:ins w:id="1767"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8" w:author="REID-JAMOND Alison" w:date="2022-04-04T12:44:00Z">
        <w:r w:rsidRPr="00785C54" w:rsidDel="000A6B0A">
          <w:rPr>
            <w:szCs w:val="24"/>
          </w:rPr>
          <w:delText xml:space="preserve">MAY </w:delText>
        </w:r>
      </w:del>
      <w:ins w:id="1769" w:author="REID-JAMOND Alison" w:date="2022-04-04T12:44:00Z">
        <w:r w:rsidR="000A6B0A">
          <w:rPr>
            <w:szCs w:val="24"/>
          </w:rPr>
          <w:t xml:space="preserve">may </w:t>
        </w:r>
      </w:ins>
      <w:r w:rsidRPr="00785C54">
        <w:rPr>
          <w:szCs w:val="24"/>
        </w:rPr>
        <w:t>be of any type or a reference to a</w:t>
      </w:r>
      <w:del w:id="1770"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71"/>
      <w:r w:rsidRPr="00785C54">
        <w:rPr>
          <w:szCs w:val="24"/>
        </w:rPr>
        <w:t>EXAMPLES</w:t>
      </w:r>
      <w:del w:id="1772" w:author="REID-JAMOND Alison" w:date="2022-04-04T12:44:00Z">
        <w:r w:rsidRPr="00785C54" w:rsidDel="000A6B0A">
          <w:rPr>
            <w:szCs w:val="24"/>
          </w:rPr>
          <w:delText>:</w:delText>
        </w:r>
      </w:del>
      <w:r w:rsidR="00564377" w:rsidRPr="00785C54">
        <w:rPr>
          <w:szCs w:val="24"/>
        </w:rPr>
        <w:tab/>
      </w:r>
      <w:commentRangeEnd w:id="1771"/>
      <w:r w:rsidR="000A6B0A">
        <w:rPr>
          <w:rStyle w:val="Marquedecommentaire"/>
          <w:rFonts w:eastAsia="MS Mincho"/>
          <w:lang w:eastAsia="ja-JP"/>
        </w:rPr>
        <w:commentReference w:id="1771"/>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73"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74" w:author="Katharina Schleidt" w:date="2022-08-13T16:58:00Z">
        <w:r w:rsidRPr="00785C54" w:rsidDel="00D5345E">
          <w:rPr>
            <w:szCs w:val="24"/>
          </w:rPr>
          <w:delText>B</w:delText>
        </w:r>
      </w:del>
      <w:ins w:id="1775" w:author="Katharina Schleidt" w:date="2022-08-13T16:58:00Z">
        <w:r w:rsidR="00D5345E">
          <w:rPr>
            <w:szCs w:val="24"/>
          </w:rPr>
          <w:t>b</w:t>
        </w:r>
      </w:ins>
      <w:r w:rsidRPr="00785C54">
        <w:rPr>
          <w:szCs w:val="24"/>
        </w:rPr>
        <w:t>orehole</w:t>
      </w:r>
      <w:del w:id="1776"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7"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8"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9" w:author="Katharina Schleidt" w:date="2022-08-13T16:59:00Z">
        <w:r w:rsidR="00D5345E">
          <w:rPr>
            <w:szCs w:val="24"/>
          </w:rPr>
          <w:t>O</w:t>
        </w:r>
      </w:ins>
      <w:del w:id="1780"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81"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82" w:name="_Toc113373312"/>
      <w:r w:rsidRPr="00785C54">
        <w:rPr>
          <w:rFonts w:eastAsia="Times New Roman"/>
          <w:szCs w:val="24"/>
        </w:rPr>
        <w:t>Fundamental characteristics of observations and samples (informative)</w:t>
      </w:r>
      <w:bookmarkEnd w:id="1782"/>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83" w:name="_Toc113373313"/>
      <w:r w:rsidRPr="00785C54">
        <w:rPr>
          <w:rFonts w:eastAsia="Times New Roman"/>
          <w:szCs w:val="24"/>
        </w:rPr>
        <w:t>Observation schema</w:t>
      </w:r>
      <w:bookmarkEnd w:id="1783"/>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84" w:name="_Toc113373314"/>
      <w:r w:rsidRPr="00785C54">
        <w:rPr>
          <w:rFonts w:eastAsia="Times New Roman"/>
          <w:szCs w:val="24"/>
        </w:rPr>
        <w:t>Property evaluation</w:t>
      </w:r>
      <w:bookmarkEnd w:id="1784"/>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85" w:author="REID-JAMOND Alison" w:date="2022-04-04T12:46:00Z">
        <w:r w:rsidR="000A6B0A">
          <w:rPr>
            <w:szCs w:val="24"/>
          </w:rPr>
          <w:t>.</w:t>
        </w:r>
      </w:ins>
      <w:del w:id="1786" w:author="REID-JAMOND Alison" w:date="2022-04-04T12:46:00Z">
        <w:r w:rsidRPr="00785C54" w:rsidDel="000A6B0A">
          <w:rPr>
            <w:szCs w:val="24"/>
          </w:rPr>
          <w:delText>:</w:delText>
        </w:r>
      </w:del>
    </w:p>
    <w:p w14:paraId="65FB3B5C" w14:textId="07D7E2E4"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7" w:author="REID-JAMOND Alison" w:date="2022-04-04T12:46:00Z">
        <w:r>
          <w:rPr>
            <w:szCs w:val="24"/>
          </w:rPr>
          <w:t>1</w:t>
        </w:r>
      </w:ins>
      <w:del w:id="1788"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w:t>
      </w:r>
      <w:ins w:id="1789" w:author="Katharina Schleidt" w:date="2022-10-17T12:33:00Z">
        <w:r w:rsidR="006C645F">
          <w:rPr>
            <w:szCs w:val="24"/>
          </w:rPr>
          <w:t>,</w:t>
        </w:r>
      </w:ins>
      <w:r w:rsidR="005B5EAD" w:rsidRPr="00785C54">
        <w:rPr>
          <w:szCs w:val="24"/>
        </w:rPr>
        <w:t xml:space="preserve"> name, price, legal boundary) assigned by some authority. These are exact</w:t>
      </w:r>
      <w:ins w:id="1790" w:author="REID-JAMOND Alison" w:date="2022-04-04T12:46:00Z">
        <w:r>
          <w:rPr>
            <w:szCs w:val="24"/>
          </w:rPr>
          <w:t>.</w:t>
        </w:r>
      </w:ins>
      <w:del w:id="1791" w:author="REID-JAMOND Alison" w:date="2022-04-04T12:46:00Z">
        <w:r w:rsidR="005B5EAD" w:rsidRPr="00785C54" w:rsidDel="000A6B0A">
          <w:rPr>
            <w:szCs w:val="24"/>
          </w:rPr>
          <w:delText>;</w:delText>
        </w:r>
      </w:del>
    </w:p>
    <w:p w14:paraId="722128D0" w14:textId="6FF97A54"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92" w:author="Katharina Schleidt" w:date="2022-08-23T19:19:00Z"/>
          <w:szCs w:val="24"/>
        </w:rPr>
      </w:pPr>
      <w:ins w:id="1793" w:author="REID-JAMOND Alison" w:date="2022-04-04T12:46:00Z">
        <w:r>
          <w:rPr>
            <w:szCs w:val="24"/>
          </w:rPr>
          <w:t>2</w:t>
        </w:r>
      </w:ins>
      <w:del w:id="1794"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w:t>
      </w:r>
      <w:ins w:id="1795" w:author="Katharina Schleidt" w:date="2022-10-17T12:33:00Z">
        <w:r w:rsidR="006C645F">
          <w:rPr>
            <w:szCs w:val="24"/>
          </w:rPr>
          <w:t>,</w:t>
        </w:r>
      </w:ins>
      <w:r w:rsidR="005B5EAD" w:rsidRPr="00785C54">
        <w:rPr>
          <w:szCs w:val="24"/>
        </w:rPr>
        <w:t xml:space="preserve"> height, classification, colour) determined by application of an observation procedure.</w:t>
      </w:r>
      <w:ins w:id="1796" w:author="Katharina Schleidt" w:date="2022-08-23T19:19:00Z">
        <w:r w:rsidR="00A81201">
          <w:rPr>
            <w:szCs w:val="24"/>
          </w:rPr>
          <w:t xml:space="preserve"> </w:t>
        </w:r>
        <w:commentRangeStart w:id="1797"/>
        <w:commentRangeEnd w:id="1797"/>
        <w:r w:rsidR="00A81201">
          <w:rPr>
            <w:rStyle w:val="Marquedecommentaire"/>
            <w:rFonts w:eastAsia="MS Mincho"/>
            <w:lang w:eastAsia="ja-JP"/>
          </w:rPr>
          <w:commentReference w:id="1797"/>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8"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9" w:name="_Toc113373315"/>
      <w:commentRangeStart w:id="1800"/>
      <w:r w:rsidRPr="00785C54">
        <w:rPr>
          <w:rFonts w:eastAsia="Times New Roman"/>
          <w:szCs w:val="24"/>
        </w:rPr>
        <w:t>Observation</w:t>
      </w:r>
      <w:commentRangeEnd w:id="1800"/>
      <w:r w:rsidR="000A6B0A">
        <w:rPr>
          <w:rStyle w:val="Marquedecommentaire"/>
          <w:b w:val="0"/>
        </w:rPr>
        <w:commentReference w:id="1800"/>
      </w:r>
      <w:bookmarkEnd w:id="1799"/>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2519297F" w:rsidR="005B5EAD" w:rsidRPr="00785C54" w:rsidRDefault="005B5EAD" w:rsidP="00785C54">
      <w:pPr>
        <w:pStyle w:val="Corpsdetexte"/>
        <w:autoSpaceDE w:val="0"/>
        <w:autoSpaceDN w:val="0"/>
        <w:adjustRightInd w:val="0"/>
        <w:rPr>
          <w:szCs w:val="24"/>
        </w:rPr>
      </w:pPr>
      <w:r w:rsidRPr="00785C54">
        <w:rPr>
          <w:szCs w:val="24"/>
        </w:rPr>
        <w:t>In conventional measurement theory (e.g.</w:t>
      </w:r>
      <w:ins w:id="1801" w:author="Grellet Sylvain" w:date="2022-10-18T22:20:00Z">
        <w:r w:rsidR="007A0127">
          <w:rPr>
            <w:szCs w:val="24"/>
          </w:rPr>
          <w:t xml:space="preserve">, </w:t>
        </w:r>
      </w:ins>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40C4B7E4" w:rsidR="005B5EAD" w:rsidRPr="00785C54" w:rsidRDefault="005B5EAD" w:rsidP="00785C54">
      <w:pPr>
        <w:pStyle w:val="Corpsdetexte"/>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(e.g.</w:t>
      </w:r>
      <w:ins w:id="1802"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3" w:name="_Toc113373316"/>
      <w:r w:rsidRPr="00785C54">
        <w:rPr>
          <w:rFonts w:eastAsia="Times New Roman"/>
          <w:szCs w:val="24"/>
        </w:rPr>
        <w:lastRenderedPageBreak/>
        <w:t>Properties of an Observation</w:t>
      </w:r>
      <w:bookmarkEnd w:id="1803"/>
    </w:p>
    <w:p w14:paraId="0B989DF3" w14:textId="37EFC3E0" w:rsidR="005B5EAD" w:rsidRPr="00785C54" w:rsidRDefault="005B5EAD" w:rsidP="00785C54">
      <w:pPr>
        <w:pStyle w:val="Corpsdetexte"/>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w:t>
      </w:r>
      <w:del w:id="1804" w:author="Katharina Schleidt" w:date="2022-10-17T12:33:00Z">
        <w:r w:rsidRPr="00785C54" w:rsidDel="006C645F">
          <w:rPr>
            <w:szCs w:val="24"/>
          </w:rPr>
          <w:delText>i</w:delText>
        </w:r>
      </w:del>
      <w:ins w:id="1805" w:author="Katharina Schleidt" w:date="2022-10-17T12:33:00Z">
        <w:r w:rsidR="006C645F">
          <w:rPr>
            <w:szCs w:val="24"/>
          </w:rPr>
          <w:t>I</w:t>
        </w:r>
      </w:ins>
      <w:r w:rsidRPr="00785C54">
        <w:rPr>
          <w:szCs w:val="24"/>
        </w:rPr>
        <w:t>nterpretation and use of the result</w:t>
      </w:r>
      <w:commentRangeStart w:id="1806"/>
      <w:r w:rsidRPr="00785C54">
        <w:rPr>
          <w:szCs w:val="24"/>
        </w:rPr>
        <w:t xml:space="preserve">. </w:t>
      </w:r>
      <w:del w:id="1807" w:author="Katharina Schleidt" w:date="2022-08-13T18:09:00Z">
        <w:r w:rsidRPr="00785C54" w:rsidDel="00E804F5">
          <w:rPr>
            <w:szCs w:val="24"/>
          </w:rPr>
          <w:delText>The diagram below</w:delText>
        </w:r>
        <w:commentRangeEnd w:id="1806"/>
        <w:r w:rsidR="000A6B0A" w:rsidDel="00E804F5">
          <w:rPr>
            <w:rStyle w:val="Marquedecommentaire"/>
            <w:rFonts w:eastAsia="MS Mincho"/>
            <w:lang w:eastAsia="ja-JP"/>
          </w:rPr>
          <w:commentReference w:id="1806"/>
        </w:r>
      </w:del>
      <w:ins w:id="1808"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09"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810"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811" w:author="REID-JAMOND Alison" w:date="2022-04-04T12:48:00Z">
        <w:r w:rsidR="000A6B0A">
          <w:rPr>
            <w:szCs w:val="24"/>
          </w:rPr>
          <w:t>document</w:t>
        </w:r>
      </w:ins>
      <w:del w:id="1812" w:author="REID-JAMOND Alison" w:date="2022-04-04T12:48:00Z">
        <w:r w:rsidRPr="00785C54" w:rsidDel="000A6B0A">
          <w:rPr>
            <w:szCs w:val="24"/>
          </w:rPr>
          <w:delText>standard</w:delText>
        </w:r>
      </w:del>
      <w:r w:rsidRPr="00785C54">
        <w:rPr>
          <w:szCs w:val="24"/>
        </w:rPr>
        <w:t xml:space="preserve">. This is further elaborated in </w:t>
      </w:r>
      <w:del w:id="1813" w:author="REID-JAMOND Alison" w:date="2022-04-04T12:48:00Z">
        <w:r w:rsidRPr="00785C54" w:rsidDel="000A6B0A">
          <w:rPr>
            <w:szCs w:val="24"/>
          </w:rPr>
          <w:delText>Annex </w:delText>
        </w:r>
      </w:del>
      <w:ins w:id="1814"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5" w:name="_Toc113373317"/>
      <w:r w:rsidRPr="00785C54">
        <w:rPr>
          <w:rFonts w:eastAsia="Times New Roman"/>
          <w:szCs w:val="24"/>
        </w:rPr>
        <w:lastRenderedPageBreak/>
        <w:t>Observation location</w:t>
      </w:r>
      <w:bookmarkEnd w:id="1815"/>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16"/>
      <w:del w:id="1817" w:author="REID-JAMOND Alison" w:date="2022-04-04T12:48:00Z">
        <w:r w:rsidRPr="00785C54" w:rsidDel="000A6B0A">
          <w:rPr>
            <w:szCs w:val="24"/>
          </w:rPr>
          <w:delText xml:space="preserve">may </w:delText>
        </w:r>
      </w:del>
      <w:ins w:id="1818" w:author="REID-JAMOND Alison" w:date="2022-04-04T12:48:00Z">
        <w:r w:rsidR="000A6B0A">
          <w:rPr>
            <w:szCs w:val="24"/>
          </w:rPr>
          <w:t xml:space="preserve">can potentially </w:t>
        </w:r>
      </w:ins>
      <w:commentRangeEnd w:id="1816"/>
      <w:ins w:id="1819" w:author="REID-JAMOND Alison" w:date="2022-04-04T12:49:00Z">
        <w:r w:rsidR="000A6B0A">
          <w:rPr>
            <w:rStyle w:val="Marquedecommentaire"/>
            <w:rFonts w:eastAsia="MS Mincho"/>
            <w:lang w:eastAsia="ja-JP"/>
          </w:rPr>
          <w:commentReference w:id="1816"/>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20" w:author="REID-JAMOND Alison" w:date="2022-04-04T12:49:00Z">
        <w:r w:rsidRPr="00785C54" w:rsidDel="000A6B0A">
          <w:rPr>
            <w:szCs w:val="24"/>
          </w:rPr>
          <w:delText xml:space="preserve">may </w:delText>
        </w:r>
      </w:del>
      <w:ins w:id="1821"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0B90FF01"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w:t>
      </w:r>
      <w:ins w:id="1822" w:author="Katharina Schleidt" w:date="2022-10-17T12:33:00Z">
        <w:r w:rsidR="006C645F">
          <w:rPr>
            <w:szCs w:val="24"/>
          </w:rPr>
          <w:t>,</w:t>
        </w:r>
      </w:ins>
      <w:r w:rsidRPr="00785C54">
        <w:rPr>
          <w:szCs w:val="24"/>
        </w:rPr>
        <w:t xml:space="preserve">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23"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4" w:name="_Toc113373318"/>
      <w:r w:rsidRPr="00785C54">
        <w:rPr>
          <w:rFonts w:eastAsia="Times New Roman"/>
          <w:szCs w:val="24"/>
        </w:rPr>
        <w:t>Result types</w:t>
      </w:r>
      <w:bookmarkEnd w:id="1824"/>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25" w:name="_Toc113373319"/>
      <w:r w:rsidRPr="00785C54">
        <w:rPr>
          <w:rFonts w:eastAsia="Times New Roman"/>
          <w:szCs w:val="24"/>
        </w:rPr>
        <w:t>Use of the observation model</w:t>
      </w:r>
      <w:bookmarkEnd w:id="1825"/>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B28E110"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26"/>
      <w:r w:rsidRPr="00785C54">
        <w:rPr>
          <w:szCs w:val="24"/>
        </w:rPr>
        <w:t>(e.g.</w:t>
      </w:r>
      <w:ins w:id="1827"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28"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26"/>
      <w:r w:rsidR="00A52B09">
        <w:rPr>
          <w:rStyle w:val="Marquedecommentaire"/>
          <w:rFonts w:eastAsia="MS Mincho"/>
          <w:lang w:eastAsia="ja-JP"/>
        </w:rPr>
        <w:commentReference w:id="1826"/>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29" w:name="_Toc113373320"/>
      <w:r w:rsidRPr="00785C54">
        <w:rPr>
          <w:rFonts w:eastAsia="Times New Roman"/>
          <w:szCs w:val="24"/>
        </w:rPr>
        <w:lastRenderedPageBreak/>
        <w:t>Sample schema</w:t>
      </w:r>
      <w:bookmarkEnd w:id="1829"/>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0" w:name="_Toc113373321"/>
      <w:r w:rsidRPr="00785C54">
        <w:rPr>
          <w:rFonts w:eastAsia="Times New Roman"/>
          <w:szCs w:val="24"/>
        </w:rPr>
        <w:t>Role of sample features</w:t>
      </w:r>
      <w:bookmarkEnd w:id="1830"/>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1" w:name="_Toc113373322"/>
      <w:r w:rsidRPr="00785C54">
        <w:rPr>
          <w:rFonts w:eastAsia="Times New Roman"/>
          <w:szCs w:val="24"/>
        </w:rPr>
        <w:t>Proximate vs. ultimate feature-of-interest</w:t>
      </w:r>
      <w:bookmarkEnd w:id="1831"/>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32" w:author="Katharina Schleidt" w:date="2022-08-13T15:54:00Z">
        <w:r w:rsidR="002A0086" w:rsidRPr="002A0086">
          <w:rPr>
            <w:szCs w:val="24"/>
          </w:rPr>
          <w:t>is not always</w:t>
        </w:r>
      </w:ins>
      <w:del w:id="1833"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34" w:author="Katharina Schleidt" w:date="2022-08-13T15:55:00Z">
        <w:r w:rsidRPr="00785C54" w:rsidDel="002A0086">
          <w:rPr>
            <w:szCs w:val="24"/>
          </w:rPr>
          <w:delText xml:space="preserve">may </w:delText>
        </w:r>
      </w:del>
      <w:ins w:id="1835" w:author="Katharina Schleidt" w:date="2022-08-13T15:55:00Z">
        <w:r w:rsidR="002A0086">
          <w:rPr>
            <w:szCs w:val="24"/>
          </w:rPr>
          <w:t>is</w:t>
        </w:r>
        <w:r w:rsidR="002A0086" w:rsidRPr="00785C54">
          <w:rPr>
            <w:szCs w:val="24"/>
          </w:rPr>
          <w:t xml:space="preserve"> </w:t>
        </w:r>
      </w:ins>
      <w:r w:rsidRPr="00785C54">
        <w:rPr>
          <w:szCs w:val="24"/>
        </w:rPr>
        <w:t xml:space="preserve">not </w:t>
      </w:r>
      <w:del w:id="1836"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37" w:author="REID-JAMOND Alison" w:date="2022-04-04T13:59:00Z">
        <w:r w:rsidRPr="00785C54" w:rsidDel="008058B6">
          <w:rPr>
            <w:szCs w:val="24"/>
          </w:rPr>
          <w:delText xml:space="preserve">may </w:delText>
        </w:r>
      </w:del>
      <w:ins w:id="1838"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39"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40"/>
      <w:r w:rsidRPr="00785C54">
        <w:rPr>
          <w:szCs w:val="24"/>
        </w:rPr>
        <w:t xml:space="preserve">remote sensing observation </w:t>
      </w:r>
      <w:del w:id="1841" w:author="Katharina Schleidt" w:date="2022-08-13T15:57:00Z">
        <w:r w:rsidRPr="00785C54" w:rsidDel="002A0086">
          <w:rPr>
            <w:szCs w:val="24"/>
          </w:rPr>
          <w:delText xml:space="preserve">might </w:delText>
        </w:r>
      </w:del>
      <w:ins w:id="1842"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40"/>
      <w:r w:rsidR="008058B6">
        <w:rPr>
          <w:rStyle w:val="Marquedecommentaire"/>
          <w:rFonts w:eastAsia="MS Mincho"/>
          <w:lang w:eastAsia="ja-JP"/>
        </w:rPr>
        <w:commentReference w:id="1840"/>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43" w:author="REID-JAMOND Alison" w:date="2022-04-04T14:01:00Z">
        <w:r w:rsidRPr="00785C54" w:rsidDel="008058B6">
          <w:rPr>
            <w:szCs w:val="24"/>
          </w:rPr>
          <w:delText xml:space="preserve">may </w:delText>
        </w:r>
      </w:del>
      <w:ins w:id="1844"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6F8BC05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45" w:author="Katharina Schleidt" w:date="2022-08-13T16:09:00Z">
        <w:r w:rsidRPr="00785C54" w:rsidDel="009061F0">
          <w:rPr>
            <w:szCs w:val="24"/>
          </w:rPr>
          <w:delText>might</w:delText>
        </w:r>
      </w:del>
      <w:ins w:id="1846" w:author="Katharina Schleidt" w:date="2022-08-13T16:09:00Z">
        <w:r w:rsidR="009061F0">
          <w:rPr>
            <w:szCs w:val="24"/>
          </w:rPr>
          <w:t>can</w:t>
        </w:r>
      </w:ins>
      <w:r w:rsidRPr="00785C54">
        <w:rPr>
          <w:szCs w:val="24"/>
        </w:rPr>
        <w:t xml:space="preserve"> be estimated through measurement of a related element (e.g.</w:t>
      </w:r>
      <w:ins w:id="1847" w:author="Katharina Schleidt" w:date="2022-10-17T12:33:00Z">
        <w:r w:rsidR="006C645F">
          <w:rPr>
            <w:szCs w:val="24"/>
          </w:rPr>
          <w:t>,</w:t>
        </w:r>
      </w:ins>
      <w:r w:rsidRPr="00785C54">
        <w:rPr>
          <w:szCs w:val="24"/>
        </w:rPr>
        <w:t xml:space="preserve">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48" w:name="_Toc113373323"/>
      <w:r w:rsidRPr="00785C54">
        <w:rPr>
          <w:rFonts w:eastAsia="Times New Roman"/>
          <w:szCs w:val="24"/>
        </w:rPr>
        <w:t>Role of Sample</w:t>
      </w:r>
      <w:bookmarkEnd w:id="1848"/>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49"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50" w:author="REID-JAMOND Alison" w:date="2022-04-04T14:01:00Z">
        <w:r w:rsidRPr="00785C54" w:rsidDel="008058B6">
          <w:rPr>
            <w:szCs w:val="24"/>
          </w:rPr>
          <w:delText xml:space="preserve">...) </w:delText>
        </w:r>
      </w:del>
      <w:ins w:id="1851" w:author="REID-JAMOND Alison" w:date="2022-04-04T14:01:00Z">
        <w:r w:rsidR="008058B6">
          <w:rPr>
            <w:szCs w:val="24"/>
          </w:rPr>
          <w:t>etc.</w:t>
        </w:r>
        <w:r w:rsidR="008058B6" w:rsidRPr="00785C54">
          <w:rPr>
            <w:szCs w:val="24"/>
          </w:rPr>
          <w:t xml:space="preserve">) </w:t>
        </w:r>
      </w:ins>
      <w:r w:rsidRPr="00785C54">
        <w:rPr>
          <w:szCs w:val="24"/>
        </w:rPr>
        <w:t>has been established,</w:t>
      </w:r>
      <w:ins w:id="1852" w:author="REID-JAMOND Alison" w:date="2022-04-04T14:06:00Z">
        <w:r w:rsidR="008058B6">
          <w:rPr>
            <w:szCs w:val="24"/>
          </w:rPr>
          <w:t xml:space="preserve"> or</w:t>
        </w:r>
      </w:ins>
      <w:r w:rsidRPr="00785C54">
        <w:rPr>
          <w:szCs w:val="24"/>
        </w:rPr>
        <w:t xml:space="preserve"> sensors</w:t>
      </w:r>
      <w:del w:id="1853"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54"/>
      <w:r w:rsidRPr="00785C54">
        <w:rPr>
          <w:szCs w:val="24"/>
        </w:rPr>
        <w:t xml:space="preserve">the </w:t>
      </w:r>
      <w:del w:id="1855" w:author="Katharina Schleidt" w:date="2022-08-13T16:44:00Z">
        <w:r w:rsidRPr="00785C54" w:rsidDel="00AA0D5F">
          <w:rPr>
            <w:szCs w:val="24"/>
          </w:rPr>
          <w:delText>“</w:delText>
        </w:r>
      </w:del>
      <w:r w:rsidRPr="00785C54">
        <w:rPr>
          <w:szCs w:val="24"/>
        </w:rPr>
        <w:t>world in the vicinity of the observer/sampler</w:t>
      </w:r>
      <w:commentRangeEnd w:id="1854"/>
      <w:r w:rsidR="008058B6">
        <w:rPr>
          <w:rStyle w:val="Marquedecommentaire"/>
          <w:rFonts w:eastAsia="MS Mincho"/>
          <w:lang w:eastAsia="ja-JP"/>
        </w:rPr>
        <w:commentReference w:id="1854"/>
      </w:r>
      <w:del w:id="1856"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57" w:author="REID-JAMOND Alison" w:date="2022-04-04T14:05:00Z">
        <w:r w:rsidRPr="00785C54" w:rsidDel="008058B6">
          <w:rPr>
            <w:szCs w:val="24"/>
          </w:rPr>
          <w:delText xml:space="preserve"> may</w:delText>
        </w:r>
      </w:del>
      <w:ins w:id="1858" w:author="REID-JAMOND Alison" w:date="2022-04-04T14:05:00Z">
        <w:r w:rsidR="008058B6">
          <w:rPr>
            <w:szCs w:val="24"/>
          </w:rPr>
          <w:t xml:space="preserve"> are potentially</w:t>
        </w:r>
      </w:ins>
      <w:del w:id="1859"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60" w:author="REID-JAMOND Alison" w:date="2022-04-04T14:01:00Z">
            <w:rPr>
              <w:szCs w:val="24"/>
            </w:rPr>
          </w:rPrChange>
        </w:rPr>
        <w:t>ex</w:t>
      </w:r>
      <w:ins w:id="1861" w:author="REID-JAMOND Alison" w:date="2022-04-04T14:01:00Z">
        <w:r w:rsidR="008058B6" w:rsidRPr="008058B6">
          <w:rPr>
            <w:i/>
            <w:szCs w:val="24"/>
            <w:rPrChange w:id="1862" w:author="REID-JAMOND Alison" w:date="2022-04-04T14:01:00Z">
              <w:rPr>
                <w:szCs w:val="24"/>
              </w:rPr>
            </w:rPrChange>
          </w:rPr>
          <w:t xml:space="preserve"> </w:t>
        </w:r>
      </w:ins>
      <w:del w:id="1863" w:author="REID-JAMOND Alison" w:date="2022-04-04T14:01:00Z">
        <w:r w:rsidRPr="008058B6" w:rsidDel="008058B6">
          <w:rPr>
            <w:i/>
            <w:szCs w:val="24"/>
            <w:rPrChange w:id="1864" w:author="REID-JAMOND Alison" w:date="2022-04-04T14:01:00Z">
              <w:rPr>
                <w:szCs w:val="24"/>
              </w:rPr>
            </w:rPrChange>
          </w:rPr>
          <w:delText>-</w:delText>
        </w:r>
      </w:del>
      <w:r w:rsidRPr="008058B6">
        <w:rPr>
          <w:i/>
          <w:szCs w:val="24"/>
          <w:rPrChange w:id="1865"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66" w:author="REID-JAMOND Alison" w:date="2022-04-04T14:04:00Z">
        <w:r w:rsidRPr="00785C54" w:rsidDel="008058B6">
          <w:rPr>
            <w:szCs w:val="24"/>
          </w:rPr>
          <w:delText xml:space="preserve">may </w:delText>
        </w:r>
      </w:del>
      <w:ins w:id="1867"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68" w:author="REID-JAMOND Alison" w:date="2022-04-04T14:07:00Z">
        <w:r w:rsidRPr="00785C54" w:rsidDel="008058B6">
          <w:rPr>
            <w:szCs w:val="24"/>
          </w:rPr>
          <w:delText xml:space="preserve">might </w:delText>
        </w:r>
      </w:del>
      <w:ins w:id="1869"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70" w:author="Katharina Schleidt" w:date="2022-08-13T15:55:00Z">
        <w:r w:rsidR="002A0086" w:rsidRPr="002A0086">
          <w:rPr>
            <w:szCs w:val="24"/>
          </w:rPr>
          <w:t>is not</w:t>
        </w:r>
      </w:ins>
      <w:del w:id="1871"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72" w:name="_Toc113373324"/>
      <w:r w:rsidRPr="00785C54">
        <w:rPr>
          <w:rFonts w:eastAsia="Times New Roman"/>
          <w:szCs w:val="24"/>
        </w:rPr>
        <w:t>Sampling process</w:t>
      </w:r>
      <w:bookmarkEnd w:id="1872"/>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73" w:author="REID-JAMOND Alison" w:date="2022-04-04T14:07:00Z">
        <w:r w:rsidRPr="00785C54" w:rsidDel="008058B6">
          <w:rPr>
            <w:szCs w:val="24"/>
          </w:rPr>
          <w:delText xml:space="preserve">may </w:delText>
        </w:r>
      </w:del>
      <w:ins w:id="1874" w:author="REID-JAMOND Alison" w:date="2022-04-04T14:07:00Z">
        <w:r w:rsidR="008058B6">
          <w:rPr>
            <w:szCs w:val="24"/>
          </w:rPr>
          <w:t xml:space="preserve">are perhaps </w:t>
        </w:r>
      </w:ins>
      <w:r w:rsidRPr="00785C54">
        <w:rPr>
          <w:szCs w:val="24"/>
        </w:rPr>
        <w:t xml:space="preserve">first be sampled by gender and age. Sampling </w:t>
      </w:r>
      <w:ins w:id="1875" w:author="REID-JAMOND Alison" w:date="2022-04-04T14:07:00Z">
        <w:r w:rsidR="008058B6">
          <w:rPr>
            <w:szCs w:val="24"/>
          </w:rPr>
          <w:t>p</w:t>
        </w:r>
      </w:ins>
      <w:del w:id="1876"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77" w:name="_Toc113373325"/>
      <w:r w:rsidRPr="00785C54">
        <w:rPr>
          <w:rFonts w:eastAsia="Times New Roman"/>
          <w:szCs w:val="24"/>
        </w:rPr>
        <w:t>Classification of samples</w:t>
      </w:r>
      <w:bookmarkEnd w:id="1877"/>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78" w:name="_Toc113373326"/>
      <w:r w:rsidRPr="00785C54">
        <w:rPr>
          <w:rFonts w:eastAsia="Times New Roman"/>
          <w:szCs w:val="24"/>
        </w:rPr>
        <w:t>Alignment between Observation, Sample and domain models</w:t>
      </w:r>
      <w:bookmarkEnd w:id="1878"/>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79" w:name="_Toc113373327"/>
      <w:r w:rsidRPr="00785C54">
        <w:rPr>
          <w:rFonts w:eastAsia="Times New Roman"/>
          <w:szCs w:val="24"/>
        </w:rPr>
        <w:t>Model consistency</w:t>
      </w:r>
      <w:bookmarkEnd w:id="1879"/>
    </w:p>
    <w:p w14:paraId="111E6ACA" w14:textId="15F0649A"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(e.g.</w:t>
      </w:r>
      <w:ins w:id="1880" w:author="Katharina Schleidt" w:date="2022-10-17T12:33:00Z">
        <w:r w:rsidR="006C645F">
          <w:rPr>
            <w:szCs w:val="24"/>
          </w:rPr>
          <w:t>,</w:t>
        </w:r>
      </w:ins>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1" w:author="REID-JAMOND Alison" w:date="2022-04-04T14:09:00Z"/>
          <w:szCs w:val="24"/>
        </w:rPr>
      </w:pPr>
      <w:del w:id="1882"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83"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84"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5"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86"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87" w:author="Ilkka Rinne" w:date="2022-09-06T13:49:00Z">
        <w:r w:rsidRPr="00785C54" w:rsidDel="00940977">
          <w:rPr>
            <w:noProof/>
            <w:szCs w:val="24"/>
            <w:lang w:val="fr-FR" w:eastAsia="fr-FR"/>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88"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89" w:author="REID-JAMOND Alison" w:date="2022-04-04T14:08:00Z"/>
        </w:rPr>
        <w:pPrChange w:id="1890" w:author="REID-JAMOND Alison" w:date="2022-04-04T14:08:00Z">
          <w:pPr>
            <w:pStyle w:val="Figuretitle"/>
            <w:autoSpaceDE w:val="0"/>
            <w:autoSpaceDN w:val="0"/>
            <w:adjustRightInd w:val="0"/>
            <w:outlineLvl w:val="0"/>
          </w:pPr>
        </w:pPrChange>
      </w:pPr>
      <w:ins w:id="1891"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92"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93"/>
      <w:del w:id="1894" w:author="Katharina Schleidt" w:date="2022-08-13T18:11:00Z">
        <w:r w:rsidRPr="00785C54" w:rsidDel="005D5C5A">
          <w:rPr>
            <w:szCs w:val="24"/>
          </w:rPr>
          <w:delText xml:space="preserve">The figure below </w:delText>
        </w:r>
      </w:del>
      <w:ins w:id="1895" w:author="Katharina Schleidt" w:date="2022-08-13T18:11:00Z">
        <w:r w:rsidR="005D5C5A">
          <w:rPr>
            <w:szCs w:val="24"/>
          </w:rPr>
          <w:t xml:space="preserve">Figure 5 </w:t>
        </w:r>
      </w:ins>
      <w:r w:rsidRPr="00785C54">
        <w:rPr>
          <w:szCs w:val="24"/>
        </w:rPr>
        <w:t xml:space="preserve">shows </w:t>
      </w:r>
      <w:commentRangeEnd w:id="1893"/>
      <w:r w:rsidR="008058B6">
        <w:rPr>
          <w:rStyle w:val="Marquedecommentaire"/>
          <w:rFonts w:eastAsia="MS Mincho"/>
          <w:lang w:eastAsia="ja-JP"/>
        </w:rPr>
        <w:commentReference w:id="1893"/>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96" w:author="REID-JAMOND Alison" w:date="2022-04-04T14:10:00Z"/>
          <w:szCs w:val="24"/>
        </w:rPr>
      </w:pPr>
      <w:del w:id="1897"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98"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99"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900"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901"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 xml:space="preserve">example “mass” and “uom”, can be realized through the association of an </w:t>
      </w:r>
      <w:del w:id="1902" w:author="Katharina Schleidt" w:date="2022-08-13T17:00:00Z">
        <w:r w:rsidRPr="00785C54" w:rsidDel="00D5345E">
          <w:rPr>
            <w:szCs w:val="24"/>
          </w:rPr>
          <w:delText xml:space="preserve">observation </w:delText>
        </w:r>
      </w:del>
      <w:ins w:id="1903"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308D4800"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904" w:author="REID-JAMOND Alison" w:date="2022-04-04T14:10:00Z">
        <w:r w:rsidRPr="00785C54" w:rsidDel="008058B6">
          <w:rPr>
            <w:szCs w:val="24"/>
          </w:rPr>
          <w:delText>:</w:delText>
        </w:r>
      </w:del>
      <w:ins w:id="1905" w:author="Grellet Sylvain" w:date="2022-10-18T22:21:00Z">
        <w:r w:rsidR="007A0127">
          <w:rPr>
            <w:szCs w:val="24"/>
          </w:rPr>
          <w:t>,</w:t>
        </w:r>
      </w:ins>
      <w:r w:rsidRPr="00785C54">
        <w:rPr>
          <w:szCs w:val="24"/>
        </w:rPr>
        <w:t xml:space="preserve"> dam empty/full, rainfall observation</w:t>
      </w:r>
      <w:ins w:id="1906" w:author="REID-JAMOND Alison" w:date="2022-04-04T14:10:00Z">
        <w:r w:rsidR="008058B6">
          <w:rPr>
            <w:szCs w:val="24"/>
          </w:rPr>
          <w:t>, etc.</w:t>
        </w:r>
      </w:ins>
      <w:del w:id="1907"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08" w:name="_Toc113373328"/>
      <w:r w:rsidRPr="00785C54">
        <w:rPr>
          <w:rFonts w:eastAsia="Times New Roman"/>
          <w:szCs w:val="24"/>
        </w:rPr>
        <w:t xml:space="preserve">Relationship between Sample and </w:t>
      </w:r>
      <w:commentRangeStart w:id="1909"/>
      <w:r w:rsidRPr="00785C54">
        <w:rPr>
          <w:rFonts w:eastAsia="Times New Roman"/>
          <w:szCs w:val="24"/>
        </w:rPr>
        <w:t>domain features</w:t>
      </w:r>
      <w:commentRangeEnd w:id="1909"/>
      <w:r w:rsidR="008058B6">
        <w:rPr>
          <w:rStyle w:val="Marquedecommentaire"/>
          <w:b w:val="0"/>
        </w:rPr>
        <w:commentReference w:id="1909"/>
      </w:r>
      <w:bookmarkEnd w:id="1908"/>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0"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911"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912" w:author="Katharina Schleidt" w:date="2022-08-13T17:24:00Z">
        <w:r w:rsidRPr="00785C54" w:rsidDel="000F7C96">
          <w:rPr>
            <w:szCs w:val="24"/>
          </w:rPr>
          <w:delText>Domain</w:delText>
        </w:r>
      </w:del>
      <w:ins w:id="1913" w:author="Katharina Schleidt" w:date="2022-08-13T17:24:00Z">
        <w:r w:rsidR="000F7C96">
          <w:rPr>
            <w:szCs w:val="24"/>
          </w:rPr>
          <w:t>domain</w:t>
        </w:r>
      </w:ins>
      <w:r w:rsidRPr="00785C54">
        <w:rPr>
          <w:szCs w:val="24"/>
        </w:rPr>
        <w:t xml:space="preserve"> feature </w:t>
      </w:r>
      <w:ins w:id="1914" w:author="Katharina Schleidt" w:date="2022-08-13T15:56:00Z">
        <w:r w:rsidR="002A0086" w:rsidRPr="002A0086">
          <w:rPr>
            <w:szCs w:val="24"/>
          </w:rPr>
          <w:t>can potentially</w:t>
        </w:r>
        <w:r w:rsidR="002A0086">
          <w:rPr>
            <w:szCs w:val="24"/>
          </w:rPr>
          <w:t xml:space="preserve"> </w:t>
        </w:r>
      </w:ins>
      <w:del w:id="1915"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916" w:author="Katharina Schleidt" w:date="2022-08-13T17:24:00Z">
        <w:r w:rsidRPr="00785C54" w:rsidDel="000F7C96">
          <w:rPr>
            <w:szCs w:val="24"/>
          </w:rPr>
          <w:delText>Domain</w:delText>
        </w:r>
      </w:del>
      <w:ins w:id="1917"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5913AAB6" w:rsidR="005B5EAD" w:rsidRPr="00785C54" w:rsidRDefault="005B5EAD" w:rsidP="00785C54">
      <w:pPr>
        <w:pStyle w:val="Corpsdetexte"/>
        <w:autoSpaceDE w:val="0"/>
        <w:autoSpaceDN w:val="0"/>
        <w:adjustRightInd w:val="0"/>
        <w:rPr>
          <w:szCs w:val="24"/>
        </w:rPr>
      </w:pPr>
      <w:r w:rsidRPr="00785C54">
        <w:rPr>
          <w:szCs w:val="24"/>
        </w:rPr>
        <w:lastRenderedPageBreak/>
        <w:t xml:space="preserve">In this example, </w:t>
      </w:r>
      <w:commentRangeStart w:id="1918"/>
      <w:commentRangeStart w:id="1919"/>
      <w:r w:rsidRPr="00785C54">
        <w:rPr>
          <w:szCs w:val="24"/>
        </w:rPr>
        <w:t xml:space="preserve">Well, Aquifer and FluidBody </w:t>
      </w:r>
      <w:commentRangeEnd w:id="1918"/>
      <w:r w:rsidR="008058B6">
        <w:rPr>
          <w:rStyle w:val="Marquedecommentaire"/>
          <w:rFonts w:eastAsia="MS Mincho"/>
          <w:lang w:eastAsia="ja-JP"/>
        </w:rPr>
        <w:commentReference w:id="1918"/>
      </w:r>
      <w:commentRangeEnd w:id="1919"/>
      <w:r w:rsidR="00D5345E">
        <w:rPr>
          <w:rStyle w:val="Marquedecommentaire"/>
          <w:rFonts w:eastAsia="MS Mincho"/>
          <w:lang w:eastAsia="ja-JP"/>
        </w:rPr>
        <w:commentReference w:id="1919"/>
      </w:r>
      <w:r w:rsidRPr="00785C54">
        <w:rPr>
          <w:szCs w:val="24"/>
        </w:rPr>
        <w:t xml:space="preserve">are modelled outside the OMS model </w:t>
      </w:r>
      <w:ins w:id="1920" w:author="Katharina Schleidt" w:date="2022-08-13T17:02:00Z">
        <w:r w:rsidR="00DA74AC" w:rsidRPr="00DA74AC">
          <w:rPr>
            <w:rStyle w:val="Accentuation"/>
            <w:i w:val="0"/>
            <w:iCs w:val="0"/>
            <w:rPrChange w:id="1921" w:author="Katharina Schleidt" w:date="2022-08-13T17:02:00Z">
              <w:rPr>
                <w:rStyle w:val="Accentuation"/>
                <w:b/>
                <w:bCs/>
              </w:rPr>
            </w:rPrChange>
          </w:rPr>
          <w:t>(in OGC:GWML2</w:t>
        </w:r>
      </w:ins>
      <w:ins w:id="1922" w:author="Katharina Schleidt" w:date="2022-10-17T12:45:00Z">
        <w:r w:rsidR="00452B78">
          <w:rPr>
            <w:rStyle w:val="Accentuation"/>
            <w:i w:val="0"/>
            <w:iCs w:val="0"/>
          </w:rPr>
          <w:t xml:space="preserve"> </w:t>
        </w:r>
        <w:r w:rsidR="00452B78">
          <w:t>respectively under GW_Well, GW_Aquifer and GW_FluidBody</w:t>
        </w:r>
      </w:ins>
      <w:ins w:id="1923" w:author="Katharina Schleidt" w:date="2022-08-13T17:02:00Z">
        <w:r w:rsidR="00DA74AC" w:rsidRPr="00DA74AC">
          <w:rPr>
            <w:rStyle w:val="Accentuation"/>
            <w:i w:val="0"/>
            <w:iCs w:val="0"/>
            <w:rPrChange w:id="1924" w:author="Katharina Schleidt" w:date="2022-08-13T17:02:00Z">
              <w:rPr>
                <w:rStyle w:val="Accentuation"/>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77004265" w:rsidR="005B5EAD" w:rsidRPr="00785C54" w:rsidRDefault="005B5EAD" w:rsidP="00785C54">
      <w:pPr>
        <w:pStyle w:val="Corpsdetexte"/>
        <w:autoSpaceDE w:val="0"/>
        <w:autoSpaceDN w:val="0"/>
        <w:adjustRightInd w:val="0"/>
        <w:rPr>
          <w:szCs w:val="24"/>
        </w:rPr>
      </w:pPr>
      <w:r w:rsidRPr="00785C54">
        <w:rPr>
          <w:szCs w:val="24"/>
        </w:rPr>
        <w:t>The Well that samples the Aquifer acts as a proxy to the Aquifer in the observation act. The Well is thus considered as the proximateFeatureOfInterest of the Observation. The sampledFeature (the Aquifer) of the Well 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5"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26"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27" w:author="Katharina Schleidt" w:date="2022-08-13T16:10:00Z">
        <w:r w:rsidRPr="00785C54" w:rsidDel="009061F0">
          <w:rPr>
            <w:szCs w:val="24"/>
          </w:rPr>
          <w:delText xml:space="preserve">one might want </w:delText>
        </w:r>
      </w:del>
      <w:ins w:id="1928"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29"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30"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31" w:name="_Toc113373329"/>
      <w:r w:rsidRPr="00785C54">
        <w:rPr>
          <w:rFonts w:eastAsia="Times New Roman"/>
          <w:szCs w:val="24"/>
        </w:rPr>
        <w:t>Conceptual Observation schema</w:t>
      </w:r>
      <w:bookmarkEnd w:id="1931"/>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32" w:name="_Toc113373330"/>
      <w:r w:rsidRPr="00785C54">
        <w:rPr>
          <w:rFonts w:eastAsia="Times New Roman"/>
          <w:szCs w:val="24"/>
        </w:rPr>
        <w:t>General</w:t>
      </w:r>
      <w:bookmarkEnd w:id="1932"/>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3" w:name="_Toc113373331"/>
      <w:r w:rsidRPr="00785C54">
        <w:rPr>
          <w:rFonts w:eastAsia="Times New Roman"/>
          <w:szCs w:val="24"/>
        </w:rPr>
        <w:t>Conceptual Observation model</w:t>
      </w:r>
      <w:bookmarkEnd w:id="1933"/>
    </w:p>
    <w:p w14:paraId="0E214207" w14:textId="45C8FCD5"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34" w:author="Katharina Schleidt" w:date="2022-08-13T17:36:00Z">
        <w:r w:rsidRPr="00785C54" w:rsidDel="00BE49F6">
          <w:rPr>
            <w:szCs w:val="24"/>
          </w:rPr>
          <w:delText xml:space="preserve">the </w:delText>
        </w:r>
      </w:del>
      <w:del w:id="1935"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36" w:author="Ilkka Rinne" w:date="2022-09-06T13:53:00Z">
        <w:r w:rsidRPr="00785C54" w:rsidDel="0091708C">
          <w:rPr>
            <w:noProof/>
            <w:szCs w:val="24"/>
            <w:lang w:val="fr-FR" w:eastAsia="fr-FR"/>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37"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8" w:name="_Toc113373332"/>
      <w:r w:rsidRPr="00785C54">
        <w:rPr>
          <w:rFonts w:eastAsia="Times New Roman"/>
          <w:szCs w:val="24"/>
        </w:rPr>
        <w:lastRenderedPageBreak/>
        <w:t>Conceptual Observation schema package Requirements Class</w:t>
      </w:r>
      <w:bookmarkEnd w:id="1938"/>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9" w:name="_Toc113373333"/>
      <w:r w:rsidRPr="00785C54">
        <w:rPr>
          <w:rFonts w:eastAsia="Times New Roman"/>
          <w:szCs w:val="24"/>
        </w:rPr>
        <w:t>Association relatedObservation</w:t>
      </w:r>
      <w:bookmarkEnd w:id="1939"/>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40" w:author="REID-JAMOND Alison" w:date="2022-04-04T14:14:00Z">
              <w:r w:rsidRPr="00785C54" w:rsidDel="008058B6">
                <w:rPr>
                  <w:szCs w:val="24"/>
                </w:rPr>
                <w:delText xml:space="preserve">SHALL </w:delText>
              </w:r>
            </w:del>
            <w:ins w:id="1941"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42" w:name="_Toc113373334"/>
      <w:r w:rsidRPr="00785C54">
        <w:rPr>
          <w:rFonts w:eastAsia="Times New Roman"/>
          <w:szCs w:val="24"/>
        </w:rPr>
        <w:t>Observation</w:t>
      </w:r>
      <w:bookmarkEnd w:id="1942"/>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43" w:name="_Toc113373335"/>
      <w:r w:rsidRPr="00785C54">
        <w:rPr>
          <w:rFonts w:eastAsia="Times New Roman"/>
          <w:szCs w:val="24"/>
        </w:rPr>
        <w:t>Observation Requirements Class</w:t>
      </w:r>
      <w:bookmarkEnd w:id="1943"/>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44" w:author="Katharina Schleidt" w:date="2022-08-13T15:38:00Z">
              <w:r w:rsidRPr="00785C54" w:rsidDel="001574A6">
                <w:rPr>
                  <w:szCs w:val="24"/>
                </w:rPr>
                <w:delText>-</w:delText>
              </w:r>
            </w:del>
            <w:ins w:id="1945"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w:t>
            </w:r>
            <w:bookmarkStart w:id="1946" w:name="_GoBack"/>
            <w:r w:rsidRPr="00785C54">
              <w:rPr>
                <w:szCs w:val="24"/>
              </w:rPr>
              <w:t>observedProperty-con</w:t>
            </w:r>
            <w:bookmarkEnd w:id="1946"/>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47" w:name="_Toc113373336"/>
      <w:commentRangeStart w:id="1948"/>
      <w:r w:rsidRPr="00785C54">
        <w:rPr>
          <w:rFonts w:eastAsia="Times New Roman"/>
          <w:szCs w:val="24"/>
        </w:rPr>
        <w:t>Interface Observation</w:t>
      </w:r>
      <w:commentRangeEnd w:id="1948"/>
      <w:r w:rsidR="008058B6">
        <w:rPr>
          <w:rStyle w:val="Marquedecommentaire"/>
          <w:b w:val="0"/>
        </w:rPr>
        <w:commentReference w:id="1948"/>
      </w:r>
      <w:bookmarkEnd w:id="19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49" w:author="Katharina Schleidt" w:date="2022-08-10T19:54:00Z">
              <w:r>
                <w:t xml:space="preserve">An </w:t>
              </w:r>
              <w:r w:rsidRPr="00DA74AC">
                <w:rPr>
                  <w:b/>
                  <w:bCs/>
                  <w:rPrChange w:id="1950" w:author="Katharina Schleidt" w:date="2022-08-13T17:03:00Z">
                    <w:rPr/>
                  </w:rPrChange>
                </w:rPr>
                <w:t>Observation</w:t>
              </w:r>
              <w:r>
                <w:t xml:space="preserve"> shall be defined as</w:t>
              </w:r>
            </w:ins>
            <w:ins w:id="1951" w:author="Katharina Schleidt" w:date="2022-08-25T13:50:00Z">
              <w:r w:rsidR="007376C2">
                <w:t xml:space="preserve"> </w:t>
              </w:r>
            </w:ins>
            <w:del w:id="1952"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53" w:author="REID-JAMOND Alison" w:date="2022-04-04T14:14:00Z">
        <w:r w:rsidR="008058B6">
          <w:rPr>
            <w:szCs w:val="24"/>
          </w:rPr>
          <w:t>.</w:t>
        </w:r>
      </w:ins>
      <w:del w:id="1954"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55" w:name="_Toc113373337"/>
      <w:r w:rsidRPr="00785C54">
        <w:rPr>
          <w:rFonts w:eastAsia="Times New Roman"/>
          <w:szCs w:val="24"/>
        </w:rPr>
        <w:t>Attribute phenomenonTime</w:t>
      </w:r>
      <w:bookmarkEnd w:id="19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56" w:author="Katharina Schleidt" w:date="2022-08-25T13:50:00Z">
              <w:r w:rsidRPr="00785C54" w:rsidDel="007376C2">
                <w:rPr>
                  <w:szCs w:val="24"/>
                </w:rPr>
                <w:delText xml:space="preserve">that </w:delText>
              </w:r>
            </w:del>
            <w:ins w:id="1957"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58" w:author="REID-JAMOND Alison" w:date="2022-04-04T14:14:00Z">
              <w:r w:rsidRPr="00785C54" w:rsidDel="008058B6">
                <w:rPr>
                  <w:szCs w:val="24"/>
                </w:rPr>
                <w:delText xml:space="preserve">SHALL </w:delText>
              </w:r>
            </w:del>
            <w:ins w:id="1959"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60" w:author="Katharina Schleidt" w:date="2022-08-13T16:15:00Z"/>
          <w:szCs w:val="24"/>
        </w:rPr>
      </w:pPr>
      <w:commentRangeStart w:id="1961"/>
      <w:r w:rsidRPr="00785C54">
        <w:rPr>
          <w:szCs w:val="24"/>
        </w:rPr>
        <w:t>NOTE 1</w:t>
      </w:r>
      <w:r w:rsidRPr="00785C54">
        <w:rPr>
          <w:szCs w:val="24"/>
        </w:rPr>
        <w:tab/>
      </w:r>
      <w:ins w:id="1962" w:author="Katharina Schleidt" w:date="2022-08-13T16:15:00Z">
        <w:r w:rsidR="00325C73">
          <w:t>The phenomenonTime is often the time of interaction with a real-world feature either by a SamplingProcedure (time at which a Sample has been taken) or by an ObservingProcedure.</w:t>
        </w:r>
      </w:ins>
      <w:del w:id="1963" w:author="Katharina Schleidt" w:date="2022-08-13T16:15:00Z">
        <w:r w:rsidRPr="00785C54" w:rsidDel="00325C73">
          <w:rPr>
            <w:szCs w:val="24"/>
          </w:rPr>
          <w:delText xml:space="preserve">The phenomenonTime is often the time </w:delText>
        </w:r>
      </w:del>
      <w:ins w:id="1964" w:author="REID-JAMOND Alison" w:date="2022-04-04T14:15:00Z">
        <w:del w:id="1965" w:author="Katharina Schleidt" w:date="2022-08-13T16:15:00Z">
          <w:r w:rsidR="008058B6" w:rsidDel="00325C73">
            <w:rPr>
              <w:szCs w:val="24"/>
            </w:rPr>
            <w:delText xml:space="preserve">at which </w:delText>
          </w:r>
        </w:del>
      </w:ins>
      <w:del w:id="1966"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67" w:author="Katharina Schleidt" w:date="2022-08-13T16:15:00Z"/>
          <w:szCs w:val="24"/>
        </w:rPr>
      </w:pPr>
      <w:del w:id="1968"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61"/>
        <w:r w:rsidR="008058B6" w:rsidDel="00325C73">
          <w:rPr>
            <w:rStyle w:val="Marquedecommentaire"/>
            <w:rFonts w:eastAsia="MS Mincho"/>
            <w:lang w:eastAsia="ja-JP"/>
          </w:rPr>
          <w:commentReference w:id="1961"/>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69"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70" w:author="Katharina Schleidt" w:date="2022-08-13T16:15:00Z">
        <w:r w:rsidR="00325C73">
          <w:rPr>
            <w:szCs w:val="24"/>
          </w:rPr>
          <w:t>2</w:t>
        </w:r>
      </w:ins>
      <w:del w:id="1971"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72" w:author="REID-JAMOND Alison" w:date="2022-04-04T14:16:00Z">
              <w:r w:rsidRPr="00785C54" w:rsidDel="008058B6">
                <w:rPr>
                  <w:szCs w:val="24"/>
                </w:rPr>
                <w:delText xml:space="preserve">SHALL </w:delText>
              </w:r>
            </w:del>
            <w:ins w:id="1973"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74" w:author="REID-JAMOND Alison" w:date="2022-04-04T14:16:00Z">
              <w:r w:rsidRPr="00785C54" w:rsidDel="008058B6">
                <w:rPr>
                  <w:szCs w:val="24"/>
                </w:rPr>
                <w:delText xml:space="preserve">SHOULD </w:delText>
              </w:r>
            </w:del>
            <w:ins w:id="1975"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76" w:name="_Toc113373338"/>
      <w:r w:rsidRPr="00785C54">
        <w:rPr>
          <w:rFonts w:eastAsia="Times New Roman"/>
          <w:szCs w:val="24"/>
        </w:rPr>
        <w:t>Attribute resultTime</w:t>
      </w:r>
      <w:bookmarkEnd w:id="19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77" w:author="REID-JAMOND Alison" w:date="2022-04-04T14:16:00Z">
              <w:r w:rsidRPr="00785C54" w:rsidDel="008058B6">
                <w:rPr>
                  <w:szCs w:val="24"/>
                </w:rPr>
                <w:delText xml:space="preserve">SHALL </w:delText>
              </w:r>
            </w:del>
            <w:ins w:id="1978"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79" w:author="REID-JAMOND Alison" w:date="2022-04-04T14:16:00Z">
              <w:r w:rsidRPr="00785C54" w:rsidDel="008058B6">
                <w:rPr>
                  <w:szCs w:val="24"/>
                </w:rPr>
                <w:delText xml:space="preserve">SHALL </w:delText>
              </w:r>
            </w:del>
            <w:ins w:id="1980"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81" w:name="_Toc113373339"/>
      <w:r w:rsidRPr="00785C54">
        <w:rPr>
          <w:rFonts w:eastAsia="Times New Roman"/>
          <w:szCs w:val="24"/>
        </w:rPr>
        <w:t>Attribute validTime</w:t>
      </w:r>
      <w:bookmarkEnd w:id="19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82" w:author="REID-JAMOND Alison" w:date="2022-04-04T14:16:00Z">
              <w:r w:rsidRPr="00785C54" w:rsidDel="008058B6">
                <w:rPr>
                  <w:szCs w:val="24"/>
                </w:rPr>
                <w:delText xml:space="preserve">SHALL </w:delText>
              </w:r>
            </w:del>
            <w:ins w:id="198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84" w:author="Katharina Schleidt" w:date="2022-08-10T19:19:00Z">
        <w:del w:id="1985"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86" w:name="_Toc113373340"/>
      <w:r w:rsidRPr="00785C54">
        <w:rPr>
          <w:rFonts w:eastAsia="Times New Roman"/>
          <w:szCs w:val="24"/>
        </w:rPr>
        <w:lastRenderedPageBreak/>
        <w:t>Association featureOfInterest</w:t>
      </w:r>
      <w:bookmarkEnd w:id="19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87" w:author="REID-JAMOND Alison" w:date="2022-04-04T14:16:00Z">
              <w:r w:rsidRPr="00785C54" w:rsidDel="008058B6">
                <w:rPr>
                  <w:szCs w:val="24"/>
                </w:rPr>
                <w:delText xml:space="preserve">SHALL </w:delText>
              </w:r>
            </w:del>
            <w:ins w:id="1988"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89" w:author="Katharina Schleidt" w:date="2022-08-10T19:20:00Z"/>
          <w:szCs w:val="24"/>
        </w:rPr>
      </w:pPr>
      <w:moveFromRangeStart w:id="1990" w:author="Katharina Schleidt" w:date="2022-08-10T19:20:00Z" w:name="move111051638"/>
      <w:moveFrom w:id="1991" w:author="Katharina Schleidt" w:date="2022-08-10T19:20:00Z">
        <w:r w:rsidRPr="00785C54" w:rsidDel="00113B7F">
          <w:rPr>
            <w:szCs w:val="24"/>
          </w:rPr>
          <w:t>NOTE 1</w:t>
        </w:r>
        <w:r w:rsidRPr="00785C54" w:rsidDel="00113B7F">
          <w:rPr>
            <w:szCs w:val="24"/>
          </w:rPr>
          <w:tab/>
          <w:t>The featureOfInterest can be of Any type</w:t>
        </w:r>
        <w:ins w:id="1992" w:author="REID-JAMOND Alison" w:date="2022-04-04T14:17:00Z">
          <w:r w:rsidR="008058B6" w:rsidDel="00113B7F">
            <w:rPr>
              <w:szCs w:val="24"/>
            </w:rPr>
            <w:t>.</w:t>
          </w:r>
        </w:ins>
      </w:moveFrom>
    </w:p>
    <w:moveFromRangeEnd w:id="1990"/>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93" w:author="Katharina Schleidt" w:date="2022-08-10T19:20:00Z"/>
          <w:szCs w:val="24"/>
        </w:rPr>
      </w:pPr>
      <w:moveToRangeStart w:id="1994" w:author="Katharina Schleidt" w:date="2022-08-10T19:20:00Z" w:name="move111051638"/>
      <w:moveTo w:id="1995" w:author="Katharina Schleidt" w:date="2022-08-10T19:20:00Z">
        <w:r w:rsidRPr="00785C54">
          <w:rPr>
            <w:szCs w:val="24"/>
          </w:rPr>
          <w:t>NOTE 1</w:t>
        </w:r>
        <w:r w:rsidRPr="00785C54">
          <w:rPr>
            <w:szCs w:val="24"/>
          </w:rPr>
          <w:tab/>
          <w:t>The featureOfInterest can be of Any type</w:t>
        </w:r>
        <w:r>
          <w:rPr>
            <w:szCs w:val="24"/>
          </w:rPr>
          <w:t>.</w:t>
        </w:r>
      </w:moveTo>
    </w:p>
    <w:moveToRangeEnd w:id="1994"/>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96" w:author="Katharina Schleidt" w:date="2022-08-13T15:40:00Z">
        <w:r w:rsidR="001574A6" w:rsidRPr="001574A6">
          <w:rPr>
            <w:szCs w:val="24"/>
          </w:rPr>
          <w:t xml:space="preserve">This object is </w:t>
        </w:r>
      </w:ins>
      <w:ins w:id="1997" w:author="Katharina Schleidt" w:date="2022-08-13T15:41:00Z">
        <w:r w:rsidR="001574A6">
          <w:rPr>
            <w:szCs w:val="24"/>
          </w:rPr>
          <w:t xml:space="preserve">either </w:t>
        </w:r>
      </w:ins>
      <w:ins w:id="1998" w:author="Katharina Schleidt" w:date="2022-08-13T15:40:00Z">
        <w:r w:rsidR="001574A6" w:rsidRPr="001574A6">
          <w:rPr>
            <w:szCs w:val="24"/>
          </w:rPr>
          <w:t xml:space="preserve">the real-world object whose properties are under observation, or </w:t>
        </w:r>
      </w:ins>
      <w:ins w:id="1999" w:author="Katharina Schleidt" w:date="2022-08-13T15:41:00Z">
        <w:r w:rsidR="001574A6">
          <w:rPr>
            <w:szCs w:val="24"/>
          </w:rPr>
          <w:t xml:space="preserve">it </w:t>
        </w:r>
      </w:ins>
      <w:ins w:id="2000"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2001" w:author="Katharina Schleidt" w:date="2022-08-13T15:40:00Z">
        <w:r w:rsidRPr="00785C54" w:rsidDel="001574A6">
          <w:rPr>
            <w:szCs w:val="24"/>
          </w:rPr>
          <w:delText xml:space="preserve">This object is the real-world object whose properties are under observation, </w:delText>
        </w:r>
        <w:commentRangeStart w:id="2002"/>
        <w:r w:rsidRPr="00785C54" w:rsidDel="001574A6">
          <w:rPr>
            <w:szCs w:val="24"/>
          </w:rPr>
          <w:delText>or is an object created with the intention to sample the real-world object,</w:delText>
        </w:r>
        <w:commentRangeEnd w:id="2002"/>
        <w:r w:rsidR="008058B6" w:rsidDel="001574A6">
          <w:rPr>
            <w:rStyle w:val="Marquedecommentaire"/>
            <w:rFonts w:eastAsia="MS Mincho"/>
            <w:lang w:eastAsia="ja-JP"/>
          </w:rPr>
          <w:commentReference w:id="2002"/>
        </w:r>
        <w:r w:rsidRPr="00785C54" w:rsidDel="001574A6">
          <w:rPr>
            <w:szCs w:val="24"/>
          </w:rPr>
          <w:delText xml:space="preserve"> as described </w:delText>
        </w:r>
        <w:commentRangeStart w:id="2003"/>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2003"/>
        <w:r w:rsidR="008058B6" w:rsidDel="001574A6">
          <w:rPr>
            <w:rStyle w:val="Marquedecommentaire"/>
            <w:rFonts w:eastAsia="MS Mincho"/>
            <w:lang w:eastAsia="ja-JP"/>
          </w:rPr>
          <w:commentReference w:id="2003"/>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2004" w:author="REID-JAMOND Alison" w:date="2022-04-04T14:18:00Z">
              <w:r w:rsidRPr="00785C54" w:rsidDel="008058B6">
                <w:rPr>
                  <w:szCs w:val="24"/>
                </w:rPr>
                <w:delText xml:space="preserve">SHALL </w:delText>
              </w:r>
            </w:del>
            <w:ins w:id="2005"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2006" w:author="REID-JAMOND Alison" w:date="2022-04-04T14:19:00Z">
              <w:r w:rsidRPr="00785C54" w:rsidDel="008058B6">
                <w:rPr>
                  <w:szCs w:val="24"/>
                </w:rPr>
                <w:delText xml:space="preserve">MAY </w:delText>
              </w:r>
            </w:del>
            <w:ins w:id="2007"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2008" w:author="REID-JAMOND Alison" w:date="2022-04-04T14:19:00Z">
              <w:r w:rsidRPr="00785C54" w:rsidDel="008058B6">
                <w:rPr>
                  <w:szCs w:val="24"/>
                </w:rPr>
                <w:delText xml:space="preserve">SHALL </w:delText>
              </w:r>
            </w:del>
            <w:ins w:id="2009"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0" w:name="_Toc113373341"/>
      <w:r w:rsidRPr="00785C54">
        <w:rPr>
          <w:rFonts w:eastAsia="Times New Roman"/>
          <w:szCs w:val="24"/>
        </w:rPr>
        <w:t>Association observedProperty</w:t>
      </w:r>
      <w:bookmarkEnd w:id="20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2011" w:author="REID-JAMOND Alison" w:date="2022-04-04T14:19:00Z">
              <w:r w:rsidRPr="00785C54" w:rsidDel="008058B6">
                <w:rPr>
                  <w:szCs w:val="24"/>
                </w:rPr>
                <w:delText xml:space="preserve">SHALL </w:delText>
              </w:r>
            </w:del>
            <w:ins w:id="2012"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2013" w:author="REID-JAMOND Alison" w:date="2022-04-04T14:19:00Z">
              <w:r w:rsidR="008058B6">
                <w:rPr>
                  <w:szCs w:val="24"/>
                </w:rPr>
                <w:t>shall</w:t>
              </w:r>
            </w:ins>
            <w:del w:id="2014"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5" w:name="_Toc113373342"/>
      <w:r w:rsidRPr="00785C54">
        <w:rPr>
          <w:rFonts w:eastAsia="Times New Roman"/>
          <w:szCs w:val="24"/>
        </w:rPr>
        <w:t>Association result</w:t>
      </w:r>
      <w:bookmarkEnd w:id="20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2016" w:author="REID-JAMOND Alison" w:date="2022-04-04T14:19:00Z">
              <w:r w:rsidR="008058B6">
                <w:rPr>
                  <w:szCs w:val="24"/>
                </w:rPr>
                <w:t>shall</w:t>
              </w:r>
            </w:ins>
            <w:del w:id="2017" w:author="REID-JAMOND Alison" w:date="2022-04-04T14:19:00Z">
              <w:r w:rsidRPr="00785C54" w:rsidDel="008058B6">
                <w:rPr>
                  <w:szCs w:val="24"/>
                </w:rPr>
                <w:delText>SHALL</w:delText>
              </w:r>
            </w:del>
            <w:r w:rsidRPr="00785C54">
              <w:rPr>
                <w:szCs w:val="24"/>
              </w:rPr>
              <w:t xml:space="preserve"> be used.</w:t>
            </w:r>
          </w:p>
        </w:tc>
      </w:tr>
    </w:tbl>
    <w:p w14:paraId="616ACC81" w14:textId="48B20C5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18"/>
      <w:r w:rsidRPr="00785C54">
        <w:rPr>
          <w:szCs w:val="24"/>
        </w:rPr>
        <w:t>NOTE 1</w:t>
      </w:r>
      <w:r w:rsidRPr="00785C54">
        <w:rPr>
          <w:szCs w:val="24"/>
        </w:rPr>
        <w:tab/>
        <w:t xml:space="preserve">The result can be of Any type as it </w:t>
      </w:r>
      <w:del w:id="2019" w:author="Katharina Schleidt" w:date="2022-10-17T12:28:00Z">
        <w:r w:rsidRPr="00785C54" w:rsidDel="006C645F">
          <w:rPr>
            <w:szCs w:val="24"/>
          </w:rPr>
          <w:delText xml:space="preserve">may </w:delText>
        </w:r>
      </w:del>
      <w:ins w:id="2020" w:author="Katharina Schleidt" w:date="2022-10-17T12:28:00Z">
        <w:r w:rsidR="006C645F">
          <w:rPr>
            <w:szCs w:val="24"/>
          </w:rPr>
          <w:t>can</w:t>
        </w:r>
        <w:r w:rsidR="006C645F" w:rsidRPr="00785C54">
          <w:rPr>
            <w:szCs w:val="24"/>
          </w:rPr>
          <w:t xml:space="preserve"> </w:t>
        </w:r>
      </w:ins>
      <w:r w:rsidRPr="00785C54">
        <w:rPr>
          <w:szCs w:val="24"/>
        </w:rPr>
        <w:t>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2021" w:author="Katharina Schleidt" w:date="2022-08-13T16:00:00Z">
        <w:r w:rsidRPr="00785C54" w:rsidDel="00DD1147">
          <w:rPr>
            <w:szCs w:val="24"/>
          </w:rPr>
          <w:delText xml:space="preserve">may </w:delText>
        </w:r>
      </w:del>
      <w:ins w:id="2022" w:author="Katharina Schleidt" w:date="2022-08-13T16:00:00Z">
        <w:r w:rsidR="00DD1147">
          <w:rPr>
            <w:szCs w:val="24"/>
          </w:rPr>
          <w:t>can</w:t>
        </w:r>
        <w:r w:rsidR="00DD1147" w:rsidRPr="00785C54">
          <w:rPr>
            <w:szCs w:val="24"/>
          </w:rPr>
          <w:t xml:space="preserve"> </w:t>
        </w:r>
      </w:ins>
      <w:r w:rsidRPr="00785C54">
        <w:rPr>
          <w:szCs w:val="24"/>
        </w:rPr>
        <w:t>be a coverage.</w:t>
      </w:r>
      <w:commentRangeEnd w:id="2018"/>
      <w:r w:rsidR="008058B6">
        <w:rPr>
          <w:rStyle w:val="Marquedecommentaire"/>
          <w:rFonts w:eastAsia="MS Mincho"/>
          <w:lang w:eastAsia="ja-JP"/>
        </w:rPr>
        <w:commentReference w:id="2018"/>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23" w:author="REID-JAMOND Alison" w:date="2022-04-04T14:21:00Z">
              <w:r w:rsidRPr="00785C54" w:rsidDel="008058B6">
                <w:rPr>
                  <w:szCs w:val="24"/>
                </w:rPr>
                <w:delText xml:space="preserve">SHALL </w:delText>
              </w:r>
            </w:del>
            <w:ins w:id="2024"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25"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6" w:name="_Toc113373343"/>
      <w:r w:rsidRPr="00785C54">
        <w:rPr>
          <w:rFonts w:eastAsia="Times New Roman"/>
          <w:szCs w:val="24"/>
        </w:rPr>
        <w:t>Association observingProcedure</w:t>
      </w:r>
      <w:bookmarkEnd w:id="20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27" w:author="REID-JAMOND Alison" w:date="2022-04-04T14:21:00Z">
              <w:r w:rsidRPr="00785C54" w:rsidDel="008058B6">
                <w:rPr>
                  <w:szCs w:val="24"/>
                </w:rPr>
                <w:delText xml:space="preserve"> SHALL</w:delText>
              </w:r>
            </w:del>
            <w:ins w:id="2028" w:author="REID-JAMOND Alison" w:date="2022-04-04T14:21:00Z">
              <w:r w:rsidR="008058B6">
                <w:rPr>
                  <w:szCs w:val="24"/>
                </w:rPr>
                <w:t>shall</w:t>
              </w:r>
            </w:ins>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29" w:author="Katharina Schleidt" w:date="2022-08-10T19:23:00Z">
        <w:r w:rsidR="00113B7F">
          <w:rPr>
            <w:szCs w:val="24"/>
          </w:rPr>
          <w:t xml:space="preserve"> </w:t>
        </w:r>
        <w:del w:id="2030"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31" w:author="REID-JAMOND Alison" w:date="2022-04-04T14:21:00Z">
              <w:r w:rsidRPr="00785C54" w:rsidDel="008058B6">
                <w:rPr>
                  <w:szCs w:val="24"/>
                </w:rPr>
                <w:delText xml:space="preserve">SHALL </w:delText>
              </w:r>
            </w:del>
            <w:ins w:id="2032"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3" w:name="_Toc113373344"/>
      <w:r w:rsidRPr="00785C54">
        <w:rPr>
          <w:rFonts w:eastAsia="Times New Roman"/>
          <w:szCs w:val="24"/>
        </w:rPr>
        <w:t>Association observer</w:t>
      </w:r>
      <w:bookmarkEnd w:id="20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34"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35"/>
            <w:del w:id="2036" w:author="Katharina Schleidt" w:date="2022-08-10T19:13:00Z">
              <w:r w:rsidRPr="00785C54" w:rsidDel="002F2035">
                <w:rPr>
                  <w:szCs w:val="24"/>
                </w:rPr>
                <w:delText>SHALL</w:delText>
              </w:r>
            </w:del>
            <w:ins w:id="2037" w:author="Katharina Schleidt" w:date="2022-08-10T19:13:00Z">
              <w:r w:rsidR="002F2035">
                <w:rPr>
                  <w:szCs w:val="24"/>
                </w:rPr>
                <w:t>shall</w:t>
              </w:r>
            </w:ins>
            <w:r w:rsidRPr="00785C54">
              <w:rPr>
                <w:szCs w:val="24"/>
              </w:rPr>
              <w:t xml:space="preserve"> </w:t>
            </w:r>
            <w:commentRangeEnd w:id="2035"/>
            <w:r w:rsidR="008058B6">
              <w:rPr>
                <w:rStyle w:val="Marquedecommentaire"/>
                <w:rFonts w:eastAsia="MS Mincho"/>
                <w:lang w:eastAsia="ja-JP"/>
              </w:rPr>
              <w:commentReference w:id="2035"/>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8" w:name="_Toc113373345"/>
      <w:r w:rsidRPr="00785C54">
        <w:rPr>
          <w:rFonts w:eastAsia="Times New Roman"/>
          <w:szCs w:val="24"/>
        </w:rPr>
        <w:t>Association host</w:t>
      </w:r>
      <w:bookmarkEnd w:id="20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39" w:author="Katharina Schleidt" w:date="2022-08-10T19:13:00Z">
              <w:r w:rsidRPr="00785C54" w:rsidDel="002F2035">
                <w:rPr>
                  <w:szCs w:val="24"/>
                </w:rPr>
                <w:delText>SHALL</w:delText>
              </w:r>
            </w:del>
            <w:ins w:id="2040"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1" w:name="_Toc113373346"/>
      <w:r w:rsidRPr="00785C54">
        <w:rPr>
          <w:rFonts w:eastAsia="Times New Roman"/>
          <w:szCs w:val="24"/>
        </w:rPr>
        <w:t>Constraint Observer or Host</w:t>
      </w:r>
      <w:bookmarkEnd w:id="204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42" w:author="Katharina Schleidt" w:date="2022-08-10T19:15:00Z">
              <w:r w:rsidRPr="00785C54" w:rsidDel="002F2035">
                <w:rPr>
                  <w:szCs w:val="24"/>
                </w:rPr>
                <w:delText>SHOULD</w:delText>
              </w:r>
            </w:del>
            <w:ins w:id="2043"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4" w:name="_Toc113373347"/>
      <w:r w:rsidRPr="00785C54">
        <w:rPr>
          <w:rFonts w:eastAsia="Times New Roman"/>
          <w:szCs w:val="24"/>
        </w:rPr>
        <w:t>Constraint ObservableProperty characteristic associated with featureOfInterest</w:t>
      </w:r>
      <w:bookmarkEnd w:id="20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45" w:author="Katharina Schleidt" w:date="2022-08-10T19:15:00Z">
              <w:r w:rsidRPr="00785C54" w:rsidDel="002F2035">
                <w:rPr>
                  <w:szCs w:val="24"/>
                </w:rPr>
                <w:delText>SHOULD</w:delText>
              </w:r>
            </w:del>
            <w:ins w:id="2046"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7" w:name="_Toc113373348"/>
      <w:r w:rsidRPr="00785C54">
        <w:rPr>
          <w:rFonts w:eastAsia="Times New Roman"/>
          <w:szCs w:val="24"/>
        </w:rPr>
        <w:lastRenderedPageBreak/>
        <w:t>Constraint suitable ObservableProperty</w:t>
      </w:r>
      <w:bookmarkEnd w:id="204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48" w:author="Katharina Schleidt" w:date="2022-08-10T19:15:00Z">
              <w:r w:rsidRPr="00785C54" w:rsidDel="002F2035">
                <w:rPr>
                  <w:szCs w:val="24"/>
                </w:rPr>
                <w:delText>SHOULD</w:delText>
              </w:r>
            </w:del>
            <w:ins w:id="2049"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0" w:name="_Toc113373349"/>
      <w:r w:rsidRPr="00785C54">
        <w:rPr>
          <w:rFonts w:eastAsia="Times New Roman"/>
          <w:szCs w:val="24"/>
        </w:rPr>
        <w:t>Constraint suitable result type</w:t>
      </w:r>
      <w:bookmarkEnd w:id="205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51" w:author="Katharina Schleidt" w:date="2022-08-10T19:15:00Z">
              <w:r w:rsidRPr="00785C54" w:rsidDel="002F2035">
                <w:rPr>
                  <w:szCs w:val="24"/>
                </w:rPr>
                <w:delText>SHOULD</w:delText>
              </w:r>
            </w:del>
            <w:ins w:id="2052"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53" w:name="_Toc113373350"/>
      <w:r w:rsidRPr="00785C54">
        <w:rPr>
          <w:rFonts w:eastAsia="Times New Roman"/>
          <w:szCs w:val="24"/>
        </w:rPr>
        <w:t>Constraint unit of measure</w:t>
      </w:r>
      <w:bookmarkEnd w:id="205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54" w:author="Katharina Schleidt" w:date="2022-08-10T19:13:00Z">
              <w:r w:rsidRPr="00785C54" w:rsidDel="002F2035">
                <w:rPr>
                  <w:szCs w:val="24"/>
                </w:rPr>
                <w:delText>SHALL</w:delText>
              </w:r>
            </w:del>
            <w:ins w:id="2055"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56" w:author="Katharina Schleidt" w:date="2022-08-10T19:13:00Z">
              <w:r w:rsidRPr="00785C54" w:rsidDel="002F2035">
                <w:rPr>
                  <w:szCs w:val="24"/>
                </w:rPr>
                <w:delText>SHALL</w:delText>
              </w:r>
            </w:del>
            <w:ins w:id="2057"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58" w:author="Katharina Schleidt" w:date="2022-08-10T19:15:00Z">
              <w:r w:rsidRPr="00785C54" w:rsidDel="002F2035">
                <w:rPr>
                  <w:szCs w:val="24"/>
                </w:rPr>
                <w:delText>SHOULD</w:delText>
              </w:r>
            </w:del>
            <w:ins w:id="2059"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60"/>
      <w:r w:rsidRPr="00785C54">
        <w:rPr>
          <w:szCs w:val="24"/>
        </w:rPr>
        <w:t>NOTE</w:t>
      </w:r>
      <w:ins w:id="2061"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62" w:author="Katharina Schleidt" w:date="2022-08-13T15:57:00Z">
        <w:r w:rsidRPr="00785C54" w:rsidDel="002A0086">
          <w:rPr>
            <w:szCs w:val="24"/>
          </w:rPr>
          <w:delText xml:space="preserve">should </w:delText>
        </w:r>
      </w:del>
      <w:ins w:id="2063"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60"/>
      <w:r w:rsidR="008058B6">
        <w:rPr>
          <w:rStyle w:val="Marquedecommentaire"/>
          <w:rFonts w:eastAsia="MS Mincho"/>
          <w:lang w:eastAsia="ja-JP"/>
        </w:rPr>
        <w:commentReference w:id="2060"/>
      </w:r>
      <w:r w:rsidRPr="00785C54">
        <w:rPr>
          <w:szCs w:val="24"/>
        </w:rPr>
        <w:t>(e.g., referencing</w:t>
      </w:r>
      <w:ins w:id="2064"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65"/>
      <w:commentRangeStart w:id="2066"/>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65"/>
      <w:r w:rsidR="008058B6">
        <w:rPr>
          <w:rStyle w:val="Marquedecommentaire"/>
          <w:rFonts w:eastAsia="MS Mincho"/>
          <w:lang w:eastAsia="ja-JP"/>
        </w:rPr>
        <w:commentReference w:id="2065"/>
      </w:r>
      <w:commentRangeEnd w:id="2066"/>
      <w:r w:rsidR="008B6B3B">
        <w:rPr>
          <w:rStyle w:val="Marquedecommentaire"/>
          <w:rFonts w:eastAsia="MS Mincho"/>
          <w:lang w:eastAsia="ja-JP"/>
        </w:rPr>
        <w:commentReference w:id="2066"/>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67"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68" w:name="_Toc113373351"/>
      <w:r w:rsidRPr="00785C54">
        <w:rPr>
          <w:rFonts w:eastAsia="Times New Roman"/>
          <w:szCs w:val="24"/>
        </w:rPr>
        <w:t>ObservableProperty</w:t>
      </w:r>
      <w:bookmarkEnd w:id="2068"/>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69" w:name="_Toc113373352"/>
      <w:r w:rsidRPr="00785C54">
        <w:rPr>
          <w:rFonts w:eastAsia="Times New Roman"/>
          <w:szCs w:val="24"/>
        </w:rPr>
        <w:t>ObservableProperty Requirements Class</w:t>
      </w:r>
      <w:bookmarkEnd w:id="206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70" w:name="_Toc113373353"/>
      <w:r w:rsidRPr="00785C54">
        <w:rPr>
          <w:rFonts w:eastAsia="Times New Roman"/>
          <w:szCs w:val="24"/>
        </w:rPr>
        <w:lastRenderedPageBreak/>
        <w:t>Interface ObservableProperty</w:t>
      </w:r>
      <w:bookmarkEnd w:id="20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71" w:author="Katharina Schleidt" w:date="2022-08-10T19:55:00Z">
              <w:r>
                <w:t xml:space="preserve">An </w:t>
              </w:r>
              <w:r w:rsidRPr="00E91BC4">
                <w:rPr>
                  <w:b/>
                  <w:bCs/>
                  <w:szCs w:val="24"/>
                  <w:rPrChange w:id="2072" w:author="Katharina Schleidt" w:date="2022-08-13T17:28:00Z">
                    <w:rPr>
                      <w:szCs w:val="24"/>
                    </w:rPr>
                  </w:rPrChange>
                </w:rPr>
                <w:t>ObservableProperty</w:t>
              </w:r>
              <w:r>
                <w:t xml:space="preserve"> shall be defined as </w:t>
              </w:r>
            </w:ins>
            <w:del w:id="2073" w:author="Katharina Schleidt" w:date="2022-08-10T19:55:00Z">
              <w:r w:rsidR="005B5EAD" w:rsidRPr="00785C54" w:rsidDel="004C36B0">
                <w:rPr>
                  <w:szCs w:val="24"/>
                </w:rPr>
                <w:delText xml:space="preserve">A </w:delText>
              </w:r>
            </w:del>
            <w:ins w:id="2074"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75"/>
      <w:r w:rsidRPr="00785C54">
        <w:t>On a groundwater well</w:t>
      </w:r>
      <w:ins w:id="2076" w:author="Katharina Schleidt" w:date="2022-08-12T19:10:00Z">
        <w:r w:rsidR="009A7292">
          <w:t>,</w:t>
        </w:r>
      </w:ins>
      <w:ins w:id="2077" w:author="Katharina Schleidt" w:date="2022-08-12T19:14:00Z">
        <w:r w:rsidR="009A7292">
          <w:t xml:space="preserve"> the</w:t>
        </w:r>
      </w:ins>
      <w:del w:id="2078" w:author="Katharina Schleidt" w:date="2022-08-12T19:10:00Z">
        <w:r w:rsidRPr="00785C54" w:rsidDel="009A7292">
          <w:delText xml:space="preserve"> we</w:delText>
        </w:r>
      </w:del>
      <w:del w:id="2079" w:author="Katharina Schleidt" w:date="2022-08-12T19:13:00Z">
        <w:r w:rsidRPr="00785C54" w:rsidDel="009A7292">
          <w:delText>:</w:delText>
        </w:r>
      </w:del>
      <w:commentRangeEnd w:id="2075"/>
      <w:r w:rsidR="008058B6">
        <w:rPr>
          <w:rStyle w:val="Marquedecommentaire"/>
          <w:rFonts w:eastAsia="MS Mincho"/>
          <w:lang w:eastAsia="ja-JP"/>
        </w:rPr>
        <w:commentReference w:id="2075"/>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80" w:author="Katharina Schleidt" w:date="2022-08-12T19:14:00Z"/>
          <w:szCs w:val="24"/>
        </w:rPr>
      </w:pPr>
      <w:r w:rsidRPr="00785C54">
        <w:rPr>
          <w:szCs w:val="24"/>
        </w:rPr>
        <w:t>a)</w:t>
      </w:r>
      <w:r w:rsidRPr="00785C54">
        <w:rPr>
          <w:szCs w:val="24"/>
        </w:rPr>
        <w:tab/>
      </w:r>
      <w:del w:id="2081"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82"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83" w:author="Katharina Schleidt" w:date="2022-08-12T19:14:00Z">
        <w:r w:rsidRPr="00785C54" w:rsidDel="009A7292">
          <w:rPr>
            <w:szCs w:val="24"/>
          </w:rPr>
          <w:delText xml:space="preserve">With </w:delText>
        </w:r>
      </w:del>
      <w:ins w:id="2084"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5"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86"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87"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88" w:author="Katharina Schleidt" w:date="2022-08-12T19:16:00Z">
        <w:r w:rsidR="005B5EAD" w:rsidRPr="00785C54" w:rsidDel="00E10000">
          <w:rPr>
            <w:szCs w:val="24"/>
          </w:rPr>
          <w:delText>where we revisit the groundwater well and:</w:delText>
        </w:r>
      </w:del>
      <w:ins w:id="2089"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0" w:author="Katharina Schleidt" w:date="2022-08-12T19:16:00Z"/>
          <w:szCs w:val="24"/>
        </w:rPr>
      </w:pPr>
      <w:ins w:id="2091" w:author="Katharina Schleidt" w:date="2022-08-12T19:17:00Z">
        <w:r>
          <w:rPr>
            <w:szCs w:val="24"/>
          </w:rPr>
          <w:t>c)</w:t>
        </w:r>
      </w:ins>
      <w:r w:rsidR="005B5EAD" w:rsidRPr="009A7292">
        <w:rPr>
          <w:szCs w:val="24"/>
        </w:rPr>
        <w:tab/>
      </w:r>
      <w:del w:id="2092"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93"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4" w:author="Katharina Schleidt" w:date="2022-08-12T19:15:00Z">
          <w:pPr>
            <w:pStyle w:val="ListContinue2-"/>
          </w:pPr>
        </w:pPrChange>
      </w:pPr>
      <w:ins w:id="2095" w:author="Katharina Schleidt" w:date="2022-08-12T19:17:00Z">
        <w:r>
          <w:rPr>
            <w:szCs w:val="24"/>
          </w:rPr>
          <w:t>i</w:t>
        </w:r>
      </w:ins>
      <w:ins w:id="2096"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97" w:author="Katharina Schleidt" w:date="2022-08-12T19:15:00Z">
          <w:pPr>
            <w:pStyle w:val="ListContinue2-"/>
          </w:pPr>
        </w:pPrChange>
      </w:pPr>
      <w:ins w:id="2098" w:author="Katharina Schleidt" w:date="2022-08-12T19:17:00Z">
        <w:r>
          <w:rPr>
            <w:szCs w:val="24"/>
          </w:rPr>
          <w:t>d)</w:t>
        </w:r>
      </w:ins>
      <w:r w:rsidR="005B5EAD" w:rsidRPr="009A7292">
        <w:rPr>
          <w:szCs w:val="24"/>
        </w:rPr>
        <w:tab/>
      </w:r>
      <w:del w:id="2099" w:author="Katharina Schleidt" w:date="2022-08-12T19:17:00Z">
        <w:r w:rsidR="005B5EAD" w:rsidRPr="009A7292" w:rsidDel="00E10000">
          <w:rPr>
            <w:szCs w:val="24"/>
          </w:rPr>
          <w:delText xml:space="preserve">With </w:delText>
        </w:r>
      </w:del>
      <w:ins w:id="2100" w:author="Katharina Schleidt" w:date="2022-08-12T19:17:00Z">
        <w:r>
          <w:rPr>
            <w:szCs w:val="24"/>
          </w:rPr>
          <w:t>w</w:t>
        </w:r>
        <w:r w:rsidRPr="009A7292">
          <w:rPr>
            <w:szCs w:val="24"/>
          </w:rPr>
          <w:t xml:space="preserve">ith </w:t>
        </w:r>
      </w:ins>
      <w:r w:rsidR="005B5EAD" w:rsidRPr="009A7292">
        <w:rPr>
          <w:szCs w:val="24"/>
        </w:rPr>
        <w:t>a manual probe</w:t>
      </w:r>
      <w:del w:id="2101" w:author="Katharina Schleidt" w:date="2022-08-12T19:17:00Z">
        <w:r w:rsidR="005B5EAD" w:rsidRPr="009A7292" w:rsidDel="00E10000">
          <w:rPr>
            <w:szCs w:val="24"/>
          </w:rPr>
          <w:delText xml:space="preserve">, </w:delText>
        </w:r>
      </w:del>
      <w:ins w:id="2102"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103" w:author="Katharina Schleidt" w:date="2022-08-12T19:17:00Z">
        <w:r>
          <w:rPr>
            <w:szCs w:val="24"/>
          </w:rPr>
          <w:t xml:space="preserve"> than use</w:t>
        </w:r>
      </w:ins>
      <w:ins w:id="2104" w:author="Katharina Schleidt" w:date="2022-08-12T19:18:00Z">
        <w:r>
          <w:rPr>
            <w:szCs w:val="24"/>
          </w:rPr>
          <w:t>d</w:t>
        </w:r>
      </w:ins>
      <w:ins w:id="2105"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06"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07" w:name="_Toc113373354"/>
      <w:r w:rsidRPr="00785C54">
        <w:rPr>
          <w:rFonts w:eastAsia="Times New Roman"/>
          <w:szCs w:val="24"/>
        </w:rPr>
        <w:t>Association observer</w:t>
      </w:r>
      <w:bookmarkEnd w:id="21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08" w:author="Katharina Schleidt" w:date="2022-08-10T19:13:00Z">
              <w:r w:rsidRPr="00785C54" w:rsidDel="002F2035">
                <w:rPr>
                  <w:szCs w:val="24"/>
                </w:rPr>
                <w:delText>SHALL</w:delText>
              </w:r>
            </w:del>
            <w:ins w:id="2109"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110" w:name="_Toc113373355"/>
      <w:r w:rsidRPr="00785C54">
        <w:rPr>
          <w:rFonts w:eastAsia="Times New Roman"/>
          <w:szCs w:val="24"/>
        </w:rPr>
        <w:t>Procedure</w:t>
      </w:r>
      <w:bookmarkEnd w:id="2110"/>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1" w:name="_Toc113373356"/>
      <w:r w:rsidRPr="00785C54">
        <w:rPr>
          <w:rFonts w:eastAsia="Times New Roman"/>
          <w:szCs w:val="24"/>
        </w:rPr>
        <w:t>Procedure Requirements Class</w:t>
      </w:r>
      <w:bookmarkEnd w:id="21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2" w:name="_Toc113373357"/>
      <w:r w:rsidRPr="00785C54">
        <w:rPr>
          <w:rFonts w:eastAsia="Times New Roman"/>
          <w:szCs w:val="24"/>
        </w:rPr>
        <w:lastRenderedPageBreak/>
        <w:t>Interface Procedure</w:t>
      </w:r>
      <w:bookmarkEnd w:id="21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113" w:author="Katharina Schleidt" w:date="2022-08-10T19:56:00Z">
              <w:r w:rsidRPr="004C36B0">
                <w:rPr>
                  <w:szCs w:val="24"/>
                </w:rPr>
                <w:t xml:space="preserve">A </w:t>
              </w:r>
              <w:r w:rsidRPr="00E91BC4">
                <w:rPr>
                  <w:b/>
                  <w:bCs/>
                  <w:szCs w:val="24"/>
                  <w:rPrChange w:id="2114" w:author="Katharina Schleidt" w:date="2022-08-13T17:29:00Z">
                    <w:rPr>
                      <w:szCs w:val="24"/>
                    </w:rPr>
                  </w:rPrChange>
                </w:rPr>
                <w:t>Procedure</w:t>
              </w:r>
              <w:r w:rsidRPr="004C36B0">
                <w:rPr>
                  <w:szCs w:val="24"/>
                </w:rPr>
                <w:t xml:space="preserve"> shall be defined as </w:t>
              </w:r>
            </w:ins>
            <w:commentRangeStart w:id="2115"/>
            <w:del w:id="2116" w:author="Katharina Schleidt" w:date="2022-08-13T17:29:00Z">
              <w:r w:rsidR="005B5EAD" w:rsidRPr="00785C54" w:rsidDel="00E91BC4">
                <w:rPr>
                  <w:szCs w:val="24"/>
                </w:rPr>
                <w:delText xml:space="preserve">A </w:delText>
              </w:r>
            </w:del>
            <w:ins w:id="2117"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115"/>
            <w:r w:rsidR="008058B6">
              <w:rPr>
                <w:rStyle w:val="Marquedecommentaire"/>
                <w:rFonts w:eastAsia="MS Mincho"/>
                <w:lang w:eastAsia="ja-JP"/>
              </w:rPr>
              <w:commentReference w:id="2115"/>
            </w:r>
          </w:p>
        </w:tc>
      </w:tr>
    </w:tbl>
    <w:p w14:paraId="45B9959B" w14:textId="5CC63E55" w:rsidR="005B5EAD" w:rsidRPr="008058B6" w:rsidDel="008058B6" w:rsidRDefault="005B5EAD">
      <w:pPr>
        <w:pStyle w:val="Note"/>
        <w:rPr>
          <w:del w:id="2118" w:author="REID-JAMOND Alison" w:date="2022-04-04T14:27:00Z"/>
        </w:rPr>
        <w:pPrChange w:id="2119"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120" w:author="REID-JAMOND Alison" w:date="2022-04-04T14:27:00Z">
        <w:r w:rsidR="008058B6" w:rsidRPr="008058B6">
          <w:t xml:space="preserve"> 1</w:t>
        </w:r>
      </w:ins>
      <w:del w:id="2121"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122"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23"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24" w:author="REID-JAMOND Alison" w:date="2022-04-04T14:27:00Z">
        <w:r w:rsidRPr="00785C54" w:rsidDel="008058B6">
          <w:rPr>
            <w:szCs w:val="24"/>
          </w:rPr>
          <w:delText>2)</w:delText>
        </w:r>
      </w:del>
      <w:ins w:id="2125"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26"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27" w:author="Katharina Schleidt" w:date="2022-08-12T18:24:00Z">
          <w:r w:rsidR="008058B6" w:rsidRPr="00785C54" w:rsidDel="00193100">
            <w:rPr>
              <w:rStyle w:val="stdyear"/>
              <w:szCs w:val="24"/>
              <w:shd w:val="clear" w:color="auto" w:fill="auto"/>
            </w:rPr>
            <w:delText>11</w:delText>
          </w:r>
        </w:del>
      </w:ins>
      <w:ins w:id="2128" w:author="Katharina Schleidt" w:date="2022-08-12T18:24:00Z">
        <w:r w:rsidR="00193100">
          <w:rPr>
            <w:rStyle w:val="stdyear"/>
            <w:szCs w:val="24"/>
            <w:shd w:val="clear" w:color="auto" w:fill="auto"/>
          </w:rPr>
          <w:t>22</w:t>
        </w:r>
      </w:ins>
      <w:ins w:id="2129" w:author="REID-JAMOND Alison" w:date="2022-04-04T14:27:00Z">
        <w:r w:rsidR="008058B6" w:rsidRPr="00785C54">
          <w:rPr>
            <w:szCs w:val="24"/>
          </w:rPr>
          <w:t xml:space="preserve"> </w:t>
        </w:r>
        <w:r w:rsidR="008058B6">
          <w:rPr>
            <w:szCs w:val="24"/>
          </w:rPr>
          <w:t>(</w:t>
        </w:r>
      </w:ins>
      <w:del w:id="2130" w:author="REID-JAMOND Alison" w:date="2022-04-04T14:27:00Z">
        <w:r w:rsidRPr="00785C54" w:rsidDel="008058B6">
          <w:rPr>
            <w:szCs w:val="24"/>
          </w:rPr>
          <w:delText xml:space="preserve"> </w:delText>
        </w:r>
      </w:del>
      <w:r w:rsidRPr="00785C54">
        <w:rPr>
          <w:szCs w:val="24"/>
        </w:rPr>
        <w:t xml:space="preserve">this </w:t>
      </w:r>
      <w:del w:id="2131" w:author="REID-JAMOND Alison" w:date="2022-04-04T14:27:00Z">
        <w:r w:rsidRPr="00785C54" w:rsidDel="008058B6">
          <w:rPr>
            <w:szCs w:val="24"/>
          </w:rPr>
          <w:delText>version t</w:delText>
        </w:r>
      </w:del>
      <w:ins w:id="2132" w:author="REID-JAMOND Alison" w:date="2022-04-04T14:27:00Z">
        <w:r w:rsidR="008058B6">
          <w:rPr>
            <w:szCs w:val="24"/>
          </w:rPr>
          <w:t>document) t</w:t>
        </w:r>
      </w:ins>
      <w:r w:rsidRPr="00785C54">
        <w:rPr>
          <w:szCs w:val="24"/>
        </w:rPr>
        <w:t xml:space="preserve">o avoid unnecessary confusion between the terms </w:t>
      </w:r>
      <w:ins w:id="2133" w:author="REID-JAMOND Alison" w:date="2022-04-04T14:28:00Z">
        <w:r w:rsidR="008058B6">
          <w:rPr>
            <w:szCs w:val="24"/>
          </w:rPr>
          <w:t>"</w:t>
        </w:r>
      </w:ins>
      <w:r w:rsidRPr="00785C54">
        <w:rPr>
          <w:szCs w:val="24"/>
        </w:rPr>
        <w:t>procedure</w:t>
      </w:r>
      <w:ins w:id="2134" w:author="REID-JAMOND Alison" w:date="2022-04-04T14:28:00Z">
        <w:r w:rsidR="008058B6">
          <w:rPr>
            <w:szCs w:val="24"/>
          </w:rPr>
          <w:t>"</w:t>
        </w:r>
      </w:ins>
      <w:r w:rsidRPr="00785C54">
        <w:rPr>
          <w:szCs w:val="24"/>
        </w:rPr>
        <w:t xml:space="preserve"> and </w:t>
      </w:r>
      <w:ins w:id="2135" w:author="REID-JAMOND Alison" w:date="2022-04-04T14:28:00Z">
        <w:r w:rsidR="008058B6">
          <w:rPr>
            <w:szCs w:val="24"/>
          </w:rPr>
          <w:t>"</w:t>
        </w:r>
      </w:ins>
      <w:r w:rsidRPr="00785C54">
        <w:rPr>
          <w:szCs w:val="24"/>
        </w:rPr>
        <w:t>process</w:t>
      </w:r>
      <w:ins w:id="2136"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37" w:name="_Toc113373358"/>
      <w:r w:rsidRPr="00785C54">
        <w:rPr>
          <w:rFonts w:eastAsia="Times New Roman"/>
          <w:szCs w:val="24"/>
        </w:rPr>
        <w:t>ObservingProcedure</w:t>
      </w:r>
      <w:bookmarkEnd w:id="2137"/>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38" w:name="_Toc113373359"/>
      <w:r w:rsidRPr="00785C54">
        <w:rPr>
          <w:rFonts w:eastAsia="Times New Roman"/>
          <w:szCs w:val="24"/>
        </w:rPr>
        <w:t>ObservingProcedure Requirements Class</w:t>
      </w:r>
      <w:bookmarkEnd w:id="21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39" w:name="_Toc113373360"/>
      <w:r w:rsidRPr="00785C54">
        <w:rPr>
          <w:rFonts w:eastAsia="Times New Roman"/>
          <w:szCs w:val="24"/>
        </w:rPr>
        <w:t>Interface ObservingProcedure</w:t>
      </w:r>
      <w:bookmarkEnd w:id="213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40" w:author="Katharina Schleidt" w:date="2022-08-10T19:57:00Z">
              <w:r w:rsidRPr="00785C54" w:rsidDel="004C36B0">
                <w:rPr>
                  <w:szCs w:val="24"/>
                </w:rPr>
                <w:delText xml:space="preserve">The </w:delText>
              </w:r>
            </w:del>
            <w:ins w:id="2141" w:author="Katharina Schleidt" w:date="2022-08-10T19:57:00Z">
              <w:r w:rsidR="004C36B0" w:rsidRPr="004C36B0">
                <w:rPr>
                  <w:szCs w:val="24"/>
                </w:rPr>
                <w:t xml:space="preserve">An </w:t>
              </w:r>
              <w:r w:rsidR="004C36B0" w:rsidRPr="00E91BC4">
                <w:rPr>
                  <w:b/>
                  <w:bCs/>
                  <w:szCs w:val="24"/>
                  <w:rPrChange w:id="2142"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43"/>
      <w:del w:id="2144"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5" w:author="Katharina Schleidt" w:date="2022-08-10T19:24:00Z">
        <w:r w:rsidRPr="00785C54">
          <w:rPr>
            <w:szCs w:val="24"/>
          </w:rPr>
          <w:t>NOTE</w:t>
        </w:r>
      </w:ins>
      <w:ins w:id="2146" w:author="Katharina Schleidt" w:date="2022-08-10T19:25:00Z">
        <w:r>
          <w:rPr>
            <w:szCs w:val="24"/>
          </w:rPr>
          <w:t xml:space="preserve"> </w:t>
        </w:r>
      </w:ins>
      <w:r w:rsidR="005B5EAD" w:rsidRPr="00785C54">
        <w:rPr>
          <w:szCs w:val="24"/>
        </w:rPr>
        <w:t>1</w:t>
      </w:r>
      <w:del w:id="2147"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48" w:author="Katharina Schleidt" w:date="2022-08-10T19:25:00Z">
        <w:r w:rsidRPr="00785C54">
          <w:rPr>
            <w:szCs w:val="24"/>
          </w:rPr>
          <w:t>NOTE</w:t>
        </w:r>
        <w:r>
          <w:rPr>
            <w:szCs w:val="24"/>
          </w:rPr>
          <w:t xml:space="preserve"> </w:t>
        </w:r>
      </w:ins>
      <w:r w:rsidR="005B5EAD" w:rsidRPr="00785C54">
        <w:rPr>
          <w:szCs w:val="24"/>
        </w:rPr>
        <w:t>2</w:t>
      </w:r>
      <w:del w:id="2149"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50" w:author="Katharina Schleidt" w:date="2022-08-13T17:04:00Z">
        <w:r w:rsidR="005B5EAD" w:rsidRPr="00785C54" w:rsidDel="00DA74AC">
          <w:rPr>
            <w:szCs w:val="24"/>
          </w:rPr>
          <w:delText>observation</w:delText>
        </w:r>
      </w:del>
      <w:ins w:id="2151"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2" w:author="Katharina Schleidt" w:date="2022-08-10T19:25:00Z">
        <w:r w:rsidRPr="00785C54">
          <w:rPr>
            <w:szCs w:val="24"/>
          </w:rPr>
          <w:t>NOTE</w:t>
        </w:r>
        <w:r>
          <w:rPr>
            <w:szCs w:val="24"/>
          </w:rPr>
          <w:t xml:space="preserve"> </w:t>
        </w:r>
      </w:ins>
      <w:r w:rsidR="005B5EAD" w:rsidRPr="00785C54">
        <w:rPr>
          <w:szCs w:val="24"/>
        </w:rPr>
        <w:t>3</w:t>
      </w:r>
      <w:del w:id="2153"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4" w:author="Katharina Schleidt" w:date="2022-08-10T19:25:00Z">
        <w:r w:rsidRPr="00785C54">
          <w:rPr>
            <w:szCs w:val="24"/>
          </w:rPr>
          <w:t>NOTE</w:t>
        </w:r>
        <w:r>
          <w:rPr>
            <w:szCs w:val="24"/>
          </w:rPr>
          <w:t xml:space="preserve"> </w:t>
        </w:r>
      </w:ins>
      <w:r w:rsidR="005B5EAD" w:rsidRPr="00785C54">
        <w:rPr>
          <w:szCs w:val="24"/>
        </w:rPr>
        <w:t>4</w:t>
      </w:r>
      <w:del w:id="2155"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6" w:author="Katharina Schleidt" w:date="2022-08-10T19:25:00Z">
        <w:r w:rsidRPr="00785C54">
          <w:rPr>
            <w:szCs w:val="24"/>
          </w:rPr>
          <w:lastRenderedPageBreak/>
          <w:t>NOTE</w:t>
        </w:r>
        <w:r>
          <w:rPr>
            <w:szCs w:val="24"/>
          </w:rPr>
          <w:t xml:space="preserve"> </w:t>
        </w:r>
      </w:ins>
      <w:r w:rsidR="005B5EAD" w:rsidRPr="00785C54">
        <w:rPr>
          <w:szCs w:val="24"/>
        </w:rPr>
        <w:t>5</w:t>
      </w:r>
      <w:del w:id="2157"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8" w:author="Katharina Schleidt" w:date="2022-08-10T19:25:00Z">
        <w:r w:rsidRPr="00785C54">
          <w:rPr>
            <w:szCs w:val="24"/>
          </w:rPr>
          <w:t>NOTE</w:t>
        </w:r>
        <w:r>
          <w:rPr>
            <w:szCs w:val="24"/>
          </w:rPr>
          <w:t xml:space="preserve"> </w:t>
        </w:r>
      </w:ins>
      <w:r w:rsidR="005B5EAD" w:rsidRPr="00785C54">
        <w:rPr>
          <w:szCs w:val="24"/>
        </w:rPr>
        <w:t>6</w:t>
      </w:r>
      <w:del w:id="2159"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60"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61" w:author="Katharina Schleidt" w:date="2022-08-12T18:24:00Z">
        <w:r w:rsidR="00193100" w:rsidRPr="00193100">
          <w:rPr>
            <w:szCs w:val="24"/>
          </w:rPr>
          <w:t>ISO 19156:2022</w:t>
        </w:r>
      </w:ins>
      <w:del w:id="2162"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43"/>
      <w:r w:rsidR="008058B6">
        <w:rPr>
          <w:rStyle w:val="Marquedecommentaire"/>
          <w:rFonts w:eastAsia="MS Mincho"/>
          <w:lang w:eastAsia="ja-JP"/>
        </w:rPr>
        <w:commentReference w:id="2143"/>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3" w:name="_Toc113373361"/>
      <w:r w:rsidRPr="00785C54">
        <w:rPr>
          <w:rFonts w:eastAsia="Times New Roman"/>
          <w:szCs w:val="24"/>
        </w:rPr>
        <w:t>Association observer</w:t>
      </w:r>
      <w:bookmarkEnd w:id="21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64" w:author="Katharina Schleidt" w:date="2022-08-10T19:13:00Z">
              <w:r w:rsidRPr="00785C54" w:rsidDel="002F2035">
                <w:rPr>
                  <w:szCs w:val="24"/>
                </w:rPr>
                <w:delText>SHALL</w:delText>
              </w:r>
            </w:del>
            <w:ins w:id="2165"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66" w:name="_Toc113373362"/>
      <w:r w:rsidRPr="00785C54">
        <w:rPr>
          <w:rFonts w:eastAsia="Times New Roman"/>
          <w:szCs w:val="24"/>
        </w:rPr>
        <w:t>Observer</w:t>
      </w:r>
      <w:bookmarkEnd w:id="2166"/>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7" w:name="_Toc113373363"/>
      <w:r w:rsidRPr="00785C54">
        <w:rPr>
          <w:rFonts w:eastAsia="Times New Roman"/>
          <w:szCs w:val="24"/>
        </w:rPr>
        <w:t>Observer Requirements Class</w:t>
      </w:r>
      <w:bookmarkEnd w:id="21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8" w:name="_Toc113373364"/>
      <w:r w:rsidRPr="00785C54">
        <w:rPr>
          <w:rFonts w:eastAsia="Times New Roman"/>
          <w:szCs w:val="24"/>
        </w:rPr>
        <w:t>Interface Observer</w:t>
      </w:r>
      <w:bookmarkEnd w:id="216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69" w:author="Katharina Schleidt" w:date="2022-08-10T19:57:00Z">
              <w:r w:rsidRPr="00785C54" w:rsidDel="004C36B0">
                <w:rPr>
                  <w:szCs w:val="24"/>
                </w:rPr>
                <w:delText xml:space="preserve">An </w:delText>
              </w:r>
            </w:del>
            <w:ins w:id="2170" w:author="Katharina Schleidt" w:date="2022-08-10T19:57:00Z">
              <w:r w:rsidR="004C36B0" w:rsidRPr="004C36B0">
                <w:rPr>
                  <w:szCs w:val="24"/>
                </w:rPr>
                <w:t xml:space="preserve">An </w:t>
              </w:r>
              <w:r w:rsidR="004C36B0" w:rsidRPr="00DA74AC">
                <w:rPr>
                  <w:b/>
                  <w:bCs/>
                  <w:szCs w:val="24"/>
                  <w:rPrChange w:id="2171"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72" w:author="Katharina Schleidt" w:date="2022-08-10T19:26:00Z"/>
          <w:szCs w:val="24"/>
        </w:rPr>
      </w:pPr>
      <w:del w:id="2173"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4" w:author="Katharina Schleidt" w:date="2022-08-10T19:25:00Z">
        <w:r w:rsidRPr="00785C54">
          <w:rPr>
            <w:szCs w:val="24"/>
          </w:rPr>
          <w:lastRenderedPageBreak/>
          <w:t>NOTE</w:t>
        </w:r>
        <w:r>
          <w:rPr>
            <w:szCs w:val="24"/>
          </w:rPr>
          <w:t xml:space="preserve"> 1</w:t>
        </w:r>
      </w:ins>
      <w:del w:id="2175"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6" w:author="Katharina Schleidt" w:date="2022-08-10T19:26:00Z">
        <w:r w:rsidRPr="00785C54">
          <w:rPr>
            <w:szCs w:val="24"/>
          </w:rPr>
          <w:t>NOTE</w:t>
        </w:r>
        <w:r>
          <w:rPr>
            <w:szCs w:val="24"/>
          </w:rPr>
          <w:t xml:space="preserve"> 2</w:t>
        </w:r>
      </w:ins>
      <w:del w:id="2177"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78" w:author="Katharina Schleidt" w:date="2022-08-10T19:26:00Z">
        <w:r w:rsidRPr="00785C54">
          <w:rPr>
            <w:szCs w:val="24"/>
          </w:rPr>
          <w:t>NOTE</w:t>
        </w:r>
        <w:r>
          <w:rPr>
            <w:szCs w:val="24"/>
          </w:rPr>
          <w:t xml:space="preserve"> 3</w:t>
        </w:r>
      </w:ins>
      <w:del w:id="2179"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0" w:author="Katharina Schleidt" w:date="2022-08-10T19:26:00Z">
        <w:r w:rsidRPr="00785C54">
          <w:rPr>
            <w:szCs w:val="24"/>
          </w:rPr>
          <w:t>NOTE</w:t>
        </w:r>
        <w:r>
          <w:rPr>
            <w:szCs w:val="24"/>
          </w:rPr>
          <w:t xml:space="preserve"> 4</w:t>
        </w:r>
      </w:ins>
      <w:del w:id="2181"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2" w:author="Katharina Schleidt" w:date="2022-08-10T19:26:00Z">
        <w:r w:rsidRPr="00785C54">
          <w:rPr>
            <w:szCs w:val="24"/>
          </w:rPr>
          <w:t>NOTE</w:t>
        </w:r>
        <w:r>
          <w:rPr>
            <w:szCs w:val="24"/>
          </w:rPr>
          <w:t xml:space="preserve"> 5</w:t>
        </w:r>
      </w:ins>
      <w:del w:id="2183"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AA5C0B7"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84"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85"/>
      <w:r w:rsidRPr="00785C54">
        <w:rPr>
          <w:szCs w:val="24"/>
        </w:rPr>
        <w:t xml:space="preserve">Other examples of </w:t>
      </w:r>
      <w:del w:id="2186" w:author="Katharina Schleidt" w:date="2022-08-13T17:22:00Z">
        <w:r w:rsidRPr="00785C54" w:rsidDel="009C7946">
          <w:rPr>
            <w:szCs w:val="24"/>
          </w:rPr>
          <w:delText xml:space="preserve">Sensors </w:delText>
        </w:r>
      </w:del>
      <w:ins w:id="2187"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85"/>
      <w:r w:rsidR="008058B6">
        <w:rPr>
          <w:rStyle w:val="Marquedecommentaire"/>
          <w:rFonts w:eastAsia="MS Mincho"/>
          <w:lang w:eastAsia="ja-JP"/>
        </w:rPr>
        <w:commentReference w:id="2185"/>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88" w:name="_Toc113373365"/>
      <w:r w:rsidRPr="00785C54">
        <w:rPr>
          <w:rFonts w:eastAsia="Times New Roman"/>
          <w:szCs w:val="24"/>
        </w:rPr>
        <w:t>Association observableProperty</w:t>
      </w:r>
      <w:bookmarkEnd w:id="218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89" w:author="Katharina Schleidt" w:date="2022-08-10T19:13:00Z">
              <w:r w:rsidRPr="00785C54" w:rsidDel="002F2035">
                <w:rPr>
                  <w:szCs w:val="24"/>
                </w:rPr>
                <w:delText>SHALL</w:delText>
              </w:r>
            </w:del>
            <w:ins w:id="2190"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1" w:name="_Toc113373366"/>
      <w:r w:rsidRPr="00785C54">
        <w:rPr>
          <w:rFonts w:eastAsia="Times New Roman"/>
          <w:szCs w:val="24"/>
        </w:rPr>
        <w:t>Association observingProcedure</w:t>
      </w:r>
      <w:bookmarkEnd w:id="219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92" w:author="Katharina Schleidt" w:date="2022-08-10T19:13:00Z">
              <w:r w:rsidRPr="00785C54" w:rsidDel="002F2035">
                <w:rPr>
                  <w:szCs w:val="24"/>
                </w:rPr>
                <w:delText>SHALL</w:delText>
              </w:r>
            </w:del>
            <w:ins w:id="2193"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4" w:name="_Toc113373367"/>
      <w:r w:rsidRPr="00785C54">
        <w:rPr>
          <w:rFonts w:eastAsia="Times New Roman"/>
          <w:szCs w:val="24"/>
        </w:rPr>
        <w:t>Association deployment</w:t>
      </w:r>
      <w:bookmarkEnd w:id="219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95" w:author="Katharina Schleidt" w:date="2022-08-10T19:13:00Z">
              <w:r w:rsidRPr="00785C54" w:rsidDel="002F2035">
                <w:rPr>
                  <w:szCs w:val="24"/>
                </w:rPr>
                <w:delText>SHALL</w:delText>
              </w:r>
            </w:del>
            <w:ins w:id="2196"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97" w:name="_Toc113373368"/>
      <w:r w:rsidRPr="00785C54">
        <w:rPr>
          <w:rFonts w:eastAsia="Times New Roman"/>
          <w:szCs w:val="24"/>
        </w:rPr>
        <w:t>Host</w:t>
      </w:r>
      <w:bookmarkEnd w:id="2197"/>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8" w:name="_Toc113373369"/>
      <w:r w:rsidRPr="00785C54">
        <w:rPr>
          <w:rFonts w:eastAsia="Times New Roman"/>
          <w:szCs w:val="24"/>
        </w:rPr>
        <w:t>Host Requirements Class</w:t>
      </w:r>
      <w:bookmarkEnd w:id="21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9" w:name="_Toc113373370"/>
      <w:r w:rsidRPr="00785C54">
        <w:rPr>
          <w:rFonts w:eastAsia="Times New Roman"/>
          <w:szCs w:val="24"/>
        </w:rPr>
        <w:t>Interface Host</w:t>
      </w:r>
      <w:bookmarkEnd w:id="2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200" w:author="Katharina Schleidt" w:date="2022-08-10T19:57:00Z">
              <w:r w:rsidRPr="00785C54" w:rsidDel="004C36B0">
                <w:rPr>
                  <w:szCs w:val="24"/>
                </w:rPr>
                <w:delText xml:space="preserve">A </w:delText>
              </w:r>
            </w:del>
            <w:ins w:id="2201" w:author="Katharina Schleidt" w:date="2022-08-10T19:58:00Z">
              <w:r w:rsidR="004C36B0" w:rsidRPr="004C36B0">
                <w:rPr>
                  <w:szCs w:val="24"/>
                </w:rPr>
                <w:t xml:space="preserve">A </w:t>
              </w:r>
              <w:r w:rsidR="004C36B0" w:rsidRPr="00E91BC4">
                <w:rPr>
                  <w:b/>
                  <w:bCs/>
                  <w:szCs w:val="24"/>
                  <w:rPrChange w:id="2202" w:author="Katharina Schleidt" w:date="2022-08-13T17:29:00Z">
                    <w:rPr>
                      <w:szCs w:val="24"/>
                    </w:rPr>
                  </w:rPrChange>
                </w:rPr>
                <w:t>Host</w:t>
              </w:r>
              <w:r w:rsidR="004C36B0" w:rsidRPr="004C36B0">
                <w:rPr>
                  <w:szCs w:val="24"/>
                </w:rPr>
                <w:t xml:space="preserve"> shall be defined as </w:t>
              </w:r>
            </w:ins>
            <w:ins w:id="2203"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4" w:author="Katharina Schleidt" w:date="2022-08-10T19:27:00Z"/>
          <w:szCs w:val="24"/>
        </w:rPr>
      </w:pPr>
      <w:commentRangeStart w:id="2205"/>
      <w:del w:id="2206"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7" w:author="Katharina Schleidt" w:date="2022-08-10T19:26:00Z">
        <w:r w:rsidRPr="00785C54">
          <w:rPr>
            <w:szCs w:val="24"/>
          </w:rPr>
          <w:t>NOTE</w:t>
        </w:r>
        <w:r>
          <w:rPr>
            <w:szCs w:val="24"/>
          </w:rPr>
          <w:t xml:space="preserve"> 1</w:t>
        </w:r>
      </w:ins>
      <w:del w:id="2208"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9" w:author="Katharina Schleidt" w:date="2022-08-10T19:26:00Z">
        <w:r w:rsidRPr="00785C54">
          <w:rPr>
            <w:szCs w:val="24"/>
          </w:rPr>
          <w:t>NOTE</w:t>
        </w:r>
        <w:r>
          <w:rPr>
            <w:szCs w:val="24"/>
          </w:rPr>
          <w:t xml:space="preserve"> 2</w:t>
        </w:r>
      </w:ins>
      <w:del w:id="2210"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1" w:author="Katharina Schleidt" w:date="2022-08-10T19:27:00Z">
        <w:r w:rsidRPr="00785C54">
          <w:rPr>
            <w:szCs w:val="24"/>
          </w:rPr>
          <w:t>NOTE</w:t>
        </w:r>
        <w:r>
          <w:rPr>
            <w:szCs w:val="24"/>
          </w:rPr>
          <w:t xml:space="preserve"> 3</w:t>
        </w:r>
      </w:ins>
      <w:del w:id="2212"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205"/>
      <w:r w:rsidR="008058B6">
        <w:rPr>
          <w:rStyle w:val="Marquedecommentaire"/>
          <w:rFonts w:eastAsia="MS Mincho"/>
          <w:lang w:eastAsia="ja-JP"/>
        </w:rPr>
        <w:commentReference w:id="2205"/>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3" w:name="_Toc113373371"/>
      <w:r w:rsidRPr="00785C54">
        <w:rPr>
          <w:rFonts w:eastAsia="Times New Roman"/>
          <w:szCs w:val="24"/>
        </w:rPr>
        <w:t>Association deployment</w:t>
      </w:r>
      <w:bookmarkEnd w:id="22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214" w:author="Katharina Schleidt" w:date="2022-08-10T19:13:00Z">
              <w:r w:rsidRPr="00785C54" w:rsidDel="002F2035">
                <w:rPr>
                  <w:szCs w:val="24"/>
                </w:rPr>
                <w:delText>SHALL</w:delText>
              </w:r>
            </w:del>
            <w:ins w:id="2215"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6" w:name="_Toc113373372"/>
      <w:r w:rsidRPr="00785C54">
        <w:rPr>
          <w:rFonts w:eastAsia="Times New Roman"/>
          <w:szCs w:val="24"/>
        </w:rPr>
        <w:t>Association relatedHost</w:t>
      </w:r>
      <w:bookmarkEnd w:id="221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217" w:author="Katharina Schleidt" w:date="2022-08-10T19:13:00Z">
              <w:r w:rsidRPr="00785C54" w:rsidDel="002F2035">
                <w:rPr>
                  <w:szCs w:val="24"/>
                </w:rPr>
                <w:delText>SHALL</w:delText>
              </w:r>
            </w:del>
            <w:ins w:id="2218"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219" w:name="_Toc113373373"/>
      <w:r w:rsidRPr="00785C54">
        <w:rPr>
          <w:rFonts w:eastAsia="Times New Roman"/>
          <w:szCs w:val="24"/>
        </w:rPr>
        <w:t>Deployment</w:t>
      </w:r>
      <w:bookmarkEnd w:id="2219"/>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0" w:name="_Toc113373374"/>
      <w:r w:rsidRPr="00785C54">
        <w:rPr>
          <w:rFonts w:eastAsia="Times New Roman"/>
          <w:szCs w:val="24"/>
        </w:rPr>
        <w:t>Deployment Requirements Class</w:t>
      </w:r>
      <w:bookmarkEnd w:id="22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1" w:name="_Toc113373375"/>
      <w:r w:rsidRPr="00785C54">
        <w:rPr>
          <w:rFonts w:eastAsia="Times New Roman"/>
          <w:szCs w:val="24"/>
        </w:rPr>
        <w:t>Interface Deployment</w:t>
      </w:r>
      <w:bookmarkEnd w:id="222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222" w:author="Katharina Schleidt" w:date="2022-08-10T19:58:00Z">
              <w:r w:rsidRPr="004C36B0">
                <w:rPr>
                  <w:szCs w:val="24"/>
                </w:rPr>
                <w:t xml:space="preserve">A </w:t>
              </w:r>
              <w:r w:rsidRPr="00E91BC4">
                <w:rPr>
                  <w:b/>
                  <w:bCs/>
                  <w:szCs w:val="24"/>
                  <w:rPrChange w:id="2223" w:author="Katharina Schleidt" w:date="2022-08-13T17:29:00Z">
                    <w:rPr>
                      <w:szCs w:val="24"/>
                    </w:rPr>
                  </w:rPrChange>
                </w:rPr>
                <w:t>Deployment</w:t>
              </w:r>
              <w:r w:rsidRPr="004C36B0">
                <w:rPr>
                  <w:szCs w:val="24"/>
                </w:rPr>
                <w:t xml:space="preserve"> shall be defined as </w:t>
              </w:r>
              <w:r>
                <w:rPr>
                  <w:szCs w:val="24"/>
                </w:rPr>
                <w:t>i</w:t>
              </w:r>
            </w:ins>
            <w:del w:id="2224"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25" w:author="Katharina Schleidt" w:date="2022-08-10T19:27:00Z"/>
          <w:szCs w:val="24"/>
        </w:rPr>
      </w:pPr>
      <w:commentRangeStart w:id="2226"/>
      <w:del w:id="2227" w:author="Katharina Schleidt" w:date="2022-08-10T19:27:00Z">
        <w:r w:rsidRPr="00785C54" w:rsidDel="002E12FD">
          <w:rPr>
            <w:szCs w:val="24"/>
          </w:rPr>
          <w:delText>NOTE</w:delText>
        </w:r>
        <w:r w:rsidRPr="00785C54" w:rsidDel="002E12FD">
          <w:rPr>
            <w:szCs w:val="24"/>
          </w:rPr>
          <w:tab/>
          <w:delText>Examples of deployment are:</w:delText>
        </w:r>
        <w:commentRangeEnd w:id="2226"/>
        <w:r w:rsidR="008058B6" w:rsidDel="002E12FD">
          <w:rPr>
            <w:rStyle w:val="Marquedecommentaire"/>
            <w:rFonts w:eastAsia="MS Mincho"/>
            <w:lang w:eastAsia="ja-JP"/>
          </w:rPr>
          <w:commentReference w:id="2226"/>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28" w:author="Katharina Schleidt" w:date="2022-08-10T19:31:00Z">
        <w:r>
          <w:rPr>
            <w:szCs w:val="24"/>
          </w:rPr>
          <w:t>EXAMPLE</w:t>
        </w:r>
      </w:ins>
      <w:ins w:id="2229" w:author="Katharina Schleidt" w:date="2022-08-10T19:27:00Z">
        <w:r w:rsidR="002E12FD">
          <w:rPr>
            <w:szCs w:val="24"/>
          </w:rPr>
          <w:t xml:space="preserve"> 1</w:t>
        </w:r>
      </w:ins>
      <w:del w:id="2230"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1" w:author="Katharina Schleidt" w:date="2022-08-10T19:31:00Z">
        <w:r>
          <w:rPr>
            <w:szCs w:val="24"/>
          </w:rPr>
          <w:t xml:space="preserve">EXAMPLE </w:t>
        </w:r>
      </w:ins>
      <w:ins w:id="2232" w:author="Katharina Schleidt" w:date="2022-08-10T19:27:00Z">
        <w:r w:rsidR="002E12FD">
          <w:rPr>
            <w:szCs w:val="24"/>
          </w:rPr>
          <w:t>2</w:t>
        </w:r>
      </w:ins>
      <w:del w:id="2233"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4" w:author="Katharina Schleidt" w:date="2022-08-10T19:31:00Z">
        <w:r>
          <w:rPr>
            <w:szCs w:val="24"/>
          </w:rPr>
          <w:t xml:space="preserve">EXAMPLE </w:t>
        </w:r>
      </w:ins>
      <w:ins w:id="2235" w:author="Katharina Schleidt" w:date="2022-08-10T19:27:00Z">
        <w:r w:rsidR="002E12FD">
          <w:rPr>
            <w:szCs w:val="24"/>
          </w:rPr>
          <w:t>3</w:t>
        </w:r>
      </w:ins>
      <w:del w:id="2236"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37" w:author="Katharina Schleidt" w:date="2022-08-10T19:31:00Z">
        <w:r>
          <w:rPr>
            <w:szCs w:val="24"/>
          </w:rPr>
          <w:t xml:space="preserve">EXAMPLE </w:t>
        </w:r>
      </w:ins>
      <w:ins w:id="2238" w:author="Katharina Schleidt" w:date="2022-08-10T19:27:00Z">
        <w:r w:rsidR="002E12FD">
          <w:rPr>
            <w:szCs w:val="24"/>
          </w:rPr>
          <w:t>4</w:t>
        </w:r>
      </w:ins>
      <w:del w:id="2239"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0" w:name="_Toc113373376"/>
      <w:r w:rsidRPr="00785C54">
        <w:rPr>
          <w:rFonts w:eastAsia="Times New Roman"/>
          <w:szCs w:val="24"/>
        </w:rPr>
        <w:t>Association observer</w:t>
      </w:r>
      <w:bookmarkEnd w:id="22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41" w:author="Katharina Schleidt" w:date="2022-08-10T19:13:00Z">
              <w:r w:rsidRPr="00785C54" w:rsidDel="002F2035">
                <w:rPr>
                  <w:szCs w:val="24"/>
                </w:rPr>
                <w:delText>SHALL</w:delText>
              </w:r>
            </w:del>
            <w:ins w:id="2242"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3" w:name="_Toc113373377"/>
      <w:r w:rsidRPr="00785C54">
        <w:rPr>
          <w:rFonts w:eastAsia="Times New Roman"/>
          <w:szCs w:val="24"/>
        </w:rPr>
        <w:t>Association host</w:t>
      </w:r>
      <w:bookmarkEnd w:id="22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44" w:author="Katharina Schleidt" w:date="2022-08-10T19:13:00Z">
              <w:r w:rsidRPr="00785C54" w:rsidDel="002F2035">
                <w:rPr>
                  <w:szCs w:val="24"/>
                </w:rPr>
                <w:delText>SHALL</w:delText>
              </w:r>
            </w:del>
            <w:ins w:id="2245"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46" w:name="_Toc113373378"/>
      <w:r w:rsidRPr="00785C54">
        <w:rPr>
          <w:rFonts w:eastAsia="Times New Roman"/>
          <w:szCs w:val="24"/>
        </w:rPr>
        <w:t>Abstract Observation Core</w:t>
      </w:r>
      <w:bookmarkEnd w:id="2246"/>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47" w:name="_Toc113373379"/>
      <w:r w:rsidRPr="00785C54">
        <w:rPr>
          <w:rFonts w:eastAsia="Times New Roman"/>
          <w:szCs w:val="24"/>
        </w:rPr>
        <w:t>General</w:t>
      </w:r>
      <w:bookmarkEnd w:id="2247"/>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48" w:name="_Toc113373380"/>
      <w:r w:rsidRPr="00785C54">
        <w:rPr>
          <w:rFonts w:eastAsia="Times New Roman"/>
          <w:szCs w:val="24"/>
        </w:rPr>
        <w:t>Abstract Observation Core Package Requirements Class</w:t>
      </w:r>
      <w:bookmarkEnd w:id="224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Change w:id="2249">
          <w:tblGrid>
            <w:gridCol w:w="2431"/>
            <w:gridCol w:w="7321"/>
          </w:tblGrid>
        </w:tblGridChange>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50" w:author="Katharina Schleidt" w:date="2022-08-13T16:37:00Z">
              <w:r w:rsidRPr="00785C54" w:rsidDel="00022C0A">
                <w:rPr>
                  <w:szCs w:val="24"/>
                </w:rPr>
                <w:delText xml:space="preserve">core </w:delText>
              </w:r>
            </w:del>
            <w:ins w:id="2251"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A46EB6">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252" w:author="Katharina Schleidt" w:date="2022-10-17T13:53:00Z">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253" w:author="Katharina Schleidt" w:date="2022-10-17T13:53:00Z">
            <w:trPr>
              <w:jc w:val="center"/>
            </w:trPr>
          </w:trPrChange>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Change w:id="2254" w:author="Katharina Schleidt" w:date="2022-10-17T13:53:00Z">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Change w:id="2255" w:author="Katharina Schleidt" w:date="2022-10-17T13:53:00Z">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A46EB6" w:rsidRPr="00785C54" w14:paraId="2AD06957" w14:textId="77777777" w:rsidTr="00935FAF">
        <w:trPr>
          <w:jc w:val="center"/>
          <w:ins w:id="2256" w:author="Katharina Schleidt" w:date="2022-10-17T13:53:00Z"/>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44184F58" w14:textId="64D66A2F" w:rsidR="00A46EB6" w:rsidRPr="00785C54" w:rsidRDefault="00A46EB6" w:rsidP="00A46EB6">
            <w:pPr>
              <w:pStyle w:val="Tablebody"/>
              <w:autoSpaceDE w:val="0"/>
              <w:autoSpaceDN w:val="0"/>
              <w:adjustRightInd w:val="0"/>
              <w:jc w:val="both"/>
              <w:rPr>
                <w:ins w:id="2257" w:author="Katharina Schleidt" w:date="2022-10-17T13:53:00Z"/>
                <w:szCs w:val="24"/>
              </w:rPr>
            </w:pPr>
            <w:ins w:id="2258" w:author="Katharina Schleidt" w:date="2022-10-17T13:53:00Z">
              <w:r w:rsidRPr="00785C54">
                <w:rPr>
                  <w:szCs w:val="24"/>
                </w:rPr>
                <w:t>Imports</w:t>
              </w:r>
            </w:ins>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73A8B90F" w14:textId="53F1F6DB" w:rsidR="00A46EB6" w:rsidRPr="00785C54" w:rsidRDefault="00A46EB6" w:rsidP="00A46EB6">
            <w:pPr>
              <w:pStyle w:val="Tablebody"/>
              <w:autoSpaceDE w:val="0"/>
              <w:autoSpaceDN w:val="0"/>
              <w:adjustRightInd w:val="0"/>
              <w:jc w:val="both"/>
              <w:rPr>
                <w:ins w:id="2259" w:author="Katharina Schleidt" w:date="2022-10-17T13:53:00Z"/>
                <w:szCs w:val="24"/>
              </w:rPr>
            </w:pPr>
            <w:ins w:id="2260" w:author="Katharina Schleidt" w:date="2022-10-17T13:53:00Z">
              <w:r w:rsidRPr="00785C54">
                <w:rPr>
                  <w:szCs w:val="24"/>
                </w:rPr>
                <w:t>/req/obs-</w:t>
              </w:r>
              <w:r>
                <w:rPr>
                  <w:szCs w:val="24"/>
                </w:rPr>
                <w:t>core</w:t>
              </w:r>
              <w:r w:rsidRPr="00785C54">
                <w:rPr>
                  <w:szCs w:val="24"/>
                </w:rPr>
                <w:t>/</w:t>
              </w:r>
              <w:r w:rsidRPr="003F0344">
                <w:rPr>
                  <w:szCs w:val="24"/>
                </w:rPr>
                <w:t>Abstract</w:t>
              </w:r>
              <w:r w:rsidRPr="00785C54">
                <w:rPr>
                  <w:szCs w:val="24"/>
                </w:rPr>
                <w:t>ObservationCollection</w:t>
              </w:r>
            </w:ins>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1" w:name="_Toc113373381"/>
      <w:r w:rsidRPr="00785C54">
        <w:rPr>
          <w:rFonts w:eastAsia="Times New Roman"/>
          <w:szCs w:val="24"/>
        </w:rPr>
        <w:t>Association metadata</w:t>
      </w:r>
      <w:bookmarkEnd w:id="22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62" w:author="Katharina Schleidt" w:date="2022-08-10T19:13:00Z">
              <w:r w:rsidRPr="00785C54" w:rsidDel="002F2035">
                <w:rPr>
                  <w:szCs w:val="24"/>
                </w:rPr>
                <w:delText>SHALL</w:delText>
              </w:r>
            </w:del>
            <w:ins w:id="2263"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64"/>
      <w:r w:rsidRPr="00785C54">
        <w:rPr>
          <w:szCs w:val="24"/>
        </w:rPr>
        <w:t>NOTE</w:t>
      </w:r>
      <w:r w:rsidRPr="00785C54">
        <w:rPr>
          <w:szCs w:val="24"/>
        </w:rPr>
        <w:tab/>
      </w:r>
      <w:ins w:id="2265"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66" w:author="Katharina Schleidt" w:date="2022-08-13T16:01:00Z">
        <w:r w:rsidRPr="00785C54" w:rsidDel="00DD1147">
          <w:rPr>
            <w:szCs w:val="24"/>
          </w:rPr>
          <w:delText>Attention should be given not to reinvent semantic that is explicitly modelled in the OMS model.</w:delText>
        </w:r>
        <w:commentRangeEnd w:id="2264"/>
        <w:r w:rsidR="008058B6" w:rsidDel="00DD1147">
          <w:rPr>
            <w:rStyle w:val="Marquedecommentaire"/>
            <w:rFonts w:eastAsia="MS Mincho"/>
            <w:lang w:eastAsia="ja-JP"/>
          </w:rPr>
          <w:commentReference w:id="2264"/>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67" w:name="_Toc113373382"/>
      <w:r w:rsidRPr="00785C54">
        <w:rPr>
          <w:rFonts w:eastAsia="Times New Roman"/>
          <w:szCs w:val="24"/>
        </w:rPr>
        <w:t>AbstractObservationCharacteristics</w:t>
      </w:r>
      <w:bookmarkEnd w:id="2267"/>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8" w:name="_Toc113373383"/>
      <w:r w:rsidRPr="00785C54">
        <w:rPr>
          <w:rFonts w:eastAsia="Times New Roman"/>
          <w:szCs w:val="24"/>
        </w:rPr>
        <w:t>AbstractObservationCharacteristics Requirements Class</w:t>
      </w:r>
      <w:bookmarkEnd w:id="22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69" w:author="Katharina Schleidt" w:date="2022-08-13T16:37:00Z">
              <w:r w:rsidRPr="00785C54" w:rsidDel="00022C0A">
                <w:rPr>
                  <w:szCs w:val="24"/>
                </w:rPr>
                <w:delText xml:space="preserve">core </w:delText>
              </w:r>
            </w:del>
            <w:ins w:id="2270"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E82359" w:rsidRPr="00785C54" w14:paraId="790A34A4" w14:textId="77777777" w:rsidTr="00935FAF">
        <w:trPr>
          <w:jc w:val="center"/>
          <w:ins w:id="2271" w:author="Katharina Schleidt" w:date="2022-10-18T14:48:00Z"/>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C73F" w14:textId="5C3A2075" w:rsidR="00E82359" w:rsidRPr="00785C54" w:rsidRDefault="00E82359" w:rsidP="00785C54">
            <w:pPr>
              <w:pStyle w:val="Tablebody"/>
              <w:autoSpaceDE w:val="0"/>
              <w:autoSpaceDN w:val="0"/>
              <w:adjustRightInd w:val="0"/>
              <w:jc w:val="both"/>
              <w:rPr>
                <w:ins w:id="2272" w:author="Katharina Schleidt" w:date="2022-10-18T14:48:00Z"/>
                <w:szCs w:val="24"/>
              </w:rPr>
            </w:pPr>
            <w:ins w:id="2273" w:author="Katharina Schleidt" w:date="2022-10-18T14:48:00Z">
              <w:r w:rsidRPr="00785C54">
                <w:rPr>
                  <w:szCs w:val="24"/>
                </w:rPr>
                <w:t>Requirement</w:t>
              </w:r>
            </w:ins>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1281CB" w14:textId="6D1918F6" w:rsidR="00E82359" w:rsidRPr="00785C54" w:rsidRDefault="00E82359" w:rsidP="00785C54">
            <w:pPr>
              <w:pStyle w:val="Tablebody"/>
              <w:autoSpaceDE w:val="0"/>
              <w:autoSpaceDN w:val="0"/>
              <w:adjustRightInd w:val="0"/>
              <w:jc w:val="both"/>
              <w:rPr>
                <w:ins w:id="2274" w:author="Katharina Schleidt" w:date="2022-10-18T14:48:00Z"/>
                <w:szCs w:val="24"/>
              </w:rPr>
            </w:pPr>
            <w:ins w:id="2275" w:author="Katharina Schleidt" w:date="2022-10-18T14:48:00Z">
              <w:r w:rsidRPr="00785C54">
                <w:rPr>
                  <w:szCs w:val="24"/>
                </w:rPr>
                <w:t>/req/obs-basic/ObservationCharacteristics/collection-sem</w:t>
              </w:r>
            </w:ins>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76" w:author="Ilkka Rinne" w:date="2022-09-06T15:39:00Z">
        <w:r w:rsidRPr="00785C54" w:rsidDel="003B488C">
          <w:delText> </w:delText>
        </w:r>
      </w:del>
      <w:ins w:id="2277" w:author="Katharina Schleidt" w:date="2022-08-13T17:38:00Z">
        <w:r w:rsidR="00BE49F6" w:rsidRPr="00785C54">
          <w:rPr>
            <w:szCs w:val="24"/>
          </w:rPr>
          <w:t>AbstractObservationCharacteristics and AbstractObservation</w:t>
        </w:r>
        <w:commentRangeStart w:id="2278"/>
        <w:commentRangeEnd w:id="2278"/>
        <w:r w:rsidR="00BE49F6">
          <w:rPr>
            <w:rStyle w:val="Marquedecommentaire"/>
            <w:rFonts w:eastAsia="MS Mincho"/>
            <w:lang w:eastAsia="ja-JP"/>
          </w:rPr>
          <w:commentReference w:id="2278"/>
        </w:r>
        <w:r w:rsidR="00BE49F6">
          <w:rPr>
            <w:szCs w:val="24"/>
          </w:rPr>
          <w:t xml:space="preserve"> from </w:t>
        </w:r>
        <w:r w:rsidR="00BE49F6">
          <w:t>t</w:t>
        </w:r>
      </w:ins>
      <w:ins w:id="2279" w:author="Katharina Schleidt" w:date="2022-08-13T17:37:00Z">
        <w:r w:rsidR="00BE49F6" w:rsidRPr="00BE49F6">
          <w:t xml:space="preserve">he </w:t>
        </w:r>
      </w:ins>
      <w:ins w:id="2280"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81"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82" w:author="Katharina Schleidt" w:date="2022-08-13T17:38:00Z">
        <w:r w:rsidR="00BE49F6">
          <w:t>9</w:t>
        </w:r>
      </w:ins>
      <w:ins w:id="2283" w:author="Katharina Schleidt" w:date="2022-08-13T17:37:00Z">
        <w:r w:rsidR="00BE49F6" w:rsidRPr="00BE49F6">
          <w:t>.</w:t>
        </w:r>
      </w:ins>
      <w:ins w:id="2284" w:author="Katharina Schleidt" w:date="2022-08-13T17:39:00Z">
        <w:r w:rsidR="00BE49F6">
          <w:t>2 and 9.3</w:t>
        </w:r>
      </w:ins>
      <w:ins w:id="2285"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86"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87" w:author="Ilkka Rinne" w:date="2022-09-06T13:55:00Z">
        <w:r w:rsidR="00734867">
          <w:rPr>
            <w:noProof/>
            <w:szCs w:val="24"/>
            <w:lang w:val="fr-FR" w:eastAsia="fr-FR"/>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88"/>
      <w:r w:rsidRPr="00785C54">
        <w:rPr>
          <w:szCs w:val="24"/>
        </w:rPr>
        <w:t xml:space="preserve">Figure 10 — Context diagram for Abstract Observation </w:t>
      </w:r>
      <w:del w:id="2289" w:author="Katharina Schleidt" w:date="2022-08-13T16:38:00Z">
        <w:r w:rsidRPr="00785C54" w:rsidDel="00022C0A">
          <w:rPr>
            <w:szCs w:val="24"/>
          </w:rPr>
          <w:delText xml:space="preserve">core </w:delText>
        </w:r>
      </w:del>
      <w:ins w:id="2290"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88"/>
      <w:r w:rsidR="008058B6">
        <w:rPr>
          <w:rStyle w:val="Marquedecommentaire"/>
          <w:rFonts w:eastAsia="MS Mincho"/>
          <w:b w:val="0"/>
          <w:lang w:eastAsia="ja-JP"/>
        </w:rPr>
        <w:commentReference w:id="2288"/>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1" w:name="_Toc113373384"/>
      <w:r w:rsidRPr="00785C54">
        <w:rPr>
          <w:rFonts w:eastAsia="Times New Roman"/>
          <w:szCs w:val="24"/>
        </w:rPr>
        <w:lastRenderedPageBreak/>
        <w:t>Feature type AbstractObservationCharacteristics</w:t>
      </w:r>
      <w:bookmarkEnd w:id="229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92" w:author="Katharina Schleidt" w:date="2022-08-10T19:59:00Z">
              <w:r w:rsidRPr="004C36B0">
                <w:rPr>
                  <w:szCs w:val="24"/>
                </w:rPr>
                <w:t xml:space="preserve">An </w:t>
              </w:r>
              <w:r w:rsidRPr="00DA74AC">
                <w:rPr>
                  <w:b/>
                  <w:bCs/>
                  <w:szCs w:val="24"/>
                  <w:rPrChange w:id="2293" w:author="Katharina Schleidt" w:date="2022-08-13T17:05:00Z">
                    <w:rPr>
                      <w:szCs w:val="24"/>
                    </w:rPr>
                  </w:rPrChange>
                </w:rPr>
                <w:t>AbstractObservationCharacteristics</w:t>
              </w:r>
              <w:r w:rsidRPr="004C36B0">
                <w:rPr>
                  <w:szCs w:val="24"/>
                </w:rPr>
                <w:t xml:space="preserve"> shall be defined as </w:t>
              </w:r>
            </w:ins>
            <w:commentRangeStart w:id="2294"/>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94"/>
            <w:r w:rsidR="008058B6">
              <w:rPr>
                <w:rStyle w:val="Marquedecommentaire"/>
                <w:rFonts w:eastAsia="MS Mincho"/>
                <w:lang w:eastAsia="ja-JP"/>
              </w:rPr>
              <w:commentReference w:id="2294"/>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5" w:name="_Toc113373385"/>
      <w:r w:rsidRPr="00785C54">
        <w:rPr>
          <w:rFonts w:eastAsia="Times New Roman"/>
          <w:szCs w:val="24"/>
        </w:rPr>
        <w:t>Attribute observationType</w:t>
      </w:r>
      <w:bookmarkEnd w:id="229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96"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97" w:author="Katharina Schleidt" w:date="2022-08-10T19:13:00Z">
              <w:r w:rsidRPr="00785C54" w:rsidDel="002F2035">
                <w:rPr>
                  <w:szCs w:val="24"/>
                </w:rPr>
                <w:delText>SHALL</w:delText>
              </w:r>
            </w:del>
            <w:ins w:id="2298"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9" w:name="_Toc113373386"/>
      <w:r w:rsidRPr="00785C54">
        <w:rPr>
          <w:rFonts w:eastAsia="Times New Roman"/>
          <w:szCs w:val="24"/>
        </w:rPr>
        <w:t>Attribute parameter</w:t>
      </w:r>
      <w:bookmarkEnd w:id="2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300" w:author="Katharina Schleidt" w:date="2022-08-10T19:13:00Z">
              <w:r w:rsidRPr="00785C54" w:rsidDel="002F2035">
                <w:rPr>
                  <w:szCs w:val="24"/>
                </w:rPr>
                <w:delText>SHALL</w:delText>
              </w:r>
            </w:del>
            <w:ins w:id="2301"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302" w:author="Katharina Schleidt" w:date="2022-08-13T17:29:00Z">
                  <w:rPr>
                    <w:szCs w:val="24"/>
                  </w:rPr>
                </w:rPrChange>
              </w:rPr>
              <w:t>Parameter</w:t>
            </w:r>
            <w:r w:rsidRPr="00785C54">
              <w:rPr>
                <w:szCs w:val="24"/>
              </w:rPr>
              <w:t xml:space="preserve"> </w:t>
            </w:r>
            <w:del w:id="2303" w:author="Katharina Schleidt" w:date="2022-08-10T19:15:00Z">
              <w:r w:rsidRPr="00785C54" w:rsidDel="002F2035">
                <w:rPr>
                  <w:szCs w:val="24"/>
                </w:rPr>
                <w:delText>SHOULD</w:delText>
              </w:r>
            </w:del>
            <w:ins w:id="2304" w:author="Katharina Schleidt" w:date="2022-08-10T19:15:00Z">
              <w:r w:rsidR="002F2035">
                <w:rPr>
                  <w:szCs w:val="24"/>
                </w:rPr>
                <w:t>should</w:t>
              </w:r>
            </w:ins>
            <w:r w:rsidRPr="00785C54">
              <w:rPr>
                <w:szCs w:val="24"/>
              </w:rPr>
              <w:t xml:space="preserve"> </w:t>
            </w:r>
            <w:del w:id="2305" w:author="Katharina Schleidt" w:date="2022-08-10T19:16:00Z">
              <w:r w:rsidRPr="00785C54" w:rsidDel="002F2035">
                <w:rPr>
                  <w:szCs w:val="24"/>
                </w:rPr>
                <w:delText xml:space="preserve">NOT </w:delText>
              </w:r>
            </w:del>
            <w:ins w:id="2306"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307" w:author="Katharina Schleidt" w:date="2022-08-13T17:29:00Z">
                  <w:rPr>
                    <w:szCs w:val="24"/>
                  </w:rPr>
                </w:rPrChange>
              </w:rPr>
              <w:t>Parameter</w:t>
            </w:r>
            <w:r w:rsidRPr="00785C54">
              <w:rPr>
                <w:szCs w:val="24"/>
              </w:rPr>
              <w:t xml:space="preserve"> </w:t>
            </w:r>
            <w:del w:id="2308" w:author="Katharina Schleidt" w:date="2022-08-10T19:15:00Z">
              <w:r w:rsidRPr="00785C54" w:rsidDel="002F2035">
                <w:rPr>
                  <w:szCs w:val="24"/>
                </w:rPr>
                <w:delText>SHOULD</w:delText>
              </w:r>
            </w:del>
            <w:ins w:id="2309" w:author="Katharina Schleidt" w:date="2022-08-10T19:15:00Z">
              <w:r w:rsidR="002F2035">
                <w:rPr>
                  <w:szCs w:val="24"/>
                </w:rPr>
                <w:t>should</w:t>
              </w:r>
            </w:ins>
            <w:r w:rsidRPr="00785C54">
              <w:rPr>
                <w:szCs w:val="24"/>
              </w:rPr>
              <w:t xml:space="preserve"> </w:t>
            </w:r>
            <w:del w:id="2310" w:author="Katharina Schleidt" w:date="2022-08-10T19:16:00Z">
              <w:r w:rsidRPr="00785C54" w:rsidDel="002F2035">
                <w:rPr>
                  <w:szCs w:val="24"/>
                </w:rPr>
                <w:delText xml:space="preserve">NOT </w:delText>
              </w:r>
            </w:del>
            <w:ins w:id="2311"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12" w:author="Katharina Schleidt" w:date="2022-08-10T19:34:00Z"/>
          <w:szCs w:val="24"/>
        </w:rPr>
      </w:pPr>
      <w:del w:id="2313" w:author="Katharina Schleidt" w:date="2022-08-10T19:34:00Z">
        <w:r w:rsidRPr="00785C54" w:rsidDel="00026AA4">
          <w:rPr>
            <w:szCs w:val="24"/>
          </w:rPr>
          <w:delText>NOTE 1</w:delText>
        </w:r>
        <w:r w:rsidRPr="00785C54" w:rsidDel="00026AA4">
          <w:rPr>
            <w:szCs w:val="24"/>
          </w:rPr>
          <w:tab/>
          <w:delText xml:space="preserve">This might </w:delText>
        </w:r>
      </w:del>
      <w:ins w:id="2314" w:author="REID-JAMOND Alison" w:date="2022-04-04T14:35:00Z">
        <w:del w:id="2315" w:author="Katharina Schleidt" w:date="2022-08-10T19:34:00Z">
          <w:r w:rsidR="008058B6" w:rsidDel="00026AA4">
            <w:rPr>
              <w:szCs w:val="24"/>
            </w:rPr>
            <w:delText>can</w:delText>
          </w:r>
          <w:r w:rsidR="008058B6" w:rsidRPr="00785C54" w:rsidDel="00026AA4">
            <w:rPr>
              <w:szCs w:val="24"/>
            </w:rPr>
            <w:delText xml:space="preserve"> </w:delText>
          </w:r>
        </w:del>
      </w:ins>
      <w:del w:id="2316"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317" w:author="Katharina Schleidt" w:date="2022-08-10T19:34:00Z"/>
          <w:szCs w:val="24"/>
        </w:rPr>
      </w:pPr>
      <w:del w:id="2318"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19" w:author="Katharina Schleidt" w:date="2022-08-10T19:34:00Z"/>
          <w:szCs w:val="24"/>
        </w:rPr>
      </w:pPr>
      <w:r w:rsidRPr="00785C54">
        <w:rPr>
          <w:szCs w:val="24"/>
        </w:rPr>
        <w:t>EXAMPLE</w:t>
      </w:r>
      <w:r w:rsidRPr="00785C54">
        <w:rPr>
          <w:szCs w:val="24"/>
        </w:rPr>
        <w:tab/>
        <w:t xml:space="preserve">A time sequence of observations of water quality in a well </w:t>
      </w:r>
      <w:del w:id="2320" w:author="Katharina Schleidt" w:date="2022-08-13T16:10:00Z">
        <w:r w:rsidRPr="00785C54" w:rsidDel="009061F0">
          <w:rPr>
            <w:szCs w:val="24"/>
          </w:rPr>
          <w:delText>might</w:delText>
        </w:r>
      </w:del>
      <w:ins w:id="2321"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22" w:author="Katharina Schleidt" w:date="2022-08-10T19:34:00Z"/>
          <w:szCs w:val="24"/>
        </w:rPr>
      </w:pPr>
      <w:ins w:id="2323"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324"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325"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26" w:name="_Toc113373387"/>
      <w:r w:rsidRPr="00785C54">
        <w:rPr>
          <w:rFonts w:eastAsia="Times New Roman"/>
          <w:szCs w:val="24"/>
        </w:rPr>
        <w:t>Attribute resultQuality</w:t>
      </w:r>
      <w:bookmarkEnd w:id="23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327" w:author="Katharina Schleidt" w:date="2022-08-10T19:13:00Z">
              <w:r w:rsidRPr="00785C54" w:rsidDel="002F2035">
                <w:rPr>
                  <w:szCs w:val="24"/>
                </w:rPr>
                <w:delText>SHALL</w:delText>
              </w:r>
            </w:del>
            <w:ins w:id="2328"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329" w:author="REID-JAMOND Alison" w:date="2022-04-04T14:35:00Z">
        <w:r w:rsidRPr="00785C54" w:rsidDel="008058B6">
          <w:rPr>
            <w:szCs w:val="24"/>
          </w:rPr>
          <w:delText xml:space="preserve">may </w:delText>
        </w:r>
      </w:del>
      <w:ins w:id="2330"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331" w:author="REID-JAMOND Alison" w:date="2022-04-04T14:35:00Z">
        <w:r w:rsidRPr="00785C54" w:rsidDel="008058B6">
          <w:rPr>
            <w:szCs w:val="24"/>
          </w:rPr>
          <w:delText xml:space="preserve">may </w:delText>
        </w:r>
      </w:del>
      <w:ins w:id="2332"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3" w:name="_Toc113373388"/>
      <w:r w:rsidRPr="00785C54">
        <w:rPr>
          <w:rFonts w:eastAsia="Times New Roman"/>
          <w:szCs w:val="24"/>
        </w:rPr>
        <w:t>Association proximateFeatureOfInterest</w:t>
      </w:r>
      <w:bookmarkEnd w:id="23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334" w:author="Katharina Schleidt" w:date="2022-08-10T19:13:00Z">
              <w:r w:rsidRPr="00785C54" w:rsidDel="002F2035">
                <w:rPr>
                  <w:szCs w:val="24"/>
                </w:rPr>
                <w:delText>SHALL</w:delText>
              </w:r>
            </w:del>
            <w:ins w:id="2335"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6" w:name="_Toc113373389"/>
      <w:r w:rsidRPr="00785C54">
        <w:rPr>
          <w:rFonts w:eastAsia="Times New Roman"/>
          <w:szCs w:val="24"/>
        </w:rPr>
        <w:t>Association ultimateFeatureOfInterest</w:t>
      </w:r>
      <w:bookmarkEnd w:id="23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337" w:author="Katharina Schleidt" w:date="2022-08-10T19:13:00Z">
              <w:r w:rsidRPr="00785C54" w:rsidDel="002F2035">
                <w:rPr>
                  <w:szCs w:val="24"/>
                </w:rPr>
                <w:delText>SHALL</w:delText>
              </w:r>
            </w:del>
            <w:ins w:id="2338"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39" w:author="Katharina Schleidt" w:date="2022-08-10T19:40:00Z"/>
          <w:szCs w:val="24"/>
        </w:rPr>
      </w:pPr>
      <w:moveToRangeStart w:id="2340" w:author="Katharina Schleidt" w:date="2022-08-10T19:40:00Z" w:name="move111052864"/>
      <w:moveTo w:id="2341" w:author="Katharina Schleidt" w:date="2022-08-10T19:40:00Z">
        <w:r w:rsidRPr="00785C54">
          <w:rPr>
            <w:szCs w:val="24"/>
          </w:rPr>
          <w:t>EXAMPLE 1</w:t>
        </w:r>
        <w:r w:rsidRPr="00785C54">
          <w:rPr>
            <w:szCs w:val="24"/>
          </w:rPr>
          <w:tab/>
          <w:t xml:space="preserve">A river, an aquifer, soil layer, outcrop, a butterfly, a survey area, a room, </w:t>
        </w:r>
        <w:commentRangeStart w:id="2342"/>
        <w:r w:rsidRPr="00785C54">
          <w:rPr>
            <w:szCs w:val="24"/>
          </w:rPr>
          <w:t>Abby's car</w:t>
        </w:r>
        <w:commentRangeEnd w:id="2342"/>
        <w:r>
          <w:rPr>
            <w:rStyle w:val="Marquedecommentaire"/>
            <w:rFonts w:eastAsia="MS Mincho"/>
            <w:lang w:eastAsia="ja-JP"/>
          </w:rPr>
          <w:commentReference w:id="2342"/>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3" w:author="Katharina Schleidt" w:date="2022-08-10T19:40:00Z"/>
          <w:szCs w:val="24"/>
        </w:rPr>
      </w:pPr>
      <w:moveTo w:id="2344"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5" w:author="Katharina Schleidt" w:date="2022-08-10T19:40:00Z"/>
          <w:szCs w:val="24"/>
        </w:rPr>
      </w:pPr>
      <w:moveTo w:id="2346" w:author="Katharina Schleidt" w:date="2022-08-10T19:40:00Z">
        <w:r w:rsidRPr="00785C54">
          <w:rPr>
            <w:szCs w:val="24"/>
          </w:rPr>
          <w:t>EXAMPLE 3</w:t>
        </w:r>
        <w:r w:rsidRPr="00785C54">
          <w:rPr>
            <w:szCs w:val="24"/>
          </w:rPr>
          <w:tab/>
          <w:t>Pertaining to document</w:t>
        </w:r>
      </w:moveTo>
      <w:ins w:id="2347" w:author="Katharina Schleidt" w:date="2022-08-13T17:06:00Z">
        <w:r w:rsidR="00DA74AC">
          <w:rPr>
            <w:szCs w:val="24"/>
          </w:rPr>
          <w:t>s</w:t>
        </w:r>
      </w:ins>
      <w:moveTo w:id="2348"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49" w:author="Katharina Schleidt" w:date="2022-08-10T19:40:00Z"/>
          <w:szCs w:val="24"/>
        </w:rPr>
      </w:pPr>
      <w:moveTo w:id="2350" w:author="Katharina Schleidt" w:date="2022-08-10T19:40:00Z">
        <w:r w:rsidRPr="00785C54">
          <w:rPr>
            <w:szCs w:val="24"/>
          </w:rPr>
          <w:lastRenderedPageBreak/>
          <w:t>EXAMPLE 4</w:t>
        </w:r>
        <w:r w:rsidRPr="00785C54">
          <w:rPr>
            <w:szCs w:val="24"/>
          </w:rPr>
          <w:tab/>
          <w:t>The determination of the species of the butterfly, in this case the butterfly is the ultimateFeatureOfInterest, no proximateFeatureOfInterest need be provided.</w:t>
        </w:r>
      </w:moveTo>
    </w:p>
    <w:moveToRangeEnd w:id="2340"/>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51" w:author="REID-JAMOND Alison" w:date="2022-04-04T14:37:00Z">
        <w:r w:rsidRPr="00785C54" w:rsidDel="008058B6">
          <w:rPr>
            <w:szCs w:val="24"/>
          </w:rPr>
          <w:delText xml:space="preserve">may </w:delText>
        </w:r>
      </w:del>
      <w:ins w:id="2352"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53" w:author="Katharina Schleidt" w:date="2022-08-10T19:15:00Z">
              <w:r w:rsidRPr="00785C54" w:rsidDel="002F2035">
                <w:rPr>
                  <w:szCs w:val="24"/>
                </w:rPr>
                <w:delText>SHOULD</w:delText>
              </w:r>
            </w:del>
            <w:ins w:id="2354"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55" w:author="REID-JAMOND Alison" w:date="2022-04-04T14:38:00Z">
        <w:r w:rsidRPr="00785C54" w:rsidDel="008058B6">
          <w:rPr>
            <w:szCs w:val="24"/>
          </w:rPr>
          <w:delText>, see</w:delText>
        </w:r>
      </w:del>
      <w:ins w:id="2356" w:author="REID-JAMOND Alison" w:date="2022-04-04T14:38:00Z">
        <w:r w:rsidR="008058B6">
          <w:rPr>
            <w:szCs w:val="24"/>
          </w:rPr>
          <w:t>; see</w:t>
        </w:r>
      </w:ins>
      <w:del w:id="2357"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58" w:author="Katharina Schleidt" w:date="2022-08-10T19:40:00Z"/>
          <w:szCs w:val="24"/>
        </w:rPr>
      </w:pPr>
      <w:moveFromRangeStart w:id="2359" w:author="Katharina Schleidt" w:date="2022-08-10T19:40:00Z" w:name="move111052864"/>
      <w:moveFrom w:id="2360"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61"/>
        <w:r w:rsidRPr="00785C54" w:rsidDel="007703D2">
          <w:rPr>
            <w:szCs w:val="24"/>
          </w:rPr>
          <w:t>Abby's car</w:t>
        </w:r>
        <w:commentRangeEnd w:id="2361"/>
        <w:r w:rsidR="00026AA4" w:rsidDel="007703D2">
          <w:rPr>
            <w:rStyle w:val="Marquedecommentaire"/>
            <w:rFonts w:eastAsia="MS Mincho"/>
            <w:lang w:eastAsia="ja-JP"/>
          </w:rPr>
          <w:commentReference w:id="2361"/>
        </w:r>
        <w:r w:rsidRPr="00785C54" w:rsidDel="007703D2">
          <w:rPr>
            <w:szCs w:val="24"/>
          </w:rPr>
          <w:t>, a specific human being, this document</w:t>
        </w:r>
        <w:ins w:id="2362" w:author="REID-JAMOND Alison" w:date="2022-04-04T14:38:00Z">
          <w:r w:rsidR="008058B6" w:rsidDel="007703D2">
            <w:rPr>
              <w:szCs w:val="24"/>
            </w:rPr>
            <w:t>.</w:t>
          </w:r>
        </w:ins>
        <w:bookmarkStart w:id="2363" w:name="_Toc113373390"/>
        <w:bookmarkEnd w:id="2363"/>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4" w:author="Katharina Schleidt" w:date="2022-08-10T19:40:00Z"/>
          <w:szCs w:val="24"/>
        </w:rPr>
      </w:pPr>
      <w:moveFrom w:id="2365"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66" w:name="_Toc113373391"/>
        <w:bookmarkEnd w:id="2366"/>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67" w:author="Katharina Schleidt" w:date="2022-08-10T19:40:00Z"/>
          <w:szCs w:val="24"/>
        </w:rPr>
      </w:pPr>
      <w:moveFrom w:id="2368"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69" w:name="_Toc113373392"/>
        <w:bookmarkEnd w:id="2369"/>
      </w:moveFrom>
    </w:p>
    <w:p w14:paraId="4607B693" w14:textId="3E59CCAB"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70" w:author="Katharina Schleidt" w:date="2022-08-10T19:40:00Z"/>
          <w:szCs w:val="24"/>
        </w:rPr>
      </w:pPr>
      <w:moveFrom w:id="2371"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72" w:name="_Toc113373393"/>
        <w:bookmarkEnd w:id="2372"/>
      </w:moveFrom>
    </w:p>
    <w:moveFromRangeEnd w:id="2359"/>
    <w:p w14:paraId="58BBC24F" w14:textId="77777777" w:rsidR="00E82359" w:rsidRPr="00785C54" w:rsidRDefault="00E82359" w:rsidP="00E82359">
      <w:pPr>
        <w:pStyle w:val="Titre3"/>
        <w:tabs>
          <w:tab w:val="left" w:pos="400"/>
          <w:tab w:val="left" w:pos="560"/>
          <w:tab w:val="left" w:pos="720"/>
        </w:tabs>
        <w:autoSpaceDE w:val="0"/>
        <w:autoSpaceDN w:val="0"/>
        <w:adjustRightInd w:val="0"/>
        <w:rPr>
          <w:ins w:id="2373" w:author="Katharina Schleidt" w:date="2022-10-18T14:46:00Z"/>
          <w:rFonts w:eastAsia="Times New Roman"/>
          <w:szCs w:val="24"/>
        </w:rPr>
      </w:pPr>
      <w:ins w:id="2374" w:author="Katharina Schleidt" w:date="2022-10-18T14:46:00Z">
        <w:r w:rsidRPr="00785C54">
          <w:rPr>
            <w:rFonts w:eastAsia="Times New Roman"/>
            <w:szCs w:val="24"/>
          </w:rPr>
          <w:t>Association 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E82359" w:rsidRPr="00785C54" w14:paraId="126EE38B" w14:textId="77777777" w:rsidTr="007A0127">
        <w:trPr>
          <w:jc w:val="center"/>
          <w:ins w:id="2375" w:author="Katharina Schleidt" w:date="2022-10-18T14:46:00Z"/>
        </w:trPr>
        <w:tc>
          <w:tcPr>
            <w:tcW w:w="4526" w:type="dxa"/>
            <w:tcMar>
              <w:top w:w="100" w:type="dxa"/>
              <w:left w:w="100" w:type="dxa"/>
              <w:bottom w:w="100" w:type="dxa"/>
              <w:right w:w="100" w:type="dxa"/>
            </w:tcMar>
          </w:tcPr>
          <w:p w14:paraId="361A2BBD" w14:textId="77777777" w:rsidR="00E82359" w:rsidRPr="00785C54" w:rsidRDefault="00E82359" w:rsidP="007A0127">
            <w:pPr>
              <w:pStyle w:val="Tablebody"/>
              <w:autoSpaceDE w:val="0"/>
              <w:autoSpaceDN w:val="0"/>
              <w:adjustRightInd w:val="0"/>
              <w:rPr>
                <w:ins w:id="2376" w:author="Katharina Schleidt" w:date="2022-10-18T14:46:00Z"/>
                <w:szCs w:val="20"/>
              </w:rPr>
            </w:pPr>
            <w:ins w:id="2377" w:author="Katharina Schleidt" w:date="2022-10-18T14:46:00Z">
              <w:r w:rsidRPr="00785C54">
                <w:rPr>
                  <w:b/>
                  <w:szCs w:val="24"/>
                </w:rPr>
                <w:t>Requirement</w:t>
              </w:r>
              <w:r w:rsidRPr="00785C54">
                <w:rPr>
                  <w:szCs w:val="24"/>
                </w:rPr>
                <w:br/>
                <w:t>/req/obs-basic/ObservationCharacteristics/collection-sem</w:t>
              </w:r>
            </w:ins>
          </w:p>
        </w:tc>
        <w:tc>
          <w:tcPr>
            <w:tcW w:w="5245" w:type="dxa"/>
            <w:tcMar>
              <w:top w:w="100" w:type="dxa"/>
              <w:left w:w="100" w:type="dxa"/>
              <w:bottom w:w="100" w:type="dxa"/>
              <w:right w:w="100" w:type="dxa"/>
            </w:tcMar>
          </w:tcPr>
          <w:p w14:paraId="250CBFBD" w14:textId="55B1F429" w:rsidR="00E82359" w:rsidRPr="00785C54" w:rsidRDefault="00E82359" w:rsidP="007A0127">
            <w:pPr>
              <w:pStyle w:val="Tablebody"/>
              <w:autoSpaceDE w:val="0"/>
              <w:autoSpaceDN w:val="0"/>
              <w:adjustRightInd w:val="0"/>
              <w:jc w:val="both"/>
              <w:rPr>
                <w:ins w:id="2378" w:author="Katharina Schleidt" w:date="2022-10-18T14:46:00Z"/>
                <w:szCs w:val="24"/>
              </w:rPr>
            </w:pPr>
            <w:ins w:id="2379" w:author="Katharina Schleidt" w:date="2022-10-18T14:46:00Z">
              <w:r w:rsidRPr="00785C54">
                <w:rPr>
                  <w:szCs w:val="24"/>
                </w:rPr>
                <w:t xml:space="preserve">An </w:t>
              </w:r>
            </w:ins>
            <w:ins w:id="2380" w:author="Katharina Schleidt" w:date="2022-10-18T14:47:00Z">
              <w:r w:rsidRPr="00E82359">
                <w:rPr>
                  <w:b/>
                  <w:bCs/>
                  <w:szCs w:val="24"/>
                  <w:rPrChange w:id="2381" w:author="Katharina Schleidt" w:date="2022-10-18T14:47:00Z">
                    <w:rPr>
                      <w:szCs w:val="24"/>
                    </w:rPr>
                  </w:rPrChange>
                </w:rPr>
                <w:t>Abstract</w:t>
              </w:r>
            </w:ins>
            <w:ins w:id="2382" w:author="Katharina Schleidt" w:date="2022-10-18T14:46:00Z">
              <w:r w:rsidRPr="00785C54">
                <w:rPr>
                  <w:b/>
                  <w:szCs w:val="24"/>
                </w:rPr>
                <w:t>ObservationCollection</w:t>
              </w:r>
              <w:r w:rsidRPr="00785C54">
                <w:rPr>
                  <w:szCs w:val="24"/>
                </w:rPr>
                <w:t xml:space="preserve"> that is described by these </w:t>
              </w:r>
            </w:ins>
            <w:ins w:id="2383" w:author="Katharina Schleidt" w:date="2022-10-18T14:47:00Z">
              <w:r w:rsidRPr="002A415A">
                <w:rPr>
                  <w:b/>
                  <w:bCs/>
                  <w:szCs w:val="24"/>
                </w:rPr>
                <w:t>Abstract</w:t>
              </w:r>
            </w:ins>
            <w:ins w:id="2384" w:author="Katharina Schleidt" w:date="2022-10-18T14:46:00Z">
              <w:r w:rsidRPr="00785C54">
                <w:rPr>
                  <w:b/>
                  <w:szCs w:val="24"/>
                </w:rPr>
                <w:t>ObservationCharacteristics</w:t>
              </w:r>
              <w:r w:rsidRPr="00785C54">
                <w:rPr>
                  <w:szCs w:val="24"/>
                </w:rPr>
                <w:t>.</w:t>
              </w:r>
            </w:ins>
          </w:p>
          <w:p w14:paraId="75247379" w14:textId="21F61D4D" w:rsidR="00E82359" w:rsidRPr="00785C54" w:rsidRDefault="00E82359" w:rsidP="007A0127">
            <w:pPr>
              <w:pStyle w:val="Tablebody"/>
              <w:autoSpaceDE w:val="0"/>
              <w:autoSpaceDN w:val="0"/>
              <w:adjustRightInd w:val="0"/>
              <w:jc w:val="both"/>
              <w:rPr>
                <w:ins w:id="2385" w:author="Katharina Schleidt" w:date="2022-10-18T14:46:00Z"/>
                <w:szCs w:val="20"/>
              </w:rPr>
            </w:pPr>
            <w:ins w:id="2386" w:author="Katharina Schleidt" w:date="2022-10-18T14:46:00Z">
              <w:r w:rsidRPr="00785C54">
                <w:rPr>
                  <w:szCs w:val="24"/>
                </w:rPr>
                <w:t>If a reference to a</w:t>
              </w:r>
              <w:r>
                <w:rPr>
                  <w:szCs w:val="24"/>
                </w:rPr>
                <w:t>n</w:t>
              </w:r>
              <w:r w:rsidRPr="00785C54">
                <w:rPr>
                  <w:szCs w:val="24"/>
                </w:rPr>
                <w:t xml:space="preserve"> </w:t>
              </w:r>
            </w:ins>
            <w:ins w:id="2387" w:author="Katharina Schleidt" w:date="2022-10-18T14:47:00Z">
              <w:r w:rsidRPr="002A415A">
                <w:rPr>
                  <w:b/>
                  <w:bCs/>
                  <w:szCs w:val="24"/>
                </w:rPr>
                <w:t>Abstract</w:t>
              </w:r>
            </w:ins>
            <w:ins w:id="2388" w:author="Katharina Schleidt" w:date="2022-10-18T14:46:00Z">
              <w:r w:rsidRPr="002A415A">
                <w:rPr>
                  <w:rStyle w:val="lev"/>
                </w:rPr>
                <w:t>ObservationCollection</w:t>
              </w:r>
              <w:r w:rsidRPr="00EB5A86">
                <w:rPr>
                  <w:rStyle w:val="Accentuation"/>
                  <w:iCs w:val="0"/>
                </w:rPr>
                <w:t xml:space="preserve"> </w:t>
              </w:r>
              <w:r w:rsidRPr="002A415A">
                <w:rPr>
                  <w:rStyle w:val="Accentuation"/>
                  <w:i w:val="0"/>
                </w:rPr>
                <w:t>from the</w:t>
              </w:r>
              <w:r>
                <w:rPr>
                  <w:b/>
                  <w:szCs w:val="24"/>
                </w:rPr>
                <w:t xml:space="preserve"> </w:t>
              </w:r>
            </w:ins>
            <w:ins w:id="2389" w:author="Katharina Schleidt" w:date="2022-10-18T14:47:00Z">
              <w:r w:rsidRPr="002A415A">
                <w:rPr>
                  <w:b/>
                  <w:bCs/>
                  <w:szCs w:val="24"/>
                </w:rPr>
                <w:t>Abstract</w:t>
              </w:r>
            </w:ins>
            <w:ins w:id="2390" w:author="Katharina Schleidt" w:date="2022-10-18T14:46:00Z">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r>
                <w:rPr>
                  <w:szCs w:val="24"/>
                </w:rPr>
                <w:t>shall</w:t>
              </w:r>
              <w:r w:rsidRPr="00785C54">
                <w:rPr>
                  <w:szCs w:val="24"/>
                </w:rPr>
                <w:t xml:space="preserve"> be used.</w:t>
              </w:r>
            </w:ins>
          </w:p>
        </w:tc>
      </w:tr>
    </w:tbl>
    <w:p w14:paraId="160D90CB" w14:textId="77777777" w:rsidR="00E82359" w:rsidRPr="00785C54" w:rsidDel="007703D2" w:rsidRDefault="00E82359"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391" w:author="Katharina Schleidt" w:date="2022-10-18T14:46:00Z"/>
          <w:szCs w:val="24"/>
        </w:rPr>
      </w:pPr>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92" w:name="_Toc113373394"/>
      <w:r w:rsidRPr="00785C54">
        <w:rPr>
          <w:rFonts w:eastAsia="Times New Roman"/>
          <w:szCs w:val="24"/>
        </w:rPr>
        <w:t>AbstractObservation</w:t>
      </w:r>
      <w:bookmarkEnd w:id="2392"/>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3" w:name="_Toc113373395"/>
      <w:r w:rsidRPr="00785C54">
        <w:rPr>
          <w:rFonts w:eastAsia="Times New Roman"/>
          <w:szCs w:val="24"/>
        </w:rPr>
        <w:t>AbstractObservation Requirements Class</w:t>
      </w:r>
      <w:bookmarkEnd w:id="23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4" w:author="Katharina Schleidt" w:date="2022-08-13T16:38:00Z">
              <w:r w:rsidRPr="00785C54" w:rsidDel="00022C0A">
                <w:rPr>
                  <w:szCs w:val="24"/>
                </w:rPr>
                <w:delText xml:space="preserve">core </w:delText>
              </w:r>
            </w:del>
            <w:ins w:id="2395"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6" w:name="_Toc113373396"/>
      <w:r w:rsidRPr="00785C54">
        <w:rPr>
          <w:rFonts w:eastAsia="Times New Roman"/>
          <w:szCs w:val="24"/>
        </w:rPr>
        <w:t>Constraint observationType</w:t>
      </w:r>
      <w:bookmarkEnd w:id="239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97"/>
            <w:r w:rsidRPr="00785C54">
              <w:rPr>
                <w:szCs w:val="24"/>
              </w:rPr>
              <w:t>If information on the type of</w:t>
            </w:r>
            <w:r w:rsidRPr="00D612AA">
              <w:rPr>
                <w:b/>
                <w:bCs/>
                <w:szCs w:val="24"/>
                <w:rPrChange w:id="2398" w:author="Katharina Schleidt" w:date="2022-08-13T17:07:00Z">
                  <w:rPr>
                    <w:szCs w:val="24"/>
                  </w:rPr>
                </w:rPrChange>
              </w:rPr>
              <w:t xml:space="preserve"> Observation</w:t>
            </w:r>
            <w:r w:rsidRPr="00785C54">
              <w:rPr>
                <w:szCs w:val="24"/>
              </w:rPr>
              <w:t xml:space="preserve"> is provided, the constraints defined in the referenced codelist </w:t>
            </w:r>
            <w:del w:id="2399" w:author="Katharina Schleidt" w:date="2022-08-10T19:13:00Z">
              <w:r w:rsidRPr="00785C54" w:rsidDel="002F2035">
                <w:rPr>
                  <w:szCs w:val="24"/>
                </w:rPr>
                <w:delText>SHALL</w:delText>
              </w:r>
            </w:del>
            <w:ins w:id="2400" w:author="Katharina Schleidt" w:date="2022-08-10T19:13:00Z">
              <w:r w:rsidR="002F2035">
                <w:rPr>
                  <w:szCs w:val="24"/>
                </w:rPr>
                <w:t>shall</w:t>
              </w:r>
            </w:ins>
            <w:r w:rsidRPr="00785C54">
              <w:rPr>
                <w:szCs w:val="24"/>
              </w:rPr>
              <w:t xml:space="preserve"> be used.</w:t>
            </w:r>
            <w:commentRangeEnd w:id="2397"/>
            <w:r w:rsidR="008058B6">
              <w:rPr>
                <w:rStyle w:val="Marquedecommentaire"/>
                <w:rFonts w:eastAsia="MS Mincho"/>
                <w:lang w:eastAsia="ja-JP"/>
              </w:rPr>
              <w:commentReference w:id="2397"/>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1" w:name="_Toc113373397"/>
      <w:r w:rsidRPr="00785C54">
        <w:rPr>
          <w:rFonts w:eastAsia="Times New Roman"/>
          <w:szCs w:val="24"/>
        </w:rPr>
        <w:t>Constraint resultTime instant</w:t>
      </w:r>
      <w:bookmarkEnd w:id="240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402" w:author="Katharina Schleidt" w:date="2022-08-10T19:13:00Z">
              <w:r w:rsidRPr="00785C54" w:rsidDel="002F2035">
                <w:rPr>
                  <w:szCs w:val="24"/>
                </w:rPr>
                <w:delText>SHALL</w:delText>
              </w:r>
            </w:del>
            <w:ins w:id="2403"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4" w:name="_Toc113373398"/>
      <w:r w:rsidRPr="00785C54">
        <w:rPr>
          <w:rFonts w:eastAsia="Times New Roman"/>
          <w:szCs w:val="24"/>
        </w:rPr>
        <w:t>Constraint parameter unique name</w:t>
      </w:r>
      <w:bookmarkEnd w:id="240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405" w:author="Katharina Schleidt" w:date="2022-08-10T19:13:00Z">
              <w:r w:rsidRPr="00785C54" w:rsidDel="002F2035">
                <w:rPr>
                  <w:szCs w:val="24"/>
                </w:rPr>
                <w:delText>SHALL</w:delText>
              </w:r>
            </w:del>
            <w:ins w:id="2406"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07" w:name="_Toc113373399"/>
      <w:r w:rsidRPr="00785C54">
        <w:rPr>
          <w:rFonts w:eastAsia="Times New Roman"/>
          <w:szCs w:val="24"/>
        </w:rPr>
        <w:t>Constraint proximate or ultimate featureOfInterest</w:t>
      </w:r>
      <w:bookmarkEnd w:id="24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408" w:author="REID-JAMOND Alison" w:date="2022-04-04T14:39:00Z">
              <w:r>
                <w:rPr>
                  <w:szCs w:val="24"/>
                </w:rPr>
                <w:t>A</w:t>
              </w:r>
            </w:ins>
            <w:del w:id="2409"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410" w:author="Katharina Schleidt" w:date="2022-08-10T19:13:00Z">
              <w:r w:rsidR="005B5EAD" w:rsidRPr="00785C54" w:rsidDel="002F2035">
                <w:rPr>
                  <w:szCs w:val="24"/>
                </w:rPr>
                <w:delText>SHALL</w:delText>
              </w:r>
            </w:del>
            <w:ins w:id="2411"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2" w:name="_Toc113373400"/>
      <w:r w:rsidRPr="00785C54">
        <w:rPr>
          <w:rFonts w:eastAsia="Times New Roman"/>
          <w:szCs w:val="24"/>
        </w:rPr>
        <w:t>Constraint Observer or Host</w:t>
      </w:r>
      <w:bookmarkEnd w:id="24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413" w:author="Katharina Schleidt" w:date="2022-08-10T19:13:00Z">
              <w:r w:rsidRPr="00785C54" w:rsidDel="002F2035">
                <w:rPr>
                  <w:szCs w:val="24"/>
                </w:rPr>
                <w:delText>SHALL</w:delText>
              </w:r>
            </w:del>
            <w:ins w:id="2414"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5" w:name="_Toc113373401"/>
      <w:r w:rsidRPr="00785C54">
        <w:rPr>
          <w:rFonts w:eastAsia="Times New Roman"/>
          <w:szCs w:val="24"/>
        </w:rPr>
        <w:t>Constraint ObservableProperty characteristic associated with featureOfInterest</w:t>
      </w:r>
      <w:bookmarkEnd w:id="24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416" w:author="Katharina Schleidt" w:date="2022-08-10T19:13:00Z">
              <w:r w:rsidRPr="00785C54" w:rsidDel="002F2035">
                <w:rPr>
                  <w:szCs w:val="24"/>
                </w:rPr>
                <w:delText>SHALL</w:delText>
              </w:r>
            </w:del>
            <w:ins w:id="2417"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8" w:name="_Toc113373402"/>
      <w:r w:rsidRPr="00785C54">
        <w:rPr>
          <w:rFonts w:eastAsia="Times New Roman"/>
          <w:szCs w:val="24"/>
        </w:rPr>
        <w:t>Constraint suitable ObservableProperty</w:t>
      </w:r>
      <w:bookmarkEnd w:id="24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419" w:author="Katharina Schleidt" w:date="2022-08-10T19:13:00Z">
              <w:r w:rsidRPr="00785C54" w:rsidDel="002F2035">
                <w:rPr>
                  <w:szCs w:val="24"/>
                </w:rPr>
                <w:delText>SHALL</w:delText>
              </w:r>
            </w:del>
            <w:ins w:id="2420"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1" w:name="_Toc113373403"/>
      <w:r w:rsidRPr="00785C54">
        <w:rPr>
          <w:rFonts w:eastAsia="Times New Roman"/>
          <w:szCs w:val="24"/>
        </w:rPr>
        <w:t>Constraint suitable result type</w:t>
      </w:r>
      <w:bookmarkEnd w:id="24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422" w:author="Katharina Schleidt" w:date="2022-08-10T19:13:00Z">
              <w:r w:rsidRPr="00785C54" w:rsidDel="002F2035">
                <w:rPr>
                  <w:szCs w:val="24"/>
                </w:rPr>
                <w:delText>SHALL</w:delText>
              </w:r>
            </w:del>
            <w:ins w:id="2423"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424" w:name="_Toc113373404"/>
      <w:r w:rsidRPr="00785C54">
        <w:rPr>
          <w:rFonts w:eastAsia="Times New Roman"/>
          <w:szCs w:val="24"/>
        </w:rPr>
        <w:lastRenderedPageBreak/>
        <w:t>AbstractObservableProperty</w:t>
      </w:r>
      <w:bookmarkEnd w:id="2424"/>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25" w:name="_Toc113373405"/>
      <w:r w:rsidRPr="00785C54">
        <w:rPr>
          <w:rFonts w:eastAsia="Times New Roman"/>
          <w:szCs w:val="24"/>
        </w:rPr>
        <w:t>AbstractObservableProperty Requirements Class</w:t>
      </w:r>
      <w:bookmarkEnd w:id="24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26" w:author="Katharina Schleidt" w:date="2022-08-13T16:38:00Z">
              <w:r w:rsidRPr="00785C54" w:rsidDel="00022C0A">
                <w:rPr>
                  <w:szCs w:val="24"/>
                </w:rPr>
                <w:delText xml:space="preserve">core </w:delText>
              </w:r>
            </w:del>
            <w:ins w:id="2427"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428" w:author="Katharina Schleidt" w:date="2022-08-13T17:40:00Z">
        <w:r w:rsidRPr="00785C54">
          <w:rPr>
            <w:szCs w:val="24"/>
          </w:rPr>
          <w:t>AbstractObservableProperty</w:t>
        </w:r>
        <w:r w:rsidRPr="00622A2E">
          <w:t xml:space="preserve"> </w:t>
        </w:r>
      </w:ins>
      <w:ins w:id="2429" w:author="Katharina Schleidt" w:date="2022-08-13T17:39:00Z">
        <w:r w:rsidRPr="00622A2E">
          <w:t xml:space="preserve">from the Abstract Observation Core </w:t>
        </w:r>
      </w:ins>
      <w:ins w:id="2430" w:author="Katharina Schleidt" w:date="2022-08-13T17:40:00Z">
        <w:r>
          <w:t>is</w:t>
        </w:r>
      </w:ins>
      <w:ins w:id="2431" w:author="Katharina Schleidt" w:date="2022-08-13T17:39:00Z">
        <w:r w:rsidRPr="00622A2E">
          <w:t xml:space="preserve"> described as a class diagram in Figure 1</w:t>
        </w:r>
      </w:ins>
      <w:ins w:id="2432" w:author="Katharina Schleidt" w:date="2022-08-13T17:40:00Z">
        <w:r>
          <w:t>1</w:t>
        </w:r>
      </w:ins>
      <w:ins w:id="2433" w:author="Katharina Schleidt" w:date="2022-08-13T17:39:00Z">
        <w:r w:rsidRPr="00622A2E">
          <w:t>. The schema is fully described in 9.</w:t>
        </w:r>
      </w:ins>
      <w:ins w:id="2434" w:author="Katharina Schleidt" w:date="2022-08-13T17:40:00Z">
        <w:r>
          <w:t>4</w:t>
        </w:r>
      </w:ins>
      <w:ins w:id="2435"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36"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437" w:author="Ilkka Rinne" w:date="2022-09-06T13:56:00Z">
        <w:r w:rsidR="00734867">
          <w:rPr>
            <w:noProof/>
            <w:szCs w:val="24"/>
            <w:lang w:val="fr-FR" w:eastAsia="fr-FR"/>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438"/>
      <w:r w:rsidRPr="00785C54">
        <w:rPr>
          <w:szCs w:val="24"/>
        </w:rPr>
        <w:t>Figure 11</w:t>
      </w:r>
      <w:commentRangeEnd w:id="2438"/>
      <w:r w:rsidR="008058B6">
        <w:rPr>
          <w:rStyle w:val="Marquedecommentaire"/>
          <w:rFonts w:eastAsia="MS Mincho"/>
          <w:b w:val="0"/>
          <w:lang w:eastAsia="ja-JP"/>
        </w:rPr>
        <w:commentReference w:id="2438"/>
      </w:r>
      <w:r w:rsidRPr="00785C54">
        <w:rPr>
          <w:szCs w:val="24"/>
        </w:rPr>
        <w:t xml:space="preserve"> — Context diagram for Abstract Observation </w:t>
      </w:r>
      <w:del w:id="2439" w:author="Katharina Schleidt" w:date="2022-08-13T16:38:00Z">
        <w:r w:rsidRPr="00785C54" w:rsidDel="00022C0A">
          <w:rPr>
            <w:szCs w:val="24"/>
          </w:rPr>
          <w:delText xml:space="preserve">core </w:delText>
        </w:r>
      </w:del>
      <w:ins w:id="2440"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41" w:name="_Toc113373406"/>
      <w:r w:rsidRPr="00785C54">
        <w:rPr>
          <w:rFonts w:eastAsia="Times New Roman"/>
          <w:szCs w:val="24"/>
        </w:rPr>
        <w:t>AbstractObservingProcedure</w:t>
      </w:r>
      <w:bookmarkEnd w:id="2441"/>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42" w:name="_Toc113373407"/>
      <w:r w:rsidRPr="00785C54">
        <w:rPr>
          <w:rFonts w:eastAsia="Times New Roman"/>
          <w:szCs w:val="24"/>
        </w:rPr>
        <w:t>AbstractObservingProcedure Requirements Class</w:t>
      </w:r>
      <w:bookmarkEnd w:id="24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43" w:author="Katharina Schleidt" w:date="2022-08-13T16:38:00Z">
              <w:r w:rsidRPr="00785C54" w:rsidDel="00022C0A">
                <w:rPr>
                  <w:szCs w:val="24"/>
                </w:rPr>
                <w:delText xml:space="preserve">core </w:delText>
              </w:r>
            </w:del>
            <w:ins w:id="2444"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445" w:author="Katharina Schleidt" w:date="2022-08-13T17:40:00Z"/>
        </w:rPr>
      </w:pPr>
      <w:ins w:id="2446"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447" w:author="Katharina Schleidt" w:date="2022-08-13T17:41:00Z">
        <w:r>
          <w:t>5</w:t>
        </w:r>
      </w:ins>
      <w:ins w:id="2448"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49" w:author="Ilkka Rinne" w:date="2022-09-06T13:57:00Z">
        <w:r w:rsidRPr="00785C54" w:rsidDel="00734867">
          <w:rPr>
            <w:noProof/>
            <w:szCs w:val="24"/>
            <w:lang w:val="fr-FR" w:eastAsia="fr-FR"/>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450" w:author="Ilkka Rinne" w:date="2022-09-06T13:57:00Z">
        <w:r w:rsidR="00734867">
          <w:rPr>
            <w:noProof/>
            <w:szCs w:val="24"/>
            <w:lang w:val="fr-FR" w:eastAsia="fr-FR"/>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451"/>
      <w:r w:rsidRPr="00785C54">
        <w:rPr>
          <w:szCs w:val="24"/>
        </w:rPr>
        <w:t>Figure 12</w:t>
      </w:r>
      <w:commentRangeEnd w:id="2451"/>
      <w:r w:rsidR="008058B6">
        <w:rPr>
          <w:rStyle w:val="Marquedecommentaire"/>
          <w:rFonts w:eastAsia="MS Mincho"/>
          <w:b w:val="0"/>
          <w:lang w:eastAsia="ja-JP"/>
        </w:rPr>
        <w:commentReference w:id="2451"/>
      </w:r>
      <w:r w:rsidRPr="00785C54">
        <w:rPr>
          <w:szCs w:val="24"/>
        </w:rPr>
        <w:t xml:space="preserve"> — Context diagram for Abstract Observation </w:t>
      </w:r>
      <w:del w:id="2452" w:author="Katharina Schleidt" w:date="2022-08-13T16:38:00Z">
        <w:r w:rsidRPr="00785C54" w:rsidDel="00022C0A">
          <w:rPr>
            <w:szCs w:val="24"/>
          </w:rPr>
          <w:delText xml:space="preserve">core </w:delText>
        </w:r>
      </w:del>
      <w:ins w:id="2453"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54" w:name="_Toc113373408"/>
      <w:r w:rsidRPr="00785C54">
        <w:rPr>
          <w:rFonts w:eastAsia="Times New Roman"/>
          <w:szCs w:val="24"/>
        </w:rPr>
        <w:t>AbstractObserver</w:t>
      </w:r>
      <w:bookmarkEnd w:id="2454"/>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55" w:name="_Toc113373409"/>
      <w:r w:rsidRPr="00785C54">
        <w:rPr>
          <w:rFonts w:eastAsia="Times New Roman"/>
          <w:szCs w:val="24"/>
        </w:rPr>
        <w:t>AbstractObserver Requirements Class</w:t>
      </w:r>
      <w:bookmarkEnd w:id="24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56" w:author="Katharina Schleidt" w:date="2022-08-13T16:38:00Z">
              <w:r w:rsidRPr="00785C54" w:rsidDel="00022C0A">
                <w:rPr>
                  <w:szCs w:val="24"/>
                </w:rPr>
                <w:delText xml:space="preserve">core </w:delText>
              </w:r>
            </w:del>
            <w:ins w:id="2457"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58" w:author="Katharina Schleidt" w:date="2022-08-13T17:41:00Z">
        <w:r w:rsidRPr="00785C54">
          <w:rPr>
            <w:szCs w:val="24"/>
          </w:rPr>
          <w:t>AbstractObserver</w:t>
        </w:r>
      </w:ins>
      <w:ins w:id="2459" w:author="Ilkka Rinne" w:date="2022-09-06T14:07:00Z">
        <w:r w:rsidR="00AF6AF7">
          <w:rPr>
            <w:szCs w:val="24"/>
          </w:rPr>
          <w:t xml:space="preserve"> </w:t>
        </w:r>
      </w:ins>
      <w:ins w:id="2460" w:author="Katharina Schleidt" w:date="2022-08-13T17:41:00Z">
        <w:del w:id="2461"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62" w:author="Ilkka Rinne" w:date="2022-09-06T14:08:00Z">
          <w:r w:rsidDel="00AF6AF7">
            <w:delText>. 9.</w:delText>
          </w:r>
        </w:del>
      </w:ins>
      <w:ins w:id="2463" w:author="Katharina Schleidt" w:date="2022-08-13T17:42:00Z">
        <w:del w:id="2464" w:author="Ilkka Rinne" w:date="2022-09-06T14:08:00Z">
          <w:r w:rsidDel="00AF6AF7">
            <w:delText>7 and 9.8</w:delText>
          </w:r>
        </w:del>
      </w:ins>
      <w:ins w:id="2465" w:author="Katharina Schleidt" w:date="2022-08-13T17:41:00Z">
        <w:r w:rsidRPr="00622A2E">
          <w:t>.</w:t>
        </w:r>
      </w:ins>
      <w:del w:id="2466"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67"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68"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69"/>
      <w:r w:rsidRPr="00785C54">
        <w:rPr>
          <w:szCs w:val="24"/>
        </w:rPr>
        <w:lastRenderedPageBreak/>
        <w:t>Figure 13</w:t>
      </w:r>
      <w:commentRangeEnd w:id="2469"/>
      <w:r w:rsidR="008058B6">
        <w:rPr>
          <w:rStyle w:val="Marquedecommentaire"/>
          <w:rFonts w:eastAsia="MS Mincho"/>
          <w:b w:val="0"/>
          <w:lang w:eastAsia="ja-JP"/>
        </w:rPr>
        <w:commentReference w:id="2469"/>
      </w:r>
      <w:r w:rsidRPr="00785C54">
        <w:rPr>
          <w:szCs w:val="24"/>
        </w:rPr>
        <w:t xml:space="preserve"> — Context diagram for Abstract Observation </w:t>
      </w:r>
      <w:del w:id="2470" w:author="Katharina Schleidt" w:date="2022-08-13T16:38:00Z">
        <w:r w:rsidRPr="00785C54" w:rsidDel="00022C0A">
          <w:rPr>
            <w:szCs w:val="24"/>
          </w:rPr>
          <w:delText xml:space="preserve">core </w:delText>
        </w:r>
      </w:del>
      <w:ins w:id="2471" w:author="Katharina Schleidt" w:date="2022-08-13T16:38:00Z">
        <w:r w:rsidR="00022C0A">
          <w:rPr>
            <w:szCs w:val="24"/>
          </w:rPr>
          <w:t>C</w:t>
        </w:r>
        <w:r w:rsidR="00022C0A" w:rsidRPr="00785C54">
          <w:rPr>
            <w:szCs w:val="24"/>
          </w:rPr>
          <w:t xml:space="preserve">ore </w:t>
        </w:r>
      </w:ins>
      <w:r w:rsidRPr="00785C54">
        <w:rPr>
          <w:szCs w:val="24"/>
        </w:rPr>
        <w:t>— AbstractObserver</w:t>
      </w:r>
      <w:del w:id="2472"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73" w:name="_Toc113373410"/>
      <w:r w:rsidRPr="00785C54">
        <w:rPr>
          <w:rFonts w:eastAsia="Times New Roman"/>
          <w:szCs w:val="24"/>
        </w:rPr>
        <w:t>AbstractHost</w:t>
      </w:r>
      <w:bookmarkEnd w:id="2473"/>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74" w:name="_Toc113373411"/>
      <w:r w:rsidRPr="00785C54">
        <w:rPr>
          <w:rFonts w:eastAsia="Times New Roman"/>
          <w:szCs w:val="24"/>
        </w:rPr>
        <w:t>AbstractHost Requirements Class</w:t>
      </w:r>
      <w:bookmarkEnd w:id="24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75" w:author="Katharina Schleidt" w:date="2022-08-13T16:38:00Z">
              <w:r w:rsidRPr="00785C54" w:rsidDel="00022C0A">
                <w:rPr>
                  <w:szCs w:val="24"/>
                </w:rPr>
                <w:delText xml:space="preserve">core </w:delText>
              </w:r>
            </w:del>
            <w:ins w:id="2476"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77" w:author="Katharina Schleidt" w:date="2022-08-13T17:42:00Z"/>
        </w:rPr>
        <w:pPrChange w:id="2478" w:author="Ilkka Rinne" w:date="2022-09-06T14:00:00Z">
          <w:pPr>
            <w:pStyle w:val="Corpsdetexte"/>
          </w:pPr>
        </w:pPrChange>
      </w:pPr>
      <w:ins w:id="2479"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80"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81"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82"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83" w:author="Ilkka Rinne" w:date="2022-09-06T13:59:00Z">
        <w:r w:rsidRPr="00785C54" w:rsidDel="00734867">
          <w:rPr>
            <w:noProof/>
            <w:szCs w:val="24"/>
            <w:lang w:val="fr-FR" w:eastAsia="fr-FR"/>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84"/>
      <w:r w:rsidRPr="00785C54">
        <w:rPr>
          <w:szCs w:val="24"/>
        </w:rPr>
        <w:t>Figure 14</w:t>
      </w:r>
      <w:commentRangeEnd w:id="2484"/>
      <w:r w:rsidR="008058B6">
        <w:rPr>
          <w:rStyle w:val="Marquedecommentaire"/>
          <w:rFonts w:eastAsia="MS Mincho"/>
          <w:b w:val="0"/>
          <w:lang w:eastAsia="ja-JP"/>
        </w:rPr>
        <w:commentReference w:id="2484"/>
      </w:r>
      <w:r w:rsidRPr="00785C54">
        <w:rPr>
          <w:szCs w:val="24"/>
        </w:rPr>
        <w:t xml:space="preserve"> — Context diagram for Abstract Observation </w:t>
      </w:r>
      <w:del w:id="2485" w:author="Katharina Schleidt" w:date="2022-08-13T16:38:00Z">
        <w:r w:rsidRPr="00785C54" w:rsidDel="00022C0A">
          <w:rPr>
            <w:szCs w:val="24"/>
          </w:rPr>
          <w:delText xml:space="preserve">core </w:delText>
        </w:r>
      </w:del>
      <w:ins w:id="2486"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87" w:name="_Toc113373412"/>
      <w:r w:rsidRPr="00785C54">
        <w:rPr>
          <w:rFonts w:eastAsia="Times New Roman"/>
          <w:szCs w:val="24"/>
        </w:rPr>
        <w:t>AbstractDeployment</w:t>
      </w:r>
      <w:bookmarkEnd w:id="2487"/>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88" w:name="_Toc113373413"/>
      <w:r w:rsidRPr="00785C54">
        <w:rPr>
          <w:rFonts w:eastAsia="Times New Roman"/>
          <w:szCs w:val="24"/>
        </w:rPr>
        <w:t>AbstractDeployment Requirements Class</w:t>
      </w:r>
      <w:bookmarkEnd w:id="24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89">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90" w:author="Katharina Schleidt" w:date="2022-08-13T16:38:00Z">
              <w:r w:rsidRPr="00785C54" w:rsidDel="00022C0A">
                <w:rPr>
                  <w:szCs w:val="24"/>
                </w:rPr>
                <w:delText xml:space="preserve">core </w:delText>
              </w:r>
            </w:del>
            <w:ins w:id="2491"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92"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93"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94"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95"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96" w:author="Ilkka Rinne" w:date="2022-09-06T14:08:00Z"/>
        </w:rPr>
      </w:pPr>
    </w:p>
    <w:p w14:paraId="20E63FB1" w14:textId="67DD8FA6" w:rsidR="00AF6AF7" w:rsidRPr="00785C54" w:rsidRDefault="003B488C" w:rsidP="00AF6AF7">
      <w:pPr>
        <w:pStyle w:val="Corpsdetexte"/>
        <w:rPr>
          <w:ins w:id="2497" w:author="Ilkka Rinne" w:date="2022-09-06T14:08:00Z"/>
        </w:rPr>
      </w:pPr>
      <w:ins w:id="2498" w:author="Ilkka Rinne" w:date="2022-09-06T14:03:00Z">
        <w:r>
          <w:rPr>
            <w:noProof/>
            <w:lang w:val="fr-FR" w:eastAsia="fr-FR"/>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99" w:author="Ilkka Rinne" w:date="2022-09-06T14:08:00Z">
        <w:r w:rsidR="00AF6AF7" w:rsidRPr="00785C54">
          <w:rPr>
            <w:szCs w:val="24"/>
          </w:rPr>
          <w:t>Abstract</w:t>
        </w:r>
        <w:r w:rsidR="00AF6AF7">
          <w:rPr>
            <w:szCs w:val="24"/>
          </w:rPr>
          <w:t>D</w:t>
        </w:r>
      </w:ins>
      <w:ins w:id="2500" w:author="Ilkka Rinne" w:date="2022-09-06T14:09:00Z">
        <w:r w:rsidR="00AF6AF7">
          <w:rPr>
            <w:szCs w:val="24"/>
          </w:rPr>
          <w:t>eployment</w:t>
        </w:r>
      </w:ins>
      <w:ins w:id="2501"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502" w:author="Ilkka Rinne" w:date="2022-09-06T14:09:00Z">
        <w:r w:rsidR="00AF6AF7">
          <w:t>5</w:t>
        </w:r>
      </w:ins>
      <w:ins w:id="2503" w:author="Ilkka Rinne" w:date="2022-09-06T14:08:00Z">
        <w:r w:rsidR="00AF6AF7" w:rsidRPr="00622A2E">
          <w:t>. The schema is fully described in 9.</w:t>
        </w:r>
      </w:ins>
      <w:ins w:id="2504" w:author="Ilkka Rinne" w:date="2022-09-06T14:09:00Z">
        <w:r w:rsidR="00AF6AF7">
          <w:t>8</w:t>
        </w:r>
      </w:ins>
      <w:ins w:id="2505" w:author="Ilkka Rinne" w:date="2022-09-06T14:08:00Z">
        <w:r w:rsidR="00AF6AF7" w:rsidRPr="00622A2E">
          <w:t>.</w:t>
        </w:r>
      </w:ins>
    </w:p>
    <w:p w14:paraId="21504130" w14:textId="4DAB3C56" w:rsidR="00EF5A5B" w:rsidRDefault="00EF5A5B" w:rsidP="00EF5A5B">
      <w:pPr>
        <w:jc w:val="center"/>
        <w:rPr>
          <w:ins w:id="2506"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507" w:author="Ilkka Rinne" w:date="2022-09-06T14:04:00Z"/>
          <w:szCs w:val="24"/>
        </w:rPr>
      </w:pPr>
      <w:ins w:id="2508"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509" w:author="Ilkka Rinne" w:date="2022-09-06T14:02:00Z"/>
        </w:rPr>
        <w:pPrChange w:id="2510"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1" w:name="_Toc113373414"/>
      <w:r w:rsidRPr="00785C54">
        <w:rPr>
          <w:rFonts w:eastAsia="Times New Roman"/>
          <w:szCs w:val="24"/>
        </w:rPr>
        <w:t>Attribute deploymentReason</w:t>
      </w:r>
      <w:bookmarkEnd w:id="25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512"/>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513" w:author="Katharina Schleidt" w:date="2022-08-13T16:34:00Z">
                  <w:rPr>
                    <w:b/>
                    <w:i/>
                    <w:szCs w:val="24"/>
                  </w:rPr>
                </w:rPrChange>
              </w:rPr>
              <w:t>deploymentReason:CharacterString</w:t>
            </w:r>
            <w:r w:rsidRPr="00785C54">
              <w:rPr>
                <w:szCs w:val="24"/>
              </w:rPr>
              <w:t xml:space="preserve"> </w:t>
            </w:r>
            <w:del w:id="2514" w:author="Katharina Schleidt" w:date="2022-08-10T19:14:00Z">
              <w:r w:rsidRPr="00785C54" w:rsidDel="002F2035">
                <w:rPr>
                  <w:szCs w:val="24"/>
                </w:rPr>
                <w:delText>SHALL</w:delText>
              </w:r>
            </w:del>
            <w:ins w:id="2515" w:author="Katharina Schleidt" w:date="2022-08-10T19:14:00Z">
              <w:r w:rsidR="002F2035">
                <w:rPr>
                  <w:szCs w:val="24"/>
                </w:rPr>
                <w:t>shall</w:t>
              </w:r>
            </w:ins>
            <w:r w:rsidRPr="00785C54">
              <w:rPr>
                <w:szCs w:val="24"/>
              </w:rPr>
              <w:t xml:space="preserve"> be used.</w:t>
            </w:r>
            <w:commentRangeEnd w:id="2512"/>
            <w:r w:rsidR="008058B6">
              <w:rPr>
                <w:rStyle w:val="Marquedecommentaire"/>
                <w:rFonts w:eastAsia="MS Mincho"/>
                <w:lang w:eastAsia="ja-JP"/>
              </w:rPr>
              <w:commentReference w:id="2512"/>
            </w:r>
          </w:p>
        </w:tc>
      </w:tr>
    </w:tbl>
    <w:p w14:paraId="3919A778" w14:textId="31EA604F" w:rsidR="005B5EAD" w:rsidRPr="00785C54" w:rsidDel="008058B6" w:rsidRDefault="005B5EAD">
      <w:pPr>
        <w:pStyle w:val="Example"/>
        <w:rPr>
          <w:del w:id="2516" w:author="REID-JAMOND Alison" w:date="2022-04-04T14:41:00Z"/>
        </w:rPr>
        <w:pPrChange w:id="2517"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518" w:author="REID-JAMOND Alison" w:date="2022-04-04T14:41:00Z">
        <w:r w:rsidR="008058B6">
          <w:t xml:space="preserve"> 1</w:t>
        </w:r>
      </w:ins>
      <w:del w:id="2519"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52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21"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522" w:author="REID-JAMOND Alison" w:date="2022-04-04T14:41:00Z">
        <w:r w:rsidR="008058B6">
          <w:t>.</w:t>
        </w:r>
      </w:ins>
      <w:del w:id="2523" w:author="REID-JAMOND Alison" w:date="2022-04-04T14:41:00Z">
        <w:r w:rsidRPr="00785C54" w:rsidDel="008058B6">
          <w:delText>;</w:delText>
        </w:r>
      </w:del>
    </w:p>
    <w:p w14:paraId="644A576E" w14:textId="0A1EC2E5" w:rsidR="005B5EAD" w:rsidRPr="00785C54" w:rsidRDefault="005B5EAD">
      <w:pPr>
        <w:pStyle w:val="Example"/>
        <w:pPrChange w:id="252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525" w:author="REID-JAMOND Alison" w:date="2022-04-04T14:41:00Z">
        <w:r w:rsidRPr="00785C54" w:rsidDel="008058B6">
          <w:lastRenderedPageBreak/>
          <w:delText>b)</w:delText>
        </w:r>
        <w:r w:rsidRPr="00785C54" w:rsidDel="008058B6">
          <w:tab/>
        </w:r>
      </w:del>
      <w:ins w:id="2526" w:author="REID-JAMOND Alison" w:date="2022-04-04T14:41:00Z">
        <w:r w:rsidR="008058B6">
          <w:t>EXAMPLE 2</w:t>
        </w:r>
        <w:r w:rsidR="008058B6">
          <w:tab/>
        </w:r>
      </w:ins>
      <w:r w:rsidRPr="00785C54">
        <w:t>A sensor is mounted on a building to monitor seismic activities</w:t>
      </w:r>
      <w:ins w:id="2527" w:author="REID-JAMOND Alison" w:date="2022-04-04T14:41:00Z">
        <w:r w:rsidR="008058B6">
          <w:t>.</w:t>
        </w:r>
      </w:ins>
      <w:del w:id="2528" w:author="REID-JAMOND Alison" w:date="2022-04-04T14:41:00Z">
        <w:r w:rsidRPr="00785C54" w:rsidDel="008058B6">
          <w:delText>;</w:delText>
        </w:r>
      </w:del>
    </w:p>
    <w:p w14:paraId="130900FD" w14:textId="0732640E" w:rsidR="005B5EAD" w:rsidRPr="00785C54" w:rsidRDefault="008058B6">
      <w:pPr>
        <w:pStyle w:val="Example"/>
        <w:pPrChange w:id="252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30" w:author="REID-JAMOND Alison" w:date="2022-04-04T14:42:00Z">
        <w:r>
          <w:t xml:space="preserve">EXAMPLE 3 </w:t>
        </w:r>
        <w:r>
          <w:tab/>
        </w:r>
      </w:ins>
      <w:del w:id="2531" w:author="REID-JAMOND Alison" w:date="2022-04-04T14:42:00Z">
        <w:r w:rsidR="005B5EAD" w:rsidRPr="00785C54" w:rsidDel="008058B6">
          <w:delText>c</w:delText>
        </w:r>
      </w:del>
      <w:del w:id="2532"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3" w:name="_Toc113373415"/>
      <w:r w:rsidRPr="00785C54">
        <w:rPr>
          <w:rFonts w:eastAsia="Times New Roman"/>
          <w:szCs w:val="24"/>
        </w:rPr>
        <w:t>Attribute deploymentTime</w:t>
      </w:r>
      <w:bookmarkEnd w:id="25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534"/>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535" w:author="Katharina Schleidt" w:date="2022-08-13T16:34:00Z">
                  <w:rPr>
                    <w:b/>
                    <w:i/>
                    <w:szCs w:val="24"/>
                  </w:rPr>
                </w:rPrChange>
              </w:rPr>
              <w:t>deploymentTime:TM_Period</w:t>
            </w:r>
            <w:r w:rsidRPr="00785C54">
              <w:rPr>
                <w:szCs w:val="24"/>
              </w:rPr>
              <w:t xml:space="preserve"> </w:t>
            </w:r>
            <w:del w:id="2536" w:author="Katharina Schleidt" w:date="2022-08-10T19:14:00Z">
              <w:r w:rsidRPr="00785C54" w:rsidDel="002F2035">
                <w:rPr>
                  <w:szCs w:val="24"/>
                </w:rPr>
                <w:delText>SHALL</w:delText>
              </w:r>
            </w:del>
            <w:ins w:id="2537" w:author="Katharina Schleidt" w:date="2022-08-10T19:14:00Z">
              <w:r w:rsidR="002F2035">
                <w:rPr>
                  <w:szCs w:val="24"/>
                </w:rPr>
                <w:t>shall</w:t>
              </w:r>
            </w:ins>
            <w:r w:rsidRPr="00785C54">
              <w:rPr>
                <w:szCs w:val="24"/>
              </w:rPr>
              <w:t xml:space="preserve"> be used.</w:t>
            </w:r>
            <w:commentRangeEnd w:id="2534"/>
            <w:r w:rsidR="008058B6">
              <w:rPr>
                <w:rStyle w:val="Marquedecommentaire"/>
                <w:rFonts w:eastAsia="MS Mincho"/>
                <w:lang w:eastAsia="ja-JP"/>
              </w:rPr>
              <w:commentReference w:id="2534"/>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38" w:author="REID-JAMOND Alison" w:date="2022-04-04T14:42:00Z"/>
          <w:szCs w:val="24"/>
        </w:rPr>
      </w:pPr>
      <w:r w:rsidRPr="00785C54">
        <w:rPr>
          <w:szCs w:val="24"/>
        </w:rPr>
        <w:t>EXAMPLE</w:t>
      </w:r>
      <w:ins w:id="2539" w:author="REID-JAMOND Alison" w:date="2022-04-04T14:42:00Z">
        <w:r w:rsidR="008058B6">
          <w:rPr>
            <w:szCs w:val="24"/>
          </w:rPr>
          <w:t xml:space="preserve"> 1</w:t>
        </w:r>
      </w:ins>
      <w:del w:id="2540"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41" w:author="REID-JAMOND Alison" w:date="2022-04-04T14:42:00Z"/>
          <w:szCs w:val="24"/>
        </w:rPr>
      </w:pPr>
      <w:del w:id="2542" w:author="REID-JAMOND Alison" w:date="2022-04-04T14:42:00Z">
        <w:r w:rsidRPr="00785C54" w:rsidDel="008058B6">
          <w:rPr>
            <w:szCs w:val="24"/>
          </w:rPr>
          <w:delText>a)</w:delText>
        </w:r>
        <w:r w:rsidRPr="00785C54" w:rsidDel="008058B6">
          <w:rPr>
            <w:szCs w:val="24"/>
          </w:rPr>
          <w:tab/>
        </w:r>
      </w:del>
      <w:ins w:id="2543"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544" w:author="REID-JAMOND Alison" w:date="2022-04-04T14:42:00Z">
        <w:r w:rsidR="008058B6">
          <w:rPr>
            <w:szCs w:val="24"/>
          </w:rPr>
          <w:t>.</w:t>
        </w:r>
      </w:ins>
      <w:del w:id="2545"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546" w:author="REID-JAMOND Alison" w:date="2022-04-04T14:42:00Z"/>
          <w:szCs w:val="24"/>
        </w:rPr>
        <w:pPrChange w:id="254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548" w:author="REID-JAMOND Alison" w:date="2022-04-04T14:42:00Z">
        <w:r>
          <w:rPr>
            <w:szCs w:val="24"/>
          </w:rPr>
          <w:t>EXAMPLE 2</w:t>
        </w:r>
      </w:ins>
    </w:p>
    <w:p w14:paraId="4A1A3EE7" w14:textId="790CDB48" w:rsidR="005B5EAD"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549" w:author="Katharina Schleidt" w:date="2022-10-17T13:39:00Z"/>
          <w:szCs w:val="24"/>
        </w:rPr>
      </w:pPr>
      <w:del w:id="2550" w:author="REID-JAMOND Alison" w:date="2022-04-04T14:42:00Z">
        <w:r w:rsidRPr="00785C54" w:rsidDel="008058B6">
          <w:rPr>
            <w:szCs w:val="24"/>
          </w:rPr>
          <w:delText>b)</w:delText>
        </w:r>
        <w:r w:rsidRPr="00785C54" w:rsidDel="008058B6">
          <w:rPr>
            <w:szCs w:val="24"/>
          </w:rPr>
          <w:tab/>
          <w:delText>A</w:delText>
        </w:r>
      </w:del>
      <w:ins w:id="2551"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380983A1" w14:textId="07E3B03B" w:rsidR="003F0344" w:rsidRPr="00785C54" w:rsidRDefault="003F0344" w:rsidP="003F0344">
      <w:pPr>
        <w:pStyle w:val="Titre2"/>
        <w:tabs>
          <w:tab w:val="left" w:pos="400"/>
        </w:tabs>
        <w:autoSpaceDE w:val="0"/>
        <w:autoSpaceDN w:val="0"/>
        <w:adjustRightInd w:val="0"/>
        <w:rPr>
          <w:ins w:id="2552" w:author="Katharina Schleidt" w:date="2022-10-17T13:39:00Z"/>
          <w:rFonts w:eastAsia="Times New Roman"/>
          <w:szCs w:val="24"/>
        </w:rPr>
      </w:pPr>
      <w:ins w:id="2553" w:author="Katharina Schleidt" w:date="2022-10-17T13:39:00Z">
        <w:r>
          <w:rPr>
            <w:rFonts w:eastAsia="Times New Roman"/>
            <w:szCs w:val="24"/>
          </w:rPr>
          <w:t>Abstract</w:t>
        </w:r>
        <w:r w:rsidRPr="00785C54">
          <w:rPr>
            <w:rFonts w:eastAsia="Times New Roman"/>
            <w:szCs w:val="24"/>
          </w:rPr>
          <w:t>ObservationCollection</w:t>
        </w:r>
      </w:ins>
    </w:p>
    <w:p w14:paraId="600B9539" w14:textId="7C7670D4" w:rsidR="003F0344" w:rsidRPr="00785C54" w:rsidRDefault="003F0344" w:rsidP="003F0344">
      <w:pPr>
        <w:pStyle w:val="Titre3"/>
        <w:tabs>
          <w:tab w:val="left" w:pos="400"/>
          <w:tab w:val="left" w:pos="560"/>
          <w:tab w:val="left" w:pos="720"/>
        </w:tabs>
        <w:autoSpaceDE w:val="0"/>
        <w:autoSpaceDN w:val="0"/>
        <w:adjustRightInd w:val="0"/>
        <w:rPr>
          <w:ins w:id="2554" w:author="Katharina Schleidt" w:date="2022-10-17T13:39:00Z"/>
          <w:rFonts w:eastAsia="Times New Roman"/>
          <w:szCs w:val="24"/>
        </w:rPr>
      </w:pPr>
      <w:ins w:id="2555" w:author="Katharina Schleidt" w:date="2022-10-17T13:39:00Z">
        <w:r w:rsidRPr="003F0344">
          <w:rPr>
            <w:rFonts w:eastAsia="Times New Roman"/>
            <w:szCs w:val="24"/>
          </w:rPr>
          <w:t>Abstract</w:t>
        </w:r>
        <w:r w:rsidRPr="00785C54">
          <w:rPr>
            <w:rFonts w:eastAsia="Times New Roman"/>
            <w:szCs w:val="24"/>
          </w:rPr>
          <w:t>ObservationCollection Requirements Class</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3F0344" w:rsidRPr="00785C54" w14:paraId="23ACFCC9" w14:textId="77777777" w:rsidTr="007A0127">
        <w:trPr>
          <w:jc w:val="center"/>
          <w:ins w:id="2556" w:author="Katharina Schleidt" w:date="2022-10-17T13:39:00Z"/>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688E77" w14:textId="77777777" w:rsidR="003F0344" w:rsidRPr="00785C54" w:rsidRDefault="003F0344" w:rsidP="007A0127">
            <w:pPr>
              <w:pStyle w:val="Tableheader"/>
              <w:autoSpaceDE w:val="0"/>
              <w:autoSpaceDN w:val="0"/>
              <w:adjustRightInd w:val="0"/>
              <w:jc w:val="both"/>
              <w:rPr>
                <w:ins w:id="2557" w:author="Katharina Schleidt" w:date="2022-10-17T13:39:00Z"/>
                <w:b/>
                <w:szCs w:val="20"/>
              </w:rPr>
            </w:pPr>
            <w:ins w:id="2558" w:author="Katharina Schleidt" w:date="2022-10-17T13:39:00Z">
              <w:r w:rsidRPr="00785C54">
                <w:rPr>
                  <w:b/>
                  <w:szCs w:val="24"/>
                </w:rPr>
                <w:t>Requirements Class</w:t>
              </w:r>
            </w:ins>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12E2E24" w14:textId="1E3AB812" w:rsidR="003F0344" w:rsidRPr="00785C54" w:rsidRDefault="003F0344" w:rsidP="007A0127">
            <w:pPr>
              <w:pStyle w:val="Tableheader"/>
              <w:autoSpaceDE w:val="0"/>
              <w:autoSpaceDN w:val="0"/>
              <w:adjustRightInd w:val="0"/>
              <w:jc w:val="both"/>
              <w:rPr>
                <w:ins w:id="2559" w:author="Katharina Schleidt" w:date="2022-10-17T13:39:00Z"/>
                <w:szCs w:val="20"/>
              </w:rPr>
            </w:pPr>
            <w:ins w:id="2560" w:author="Katharina Schleidt" w:date="2022-10-17T13:39:00Z">
              <w:r w:rsidRPr="00785C54">
                <w:rPr>
                  <w:szCs w:val="24"/>
                </w:rPr>
                <w:t>/req/obs-</w:t>
              </w:r>
            </w:ins>
            <w:ins w:id="2561" w:author="Katharina Schleidt" w:date="2022-10-17T13:40:00Z">
              <w:r>
                <w:rPr>
                  <w:szCs w:val="24"/>
                </w:rPr>
                <w:t>core</w:t>
              </w:r>
            </w:ins>
            <w:ins w:id="2562" w:author="Katharina Schleidt" w:date="2022-10-17T13:39:00Z">
              <w:r w:rsidRPr="00785C54">
                <w:rPr>
                  <w:szCs w:val="24"/>
                </w:rPr>
                <w:t>/</w:t>
              </w:r>
              <w:r w:rsidRPr="003F0344">
                <w:rPr>
                  <w:szCs w:val="24"/>
                </w:rPr>
                <w:t>Abstract</w:t>
              </w:r>
              <w:r w:rsidRPr="00785C54">
                <w:rPr>
                  <w:szCs w:val="24"/>
                </w:rPr>
                <w:t>ObservationCollection</w:t>
              </w:r>
            </w:ins>
          </w:p>
        </w:tc>
      </w:tr>
      <w:tr w:rsidR="003F0344" w:rsidRPr="00785C54" w14:paraId="63E3817B" w14:textId="77777777" w:rsidTr="007A0127">
        <w:trPr>
          <w:jc w:val="center"/>
          <w:ins w:id="2563" w:author="Katharina Schleidt" w:date="2022-10-17T13:39:00Z"/>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E6A7F77" w14:textId="77777777" w:rsidR="003F0344" w:rsidRPr="00785C54" w:rsidRDefault="003F0344" w:rsidP="007A0127">
            <w:pPr>
              <w:pStyle w:val="Tablebody"/>
              <w:autoSpaceDE w:val="0"/>
              <w:autoSpaceDN w:val="0"/>
              <w:adjustRightInd w:val="0"/>
              <w:jc w:val="both"/>
              <w:rPr>
                <w:ins w:id="2564" w:author="Katharina Schleidt" w:date="2022-10-17T13:39:00Z"/>
                <w:szCs w:val="20"/>
              </w:rPr>
            </w:pPr>
            <w:ins w:id="2565" w:author="Katharina Schleidt" w:date="2022-10-17T13:39:00Z">
              <w:r w:rsidRPr="00785C54">
                <w:rPr>
                  <w:szCs w:val="24"/>
                </w:rPr>
                <w:t>Target type</w:t>
              </w:r>
            </w:ins>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16A8C6E8" w14:textId="77777777" w:rsidR="003F0344" w:rsidRPr="00785C54" w:rsidRDefault="003F0344" w:rsidP="007A0127">
            <w:pPr>
              <w:pStyle w:val="Tablebody"/>
              <w:autoSpaceDE w:val="0"/>
              <w:autoSpaceDN w:val="0"/>
              <w:adjustRightInd w:val="0"/>
              <w:jc w:val="both"/>
              <w:rPr>
                <w:ins w:id="2566" w:author="Katharina Schleidt" w:date="2022-10-17T13:39:00Z"/>
                <w:szCs w:val="20"/>
              </w:rPr>
            </w:pPr>
            <w:ins w:id="2567" w:author="Katharina Schleidt" w:date="2022-10-17T13:39:00Z">
              <w:r w:rsidRPr="00785C54">
                <w:rPr>
                  <w:szCs w:val="24"/>
                </w:rPr>
                <w:t>Logical model</w:t>
              </w:r>
            </w:ins>
          </w:p>
        </w:tc>
      </w:tr>
      <w:tr w:rsidR="003F0344" w:rsidRPr="00785C54" w14:paraId="2C4FB36A" w14:textId="77777777" w:rsidTr="007A0127">
        <w:trPr>
          <w:jc w:val="center"/>
          <w:ins w:id="2568"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9EB254D" w14:textId="77777777" w:rsidR="003F0344" w:rsidRPr="00785C54" w:rsidRDefault="003F0344" w:rsidP="007A0127">
            <w:pPr>
              <w:pStyle w:val="Tablebody"/>
              <w:autoSpaceDE w:val="0"/>
              <w:autoSpaceDN w:val="0"/>
              <w:adjustRightInd w:val="0"/>
              <w:jc w:val="both"/>
              <w:rPr>
                <w:ins w:id="2569" w:author="Katharina Schleidt" w:date="2022-10-17T13:39:00Z"/>
                <w:szCs w:val="20"/>
              </w:rPr>
            </w:pPr>
            <w:ins w:id="2570" w:author="Katharina Schleidt" w:date="2022-10-17T13:39:00Z">
              <w:r w:rsidRPr="00785C54">
                <w:rPr>
                  <w:szCs w:val="24"/>
                </w:rPr>
                <w:t>Name</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D02B7BD" w14:textId="0335944D" w:rsidR="003F0344" w:rsidRPr="00785C54" w:rsidRDefault="003F0344" w:rsidP="007A0127">
            <w:pPr>
              <w:pStyle w:val="Tablebody"/>
              <w:autoSpaceDE w:val="0"/>
              <w:autoSpaceDN w:val="0"/>
              <w:adjustRightInd w:val="0"/>
              <w:jc w:val="both"/>
              <w:rPr>
                <w:ins w:id="2571" w:author="Katharina Schleidt" w:date="2022-10-17T13:39:00Z"/>
                <w:szCs w:val="20"/>
              </w:rPr>
            </w:pPr>
            <w:ins w:id="2572" w:author="Katharina Schleidt" w:date="2022-10-17T13:40:00Z">
              <w:r>
                <w:rPr>
                  <w:szCs w:val="24"/>
                </w:rPr>
                <w:t>Abstract</w:t>
              </w:r>
            </w:ins>
            <w:ins w:id="2573" w:author="Katharina Schleidt" w:date="2022-10-17T13:39:00Z">
              <w:r w:rsidRPr="00785C54">
                <w:rPr>
                  <w:szCs w:val="24"/>
                </w:rPr>
                <w:t xml:space="preserve"> Observations - </w:t>
              </w:r>
              <w:r w:rsidRPr="003F0344">
                <w:rPr>
                  <w:szCs w:val="24"/>
                </w:rPr>
                <w:t>Abstract</w:t>
              </w:r>
              <w:r w:rsidRPr="00785C54">
                <w:rPr>
                  <w:szCs w:val="24"/>
                </w:rPr>
                <w:t>ObservationCollection</w:t>
              </w:r>
            </w:ins>
          </w:p>
        </w:tc>
      </w:tr>
      <w:tr w:rsidR="003F0344" w:rsidRPr="00785C54" w14:paraId="097D5158" w14:textId="77777777" w:rsidTr="007A0127">
        <w:trPr>
          <w:jc w:val="center"/>
          <w:ins w:id="257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08A2B69D" w14:textId="77777777" w:rsidR="003F0344" w:rsidRPr="00785C54" w:rsidRDefault="003F0344" w:rsidP="007A0127">
            <w:pPr>
              <w:pStyle w:val="Tablebody"/>
              <w:autoSpaceDE w:val="0"/>
              <w:autoSpaceDN w:val="0"/>
              <w:adjustRightInd w:val="0"/>
              <w:jc w:val="both"/>
              <w:rPr>
                <w:ins w:id="2575" w:author="Katharina Schleidt" w:date="2022-10-17T13:39:00Z"/>
                <w:szCs w:val="20"/>
              </w:rPr>
            </w:pPr>
            <w:ins w:id="2576" w:author="Katharina Schleidt" w:date="2022-10-17T13:39:00Z">
              <w:r w:rsidRPr="00785C54">
                <w:rPr>
                  <w:szCs w:val="24"/>
                </w:rPr>
                <w:t>Dependency</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654454FD" w14:textId="77777777" w:rsidR="003F0344" w:rsidRPr="00785C54" w:rsidRDefault="003F0344" w:rsidP="007A0127">
            <w:pPr>
              <w:pStyle w:val="Tablebody"/>
              <w:autoSpaceDE w:val="0"/>
              <w:autoSpaceDN w:val="0"/>
              <w:adjustRightInd w:val="0"/>
              <w:rPr>
                <w:ins w:id="2577" w:author="Katharina Schleidt" w:date="2022-10-17T13:39:00Z"/>
                <w:szCs w:val="20"/>
              </w:rPr>
            </w:pPr>
            <w:ins w:id="2578" w:author="Katharina Schleidt" w:date="2022-10-17T13:39: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ins>
          </w:p>
        </w:tc>
      </w:tr>
      <w:tr w:rsidR="003F0344" w:rsidRPr="00785C54" w14:paraId="2F15BC4E" w14:textId="77777777" w:rsidTr="007A0127">
        <w:trPr>
          <w:jc w:val="center"/>
          <w:ins w:id="2579"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7A651DF" w14:textId="77777777" w:rsidR="003F0344" w:rsidRPr="00785C54" w:rsidRDefault="003F0344" w:rsidP="007A0127">
            <w:pPr>
              <w:pStyle w:val="Tablebody"/>
              <w:autoSpaceDE w:val="0"/>
              <w:autoSpaceDN w:val="0"/>
              <w:adjustRightInd w:val="0"/>
              <w:jc w:val="both"/>
              <w:rPr>
                <w:ins w:id="2580" w:author="Katharina Schleidt" w:date="2022-10-17T13:39:00Z"/>
                <w:szCs w:val="20"/>
              </w:rPr>
            </w:pPr>
            <w:ins w:id="2581"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29F94A1" w14:textId="1F828569" w:rsidR="003F0344" w:rsidRPr="00785C54" w:rsidRDefault="003F0344" w:rsidP="007A0127">
            <w:pPr>
              <w:pStyle w:val="Tablebody"/>
              <w:autoSpaceDE w:val="0"/>
              <w:autoSpaceDN w:val="0"/>
              <w:adjustRightInd w:val="0"/>
              <w:jc w:val="both"/>
              <w:rPr>
                <w:ins w:id="2582" w:author="Katharina Schleidt" w:date="2022-10-17T13:39:00Z"/>
                <w:szCs w:val="20"/>
              </w:rPr>
            </w:pPr>
            <w:ins w:id="2583" w:author="Katharina Schleidt" w:date="2022-10-17T13:39:00Z">
              <w:r w:rsidRPr="00785C54">
                <w:rPr>
                  <w:szCs w:val="24"/>
                </w:rPr>
                <w:t>/req/obs-</w:t>
              </w:r>
            </w:ins>
            <w:ins w:id="2584" w:author="Katharina Schleidt" w:date="2022-10-17T13:40:00Z">
              <w:r>
                <w:rPr>
                  <w:szCs w:val="24"/>
                </w:rPr>
                <w:t>core</w:t>
              </w:r>
            </w:ins>
            <w:ins w:id="2585" w:author="Katharina Schleidt" w:date="2022-10-17T13:39:00Z">
              <w:r w:rsidRPr="00785C54">
                <w:rPr>
                  <w:szCs w:val="24"/>
                </w:rPr>
                <w:t>/</w:t>
              </w:r>
            </w:ins>
            <w:ins w:id="2586" w:author="Katharina Schleidt" w:date="2022-10-17T13:41:00Z">
              <w:r w:rsidRPr="003F0344">
                <w:rPr>
                  <w:szCs w:val="24"/>
                </w:rPr>
                <w:t>Abstract</w:t>
              </w:r>
              <w:r w:rsidRPr="00785C54">
                <w:rPr>
                  <w:szCs w:val="24"/>
                </w:rPr>
                <w:t>ObservationCollection</w:t>
              </w:r>
            </w:ins>
            <w:ins w:id="2587" w:author="Katharina Schleidt" w:date="2022-10-17T13:39:00Z">
              <w:r w:rsidRPr="00785C54">
                <w:rPr>
                  <w:szCs w:val="24"/>
                </w:rPr>
                <w:t>/ObservationCollection-sem</w:t>
              </w:r>
            </w:ins>
          </w:p>
        </w:tc>
      </w:tr>
      <w:tr w:rsidR="003F0344" w:rsidRPr="00785C54" w14:paraId="347B1DEB" w14:textId="77777777" w:rsidTr="007A0127">
        <w:trPr>
          <w:jc w:val="center"/>
          <w:ins w:id="2588"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FE5D1AD" w14:textId="77777777" w:rsidR="003F0344" w:rsidRPr="00785C54" w:rsidRDefault="003F0344" w:rsidP="007A0127">
            <w:pPr>
              <w:pStyle w:val="Tablebody"/>
              <w:autoSpaceDE w:val="0"/>
              <w:autoSpaceDN w:val="0"/>
              <w:adjustRightInd w:val="0"/>
              <w:jc w:val="both"/>
              <w:rPr>
                <w:ins w:id="2589" w:author="Katharina Schleidt" w:date="2022-10-17T13:39:00Z"/>
                <w:szCs w:val="20"/>
              </w:rPr>
            </w:pPr>
            <w:ins w:id="2590"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EA9D5C7" w14:textId="05433C2B" w:rsidR="003F0344" w:rsidRPr="00785C54" w:rsidRDefault="003F0344" w:rsidP="007A0127">
            <w:pPr>
              <w:pStyle w:val="Tablebody"/>
              <w:autoSpaceDE w:val="0"/>
              <w:autoSpaceDN w:val="0"/>
              <w:adjustRightInd w:val="0"/>
              <w:jc w:val="both"/>
              <w:rPr>
                <w:ins w:id="2591" w:author="Katharina Schleidt" w:date="2022-10-17T13:39:00Z"/>
                <w:szCs w:val="20"/>
              </w:rPr>
            </w:pPr>
            <w:ins w:id="2592" w:author="Katharina Schleidt" w:date="2022-10-17T13:39:00Z">
              <w:r w:rsidRPr="00785C54">
                <w:rPr>
                  <w:szCs w:val="24"/>
                </w:rPr>
                <w:t>/req/obs-</w:t>
              </w:r>
            </w:ins>
            <w:ins w:id="2593" w:author="Katharina Schleidt" w:date="2022-10-17T13:40:00Z">
              <w:r>
                <w:rPr>
                  <w:szCs w:val="24"/>
                </w:rPr>
                <w:t>core</w:t>
              </w:r>
            </w:ins>
            <w:ins w:id="2594" w:author="Katharina Schleidt" w:date="2022-10-17T13:39:00Z">
              <w:r w:rsidRPr="00785C54">
                <w:rPr>
                  <w:szCs w:val="24"/>
                </w:rPr>
                <w:t>/</w:t>
              </w:r>
            </w:ins>
            <w:ins w:id="2595" w:author="Katharina Schleidt" w:date="2022-10-17T13:41:00Z">
              <w:r>
                <w:rPr>
                  <w:szCs w:val="24"/>
                </w:rPr>
                <w:t>AbstractObservationCollection</w:t>
              </w:r>
            </w:ins>
            <w:ins w:id="2596" w:author="Katharina Schleidt" w:date="2022-10-17T13:39:00Z">
              <w:r w:rsidRPr="00785C54">
                <w:rPr>
                  <w:szCs w:val="24"/>
                </w:rPr>
                <w:t>/collectionType-sem</w:t>
              </w:r>
            </w:ins>
          </w:p>
        </w:tc>
      </w:tr>
      <w:tr w:rsidR="003F0344" w:rsidRPr="00785C54" w14:paraId="4CA33AC2" w14:textId="77777777" w:rsidTr="007A0127">
        <w:trPr>
          <w:jc w:val="center"/>
          <w:ins w:id="2597"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237860D" w14:textId="77777777" w:rsidR="003F0344" w:rsidRPr="00785C54" w:rsidRDefault="003F0344" w:rsidP="007A0127">
            <w:pPr>
              <w:pStyle w:val="Tablebody"/>
              <w:autoSpaceDE w:val="0"/>
              <w:autoSpaceDN w:val="0"/>
              <w:adjustRightInd w:val="0"/>
              <w:jc w:val="both"/>
              <w:rPr>
                <w:ins w:id="2598" w:author="Katharina Schleidt" w:date="2022-10-17T13:39:00Z"/>
                <w:szCs w:val="20"/>
              </w:rPr>
            </w:pPr>
            <w:ins w:id="2599"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71E9E14" w14:textId="2CC2B992" w:rsidR="003F0344" w:rsidRPr="00785C54" w:rsidRDefault="003F0344" w:rsidP="007A0127">
            <w:pPr>
              <w:pStyle w:val="Tablebody"/>
              <w:autoSpaceDE w:val="0"/>
              <w:autoSpaceDN w:val="0"/>
              <w:adjustRightInd w:val="0"/>
              <w:jc w:val="both"/>
              <w:rPr>
                <w:ins w:id="2600" w:author="Katharina Schleidt" w:date="2022-10-17T13:39:00Z"/>
                <w:szCs w:val="20"/>
              </w:rPr>
            </w:pPr>
            <w:ins w:id="2601" w:author="Katharina Schleidt" w:date="2022-10-17T13:39:00Z">
              <w:r w:rsidRPr="00785C54">
                <w:rPr>
                  <w:szCs w:val="24"/>
                </w:rPr>
                <w:t>/req/obs-</w:t>
              </w:r>
            </w:ins>
            <w:ins w:id="2602" w:author="Katharina Schleidt" w:date="2022-10-17T13:40:00Z">
              <w:r>
                <w:rPr>
                  <w:szCs w:val="24"/>
                </w:rPr>
                <w:t>core</w:t>
              </w:r>
            </w:ins>
            <w:ins w:id="2603" w:author="Katharina Schleidt" w:date="2022-10-17T13:39:00Z">
              <w:r w:rsidRPr="00785C54">
                <w:rPr>
                  <w:szCs w:val="24"/>
                </w:rPr>
                <w:t>/</w:t>
              </w:r>
            </w:ins>
            <w:ins w:id="2604" w:author="Katharina Schleidt" w:date="2022-10-17T13:41:00Z">
              <w:r>
                <w:rPr>
                  <w:szCs w:val="24"/>
                </w:rPr>
                <w:t>AbstractObservationCollection</w:t>
              </w:r>
            </w:ins>
            <w:ins w:id="2605" w:author="Katharina Schleidt" w:date="2022-10-17T13:39:00Z">
              <w:r w:rsidRPr="00785C54">
                <w:rPr>
                  <w:szCs w:val="24"/>
                </w:rPr>
                <w:t>/collectionType-con</w:t>
              </w:r>
            </w:ins>
          </w:p>
        </w:tc>
      </w:tr>
      <w:tr w:rsidR="003F0344" w:rsidRPr="00785C54" w14:paraId="66A1635D" w14:textId="77777777" w:rsidTr="007A0127">
        <w:trPr>
          <w:jc w:val="center"/>
          <w:ins w:id="2606"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D1207FC" w14:textId="77777777" w:rsidR="003F0344" w:rsidRPr="00785C54" w:rsidRDefault="003F0344" w:rsidP="007A0127">
            <w:pPr>
              <w:pStyle w:val="Tablebody"/>
              <w:autoSpaceDE w:val="0"/>
              <w:autoSpaceDN w:val="0"/>
              <w:adjustRightInd w:val="0"/>
              <w:jc w:val="both"/>
              <w:rPr>
                <w:ins w:id="2607" w:author="Katharina Schleidt" w:date="2022-10-17T13:39:00Z"/>
                <w:szCs w:val="20"/>
              </w:rPr>
            </w:pPr>
            <w:ins w:id="2608"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7C90A6B" w14:textId="5AA2FFB3" w:rsidR="003F0344" w:rsidRPr="00785C54" w:rsidRDefault="003F0344" w:rsidP="007A0127">
            <w:pPr>
              <w:pStyle w:val="Tablebody"/>
              <w:autoSpaceDE w:val="0"/>
              <w:autoSpaceDN w:val="0"/>
              <w:adjustRightInd w:val="0"/>
              <w:jc w:val="both"/>
              <w:rPr>
                <w:ins w:id="2609" w:author="Katharina Schleidt" w:date="2022-10-17T13:39:00Z"/>
                <w:szCs w:val="20"/>
              </w:rPr>
            </w:pPr>
            <w:ins w:id="2610" w:author="Katharina Schleidt" w:date="2022-10-17T13:39:00Z">
              <w:r w:rsidRPr="00785C54">
                <w:rPr>
                  <w:szCs w:val="24"/>
                </w:rPr>
                <w:t>/req/obs-</w:t>
              </w:r>
            </w:ins>
            <w:ins w:id="2611" w:author="Katharina Schleidt" w:date="2022-10-17T13:40:00Z">
              <w:r>
                <w:rPr>
                  <w:szCs w:val="24"/>
                </w:rPr>
                <w:t>core</w:t>
              </w:r>
            </w:ins>
            <w:ins w:id="2612" w:author="Katharina Schleidt" w:date="2022-10-17T13:39:00Z">
              <w:r w:rsidRPr="00785C54">
                <w:rPr>
                  <w:szCs w:val="24"/>
                </w:rPr>
                <w:t>/</w:t>
              </w:r>
            </w:ins>
            <w:ins w:id="2613" w:author="Katharina Schleidt" w:date="2022-10-17T13:41:00Z">
              <w:r>
                <w:rPr>
                  <w:szCs w:val="24"/>
                </w:rPr>
                <w:t>AbstractObservationCollection</w:t>
              </w:r>
            </w:ins>
            <w:ins w:id="2614" w:author="Katharina Schleidt" w:date="2022-10-17T13:39:00Z">
              <w:r w:rsidRPr="00785C54">
                <w:rPr>
                  <w:szCs w:val="24"/>
                </w:rPr>
                <w:t>/member-sem</w:t>
              </w:r>
            </w:ins>
          </w:p>
        </w:tc>
      </w:tr>
      <w:tr w:rsidR="003F0344" w:rsidRPr="00785C54" w14:paraId="355D98ED" w14:textId="77777777" w:rsidTr="007A0127">
        <w:trPr>
          <w:jc w:val="center"/>
          <w:ins w:id="2615"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86DE556" w14:textId="77777777" w:rsidR="003F0344" w:rsidRPr="00785C54" w:rsidRDefault="003F0344" w:rsidP="007A0127">
            <w:pPr>
              <w:pStyle w:val="Tablebody"/>
              <w:autoSpaceDE w:val="0"/>
              <w:autoSpaceDN w:val="0"/>
              <w:adjustRightInd w:val="0"/>
              <w:jc w:val="both"/>
              <w:rPr>
                <w:ins w:id="2616" w:author="Katharina Schleidt" w:date="2022-10-17T13:39:00Z"/>
                <w:szCs w:val="20"/>
              </w:rPr>
            </w:pPr>
            <w:ins w:id="2617"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B040C6E" w14:textId="0066AE7F" w:rsidR="003F0344" w:rsidRPr="00785C54" w:rsidRDefault="003F0344" w:rsidP="007A0127">
            <w:pPr>
              <w:pStyle w:val="Tablebody"/>
              <w:autoSpaceDE w:val="0"/>
              <w:autoSpaceDN w:val="0"/>
              <w:adjustRightInd w:val="0"/>
              <w:jc w:val="both"/>
              <w:rPr>
                <w:ins w:id="2618" w:author="Katharina Schleidt" w:date="2022-10-17T13:39:00Z"/>
                <w:szCs w:val="20"/>
              </w:rPr>
            </w:pPr>
            <w:ins w:id="2619" w:author="Katharina Schleidt" w:date="2022-10-17T13:39:00Z">
              <w:r w:rsidRPr="00785C54">
                <w:rPr>
                  <w:szCs w:val="24"/>
                </w:rPr>
                <w:t>/req/obs-</w:t>
              </w:r>
            </w:ins>
            <w:ins w:id="2620" w:author="Katharina Schleidt" w:date="2022-10-17T13:40:00Z">
              <w:r>
                <w:rPr>
                  <w:szCs w:val="24"/>
                </w:rPr>
                <w:t>core</w:t>
              </w:r>
            </w:ins>
            <w:ins w:id="2621" w:author="Katharina Schleidt" w:date="2022-10-17T13:39:00Z">
              <w:r w:rsidRPr="00785C54">
                <w:rPr>
                  <w:szCs w:val="24"/>
                </w:rPr>
                <w:t>/</w:t>
              </w:r>
            </w:ins>
            <w:ins w:id="2622" w:author="Katharina Schleidt" w:date="2022-10-17T13:41:00Z">
              <w:r>
                <w:rPr>
                  <w:szCs w:val="24"/>
                </w:rPr>
                <w:t>AbstractObservationCollection</w:t>
              </w:r>
            </w:ins>
            <w:ins w:id="2623" w:author="Katharina Schleidt" w:date="2022-10-17T13:39:00Z">
              <w:r w:rsidRPr="00785C54">
                <w:rPr>
                  <w:szCs w:val="24"/>
                </w:rPr>
                <w:t>/memberCharacteristics-sem</w:t>
              </w:r>
            </w:ins>
          </w:p>
        </w:tc>
      </w:tr>
      <w:tr w:rsidR="003F0344" w:rsidRPr="00785C54" w14:paraId="74E8D948" w14:textId="77777777" w:rsidTr="007A0127">
        <w:trPr>
          <w:jc w:val="center"/>
          <w:ins w:id="262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2C08214" w14:textId="77777777" w:rsidR="003F0344" w:rsidRPr="00785C54" w:rsidRDefault="003F0344" w:rsidP="007A0127">
            <w:pPr>
              <w:pStyle w:val="Tablebody"/>
              <w:autoSpaceDE w:val="0"/>
              <w:autoSpaceDN w:val="0"/>
              <w:adjustRightInd w:val="0"/>
              <w:jc w:val="both"/>
              <w:rPr>
                <w:ins w:id="2625" w:author="Katharina Schleidt" w:date="2022-10-17T13:39:00Z"/>
                <w:szCs w:val="20"/>
              </w:rPr>
            </w:pPr>
            <w:ins w:id="2626"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4B2C22" w14:textId="65CC2566" w:rsidR="003F0344" w:rsidRPr="00785C54" w:rsidRDefault="003F0344" w:rsidP="007A0127">
            <w:pPr>
              <w:pStyle w:val="Tablebody"/>
              <w:autoSpaceDE w:val="0"/>
              <w:autoSpaceDN w:val="0"/>
              <w:adjustRightInd w:val="0"/>
              <w:jc w:val="both"/>
              <w:rPr>
                <w:ins w:id="2627" w:author="Katharina Schleidt" w:date="2022-10-17T13:39:00Z"/>
                <w:szCs w:val="20"/>
              </w:rPr>
            </w:pPr>
            <w:ins w:id="2628" w:author="Katharina Schleidt" w:date="2022-10-17T13:39:00Z">
              <w:r w:rsidRPr="00785C54">
                <w:rPr>
                  <w:szCs w:val="24"/>
                </w:rPr>
                <w:t>/req/obs-</w:t>
              </w:r>
            </w:ins>
            <w:ins w:id="2629" w:author="Katharina Schleidt" w:date="2022-10-17T13:40:00Z">
              <w:r>
                <w:rPr>
                  <w:szCs w:val="24"/>
                </w:rPr>
                <w:t>core</w:t>
              </w:r>
            </w:ins>
            <w:ins w:id="2630" w:author="Katharina Schleidt" w:date="2022-10-17T13:39:00Z">
              <w:r w:rsidRPr="00785C54">
                <w:rPr>
                  <w:szCs w:val="24"/>
                </w:rPr>
                <w:t>/</w:t>
              </w:r>
            </w:ins>
            <w:ins w:id="2631" w:author="Katharina Schleidt" w:date="2022-10-17T13:41:00Z">
              <w:r>
                <w:rPr>
                  <w:szCs w:val="24"/>
                </w:rPr>
                <w:t>AbstractObservationCollection</w:t>
              </w:r>
            </w:ins>
            <w:ins w:id="2632" w:author="Katharina Schleidt" w:date="2022-10-17T13:39:00Z">
              <w:r w:rsidRPr="00785C54">
                <w:rPr>
                  <w:szCs w:val="24"/>
                </w:rPr>
                <w:t>/relatedCollection-sem</w:t>
              </w:r>
            </w:ins>
          </w:p>
        </w:tc>
      </w:tr>
      <w:tr w:rsidR="003F0344" w:rsidRPr="00785C54" w14:paraId="1F0AA1DC" w14:textId="77777777" w:rsidTr="007A0127">
        <w:trPr>
          <w:jc w:val="center"/>
          <w:ins w:id="263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3E4A38E" w14:textId="77777777" w:rsidR="003F0344" w:rsidRPr="00785C54" w:rsidRDefault="003F0344" w:rsidP="007A0127">
            <w:pPr>
              <w:pStyle w:val="Tablebody"/>
              <w:autoSpaceDE w:val="0"/>
              <w:autoSpaceDN w:val="0"/>
              <w:adjustRightInd w:val="0"/>
              <w:jc w:val="both"/>
              <w:rPr>
                <w:ins w:id="2634" w:author="Katharina Schleidt" w:date="2022-10-17T13:39:00Z"/>
                <w:szCs w:val="20"/>
              </w:rPr>
            </w:pPr>
            <w:ins w:id="2635"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56356EE" w14:textId="77777777" w:rsidR="003F0344" w:rsidRPr="00785C54" w:rsidRDefault="003F0344" w:rsidP="007A0127">
            <w:pPr>
              <w:pStyle w:val="Tablebody"/>
              <w:autoSpaceDE w:val="0"/>
              <w:autoSpaceDN w:val="0"/>
              <w:adjustRightInd w:val="0"/>
              <w:jc w:val="both"/>
              <w:rPr>
                <w:ins w:id="2636" w:author="Katharina Schleidt" w:date="2022-10-17T13:39:00Z"/>
                <w:szCs w:val="20"/>
              </w:rPr>
            </w:pPr>
            <w:ins w:id="2637" w:author="Katharina Schleidt" w:date="2022-10-17T13:39:00Z">
              <w:r w:rsidRPr="00785C54">
                <w:rPr>
                  <w:szCs w:val="24"/>
                </w:rPr>
                <w:t>/req/obs-cpt/gen/relatedObservation-sem</w:t>
              </w:r>
            </w:ins>
          </w:p>
        </w:tc>
      </w:tr>
      <w:tr w:rsidR="003F0344" w:rsidRPr="00785C54" w14:paraId="0692874F" w14:textId="77777777" w:rsidTr="007A0127">
        <w:trPr>
          <w:jc w:val="center"/>
          <w:ins w:id="2638" w:author="Katharina Schleidt" w:date="2022-10-17T13:39:00Z"/>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75F02DA4" w14:textId="77777777" w:rsidR="003F0344" w:rsidRPr="00785C54" w:rsidRDefault="003F0344" w:rsidP="007A0127">
            <w:pPr>
              <w:pStyle w:val="Tablebody"/>
              <w:autoSpaceDE w:val="0"/>
              <w:autoSpaceDN w:val="0"/>
              <w:adjustRightInd w:val="0"/>
              <w:jc w:val="both"/>
              <w:rPr>
                <w:ins w:id="2639" w:author="Katharina Schleidt" w:date="2022-10-17T13:39:00Z"/>
                <w:szCs w:val="20"/>
              </w:rPr>
            </w:pPr>
            <w:ins w:id="2640" w:author="Katharina Schleidt" w:date="2022-10-17T13:39:00Z">
              <w:r w:rsidRPr="00785C54">
                <w:rPr>
                  <w:szCs w:val="24"/>
                </w:rPr>
                <w:t>Requirement</w:t>
              </w:r>
            </w:ins>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1A13D9AD" w14:textId="294D56CA" w:rsidR="003F0344" w:rsidRPr="00785C54" w:rsidRDefault="003F0344" w:rsidP="007A0127">
            <w:pPr>
              <w:pStyle w:val="Tablebody"/>
              <w:autoSpaceDE w:val="0"/>
              <w:autoSpaceDN w:val="0"/>
              <w:adjustRightInd w:val="0"/>
              <w:jc w:val="both"/>
              <w:rPr>
                <w:ins w:id="2641" w:author="Katharina Schleidt" w:date="2022-10-17T13:39:00Z"/>
                <w:szCs w:val="20"/>
              </w:rPr>
            </w:pPr>
            <w:ins w:id="2642" w:author="Katharina Schleidt" w:date="2022-10-17T13:39:00Z">
              <w:r w:rsidRPr="00785C54">
                <w:rPr>
                  <w:szCs w:val="24"/>
                </w:rPr>
                <w:t>/req/obs-</w:t>
              </w:r>
            </w:ins>
            <w:ins w:id="2643" w:author="Katharina Schleidt" w:date="2022-10-17T13:40:00Z">
              <w:r>
                <w:rPr>
                  <w:szCs w:val="24"/>
                </w:rPr>
                <w:t>core</w:t>
              </w:r>
            </w:ins>
            <w:ins w:id="2644" w:author="Katharina Schleidt" w:date="2022-10-17T13:39:00Z">
              <w:r w:rsidRPr="00785C54">
                <w:rPr>
                  <w:szCs w:val="24"/>
                </w:rPr>
                <w:t>/AbstractObservationCollectionType/AbstractObservationCollectionType-sem</w:t>
              </w:r>
            </w:ins>
          </w:p>
        </w:tc>
      </w:tr>
    </w:tbl>
    <w:p w14:paraId="243DF4C6" w14:textId="142CD39E" w:rsidR="00A46EB6" w:rsidRDefault="00A46EB6">
      <w:pPr>
        <w:rPr>
          <w:ins w:id="2645" w:author="Katharina Schleidt" w:date="2022-10-17T13:51:00Z"/>
        </w:rPr>
        <w:pPrChange w:id="2646" w:author="Katharina Schleidt" w:date="2022-10-17T13:51:00Z">
          <w:pPr>
            <w:pStyle w:val="Titre3"/>
            <w:tabs>
              <w:tab w:val="left" w:pos="400"/>
              <w:tab w:val="left" w:pos="560"/>
              <w:tab w:val="left" w:pos="720"/>
            </w:tabs>
            <w:autoSpaceDE w:val="0"/>
            <w:autoSpaceDN w:val="0"/>
            <w:adjustRightInd w:val="0"/>
          </w:pPr>
        </w:pPrChange>
      </w:pPr>
      <w:ins w:id="2647" w:author="Katharina Schleidt" w:date="2022-10-17T13:51:00Z">
        <w:r w:rsidRPr="00A46EB6">
          <w:lastRenderedPageBreak/>
          <w:t xml:space="preserve">AbstractObservationCollection from the Abstract Observation Core </w:t>
        </w:r>
        <w:r>
          <w:t>is</w:t>
        </w:r>
        <w:r w:rsidRPr="00A46EB6">
          <w:t xml:space="preserve"> described as a class diagram in Figure 1</w:t>
        </w:r>
      </w:ins>
      <w:ins w:id="2648" w:author="Katharina Schleidt" w:date="2022-10-17T13:52:00Z">
        <w:r>
          <w:t>6</w:t>
        </w:r>
      </w:ins>
      <w:ins w:id="2649" w:author="Katharina Schleidt" w:date="2022-10-17T13:51:00Z">
        <w:r w:rsidRPr="00A46EB6">
          <w:t>. The schema is fully described in 9.</w:t>
        </w:r>
      </w:ins>
      <w:ins w:id="2650" w:author="Katharina Schleidt" w:date="2022-10-17T13:52:00Z">
        <w:r>
          <w:t>9</w:t>
        </w:r>
      </w:ins>
      <w:ins w:id="2651" w:author="Katharina Schleidt" w:date="2022-10-17T13:51:00Z">
        <w:r w:rsidRPr="00A46EB6">
          <w:t>.</w:t>
        </w:r>
      </w:ins>
    </w:p>
    <w:p w14:paraId="3E5DA3C9" w14:textId="5F17845E" w:rsidR="003F0344" w:rsidRPr="00785C54" w:rsidRDefault="003F0344" w:rsidP="003F0344">
      <w:pPr>
        <w:pStyle w:val="Titre3"/>
        <w:tabs>
          <w:tab w:val="left" w:pos="400"/>
          <w:tab w:val="left" w:pos="560"/>
          <w:tab w:val="left" w:pos="720"/>
        </w:tabs>
        <w:autoSpaceDE w:val="0"/>
        <w:autoSpaceDN w:val="0"/>
        <w:adjustRightInd w:val="0"/>
        <w:rPr>
          <w:ins w:id="2652" w:author="Katharina Schleidt" w:date="2022-10-17T13:39:00Z"/>
          <w:rFonts w:eastAsia="Times New Roman"/>
          <w:szCs w:val="24"/>
        </w:rPr>
      </w:pPr>
      <w:ins w:id="2653" w:author="Katharina Schleidt" w:date="2022-10-17T13:39:00Z">
        <w:r w:rsidRPr="00785C54">
          <w:rPr>
            <w:rFonts w:eastAsia="Times New Roman"/>
            <w:szCs w:val="24"/>
          </w:rPr>
          <w:t xml:space="preserve">Feature type </w:t>
        </w:r>
      </w:ins>
      <w:ins w:id="2654" w:author="Katharina Schleidt" w:date="2022-10-17T13:44:00Z">
        <w:r>
          <w:rPr>
            <w:rFonts w:eastAsia="Times New Roman"/>
            <w:szCs w:val="24"/>
          </w:rPr>
          <w:t>AbstractObservationCollection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3DC46505" w14:textId="77777777" w:rsidTr="007A0127">
        <w:trPr>
          <w:jc w:val="center"/>
          <w:ins w:id="2655" w:author="Katharina Schleidt" w:date="2022-10-17T13:39:00Z"/>
        </w:trPr>
        <w:tc>
          <w:tcPr>
            <w:tcW w:w="4526" w:type="dxa"/>
            <w:tcMar>
              <w:top w:w="100" w:type="dxa"/>
              <w:left w:w="100" w:type="dxa"/>
              <w:bottom w:w="100" w:type="dxa"/>
              <w:right w:w="100" w:type="dxa"/>
            </w:tcMar>
          </w:tcPr>
          <w:p w14:paraId="296137CD" w14:textId="437C446E" w:rsidR="003F0344" w:rsidRPr="00785C54" w:rsidRDefault="003F0344" w:rsidP="007A0127">
            <w:pPr>
              <w:pStyle w:val="Tablebody"/>
              <w:autoSpaceDE w:val="0"/>
              <w:autoSpaceDN w:val="0"/>
              <w:adjustRightInd w:val="0"/>
              <w:rPr>
                <w:ins w:id="2656" w:author="Katharina Schleidt" w:date="2022-10-17T13:39:00Z"/>
                <w:szCs w:val="20"/>
              </w:rPr>
            </w:pPr>
            <w:ins w:id="2657" w:author="Katharina Schleidt" w:date="2022-10-17T13:39:00Z">
              <w:r w:rsidRPr="00785C54">
                <w:rPr>
                  <w:b/>
                  <w:szCs w:val="24"/>
                </w:rPr>
                <w:t>Requirement</w:t>
              </w:r>
              <w:r w:rsidRPr="00785C54">
                <w:rPr>
                  <w:szCs w:val="24"/>
                </w:rPr>
                <w:br/>
                <w:t>/req/obs-</w:t>
              </w:r>
            </w:ins>
            <w:ins w:id="2658" w:author="Katharina Schleidt" w:date="2022-10-17T13:40:00Z">
              <w:r>
                <w:rPr>
                  <w:szCs w:val="24"/>
                </w:rPr>
                <w:t>core</w:t>
              </w:r>
            </w:ins>
            <w:ins w:id="2659" w:author="Katharina Schleidt" w:date="2022-10-17T13:39:00Z">
              <w:r w:rsidRPr="00785C54">
                <w:rPr>
                  <w:szCs w:val="24"/>
                </w:rPr>
                <w:t>/</w:t>
              </w:r>
            </w:ins>
            <w:ins w:id="2660" w:author="Katharina Schleidt" w:date="2022-10-17T13:44:00Z">
              <w:r>
                <w:rPr>
                  <w:szCs w:val="24"/>
                </w:rPr>
                <w:t>AbstractObservationCollection</w:t>
              </w:r>
            </w:ins>
            <w:ins w:id="2661" w:author="Katharina Schleidt" w:date="2022-10-17T13:39:00Z">
              <w:r w:rsidRPr="00785C54">
                <w:rPr>
                  <w:szCs w:val="24"/>
                </w:rPr>
                <w:t>/</w:t>
              </w:r>
            </w:ins>
            <w:ins w:id="2662" w:author="Katharina Schleidt" w:date="2022-10-17T13:44:00Z">
              <w:r>
                <w:rPr>
                  <w:szCs w:val="24"/>
                </w:rPr>
                <w:t>AbstractObservationCollection</w:t>
              </w:r>
            </w:ins>
            <w:ins w:id="2663" w:author="Katharina Schleidt" w:date="2022-10-17T13:39:00Z">
              <w:r w:rsidRPr="00785C54">
                <w:rPr>
                  <w:szCs w:val="24"/>
                </w:rPr>
                <w:t>-sem</w:t>
              </w:r>
            </w:ins>
          </w:p>
        </w:tc>
        <w:tc>
          <w:tcPr>
            <w:tcW w:w="5245" w:type="dxa"/>
            <w:tcMar>
              <w:top w:w="100" w:type="dxa"/>
              <w:left w:w="100" w:type="dxa"/>
              <w:bottom w:w="100" w:type="dxa"/>
              <w:right w:w="100" w:type="dxa"/>
            </w:tcMar>
          </w:tcPr>
          <w:p w14:paraId="11A68EE3" w14:textId="0E109BBB" w:rsidR="003F0344" w:rsidRPr="00785C54" w:rsidRDefault="003F0344" w:rsidP="007A0127">
            <w:pPr>
              <w:pStyle w:val="Tablebody"/>
              <w:autoSpaceDE w:val="0"/>
              <w:autoSpaceDN w:val="0"/>
              <w:adjustRightInd w:val="0"/>
              <w:jc w:val="both"/>
              <w:rPr>
                <w:ins w:id="2664" w:author="Katharina Schleidt" w:date="2022-10-17T13:39:00Z"/>
                <w:szCs w:val="20"/>
              </w:rPr>
            </w:pPr>
            <w:ins w:id="2665" w:author="Katharina Schleidt" w:date="2022-10-17T13:39:00Z">
              <w:r w:rsidRPr="00B36FFD">
                <w:rPr>
                  <w:szCs w:val="24"/>
                </w:rPr>
                <w:t xml:space="preserve">An </w:t>
              </w:r>
            </w:ins>
            <w:ins w:id="2666" w:author="Katharina Schleidt" w:date="2022-10-17T13:44:00Z">
              <w:r>
                <w:rPr>
                  <w:b/>
                  <w:bCs/>
                  <w:szCs w:val="24"/>
                </w:rPr>
                <w:t>AbstractObservationCollection</w:t>
              </w:r>
            </w:ins>
            <w:ins w:id="2667" w:author="Katharina Schleidt" w:date="2022-10-17T13:39:00Z">
              <w:r w:rsidRPr="00B36FFD">
                <w:rPr>
                  <w:szCs w:val="24"/>
                </w:rPr>
                <w:t xml:space="preserve"> shall be defined as </w:t>
              </w:r>
              <w:r>
                <w:rPr>
                  <w:szCs w:val="24"/>
                </w:rPr>
                <w:t>a</w:t>
              </w:r>
              <w:r w:rsidRPr="00785C54">
                <w:rPr>
                  <w:szCs w:val="24"/>
                </w:rPr>
                <w:t xml:space="preserve"> collection of similar </w:t>
              </w:r>
              <w:r w:rsidRPr="00785C54">
                <w:rPr>
                  <w:b/>
                  <w:szCs w:val="24"/>
                </w:rPr>
                <w:t>Observation</w:t>
              </w:r>
              <w:r w:rsidRPr="003F1926">
                <w:rPr>
                  <w:b/>
                  <w:szCs w:val="24"/>
                </w:rPr>
                <w:t>s</w:t>
              </w:r>
              <w:r>
                <w:rPr>
                  <w:b/>
                  <w:szCs w:val="24"/>
                </w:rPr>
                <w:t>.</w:t>
              </w:r>
            </w:ins>
          </w:p>
        </w:tc>
      </w:tr>
    </w:tbl>
    <w:p w14:paraId="32644064" w14:textId="77777777" w:rsidR="003F0344" w:rsidRPr="00785C54" w:rsidRDefault="003F0344" w:rsidP="003F0344">
      <w:pPr>
        <w:pStyle w:val="Titre3"/>
        <w:tabs>
          <w:tab w:val="left" w:pos="400"/>
          <w:tab w:val="left" w:pos="560"/>
          <w:tab w:val="left" w:pos="720"/>
        </w:tabs>
        <w:autoSpaceDE w:val="0"/>
        <w:autoSpaceDN w:val="0"/>
        <w:adjustRightInd w:val="0"/>
        <w:rPr>
          <w:ins w:id="2668" w:author="Katharina Schleidt" w:date="2022-10-17T13:39:00Z"/>
          <w:rFonts w:eastAsia="Times New Roman"/>
          <w:szCs w:val="24"/>
        </w:rPr>
      </w:pPr>
      <w:ins w:id="2669" w:author="Katharina Schleidt" w:date="2022-10-17T13:39:00Z">
        <w:r w:rsidRPr="00785C54">
          <w:rPr>
            <w:rFonts w:eastAsia="Times New Roman"/>
            <w:szCs w:val="24"/>
          </w:rPr>
          <w:t>Attribute collectionType</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7B2B984C" w14:textId="77777777" w:rsidTr="007A0127">
        <w:trPr>
          <w:jc w:val="center"/>
          <w:ins w:id="2670" w:author="Katharina Schleidt" w:date="2022-10-17T13:39:00Z"/>
        </w:trPr>
        <w:tc>
          <w:tcPr>
            <w:tcW w:w="4058" w:type="dxa"/>
            <w:tcMar>
              <w:top w:w="100" w:type="dxa"/>
              <w:left w:w="100" w:type="dxa"/>
              <w:bottom w:w="100" w:type="dxa"/>
              <w:right w:w="100" w:type="dxa"/>
            </w:tcMar>
          </w:tcPr>
          <w:p w14:paraId="4B07126C" w14:textId="005CD8A3" w:rsidR="003F0344" w:rsidRPr="00785C54" w:rsidRDefault="003F0344" w:rsidP="007A0127">
            <w:pPr>
              <w:pStyle w:val="Tablebody"/>
              <w:autoSpaceDE w:val="0"/>
              <w:autoSpaceDN w:val="0"/>
              <w:adjustRightInd w:val="0"/>
              <w:rPr>
                <w:ins w:id="2671" w:author="Katharina Schleidt" w:date="2022-10-17T13:39:00Z"/>
                <w:szCs w:val="20"/>
              </w:rPr>
            </w:pPr>
            <w:ins w:id="2672" w:author="Katharina Schleidt" w:date="2022-10-17T13:39:00Z">
              <w:r w:rsidRPr="00785C54">
                <w:rPr>
                  <w:b/>
                  <w:szCs w:val="24"/>
                </w:rPr>
                <w:t>Requirement</w:t>
              </w:r>
              <w:r w:rsidRPr="00785C54">
                <w:rPr>
                  <w:szCs w:val="24"/>
                </w:rPr>
                <w:br/>
                <w:t>/req/obs-</w:t>
              </w:r>
            </w:ins>
            <w:ins w:id="2673" w:author="Katharina Schleidt" w:date="2022-10-17T13:40:00Z">
              <w:r>
                <w:rPr>
                  <w:szCs w:val="24"/>
                </w:rPr>
                <w:t>core</w:t>
              </w:r>
            </w:ins>
            <w:ins w:id="2674" w:author="Katharina Schleidt" w:date="2022-10-17T13:39:00Z">
              <w:r w:rsidRPr="00785C54">
                <w:rPr>
                  <w:szCs w:val="24"/>
                </w:rPr>
                <w:t>/</w:t>
              </w:r>
            </w:ins>
            <w:ins w:id="2675" w:author="Katharina Schleidt" w:date="2022-10-17T13:44:00Z">
              <w:r>
                <w:rPr>
                  <w:szCs w:val="24"/>
                </w:rPr>
                <w:t>AbstractObservationCollection</w:t>
              </w:r>
            </w:ins>
            <w:ins w:id="2676" w:author="Katharina Schleidt" w:date="2022-10-17T13:39:00Z">
              <w:r w:rsidRPr="00785C54">
                <w:rPr>
                  <w:szCs w:val="24"/>
                </w:rPr>
                <w:t>/collectionType-sem</w:t>
              </w:r>
            </w:ins>
          </w:p>
        </w:tc>
        <w:tc>
          <w:tcPr>
            <w:tcW w:w="5713" w:type="dxa"/>
            <w:tcMar>
              <w:top w:w="100" w:type="dxa"/>
              <w:left w:w="100" w:type="dxa"/>
              <w:bottom w:w="100" w:type="dxa"/>
              <w:right w:w="100" w:type="dxa"/>
            </w:tcMar>
          </w:tcPr>
          <w:p w14:paraId="695A87C2" w14:textId="7050745B" w:rsidR="003F0344" w:rsidRPr="00785C54" w:rsidRDefault="003F0344" w:rsidP="007A0127">
            <w:pPr>
              <w:pStyle w:val="Tablebody"/>
              <w:autoSpaceDE w:val="0"/>
              <w:autoSpaceDN w:val="0"/>
              <w:adjustRightInd w:val="0"/>
              <w:jc w:val="both"/>
              <w:rPr>
                <w:ins w:id="2677" w:author="Katharina Schleidt" w:date="2022-10-17T13:39:00Z"/>
                <w:szCs w:val="24"/>
              </w:rPr>
            </w:pPr>
            <w:ins w:id="2678" w:author="Katharina Schleidt" w:date="2022-10-17T13:39:00Z">
              <w:r w:rsidRPr="00785C54">
                <w:rPr>
                  <w:szCs w:val="24"/>
                </w:rPr>
                <w:t xml:space="preserve">Information on the type of the </w:t>
              </w:r>
            </w:ins>
            <w:ins w:id="2679" w:author="Katharina Schleidt" w:date="2022-10-17T13:44:00Z">
              <w:r>
                <w:rPr>
                  <w:b/>
                  <w:szCs w:val="24"/>
                </w:rPr>
                <w:t>AbstractObservationCollection</w:t>
              </w:r>
            </w:ins>
            <w:ins w:id="2680" w:author="Katharina Schleidt" w:date="2022-10-17T13:39:00Z">
              <w:r w:rsidRPr="00785C54">
                <w:rPr>
                  <w:b/>
                  <w:szCs w:val="24"/>
                </w:rPr>
                <w:t>.</w:t>
              </w:r>
            </w:ins>
          </w:p>
          <w:p w14:paraId="5117051A" w14:textId="77777777" w:rsidR="003F0344" w:rsidRPr="00785C54" w:rsidRDefault="003F0344" w:rsidP="007A0127">
            <w:pPr>
              <w:pStyle w:val="Tablebody"/>
              <w:autoSpaceDE w:val="0"/>
              <w:autoSpaceDN w:val="0"/>
              <w:adjustRightInd w:val="0"/>
              <w:jc w:val="both"/>
              <w:rPr>
                <w:ins w:id="2681" w:author="Katharina Schleidt" w:date="2022-10-17T13:39:00Z"/>
                <w:szCs w:val="20"/>
              </w:rPr>
            </w:pPr>
            <w:ins w:id="2682" w:author="Katharina Schleidt" w:date="2022-10-17T13:39:00Z">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r>
                <w:rPr>
                  <w:szCs w:val="24"/>
                </w:rPr>
                <w:t>shall</w:t>
              </w:r>
              <w:r w:rsidRPr="00785C54">
                <w:rPr>
                  <w:szCs w:val="24"/>
                </w:rPr>
                <w:t xml:space="preserve"> be used.</w:t>
              </w:r>
            </w:ins>
          </w:p>
        </w:tc>
      </w:tr>
    </w:tbl>
    <w:p w14:paraId="527EA45A" w14:textId="77777777" w:rsidR="003F0344" w:rsidRPr="00785C54" w:rsidRDefault="003F0344" w:rsidP="003F0344">
      <w:pPr>
        <w:pStyle w:val="Corpsdetexte"/>
        <w:autoSpaceDE w:val="0"/>
        <w:autoSpaceDN w:val="0"/>
        <w:adjustRightInd w:val="0"/>
        <w:rPr>
          <w:ins w:id="2683" w:author="Katharina Schleidt" w:date="2022-10-17T13:39: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6F12E7AB" w14:textId="77777777" w:rsidTr="007A0127">
        <w:trPr>
          <w:jc w:val="center"/>
          <w:ins w:id="2684" w:author="Katharina Schleidt" w:date="2022-10-17T13:39:00Z"/>
        </w:trPr>
        <w:tc>
          <w:tcPr>
            <w:tcW w:w="4058" w:type="dxa"/>
            <w:tcMar>
              <w:top w:w="100" w:type="dxa"/>
              <w:left w:w="100" w:type="dxa"/>
              <w:bottom w:w="100" w:type="dxa"/>
              <w:right w:w="100" w:type="dxa"/>
            </w:tcMar>
          </w:tcPr>
          <w:p w14:paraId="5F73FD91" w14:textId="262D7D9E" w:rsidR="003F0344" w:rsidRPr="00785C54" w:rsidRDefault="003F0344" w:rsidP="007A0127">
            <w:pPr>
              <w:pStyle w:val="Tablebody"/>
              <w:autoSpaceDE w:val="0"/>
              <w:autoSpaceDN w:val="0"/>
              <w:adjustRightInd w:val="0"/>
              <w:rPr>
                <w:ins w:id="2685" w:author="Katharina Schleidt" w:date="2022-10-17T13:39:00Z"/>
                <w:szCs w:val="20"/>
              </w:rPr>
            </w:pPr>
            <w:ins w:id="2686" w:author="Katharina Schleidt" w:date="2022-10-17T13:39:00Z">
              <w:r w:rsidRPr="00785C54">
                <w:rPr>
                  <w:b/>
                  <w:szCs w:val="24"/>
                </w:rPr>
                <w:t>Requirement</w:t>
              </w:r>
              <w:r w:rsidRPr="00785C54">
                <w:rPr>
                  <w:szCs w:val="24"/>
                </w:rPr>
                <w:br/>
                <w:t>/req/obs-</w:t>
              </w:r>
            </w:ins>
            <w:ins w:id="2687" w:author="Katharina Schleidt" w:date="2022-10-17T13:40:00Z">
              <w:r>
                <w:rPr>
                  <w:szCs w:val="24"/>
                </w:rPr>
                <w:t>core</w:t>
              </w:r>
            </w:ins>
            <w:ins w:id="2688" w:author="Katharina Schleidt" w:date="2022-10-17T13:39:00Z">
              <w:r w:rsidRPr="00785C54">
                <w:rPr>
                  <w:szCs w:val="24"/>
                </w:rPr>
                <w:t>/</w:t>
              </w:r>
            </w:ins>
            <w:ins w:id="2689" w:author="Katharina Schleidt" w:date="2022-10-17T13:44:00Z">
              <w:r>
                <w:rPr>
                  <w:szCs w:val="24"/>
                </w:rPr>
                <w:t>AbstractObservationCollection</w:t>
              </w:r>
            </w:ins>
            <w:ins w:id="2690" w:author="Katharina Schleidt" w:date="2022-10-17T13:39:00Z">
              <w:r w:rsidRPr="00785C54">
                <w:rPr>
                  <w:szCs w:val="24"/>
                </w:rPr>
                <w:t>/collectionType-con</w:t>
              </w:r>
            </w:ins>
          </w:p>
        </w:tc>
        <w:tc>
          <w:tcPr>
            <w:tcW w:w="5713" w:type="dxa"/>
            <w:tcMar>
              <w:top w:w="100" w:type="dxa"/>
              <w:left w:w="100" w:type="dxa"/>
              <w:bottom w:w="100" w:type="dxa"/>
              <w:right w:w="100" w:type="dxa"/>
            </w:tcMar>
          </w:tcPr>
          <w:p w14:paraId="7FD37A97" w14:textId="2AC75BFF" w:rsidR="003F0344" w:rsidRPr="00785C54" w:rsidRDefault="003F0344" w:rsidP="007A0127">
            <w:pPr>
              <w:pStyle w:val="Tablebody"/>
              <w:autoSpaceDE w:val="0"/>
              <w:autoSpaceDN w:val="0"/>
              <w:adjustRightInd w:val="0"/>
              <w:jc w:val="both"/>
              <w:rPr>
                <w:ins w:id="2691" w:author="Katharina Schleidt" w:date="2022-10-17T13:39:00Z"/>
                <w:szCs w:val="20"/>
              </w:rPr>
            </w:pPr>
            <w:ins w:id="2692" w:author="Katharina Schleidt" w:date="2022-10-17T13:39:00Z">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ins>
            <w:ins w:id="2693" w:author="Katharina Schleidt" w:date="2022-10-18T14:41:00Z">
              <w:r w:rsidR="00E82359" w:rsidRPr="00E82359">
                <w:rPr>
                  <w:b/>
                  <w:bCs/>
                  <w:szCs w:val="24"/>
                  <w:rPrChange w:id="2694" w:author="Katharina Schleidt" w:date="2022-10-18T14:41:00Z">
                    <w:rPr>
                      <w:szCs w:val="24"/>
                    </w:rPr>
                  </w:rPrChange>
                </w:rPr>
                <w:t>Abstract</w:t>
              </w:r>
            </w:ins>
            <w:ins w:id="2695" w:author="Katharina Schleidt" w:date="2022-10-17T13:39:00Z">
              <w:r w:rsidRPr="00785C54">
                <w:rPr>
                  <w:b/>
                  <w:szCs w:val="24"/>
                </w:rPr>
                <w:t>ObservationCharacteristics</w:t>
              </w:r>
              <w:r w:rsidRPr="00785C54">
                <w:rPr>
                  <w:szCs w:val="24"/>
                </w:rPr>
                <w:t xml:space="preserve"> instances </w:t>
              </w:r>
              <w:r>
                <w:rPr>
                  <w:szCs w:val="24"/>
                </w:rPr>
                <w:t>shall</w:t>
              </w:r>
              <w:r w:rsidRPr="00785C54">
                <w:rPr>
                  <w:szCs w:val="24"/>
                </w:rPr>
                <w:t xml:space="preserve"> comply with the constraints defined for this </w:t>
              </w:r>
              <w:r w:rsidRPr="00785C54">
                <w:rPr>
                  <w:b/>
                  <w:szCs w:val="24"/>
                </w:rPr>
                <w:t>collectionType</w:t>
              </w:r>
              <w:r w:rsidRPr="00785C54">
                <w:rPr>
                  <w:szCs w:val="24"/>
                </w:rPr>
                <w:t xml:space="preserve"> value.</w:t>
              </w:r>
            </w:ins>
          </w:p>
        </w:tc>
      </w:tr>
    </w:tbl>
    <w:p w14:paraId="434E6BDB" w14:textId="77777777" w:rsidR="003F0344" w:rsidRPr="00785C54" w:rsidRDefault="003F0344" w:rsidP="003F0344">
      <w:pPr>
        <w:pStyle w:val="Titre3"/>
        <w:tabs>
          <w:tab w:val="left" w:pos="400"/>
          <w:tab w:val="left" w:pos="560"/>
          <w:tab w:val="left" w:pos="720"/>
        </w:tabs>
        <w:autoSpaceDE w:val="0"/>
        <w:autoSpaceDN w:val="0"/>
        <w:adjustRightInd w:val="0"/>
        <w:rPr>
          <w:ins w:id="2696" w:author="Katharina Schleidt" w:date="2022-10-17T13:39:00Z"/>
          <w:rFonts w:eastAsia="Times New Roman"/>
          <w:szCs w:val="24"/>
        </w:rPr>
      </w:pPr>
      <w:ins w:id="2697" w:author="Katharina Schleidt" w:date="2022-10-17T13:39:00Z">
        <w:r w:rsidRPr="00785C54">
          <w:rPr>
            <w:rFonts w:eastAsia="Times New Roman"/>
            <w:szCs w:val="24"/>
          </w:rPr>
          <w:t>Association member</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2CCD6BB0" w14:textId="77777777" w:rsidTr="007A0127">
        <w:trPr>
          <w:jc w:val="center"/>
          <w:ins w:id="2698" w:author="Katharina Schleidt" w:date="2022-10-17T13:39:00Z"/>
        </w:trPr>
        <w:tc>
          <w:tcPr>
            <w:tcW w:w="4526" w:type="dxa"/>
            <w:tcMar>
              <w:top w:w="100" w:type="dxa"/>
              <w:left w:w="100" w:type="dxa"/>
              <w:bottom w:w="100" w:type="dxa"/>
              <w:right w:w="100" w:type="dxa"/>
            </w:tcMar>
          </w:tcPr>
          <w:p w14:paraId="328C7738" w14:textId="241B069E" w:rsidR="003F0344" w:rsidRPr="00785C54" w:rsidRDefault="003F0344" w:rsidP="007A0127">
            <w:pPr>
              <w:pStyle w:val="Tablebody"/>
              <w:autoSpaceDE w:val="0"/>
              <w:autoSpaceDN w:val="0"/>
              <w:adjustRightInd w:val="0"/>
              <w:rPr>
                <w:ins w:id="2699" w:author="Katharina Schleidt" w:date="2022-10-17T13:39:00Z"/>
                <w:szCs w:val="20"/>
              </w:rPr>
            </w:pPr>
            <w:ins w:id="2700" w:author="Katharina Schleidt" w:date="2022-10-17T13:39:00Z">
              <w:r w:rsidRPr="00785C54">
                <w:rPr>
                  <w:b/>
                  <w:szCs w:val="24"/>
                </w:rPr>
                <w:t>Requirement</w:t>
              </w:r>
              <w:r w:rsidRPr="00785C54">
                <w:rPr>
                  <w:szCs w:val="24"/>
                </w:rPr>
                <w:br/>
                <w:t>/req/obs-</w:t>
              </w:r>
            </w:ins>
            <w:ins w:id="2701" w:author="Katharina Schleidt" w:date="2022-10-17T13:40:00Z">
              <w:r>
                <w:rPr>
                  <w:szCs w:val="24"/>
                </w:rPr>
                <w:t>core</w:t>
              </w:r>
            </w:ins>
            <w:ins w:id="2702" w:author="Katharina Schleidt" w:date="2022-10-17T13:39:00Z">
              <w:r w:rsidRPr="00785C54">
                <w:rPr>
                  <w:szCs w:val="24"/>
                </w:rPr>
                <w:t>/</w:t>
              </w:r>
            </w:ins>
            <w:ins w:id="2703" w:author="Katharina Schleidt" w:date="2022-10-17T13:44:00Z">
              <w:r>
                <w:rPr>
                  <w:szCs w:val="24"/>
                </w:rPr>
                <w:t>AbstractObservationCollection</w:t>
              </w:r>
            </w:ins>
            <w:ins w:id="2704" w:author="Katharina Schleidt" w:date="2022-10-17T13:39:00Z">
              <w:r w:rsidRPr="00785C54">
                <w:rPr>
                  <w:szCs w:val="24"/>
                </w:rPr>
                <w:t>/member-sem</w:t>
              </w:r>
            </w:ins>
          </w:p>
        </w:tc>
        <w:tc>
          <w:tcPr>
            <w:tcW w:w="5245" w:type="dxa"/>
            <w:tcMar>
              <w:top w:w="100" w:type="dxa"/>
              <w:left w:w="100" w:type="dxa"/>
              <w:bottom w:w="100" w:type="dxa"/>
              <w:right w:w="100" w:type="dxa"/>
            </w:tcMar>
          </w:tcPr>
          <w:p w14:paraId="51C65DD5" w14:textId="788006A7" w:rsidR="003F0344" w:rsidRPr="00785C54" w:rsidRDefault="003F0344" w:rsidP="007A0127">
            <w:pPr>
              <w:pStyle w:val="Tablebody"/>
              <w:autoSpaceDE w:val="0"/>
              <w:autoSpaceDN w:val="0"/>
              <w:adjustRightInd w:val="0"/>
              <w:rPr>
                <w:ins w:id="2705" w:author="Katharina Schleidt" w:date="2022-10-17T13:39:00Z"/>
                <w:szCs w:val="24"/>
              </w:rPr>
            </w:pPr>
            <w:ins w:id="2706" w:author="Katharina Schleidt" w:date="2022-10-17T13:39:00Z">
              <w:r w:rsidRPr="00785C54">
                <w:rPr>
                  <w:szCs w:val="24"/>
                </w:rPr>
                <w:t xml:space="preserve">An </w:t>
              </w:r>
              <w:r w:rsidRPr="00785C54">
                <w:rPr>
                  <w:b/>
                  <w:szCs w:val="24"/>
                </w:rPr>
                <w:t>Observation</w:t>
              </w:r>
              <w:r w:rsidRPr="00785C54">
                <w:rPr>
                  <w:szCs w:val="24"/>
                </w:rPr>
                <w:t xml:space="preserve"> that is part of this </w:t>
              </w:r>
            </w:ins>
            <w:ins w:id="2707" w:author="Katharina Schleidt" w:date="2022-10-17T13:44:00Z">
              <w:r>
                <w:rPr>
                  <w:b/>
                  <w:szCs w:val="24"/>
                </w:rPr>
                <w:t>AbstractObservationCollection</w:t>
              </w:r>
            </w:ins>
            <w:ins w:id="2708" w:author="Katharina Schleidt" w:date="2022-10-17T13:39:00Z">
              <w:r w:rsidRPr="00785C54">
                <w:rPr>
                  <w:szCs w:val="24"/>
                </w:rPr>
                <w:t>.</w:t>
              </w:r>
            </w:ins>
          </w:p>
          <w:p w14:paraId="420AA0F3" w14:textId="77777777" w:rsidR="003F0344" w:rsidRPr="00785C54" w:rsidRDefault="003F0344" w:rsidP="007A0127">
            <w:pPr>
              <w:pStyle w:val="Tablebody"/>
              <w:autoSpaceDE w:val="0"/>
              <w:autoSpaceDN w:val="0"/>
              <w:adjustRightInd w:val="0"/>
              <w:rPr>
                <w:ins w:id="2709" w:author="Katharina Schleidt" w:date="2022-10-17T13:39:00Z"/>
                <w:szCs w:val="20"/>
              </w:rPr>
            </w:pPr>
            <w:ins w:id="2710" w:author="Katharina Schleidt" w:date="2022-10-17T13:39:00Z">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r>
                <w:rPr>
                  <w:szCs w:val="24"/>
                </w:rPr>
                <w:t>shall</w:t>
              </w:r>
              <w:r w:rsidRPr="00785C54">
                <w:rPr>
                  <w:szCs w:val="24"/>
                </w:rPr>
                <w:t xml:space="preserve"> be used.</w:t>
              </w:r>
            </w:ins>
          </w:p>
        </w:tc>
      </w:tr>
    </w:tbl>
    <w:p w14:paraId="5FA8F782" w14:textId="77777777" w:rsidR="003F0344" w:rsidRPr="00785C54" w:rsidRDefault="003F0344" w:rsidP="003F0344">
      <w:pPr>
        <w:pStyle w:val="Titre3"/>
        <w:tabs>
          <w:tab w:val="left" w:pos="400"/>
          <w:tab w:val="left" w:pos="560"/>
          <w:tab w:val="left" w:pos="720"/>
        </w:tabs>
        <w:autoSpaceDE w:val="0"/>
        <w:autoSpaceDN w:val="0"/>
        <w:adjustRightInd w:val="0"/>
        <w:rPr>
          <w:ins w:id="2711" w:author="Katharina Schleidt" w:date="2022-10-17T13:39:00Z"/>
          <w:rFonts w:eastAsia="Times New Roman"/>
          <w:szCs w:val="24"/>
        </w:rPr>
      </w:pPr>
      <w:ins w:id="2712" w:author="Katharina Schleidt" w:date="2022-10-17T13:39:00Z">
        <w:r w:rsidRPr="00785C54">
          <w:rPr>
            <w:rFonts w:eastAsia="Times New Roman"/>
            <w:szCs w:val="24"/>
          </w:rPr>
          <w:t>Association memberCharacteristics</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67C6F232" w14:textId="77777777" w:rsidTr="007A0127">
        <w:trPr>
          <w:jc w:val="center"/>
          <w:ins w:id="2713" w:author="Katharina Schleidt" w:date="2022-10-17T13:39:00Z"/>
        </w:trPr>
        <w:tc>
          <w:tcPr>
            <w:tcW w:w="4526" w:type="dxa"/>
            <w:tcMar>
              <w:top w:w="100" w:type="dxa"/>
              <w:left w:w="100" w:type="dxa"/>
              <w:bottom w:w="100" w:type="dxa"/>
              <w:right w:w="100" w:type="dxa"/>
            </w:tcMar>
          </w:tcPr>
          <w:p w14:paraId="702C1562" w14:textId="4FC97768" w:rsidR="003F0344" w:rsidRPr="00785C54" w:rsidRDefault="003F0344" w:rsidP="007A0127">
            <w:pPr>
              <w:pStyle w:val="Tablebody"/>
              <w:autoSpaceDE w:val="0"/>
              <w:autoSpaceDN w:val="0"/>
              <w:adjustRightInd w:val="0"/>
              <w:rPr>
                <w:ins w:id="2714" w:author="Katharina Schleidt" w:date="2022-10-17T13:39:00Z"/>
                <w:szCs w:val="20"/>
              </w:rPr>
            </w:pPr>
            <w:ins w:id="2715" w:author="Katharina Schleidt" w:date="2022-10-17T13:39:00Z">
              <w:r w:rsidRPr="00785C54">
                <w:rPr>
                  <w:b/>
                  <w:szCs w:val="24"/>
                </w:rPr>
                <w:t>Requirement</w:t>
              </w:r>
              <w:r w:rsidRPr="00785C54">
                <w:rPr>
                  <w:szCs w:val="24"/>
                </w:rPr>
                <w:br/>
                <w:t>/req/obs-</w:t>
              </w:r>
            </w:ins>
            <w:ins w:id="2716" w:author="Katharina Schleidt" w:date="2022-10-17T13:41:00Z">
              <w:r>
                <w:rPr>
                  <w:szCs w:val="24"/>
                </w:rPr>
                <w:t>core</w:t>
              </w:r>
            </w:ins>
            <w:ins w:id="2717" w:author="Katharina Schleidt" w:date="2022-10-17T13:39:00Z">
              <w:r w:rsidRPr="00785C54">
                <w:rPr>
                  <w:szCs w:val="24"/>
                </w:rPr>
                <w:t>/</w:t>
              </w:r>
            </w:ins>
            <w:ins w:id="2718" w:author="Katharina Schleidt" w:date="2022-10-17T13:44:00Z">
              <w:r>
                <w:rPr>
                  <w:szCs w:val="24"/>
                </w:rPr>
                <w:t>AbstractObservationCollection</w:t>
              </w:r>
            </w:ins>
            <w:ins w:id="2719" w:author="Katharina Schleidt" w:date="2022-10-17T13:39:00Z">
              <w:r w:rsidRPr="00785C54">
                <w:rPr>
                  <w:szCs w:val="24"/>
                </w:rPr>
                <w:t>/memberCharacteristics-sem</w:t>
              </w:r>
            </w:ins>
          </w:p>
        </w:tc>
        <w:tc>
          <w:tcPr>
            <w:tcW w:w="5245" w:type="dxa"/>
            <w:tcMar>
              <w:top w:w="100" w:type="dxa"/>
              <w:left w:w="100" w:type="dxa"/>
              <w:bottom w:w="100" w:type="dxa"/>
              <w:right w:w="100" w:type="dxa"/>
            </w:tcMar>
          </w:tcPr>
          <w:p w14:paraId="663D44AA" w14:textId="6B4D3ADB" w:rsidR="003F0344" w:rsidRPr="00785C54" w:rsidRDefault="003F0344" w:rsidP="007A0127">
            <w:pPr>
              <w:pStyle w:val="Tablebody"/>
              <w:autoSpaceDE w:val="0"/>
              <w:autoSpaceDN w:val="0"/>
              <w:adjustRightInd w:val="0"/>
              <w:jc w:val="both"/>
              <w:rPr>
                <w:ins w:id="2720" w:author="Katharina Schleidt" w:date="2022-10-17T13:39:00Z"/>
                <w:szCs w:val="24"/>
              </w:rPr>
            </w:pPr>
            <w:ins w:id="2721" w:author="Katharina Schleidt" w:date="2022-10-17T13:39:00Z">
              <w:r w:rsidRPr="00785C54">
                <w:rPr>
                  <w:szCs w:val="24"/>
                </w:rPr>
                <w:t xml:space="preserve">Information on </w:t>
              </w:r>
            </w:ins>
            <w:ins w:id="2722"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2723" w:author="Katharina Schleidt" w:date="2022-10-17T13:39:00Z">
              <w:r w:rsidRPr="00785C54">
                <w:rPr>
                  <w:szCs w:val="24"/>
                </w:rPr>
                <w:t xml:space="preserve">of </w:t>
              </w:r>
              <w:r w:rsidRPr="00785C54">
                <w:rPr>
                  <w:b/>
                  <w:szCs w:val="24"/>
                </w:rPr>
                <w:t>Observations</w:t>
              </w:r>
              <w:r w:rsidRPr="00785C54">
                <w:rPr>
                  <w:szCs w:val="24"/>
                </w:rPr>
                <w:t xml:space="preserve"> contained within the </w:t>
              </w:r>
            </w:ins>
            <w:ins w:id="2724" w:author="Katharina Schleidt" w:date="2022-10-17T13:44:00Z">
              <w:r>
                <w:rPr>
                  <w:b/>
                  <w:szCs w:val="24"/>
                </w:rPr>
                <w:t>AbstractObservationCollection</w:t>
              </w:r>
            </w:ins>
            <w:ins w:id="2725" w:author="Katharina Schleidt" w:date="2022-10-17T13:39:00Z">
              <w:r w:rsidRPr="00785C54">
                <w:rPr>
                  <w:szCs w:val="24"/>
                </w:rPr>
                <w:t>.</w:t>
              </w:r>
            </w:ins>
          </w:p>
          <w:p w14:paraId="57801588" w14:textId="5DAF6EEF" w:rsidR="003F0344" w:rsidRPr="00785C54" w:rsidRDefault="003F0344" w:rsidP="007A0127">
            <w:pPr>
              <w:pStyle w:val="Tablebody"/>
              <w:autoSpaceDE w:val="0"/>
              <w:autoSpaceDN w:val="0"/>
              <w:adjustRightInd w:val="0"/>
              <w:jc w:val="both"/>
              <w:rPr>
                <w:ins w:id="2726" w:author="Katharina Schleidt" w:date="2022-10-17T13:39:00Z"/>
                <w:szCs w:val="20"/>
              </w:rPr>
            </w:pPr>
            <w:ins w:id="2727" w:author="Katharina Schleidt" w:date="2022-10-17T13:39:00Z">
              <w:r w:rsidRPr="00785C54">
                <w:rPr>
                  <w:szCs w:val="24"/>
                </w:rPr>
                <w:t xml:space="preserve">If a reference to </w:t>
              </w:r>
            </w:ins>
            <w:ins w:id="2728"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2729" w:author="Katharina Schleidt" w:date="2022-10-17T13:39:00Z">
              <w:r w:rsidRPr="00785C54">
                <w:rPr>
                  <w:szCs w:val="24"/>
                </w:rPr>
                <w:t xml:space="preserve">pertaining to the collection members is provided, the association with the role </w:t>
              </w:r>
              <w:r w:rsidRPr="00785C54">
                <w:rPr>
                  <w:b/>
                  <w:szCs w:val="24"/>
                </w:rPr>
                <w:t>memberCharacteristics</w:t>
              </w:r>
              <w:r w:rsidRPr="00785C54">
                <w:rPr>
                  <w:szCs w:val="24"/>
                </w:rPr>
                <w:t xml:space="preserve"> </w:t>
              </w:r>
              <w:r>
                <w:rPr>
                  <w:szCs w:val="24"/>
                </w:rPr>
                <w:t>shall</w:t>
              </w:r>
              <w:r w:rsidRPr="00785C54">
                <w:rPr>
                  <w:szCs w:val="24"/>
                </w:rPr>
                <w:t xml:space="preserve"> be used.</w:t>
              </w:r>
            </w:ins>
          </w:p>
        </w:tc>
      </w:tr>
    </w:tbl>
    <w:p w14:paraId="564668AA" w14:textId="77777777" w:rsidR="003F0344" w:rsidRPr="00785C54" w:rsidRDefault="003F0344" w:rsidP="003F0344">
      <w:pPr>
        <w:pStyle w:val="Titre3"/>
        <w:tabs>
          <w:tab w:val="left" w:pos="400"/>
          <w:tab w:val="left" w:pos="560"/>
          <w:tab w:val="left" w:pos="720"/>
        </w:tabs>
        <w:autoSpaceDE w:val="0"/>
        <w:autoSpaceDN w:val="0"/>
        <w:adjustRightInd w:val="0"/>
        <w:rPr>
          <w:ins w:id="2730" w:author="Katharina Schleidt" w:date="2022-10-17T13:39:00Z"/>
          <w:rFonts w:eastAsia="Times New Roman"/>
          <w:szCs w:val="24"/>
        </w:rPr>
      </w:pPr>
      <w:ins w:id="2731" w:author="Katharina Schleidt" w:date="2022-10-17T13:39:00Z">
        <w:r w:rsidRPr="00785C54">
          <w:rPr>
            <w:rFonts w:eastAsia="Times New Roman"/>
            <w:szCs w:val="24"/>
          </w:rPr>
          <w:t>Association relatedCollection</w:t>
        </w:r>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0910B2EB" w14:textId="77777777" w:rsidTr="007A0127">
        <w:trPr>
          <w:jc w:val="center"/>
          <w:ins w:id="2732" w:author="Katharina Schleidt" w:date="2022-10-17T13:39:00Z"/>
        </w:trPr>
        <w:tc>
          <w:tcPr>
            <w:tcW w:w="4526" w:type="dxa"/>
            <w:tcMar>
              <w:top w:w="100" w:type="dxa"/>
              <w:left w:w="100" w:type="dxa"/>
              <w:bottom w:w="100" w:type="dxa"/>
              <w:right w:w="100" w:type="dxa"/>
            </w:tcMar>
          </w:tcPr>
          <w:p w14:paraId="662A2F4D" w14:textId="2BC740B3" w:rsidR="003F0344" w:rsidRPr="00785C54" w:rsidRDefault="003F0344" w:rsidP="007A0127">
            <w:pPr>
              <w:pStyle w:val="Tablebody"/>
              <w:autoSpaceDE w:val="0"/>
              <w:autoSpaceDN w:val="0"/>
              <w:adjustRightInd w:val="0"/>
              <w:rPr>
                <w:ins w:id="2733" w:author="Katharina Schleidt" w:date="2022-10-17T13:39:00Z"/>
                <w:szCs w:val="20"/>
              </w:rPr>
            </w:pPr>
            <w:ins w:id="2734" w:author="Katharina Schleidt" w:date="2022-10-17T13:39:00Z">
              <w:r w:rsidRPr="00785C54">
                <w:rPr>
                  <w:b/>
                  <w:szCs w:val="24"/>
                </w:rPr>
                <w:t>Requirement</w:t>
              </w:r>
              <w:r w:rsidRPr="00785C54">
                <w:rPr>
                  <w:szCs w:val="24"/>
                </w:rPr>
                <w:br/>
                <w:t>/req/obs-</w:t>
              </w:r>
            </w:ins>
            <w:ins w:id="2735" w:author="Katharina Schleidt" w:date="2022-10-17T13:41:00Z">
              <w:r>
                <w:rPr>
                  <w:szCs w:val="24"/>
                </w:rPr>
                <w:t>core</w:t>
              </w:r>
            </w:ins>
            <w:ins w:id="2736" w:author="Katharina Schleidt" w:date="2022-10-17T13:39:00Z">
              <w:r w:rsidRPr="00785C54">
                <w:rPr>
                  <w:szCs w:val="24"/>
                </w:rPr>
                <w:t>/</w:t>
              </w:r>
            </w:ins>
            <w:ins w:id="2737" w:author="Katharina Schleidt" w:date="2022-10-17T13:44:00Z">
              <w:r>
                <w:rPr>
                  <w:szCs w:val="24"/>
                </w:rPr>
                <w:t>AbstractObservationCollection</w:t>
              </w:r>
            </w:ins>
            <w:ins w:id="2738" w:author="Katharina Schleidt" w:date="2022-10-17T13:39:00Z">
              <w:r w:rsidRPr="00785C54">
                <w:rPr>
                  <w:szCs w:val="24"/>
                </w:rPr>
                <w:t>/relatedCollection-sem</w:t>
              </w:r>
            </w:ins>
          </w:p>
        </w:tc>
        <w:tc>
          <w:tcPr>
            <w:tcW w:w="5245" w:type="dxa"/>
            <w:tcMar>
              <w:top w:w="100" w:type="dxa"/>
              <w:left w:w="100" w:type="dxa"/>
              <w:bottom w:w="100" w:type="dxa"/>
              <w:right w:w="100" w:type="dxa"/>
            </w:tcMar>
          </w:tcPr>
          <w:p w14:paraId="7B658C3D" w14:textId="2D2F7832" w:rsidR="003F0344" w:rsidRPr="00785C54" w:rsidRDefault="003F0344" w:rsidP="007A0127">
            <w:pPr>
              <w:pStyle w:val="Tablebody"/>
              <w:autoSpaceDE w:val="0"/>
              <w:autoSpaceDN w:val="0"/>
              <w:adjustRightInd w:val="0"/>
              <w:jc w:val="both"/>
              <w:rPr>
                <w:ins w:id="2739" w:author="Katharina Schleidt" w:date="2022-10-17T13:39:00Z"/>
                <w:szCs w:val="24"/>
              </w:rPr>
            </w:pPr>
            <w:ins w:id="2740" w:author="Katharina Schleidt" w:date="2022-10-17T13:39:00Z">
              <w:r w:rsidRPr="00785C54">
                <w:rPr>
                  <w:szCs w:val="24"/>
                </w:rPr>
                <w:t xml:space="preserve">A </w:t>
              </w:r>
            </w:ins>
            <w:ins w:id="2741" w:author="Katharina Schleidt" w:date="2022-10-17T13:44:00Z">
              <w:r>
                <w:rPr>
                  <w:b/>
                  <w:szCs w:val="24"/>
                </w:rPr>
                <w:t>AbstractObservationCollection</w:t>
              </w:r>
            </w:ins>
            <w:ins w:id="2742" w:author="Katharina Schleidt" w:date="2022-10-17T13:39:00Z">
              <w:r w:rsidRPr="00785C54">
                <w:rPr>
                  <w:szCs w:val="24"/>
                </w:rPr>
                <w:t xml:space="preserve"> the </w:t>
              </w:r>
            </w:ins>
            <w:ins w:id="2743" w:author="Katharina Schleidt" w:date="2022-10-17T13:44:00Z">
              <w:r>
                <w:rPr>
                  <w:b/>
                  <w:szCs w:val="24"/>
                </w:rPr>
                <w:t>AbstractObservationCollection</w:t>
              </w:r>
            </w:ins>
            <w:ins w:id="2744" w:author="Katharina Schleidt" w:date="2022-10-17T13:39:00Z">
              <w:r w:rsidRPr="00785C54">
                <w:rPr>
                  <w:szCs w:val="24"/>
                </w:rPr>
                <w:t xml:space="preserve"> is related to.</w:t>
              </w:r>
            </w:ins>
          </w:p>
          <w:p w14:paraId="01C1F640" w14:textId="03D2274E" w:rsidR="003F0344" w:rsidRPr="00785C54" w:rsidRDefault="003F0344" w:rsidP="007A0127">
            <w:pPr>
              <w:pStyle w:val="Tablebody"/>
              <w:autoSpaceDE w:val="0"/>
              <w:autoSpaceDN w:val="0"/>
              <w:adjustRightInd w:val="0"/>
              <w:jc w:val="both"/>
              <w:rPr>
                <w:ins w:id="2745" w:author="Katharina Schleidt" w:date="2022-10-17T13:39:00Z"/>
                <w:szCs w:val="20"/>
              </w:rPr>
            </w:pPr>
            <w:ins w:id="2746" w:author="Katharina Schleidt" w:date="2022-10-17T13:39:00Z">
              <w:r w:rsidRPr="00785C54">
                <w:rPr>
                  <w:szCs w:val="24"/>
                </w:rPr>
                <w:t xml:space="preserve">If a reference to a related </w:t>
              </w:r>
            </w:ins>
            <w:ins w:id="2747" w:author="Katharina Schleidt" w:date="2022-10-17T13:44:00Z">
              <w:r>
                <w:rPr>
                  <w:b/>
                  <w:szCs w:val="24"/>
                </w:rPr>
                <w:t>AbstractObservationCollection</w:t>
              </w:r>
            </w:ins>
            <w:ins w:id="2748" w:author="Katharina Schleidt" w:date="2022-10-17T13:39:00Z">
              <w:r w:rsidRPr="00785C54">
                <w:rPr>
                  <w:szCs w:val="24"/>
                </w:rPr>
                <w:t xml:space="preserve"> is provided, the association with role </w:t>
              </w:r>
              <w:r w:rsidRPr="00785C54">
                <w:rPr>
                  <w:b/>
                  <w:szCs w:val="24"/>
                </w:rPr>
                <w:t>relatedCollection</w:t>
              </w:r>
              <w:r w:rsidRPr="00785C54">
                <w:rPr>
                  <w:szCs w:val="24"/>
                </w:rPr>
                <w:t xml:space="preserve"> </w:t>
              </w:r>
              <w:r>
                <w:rPr>
                  <w:szCs w:val="24"/>
                </w:rPr>
                <w:t>shall</w:t>
              </w:r>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ins>
          </w:p>
        </w:tc>
      </w:tr>
    </w:tbl>
    <w:p w14:paraId="7D4544E6" w14:textId="77777777" w:rsidR="003F0344" w:rsidRPr="00785C54" w:rsidRDefault="003F034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74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50" w:name="_Toc113373416"/>
      <w:r w:rsidRPr="00785C54">
        <w:rPr>
          <w:rFonts w:eastAsia="Times New Roman"/>
          <w:szCs w:val="24"/>
        </w:rPr>
        <w:lastRenderedPageBreak/>
        <w:t>NamedValue</w:t>
      </w:r>
      <w:bookmarkEnd w:id="2750"/>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1" w:name="_Toc113373417"/>
      <w:r w:rsidRPr="00785C54">
        <w:rPr>
          <w:rFonts w:eastAsia="Times New Roman"/>
          <w:szCs w:val="24"/>
        </w:rPr>
        <w:t>NamedValue Requirements Class</w:t>
      </w:r>
      <w:bookmarkEnd w:id="27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752" w:author="Katharina Schleidt" w:date="2022-08-13T16:38:00Z">
              <w:r w:rsidRPr="00785C54" w:rsidDel="00022C0A">
                <w:rPr>
                  <w:szCs w:val="24"/>
                </w:rPr>
                <w:delText xml:space="preserve">core </w:delText>
              </w:r>
            </w:del>
            <w:ins w:id="2753"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4" w:name="_Toc113373418"/>
      <w:r w:rsidRPr="00785C54">
        <w:rPr>
          <w:rFonts w:eastAsia="Times New Roman"/>
          <w:szCs w:val="24"/>
        </w:rPr>
        <w:t>Data type NamedValue</w:t>
      </w:r>
      <w:bookmarkEnd w:id="27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5" w:name="_Toc113373419"/>
      <w:r w:rsidRPr="00785C54">
        <w:rPr>
          <w:rFonts w:eastAsia="Times New Roman"/>
          <w:szCs w:val="24"/>
        </w:rPr>
        <w:t>Attribute name</w:t>
      </w:r>
      <w:bookmarkEnd w:id="275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756" w:author="Katharina Schleidt" w:date="2022-08-10T19:14:00Z">
              <w:r w:rsidRPr="00785C54" w:rsidDel="002F2035">
                <w:rPr>
                  <w:szCs w:val="24"/>
                </w:rPr>
                <w:delText>SHALL</w:delText>
              </w:r>
            </w:del>
            <w:ins w:id="2757"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58"/>
      <w:r w:rsidRPr="00785C54">
        <w:rPr>
          <w:szCs w:val="24"/>
        </w:rPr>
        <w:t>NOTE</w:t>
      </w:r>
      <w:r w:rsidRPr="00785C54">
        <w:rPr>
          <w:szCs w:val="24"/>
        </w:rPr>
        <w:tab/>
      </w:r>
      <w:ins w:id="2759" w:author="Katharina Schleidt" w:date="2022-08-13T16:02:00Z">
        <w:r w:rsidR="00DD1147" w:rsidRPr="00DD1147">
          <w:rPr>
            <w:szCs w:val="24"/>
          </w:rPr>
          <w:t>Using well-governed sources for the value of the name enhances reusability.</w:t>
        </w:r>
      </w:ins>
      <w:del w:id="2760" w:author="Katharina Schleidt" w:date="2022-08-13T16:02:00Z">
        <w:r w:rsidRPr="00785C54" w:rsidDel="00DD1147">
          <w:rPr>
            <w:szCs w:val="24"/>
          </w:rPr>
          <w:delText>The value of the name should be taken from a well-governed source if possible.</w:delText>
        </w:r>
        <w:commentRangeEnd w:id="2758"/>
        <w:r w:rsidR="008058B6" w:rsidDel="00DD1147">
          <w:rPr>
            <w:rStyle w:val="Marquedecommentaire"/>
            <w:rFonts w:eastAsia="MS Mincho"/>
            <w:lang w:eastAsia="ja-JP"/>
          </w:rPr>
          <w:commentReference w:id="2758"/>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761" w:author="REID-JAMOND Alison" w:date="2022-04-04T14:44:00Z">
        <w:r w:rsidRPr="00785C54" w:rsidDel="008058B6">
          <w:rPr>
            <w:szCs w:val="24"/>
          </w:rPr>
          <w:delText xml:space="preserve">might </w:delText>
        </w:r>
      </w:del>
      <w:ins w:id="2762"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63" w:name="_Toc113373420"/>
      <w:r w:rsidRPr="00785C54">
        <w:rPr>
          <w:rFonts w:eastAsia="Times New Roman"/>
          <w:szCs w:val="24"/>
        </w:rPr>
        <w:t>Attribute value</w:t>
      </w:r>
      <w:bookmarkEnd w:id="276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764" w:author="Katharina Schleidt" w:date="2022-08-10T19:14:00Z">
              <w:r w:rsidRPr="00785C54" w:rsidDel="002F2035">
                <w:rPr>
                  <w:szCs w:val="24"/>
                </w:rPr>
                <w:delText>SHALL</w:delText>
              </w:r>
            </w:del>
            <w:ins w:id="2765"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766"/>
      <w:r w:rsidRPr="00785C54">
        <w:rPr>
          <w:szCs w:val="24"/>
        </w:rPr>
        <w:t>NOTE</w:t>
      </w:r>
      <w:r w:rsidRPr="00785C54">
        <w:rPr>
          <w:szCs w:val="24"/>
        </w:rPr>
        <w:tab/>
      </w:r>
      <w:ins w:id="2767" w:author="Katharina Schleidt" w:date="2022-08-13T16:03:00Z">
        <w:r w:rsidR="00DD1147" w:rsidRPr="00DD1147">
          <w:rPr>
            <w:szCs w:val="24"/>
          </w:rPr>
          <w:t>In concrete realizations, the type "Any" can be substituted</w:t>
        </w:r>
        <w:r w:rsidR="00A1403A">
          <w:rPr>
            <w:szCs w:val="24"/>
          </w:rPr>
          <w:t xml:space="preserve"> </w:t>
        </w:r>
      </w:ins>
      <w:del w:id="2768"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766"/>
      <w:r w:rsidR="008058B6">
        <w:rPr>
          <w:rStyle w:val="Marquedecommentaire"/>
          <w:rFonts w:eastAsia="MS Mincho"/>
          <w:lang w:eastAsia="ja-JP"/>
        </w:rPr>
        <w:commentReference w:id="2766"/>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69" w:name="_Toc113373421"/>
      <w:r w:rsidRPr="00785C54">
        <w:rPr>
          <w:rFonts w:eastAsia="Times New Roman"/>
          <w:szCs w:val="24"/>
        </w:rPr>
        <w:t>Codelists</w:t>
      </w:r>
      <w:bookmarkEnd w:id="2769"/>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0" w:name="_Toc113373422"/>
      <w:r w:rsidRPr="00785C54">
        <w:rPr>
          <w:rFonts w:eastAsia="Times New Roman"/>
          <w:szCs w:val="24"/>
        </w:rPr>
        <w:t>AbstractObservationType</w:t>
      </w:r>
      <w:bookmarkEnd w:id="2770"/>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771"/>
      <w:r w:rsidRPr="00785C54">
        <w:rPr>
          <w:szCs w:val="24"/>
        </w:rPr>
        <w:t xml:space="preserve">to </w:t>
      </w:r>
      <w:ins w:id="2772" w:author="Katharina Schleidt" w:date="2022-08-12T19:25:00Z">
        <w:r w:rsidR="00683AA9" w:rsidRPr="00683AA9">
          <w:rPr>
            <w:szCs w:val="24"/>
          </w:rPr>
          <w:t>more precisely define the</w:t>
        </w:r>
        <w:r w:rsidR="00683AA9" w:rsidRPr="00683AA9" w:rsidDel="00683AA9">
          <w:rPr>
            <w:szCs w:val="24"/>
          </w:rPr>
          <w:t xml:space="preserve"> </w:t>
        </w:r>
      </w:ins>
      <w:del w:id="2773" w:author="Katharina Schleidt" w:date="2022-08-12T19:25:00Z">
        <w:r w:rsidRPr="00785C54" w:rsidDel="00683AA9">
          <w:rPr>
            <w:szCs w:val="24"/>
          </w:rPr>
          <w:delText xml:space="preserve">firm up </w:delText>
        </w:r>
      </w:del>
      <w:r w:rsidRPr="00785C54">
        <w:rPr>
          <w:szCs w:val="24"/>
        </w:rPr>
        <w:t>semantics of observation types</w:t>
      </w:r>
      <w:commentRangeEnd w:id="2771"/>
      <w:r w:rsidR="00047CD7">
        <w:rPr>
          <w:rStyle w:val="Marquedecommentaire"/>
          <w:rFonts w:eastAsia="MS Mincho"/>
          <w:lang w:eastAsia="ja-JP"/>
        </w:rPr>
        <w:commentReference w:id="2771"/>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774" w:author="Katharina Schleidt" w:date="2022-08-10T19:14:00Z">
              <w:r w:rsidRPr="00785C54" w:rsidDel="002F2035">
                <w:rPr>
                  <w:szCs w:val="24"/>
                </w:rPr>
                <w:delText>SHALL</w:delText>
              </w:r>
            </w:del>
            <w:ins w:id="2775" w:author="Katharina Schleidt" w:date="2022-08-10T19:14:00Z">
              <w:r w:rsidR="002F2035">
                <w:rPr>
                  <w:szCs w:val="24"/>
                </w:rPr>
                <w:t>shall</w:t>
              </w:r>
            </w:ins>
            <w:r w:rsidRPr="00785C54">
              <w:rPr>
                <w:szCs w:val="24"/>
              </w:rPr>
              <w:t xml:space="preserve"> be created for the application.</w:t>
            </w:r>
          </w:p>
        </w:tc>
      </w:tr>
    </w:tbl>
    <w:p w14:paraId="0960F52A" w14:textId="77777777" w:rsidR="003F0344" w:rsidRPr="00785C54" w:rsidRDefault="003F0344" w:rsidP="003F0344">
      <w:pPr>
        <w:pStyle w:val="Titre3"/>
        <w:tabs>
          <w:tab w:val="left" w:pos="400"/>
          <w:tab w:val="left" w:pos="560"/>
          <w:tab w:val="left" w:pos="720"/>
        </w:tabs>
        <w:autoSpaceDE w:val="0"/>
        <w:autoSpaceDN w:val="0"/>
        <w:adjustRightInd w:val="0"/>
        <w:rPr>
          <w:ins w:id="2776" w:author="Katharina Schleidt" w:date="2022-10-17T13:36:00Z"/>
          <w:rFonts w:eastAsia="Times New Roman"/>
          <w:szCs w:val="24"/>
        </w:rPr>
      </w:pPr>
      <w:bookmarkStart w:id="2777" w:name="_Toc113373423"/>
      <w:ins w:id="2778" w:author="Katharina Schleidt" w:date="2022-10-17T13:36:00Z">
        <w:r w:rsidRPr="00785C54">
          <w:rPr>
            <w:rFonts w:eastAsia="Times New Roman"/>
            <w:szCs w:val="24"/>
          </w:rPr>
          <w:t>AbstractObservationCollectionType</w:t>
        </w:r>
      </w:ins>
    </w:p>
    <w:p w14:paraId="67AA12D7" w14:textId="77777777" w:rsidR="003F0344" w:rsidRPr="00785C54" w:rsidRDefault="003F0344" w:rsidP="003F0344">
      <w:pPr>
        <w:pStyle w:val="Corpsdetexte"/>
        <w:autoSpaceDE w:val="0"/>
        <w:autoSpaceDN w:val="0"/>
        <w:adjustRightInd w:val="0"/>
        <w:rPr>
          <w:ins w:id="2779" w:author="Katharina Schleidt" w:date="2022-10-17T13:36:00Z"/>
          <w:szCs w:val="24"/>
        </w:rPr>
      </w:pPr>
      <w:ins w:id="2780" w:author="Katharina Schleidt" w:date="2022-10-17T13:36:00Z">
        <w:r w:rsidRPr="00785C54">
          <w:rPr>
            <w:szCs w:val="24"/>
          </w:rPr>
          <w:t xml:space="preserve">The code list AbstractObservationCollectionType can be specialized as required to </w:t>
        </w:r>
        <w:r w:rsidRPr="00683AA9">
          <w:rPr>
            <w:szCs w:val="24"/>
          </w:rPr>
          <w:t>more precisely define the</w:t>
        </w:r>
        <w:r w:rsidRPr="00785C54">
          <w:rPr>
            <w:szCs w:val="24"/>
          </w:rPr>
          <w:t xml:space="preserve"> semantics of collection types, as done in the derived codelist ObservationCollectionType below.</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3F0344" w:rsidRPr="00785C54" w14:paraId="37B95948" w14:textId="77777777" w:rsidTr="007A0127">
        <w:trPr>
          <w:jc w:val="center"/>
          <w:ins w:id="2781" w:author="Katharina Schleidt" w:date="2022-10-17T13:36:00Z"/>
        </w:trPr>
        <w:tc>
          <w:tcPr>
            <w:tcW w:w="4546" w:type="dxa"/>
            <w:tcMar>
              <w:top w:w="100" w:type="dxa"/>
              <w:left w:w="100" w:type="dxa"/>
              <w:bottom w:w="100" w:type="dxa"/>
              <w:right w:w="100" w:type="dxa"/>
            </w:tcMar>
          </w:tcPr>
          <w:p w14:paraId="02A19FFF" w14:textId="2EB21BB8" w:rsidR="003F0344" w:rsidRPr="00785C54" w:rsidRDefault="003F0344" w:rsidP="007A0127">
            <w:pPr>
              <w:pStyle w:val="Tablebody"/>
              <w:autoSpaceDE w:val="0"/>
              <w:autoSpaceDN w:val="0"/>
              <w:adjustRightInd w:val="0"/>
              <w:rPr>
                <w:ins w:id="2782" w:author="Katharina Schleidt" w:date="2022-10-17T13:36:00Z"/>
                <w:szCs w:val="20"/>
              </w:rPr>
            </w:pPr>
            <w:ins w:id="2783" w:author="Katharina Schleidt" w:date="2022-10-17T13:36:00Z">
              <w:r w:rsidRPr="00785C54">
                <w:rPr>
                  <w:b/>
                  <w:szCs w:val="24"/>
                </w:rPr>
                <w:t>Requirement</w:t>
              </w:r>
              <w:r w:rsidRPr="00785C54">
                <w:rPr>
                  <w:szCs w:val="24"/>
                </w:rPr>
                <w:br/>
                <w:t>/req/obs-core/AbstractObservationCollectionType/AbstractObservationCollectionType-sem</w:t>
              </w:r>
            </w:ins>
          </w:p>
        </w:tc>
        <w:tc>
          <w:tcPr>
            <w:tcW w:w="5206" w:type="dxa"/>
            <w:tcMar>
              <w:top w:w="100" w:type="dxa"/>
              <w:left w:w="100" w:type="dxa"/>
              <w:bottom w:w="100" w:type="dxa"/>
              <w:right w:w="100" w:type="dxa"/>
            </w:tcMar>
          </w:tcPr>
          <w:p w14:paraId="0D839D9B" w14:textId="77777777" w:rsidR="003F0344" w:rsidRPr="00785C54" w:rsidRDefault="003F0344" w:rsidP="007A0127">
            <w:pPr>
              <w:pStyle w:val="Tablebody"/>
              <w:autoSpaceDE w:val="0"/>
              <w:autoSpaceDN w:val="0"/>
              <w:adjustRightInd w:val="0"/>
              <w:jc w:val="both"/>
              <w:rPr>
                <w:ins w:id="2784" w:author="Katharina Schleidt" w:date="2022-10-17T13:36:00Z"/>
                <w:szCs w:val="24"/>
              </w:rPr>
            </w:pPr>
            <w:ins w:id="2785" w:author="Katharina Schleidt" w:date="2022-10-17T13:36:00Z">
              <w:r w:rsidRPr="00785C54">
                <w:rPr>
                  <w:szCs w:val="24"/>
                </w:rPr>
                <w:t xml:space="preserve">An empty extension point for providing various classification schemes for </w:t>
              </w:r>
              <w:r w:rsidRPr="00785C54">
                <w:rPr>
                  <w:b/>
                  <w:szCs w:val="24"/>
                </w:rPr>
                <w:t>ObservationCollections</w:t>
              </w:r>
              <w:r w:rsidRPr="00785C54">
                <w:rPr>
                  <w:szCs w:val="24"/>
                </w:rPr>
                <w:t>.</w:t>
              </w:r>
            </w:ins>
          </w:p>
          <w:p w14:paraId="0D41FDFC" w14:textId="77777777" w:rsidR="003F0344" w:rsidRPr="00785C54" w:rsidRDefault="003F0344" w:rsidP="007A0127">
            <w:pPr>
              <w:pStyle w:val="Tablebody"/>
              <w:tabs>
                <w:tab w:val="clear" w:pos="397"/>
                <w:tab w:val="left" w:pos="403"/>
              </w:tabs>
              <w:autoSpaceDE w:val="0"/>
              <w:autoSpaceDN w:val="0"/>
              <w:adjustRightInd w:val="0"/>
              <w:jc w:val="both"/>
              <w:rPr>
                <w:ins w:id="2786" w:author="Katharina Schleidt" w:date="2022-10-17T13:36:00Z"/>
                <w:szCs w:val="20"/>
              </w:rPr>
            </w:pPr>
            <w:ins w:id="2787" w:author="Katharina Schleidt" w:date="2022-10-17T13:36:00Z">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r>
                <w:rPr>
                  <w:szCs w:val="24"/>
                </w:rPr>
                <w:t>shall</w:t>
              </w:r>
              <w:r w:rsidRPr="00785C54">
                <w:rPr>
                  <w:szCs w:val="24"/>
                </w:rPr>
                <w:t xml:space="preserve"> be created for the application.</w:t>
              </w:r>
            </w:ins>
          </w:p>
        </w:tc>
      </w:tr>
    </w:tbl>
    <w:p w14:paraId="20EF698D" w14:textId="77777777" w:rsidR="003F0344" w:rsidRDefault="003F0344">
      <w:pPr>
        <w:rPr>
          <w:ins w:id="2788" w:author="Katharina Schleidt" w:date="2022-10-17T13:36:00Z"/>
        </w:rPr>
        <w:pPrChange w:id="2789" w:author="Katharina Schleidt" w:date="2022-10-17T13:36:00Z">
          <w:pPr>
            <w:pStyle w:val="Titre1"/>
            <w:autoSpaceDE w:val="0"/>
            <w:autoSpaceDN w:val="0"/>
            <w:adjustRightInd w:val="0"/>
          </w:pPr>
        </w:pPrChange>
      </w:pPr>
    </w:p>
    <w:p w14:paraId="19216EEB" w14:textId="1CA5D52A" w:rsidR="005B5EAD" w:rsidRPr="00785C54" w:rsidRDefault="005B5EAD" w:rsidP="00785C54">
      <w:pPr>
        <w:pStyle w:val="Titre1"/>
        <w:autoSpaceDE w:val="0"/>
        <w:autoSpaceDN w:val="0"/>
        <w:adjustRightInd w:val="0"/>
        <w:rPr>
          <w:rFonts w:eastAsia="Times New Roman"/>
          <w:szCs w:val="24"/>
        </w:rPr>
      </w:pPr>
      <w:r w:rsidRPr="00785C54">
        <w:rPr>
          <w:rFonts w:eastAsia="Times New Roman"/>
          <w:szCs w:val="24"/>
        </w:rPr>
        <w:t>Basic Observations</w:t>
      </w:r>
      <w:bookmarkEnd w:id="2777"/>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90" w:name="_Toc113373424"/>
      <w:r w:rsidRPr="00785C54">
        <w:rPr>
          <w:rFonts w:eastAsia="Times New Roman"/>
          <w:szCs w:val="24"/>
        </w:rPr>
        <w:t>General</w:t>
      </w:r>
      <w:bookmarkEnd w:id="2790"/>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1" w:name="_Toc113373425"/>
      <w:r w:rsidRPr="00785C54">
        <w:rPr>
          <w:rFonts w:eastAsia="Times New Roman"/>
          <w:szCs w:val="24"/>
        </w:rPr>
        <w:t>Basic Observations Package Requirements Class</w:t>
      </w:r>
      <w:bookmarkEnd w:id="27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2" w:name="_Toc113373426"/>
      <w:r w:rsidRPr="00785C54">
        <w:rPr>
          <w:rFonts w:eastAsia="Times New Roman"/>
          <w:szCs w:val="24"/>
        </w:rPr>
        <w:t>Attribute link</w:t>
      </w:r>
      <w:bookmarkEnd w:id="27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793" w:author="Katharina Schleidt" w:date="2022-08-10T19:14:00Z">
              <w:r w:rsidRPr="00785C54" w:rsidDel="002F2035">
                <w:rPr>
                  <w:szCs w:val="24"/>
                </w:rPr>
                <w:delText>SHALL</w:delText>
              </w:r>
            </w:del>
            <w:ins w:id="2794"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5" w:name="_Toc113373427"/>
      <w:r w:rsidRPr="00785C54">
        <w:rPr>
          <w:rFonts w:eastAsia="Times New Roman"/>
          <w:szCs w:val="24"/>
        </w:rPr>
        <w:t>Attribute location</w:t>
      </w:r>
      <w:bookmarkEnd w:id="27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796" w:author="Katharina Schleidt" w:date="2022-08-10T19:14:00Z">
              <w:r w:rsidRPr="00785C54" w:rsidDel="002F2035">
                <w:rPr>
                  <w:szCs w:val="24"/>
                </w:rPr>
                <w:delText>SHALL</w:delText>
              </w:r>
            </w:del>
            <w:ins w:id="2797"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798" w:name="_Toc113373428"/>
      <w:r w:rsidRPr="00785C54">
        <w:rPr>
          <w:rFonts w:eastAsia="Times New Roman"/>
          <w:szCs w:val="24"/>
        </w:rPr>
        <w:t>Observation</w:t>
      </w:r>
      <w:bookmarkEnd w:id="2798"/>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9" w:name="_Toc113373429"/>
      <w:r w:rsidRPr="00785C54">
        <w:rPr>
          <w:rFonts w:eastAsia="Times New Roman"/>
          <w:szCs w:val="24"/>
        </w:rPr>
        <w:t>Observation Requirements Class</w:t>
      </w:r>
      <w:bookmarkEnd w:id="27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800"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801" w:author="Ilkka Rinne" w:date="2022-09-06T14:07:00Z">
        <w:r w:rsidR="00AF6AF7">
          <w:t>6</w:t>
        </w:r>
      </w:ins>
      <w:ins w:id="2802" w:author="Katharina Schleidt" w:date="2022-08-13T17:43:00Z">
        <w:del w:id="2803" w:author="Ilkka Rinne" w:date="2022-09-06T14:07:00Z">
          <w:r w:rsidDel="00AF6AF7">
            <w:delText>5</w:delText>
          </w:r>
        </w:del>
        <w:r w:rsidRPr="00622A2E">
          <w:t xml:space="preserve">. The schema is fully described in </w:t>
        </w:r>
      </w:ins>
      <w:ins w:id="2804" w:author="Katharina Schleidt" w:date="2022-08-13T17:44:00Z">
        <w:r>
          <w:t>10.2</w:t>
        </w:r>
      </w:ins>
      <w:ins w:id="2805"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806"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807" w:author="Ilkka Rinne" w:date="2022-09-06T14:06:00Z">
        <w:r w:rsidR="00AF6AF7">
          <w:rPr>
            <w:noProof/>
            <w:szCs w:val="24"/>
            <w:lang w:val="fr-FR" w:eastAsia="fr-FR"/>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808"/>
      <w:r w:rsidRPr="00785C54">
        <w:rPr>
          <w:szCs w:val="24"/>
        </w:rPr>
        <w:t>Figure 1</w:t>
      </w:r>
      <w:ins w:id="2809" w:author="Ilkka Rinne" w:date="2022-09-06T14:06:00Z">
        <w:r w:rsidR="00AF6AF7">
          <w:rPr>
            <w:szCs w:val="24"/>
          </w:rPr>
          <w:t>6</w:t>
        </w:r>
      </w:ins>
      <w:del w:id="2810" w:author="Ilkka Rinne" w:date="2022-09-06T14:06:00Z">
        <w:r w:rsidRPr="00785C54" w:rsidDel="00AF6AF7">
          <w:rPr>
            <w:szCs w:val="24"/>
          </w:rPr>
          <w:delText>5</w:delText>
        </w:r>
      </w:del>
      <w:commentRangeEnd w:id="2808"/>
      <w:r w:rsidR="008058B6">
        <w:rPr>
          <w:rStyle w:val="Marquedecommentaire"/>
          <w:rFonts w:eastAsia="MS Mincho"/>
          <w:b w:val="0"/>
          <w:lang w:eastAsia="ja-JP"/>
        </w:rPr>
        <w:commentReference w:id="2808"/>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1" w:name="_Toc113373430"/>
      <w:r w:rsidRPr="00785C54">
        <w:rPr>
          <w:rFonts w:eastAsia="Times New Roman"/>
          <w:szCs w:val="24"/>
        </w:rPr>
        <w:lastRenderedPageBreak/>
        <w:t>ObservationCharacteristics</w:t>
      </w:r>
      <w:bookmarkEnd w:id="2811"/>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2" w:name="_Toc113373431"/>
      <w:r w:rsidRPr="00785C54">
        <w:rPr>
          <w:rFonts w:eastAsia="Times New Roman"/>
          <w:szCs w:val="24"/>
        </w:rPr>
        <w:t>ObservationCharacteristics Requirements Class</w:t>
      </w:r>
      <w:bookmarkEnd w:id="28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rsidDel="00E82359" w14:paraId="2B1AE278" w14:textId="4BF07C97" w:rsidTr="0008652C">
        <w:trPr>
          <w:jc w:val="center"/>
          <w:del w:id="2813" w:author="Katharina Schleidt" w:date="2022-10-18T14:48:00Z"/>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99630FE" w:rsidR="005B5EAD" w:rsidRPr="00785C54" w:rsidDel="00E82359" w:rsidRDefault="005B5EAD" w:rsidP="00785C54">
            <w:pPr>
              <w:pStyle w:val="Tablebody"/>
              <w:autoSpaceDE w:val="0"/>
              <w:autoSpaceDN w:val="0"/>
              <w:adjustRightInd w:val="0"/>
              <w:jc w:val="both"/>
              <w:rPr>
                <w:del w:id="2814" w:author="Katharina Schleidt" w:date="2022-10-18T14:48:00Z"/>
                <w:szCs w:val="20"/>
              </w:rPr>
            </w:pPr>
            <w:del w:id="2815" w:author="Katharina Schleidt" w:date="2022-10-18T14:48:00Z">
              <w:r w:rsidRPr="00785C54" w:rsidDel="00E82359">
                <w:rPr>
                  <w:szCs w:val="24"/>
                </w:rPr>
                <w:delText>Requirement</w:delText>
              </w:r>
            </w:del>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3DB460C0" w:rsidR="005B5EAD" w:rsidRPr="00785C54" w:rsidDel="00E82359" w:rsidRDefault="005B5EAD" w:rsidP="00785C54">
            <w:pPr>
              <w:pStyle w:val="Tablebody"/>
              <w:autoSpaceDE w:val="0"/>
              <w:autoSpaceDN w:val="0"/>
              <w:adjustRightInd w:val="0"/>
              <w:jc w:val="both"/>
              <w:rPr>
                <w:del w:id="2816" w:author="Katharina Schleidt" w:date="2022-10-18T14:48:00Z"/>
                <w:szCs w:val="20"/>
              </w:rPr>
            </w:pPr>
            <w:del w:id="2817" w:author="Katharina Schleidt" w:date="2022-10-18T14:48:00Z">
              <w:r w:rsidRPr="00785C54" w:rsidDel="00E82359">
                <w:rPr>
                  <w:szCs w:val="24"/>
                </w:rPr>
                <w:delText>/req/obs-basic/ObservationCharacteristics/collection-sem</w:delText>
              </w:r>
            </w:del>
          </w:p>
        </w:tc>
      </w:tr>
    </w:tbl>
    <w:p w14:paraId="0729725F" w14:textId="0CC2AD4C" w:rsidR="005B5EAD" w:rsidRPr="00E82359" w:rsidDel="00E82359" w:rsidRDefault="005B5EAD" w:rsidP="00785C54">
      <w:pPr>
        <w:pStyle w:val="Titre3"/>
        <w:tabs>
          <w:tab w:val="left" w:pos="400"/>
          <w:tab w:val="left" w:pos="560"/>
          <w:tab w:val="left" w:pos="720"/>
        </w:tabs>
        <w:autoSpaceDE w:val="0"/>
        <w:autoSpaceDN w:val="0"/>
        <w:adjustRightInd w:val="0"/>
        <w:rPr>
          <w:del w:id="2818" w:author="Katharina Schleidt" w:date="2022-10-18T14:48:00Z"/>
          <w:rFonts w:eastAsia="Times New Roman"/>
          <w:szCs w:val="24"/>
          <w:highlight w:val="yellow"/>
          <w:rPrChange w:id="2819" w:author="Katharina Schleidt" w:date="2022-10-18T14:46:00Z">
            <w:rPr>
              <w:del w:id="2820" w:author="Katharina Schleidt" w:date="2022-10-18T14:48:00Z"/>
              <w:rFonts w:eastAsia="Times New Roman"/>
              <w:szCs w:val="24"/>
            </w:rPr>
          </w:rPrChange>
        </w:rPr>
      </w:pPr>
      <w:bookmarkStart w:id="2821" w:name="_Toc113373432"/>
      <w:del w:id="2822" w:author="Katharina Schleidt" w:date="2022-10-18T14:48:00Z">
        <w:r w:rsidRPr="00E82359" w:rsidDel="00E82359">
          <w:rPr>
            <w:rFonts w:eastAsia="Times New Roman"/>
            <w:b w:val="0"/>
            <w:szCs w:val="24"/>
            <w:highlight w:val="yellow"/>
            <w:rPrChange w:id="2823" w:author="Katharina Schleidt" w:date="2022-10-18T14:46:00Z">
              <w:rPr>
                <w:rFonts w:eastAsia="Times New Roman"/>
                <w:b w:val="0"/>
                <w:szCs w:val="24"/>
              </w:rPr>
            </w:rPrChange>
          </w:rPr>
          <w:delText>Association collection</w:delText>
        </w:r>
        <w:bookmarkEnd w:id="2821"/>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E82359" w14:paraId="59B52A18" w14:textId="1DD15DEB" w:rsidTr="00EC5BE0">
        <w:trPr>
          <w:jc w:val="center"/>
          <w:del w:id="2824" w:author="Katharina Schleidt" w:date="2022-10-18T14:48:00Z"/>
        </w:trPr>
        <w:tc>
          <w:tcPr>
            <w:tcW w:w="4526" w:type="dxa"/>
            <w:tcMar>
              <w:top w:w="100" w:type="dxa"/>
              <w:left w:w="100" w:type="dxa"/>
              <w:bottom w:w="100" w:type="dxa"/>
              <w:right w:w="100" w:type="dxa"/>
            </w:tcMar>
          </w:tcPr>
          <w:p w14:paraId="3B802131" w14:textId="4A470F0D" w:rsidR="005B5EAD" w:rsidRPr="00E82359" w:rsidDel="00E82359" w:rsidRDefault="005B5EAD" w:rsidP="00785C54">
            <w:pPr>
              <w:pStyle w:val="Tablebody"/>
              <w:autoSpaceDE w:val="0"/>
              <w:autoSpaceDN w:val="0"/>
              <w:adjustRightInd w:val="0"/>
              <w:rPr>
                <w:del w:id="2825" w:author="Katharina Schleidt" w:date="2022-10-18T14:48:00Z"/>
                <w:szCs w:val="20"/>
                <w:highlight w:val="yellow"/>
                <w:rPrChange w:id="2826" w:author="Katharina Schleidt" w:date="2022-10-18T14:46:00Z">
                  <w:rPr>
                    <w:del w:id="2827" w:author="Katharina Schleidt" w:date="2022-10-18T14:48:00Z"/>
                    <w:szCs w:val="20"/>
                  </w:rPr>
                </w:rPrChange>
              </w:rPr>
            </w:pPr>
            <w:del w:id="2828" w:author="Katharina Schleidt" w:date="2022-10-18T14:48:00Z">
              <w:r w:rsidRPr="00E82359" w:rsidDel="00E82359">
                <w:rPr>
                  <w:b/>
                  <w:szCs w:val="24"/>
                  <w:highlight w:val="yellow"/>
                  <w:rPrChange w:id="2829" w:author="Katharina Schleidt" w:date="2022-10-18T14:46:00Z">
                    <w:rPr>
                      <w:b/>
                      <w:szCs w:val="24"/>
                    </w:rPr>
                  </w:rPrChange>
                </w:rPr>
                <w:delText>Requirement</w:delText>
              </w:r>
              <w:r w:rsidRPr="00E82359" w:rsidDel="00E82359">
                <w:rPr>
                  <w:szCs w:val="24"/>
                  <w:highlight w:val="yellow"/>
                  <w:rPrChange w:id="2830" w:author="Katharina Schleidt" w:date="2022-10-18T14:46:00Z">
                    <w:rPr>
                      <w:szCs w:val="24"/>
                    </w:rPr>
                  </w:rPrChange>
                </w:rPr>
                <w:br/>
                <w:delText>/req/obs-basic/ObservationCharacteristics/collection-sem</w:delText>
              </w:r>
            </w:del>
          </w:p>
        </w:tc>
        <w:tc>
          <w:tcPr>
            <w:tcW w:w="5245" w:type="dxa"/>
            <w:tcMar>
              <w:top w:w="100" w:type="dxa"/>
              <w:left w:w="100" w:type="dxa"/>
              <w:bottom w:w="100" w:type="dxa"/>
              <w:right w:w="100" w:type="dxa"/>
            </w:tcMar>
          </w:tcPr>
          <w:p w14:paraId="6066CEA1" w14:textId="322580FE" w:rsidR="005B5EAD" w:rsidRPr="00E82359" w:rsidDel="00E82359" w:rsidRDefault="005B5EAD" w:rsidP="00785C54">
            <w:pPr>
              <w:pStyle w:val="Tablebody"/>
              <w:autoSpaceDE w:val="0"/>
              <w:autoSpaceDN w:val="0"/>
              <w:adjustRightInd w:val="0"/>
              <w:jc w:val="both"/>
              <w:rPr>
                <w:del w:id="2831" w:author="Katharina Schleidt" w:date="2022-10-18T14:48:00Z"/>
                <w:szCs w:val="24"/>
                <w:highlight w:val="yellow"/>
                <w:rPrChange w:id="2832" w:author="Katharina Schleidt" w:date="2022-10-18T14:46:00Z">
                  <w:rPr>
                    <w:del w:id="2833" w:author="Katharina Schleidt" w:date="2022-10-18T14:48:00Z"/>
                    <w:szCs w:val="24"/>
                  </w:rPr>
                </w:rPrChange>
              </w:rPr>
            </w:pPr>
            <w:del w:id="2834" w:author="Katharina Schleidt" w:date="2022-10-18T14:48:00Z">
              <w:r w:rsidRPr="00E82359" w:rsidDel="00E82359">
                <w:rPr>
                  <w:szCs w:val="24"/>
                  <w:highlight w:val="yellow"/>
                  <w:rPrChange w:id="2835" w:author="Katharina Schleidt" w:date="2022-10-18T14:46:00Z">
                    <w:rPr>
                      <w:szCs w:val="24"/>
                    </w:rPr>
                  </w:rPrChange>
                </w:rPr>
                <w:delText xml:space="preserve">An </w:delText>
              </w:r>
              <w:r w:rsidRPr="00E82359" w:rsidDel="00E82359">
                <w:rPr>
                  <w:b/>
                  <w:szCs w:val="24"/>
                  <w:highlight w:val="yellow"/>
                  <w:rPrChange w:id="2836" w:author="Katharina Schleidt" w:date="2022-10-18T14:46:00Z">
                    <w:rPr>
                      <w:b/>
                      <w:szCs w:val="24"/>
                    </w:rPr>
                  </w:rPrChange>
                </w:rPr>
                <w:delText>ObservationCollection</w:delText>
              </w:r>
              <w:r w:rsidRPr="00E82359" w:rsidDel="00E82359">
                <w:rPr>
                  <w:szCs w:val="24"/>
                  <w:highlight w:val="yellow"/>
                  <w:rPrChange w:id="2837" w:author="Katharina Schleidt" w:date="2022-10-18T14:46:00Z">
                    <w:rPr>
                      <w:szCs w:val="24"/>
                    </w:rPr>
                  </w:rPrChange>
                </w:rPr>
                <w:delText xml:space="preserve"> that is described by these </w:delText>
              </w:r>
              <w:r w:rsidRPr="00E82359" w:rsidDel="00E82359">
                <w:rPr>
                  <w:b/>
                  <w:szCs w:val="24"/>
                  <w:highlight w:val="yellow"/>
                  <w:rPrChange w:id="2838" w:author="Katharina Schleidt" w:date="2022-10-18T14:46:00Z">
                    <w:rPr>
                      <w:b/>
                      <w:szCs w:val="24"/>
                    </w:rPr>
                  </w:rPrChange>
                </w:rPr>
                <w:delText>ObservationCharacteristics</w:delText>
              </w:r>
              <w:r w:rsidRPr="00E82359" w:rsidDel="00E82359">
                <w:rPr>
                  <w:szCs w:val="24"/>
                  <w:highlight w:val="yellow"/>
                  <w:rPrChange w:id="2839" w:author="Katharina Schleidt" w:date="2022-10-18T14:46:00Z">
                    <w:rPr>
                      <w:szCs w:val="24"/>
                    </w:rPr>
                  </w:rPrChange>
                </w:rPr>
                <w:delText>.</w:delText>
              </w:r>
            </w:del>
          </w:p>
          <w:p w14:paraId="6FDBAE28" w14:textId="3F07804A" w:rsidR="005B5EAD" w:rsidRPr="00785C54" w:rsidDel="00E82359" w:rsidRDefault="005B5EAD" w:rsidP="00785C54">
            <w:pPr>
              <w:pStyle w:val="Tablebody"/>
              <w:autoSpaceDE w:val="0"/>
              <w:autoSpaceDN w:val="0"/>
              <w:adjustRightInd w:val="0"/>
              <w:jc w:val="both"/>
              <w:rPr>
                <w:del w:id="2840" w:author="Katharina Schleidt" w:date="2022-10-18T14:48:00Z"/>
                <w:szCs w:val="20"/>
              </w:rPr>
            </w:pPr>
            <w:del w:id="2841" w:author="Katharina Schleidt" w:date="2022-10-18T14:48:00Z">
              <w:r w:rsidRPr="00E82359" w:rsidDel="00E82359">
                <w:rPr>
                  <w:szCs w:val="24"/>
                  <w:highlight w:val="yellow"/>
                  <w:rPrChange w:id="2842" w:author="Katharina Schleidt" w:date="2022-10-18T14:46:00Z">
                    <w:rPr>
                      <w:szCs w:val="24"/>
                    </w:rPr>
                  </w:rPrChange>
                </w:rPr>
                <w:delText xml:space="preserve">If a reference to a </w:delText>
              </w:r>
            </w:del>
            <w:del w:id="2843" w:author="Katharina Schleidt" w:date="2022-09-07T15:41:00Z">
              <w:r w:rsidRPr="00E82359" w:rsidDel="00EB5A86">
                <w:rPr>
                  <w:i/>
                  <w:iCs/>
                  <w:szCs w:val="24"/>
                  <w:highlight w:val="yellow"/>
                  <w:rPrChange w:id="2844" w:author="Katharina Schleidt" w:date="2022-10-18T14:46:00Z">
                    <w:rPr>
                      <w:szCs w:val="24"/>
                    </w:rPr>
                  </w:rPrChange>
                </w:rPr>
                <w:delText>collection</w:delText>
              </w:r>
              <w:r w:rsidRPr="00E82359" w:rsidDel="00EB5A86">
                <w:rPr>
                  <w:szCs w:val="24"/>
                  <w:highlight w:val="yellow"/>
                  <w:rPrChange w:id="2845" w:author="Katharina Schleidt" w:date="2022-10-18T14:46:00Z">
                    <w:rPr>
                      <w:szCs w:val="24"/>
                    </w:rPr>
                  </w:rPrChange>
                </w:rPr>
                <w:delText xml:space="preserve"> </w:delText>
              </w:r>
            </w:del>
            <w:del w:id="2846" w:author="Katharina Schleidt" w:date="2022-10-18T14:48:00Z">
              <w:r w:rsidRPr="00E82359" w:rsidDel="00E82359">
                <w:rPr>
                  <w:b/>
                  <w:szCs w:val="24"/>
                  <w:highlight w:val="yellow"/>
                  <w:rPrChange w:id="2847" w:author="Katharina Schleidt" w:date="2022-10-18T14:46:00Z">
                    <w:rPr>
                      <w:b/>
                      <w:szCs w:val="24"/>
                    </w:rPr>
                  </w:rPrChange>
                </w:rPr>
                <w:delText>ObservationCharacteristics</w:delText>
              </w:r>
              <w:r w:rsidRPr="00E82359" w:rsidDel="00E82359">
                <w:rPr>
                  <w:szCs w:val="24"/>
                  <w:highlight w:val="yellow"/>
                  <w:rPrChange w:id="2848" w:author="Katharina Schleidt" w:date="2022-10-18T14:46:00Z">
                    <w:rPr>
                      <w:szCs w:val="24"/>
                    </w:rPr>
                  </w:rPrChange>
                </w:rPr>
                <w:delText xml:space="preserve"> is provided, the association with the role </w:delText>
              </w:r>
              <w:r w:rsidRPr="00E82359" w:rsidDel="00E82359">
                <w:rPr>
                  <w:b/>
                  <w:szCs w:val="24"/>
                  <w:highlight w:val="yellow"/>
                  <w:rPrChange w:id="2849" w:author="Katharina Schleidt" w:date="2022-10-18T14:46:00Z">
                    <w:rPr>
                      <w:b/>
                      <w:szCs w:val="24"/>
                    </w:rPr>
                  </w:rPrChange>
                </w:rPr>
                <w:delText>collection</w:delText>
              </w:r>
              <w:r w:rsidRPr="00E82359" w:rsidDel="00E82359">
                <w:rPr>
                  <w:szCs w:val="24"/>
                  <w:highlight w:val="yellow"/>
                  <w:rPrChange w:id="2850" w:author="Katharina Schleidt" w:date="2022-10-18T14:46:00Z">
                    <w:rPr>
                      <w:szCs w:val="24"/>
                    </w:rPr>
                  </w:rPrChange>
                </w:rPr>
                <w:delText xml:space="preserve"> </w:delText>
              </w:r>
            </w:del>
            <w:del w:id="2851" w:author="Katharina Schleidt" w:date="2022-08-10T19:14:00Z">
              <w:r w:rsidRPr="00E82359" w:rsidDel="002F2035">
                <w:rPr>
                  <w:szCs w:val="24"/>
                  <w:highlight w:val="yellow"/>
                  <w:rPrChange w:id="2852" w:author="Katharina Schleidt" w:date="2022-10-18T14:46:00Z">
                    <w:rPr>
                      <w:szCs w:val="24"/>
                    </w:rPr>
                  </w:rPrChange>
                </w:rPr>
                <w:delText>SHALL</w:delText>
              </w:r>
            </w:del>
            <w:del w:id="2853" w:author="Katharina Schleidt" w:date="2022-10-18T14:48:00Z">
              <w:r w:rsidRPr="00E82359" w:rsidDel="00E82359">
                <w:rPr>
                  <w:szCs w:val="24"/>
                  <w:highlight w:val="yellow"/>
                  <w:rPrChange w:id="2854" w:author="Katharina Schleidt" w:date="2022-10-18T14:46:00Z">
                    <w:rPr>
                      <w:szCs w:val="24"/>
                    </w:rPr>
                  </w:rPrChange>
                </w:rPr>
                <w:delText xml:space="preserve"> be used.</w:delText>
              </w:r>
            </w:del>
          </w:p>
        </w:tc>
      </w:tr>
    </w:tbl>
    <w:p w14:paraId="61ED9B94" w14:textId="4028D2AE" w:rsidR="005B5EAD" w:rsidRPr="00A46EB6" w:rsidRDefault="005B5EAD" w:rsidP="00785C54">
      <w:pPr>
        <w:pStyle w:val="Titre2"/>
        <w:tabs>
          <w:tab w:val="left" w:pos="400"/>
        </w:tabs>
        <w:autoSpaceDE w:val="0"/>
        <w:autoSpaceDN w:val="0"/>
        <w:adjustRightInd w:val="0"/>
        <w:rPr>
          <w:rFonts w:eastAsia="Times New Roman"/>
          <w:szCs w:val="24"/>
        </w:rPr>
      </w:pPr>
      <w:bookmarkStart w:id="2855" w:name="_Toc113373433"/>
      <w:r w:rsidRPr="00A46EB6">
        <w:rPr>
          <w:rFonts w:eastAsia="Times New Roman"/>
          <w:szCs w:val="24"/>
        </w:rPr>
        <w:t>ObservationCollection</w:t>
      </w:r>
      <w:bookmarkEnd w:id="2855"/>
    </w:p>
    <w:p w14:paraId="737659E6" w14:textId="77777777" w:rsidR="005B5EAD" w:rsidRPr="00A46EB6"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6" w:name="_Toc113373434"/>
      <w:r w:rsidRPr="00A46EB6">
        <w:rPr>
          <w:rFonts w:eastAsia="Times New Roman"/>
          <w:szCs w:val="24"/>
        </w:rPr>
        <w:t>ObservationCollection Requirements Class</w:t>
      </w:r>
      <w:bookmarkEnd w:id="28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A46EB6"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A46EB6" w:rsidRDefault="005B5EAD" w:rsidP="00785C54">
            <w:pPr>
              <w:pStyle w:val="Tableheader"/>
              <w:autoSpaceDE w:val="0"/>
              <w:autoSpaceDN w:val="0"/>
              <w:adjustRightInd w:val="0"/>
              <w:jc w:val="both"/>
              <w:rPr>
                <w:b/>
                <w:szCs w:val="20"/>
              </w:rPr>
            </w:pPr>
            <w:r w:rsidRPr="00A46EB6">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A46EB6" w:rsidRDefault="005B5EAD" w:rsidP="00785C54">
            <w:pPr>
              <w:pStyle w:val="Tableheader"/>
              <w:autoSpaceDE w:val="0"/>
              <w:autoSpaceDN w:val="0"/>
              <w:adjustRightInd w:val="0"/>
              <w:jc w:val="both"/>
              <w:rPr>
                <w:szCs w:val="20"/>
              </w:rPr>
            </w:pPr>
            <w:r w:rsidRPr="00A46EB6">
              <w:rPr>
                <w:szCs w:val="24"/>
              </w:rPr>
              <w:t>/req/obs-basic/ObservationCollection</w:t>
            </w:r>
          </w:p>
        </w:tc>
      </w:tr>
      <w:tr w:rsidR="005B5EAD" w:rsidRPr="00A46EB6"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A46EB6" w:rsidRDefault="005B5EAD" w:rsidP="00785C54">
            <w:pPr>
              <w:pStyle w:val="Tablebody"/>
              <w:autoSpaceDE w:val="0"/>
              <w:autoSpaceDN w:val="0"/>
              <w:adjustRightInd w:val="0"/>
              <w:jc w:val="both"/>
              <w:rPr>
                <w:szCs w:val="20"/>
              </w:rPr>
            </w:pPr>
            <w:r w:rsidRPr="00A46EB6">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A46EB6" w:rsidRDefault="005B5EAD" w:rsidP="00785C54">
            <w:pPr>
              <w:pStyle w:val="Tablebody"/>
              <w:autoSpaceDE w:val="0"/>
              <w:autoSpaceDN w:val="0"/>
              <w:adjustRightInd w:val="0"/>
              <w:jc w:val="both"/>
              <w:rPr>
                <w:szCs w:val="20"/>
              </w:rPr>
            </w:pPr>
            <w:r w:rsidRPr="00A46EB6">
              <w:rPr>
                <w:szCs w:val="24"/>
              </w:rPr>
              <w:t>Logical model</w:t>
            </w:r>
          </w:p>
        </w:tc>
      </w:tr>
      <w:tr w:rsidR="005B5EAD" w:rsidRPr="00A46EB6"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A46EB6" w:rsidRDefault="005B5EAD" w:rsidP="00785C54">
            <w:pPr>
              <w:pStyle w:val="Tablebody"/>
              <w:autoSpaceDE w:val="0"/>
              <w:autoSpaceDN w:val="0"/>
              <w:adjustRightInd w:val="0"/>
              <w:jc w:val="both"/>
              <w:rPr>
                <w:szCs w:val="20"/>
              </w:rPr>
            </w:pPr>
            <w:r w:rsidRPr="00A46EB6">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A46EB6" w:rsidRDefault="005B5EAD" w:rsidP="00785C54">
            <w:pPr>
              <w:pStyle w:val="Tablebody"/>
              <w:autoSpaceDE w:val="0"/>
              <w:autoSpaceDN w:val="0"/>
              <w:adjustRightInd w:val="0"/>
              <w:jc w:val="both"/>
              <w:rPr>
                <w:szCs w:val="20"/>
              </w:rPr>
            </w:pPr>
            <w:r w:rsidRPr="00A46EB6">
              <w:rPr>
                <w:szCs w:val="24"/>
              </w:rPr>
              <w:t>Basic Observations - ObservationCollection</w:t>
            </w:r>
          </w:p>
        </w:tc>
      </w:tr>
      <w:tr w:rsidR="005B5EAD" w:rsidRPr="00A46EB6"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A46EB6" w:rsidRDefault="005B5EAD" w:rsidP="00785C54">
            <w:pPr>
              <w:pStyle w:val="Tablebody"/>
              <w:autoSpaceDE w:val="0"/>
              <w:autoSpaceDN w:val="0"/>
              <w:adjustRightInd w:val="0"/>
              <w:jc w:val="both"/>
              <w:rPr>
                <w:szCs w:val="20"/>
              </w:rPr>
            </w:pPr>
            <w:r w:rsidRPr="00A46EB6">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A46EB6" w:rsidRDefault="005B5EAD" w:rsidP="00785C54">
            <w:pPr>
              <w:pStyle w:val="Tablebody"/>
              <w:autoSpaceDE w:val="0"/>
              <w:autoSpaceDN w:val="0"/>
              <w:adjustRightInd w:val="0"/>
              <w:rPr>
                <w:szCs w:val="20"/>
              </w:rPr>
            </w:pPr>
            <w:r w:rsidRPr="00A46EB6">
              <w:rPr>
                <w:rStyle w:val="stdpublisher"/>
                <w:szCs w:val="24"/>
                <w:shd w:val="clear" w:color="auto" w:fill="auto"/>
              </w:rPr>
              <w:t>ISO</w:t>
            </w:r>
            <w:r w:rsidRPr="00A46EB6">
              <w:rPr>
                <w:szCs w:val="24"/>
              </w:rPr>
              <w:t> </w:t>
            </w:r>
            <w:r w:rsidRPr="00A46EB6">
              <w:rPr>
                <w:rStyle w:val="stddocNumber"/>
                <w:szCs w:val="24"/>
                <w:shd w:val="clear" w:color="auto" w:fill="auto"/>
              </w:rPr>
              <w:t>19103</w:t>
            </w:r>
            <w:r w:rsidRPr="00A46EB6">
              <w:rPr>
                <w:szCs w:val="24"/>
              </w:rPr>
              <w:t>:</w:t>
            </w:r>
            <w:r w:rsidRPr="00A46EB6">
              <w:rPr>
                <w:rStyle w:val="stdyear"/>
                <w:szCs w:val="24"/>
                <w:shd w:val="clear" w:color="auto" w:fill="auto"/>
              </w:rPr>
              <w:t>2015</w:t>
            </w:r>
            <w:r w:rsidRPr="00A46EB6">
              <w:rPr>
                <w:szCs w:val="24"/>
              </w:rPr>
              <w:t xml:space="preserve"> Geographic information – Conceptual schema language, UML2 conformance class</w:t>
            </w:r>
          </w:p>
        </w:tc>
      </w:tr>
      <w:tr w:rsidR="005B5EAD" w:rsidRPr="00A46EB6"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A46EB6" w:rsidRDefault="005B5EAD" w:rsidP="00785C54">
            <w:pPr>
              <w:pStyle w:val="Tablebody"/>
              <w:autoSpaceDE w:val="0"/>
              <w:autoSpaceDN w:val="0"/>
              <w:adjustRightInd w:val="0"/>
              <w:jc w:val="both"/>
              <w:rPr>
                <w:szCs w:val="20"/>
              </w:rPr>
            </w:pPr>
            <w:r w:rsidRPr="00A46EB6">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53A73E62" w:rsidR="005B5EAD" w:rsidRPr="00A46EB6" w:rsidRDefault="00A46EB6" w:rsidP="00785C54">
            <w:pPr>
              <w:pStyle w:val="Tablebody"/>
              <w:autoSpaceDE w:val="0"/>
              <w:autoSpaceDN w:val="0"/>
              <w:adjustRightInd w:val="0"/>
              <w:jc w:val="both"/>
              <w:rPr>
                <w:szCs w:val="20"/>
              </w:rPr>
            </w:pPr>
            <w:ins w:id="2857" w:author="Katharina Schleidt" w:date="2022-10-17T13:46:00Z">
              <w:r w:rsidRPr="00A46EB6">
                <w:rPr>
                  <w:szCs w:val="24"/>
                </w:rPr>
                <w:t>/req/obs-core/AbstractObservationCollection</w:t>
              </w:r>
            </w:ins>
            <w:del w:id="2858" w:author="Katharina Schleidt" w:date="2022-10-17T13:46:00Z">
              <w:r w:rsidR="005B5EAD" w:rsidRPr="00A46EB6" w:rsidDel="00A46EB6">
                <w:rPr>
                  <w:szCs w:val="24"/>
                </w:rPr>
                <w:delText>/req/obs-basic/ObservationCollection/ObservationCollection-sem</w:delText>
              </w:r>
            </w:del>
          </w:p>
        </w:tc>
      </w:tr>
    </w:tbl>
    <w:p w14:paraId="79DC7A0B" w14:textId="13EF0888" w:rsidR="005B5EAD" w:rsidRPr="00A46EB6" w:rsidDel="00A46EB6" w:rsidRDefault="005B5EAD" w:rsidP="00785C54">
      <w:pPr>
        <w:pStyle w:val="Titre3"/>
        <w:tabs>
          <w:tab w:val="left" w:pos="400"/>
          <w:tab w:val="left" w:pos="560"/>
          <w:tab w:val="left" w:pos="720"/>
        </w:tabs>
        <w:autoSpaceDE w:val="0"/>
        <w:autoSpaceDN w:val="0"/>
        <w:adjustRightInd w:val="0"/>
        <w:rPr>
          <w:del w:id="2859" w:author="Katharina Schleidt" w:date="2022-10-17T13:48:00Z"/>
          <w:rFonts w:eastAsia="Times New Roman"/>
          <w:szCs w:val="24"/>
        </w:rPr>
      </w:pPr>
      <w:bookmarkStart w:id="2860" w:name="_Toc113373435"/>
      <w:del w:id="2861" w:author="Katharina Schleidt" w:date="2022-10-17T13:48:00Z">
        <w:r w:rsidRPr="00A46EB6" w:rsidDel="00A46EB6">
          <w:rPr>
            <w:rFonts w:eastAsia="Times New Roman"/>
            <w:szCs w:val="24"/>
          </w:rPr>
          <w:delText>Feature type ObservationCollection</w:delText>
        </w:r>
        <w:bookmarkEnd w:id="2860"/>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1A387F01" w14:textId="501DF295" w:rsidTr="00EC5BE0">
        <w:trPr>
          <w:jc w:val="center"/>
          <w:del w:id="2862" w:author="Katharina Schleidt" w:date="2022-10-17T13:48:00Z"/>
        </w:trPr>
        <w:tc>
          <w:tcPr>
            <w:tcW w:w="4526" w:type="dxa"/>
            <w:tcMar>
              <w:top w:w="100" w:type="dxa"/>
              <w:left w:w="100" w:type="dxa"/>
              <w:bottom w:w="100" w:type="dxa"/>
              <w:right w:w="100" w:type="dxa"/>
            </w:tcMar>
          </w:tcPr>
          <w:p w14:paraId="16B148D8" w14:textId="4DC7512D" w:rsidR="005B5EAD" w:rsidRPr="00A46EB6" w:rsidDel="00A46EB6" w:rsidRDefault="005B5EAD" w:rsidP="00785C54">
            <w:pPr>
              <w:pStyle w:val="Tablebody"/>
              <w:autoSpaceDE w:val="0"/>
              <w:autoSpaceDN w:val="0"/>
              <w:adjustRightInd w:val="0"/>
              <w:rPr>
                <w:del w:id="2863" w:author="Katharina Schleidt" w:date="2022-10-17T13:48:00Z"/>
                <w:szCs w:val="20"/>
              </w:rPr>
            </w:pPr>
            <w:del w:id="2864" w:author="Katharina Schleidt" w:date="2022-10-17T13:48:00Z">
              <w:r w:rsidRPr="00A46EB6" w:rsidDel="00A46EB6">
                <w:rPr>
                  <w:b/>
                  <w:szCs w:val="24"/>
                </w:rPr>
                <w:delText>Requirement</w:delText>
              </w:r>
              <w:r w:rsidRPr="00A46EB6" w:rsidDel="00A46EB6">
                <w:rPr>
                  <w:szCs w:val="24"/>
                </w:rPr>
                <w:br/>
                <w:delText>/req/obs-basic/ObservationCollection/ObservationCollection-sem</w:delText>
              </w:r>
            </w:del>
          </w:p>
        </w:tc>
        <w:tc>
          <w:tcPr>
            <w:tcW w:w="5245" w:type="dxa"/>
            <w:tcMar>
              <w:top w:w="100" w:type="dxa"/>
              <w:left w:w="100" w:type="dxa"/>
              <w:bottom w:w="100" w:type="dxa"/>
              <w:right w:w="100" w:type="dxa"/>
            </w:tcMar>
          </w:tcPr>
          <w:p w14:paraId="2A445332" w14:textId="6611B371" w:rsidR="005B5EAD" w:rsidRPr="00A46EB6" w:rsidDel="00A46EB6" w:rsidRDefault="005B5EAD" w:rsidP="00785C54">
            <w:pPr>
              <w:pStyle w:val="Tablebody"/>
              <w:autoSpaceDE w:val="0"/>
              <w:autoSpaceDN w:val="0"/>
              <w:adjustRightInd w:val="0"/>
              <w:jc w:val="both"/>
              <w:rPr>
                <w:del w:id="2865" w:author="Katharina Schleidt" w:date="2022-10-17T13:48:00Z"/>
                <w:szCs w:val="20"/>
              </w:rPr>
            </w:pPr>
            <w:del w:id="2866" w:author="Katharina Schleidt" w:date="2022-08-10T20:00:00Z">
              <w:r w:rsidRPr="00A46EB6" w:rsidDel="00B36FFD">
                <w:rPr>
                  <w:szCs w:val="24"/>
                </w:rPr>
                <w:delText xml:space="preserve">A </w:delText>
              </w:r>
            </w:del>
            <w:del w:id="2867" w:author="Katharina Schleidt" w:date="2022-10-17T13:48:00Z">
              <w:r w:rsidRPr="00A46EB6" w:rsidDel="00A46EB6">
                <w:rPr>
                  <w:szCs w:val="24"/>
                </w:rPr>
                <w:delText xml:space="preserve">collection of similar </w:delText>
              </w:r>
              <w:r w:rsidRPr="00A46EB6" w:rsidDel="00A46EB6">
                <w:rPr>
                  <w:b/>
                  <w:szCs w:val="24"/>
                </w:rPr>
                <w:delText>Observations</w:delText>
              </w:r>
            </w:del>
            <w:ins w:id="2868" w:author="Grellet Sylvain" w:date="2022-09-15T21:07:00Z">
              <w:del w:id="2869" w:author="Katharina Schleidt" w:date="2022-10-17T13:48:00Z">
                <w:r w:rsidR="00C31364" w:rsidRPr="00A46EB6" w:rsidDel="00A46EB6">
                  <w:rPr>
                    <w:b/>
                    <w:szCs w:val="24"/>
                  </w:rPr>
                  <w:delText>.</w:delText>
                </w:r>
              </w:del>
            </w:ins>
          </w:p>
        </w:tc>
      </w:tr>
    </w:tbl>
    <w:p w14:paraId="3C2D6584" w14:textId="03A11D07" w:rsidR="005B5EAD" w:rsidRPr="00A46EB6" w:rsidDel="00A46EB6" w:rsidRDefault="005B5EAD" w:rsidP="00785C54">
      <w:pPr>
        <w:pStyle w:val="Titre3"/>
        <w:tabs>
          <w:tab w:val="left" w:pos="400"/>
          <w:tab w:val="left" w:pos="560"/>
          <w:tab w:val="left" w:pos="720"/>
        </w:tabs>
        <w:autoSpaceDE w:val="0"/>
        <w:autoSpaceDN w:val="0"/>
        <w:adjustRightInd w:val="0"/>
        <w:rPr>
          <w:del w:id="2870" w:author="Katharina Schleidt" w:date="2022-10-17T13:48:00Z"/>
          <w:rFonts w:eastAsia="Times New Roman"/>
          <w:szCs w:val="24"/>
        </w:rPr>
      </w:pPr>
      <w:bookmarkStart w:id="2871" w:name="_Toc113373436"/>
      <w:del w:id="2872" w:author="Katharina Schleidt" w:date="2022-10-17T13:48:00Z">
        <w:r w:rsidRPr="00A46EB6" w:rsidDel="00A46EB6">
          <w:rPr>
            <w:rFonts w:eastAsia="Times New Roman"/>
            <w:szCs w:val="24"/>
          </w:rPr>
          <w:lastRenderedPageBreak/>
          <w:delText>Attribute collectionType</w:delText>
        </w:r>
        <w:bookmarkEnd w:id="2871"/>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5DF5553F" w14:textId="00A9BD32" w:rsidTr="00EC5BE0">
        <w:trPr>
          <w:jc w:val="center"/>
          <w:del w:id="2873" w:author="Katharina Schleidt" w:date="2022-10-17T13:48:00Z"/>
        </w:trPr>
        <w:tc>
          <w:tcPr>
            <w:tcW w:w="4058" w:type="dxa"/>
            <w:tcMar>
              <w:top w:w="100" w:type="dxa"/>
              <w:left w:w="100" w:type="dxa"/>
              <w:bottom w:w="100" w:type="dxa"/>
              <w:right w:w="100" w:type="dxa"/>
            </w:tcMar>
          </w:tcPr>
          <w:p w14:paraId="6A0D3F57" w14:textId="5670F532" w:rsidR="005B5EAD" w:rsidRPr="00A46EB6" w:rsidDel="00A46EB6" w:rsidRDefault="005B5EAD" w:rsidP="00785C54">
            <w:pPr>
              <w:pStyle w:val="Tablebody"/>
              <w:autoSpaceDE w:val="0"/>
              <w:autoSpaceDN w:val="0"/>
              <w:adjustRightInd w:val="0"/>
              <w:rPr>
                <w:del w:id="2874" w:author="Katharina Schleidt" w:date="2022-10-17T13:48:00Z"/>
                <w:szCs w:val="20"/>
              </w:rPr>
            </w:pPr>
            <w:del w:id="2875" w:author="Katharina Schleidt" w:date="2022-10-17T13:48:00Z">
              <w:r w:rsidRPr="00A46EB6" w:rsidDel="00A46EB6">
                <w:rPr>
                  <w:b/>
                  <w:szCs w:val="24"/>
                </w:rPr>
                <w:delText>Requirement</w:delText>
              </w:r>
              <w:r w:rsidRPr="00A46EB6" w:rsidDel="00A46EB6">
                <w:rPr>
                  <w:szCs w:val="24"/>
                </w:rPr>
                <w:br/>
                <w:delText>/req/obs-basic/ObservationCollection/collectionType-sem</w:delText>
              </w:r>
            </w:del>
          </w:p>
        </w:tc>
        <w:tc>
          <w:tcPr>
            <w:tcW w:w="5713" w:type="dxa"/>
            <w:tcMar>
              <w:top w:w="100" w:type="dxa"/>
              <w:left w:w="100" w:type="dxa"/>
              <w:bottom w:w="100" w:type="dxa"/>
              <w:right w:w="100" w:type="dxa"/>
            </w:tcMar>
          </w:tcPr>
          <w:p w14:paraId="5CB8AA6A" w14:textId="49895589" w:rsidR="005B5EAD" w:rsidRPr="00A46EB6" w:rsidDel="00A46EB6" w:rsidRDefault="005B5EAD" w:rsidP="00785C54">
            <w:pPr>
              <w:pStyle w:val="Tablebody"/>
              <w:autoSpaceDE w:val="0"/>
              <w:autoSpaceDN w:val="0"/>
              <w:adjustRightInd w:val="0"/>
              <w:jc w:val="both"/>
              <w:rPr>
                <w:del w:id="2876" w:author="Katharina Schleidt" w:date="2022-10-17T13:48:00Z"/>
                <w:szCs w:val="24"/>
              </w:rPr>
            </w:pPr>
            <w:del w:id="2877" w:author="Katharina Schleidt" w:date="2022-10-17T13:48:00Z">
              <w:r w:rsidRPr="00A46EB6" w:rsidDel="00A46EB6">
                <w:rPr>
                  <w:szCs w:val="24"/>
                </w:rPr>
                <w:delText xml:space="preserve">Information on the type of the </w:delText>
              </w:r>
              <w:r w:rsidRPr="00A46EB6" w:rsidDel="00A46EB6">
                <w:rPr>
                  <w:b/>
                  <w:szCs w:val="24"/>
                </w:rPr>
                <w:delText>ObservationCollection.</w:delText>
              </w:r>
            </w:del>
          </w:p>
          <w:p w14:paraId="75E7F029" w14:textId="15EEAE84" w:rsidR="005B5EAD" w:rsidRPr="00A46EB6" w:rsidDel="00A46EB6" w:rsidRDefault="005B5EAD" w:rsidP="00785C54">
            <w:pPr>
              <w:pStyle w:val="Tablebody"/>
              <w:autoSpaceDE w:val="0"/>
              <w:autoSpaceDN w:val="0"/>
              <w:adjustRightInd w:val="0"/>
              <w:jc w:val="both"/>
              <w:rPr>
                <w:del w:id="2878" w:author="Katharina Schleidt" w:date="2022-10-17T13:48:00Z"/>
                <w:szCs w:val="20"/>
              </w:rPr>
            </w:pPr>
            <w:del w:id="2879" w:author="Katharina Schleidt" w:date="2022-10-17T13:48:00Z">
              <w:r w:rsidRPr="00A46EB6" w:rsidDel="00A46EB6">
                <w:rPr>
                  <w:szCs w:val="24"/>
                </w:rPr>
                <w:delText xml:space="preserve">If information on the collection type is provided, the attribute </w:delText>
              </w:r>
              <w:r w:rsidRPr="00A46EB6" w:rsidDel="00A46EB6">
                <w:rPr>
                  <w:b/>
                  <w:szCs w:val="24"/>
                </w:rPr>
                <w:delText>collectionType:AbstractObservationCollectionType</w:delText>
              </w:r>
              <w:r w:rsidRPr="00A46EB6" w:rsidDel="00A46EB6">
                <w:rPr>
                  <w:szCs w:val="24"/>
                </w:rPr>
                <w:delText xml:space="preserve"> </w:delText>
              </w:r>
            </w:del>
            <w:del w:id="2880" w:author="Katharina Schleidt" w:date="2022-08-10T19:14:00Z">
              <w:r w:rsidRPr="00A46EB6" w:rsidDel="002F2035">
                <w:rPr>
                  <w:szCs w:val="24"/>
                </w:rPr>
                <w:delText>SHALL</w:delText>
              </w:r>
            </w:del>
            <w:del w:id="2881" w:author="Katharina Schleidt" w:date="2022-10-17T13:48:00Z">
              <w:r w:rsidRPr="00A46EB6" w:rsidDel="00A46EB6">
                <w:rPr>
                  <w:szCs w:val="24"/>
                </w:rPr>
                <w:delText xml:space="preserve"> be used.</w:delText>
              </w:r>
            </w:del>
          </w:p>
        </w:tc>
      </w:tr>
    </w:tbl>
    <w:p w14:paraId="0E796AE8" w14:textId="0ACBE655" w:rsidR="005B5EAD" w:rsidRPr="00A46EB6" w:rsidDel="00A46EB6" w:rsidRDefault="005B5EAD" w:rsidP="00785C54">
      <w:pPr>
        <w:pStyle w:val="Corpsdetexte"/>
        <w:autoSpaceDE w:val="0"/>
        <w:autoSpaceDN w:val="0"/>
        <w:adjustRightInd w:val="0"/>
        <w:rPr>
          <w:del w:id="2882" w:author="Katharina Schleidt" w:date="2022-10-17T13:48: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1E246B95" w14:textId="1B3D4E8B" w:rsidTr="00EC5BE0">
        <w:trPr>
          <w:jc w:val="center"/>
          <w:del w:id="2883" w:author="Katharina Schleidt" w:date="2022-10-17T13:48:00Z"/>
        </w:trPr>
        <w:tc>
          <w:tcPr>
            <w:tcW w:w="4058" w:type="dxa"/>
            <w:tcMar>
              <w:top w:w="100" w:type="dxa"/>
              <w:left w:w="100" w:type="dxa"/>
              <w:bottom w:w="100" w:type="dxa"/>
              <w:right w:w="100" w:type="dxa"/>
            </w:tcMar>
          </w:tcPr>
          <w:p w14:paraId="1D9CD9AB" w14:textId="385EBC9F" w:rsidR="005B5EAD" w:rsidRPr="00A46EB6" w:rsidDel="00A46EB6" w:rsidRDefault="005B5EAD" w:rsidP="00785C54">
            <w:pPr>
              <w:pStyle w:val="Tablebody"/>
              <w:autoSpaceDE w:val="0"/>
              <w:autoSpaceDN w:val="0"/>
              <w:adjustRightInd w:val="0"/>
              <w:rPr>
                <w:del w:id="2884" w:author="Katharina Schleidt" w:date="2022-10-17T13:48:00Z"/>
                <w:szCs w:val="20"/>
              </w:rPr>
            </w:pPr>
            <w:del w:id="2885" w:author="Katharina Schleidt" w:date="2022-10-17T13:48:00Z">
              <w:r w:rsidRPr="00A46EB6" w:rsidDel="00A46EB6">
                <w:rPr>
                  <w:b/>
                  <w:szCs w:val="24"/>
                </w:rPr>
                <w:delText>Requirement</w:delText>
              </w:r>
              <w:r w:rsidRPr="00A46EB6" w:rsidDel="00A46EB6">
                <w:rPr>
                  <w:szCs w:val="24"/>
                </w:rPr>
                <w:br/>
                <w:delText>/req/obs-basic/ObservationCollection/collectionType-con</w:delText>
              </w:r>
            </w:del>
          </w:p>
        </w:tc>
        <w:tc>
          <w:tcPr>
            <w:tcW w:w="5713" w:type="dxa"/>
            <w:tcMar>
              <w:top w:w="100" w:type="dxa"/>
              <w:left w:w="100" w:type="dxa"/>
              <w:bottom w:w="100" w:type="dxa"/>
              <w:right w:w="100" w:type="dxa"/>
            </w:tcMar>
          </w:tcPr>
          <w:p w14:paraId="255738A2" w14:textId="4198BAA6" w:rsidR="005B5EAD" w:rsidRPr="00A46EB6" w:rsidDel="00A46EB6" w:rsidRDefault="005B5EAD" w:rsidP="00785C54">
            <w:pPr>
              <w:pStyle w:val="Tablebody"/>
              <w:autoSpaceDE w:val="0"/>
              <w:autoSpaceDN w:val="0"/>
              <w:adjustRightInd w:val="0"/>
              <w:jc w:val="both"/>
              <w:rPr>
                <w:del w:id="2886" w:author="Katharina Schleidt" w:date="2022-10-17T13:48:00Z"/>
                <w:szCs w:val="20"/>
              </w:rPr>
            </w:pPr>
            <w:del w:id="2887" w:author="Katharina Schleidt" w:date="2022-10-17T13:48:00Z">
              <w:r w:rsidRPr="00A46EB6" w:rsidDel="00A46EB6">
                <w:rPr>
                  <w:szCs w:val="24"/>
                </w:rPr>
                <w:delText xml:space="preserve">If the </w:delText>
              </w:r>
              <w:r w:rsidRPr="00A46EB6" w:rsidDel="00A46EB6">
                <w:rPr>
                  <w:b/>
                  <w:szCs w:val="24"/>
                </w:rPr>
                <w:delText>collectionType</w:delText>
              </w:r>
              <w:r w:rsidRPr="00A46EB6" w:rsidDel="00A46EB6">
                <w:rPr>
                  <w:szCs w:val="24"/>
                </w:rPr>
                <w:delText xml:space="preserve"> is provided, property values of the associated </w:delText>
              </w:r>
              <w:r w:rsidRPr="00A46EB6" w:rsidDel="00A46EB6">
                <w:rPr>
                  <w:b/>
                  <w:szCs w:val="24"/>
                </w:rPr>
                <w:delText>Observation</w:delText>
              </w:r>
              <w:r w:rsidRPr="00A46EB6" w:rsidDel="00A46EB6">
                <w:rPr>
                  <w:szCs w:val="24"/>
                </w:rPr>
                <w:delText xml:space="preserve"> and </w:delText>
              </w:r>
              <w:r w:rsidRPr="00A46EB6" w:rsidDel="00A46EB6">
                <w:rPr>
                  <w:b/>
                  <w:szCs w:val="24"/>
                </w:rPr>
                <w:delText>ObservationCharacteristics</w:delText>
              </w:r>
              <w:r w:rsidRPr="00A46EB6" w:rsidDel="00A46EB6">
                <w:rPr>
                  <w:szCs w:val="24"/>
                </w:rPr>
                <w:delText xml:space="preserve"> instances </w:delText>
              </w:r>
            </w:del>
            <w:del w:id="2888" w:author="Katharina Schleidt" w:date="2022-08-10T19:14:00Z">
              <w:r w:rsidRPr="00A46EB6" w:rsidDel="002F2035">
                <w:rPr>
                  <w:szCs w:val="24"/>
                </w:rPr>
                <w:delText>SHALL</w:delText>
              </w:r>
            </w:del>
            <w:del w:id="2889" w:author="Katharina Schleidt" w:date="2022-10-17T13:48:00Z">
              <w:r w:rsidRPr="00A46EB6" w:rsidDel="00A46EB6">
                <w:rPr>
                  <w:szCs w:val="24"/>
                </w:rPr>
                <w:delText xml:space="preserve"> comply with the constraints defined for this </w:delText>
              </w:r>
              <w:r w:rsidRPr="00A46EB6" w:rsidDel="00A46EB6">
                <w:rPr>
                  <w:b/>
                  <w:szCs w:val="24"/>
                </w:rPr>
                <w:delText>collectionType</w:delText>
              </w:r>
              <w:r w:rsidRPr="00A46EB6" w:rsidDel="00A46EB6">
                <w:rPr>
                  <w:szCs w:val="24"/>
                </w:rPr>
                <w:delText xml:space="preserve"> value.</w:delText>
              </w:r>
            </w:del>
          </w:p>
        </w:tc>
      </w:tr>
    </w:tbl>
    <w:p w14:paraId="675C945E" w14:textId="107E8CCE" w:rsidR="005B5EAD" w:rsidRPr="00A46EB6" w:rsidDel="00A46EB6" w:rsidRDefault="005B5EAD" w:rsidP="00785C54">
      <w:pPr>
        <w:pStyle w:val="Titre3"/>
        <w:tabs>
          <w:tab w:val="left" w:pos="400"/>
          <w:tab w:val="left" w:pos="560"/>
          <w:tab w:val="left" w:pos="720"/>
        </w:tabs>
        <w:autoSpaceDE w:val="0"/>
        <w:autoSpaceDN w:val="0"/>
        <w:adjustRightInd w:val="0"/>
        <w:rPr>
          <w:del w:id="2890" w:author="Katharina Schleidt" w:date="2022-10-17T13:48:00Z"/>
          <w:rFonts w:eastAsia="Times New Roman"/>
          <w:szCs w:val="24"/>
        </w:rPr>
      </w:pPr>
      <w:bookmarkStart w:id="2891" w:name="_Toc113373437"/>
      <w:del w:id="2892" w:author="Katharina Schleidt" w:date="2022-10-17T13:48:00Z">
        <w:r w:rsidRPr="00A46EB6" w:rsidDel="00A46EB6">
          <w:rPr>
            <w:rFonts w:eastAsia="Times New Roman"/>
            <w:szCs w:val="24"/>
          </w:rPr>
          <w:delText>Association member</w:delText>
        </w:r>
        <w:bookmarkEnd w:id="2891"/>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6312D617" w14:textId="50012D1D" w:rsidTr="00C63DF3">
        <w:trPr>
          <w:jc w:val="center"/>
          <w:del w:id="2893" w:author="Katharina Schleidt" w:date="2022-10-17T13:48:00Z"/>
        </w:trPr>
        <w:tc>
          <w:tcPr>
            <w:tcW w:w="4526" w:type="dxa"/>
            <w:tcMar>
              <w:top w:w="100" w:type="dxa"/>
              <w:left w:w="100" w:type="dxa"/>
              <w:bottom w:w="100" w:type="dxa"/>
              <w:right w:w="100" w:type="dxa"/>
            </w:tcMar>
          </w:tcPr>
          <w:p w14:paraId="62D6A6A5" w14:textId="7A1309F4" w:rsidR="005B5EAD" w:rsidRPr="00A46EB6" w:rsidDel="00A46EB6" w:rsidRDefault="005B5EAD" w:rsidP="00785C54">
            <w:pPr>
              <w:pStyle w:val="Tablebody"/>
              <w:autoSpaceDE w:val="0"/>
              <w:autoSpaceDN w:val="0"/>
              <w:adjustRightInd w:val="0"/>
              <w:rPr>
                <w:del w:id="2894" w:author="Katharina Schleidt" w:date="2022-10-17T13:48:00Z"/>
                <w:szCs w:val="20"/>
              </w:rPr>
            </w:pPr>
            <w:del w:id="2895" w:author="Katharina Schleidt" w:date="2022-10-17T13:48:00Z">
              <w:r w:rsidRPr="00A46EB6" w:rsidDel="00A46EB6">
                <w:rPr>
                  <w:b/>
                  <w:szCs w:val="24"/>
                </w:rPr>
                <w:delText>Requirement</w:delText>
              </w:r>
              <w:r w:rsidRPr="00A46EB6" w:rsidDel="00A46EB6">
                <w:rPr>
                  <w:szCs w:val="24"/>
                </w:rPr>
                <w:br/>
                <w:delText>/req/obs-basic/ObservationCollection/member-sem</w:delText>
              </w:r>
            </w:del>
          </w:p>
        </w:tc>
        <w:tc>
          <w:tcPr>
            <w:tcW w:w="5245" w:type="dxa"/>
            <w:tcMar>
              <w:top w:w="100" w:type="dxa"/>
              <w:left w:w="100" w:type="dxa"/>
              <w:bottom w:w="100" w:type="dxa"/>
              <w:right w:w="100" w:type="dxa"/>
            </w:tcMar>
          </w:tcPr>
          <w:p w14:paraId="4C8762F0" w14:textId="098C601E" w:rsidR="005B5EAD" w:rsidRPr="00A46EB6" w:rsidDel="00A46EB6" w:rsidRDefault="005B5EAD" w:rsidP="00785C54">
            <w:pPr>
              <w:pStyle w:val="Tablebody"/>
              <w:autoSpaceDE w:val="0"/>
              <w:autoSpaceDN w:val="0"/>
              <w:adjustRightInd w:val="0"/>
              <w:rPr>
                <w:del w:id="2896" w:author="Katharina Schleidt" w:date="2022-10-17T13:48:00Z"/>
                <w:szCs w:val="24"/>
              </w:rPr>
            </w:pPr>
            <w:del w:id="2897" w:author="Katharina Schleidt" w:date="2022-10-17T13:48:00Z">
              <w:r w:rsidRPr="00A46EB6" w:rsidDel="00A46EB6">
                <w:rPr>
                  <w:szCs w:val="24"/>
                </w:rPr>
                <w:delText xml:space="preserve">An </w:delText>
              </w:r>
              <w:r w:rsidRPr="00A46EB6" w:rsidDel="00A46EB6">
                <w:rPr>
                  <w:b/>
                  <w:szCs w:val="24"/>
                </w:rPr>
                <w:delText>Observation</w:delText>
              </w:r>
              <w:r w:rsidRPr="00A46EB6" w:rsidDel="00A46EB6">
                <w:rPr>
                  <w:szCs w:val="24"/>
                </w:rPr>
                <w:delText xml:space="preserve"> that is part of this </w:delText>
              </w:r>
              <w:r w:rsidRPr="00A46EB6" w:rsidDel="00A46EB6">
                <w:rPr>
                  <w:b/>
                  <w:szCs w:val="24"/>
                </w:rPr>
                <w:delText>ObservationCollection</w:delText>
              </w:r>
              <w:r w:rsidRPr="00A46EB6" w:rsidDel="00A46EB6">
                <w:rPr>
                  <w:szCs w:val="24"/>
                </w:rPr>
                <w:delText>.</w:delText>
              </w:r>
            </w:del>
          </w:p>
          <w:p w14:paraId="2B1BC2F4" w14:textId="5D3B88EF" w:rsidR="005B5EAD" w:rsidRPr="00A46EB6" w:rsidDel="00A46EB6" w:rsidRDefault="005B5EAD" w:rsidP="00785C54">
            <w:pPr>
              <w:pStyle w:val="Tablebody"/>
              <w:autoSpaceDE w:val="0"/>
              <w:autoSpaceDN w:val="0"/>
              <w:adjustRightInd w:val="0"/>
              <w:rPr>
                <w:del w:id="2898" w:author="Katharina Schleidt" w:date="2022-10-17T13:48:00Z"/>
                <w:szCs w:val="20"/>
              </w:rPr>
            </w:pPr>
            <w:del w:id="2899" w:author="Katharina Schleidt" w:date="2022-10-17T13:48:00Z">
              <w:r w:rsidRPr="00A46EB6" w:rsidDel="00A46EB6">
                <w:rPr>
                  <w:szCs w:val="24"/>
                </w:rPr>
                <w:delText xml:space="preserve">If a reference to a member </w:delText>
              </w:r>
              <w:r w:rsidRPr="00A46EB6" w:rsidDel="00A46EB6">
                <w:rPr>
                  <w:b/>
                  <w:szCs w:val="24"/>
                </w:rPr>
                <w:delText>Observation</w:delText>
              </w:r>
              <w:r w:rsidRPr="00A46EB6" w:rsidDel="00A46EB6">
                <w:rPr>
                  <w:szCs w:val="24"/>
                </w:rPr>
                <w:delText xml:space="preserve"> is provided, the association with the role </w:delText>
              </w:r>
              <w:r w:rsidRPr="00A46EB6" w:rsidDel="00A46EB6">
                <w:rPr>
                  <w:b/>
                  <w:szCs w:val="24"/>
                </w:rPr>
                <w:delText>member</w:delText>
              </w:r>
              <w:r w:rsidRPr="00A46EB6" w:rsidDel="00A46EB6">
                <w:rPr>
                  <w:szCs w:val="24"/>
                </w:rPr>
                <w:delText xml:space="preserve"> </w:delText>
              </w:r>
            </w:del>
            <w:del w:id="2900" w:author="Katharina Schleidt" w:date="2022-08-10T19:14:00Z">
              <w:r w:rsidRPr="00A46EB6" w:rsidDel="002F2035">
                <w:rPr>
                  <w:szCs w:val="24"/>
                </w:rPr>
                <w:delText>SHALL</w:delText>
              </w:r>
            </w:del>
            <w:del w:id="2901" w:author="Katharina Schleidt" w:date="2022-10-17T13:48:00Z">
              <w:r w:rsidRPr="00A46EB6" w:rsidDel="00A46EB6">
                <w:rPr>
                  <w:szCs w:val="24"/>
                </w:rPr>
                <w:delText xml:space="preserve"> be used.</w:delText>
              </w:r>
            </w:del>
          </w:p>
        </w:tc>
      </w:tr>
    </w:tbl>
    <w:p w14:paraId="1AA62AC1" w14:textId="3D06F15F" w:rsidR="005B5EAD" w:rsidRPr="00A46EB6" w:rsidDel="00A46EB6" w:rsidRDefault="005B5EAD" w:rsidP="00785C54">
      <w:pPr>
        <w:pStyle w:val="Titre3"/>
        <w:tabs>
          <w:tab w:val="left" w:pos="400"/>
          <w:tab w:val="left" w:pos="560"/>
          <w:tab w:val="left" w:pos="720"/>
        </w:tabs>
        <w:autoSpaceDE w:val="0"/>
        <w:autoSpaceDN w:val="0"/>
        <w:adjustRightInd w:val="0"/>
        <w:rPr>
          <w:del w:id="2902" w:author="Katharina Schleidt" w:date="2022-10-17T13:48:00Z"/>
          <w:rFonts w:eastAsia="Times New Roman"/>
          <w:szCs w:val="24"/>
        </w:rPr>
      </w:pPr>
      <w:bookmarkStart w:id="2903" w:name="_Toc113373438"/>
      <w:del w:id="2904" w:author="Katharina Schleidt" w:date="2022-10-17T13:48:00Z">
        <w:r w:rsidRPr="00A46EB6" w:rsidDel="00A46EB6">
          <w:rPr>
            <w:rFonts w:eastAsia="Times New Roman"/>
            <w:szCs w:val="24"/>
          </w:rPr>
          <w:delText>Association memberCharacteristics</w:delText>
        </w:r>
        <w:bookmarkEnd w:id="2903"/>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74E0CA40" w14:textId="74A2D5C8" w:rsidTr="00EC5BE0">
        <w:trPr>
          <w:jc w:val="center"/>
          <w:del w:id="2905" w:author="Katharina Schleidt" w:date="2022-10-17T13:48:00Z"/>
        </w:trPr>
        <w:tc>
          <w:tcPr>
            <w:tcW w:w="4526" w:type="dxa"/>
            <w:tcMar>
              <w:top w:w="100" w:type="dxa"/>
              <w:left w:w="100" w:type="dxa"/>
              <w:bottom w:w="100" w:type="dxa"/>
              <w:right w:w="100" w:type="dxa"/>
            </w:tcMar>
          </w:tcPr>
          <w:p w14:paraId="1857B861" w14:textId="7A9C5580" w:rsidR="005B5EAD" w:rsidRPr="00A46EB6" w:rsidDel="00A46EB6" w:rsidRDefault="005B5EAD" w:rsidP="00785C54">
            <w:pPr>
              <w:pStyle w:val="Tablebody"/>
              <w:autoSpaceDE w:val="0"/>
              <w:autoSpaceDN w:val="0"/>
              <w:adjustRightInd w:val="0"/>
              <w:rPr>
                <w:del w:id="2906" w:author="Katharina Schleidt" w:date="2022-10-17T13:48:00Z"/>
                <w:szCs w:val="20"/>
              </w:rPr>
            </w:pPr>
            <w:del w:id="2907" w:author="Katharina Schleidt" w:date="2022-10-17T13:48:00Z">
              <w:r w:rsidRPr="00A46EB6" w:rsidDel="00A46EB6">
                <w:rPr>
                  <w:b/>
                  <w:szCs w:val="24"/>
                </w:rPr>
                <w:delText>Requirement</w:delText>
              </w:r>
              <w:r w:rsidRPr="00A46EB6" w:rsidDel="00A46EB6">
                <w:rPr>
                  <w:szCs w:val="24"/>
                </w:rPr>
                <w:br/>
                <w:delText>/req/obs-basic/ObservationCollection/memberCharacteristics-sem</w:delText>
              </w:r>
            </w:del>
          </w:p>
        </w:tc>
        <w:tc>
          <w:tcPr>
            <w:tcW w:w="5245" w:type="dxa"/>
            <w:tcMar>
              <w:top w:w="100" w:type="dxa"/>
              <w:left w:w="100" w:type="dxa"/>
              <w:bottom w:w="100" w:type="dxa"/>
              <w:right w:w="100" w:type="dxa"/>
            </w:tcMar>
          </w:tcPr>
          <w:p w14:paraId="09E45B17" w14:textId="6B62B2FD" w:rsidR="005B5EAD" w:rsidRPr="00A46EB6" w:rsidDel="00A46EB6" w:rsidRDefault="005B5EAD" w:rsidP="00785C54">
            <w:pPr>
              <w:pStyle w:val="Tablebody"/>
              <w:autoSpaceDE w:val="0"/>
              <w:autoSpaceDN w:val="0"/>
              <w:adjustRightInd w:val="0"/>
              <w:jc w:val="both"/>
              <w:rPr>
                <w:del w:id="2908" w:author="Katharina Schleidt" w:date="2022-10-17T13:48:00Z"/>
                <w:szCs w:val="24"/>
              </w:rPr>
            </w:pPr>
            <w:del w:id="2909" w:author="Katharina Schleidt" w:date="2022-10-17T13:48:00Z">
              <w:r w:rsidRPr="00A46EB6" w:rsidDel="00A46EB6">
                <w:rPr>
                  <w:szCs w:val="24"/>
                </w:rPr>
                <w:delText xml:space="preserve">Information on </w:delText>
              </w:r>
              <w:r w:rsidRPr="00A46EB6" w:rsidDel="00A46EB6">
                <w:rPr>
                  <w:b/>
                  <w:szCs w:val="24"/>
                </w:rPr>
                <w:delText>ObservationCharacteristics</w:delText>
              </w:r>
              <w:r w:rsidRPr="00A46EB6" w:rsidDel="00A46EB6">
                <w:rPr>
                  <w:szCs w:val="24"/>
                </w:rPr>
                <w:delText xml:space="preserve"> of </w:delText>
              </w:r>
              <w:r w:rsidRPr="00A46EB6" w:rsidDel="00A46EB6">
                <w:rPr>
                  <w:b/>
                  <w:szCs w:val="24"/>
                </w:rPr>
                <w:delText>Observations</w:delText>
              </w:r>
              <w:r w:rsidRPr="00A46EB6" w:rsidDel="00A46EB6">
                <w:rPr>
                  <w:szCs w:val="24"/>
                </w:rPr>
                <w:delText xml:space="preserve"> contained within the </w:delText>
              </w:r>
              <w:r w:rsidRPr="00A46EB6" w:rsidDel="00A46EB6">
                <w:rPr>
                  <w:b/>
                  <w:szCs w:val="24"/>
                </w:rPr>
                <w:delText>ObservationCollection</w:delText>
              </w:r>
              <w:r w:rsidRPr="00A46EB6" w:rsidDel="00A46EB6">
                <w:rPr>
                  <w:szCs w:val="24"/>
                </w:rPr>
                <w:delText>.</w:delText>
              </w:r>
            </w:del>
          </w:p>
          <w:p w14:paraId="424F3CEB" w14:textId="2C31269B" w:rsidR="005B5EAD" w:rsidRPr="00A46EB6" w:rsidDel="00A46EB6" w:rsidRDefault="005B5EAD" w:rsidP="00785C54">
            <w:pPr>
              <w:pStyle w:val="Tablebody"/>
              <w:autoSpaceDE w:val="0"/>
              <w:autoSpaceDN w:val="0"/>
              <w:adjustRightInd w:val="0"/>
              <w:jc w:val="both"/>
              <w:rPr>
                <w:del w:id="2910" w:author="Katharina Schleidt" w:date="2022-10-17T13:48:00Z"/>
                <w:szCs w:val="20"/>
              </w:rPr>
            </w:pPr>
            <w:del w:id="2911" w:author="Katharina Schleidt" w:date="2022-10-17T13:48:00Z">
              <w:r w:rsidRPr="00A46EB6" w:rsidDel="00A46EB6">
                <w:rPr>
                  <w:szCs w:val="24"/>
                </w:rPr>
                <w:delText xml:space="preserve">If a reference to </w:delText>
              </w:r>
              <w:r w:rsidRPr="00A46EB6" w:rsidDel="00A46EB6">
                <w:rPr>
                  <w:b/>
                  <w:szCs w:val="24"/>
                </w:rPr>
                <w:delText>ObservationCharacteristics</w:delText>
              </w:r>
              <w:r w:rsidRPr="00A46EB6" w:rsidDel="00A46EB6">
                <w:rPr>
                  <w:szCs w:val="24"/>
                </w:rPr>
                <w:delText xml:space="preserve"> pertaining to the collection members is provided, the association with the role </w:delText>
              </w:r>
              <w:r w:rsidRPr="00A46EB6" w:rsidDel="00A46EB6">
                <w:rPr>
                  <w:b/>
                  <w:szCs w:val="24"/>
                </w:rPr>
                <w:delText>memberCharacteristics</w:delText>
              </w:r>
              <w:r w:rsidRPr="00A46EB6" w:rsidDel="00A46EB6">
                <w:rPr>
                  <w:szCs w:val="24"/>
                </w:rPr>
                <w:delText xml:space="preserve"> </w:delText>
              </w:r>
            </w:del>
            <w:del w:id="2912" w:author="Katharina Schleidt" w:date="2022-08-10T19:14:00Z">
              <w:r w:rsidRPr="00A46EB6" w:rsidDel="002F2035">
                <w:rPr>
                  <w:szCs w:val="24"/>
                </w:rPr>
                <w:delText>SHALL</w:delText>
              </w:r>
            </w:del>
            <w:del w:id="2913" w:author="Katharina Schleidt" w:date="2022-10-17T13:48:00Z">
              <w:r w:rsidRPr="00A46EB6" w:rsidDel="00A46EB6">
                <w:rPr>
                  <w:szCs w:val="24"/>
                </w:rPr>
                <w:delText xml:space="preserve"> be used.</w:delText>
              </w:r>
            </w:del>
          </w:p>
        </w:tc>
      </w:tr>
    </w:tbl>
    <w:p w14:paraId="24FDC304" w14:textId="2DAB8CE1" w:rsidR="005B5EAD" w:rsidRPr="00A46EB6" w:rsidDel="00A46EB6" w:rsidRDefault="005B5EAD" w:rsidP="00785C54">
      <w:pPr>
        <w:pStyle w:val="Titre3"/>
        <w:tabs>
          <w:tab w:val="left" w:pos="400"/>
          <w:tab w:val="left" w:pos="560"/>
          <w:tab w:val="left" w:pos="720"/>
        </w:tabs>
        <w:autoSpaceDE w:val="0"/>
        <w:autoSpaceDN w:val="0"/>
        <w:adjustRightInd w:val="0"/>
        <w:rPr>
          <w:del w:id="2914" w:author="Katharina Schleidt" w:date="2022-10-17T13:48:00Z"/>
          <w:rFonts w:eastAsia="Times New Roman"/>
          <w:szCs w:val="24"/>
        </w:rPr>
      </w:pPr>
      <w:bookmarkStart w:id="2915" w:name="_Toc113373439"/>
      <w:del w:id="2916" w:author="Katharina Schleidt" w:date="2022-10-17T13:48:00Z">
        <w:r w:rsidRPr="00A46EB6" w:rsidDel="00A46EB6">
          <w:rPr>
            <w:rFonts w:eastAsia="Times New Roman"/>
            <w:szCs w:val="24"/>
          </w:rPr>
          <w:delText>Association relatedCollection</w:delText>
        </w:r>
        <w:bookmarkEnd w:id="2915"/>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A46EB6" w14:paraId="77DA914F" w14:textId="337C9558" w:rsidTr="00EC5BE0">
        <w:trPr>
          <w:jc w:val="center"/>
          <w:del w:id="2917" w:author="Katharina Schleidt" w:date="2022-10-17T13:48:00Z"/>
        </w:trPr>
        <w:tc>
          <w:tcPr>
            <w:tcW w:w="4526" w:type="dxa"/>
            <w:tcMar>
              <w:top w:w="100" w:type="dxa"/>
              <w:left w:w="100" w:type="dxa"/>
              <w:bottom w:w="100" w:type="dxa"/>
              <w:right w:w="100" w:type="dxa"/>
            </w:tcMar>
          </w:tcPr>
          <w:p w14:paraId="4B8D5B98" w14:textId="63F7C07B" w:rsidR="005B5EAD" w:rsidRPr="00A46EB6" w:rsidDel="00A46EB6" w:rsidRDefault="005B5EAD" w:rsidP="00785C54">
            <w:pPr>
              <w:pStyle w:val="Tablebody"/>
              <w:autoSpaceDE w:val="0"/>
              <w:autoSpaceDN w:val="0"/>
              <w:adjustRightInd w:val="0"/>
              <w:rPr>
                <w:del w:id="2918" w:author="Katharina Schleidt" w:date="2022-10-17T13:48:00Z"/>
                <w:szCs w:val="20"/>
              </w:rPr>
            </w:pPr>
            <w:del w:id="2919" w:author="Katharina Schleidt" w:date="2022-10-17T13:48:00Z">
              <w:r w:rsidRPr="00A46EB6" w:rsidDel="00A46EB6">
                <w:rPr>
                  <w:b/>
                  <w:szCs w:val="24"/>
                </w:rPr>
                <w:delText>Requirement</w:delText>
              </w:r>
              <w:r w:rsidRPr="00A46EB6" w:rsidDel="00A46EB6">
                <w:rPr>
                  <w:szCs w:val="24"/>
                </w:rPr>
                <w:br/>
                <w:delText>/req/obs-basic/ObservationCollection/relatedCollection-sem</w:delText>
              </w:r>
            </w:del>
          </w:p>
        </w:tc>
        <w:tc>
          <w:tcPr>
            <w:tcW w:w="5245" w:type="dxa"/>
            <w:tcMar>
              <w:top w:w="100" w:type="dxa"/>
              <w:left w:w="100" w:type="dxa"/>
              <w:bottom w:w="100" w:type="dxa"/>
              <w:right w:w="100" w:type="dxa"/>
            </w:tcMar>
          </w:tcPr>
          <w:p w14:paraId="72017210" w14:textId="6D84CEF3" w:rsidR="005B5EAD" w:rsidRPr="00A46EB6" w:rsidDel="00A46EB6" w:rsidRDefault="005B5EAD" w:rsidP="00785C54">
            <w:pPr>
              <w:pStyle w:val="Tablebody"/>
              <w:autoSpaceDE w:val="0"/>
              <w:autoSpaceDN w:val="0"/>
              <w:adjustRightInd w:val="0"/>
              <w:jc w:val="both"/>
              <w:rPr>
                <w:del w:id="2920" w:author="Katharina Schleidt" w:date="2022-10-17T13:48:00Z"/>
                <w:szCs w:val="24"/>
              </w:rPr>
            </w:pPr>
            <w:del w:id="2921" w:author="Katharina Schleidt" w:date="2022-10-17T13:48:00Z">
              <w:r w:rsidRPr="00A46EB6" w:rsidDel="00A46EB6">
                <w:rPr>
                  <w:szCs w:val="24"/>
                </w:rPr>
                <w:delText xml:space="preserve">A </w:delText>
              </w:r>
              <w:r w:rsidRPr="00A46EB6" w:rsidDel="00A46EB6">
                <w:rPr>
                  <w:b/>
                  <w:szCs w:val="24"/>
                </w:rPr>
                <w:delText>ObservationCollection</w:delText>
              </w:r>
              <w:r w:rsidRPr="00A46EB6" w:rsidDel="00A46EB6">
                <w:rPr>
                  <w:szCs w:val="24"/>
                </w:rPr>
                <w:delText xml:space="preserve"> the </w:delText>
              </w:r>
              <w:r w:rsidRPr="00A46EB6" w:rsidDel="00A46EB6">
                <w:rPr>
                  <w:b/>
                  <w:szCs w:val="24"/>
                </w:rPr>
                <w:delText>ObservationCollection</w:delText>
              </w:r>
              <w:r w:rsidRPr="00A46EB6" w:rsidDel="00A46EB6">
                <w:rPr>
                  <w:szCs w:val="24"/>
                </w:rPr>
                <w:delText xml:space="preserve"> is related to.</w:delText>
              </w:r>
            </w:del>
          </w:p>
          <w:p w14:paraId="4F5E8329" w14:textId="6913B110" w:rsidR="005B5EAD" w:rsidRPr="00785C54" w:rsidDel="00A46EB6" w:rsidRDefault="005B5EAD" w:rsidP="00785C54">
            <w:pPr>
              <w:pStyle w:val="Tablebody"/>
              <w:autoSpaceDE w:val="0"/>
              <w:autoSpaceDN w:val="0"/>
              <w:adjustRightInd w:val="0"/>
              <w:jc w:val="both"/>
              <w:rPr>
                <w:del w:id="2922" w:author="Katharina Schleidt" w:date="2022-10-17T13:48:00Z"/>
                <w:szCs w:val="20"/>
              </w:rPr>
            </w:pPr>
            <w:del w:id="2923" w:author="Katharina Schleidt" w:date="2022-10-17T13:48:00Z">
              <w:r w:rsidRPr="00A46EB6" w:rsidDel="00A46EB6">
                <w:rPr>
                  <w:szCs w:val="24"/>
                </w:rPr>
                <w:delText xml:space="preserve">If a reference to a related </w:delText>
              </w:r>
              <w:r w:rsidRPr="00A46EB6" w:rsidDel="00A46EB6">
                <w:rPr>
                  <w:b/>
                  <w:szCs w:val="24"/>
                </w:rPr>
                <w:delText>ObservationCollection</w:delText>
              </w:r>
              <w:r w:rsidRPr="00A46EB6" w:rsidDel="00A46EB6">
                <w:rPr>
                  <w:szCs w:val="24"/>
                </w:rPr>
                <w:delText xml:space="preserve"> is provided, the association with role </w:delText>
              </w:r>
              <w:r w:rsidRPr="00A46EB6" w:rsidDel="00A46EB6">
                <w:rPr>
                  <w:b/>
                  <w:szCs w:val="24"/>
                </w:rPr>
                <w:delText>relatedCollection</w:delText>
              </w:r>
              <w:r w:rsidRPr="00A46EB6" w:rsidDel="00A46EB6">
                <w:rPr>
                  <w:szCs w:val="24"/>
                </w:rPr>
                <w:delText xml:space="preserve"> </w:delText>
              </w:r>
            </w:del>
            <w:del w:id="2924" w:author="Katharina Schleidt" w:date="2022-08-10T19:14:00Z">
              <w:r w:rsidRPr="00A46EB6" w:rsidDel="002F2035">
                <w:rPr>
                  <w:szCs w:val="24"/>
                </w:rPr>
                <w:delText>SHALL</w:delText>
              </w:r>
            </w:del>
            <w:del w:id="2925" w:author="Katharina Schleidt" w:date="2022-10-17T13:48:00Z">
              <w:r w:rsidRPr="00A46EB6" w:rsidDel="00A46EB6">
                <w:rPr>
                  <w:szCs w:val="24"/>
                </w:rPr>
                <w:delText xml:space="preserve"> be used. The </w:delText>
              </w:r>
              <w:r w:rsidRPr="00A46EB6" w:rsidDel="00A46EB6">
                <w:rPr>
                  <w:b/>
                  <w:szCs w:val="24"/>
                </w:rPr>
                <w:delText>context:GenericName</w:delText>
              </w:r>
              <w:r w:rsidRPr="00A46EB6" w:rsidDel="00A46EB6">
                <w:rPr>
                  <w:szCs w:val="24"/>
                </w:rPr>
                <w:delText xml:space="preserve"> qualifier of this association may be used to provide further information as to the nature of the relation.</w:delText>
              </w:r>
            </w:del>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926" w:name="_Toc113373440"/>
      <w:r w:rsidRPr="00785C54">
        <w:rPr>
          <w:rFonts w:eastAsia="Times New Roman"/>
          <w:szCs w:val="24"/>
        </w:rPr>
        <w:t>ObservingCapability</w:t>
      </w:r>
      <w:bookmarkEnd w:id="2926"/>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7" w:name="_Toc113373441"/>
      <w:r w:rsidRPr="00785C54">
        <w:rPr>
          <w:rFonts w:eastAsia="Times New Roman"/>
          <w:szCs w:val="24"/>
        </w:rPr>
        <w:t>ObservingCapability Requirements Class</w:t>
      </w:r>
      <w:bookmarkEnd w:id="29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928"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929"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930" w:author="Ilkka Rinne" w:date="2022-09-06T14:11:00Z">
        <w:r w:rsidR="0034272F">
          <w:t>7</w:t>
        </w:r>
      </w:ins>
      <w:ins w:id="2931" w:author="Katharina Schleidt" w:date="2022-08-13T17:44:00Z">
        <w:del w:id="2932" w:author="Ilkka Rinne" w:date="2022-09-06T14:11:00Z">
          <w:r w:rsidDel="0034272F">
            <w:delText>6</w:delText>
          </w:r>
        </w:del>
        <w:r w:rsidRPr="00F71BB7">
          <w:t xml:space="preserve">. The schema is fully described in </w:t>
        </w:r>
      </w:ins>
      <w:ins w:id="2933" w:author="Katharina Schleidt" w:date="2022-08-13T17:46:00Z">
        <w:r>
          <w:t xml:space="preserve">10.3, </w:t>
        </w:r>
      </w:ins>
      <w:ins w:id="2934" w:author="Katharina Schleidt" w:date="2022-08-13T17:45:00Z">
        <w:r>
          <w:t xml:space="preserve">10.4 and </w:t>
        </w:r>
      </w:ins>
      <w:ins w:id="2935"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36"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937" w:author="Ilkka Rinne" w:date="2022-09-06T14:11:00Z">
        <w:r w:rsidR="0034272F">
          <w:rPr>
            <w:noProof/>
            <w:szCs w:val="24"/>
            <w:lang w:val="fr-FR" w:eastAsia="fr-FR"/>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938"/>
      <w:r w:rsidRPr="00785C54">
        <w:rPr>
          <w:szCs w:val="24"/>
        </w:rPr>
        <w:t>Figure 1</w:t>
      </w:r>
      <w:ins w:id="2939" w:author="Ilkka Rinne" w:date="2022-09-06T14:11:00Z">
        <w:r w:rsidR="0034272F">
          <w:rPr>
            <w:szCs w:val="24"/>
          </w:rPr>
          <w:t>7</w:t>
        </w:r>
      </w:ins>
      <w:del w:id="2940" w:author="Ilkka Rinne" w:date="2022-09-06T14:11:00Z">
        <w:r w:rsidRPr="00785C54" w:rsidDel="0034272F">
          <w:rPr>
            <w:szCs w:val="24"/>
          </w:rPr>
          <w:delText>6</w:delText>
        </w:r>
      </w:del>
      <w:r w:rsidRPr="00785C54">
        <w:rPr>
          <w:szCs w:val="24"/>
        </w:rPr>
        <w:t xml:space="preserve"> </w:t>
      </w:r>
      <w:commentRangeEnd w:id="2938"/>
      <w:r w:rsidR="008058B6">
        <w:rPr>
          <w:rStyle w:val="Marquedecommentaire"/>
          <w:rFonts w:eastAsia="MS Mincho"/>
          <w:b w:val="0"/>
          <w:lang w:eastAsia="ja-JP"/>
        </w:rPr>
        <w:commentReference w:id="2938"/>
      </w:r>
      <w:r w:rsidRPr="00785C54">
        <w:rPr>
          <w:szCs w:val="24"/>
        </w:rPr>
        <w:t xml:space="preserve">— Context diagram for Basic Observations — </w:t>
      </w:r>
      <w:ins w:id="2941"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42" w:name="_Toc113373442"/>
      <w:r w:rsidRPr="00785C54">
        <w:rPr>
          <w:rFonts w:eastAsia="Times New Roman"/>
          <w:szCs w:val="24"/>
        </w:rPr>
        <w:lastRenderedPageBreak/>
        <w:t>Feature type ObservingCapability</w:t>
      </w:r>
      <w:bookmarkEnd w:id="29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943" w:author="Katharina Schleidt" w:date="2022-08-10T20:00:00Z">
              <w:r w:rsidRPr="00785C54" w:rsidDel="00B36FFD">
                <w:rPr>
                  <w:szCs w:val="24"/>
                </w:rPr>
                <w:delText xml:space="preserve">Information </w:delText>
              </w:r>
            </w:del>
            <w:ins w:id="2944" w:author="Katharina Schleidt" w:date="2022-08-10T20:00:00Z">
              <w:r w:rsidR="00B36FFD" w:rsidRPr="00B36FFD">
                <w:rPr>
                  <w:szCs w:val="24"/>
                </w:rPr>
                <w:t xml:space="preserve">An </w:t>
              </w:r>
              <w:r w:rsidR="00B36FFD" w:rsidRPr="00E91BC4">
                <w:rPr>
                  <w:b/>
                  <w:bCs/>
                  <w:szCs w:val="24"/>
                  <w:rPrChange w:id="2945"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46"/>
      <w:r w:rsidRPr="00785C54">
        <w:rPr>
          <w:szCs w:val="24"/>
        </w:rPr>
        <w:t>EXAMPLE</w:t>
      </w:r>
      <w:r w:rsidRPr="00785C54">
        <w:rPr>
          <w:szCs w:val="24"/>
        </w:rPr>
        <w:tab/>
        <w:t xml:space="preserve">In order to explicitly describe the capabilities of an Environmental Monitoring Facility, </w:t>
      </w:r>
      <w:ins w:id="2947" w:author="Katharina Schleidt" w:date="2022-08-13T15:53:00Z">
        <w:r w:rsidR="002A0086" w:rsidRPr="002A0086">
          <w:rPr>
            <w:szCs w:val="24"/>
          </w:rPr>
          <w:t>information on what Observable Properties are being measured with which methodology is provided</w:t>
        </w:r>
      </w:ins>
      <w:del w:id="2948"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946"/>
      <w:r w:rsidR="008058B6">
        <w:rPr>
          <w:rStyle w:val="Marquedecommentaire"/>
          <w:rFonts w:eastAsia="MS Mincho"/>
          <w:lang w:eastAsia="ja-JP"/>
        </w:rPr>
        <w:commentReference w:id="2946"/>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949"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950" w:author="REID-JAMOND Alison" w:date="2022-04-04T14:52:00Z">
        <w:r w:rsidRPr="00785C54" w:rsidDel="008058B6">
          <w:rPr>
            <w:szCs w:val="24"/>
          </w:rPr>
          <w:delText>Some other,</w:delText>
        </w:r>
      </w:del>
      <w:ins w:id="2951" w:author="REID-JAMOND Alison" w:date="2022-04-04T14:52:00Z">
        <w:r w:rsidR="008058B6">
          <w:rPr>
            <w:szCs w:val="24"/>
          </w:rPr>
          <w:t>Other monitoring</w:t>
        </w:r>
      </w:ins>
      <w:r w:rsidRPr="00785C54">
        <w:rPr>
          <w:szCs w:val="24"/>
        </w:rPr>
        <w:t xml:space="preserve"> may have several such </w:t>
      </w:r>
      <w:ins w:id="2952" w:author="REID-JAMOND Alison" w:date="2022-04-04T14:52:00Z">
        <w:r w:rsidR="008058B6">
          <w:rPr>
            <w:szCs w:val="24"/>
          </w:rPr>
          <w:t>ObservingCapabilit</w:t>
        </w:r>
      </w:ins>
      <w:ins w:id="2953" w:author="REID-JAMOND Alison" w:date="2022-04-04T14:53:00Z">
        <w:r w:rsidR="008058B6">
          <w:rPr>
            <w:szCs w:val="24"/>
          </w:rPr>
          <w:t xml:space="preserve">ies, for example: </w:t>
        </w:r>
      </w:ins>
      <w:del w:id="2954"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55" w:name="_Toc113373443"/>
      <w:r w:rsidRPr="00785C54">
        <w:rPr>
          <w:rFonts w:eastAsia="Times New Roman"/>
          <w:szCs w:val="24"/>
        </w:rPr>
        <w:t>ObservableProperty</w:t>
      </w:r>
      <w:bookmarkEnd w:id="2955"/>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6" w:name="_Toc113373444"/>
      <w:r w:rsidRPr="00785C54">
        <w:rPr>
          <w:rFonts w:eastAsia="Times New Roman"/>
          <w:szCs w:val="24"/>
        </w:rPr>
        <w:t>ObservableProperty Requirements Class</w:t>
      </w:r>
      <w:bookmarkEnd w:id="29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957" w:author="Katharina Schleidt" w:date="2022-08-13T17:52:00Z">
        <w:r w:rsidRPr="00316886">
          <w:t>ObservableProperty from the Basic Observations is described as a class diagram in Figure 1</w:t>
        </w:r>
      </w:ins>
      <w:ins w:id="2958" w:author="Ilkka Rinne" w:date="2022-09-06T14:12:00Z">
        <w:r w:rsidR="00225515">
          <w:t>8</w:t>
        </w:r>
      </w:ins>
      <w:ins w:id="2959" w:author="Katharina Schleidt" w:date="2022-08-13T17:52:00Z">
        <w:del w:id="2960"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61"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962" w:author="Ilkka Rinne" w:date="2022-09-06T14:12:00Z">
        <w:r w:rsidR="00225515">
          <w:rPr>
            <w:noProof/>
            <w:szCs w:val="24"/>
            <w:lang w:val="fr-FR" w:eastAsia="fr-FR"/>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963"/>
      <w:r w:rsidRPr="00785C54">
        <w:rPr>
          <w:szCs w:val="24"/>
        </w:rPr>
        <w:t xml:space="preserve">Figure </w:t>
      </w:r>
      <w:del w:id="2964" w:author="Ilkka Rinne" w:date="2022-09-06T14:12:00Z">
        <w:r w:rsidRPr="00785C54" w:rsidDel="00225515">
          <w:rPr>
            <w:szCs w:val="24"/>
          </w:rPr>
          <w:delText>17</w:delText>
        </w:r>
        <w:commentRangeEnd w:id="2963"/>
        <w:r w:rsidR="008058B6" w:rsidDel="00225515">
          <w:rPr>
            <w:rStyle w:val="Marquedecommentaire"/>
            <w:rFonts w:eastAsia="MS Mincho"/>
            <w:b w:val="0"/>
            <w:lang w:eastAsia="ja-JP"/>
          </w:rPr>
          <w:commentReference w:id="2963"/>
        </w:r>
        <w:r w:rsidRPr="00785C54" w:rsidDel="00225515">
          <w:rPr>
            <w:szCs w:val="24"/>
          </w:rPr>
          <w:delText xml:space="preserve"> </w:delText>
        </w:r>
      </w:del>
      <w:ins w:id="2965"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66" w:name="_Toc113373445"/>
      <w:r w:rsidRPr="00785C54">
        <w:rPr>
          <w:rFonts w:eastAsia="Times New Roman"/>
          <w:szCs w:val="24"/>
        </w:rPr>
        <w:t>ObservingProcedure</w:t>
      </w:r>
      <w:bookmarkEnd w:id="2966"/>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67" w:name="_Toc113373446"/>
      <w:r w:rsidRPr="00785C54">
        <w:rPr>
          <w:rFonts w:eastAsia="Times New Roman"/>
          <w:szCs w:val="24"/>
        </w:rPr>
        <w:t>ObservingProcedure Requirements Class</w:t>
      </w:r>
      <w:bookmarkEnd w:id="29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968" w:author="Katharina Schleidt" w:date="2022-08-13T17:53:00Z">
        <w:r w:rsidRPr="00316886">
          <w:t>ObservingProcedure from the Basic Observations is described as a class diagram in Figure 1</w:t>
        </w:r>
      </w:ins>
      <w:ins w:id="2969" w:author="Ilkka Rinne" w:date="2022-09-06T14:13:00Z">
        <w:r w:rsidR="00D601ED">
          <w:t>9</w:t>
        </w:r>
      </w:ins>
      <w:ins w:id="2970" w:author="Katharina Schleidt" w:date="2022-08-13T17:53:00Z">
        <w:del w:id="2971"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72"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973" w:author="Ilkka Rinne" w:date="2022-09-06T14:13:00Z">
        <w:r w:rsidR="00D601ED">
          <w:rPr>
            <w:noProof/>
            <w:szCs w:val="24"/>
            <w:lang w:val="fr-FR" w:eastAsia="fr-FR"/>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974"/>
      <w:r w:rsidRPr="00785C54">
        <w:rPr>
          <w:szCs w:val="24"/>
        </w:rPr>
        <w:t>Figure 1</w:t>
      </w:r>
      <w:ins w:id="2975" w:author="Ilkka Rinne" w:date="2022-09-06T14:13:00Z">
        <w:r w:rsidR="00D601ED">
          <w:rPr>
            <w:szCs w:val="24"/>
          </w:rPr>
          <w:t>9</w:t>
        </w:r>
      </w:ins>
      <w:del w:id="2976" w:author="Ilkka Rinne" w:date="2022-09-06T14:13:00Z">
        <w:r w:rsidRPr="00785C54" w:rsidDel="00D601ED">
          <w:rPr>
            <w:szCs w:val="24"/>
          </w:rPr>
          <w:delText>8</w:delText>
        </w:r>
      </w:del>
      <w:commentRangeEnd w:id="2974"/>
      <w:r w:rsidR="008058B6">
        <w:rPr>
          <w:rStyle w:val="Marquedecommentaire"/>
          <w:rFonts w:eastAsia="MS Mincho"/>
          <w:b w:val="0"/>
          <w:lang w:eastAsia="ja-JP"/>
        </w:rPr>
        <w:commentReference w:id="2974"/>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77" w:name="_Toc113373447"/>
      <w:r w:rsidRPr="00785C54">
        <w:rPr>
          <w:rFonts w:eastAsia="Times New Roman"/>
          <w:szCs w:val="24"/>
        </w:rPr>
        <w:t>Observer</w:t>
      </w:r>
      <w:bookmarkEnd w:id="2977"/>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78" w:name="_Toc113373448"/>
      <w:r w:rsidRPr="00785C54">
        <w:rPr>
          <w:rFonts w:eastAsia="Times New Roman"/>
          <w:szCs w:val="24"/>
        </w:rPr>
        <w:t>Observer Requirements Class</w:t>
      </w:r>
      <w:bookmarkEnd w:id="29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979" w:author="Katharina Schleidt" w:date="2022-08-13T17:54:00Z">
        <w:r w:rsidRPr="00316886">
          <w:t xml:space="preserve">Observer from the Basic Observations is described as a class diagram in Figure </w:t>
        </w:r>
      </w:ins>
      <w:ins w:id="2980" w:author="Ilkka Rinne" w:date="2022-09-06T14:14:00Z">
        <w:r w:rsidR="00086AF7">
          <w:t>20</w:t>
        </w:r>
      </w:ins>
      <w:ins w:id="2981" w:author="Katharina Schleidt" w:date="2022-08-13T17:54:00Z">
        <w:del w:id="2982"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83"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984" w:author="Ilkka Rinne" w:date="2022-09-06T14:14:00Z">
        <w:r w:rsidR="00086AF7">
          <w:rPr>
            <w:noProof/>
            <w:szCs w:val="24"/>
            <w:lang w:val="fr-FR" w:eastAsia="fr-FR"/>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985"/>
      <w:r w:rsidRPr="00785C54">
        <w:rPr>
          <w:szCs w:val="24"/>
        </w:rPr>
        <w:t xml:space="preserve">Figure </w:t>
      </w:r>
      <w:ins w:id="2986" w:author="Ilkka Rinne" w:date="2022-09-06T14:14:00Z">
        <w:r w:rsidR="00086AF7">
          <w:rPr>
            <w:szCs w:val="24"/>
          </w:rPr>
          <w:t>20</w:t>
        </w:r>
      </w:ins>
      <w:del w:id="2987" w:author="Ilkka Rinne" w:date="2022-09-06T14:14:00Z">
        <w:r w:rsidRPr="00785C54" w:rsidDel="00086AF7">
          <w:rPr>
            <w:szCs w:val="24"/>
          </w:rPr>
          <w:delText>19</w:delText>
        </w:r>
      </w:del>
      <w:r w:rsidRPr="00785C54">
        <w:rPr>
          <w:szCs w:val="24"/>
        </w:rPr>
        <w:t xml:space="preserve"> </w:t>
      </w:r>
      <w:commentRangeEnd w:id="2985"/>
      <w:r w:rsidR="008058B6">
        <w:rPr>
          <w:rStyle w:val="Marquedecommentaire"/>
          <w:rFonts w:eastAsia="MS Mincho"/>
          <w:b w:val="0"/>
          <w:lang w:eastAsia="ja-JP"/>
        </w:rPr>
        <w:commentReference w:id="2985"/>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88" w:name="_Toc113373449"/>
      <w:r w:rsidRPr="00785C54">
        <w:rPr>
          <w:rFonts w:eastAsia="Times New Roman"/>
          <w:szCs w:val="24"/>
        </w:rPr>
        <w:t>Host</w:t>
      </w:r>
      <w:bookmarkEnd w:id="2988"/>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9" w:name="_Toc113373450"/>
      <w:r w:rsidRPr="00785C54">
        <w:rPr>
          <w:rFonts w:eastAsia="Times New Roman"/>
          <w:szCs w:val="24"/>
        </w:rPr>
        <w:t>Host Requirements Class</w:t>
      </w:r>
      <w:bookmarkEnd w:id="29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990" w:author="Katharina Schleidt" w:date="2022-08-13T17:54:00Z">
        <w:r w:rsidRPr="00316886">
          <w:t xml:space="preserve">Host from the Basic Observations is described as a class diagram in Figure </w:t>
        </w:r>
        <w:r>
          <w:t>2</w:t>
        </w:r>
      </w:ins>
      <w:ins w:id="2991" w:author="Ilkka Rinne" w:date="2022-09-06T14:15:00Z">
        <w:r w:rsidR="007E0F59">
          <w:t>1</w:t>
        </w:r>
      </w:ins>
      <w:ins w:id="2992" w:author="Katharina Schleidt" w:date="2022-08-13T17:54:00Z">
        <w:del w:id="2993" w:author="Ilkka Rinne" w:date="2022-09-06T14:15:00Z">
          <w:r w:rsidDel="007E0F59">
            <w:delText>0</w:delText>
          </w:r>
        </w:del>
        <w:r w:rsidRPr="00316886">
          <w:t>. The schema is fully described in 10.</w:t>
        </w:r>
      </w:ins>
      <w:ins w:id="2994" w:author="Katharina Schleidt" w:date="2022-08-13T17:55:00Z">
        <w:r>
          <w:t>9</w:t>
        </w:r>
      </w:ins>
      <w:ins w:id="2995"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96"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997" w:author="Ilkka Rinne" w:date="2022-09-06T14:15:00Z">
        <w:r w:rsidR="007E0F59">
          <w:rPr>
            <w:noProof/>
            <w:szCs w:val="24"/>
            <w:lang w:val="fr-FR" w:eastAsia="fr-FR"/>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998"/>
      <w:r w:rsidRPr="00785C54">
        <w:rPr>
          <w:szCs w:val="24"/>
        </w:rPr>
        <w:t>Figure 2</w:t>
      </w:r>
      <w:ins w:id="2999" w:author="Ilkka Rinne" w:date="2022-09-06T14:15:00Z">
        <w:r w:rsidR="007E0F59">
          <w:rPr>
            <w:szCs w:val="24"/>
          </w:rPr>
          <w:t>1</w:t>
        </w:r>
      </w:ins>
      <w:del w:id="3000" w:author="Ilkka Rinne" w:date="2022-09-06T14:15:00Z">
        <w:r w:rsidRPr="00785C54" w:rsidDel="007E0F59">
          <w:rPr>
            <w:szCs w:val="24"/>
          </w:rPr>
          <w:delText>0</w:delText>
        </w:r>
      </w:del>
      <w:r w:rsidRPr="00785C54">
        <w:rPr>
          <w:szCs w:val="24"/>
        </w:rPr>
        <w:t xml:space="preserve"> </w:t>
      </w:r>
      <w:commentRangeEnd w:id="2998"/>
      <w:r w:rsidR="008058B6">
        <w:rPr>
          <w:rStyle w:val="Marquedecommentaire"/>
          <w:rFonts w:eastAsia="MS Mincho"/>
          <w:b w:val="0"/>
          <w:lang w:eastAsia="ja-JP"/>
        </w:rPr>
        <w:commentReference w:id="2998"/>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01" w:name="_Toc113373451"/>
      <w:r w:rsidRPr="00785C54">
        <w:rPr>
          <w:rFonts w:eastAsia="Times New Roman"/>
          <w:szCs w:val="24"/>
        </w:rPr>
        <w:t>Deployment</w:t>
      </w:r>
      <w:bookmarkEnd w:id="3001"/>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02" w:name="_Toc113373452"/>
      <w:r w:rsidRPr="00785C54">
        <w:rPr>
          <w:rFonts w:eastAsia="Times New Roman"/>
          <w:szCs w:val="24"/>
        </w:rPr>
        <w:t>Deployment Requirements Class</w:t>
      </w:r>
      <w:bookmarkEnd w:id="30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3003" w:author="Katharina Schleidt" w:date="2022-08-13T17:55:00Z">
        <w:r w:rsidRPr="00115763">
          <w:t xml:space="preserve">Deployment </w:t>
        </w:r>
        <w:r w:rsidRPr="00316886">
          <w:t xml:space="preserve">from the Basic Observations is described as a class diagram in Figure </w:t>
        </w:r>
        <w:r>
          <w:t>2</w:t>
        </w:r>
      </w:ins>
      <w:ins w:id="3004" w:author="Ilkka Rinne" w:date="2022-09-06T14:16:00Z">
        <w:r w:rsidR="00733A61">
          <w:t>2</w:t>
        </w:r>
      </w:ins>
      <w:ins w:id="3005" w:author="Katharina Schleidt" w:date="2022-08-13T17:55:00Z">
        <w:del w:id="3006"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7"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3008" w:author="Ilkka Rinne" w:date="2022-09-06T14:16:00Z">
        <w:r w:rsidR="00733A61">
          <w:rPr>
            <w:noProof/>
            <w:szCs w:val="24"/>
            <w:lang w:val="fr-FR" w:eastAsia="fr-FR"/>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3009"/>
      <w:r w:rsidRPr="00785C54">
        <w:rPr>
          <w:szCs w:val="24"/>
        </w:rPr>
        <w:t>Figure 2</w:t>
      </w:r>
      <w:ins w:id="3010" w:author="Ilkka Rinne" w:date="2022-09-06T14:16:00Z">
        <w:r w:rsidR="00733A61">
          <w:rPr>
            <w:szCs w:val="24"/>
          </w:rPr>
          <w:t>2</w:t>
        </w:r>
      </w:ins>
      <w:del w:id="3011" w:author="Ilkka Rinne" w:date="2022-09-06T14:16:00Z">
        <w:r w:rsidRPr="00785C54" w:rsidDel="00733A61">
          <w:rPr>
            <w:szCs w:val="24"/>
          </w:rPr>
          <w:delText>1</w:delText>
        </w:r>
      </w:del>
      <w:r w:rsidRPr="00785C54">
        <w:rPr>
          <w:szCs w:val="24"/>
        </w:rPr>
        <w:t xml:space="preserve"> </w:t>
      </w:r>
      <w:commentRangeEnd w:id="3009"/>
      <w:r w:rsidR="008058B6">
        <w:rPr>
          <w:rStyle w:val="Marquedecommentaire"/>
          <w:rFonts w:eastAsia="MS Mincho"/>
          <w:b w:val="0"/>
          <w:lang w:eastAsia="ja-JP"/>
        </w:rPr>
        <w:commentReference w:id="3009"/>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12" w:name="_Toc113373453"/>
      <w:r w:rsidRPr="00785C54">
        <w:rPr>
          <w:rFonts w:eastAsia="Times New Roman"/>
          <w:szCs w:val="24"/>
        </w:rPr>
        <w:t>GenericDomainFeature</w:t>
      </w:r>
      <w:bookmarkEnd w:id="3012"/>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3" w:name="_Toc113373454"/>
      <w:r w:rsidRPr="00785C54">
        <w:rPr>
          <w:rFonts w:eastAsia="Times New Roman"/>
          <w:szCs w:val="24"/>
        </w:rPr>
        <w:t>GenericDomainFeature Requirements Class</w:t>
      </w:r>
      <w:bookmarkEnd w:id="30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3014" w:author="Katharina Schleidt" w:date="2022-08-13T17:55:00Z">
        <w:r w:rsidRPr="00785C54">
          <w:rPr>
            <w:szCs w:val="24"/>
          </w:rPr>
          <w:t>GenericDomainFeature</w:t>
        </w:r>
        <w:r w:rsidRPr="00115763">
          <w:t xml:space="preserve"> from the Basic Observations is described as a class diagram in Figure 2</w:t>
        </w:r>
      </w:ins>
      <w:ins w:id="3015" w:author="Ilkka Rinne" w:date="2022-09-06T14:17:00Z">
        <w:r w:rsidR="004113B0">
          <w:t>3</w:t>
        </w:r>
      </w:ins>
      <w:ins w:id="3016" w:author="Katharina Schleidt" w:date="2022-08-13T17:55:00Z">
        <w:del w:id="3017" w:author="Ilkka Rinne" w:date="2022-09-06T14:17:00Z">
          <w:r w:rsidDel="004113B0">
            <w:delText>1</w:delText>
          </w:r>
        </w:del>
        <w:r w:rsidRPr="00115763">
          <w:t>. The schema is fully described in 10.</w:t>
        </w:r>
      </w:ins>
      <w:ins w:id="3018" w:author="Katharina Schleidt" w:date="2022-08-13T17:56:00Z">
        <w:r>
          <w:t>11</w:t>
        </w:r>
      </w:ins>
      <w:ins w:id="3019"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020" w:author="Ilkka Rinne" w:date="2022-09-06T15:19:00Z"/>
          <w:szCs w:val="24"/>
        </w:rPr>
      </w:pPr>
      <w:del w:id="3021"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3022" w:author="Ilkka Rinne" w:date="2022-09-06T14:17:00Z">
        <w:r w:rsidR="004113B0">
          <w:rPr>
            <w:noProof/>
            <w:szCs w:val="24"/>
            <w:lang w:val="fr-FR" w:eastAsia="fr-FR"/>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3023"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024" w:author="Ilkka Rinne" w:date="2022-09-06T15:19:00Z">
        <w:r>
          <w:t>NOTE</w:t>
        </w:r>
      </w:ins>
      <w:ins w:id="3025" w:author="Ilkka Rinne" w:date="2022-09-06T15:20:00Z">
        <w:r>
          <w:tab/>
        </w:r>
      </w:ins>
      <w:ins w:id="3026" w:author="Ilkka Rinne" w:date="2022-09-06T15:21:00Z">
        <w:r w:rsidR="003133EB">
          <w:t>GenericDomainFeature</w:t>
        </w:r>
      </w:ins>
      <w:ins w:id="3027" w:author="Ilkka Rinne" w:date="2022-09-06T15:22:00Z">
        <w:r w:rsidR="003133EB">
          <w:t xml:space="preserve"> can be used as the target of the ultimate or proximate feature-of-interest of an Observation in lack of an existing, more specific</w:t>
        </w:r>
      </w:ins>
      <w:ins w:id="3028"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3029"/>
      <w:r w:rsidRPr="00785C54">
        <w:rPr>
          <w:szCs w:val="24"/>
        </w:rPr>
        <w:t>Figure 2</w:t>
      </w:r>
      <w:ins w:id="3030" w:author="Ilkka Rinne" w:date="2022-09-06T14:17:00Z">
        <w:r w:rsidR="004113B0">
          <w:rPr>
            <w:szCs w:val="24"/>
          </w:rPr>
          <w:t>3</w:t>
        </w:r>
      </w:ins>
      <w:del w:id="3031" w:author="Ilkka Rinne" w:date="2022-09-06T14:17:00Z">
        <w:r w:rsidRPr="00785C54" w:rsidDel="004113B0">
          <w:rPr>
            <w:szCs w:val="24"/>
          </w:rPr>
          <w:delText>2</w:delText>
        </w:r>
      </w:del>
      <w:r w:rsidRPr="00785C54">
        <w:rPr>
          <w:szCs w:val="24"/>
        </w:rPr>
        <w:t xml:space="preserve"> </w:t>
      </w:r>
      <w:commentRangeEnd w:id="3029"/>
      <w:r w:rsidR="00047CD7">
        <w:rPr>
          <w:rStyle w:val="Marquedecommentaire"/>
          <w:rFonts w:eastAsia="MS Mincho"/>
          <w:b w:val="0"/>
          <w:lang w:eastAsia="ja-JP"/>
        </w:rPr>
        <w:commentReference w:id="3029"/>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32" w:name="_Toc113373455"/>
      <w:r w:rsidRPr="00785C54">
        <w:rPr>
          <w:rFonts w:eastAsia="Times New Roman"/>
          <w:szCs w:val="24"/>
        </w:rPr>
        <w:lastRenderedPageBreak/>
        <w:t>Feature type GenericDomainFeature</w:t>
      </w:r>
      <w:bookmarkEnd w:id="30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33" w:name="_Toc113373456"/>
      <w:r w:rsidRPr="00785C54">
        <w:rPr>
          <w:rFonts w:eastAsia="Times New Roman"/>
          <w:szCs w:val="24"/>
        </w:rPr>
        <w:t>Codelists</w:t>
      </w:r>
      <w:bookmarkEnd w:id="3033"/>
    </w:p>
    <w:p w14:paraId="34248984" w14:textId="0C3FEF21" w:rsidR="005B5EAD" w:rsidRPr="00785C54" w:rsidDel="003F0344" w:rsidRDefault="005B5EAD" w:rsidP="00785C54">
      <w:pPr>
        <w:pStyle w:val="Titre3"/>
        <w:tabs>
          <w:tab w:val="left" w:pos="400"/>
          <w:tab w:val="left" w:pos="560"/>
          <w:tab w:val="left" w:pos="720"/>
        </w:tabs>
        <w:autoSpaceDE w:val="0"/>
        <w:autoSpaceDN w:val="0"/>
        <w:adjustRightInd w:val="0"/>
        <w:rPr>
          <w:del w:id="3034" w:author="Katharina Schleidt" w:date="2022-10-17T13:36:00Z"/>
          <w:rFonts w:eastAsia="Times New Roman"/>
          <w:szCs w:val="24"/>
        </w:rPr>
      </w:pPr>
      <w:bookmarkStart w:id="3035" w:name="_Toc113373457"/>
      <w:del w:id="3036" w:author="Katharina Schleidt" w:date="2022-10-17T13:36:00Z">
        <w:r w:rsidRPr="00785C54" w:rsidDel="003F0344">
          <w:rPr>
            <w:rFonts w:eastAsia="Times New Roman"/>
            <w:szCs w:val="24"/>
          </w:rPr>
          <w:delText>AbstractObservationCollectionType</w:delText>
        </w:r>
        <w:bookmarkEnd w:id="3035"/>
      </w:del>
    </w:p>
    <w:p w14:paraId="78BC51A9" w14:textId="1C805345" w:rsidR="005B5EAD" w:rsidRPr="00785C54" w:rsidDel="003F0344" w:rsidRDefault="005B5EAD" w:rsidP="00785C54">
      <w:pPr>
        <w:pStyle w:val="Corpsdetexte"/>
        <w:autoSpaceDE w:val="0"/>
        <w:autoSpaceDN w:val="0"/>
        <w:adjustRightInd w:val="0"/>
        <w:rPr>
          <w:del w:id="3037" w:author="Katharina Schleidt" w:date="2022-10-17T13:36:00Z"/>
          <w:szCs w:val="24"/>
        </w:rPr>
      </w:pPr>
      <w:del w:id="3038" w:author="Katharina Schleidt" w:date="2022-10-17T13:36:00Z">
        <w:r w:rsidRPr="00785C54" w:rsidDel="003F0344">
          <w:rPr>
            <w:szCs w:val="24"/>
          </w:rPr>
          <w:delText xml:space="preserve">The code list AbstractObservationCollectionType can be specialized as required </w:delText>
        </w:r>
        <w:commentRangeStart w:id="3039"/>
        <w:r w:rsidRPr="00785C54" w:rsidDel="003F0344">
          <w:rPr>
            <w:szCs w:val="24"/>
          </w:rPr>
          <w:delText xml:space="preserve">to </w:delText>
        </w:r>
      </w:del>
      <w:del w:id="3040" w:author="Katharina Schleidt" w:date="2022-08-12T19:25:00Z">
        <w:r w:rsidRPr="00785C54" w:rsidDel="00683AA9">
          <w:rPr>
            <w:szCs w:val="24"/>
          </w:rPr>
          <w:delText>firm up</w:delText>
        </w:r>
        <w:commentRangeEnd w:id="3039"/>
        <w:r w:rsidR="00047CD7" w:rsidDel="00683AA9">
          <w:rPr>
            <w:rStyle w:val="Marquedecommentaire"/>
            <w:rFonts w:eastAsia="MS Mincho"/>
            <w:lang w:eastAsia="ja-JP"/>
          </w:rPr>
          <w:commentReference w:id="3039"/>
        </w:r>
      </w:del>
      <w:del w:id="3041" w:author="Katharina Schleidt" w:date="2022-10-17T13:36:00Z">
        <w:r w:rsidRPr="00785C54" w:rsidDel="003F0344">
          <w:rPr>
            <w:szCs w:val="24"/>
          </w:rPr>
          <w:delText xml:space="preserve"> semantics of collection types, as done in the derived codelist ObservationCollectionType below.</w:delText>
        </w:r>
      </w:del>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rsidDel="003F0344" w14:paraId="23AB6689" w14:textId="411183FF" w:rsidTr="00EC5BE0">
        <w:trPr>
          <w:jc w:val="center"/>
          <w:del w:id="3042" w:author="Katharina Schleidt" w:date="2022-10-17T13:36:00Z"/>
        </w:trPr>
        <w:tc>
          <w:tcPr>
            <w:tcW w:w="4546" w:type="dxa"/>
            <w:tcMar>
              <w:top w:w="100" w:type="dxa"/>
              <w:left w:w="100" w:type="dxa"/>
              <w:bottom w:w="100" w:type="dxa"/>
              <w:right w:w="100" w:type="dxa"/>
            </w:tcMar>
          </w:tcPr>
          <w:p w14:paraId="68897C17" w14:textId="5EBE2818" w:rsidR="005B5EAD" w:rsidRPr="00785C54" w:rsidDel="003F0344" w:rsidRDefault="005B5EAD" w:rsidP="00785C54">
            <w:pPr>
              <w:pStyle w:val="Tablebody"/>
              <w:autoSpaceDE w:val="0"/>
              <w:autoSpaceDN w:val="0"/>
              <w:adjustRightInd w:val="0"/>
              <w:rPr>
                <w:del w:id="3043" w:author="Katharina Schleidt" w:date="2022-10-17T13:36:00Z"/>
                <w:szCs w:val="20"/>
              </w:rPr>
            </w:pPr>
            <w:del w:id="3044" w:author="Katharina Schleidt" w:date="2022-10-17T13:36:00Z">
              <w:r w:rsidRPr="00785C54" w:rsidDel="003F0344">
                <w:rPr>
                  <w:b/>
                  <w:szCs w:val="24"/>
                </w:rPr>
                <w:delText>Requirement</w:delText>
              </w:r>
              <w:r w:rsidRPr="00785C54" w:rsidDel="003F0344">
                <w:rPr>
                  <w:szCs w:val="24"/>
                </w:rPr>
                <w:br/>
                <w:delText>/req/obs-basic/AbstractObservationCollectionType/AbstractObservationCollectionType-sem</w:delText>
              </w:r>
            </w:del>
          </w:p>
        </w:tc>
        <w:tc>
          <w:tcPr>
            <w:tcW w:w="5206" w:type="dxa"/>
            <w:tcMar>
              <w:top w:w="100" w:type="dxa"/>
              <w:left w:w="100" w:type="dxa"/>
              <w:bottom w:w="100" w:type="dxa"/>
              <w:right w:w="100" w:type="dxa"/>
            </w:tcMar>
          </w:tcPr>
          <w:p w14:paraId="028A0426" w14:textId="1458CDE9" w:rsidR="005B5EAD" w:rsidRPr="00785C54" w:rsidDel="003F0344" w:rsidRDefault="005B5EAD" w:rsidP="00785C54">
            <w:pPr>
              <w:pStyle w:val="Tablebody"/>
              <w:autoSpaceDE w:val="0"/>
              <w:autoSpaceDN w:val="0"/>
              <w:adjustRightInd w:val="0"/>
              <w:jc w:val="both"/>
              <w:rPr>
                <w:del w:id="3045" w:author="Katharina Schleidt" w:date="2022-10-17T13:36:00Z"/>
                <w:szCs w:val="24"/>
              </w:rPr>
            </w:pPr>
            <w:del w:id="3046" w:author="Katharina Schleidt" w:date="2022-10-17T13:36:00Z">
              <w:r w:rsidRPr="00785C54" w:rsidDel="003F0344">
                <w:rPr>
                  <w:szCs w:val="24"/>
                </w:rPr>
                <w:delText xml:space="preserve">An empty extension point for providing various classification schemes for </w:delText>
              </w:r>
              <w:r w:rsidRPr="00785C54" w:rsidDel="003F0344">
                <w:rPr>
                  <w:b/>
                  <w:szCs w:val="24"/>
                </w:rPr>
                <w:delText>ObservationCollections</w:delText>
              </w:r>
              <w:r w:rsidRPr="00785C54" w:rsidDel="003F0344">
                <w:rPr>
                  <w:szCs w:val="24"/>
                </w:rPr>
                <w:delText>.</w:delText>
              </w:r>
            </w:del>
          </w:p>
          <w:p w14:paraId="15DEE95E" w14:textId="7AFC6DE9" w:rsidR="005B5EAD" w:rsidRPr="00785C54" w:rsidDel="003F0344" w:rsidRDefault="005B5EAD" w:rsidP="00785C54">
            <w:pPr>
              <w:pStyle w:val="Tablebody"/>
              <w:tabs>
                <w:tab w:val="clear" w:pos="397"/>
                <w:tab w:val="left" w:pos="403"/>
              </w:tabs>
              <w:autoSpaceDE w:val="0"/>
              <w:autoSpaceDN w:val="0"/>
              <w:adjustRightInd w:val="0"/>
              <w:jc w:val="both"/>
              <w:rPr>
                <w:del w:id="3047" w:author="Katharina Schleidt" w:date="2022-10-17T13:36:00Z"/>
                <w:szCs w:val="20"/>
              </w:rPr>
            </w:pPr>
            <w:del w:id="3048" w:author="Katharina Schleidt" w:date="2022-10-17T13:36:00Z">
              <w:r w:rsidRPr="00785C54" w:rsidDel="003F0344">
                <w:rPr>
                  <w:szCs w:val="24"/>
                </w:rPr>
                <w:delText xml:space="preserve">If </w:delText>
              </w:r>
              <w:r w:rsidRPr="00785C54" w:rsidDel="003F0344">
                <w:rPr>
                  <w:b/>
                  <w:szCs w:val="24"/>
                </w:rPr>
                <w:delText>ObservationCollection</w:delText>
              </w:r>
              <w:r w:rsidRPr="00785C54" w:rsidDel="003F0344">
                <w:rPr>
                  <w:szCs w:val="24"/>
                </w:rPr>
                <w:delText xml:space="preserve"> classification schemes are used in the implementing application schemas, a concrete realization </w:delText>
              </w:r>
            </w:del>
            <w:del w:id="3049" w:author="Katharina Schleidt" w:date="2022-08-10T19:14:00Z">
              <w:r w:rsidRPr="00785C54" w:rsidDel="002F2035">
                <w:rPr>
                  <w:szCs w:val="24"/>
                </w:rPr>
                <w:delText>SHALL</w:delText>
              </w:r>
            </w:del>
            <w:del w:id="3050" w:author="Katharina Schleidt" w:date="2022-10-17T13:36:00Z">
              <w:r w:rsidRPr="00785C54" w:rsidDel="003F0344">
                <w:rPr>
                  <w:szCs w:val="24"/>
                </w:rPr>
                <w:delText xml:space="preserve"> be created for the application.</w:delText>
              </w:r>
            </w:del>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51" w:name="_Toc113373458"/>
      <w:r w:rsidRPr="00785C54">
        <w:rPr>
          <w:rFonts w:eastAsia="Times New Roman"/>
          <w:szCs w:val="24"/>
        </w:rPr>
        <w:t>ObservationCollectionType</w:t>
      </w:r>
      <w:bookmarkEnd w:id="3051"/>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3052" w:author="Katharina Schleidt" w:date="2022-08-13T16:26:00Z">
        <w:r w:rsidRPr="00785C54" w:rsidDel="00CD0748">
          <w:rPr>
            <w:szCs w:val="24"/>
          </w:rPr>
          <w:delText>International Standard</w:delText>
        </w:r>
      </w:del>
      <w:ins w:id="3053"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3054" w:author="Katharina Schleidt" w:date="2022-08-10T19:14:00Z">
              <w:r w:rsidRPr="00785C54" w:rsidDel="002F2035">
                <w:rPr>
                  <w:szCs w:val="24"/>
                </w:rPr>
                <w:delText>SHALL</w:delText>
              </w:r>
            </w:del>
            <w:ins w:id="3055"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3056"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3057"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3058"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3059" w:author="Katharina Schleidt" w:date="2022-08-13T17:09:00Z">
              <w:r w:rsidR="00D612AA" w:rsidRPr="00D612AA">
                <w:rPr>
                  <w:b/>
                  <w:bCs/>
                  <w:szCs w:val="24"/>
                  <w:rPrChange w:id="3060" w:author="Katharina Schleidt" w:date="2022-08-13T17:09:00Z">
                    <w:rPr>
                      <w:szCs w:val="24"/>
                    </w:rPr>
                  </w:rPrChange>
                </w:rPr>
                <w:t>O</w:t>
              </w:r>
            </w:ins>
            <w:del w:id="3061" w:author="Katharina Schleidt" w:date="2022-08-13T17:09:00Z">
              <w:r w:rsidRPr="00D612AA" w:rsidDel="00D612AA">
                <w:rPr>
                  <w:b/>
                  <w:bCs/>
                  <w:szCs w:val="24"/>
                  <w:rPrChange w:id="3062" w:author="Katharina Schleidt" w:date="2022-08-13T17:09:00Z">
                    <w:rPr>
                      <w:szCs w:val="24"/>
                    </w:rPr>
                  </w:rPrChange>
                </w:rPr>
                <w:delText>o</w:delText>
              </w:r>
            </w:del>
            <w:r w:rsidRPr="00D612AA">
              <w:rPr>
                <w:b/>
                <w:bCs/>
                <w:szCs w:val="24"/>
                <w:rPrChange w:id="3063"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64" w:author="Katharina Schleidt" w:date="2022-08-13T17:09:00Z">
              <w:r w:rsidRPr="00785C54" w:rsidDel="00D612AA">
                <w:rPr>
                  <w:szCs w:val="24"/>
                </w:rPr>
                <w:delText xml:space="preserve">observation </w:delText>
              </w:r>
            </w:del>
            <w:ins w:id="3065" w:author="Katharina Schleidt" w:date="2022-08-13T17:09:00Z">
              <w:r w:rsidR="00D612AA" w:rsidRPr="00D612AA">
                <w:rPr>
                  <w:b/>
                  <w:bCs/>
                  <w:szCs w:val="24"/>
                  <w:rPrChange w:id="3066"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67" w:author="Katharina Schleidt" w:date="2022-08-13T17:09:00Z">
              <w:r w:rsidRPr="00785C54" w:rsidDel="00D612AA">
                <w:rPr>
                  <w:szCs w:val="24"/>
                </w:rPr>
                <w:delText xml:space="preserve">observations </w:delText>
              </w:r>
            </w:del>
            <w:ins w:id="3068" w:author="Katharina Schleidt" w:date="2022-08-13T17:09:00Z">
              <w:r w:rsidR="00D612AA" w:rsidRPr="00D612AA">
                <w:rPr>
                  <w:b/>
                  <w:bCs/>
                  <w:szCs w:val="24"/>
                  <w:rPrChange w:id="3069"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3070" w:author="Katharina Schleidt" w:date="2022-08-13T17:09:00Z">
              <w:r w:rsidRPr="00785C54" w:rsidDel="00D612AA">
                <w:rPr>
                  <w:szCs w:val="24"/>
                </w:rPr>
                <w:delText xml:space="preserve">observations </w:delText>
              </w:r>
            </w:del>
            <w:ins w:id="3071" w:author="Katharina Schleidt" w:date="2022-08-13T17:09:00Z">
              <w:r w:rsidR="00D612AA" w:rsidRPr="00D612AA">
                <w:rPr>
                  <w:b/>
                  <w:bCs/>
                  <w:szCs w:val="24"/>
                  <w:rPrChange w:id="3072"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3073" w:author="Katharina Schleidt" w:date="2022-08-13T17:10:00Z">
        <w:r w:rsidRPr="00785C54" w:rsidDel="00D612AA">
          <w:rPr>
            <w:szCs w:val="24"/>
          </w:rPr>
          <w:delText xml:space="preserve">observations </w:delText>
        </w:r>
      </w:del>
      <w:ins w:id="3074"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3075" w:author="REID-JAMOND Alison" w:date="2022-04-04T15:17:00Z">
        <w:r w:rsidRPr="00785C54" w:rsidDel="00047CD7">
          <w:rPr>
            <w:szCs w:val="24"/>
          </w:rPr>
          <w:delText xml:space="preserve">shall </w:delText>
        </w:r>
      </w:del>
      <w:ins w:id="3076"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3077"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3078" w:author="REID-JAMOND Alison" w:date="2022-04-04T15:18:00Z">
              <w:r w:rsidR="00047CD7">
                <w:rPr>
                  <w:szCs w:val="24"/>
                </w:rPr>
                <w:t xml:space="preserve"> all</w:t>
              </w:r>
            </w:ins>
            <w:del w:id="3079"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3080" w:author="Katharina Schleidt" w:date="2022-08-13T17:10:00Z">
              <w:r w:rsidRPr="00785C54" w:rsidDel="00D612AA">
                <w:rPr>
                  <w:szCs w:val="24"/>
                </w:rPr>
                <w:delText xml:space="preserve">observations </w:delText>
              </w:r>
            </w:del>
            <w:ins w:id="3081" w:author="Katharina Schleidt" w:date="2022-08-13T17:10:00Z">
              <w:r w:rsidR="00D612AA" w:rsidRPr="00D612AA">
                <w:rPr>
                  <w:b/>
                  <w:bCs/>
                  <w:szCs w:val="24"/>
                  <w:rPrChange w:id="3082"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3083" w:author="Katharina Schleidt" w:date="2022-08-13T17:11:00Z">
              <w:r w:rsidRPr="00785C54" w:rsidDel="00D612AA">
                <w:rPr>
                  <w:szCs w:val="24"/>
                </w:rPr>
                <w:delText xml:space="preserve">observation </w:delText>
              </w:r>
            </w:del>
            <w:ins w:id="3084" w:author="Katharina Schleidt" w:date="2022-08-13T17:11:00Z">
              <w:r w:rsidR="00D612AA" w:rsidRPr="00D612AA">
                <w:rPr>
                  <w:b/>
                  <w:bCs/>
                  <w:szCs w:val="24"/>
                  <w:rPrChange w:id="3085"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3086" w:author="Katharina Schleidt" w:date="2022-08-13T17:11:00Z">
              <w:r w:rsidRPr="00785C54" w:rsidDel="00D612AA">
                <w:rPr>
                  <w:szCs w:val="24"/>
                </w:rPr>
                <w:delText xml:space="preserve">observations </w:delText>
              </w:r>
            </w:del>
            <w:ins w:id="3087" w:author="Katharina Schleidt" w:date="2022-08-13T17:11:00Z">
              <w:r w:rsidR="00D612AA" w:rsidRPr="00D612AA">
                <w:rPr>
                  <w:b/>
                  <w:bCs/>
                  <w:szCs w:val="24"/>
                  <w:rPrChange w:id="3088"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3089" w:author="Katharina Schleidt" w:date="2022-08-13T17:11:00Z">
              <w:r w:rsidRPr="00785C54" w:rsidDel="00D612AA">
                <w:rPr>
                  <w:szCs w:val="24"/>
                </w:rPr>
                <w:delText xml:space="preserve">observations </w:delText>
              </w:r>
            </w:del>
            <w:ins w:id="3090" w:author="Katharina Schleidt" w:date="2022-08-13T17:11:00Z">
              <w:r w:rsidR="00D612AA" w:rsidRPr="00D612AA">
                <w:rPr>
                  <w:b/>
                  <w:bCs/>
                  <w:szCs w:val="24"/>
                  <w:rPrChange w:id="3091"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3092" w:author="REID-JAMOND Alison" w:date="2022-04-04T15:18:00Z">
        <w:r w:rsidRPr="00785C54" w:rsidDel="00047CD7">
          <w:rPr>
            <w:szCs w:val="24"/>
          </w:rPr>
          <w:delText xml:space="preserve">may </w:delText>
        </w:r>
      </w:del>
      <w:ins w:id="3093"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94" w:name="_Toc113373459"/>
      <w:r w:rsidRPr="00785C54">
        <w:rPr>
          <w:rFonts w:eastAsia="Times New Roman"/>
          <w:szCs w:val="24"/>
        </w:rPr>
        <w:t>ObservationTypeByResultType</w:t>
      </w:r>
      <w:bookmarkEnd w:id="3094"/>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095" w:author="Katharina Schleidt" w:date="2022-08-10T19:14:00Z">
              <w:r w:rsidRPr="00785C54" w:rsidDel="002F2035">
                <w:rPr>
                  <w:szCs w:val="24"/>
                </w:rPr>
                <w:delText>SHALL</w:delText>
              </w:r>
            </w:del>
            <w:ins w:id="3096"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3097"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3098"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3099"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temporal-observation: the result is of type </w:t>
            </w:r>
            <w:r w:rsidRPr="003C3C9D">
              <w:rPr>
                <w:b/>
                <w:bCs/>
                <w:szCs w:val="24"/>
                <w:rPrChange w:id="3100"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3101"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3102"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3103"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3104"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3105"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3106"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3107"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3108"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3109"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3110" w:name="_Toc113373460"/>
      <w:r w:rsidRPr="00785C54">
        <w:rPr>
          <w:rFonts w:eastAsia="Times New Roman"/>
          <w:szCs w:val="24"/>
        </w:rPr>
        <w:t>Conceptual Sample schema</w:t>
      </w:r>
      <w:bookmarkEnd w:id="3110"/>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11" w:name="_Toc113373461"/>
      <w:r w:rsidRPr="00785C54">
        <w:rPr>
          <w:rFonts w:eastAsia="Times New Roman"/>
          <w:szCs w:val="24"/>
        </w:rPr>
        <w:t>General</w:t>
      </w:r>
      <w:bookmarkEnd w:id="3111"/>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12" w:name="_Toc113373462"/>
      <w:r w:rsidRPr="00785C54">
        <w:rPr>
          <w:rFonts w:eastAsia="Times New Roman"/>
          <w:szCs w:val="24"/>
        </w:rPr>
        <w:t>Conceptual Sample schema model</w:t>
      </w:r>
      <w:bookmarkEnd w:id="3112"/>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3113" w:author="Ilkka Rinne" w:date="2022-09-06T14:18:00Z">
        <w:r w:rsidR="0064549B">
          <w:rPr>
            <w:rStyle w:val="citefig"/>
            <w:szCs w:val="24"/>
            <w:shd w:val="clear" w:color="auto" w:fill="auto"/>
          </w:rPr>
          <w:t>4</w:t>
        </w:r>
      </w:ins>
      <w:del w:id="3114" w:author="Ilkka Rinne" w:date="2022-09-06T14:18:00Z">
        <w:r w:rsidRPr="00785C54" w:rsidDel="0064549B">
          <w:rPr>
            <w:rStyle w:val="citefig"/>
            <w:szCs w:val="24"/>
            <w:shd w:val="clear" w:color="auto" w:fill="auto"/>
          </w:rPr>
          <w:delText>3</w:delText>
        </w:r>
      </w:del>
      <w:r w:rsidRPr="00785C54">
        <w:rPr>
          <w:szCs w:val="24"/>
        </w:rPr>
        <w:t>. It is fully described in</w:t>
      </w:r>
      <w:del w:id="3115"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116" w:author="Ilkka Rinne" w:date="2022-09-06T15:23:00Z"/>
          <w:szCs w:val="24"/>
        </w:rPr>
      </w:pPr>
      <w:del w:id="3117"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3118"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3119"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20" w:author="Ilkka Rinne" w:date="2022-09-06T15:23:00Z">
        <w:r>
          <w:t>NOTE</w:t>
        </w:r>
      </w:ins>
      <w:ins w:id="3121" w:author="Ilkka Rinne" w:date="2022-09-06T15:24:00Z">
        <w:r>
          <w:tab/>
          <w:t>A Sample can act as a proxy for the ultimate feature-of-interes</w:t>
        </w:r>
      </w:ins>
      <w:ins w:id="3122" w:author="Ilkka Rinne" w:date="2022-09-06T15:25:00Z">
        <w:r>
          <w:t>t of an Observation, and be associated with this Observation by the role featureOfInterest as a specialization of Any. In this case</w:t>
        </w:r>
      </w:ins>
      <w:ins w:id="3123" w:author="Ilkka Rinne" w:date="2022-09-06T15:26:00Z">
        <w:r>
          <w:t xml:space="preserve"> the sampledFeature association</w:t>
        </w:r>
        <w:r w:rsidR="00A86D25">
          <w:t xml:space="preserve"> </w:t>
        </w:r>
        <w:r w:rsidR="00A86D25">
          <w:lastRenderedPageBreak/>
          <w:t>of Sample would point upwards in the chain of sampled features leading to the ultimate</w:t>
        </w:r>
      </w:ins>
      <w:ins w:id="3124" w:author="Ilkka Rinne" w:date="2022-09-06T15:27:00Z">
        <w:r w:rsidR="00A86D25">
          <w:t xml:space="preserve"> feature-of-interest of the Observation. The Sample can associate itself with the Observation in question by the role relate</w:t>
        </w:r>
      </w:ins>
      <w:ins w:id="3125"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3126" w:author="Ilkka Rinne" w:date="2022-09-06T14:18:00Z">
        <w:r w:rsidR="0064549B">
          <w:rPr>
            <w:szCs w:val="24"/>
          </w:rPr>
          <w:t>4</w:t>
        </w:r>
      </w:ins>
      <w:del w:id="3127"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28" w:name="_Toc113373463"/>
      <w:r w:rsidRPr="00785C54">
        <w:rPr>
          <w:rFonts w:eastAsia="Times New Roman"/>
          <w:szCs w:val="24"/>
        </w:rPr>
        <w:t>Conceptual Sample Schema Package Requirements Class</w:t>
      </w:r>
      <w:bookmarkEnd w:id="31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3129" w:name="_Toc113373464"/>
      <w:r w:rsidRPr="00785C54">
        <w:rPr>
          <w:rFonts w:eastAsia="Times New Roman"/>
          <w:szCs w:val="24"/>
        </w:rPr>
        <w:t>Sample</w:t>
      </w:r>
      <w:bookmarkEnd w:id="3129"/>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0" w:name="_Toc113373465"/>
      <w:r w:rsidRPr="00785C54">
        <w:rPr>
          <w:rFonts w:eastAsia="Times New Roman"/>
          <w:szCs w:val="24"/>
        </w:rPr>
        <w:t>Sample Requirements Class</w:t>
      </w:r>
      <w:bookmarkEnd w:id="31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31" w:author="Ilkka Rinne" w:date="2022-09-06T15:32:00Z">
              <w:r w:rsidRPr="00785C54" w:rsidDel="003613DB">
                <w:rPr>
                  <w:szCs w:val="24"/>
                </w:rPr>
                <w:delText>-</w:delText>
              </w:r>
            </w:del>
            <w:ins w:id="3132"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3" w:name="_Toc113373466"/>
      <w:r w:rsidRPr="00785C54">
        <w:rPr>
          <w:rFonts w:eastAsia="Times New Roman"/>
          <w:szCs w:val="24"/>
        </w:rPr>
        <w:t>Interface Sample</w:t>
      </w:r>
      <w:bookmarkEnd w:id="31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3134"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3135" w:author="Katharina Schleidt" w:date="2022-08-10T20:01:00Z">
              <w:r w:rsidR="005B5EAD" w:rsidRPr="00785C54" w:rsidDel="00B36FFD">
                <w:rPr>
                  <w:szCs w:val="24"/>
                </w:rPr>
                <w:delText>A</w:delText>
              </w:r>
            </w:del>
            <w:r w:rsidR="005B5EAD" w:rsidRPr="00785C54">
              <w:rPr>
                <w:szCs w:val="24"/>
              </w:rPr>
              <w:t xml:space="preserve"> </w:t>
            </w:r>
            <w:del w:id="3136"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3137" w:author="REID-JAMOND Alison" w:date="2022-04-04T15:19:00Z"/>
        </w:rPr>
        <w:pPrChange w:id="3138"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39" w:author="REID-JAMOND Alison" w:date="2022-04-04T15:19:00Z">
        <w:r w:rsidR="00047CD7">
          <w:t xml:space="preserve"> 1</w:t>
        </w:r>
      </w:ins>
      <w:del w:id="3140"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3141"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42"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3143"/>
      <w:r w:rsidRPr="00785C54">
        <w:t xml:space="preserve">(although </w:t>
      </w:r>
      <w:del w:id="3144" w:author="Katharina Schleidt" w:date="2022-08-13T16:45:00Z">
        <w:r w:rsidRPr="00785C54" w:rsidDel="00AA0D5F">
          <w:delText>‘</w:delText>
        </w:r>
      </w:del>
      <w:r w:rsidRPr="00785C54">
        <w:t xml:space="preserve">specimen preservation could be considered a specific activity </w:t>
      </w:r>
      <w:r w:rsidRPr="00100651">
        <w:t>per se</w:t>
      </w:r>
      <w:del w:id="3145" w:author="Katharina Schleidt" w:date="2022-08-13T16:45:00Z">
        <w:r w:rsidRPr="00785C54" w:rsidDel="00AA0D5F">
          <w:delText>’</w:delText>
        </w:r>
      </w:del>
      <w:r w:rsidRPr="00785C54">
        <w:t>)</w:t>
      </w:r>
      <w:commentRangeEnd w:id="3143"/>
      <w:r w:rsidR="00047CD7">
        <w:rPr>
          <w:rStyle w:val="Marquedecommentaire"/>
          <w:rFonts w:eastAsia="MS Mincho"/>
          <w:lang w:eastAsia="ja-JP"/>
        </w:rPr>
        <w:commentReference w:id="3143"/>
      </w:r>
      <w:ins w:id="3146" w:author="REID-JAMOND Alison" w:date="2022-04-04T15:19:00Z">
        <w:r w:rsidR="00047CD7">
          <w:t>.</w:t>
        </w:r>
      </w:ins>
      <w:del w:id="3147" w:author="REID-JAMOND Alison" w:date="2022-04-04T15:19:00Z">
        <w:r w:rsidRPr="00785C54" w:rsidDel="00047CD7">
          <w:delText>;</w:delText>
        </w:r>
      </w:del>
    </w:p>
    <w:p w14:paraId="2D7FB30D" w14:textId="66D2F4EA" w:rsidR="005B5EAD" w:rsidRPr="00785C54" w:rsidRDefault="005B5EAD">
      <w:pPr>
        <w:pStyle w:val="Note"/>
        <w:pPrChange w:id="3148"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49" w:author="REID-JAMOND Alison" w:date="2022-04-04T15:21:00Z">
        <w:r w:rsidRPr="00785C54" w:rsidDel="00047CD7">
          <w:delText>2)</w:delText>
        </w:r>
        <w:r w:rsidRPr="00785C54" w:rsidDel="00047CD7">
          <w:tab/>
        </w:r>
      </w:del>
      <w:ins w:id="3150"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3151"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52" w:author="REID-JAMOND Alison" w:date="2022-04-04T15:21:00Z">
        <w:r w:rsidRPr="00785C54" w:rsidDel="00047CD7">
          <w:delText>3)</w:delText>
        </w:r>
        <w:r w:rsidRPr="00785C54" w:rsidDel="00047CD7">
          <w:tab/>
        </w:r>
      </w:del>
      <w:ins w:id="3153"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3154" w:author="REID-JAMOND Alison" w:date="2022-04-04T15:21:00Z">
        <w:r w:rsidR="00047CD7">
          <w:t>can</w:t>
        </w:r>
      </w:ins>
      <w:del w:id="3155" w:author="REID-JAMOND Alison" w:date="2022-04-04T15:21:00Z">
        <w:r w:rsidRPr="00785C54" w:rsidDel="00047CD7">
          <w:delText>may</w:delText>
        </w:r>
      </w:del>
      <w:r w:rsidRPr="00785C54">
        <w:t xml:space="preserve"> be made. As such, it </w:t>
      </w:r>
      <w:del w:id="3156" w:author="REID-JAMOND Alison" w:date="2022-04-04T15:21:00Z">
        <w:r w:rsidRPr="00785C54" w:rsidDel="00047CD7">
          <w:delText xml:space="preserve">may </w:delText>
        </w:r>
      </w:del>
      <w:ins w:id="3157"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58" w:name="_Toc113373467"/>
      <w:r w:rsidRPr="00785C54">
        <w:rPr>
          <w:rFonts w:eastAsia="Times New Roman"/>
          <w:szCs w:val="24"/>
        </w:rPr>
        <w:t>Association sampling</w:t>
      </w:r>
      <w:bookmarkEnd w:id="31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159" w:author="Katharina Schleidt" w:date="2022-08-10T19:14:00Z">
              <w:r w:rsidRPr="00785C54" w:rsidDel="002F2035">
                <w:rPr>
                  <w:szCs w:val="24"/>
                </w:rPr>
                <w:delText>SHALL</w:delText>
              </w:r>
            </w:del>
            <w:ins w:id="316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1" w:name="_Toc113373468"/>
      <w:r w:rsidRPr="00785C54">
        <w:rPr>
          <w:rFonts w:eastAsia="Times New Roman"/>
          <w:szCs w:val="24"/>
        </w:rPr>
        <w:t>Association preparationStep</w:t>
      </w:r>
      <w:bookmarkEnd w:id="31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3162" w:author="Katharina Schleidt" w:date="2022-08-10T19:14:00Z">
              <w:r w:rsidRPr="00785C54" w:rsidDel="002F2035">
                <w:rPr>
                  <w:szCs w:val="24"/>
                </w:rPr>
                <w:delText>SHALL</w:delText>
              </w:r>
            </w:del>
            <w:ins w:id="3163"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4" w:name="_Toc113373469"/>
      <w:r w:rsidRPr="00785C54">
        <w:rPr>
          <w:rFonts w:eastAsia="Times New Roman"/>
          <w:szCs w:val="24"/>
        </w:rPr>
        <w:t>Association sampledFeature</w:t>
      </w:r>
      <w:bookmarkEnd w:id="31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3165" w:author="Katharina Schleidt" w:date="2022-08-10T19:14:00Z">
              <w:r w:rsidRPr="00785C54" w:rsidDel="002F2035">
                <w:rPr>
                  <w:szCs w:val="24"/>
                </w:rPr>
                <w:delText>SHALL</w:delText>
              </w:r>
            </w:del>
            <w:ins w:id="3166"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7" w:name="_Toc113373470"/>
      <w:r w:rsidRPr="00785C54">
        <w:rPr>
          <w:rFonts w:eastAsia="Times New Roman"/>
          <w:szCs w:val="24"/>
        </w:rPr>
        <w:t>Association relatedSample</w:t>
      </w:r>
      <w:bookmarkEnd w:id="3167"/>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3168" w:author="Katharina Schleidt" w:date="2022-08-10T19:14:00Z">
              <w:r w:rsidRPr="00785C54" w:rsidDel="002F2035">
                <w:rPr>
                  <w:szCs w:val="24"/>
                </w:rPr>
                <w:delText>SHALL</w:delText>
              </w:r>
            </w:del>
            <w:ins w:id="3169"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70" w:name="_Toc113373471"/>
      <w:r w:rsidRPr="00785C54">
        <w:rPr>
          <w:rFonts w:eastAsia="Times New Roman"/>
          <w:szCs w:val="24"/>
        </w:rPr>
        <w:t>Sampling</w:t>
      </w:r>
      <w:bookmarkEnd w:id="3170"/>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1" w:name="_Toc113373472"/>
      <w:r w:rsidRPr="00785C54">
        <w:rPr>
          <w:rFonts w:eastAsia="Times New Roman"/>
          <w:szCs w:val="24"/>
        </w:rPr>
        <w:t>Sampling Requirements Class</w:t>
      </w:r>
      <w:bookmarkEnd w:id="31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172" w:author="Ilkka Rinne" w:date="2022-09-06T15:32:00Z">
              <w:r w:rsidRPr="00785C54" w:rsidDel="003613DB">
                <w:rPr>
                  <w:szCs w:val="24"/>
                </w:rPr>
                <w:delText>-</w:delText>
              </w:r>
            </w:del>
            <w:ins w:id="3173"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4" w:name="_Toc113373473"/>
      <w:r w:rsidRPr="00785C54">
        <w:rPr>
          <w:rFonts w:eastAsia="Times New Roman"/>
          <w:szCs w:val="24"/>
        </w:rPr>
        <w:t>Interface Sampling</w:t>
      </w:r>
      <w:bookmarkEnd w:id="3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3175" w:author="Katharina Schleidt" w:date="2022-08-10T20:01:00Z">
              <w:r w:rsidRPr="00B36FFD">
                <w:rPr>
                  <w:bCs/>
                  <w:szCs w:val="24"/>
                  <w:rPrChange w:id="3176"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3177" w:author="Katharina Schleidt" w:date="2022-08-10T20:01:00Z">
              <w:r w:rsidRPr="00B36FFD">
                <w:rPr>
                  <w:szCs w:val="24"/>
                </w:rPr>
                <w:t xml:space="preserve">shall be defined as </w:t>
              </w:r>
            </w:ins>
            <w:del w:id="3178"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179" w:author="Katharina Schleidt" w:date="2022-08-10T19:46:00Z"/>
          <w:szCs w:val="24"/>
        </w:rPr>
      </w:pPr>
      <w:del w:id="3180"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1" w:author="Katharina Schleidt" w:date="2022-08-10T19:45:00Z">
        <w:r w:rsidRPr="00785C54">
          <w:rPr>
            <w:szCs w:val="24"/>
          </w:rPr>
          <w:t>EXAMPLE</w:t>
        </w:r>
        <w:r>
          <w:rPr>
            <w:szCs w:val="24"/>
          </w:rPr>
          <w:t xml:space="preserve"> 1</w:t>
        </w:r>
      </w:ins>
      <w:del w:id="3182"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3" w:author="Katharina Schleidt" w:date="2022-08-10T19:45:00Z">
        <w:r w:rsidRPr="00785C54">
          <w:rPr>
            <w:szCs w:val="24"/>
          </w:rPr>
          <w:t>EXAMPLE</w:t>
        </w:r>
        <w:r>
          <w:rPr>
            <w:szCs w:val="24"/>
          </w:rPr>
          <w:t xml:space="preserve"> 2</w:t>
        </w:r>
      </w:ins>
      <w:del w:id="3184"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5" w:author="Katharina Schleidt" w:date="2022-08-10T19:45:00Z">
        <w:r w:rsidRPr="00785C54">
          <w:rPr>
            <w:szCs w:val="24"/>
          </w:rPr>
          <w:t>EXAMPLE</w:t>
        </w:r>
        <w:r>
          <w:rPr>
            <w:szCs w:val="24"/>
          </w:rPr>
          <w:t xml:space="preserve"> 3</w:t>
        </w:r>
      </w:ins>
      <w:del w:id="3186"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7" w:author="Katharina Schleidt" w:date="2022-08-10T19:45:00Z">
        <w:r w:rsidRPr="00785C54">
          <w:rPr>
            <w:szCs w:val="24"/>
          </w:rPr>
          <w:t>EXAMPLE</w:t>
        </w:r>
        <w:r>
          <w:rPr>
            <w:szCs w:val="24"/>
          </w:rPr>
          <w:t xml:space="preserve"> 4</w:t>
        </w:r>
      </w:ins>
      <w:del w:id="3188"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89" w:author="Katharina Schleidt" w:date="2022-08-10T19:45:00Z">
        <w:r w:rsidRPr="00785C54">
          <w:rPr>
            <w:szCs w:val="24"/>
          </w:rPr>
          <w:t>EXAMPLE</w:t>
        </w:r>
        <w:r>
          <w:rPr>
            <w:szCs w:val="24"/>
          </w:rPr>
          <w:t xml:space="preserve"> 5</w:t>
        </w:r>
      </w:ins>
      <w:del w:id="3190"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1" w:author="Katharina Schleidt" w:date="2022-08-10T19:45:00Z">
        <w:r w:rsidRPr="00785C54">
          <w:rPr>
            <w:szCs w:val="24"/>
          </w:rPr>
          <w:t>EXAMPLE</w:t>
        </w:r>
        <w:r>
          <w:rPr>
            <w:szCs w:val="24"/>
          </w:rPr>
          <w:t xml:space="preserve"> 6</w:t>
        </w:r>
      </w:ins>
      <w:del w:id="3192"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3" w:author="Katharina Schleidt" w:date="2022-08-10T19:45:00Z">
        <w:r w:rsidRPr="00785C54">
          <w:rPr>
            <w:szCs w:val="24"/>
          </w:rPr>
          <w:t>EXAMPLE</w:t>
        </w:r>
        <w:r>
          <w:rPr>
            <w:szCs w:val="24"/>
          </w:rPr>
          <w:t xml:space="preserve"> 7</w:t>
        </w:r>
      </w:ins>
      <w:del w:id="3194"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5" w:author="Katharina Schleidt" w:date="2022-08-10T19:45:00Z">
        <w:r w:rsidRPr="00785C54">
          <w:rPr>
            <w:szCs w:val="24"/>
          </w:rPr>
          <w:t>EXAMPLE</w:t>
        </w:r>
        <w:r>
          <w:rPr>
            <w:szCs w:val="24"/>
          </w:rPr>
          <w:t xml:space="preserve"> 8</w:t>
        </w:r>
      </w:ins>
      <w:del w:id="3196"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7" w:author="Katharina Schleidt" w:date="2022-08-10T19:45:00Z">
        <w:r w:rsidRPr="00785C54">
          <w:rPr>
            <w:szCs w:val="24"/>
          </w:rPr>
          <w:t>EXAMPLE</w:t>
        </w:r>
        <w:r>
          <w:rPr>
            <w:szCs w:val="24"/>
          </w:rPr>
          <w:t xml:space="preserve"> 9</w:t>
        </w:r>
      </w:ins>
      <w:del w:id="3198"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199" w:author="Katharina Schleidt" w:date="2022-08-10T19:45:00Z">
        <w:r w:rsidRPr="00785C54">
          <w:rPr>
            <w:szCs w:val="24"/>
          </w:rPr>
          <w:t>EXAMPLE</w:t>
        </w:r>
        <w:r>
          <w:rPr>
            <w:szCs w:val="24"/>
          </w:rPr>
          <w:t xml:space="preserve"> 10</w:t>
        </w:r>
      </w:ins>
      <w:del w:id="3200"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01" w:author="Katharina Schleidt" w:date="2022-08-10T19:45:00Z">
        <w:r w:rsidRPr="00785C54">
          <w:rPr>
            <w:szCs w:val="24"/>
          </w:rPr>
          <w:t>EXAMPLE</w:t>
        </w:r>
        <w:r>
          <w:rPr>
            <w:szCs w:val="24"/>
          </w:rPr>
          <w:t xml:space="preserve"> </w:t>
        </w:r>
      </w:ins>
      <w:ins w:id="3202" w:author="Katharina Schleidt" w:date="2022-08-10T19:46:00Z">
        <w:r>
          <w:rPr>
            <w:szCs w:val="24"/>
          </w:rPr>
          <w:t>11</w:t>
        </w:r>
      </w:ins>
      <w:del w:id="3203"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4" w:name="_Toc113373474"/>
      <w:r w:rsidRPr="00785C54">
        <w:rPr>
          <w:rFonts w:eastAsia="Times New Roman"/>
          <w:szCs w:val="24"/>
        </w:rPr>
        <w:t>Association sample</w:t>
      </w:r>
      <w:bookmarkEnd w:id="32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3205" w:author="Katharina Schleidt" w:date="2022-08-10T19:14:00Z">
              <w:r w:rsidRPr="00785C54" w:rsidDel="002F2035">
                <w:rPr>
                  <w:szCs w:val="24"/>
                </w:rPr>
                <w:delText>SHALL</w:delText>
              </w:r>
            </w:del>
            <w:ins w:id="320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7" w:name="_Toc113373475"/>
      <w:r w:rsidRPr="00785C54">
        <w:rPr>
          <w:rFonts w:eastAsia="Times New Roman"/>
          <w:szCs w:val="24"/>
        </w:rPr>
        <w:t>Association featureOfInterest</w:t>
      </w:r>
      <w:bookmarkEnd w:id="32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3208" w:author="Katharina Schleidt" w:date="2022-08-10T19:14:00Z">
              <w:r w:rsidRPr="00785C54" w:rsidDel="002F2035">
                <w:rPr>
                  <w:szCs w:val="24"/>
                </w:rPr>
                <w:delText>SHALL</w:delText>
              </w:r>
            </w:del>
            <w:ins w:id="3209"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0" w:name="_Toc113373476"/>
      <w:r w:rsidRPr="00785C54">
        <w:rPr>
          <w:rFonts w:eastAsia="Times New Roman"/>
          <w:szCs w:val="24"/>
        </w:rPr>
        <w:t>Association sampler</w:t>
      </w:r>
      <w:bookmarkEnd w:id="32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3211" w:author="Katharina Schleidt" w:date="2022-08-10T19:14:00Z">
              <w:r w:rsidRPr="00785C54" w:rsidDel="002F2035">
                <w:rPr>
                  <w:szCs w:val="24"/>
                </w:rPr>
                <w:delText>SHALL</w:delText>
              </w:r>
            </w:del>
            <w:ins w:id="321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3" w:name="_Toc113373477"/>
      <w:r w:rsidRPr="00785C54">
        <w:rPr>
          <w:rFonts w:eastAsia="Times New Roman"/>
          <w:szCs w:val="24"/>
        </w:rPr>
        <w:lastRenderedPageBreak/>
        <w:t>Association samplingProcedure</w:t>
      </w:r>
      <w:bookmarkEnd w:id="32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3214" w:author="Katharina Schleidt" w:date="2022-08-10T19:14:00Z">
              <w:r w:rsidRPr="00785C54" w:rsidDel="002F2035">
                <w:rPr>
                  <w:szCs w:val="24"/>
                </w:rPr>
                <w:delText>SHALL</w:delText>
              </w:r>
            </w:del>
            <w:ins w:id="321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6" w:name="_Toc113373478"/>
      <w:r w:rsidRPr="00785C54">
        <w:rPr>
          <w:rFonts w:eastAsia="Times New Roman"/>
          <w:szCs w:val="24"/>
        </w:rPr>
        <w:t>Association relatedSampling</w:t>
      </w:r>
      <w:bookmarkEnd w:id="32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3217" w:author="Katharina Schleidt" w:date="2022-08-10T19:14:00Z">
              <w:r w:rsidRPr="00785C54" w:rsidDel="002F2035">
                <w:rPr>
                  <w:szCs w:val="24"/>
                </w:rPr>
                <w:delText>SHALL</w:delText>
              </w:r>
            </w:del>
            <w:ins w:id="3218"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3219" w:name="_Toc113373479"/>
      <w:r w:rsidRPr="00785C54">
        <w:rPr>
          <w:rFonts w:eastAsia="Times New Roman"/>
          <w:szCs w:val="24"/>
        </w:rPr>
        <w:t>Sampler</w:t>
      </w:r>
      <w:bookmarkEnd w:id="3219"/>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20" w:name="_Toc113373480"/>
      <w:r w:rsidRPr="00785C54">
        <w:rPr>
          <w:rFonts w:eastAsia="Times New Roman"/>
          <w:szCs w:val="24"/>
        </w:rPr>
        <w:t>Sampler Requirements Class</w:t>
      </w:r>
      <w:bookmarkEnd w:id="32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21" w:author="Ilkka Rinne" w:date="2022-09-06T15:32:00Z">
              <w:r w:rsidRPr="00785C54" w:rsidDel="003613DB">
                <w:rPr>
                  <w:szCs w:val="24"/>
                </w:rPr>
                <w:delText>-</w:delText>
              </w:r>
            </w:del>
            <w:ins w:id="3222"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23" w:name="_Toc113373481"/>
      <w:r w:rsidRPr="00785C54">
        <w:rPr>
          <w:rFonts w:eastAsia="Times New Roman"/>
          <w:szCs w:val="24"/>
        </w:rPr>
        <w:t>Interface Sampler</w:t>
      </w:r>
      <w:bookmarkEnd w:id="32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3224" w:author="Katharina Schleidt" w:date="2022-08-10T20:02:00Z">
              <w:r w:rsidR="00B36FFD" w:rsidRPr="00B36FFD">
                <w:rPr>
                  <w:szCs w:val="24"/>
                </w:rPr>
                <w:t>shall be defined as</w:t>
              </w:r>
            </w:ins>
            <w:del w:id="3225"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226" w:author="Katharina Schleidt" w:date="2022-08-10T19:46:00Z"/>
          <w:szCs w:val="24"/>
        </w:rPr>
      </w:pPr>
      <w:del w:id="3227"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28" w:author="Katharina Schleidt" w:date="2022-08-10T19:46:00Z">
        <w:r w:rsidRPr="00785C54">
          <w:rPr>
            <w:szCs w:val="24"/>
          </w:rPr>
          <w:t>EXAMPLE</w:t>
        </w:r>
        <w:r>
          <w:rPr>
            <w:szCs w:val="24"/>
          </w:rPr>
          <w:t xml:space="preserve"> 1</w:t>
        </w:r>
      </w:ins>
      <w:del w:id="3229"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0" w:author="Katharina Schleidt" w:date="2022-08-10T19:46:00Z">
        <w:r w:rsidRPr="00785C54">
          <w:rPr>
            <w:szCs w:val="24"/>
          </w:rPr>
          <w:t>EXAMPLE</w:t>
        </w:r>
        <w:r>
          <w:rPr>
            <w:szCs w:val="24"/>
          </w:rPr>
          <w:t xml:space="preserve"> 2</w:t>
        </w:r>
      </w:ins>
      <w:del w:id="3231"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2" w:author="Katharina Schleidt" w:date="2022-08-10T19:46:00Z">
        <w:r w:rsidRPr="00785C54">
          <w:rPr>
            <w:szCs w:val="24"/>
          </w:rPr>
          <w:t>EXAMPLE</w:t>
        </w:r>
        <w:r>
          <w:rPr>
            <w:szCs w:val="24"/>
          </w:rPr>
          <w:t xml:space="preserve"> 3</w:t>
        </w:r>
      </w:ins>
      <w:del w:id="3233"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234" w:author="Katharina Schleidt" w:date="2022-08-10T19:46:00Z">
        <w:r w:rsidRPr="00785C54">
          <w:rPr>
            <w:szCs w:val="24"/>
          </w:rPr>
          <w:lastRenderedPageBreak/>
          <w:t>EXAMPLE</w:t>
        </w:r>
        <w:r>
          <w:rPr>
            <w:szCs w:val="24"/>
          </w:rPr>
          <w:t xml:space="preserve"> 4</w:t>
        </w:r>
      </w:ins>
      <w:del w:id="3235"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3236"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3237" w:author="Katharina Schleidt" w:date="2022-08-13T17:22:00Z">
        <w:r w:rsidRPr="00785C54" w:rsidDel="009C7946">
          <w:rPr>
            <w:szCs w:val="24"/>
          </w:rPr>
          <w:delText xml:space="preserve">Sensor </w:delText>
        </w:r>
      </w:del>
      <w:ins w:id="3238"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39" w:name="_Toc113373482"/>
      <w:r w:rsidRPr="00785C54">
        <w:rPr>
          <w:rFonts w:eastAsia="Times New Roman"/>
          <w:szCs w:val="24"/>
        </w:rPr>
        <w:t>Association sampling</w:t>
      </w:r>
      <w:bookmarkEnd w:id="3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3240" w:author="Katharina Schleidt" w:date="2022-08-10T19:14:00Z">
              <w:r w:rsidRPr="00785C54" w:rsidDel="002F2035">
                <w:rPr>
                  <w:szCs w:val="24"/>
                </w:rPr>
                <w:delText>SHALL</w:delText>
              </w:r>
            </w:del>
            <w:ins w:id="324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2" w:name="_Toc113373483"/>
      <w:r w:rsidRPr="00785C54">
        <w:rPr>
          <w:rFonts w:eastAsia="Times New Roman"/>
          <w:szCs w:val="24"/>
        </w:rPr>
        <w:t>Association implementedProcedure</w:t>
      </w:r>
      <w:bookmarkEnd w:id="32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3243" w:author="Katharina Schleidt" w:date="2022-08-10T19:14:00Z">
              <w:r w:rsidRPr="00785C54" w:rsidDel="002F2035">
                <w:rPr>
                  <w:szCs w:val="24"/>
                </w:rPr>
                <w:delText>SHALL</w:delText>
              </w:r>
            </w:del>
            <w:ins w:id="3244"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3245" w:name="_Toc113373484"/>
      <w:r w:rsidRPr="00785C54">
        <w:rPr>
          <w:rFonts w:eastAsia="Times New Roman"/>
          <w:szCs w:val="24"/>
        </w:rPr>
        <w:t>PreparationStep</w:t>
      </w:r>
      <w:bookmarkEnd w:id="3245"/>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6" w:name="_Toc113373485"/>
      <w:r w:rsidRPr="00785C54">
        <w:rPr>
          <w:rFonts w:eastAsia="Times New Roman"/>
          <w:szCs w:val="24"/>
        </w:rPr>
        <w:t>PreparationStep Requirements Class</w:t>
      </w:r>
      <w:bookmarkEnd w:id="32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47" w:author="Ilkka Rinne" w:date="2022-09-06T15:32:00Z">
              <w:r w:rsidRPr="00785C54" w:rsidDel="003613DB">
                <w:rPr>
                  <w:szCs w:val="24"/>
                </w:rPr>
                <w:delText>-</w:delText>
              </w:r>
            </w:del>
            <w:ins w:id="3248"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9" w:name="_Toc113373486"/>
      <w:r w:rsidRPr="00785C54">
        <w:rPr>
          <w:rFonts w:eastAsia="Times New Roman"/>
          <w:szCs w:val="24"/>
        </w:rPr>
        <w:t>Interface PreparationStep</w:t>
      </w:r>
      <w:bookmarkEnd w:id="32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3250" w:author="Katharina Schleidt" w:date="2022-08-10T20:02:00Z">
              <w:r w:rsidR="00B36FFD" w:rsidRPr="00B36FFD">
                <w:rPr>
                  <w:szCs w:val="24"/>
                </w:rPr>
                <w:t>shall be defined as</w:t>
              </w:r>
            </w:ins>
            <w:del w:id="3251"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2" w:name="_Toc113373487"/>
      <w:r w:rsidRPr="00785C54">
        <w:rPr>
          <w:rFonts w:eastAsia="Times New Roman"/>
          <w:szCs w:val="24"/>
        </w:rPr>
        <w:lastRenderedPageBreak/>
        <w:t>Association processingDetails</w:t>
      </w:r>
      <w:bookmarkEnd w:id="32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3253" w:author="Katharina Schleidt" w:date="2022-08-10T19:14:00Z">
              <w:r w:rsidRPr="00785C54" w:rsidDel="002F2035">
                <w:rPr>
                  <w:szCs w:val="24"/>
                </w:rPr>
                <w:delText>SHALL</w:delText>
              </w:r>
            </w:del>
            <w:ins w:id="3254"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5" w:name="_Toc113373488"/>
      <w:r w:rsidRPr="00785C54">
        <w:rPr>
          <w:rFonts w:eastAsia="Times New Roman"/>
          <w:szCs w:val="24"/>
        </w:rPr>
        <w:t>Association preparedSample</w:t>
      </w:r>
      <w:bookmarkEnd w:id="32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3256" w:author="Katharina Schleidt" w:date="2022-08-10T19:14:00Z">
              <w:r w:rsidRPr="00785C54" w:rsidDel="002F2035">
                <w:rPr>
                  <w:szCs w:val="24"/>
                </w:rPr>
                <w:delText>SHALL</w:delText>
              </w:r>
            </w:del>
            <w:ins w:id="3257"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3258" w:name="_Toc113373489"/>
      <w:r w:rsidRPr="00785C54">
        <w:rPr>
          <w:rFonts w:eastAsia="Times New Roman"/>
          <w:szCs w:val="24"/>
        </w:rPr>
        <w:t>PreparationProcedure</w:t>
      </w:r>
      <w:bookmarkEnd w:id="3258"/>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9" w:name="_Toc113373490"/>
      <w:r w:rsidRPr="00785C54">
        <w:rPr>
          <w:rFonts w:eastAsia="Times New Roman"/>
          <w:szCs w:val="24"/>
        </w:rPr>
        <w:t>PreparationProcedure Requirements Class</w:t>
      </w:r>
      <w:bookmarkEnd w:id="32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60" w:author="Ilkka Rinne" w:date="2022-09-06T15:32:00Z">
              <w:r w:rsidRPr="00785C54" w:rsidDel="003613DB">
                <w:rPr>
                  <w:szCs w:val="24"/>
                </w:rPr>
                <w:delText>-</w:delText>
              </w:r>
            </w:del>
            <w:ins w:id="3261"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2" w:name="_Toc113373491"/>
      <w:r w:rsidRPr="00785C54">
        <w:rPr>
          <w:rFonts w:eastAsia="Times New Roman"/>
          <w:szCs w:val="24"/>
        </w:rPr>
        <w:t>Interface PreparationProcedure</w:t>
      </w:r>
      <w:bookmarkEnd w:id="32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3263" w:author="Katharina Schleidt" w:date="2022-08-10T20:02:00Z">
              <w:r w:rsidRPr="00785C54" w:rsidDel="00B36FFD">
                <w:rPr>
                  <w:szCs w:val="24"/>
                </w:rPr>
                <w:delText xml:space="preserve">The </w:delText>
              </w:r>
            </w:del>
            <w:ins w:id="3264" w:author="Katharina Schleidt" w:date="2022-08-10T20:02:00Z">
              <w:r w:rsidR="00B36FFD" w:rsidRPr="00B36FFD">
                <w:rPr>
                  <w:szCs w:val="24"/>
                </w:rPr>
                <w:t xml:space="preserve">A </w:t>
              </w:r>
            </w:ins>
            <w:ins w:id="3265" w:author="Katharina Schleidt" w:date="2022-08-10T20:03:00Z">
              <w:r w:rsidR="00B36FFD" w:rsidRPr="00B36FFD">
                <w:rPr>
                  <w:b/>
                  <w:bCs/>
                  <w:szCs w:val="24"/>
                  <w:rPrChange w:id="3266" w:author="Katharina Schleidt" w:date="2022-08-10T20:03:00Z">
                    <w:rPr>
                      <w:szCs w:val="24"/>
                    </w:rPr>
                  </w:rPrChange>
                </w:rPr>
                <w:t>PreparationProcedure</w:t>
              </w:r>
              <w:r w:rsidR="00B36FFD" w:rsidRPr="00B36FFD">
                <w:rPr>
                  <w:szCs w:val="24"/>
                </w:rPr>
                <w:t xml:space="preserve"> </w:t>
              </w:r>
            </w:ins>
            <w:ins w:id="3267"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8" w:name="_Toc113373492"/>
      <w:r w:rsidRPr="00785C54">
        <w:rPr>
          <w:rFonts w:eastAsia="Times New Roman"/>
          <w:szCs w:val="24"/>
        </w:rPr>
        <w:t>Association samplePreparationStep</w:t>
      </w:r>
      <w:bookmarkEnd w:id="32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3269" w:author="Katharina Schleidt" w:date="2022-08-10T19:14:00Z">
              <w:r w:rsidRPr="00785C54" w:rsidDel="002F2035">
                <w:rPr>
                  <w:szCs w:val="24"/>
                </w:rPr>
                <w:delText>SHALL</w:delText>
              </w:r>
            </w:del>
            <w:ins w:id="3270"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3271" w:name="_Toc113373493"/>
      <w:r w:rsidRPr="00785C54">
        <w:rPr>
          <w:rFonts w:eastAsia="Times New Roman"/>
          <w:szCs w:val="24"/>
        </w:rPr>
        <w:lastRenderedPageBreak/>
        <w:t>SamplingProcedure</w:t>
      </w:r>
      <w:bookmarkEnd w:id="3271"/>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2" w:name="_Toc113373494"/>
      <w:r w:rsidRPr="00785C54">
        <w:rPr>
          <w:rFonts w:eastAsia="Times New Roman"/>
          <w:szCs w:val="24"/>
        </w:rPr>
        <w:t>SamplingProcedure Requirements Class</w:t>
      </w:r>
      <w:bookmarkEnd w:id="32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73" w:author="Ilkka Rinne" w:date="2022-09-06T15:32:00Z">
              <w:r w:rsidRPr="00785C54" w:rsidDel="003613DB">
                <w:rPr>
                  <w:szCs w:val="24"/>
                </w:rPr>
                <w:delText>-</w:delText>
              </w:r>
            </w:del>
            <w:ins w:id="3274"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75" w:name="_Toc113373495"/>
      <w:r w:rsidRPr="00785C54">
        <w:rPr>
          <w:rFonts w:eastAsia="Times New Roman"/>
          <w:szCs w:val="24"/>
        </w:rPr>
        <w:t>Interface SamplingProcedure</w:t>
      </w:r>
      <w:bookmarkEnd w:id="327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3276" w:author="Katharina Schleidt" w:date="2022-08-10T20:03:00Z">
              <w:r w:rsidRPr="00B36FFD">
                <w:rPr>
                  <w:szCs w:val="24"/>
                </w:rPr>
                <w:t xml:space="preserve">A </w:t>
              </w:r>
              <w:r w:rsidRPr="00E91BC4">
                <w:rPr>
                  <w:b/>
                  <w:bCs/>
                  <w:szCs w:val="24"/>
                  <w:rPrChange w:id="3277" w:author="Katharina Schleidt" w:date="2022-08-13T17:32:00Z">
                    <w:rPr>
                      <w:szCs w:val="24"/>
                    </w:rPr>
                  </w:rPrChange>
                </w:rPr>
                <w:t>SamplingProcedure</w:t>
              </w:r>
              <w:r w:rsidRPr="00B36FFD">
                <w:rPr>
                  <w:szCs w:val="24"/>
                </w:rPr>
                <w:t xml:space="preserve"> shall be defined as </w:t>
              </w:r>
            </w:ins>
            <w:del w:id="3278" w:author="Katharina Schleidt" w:date="2022-08-10T20:03:00Z">
              <w:r w:rsidR="005B5EAD" w:rsidRPr="00785C54" w:rsidDel="00B36FFD">
                <w:rPr>
                  <w:szCs w:val="24"/>
                </w:rPr>
                <w:delText xml:space="preserve">The </w:delText>
              </w:r>
            </w:del>
            <w:ins w:id="3279"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0" w:name="_Toc113373496"/>
      <w:r w:rsidRPr="00785C54">
        <w:rPr>
          <w:rFonts w:eastAsia="Times New Roman"/>
          <w:szCs w:val="24"/>
        </w:rPr>
        <w:t>Association sampling</w:t>
      </w:r>
      <w:bookmarkEnd w:id="3280"/>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3281" w:author="Katharina Schleidt" w:date="2022-08-10T19:14:00Z">
              <w:r w:rsidRPr="00785C54" w:rsidDel="002F2035">
                <w:rPr>
                  <w:szCs w:val="24"/>
                </w:rPr>
                <w:delText>SHALL</w:delText>
              </w:r>
            </w:del>
            <w:ins w:id="3282"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3" w:name="_Toc113373497"/>
      <w:r w:rsidRPr="00785C54">
        <w:rPr>
          <w:rFonts w:eastAsia="Times New Roman"/>
          <w:szCs w:val="24"/>
        </w:rPr>
        <w:t>Association sampler</w:t>
      </w:r>
      <w:bookmarkEnd w:id="3283"/>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3284" w:author="Katharina Schleidt" w:date="2022-08-10T19:14:00Z">
              <w:r w:rsidRPr="00785C54" w:rsidDel="002F2035">
                <w:rPr>
                  <w:szCs w:val="24"/>
                </w:rPr>
                <w:delText>SHALL</w:delText>
              </w:r>
            </w:del>
            <w:ins w:id="3285"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3286" w:name="_Toc113373498"/>
      <w:r w:rsidRPr="00785C54">
        <w:rPr>
          <w:rFonts w:eastAsia="Times New Roman"/>
          <w:szCs w:val="24"/>
        </w:rPr>
        <w:t>Abstract Sample Core</w:t>
      </w:r>
      <w:bookmarkEnd w:id="3286"/>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87" w:name="_Toc113373499"/>
      <w:r w:rsidRPr="00785C54">
        <w:rPr>
          <w:rFonts w:eastAsia="Times New Roman"/>
          <w:szCs w:val="24"/>
        </w:rPr>
        <w:t>General</w:t>
      </w:r>
      <w:bookmarkEnd w:id="3287"/>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8" w:name="_Toc113373500"/>
      <w:r w:rsidRPr="00785C54">
        <w:rPr>
          <w:rFonts w:eastAsia="Times New Roman"/>
          <w:szCs w:val="24"/>
        </w:rPr>
        <w:t>Abstract Sample Core Package Requirements</w:t>
      </w:r>
      <w:bookmarkEnd w:id="32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89" w:author="Katharina Schleidt" w:date="2022-08-13T16:41:00Z">
              <w:r w:rsidRPr="00785C54" w:rsidDel="00022C0A">
                <w:rPr>
                  <w:szCs w:val="24"/>
                </w:rPr>
                <w:delText xml:space="preserve">core </w:delText>
              </w:r>
            </w:del>
            <w:ins w:id="3290"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3291" w:name="_Toc113373501"/>
      <w:r w:rsidRPr="00785C54">
        <w:rPr>
          <w:rFonts w:eastAsia="Times New Roman"/>
          <w:szCs w:val="24"/>
        </w:rPr>
        <w:t>AbstractSample</w:t>
      </w:r>
      <w:bookmarkEnd w:id="3291"/>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2" w:name="_Toc113373502"/>
      <w:r w:rsidRPr="00785C54">
        <w:rPr>
          <w:rFonts w:eastAsia="Times New Roman"/>
          <w:szCs w:val="24"/>
        </w:rPr>
        <w:t>AbstractSample Requirements Class</w:t>
      </w:r>
      <w:bookmarkEnd w:id="3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293" w:author="Katharina Schleidt" w:date="2022-08-13T16:41:00Z">
              <w:r w:rsidRPr="00785C54" w:rsidDel="00022C0A">
                <w:rPr>
                  <w:szCs w:val="24"/>
                </w:rPr>
                <w:delText xml:space="preserve">core </w:delText>
              </w:r>
            </w:del>
            <w:ins w:id="3294" w:author="Katharina Schleidt" w:date="2022-08-13T16:41:00Z">
              <w:r w:rsidR="00022C0A">
                <w:rPr>
                  <w:szCs w:val="24"/>
                </w:rPr>
                <w:t>C</w:t>
              </w:r>
              <w:r w:rsidR="00022C0A" w:rsidRPr="00785C54">
                <w:rPr>
                  <w:szCs w:val="24"/>
                </w:rPr>
                <w:t xml:space="preserve">ore </w:t>
              </w:r>
            </w:ins>
            <w:del w:id="3295" w:author="Ilkka Rinne" w:date="2022-09-06T15:32:00Z">
              <w:r w:rsidRPr="00785C54" w:rsidDel="003613DB">
                <w:rPr>
                  <w:szCs w:val="24"/>
                </w:rPr>
                <w:delText>-</w:delText>
              </w:r>
            </w:del>
            <w:ins w:id="3296"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3297"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3298" w:author="Ilkka Rinne" w:date="2022-09-06T14:19:00Z">
        <w:r w:rsidR="00EA5628">
          <w:t>5</w:t>
        </w:r>
      </w:ins>
      <w:ins w:id="3299" w:author="Katharina Schleidt" w:date="2022-08-13T17:57:00Z">
        <w:del w:id="3300"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01"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302" w:author="Ilkka Rinne" w:date="2022-09-06T14:19:00Z">
        <w:r w:rsidR="00EA5628">
          <w:rPr>
            <w:noProof/>
            <w:szCs w:val="24"/>
            <w:lang w:val="fr-FR" w:eastAsia="fr-FR"/>
          </w:rPr>
          <w:lastRenderedPageBreak/>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3303"/>
      <w:r w:rsidRPr="00785C54">
        <w:rPr>
          <w:szCs w:val="24"/>
        </w:rPr>
        <w:t>Figure 2</w:t>
      </w:r>
      <w:ins w:id="3304" w:author="Ilkka Rinne" w:date="2022-09-06T14:20:00Z">
        <w:r w:rsidR="00EA5628">
          <w:rPr>
            <w:szCs w:val="24"/>
          </w:rPr>
          <w:t>5</w:t>
        </w:r>
      </w:ins>
      <w:del w:id="3305" w:author="Ilkka Rinne" w:date="2022-09-06T14:20:00Z">
        <w:r w:rsidRPr="00785C54" w:rsidDel="00EA5628">
          <w:rPr>
            <w:szCs w:val="24"/>
          </w:rPr>
          <w:delText>4</w:delText>
        </w:r>
      </w:del>
      <w:commentRangeEnd w:id="3303"/>
      <w:r w:rsidR="00047CD7">
        <w:rPr>
          <w:rStyle w:val="Marquedecommentaire"/>
          <w:rFonts w:eastAsia="MS Mincho"/>
          <w:b w:val="0"/>
          <w:lang w:eastAsia="ja-JP"/>
        </w:rPr>
        <w:commentReference w:id="3303"/>
      </w:r>
      <w:r w:rsidRPr="00785C54">
        <w:rPr>
          <w:szCs w:val="24"/>
        </w:rPr>
        <w:t xml:space="preserve"> — Context diagram for Abstract Sample </w:t>
      </w:r>
      <w:del w:id="3306" w:author="Katharina Schleidt" w:date="2022-08-13T16:41:00Z">
        <w:r w:rsidRPr="00785C54" w:rsidDel="00022C0A">
          <w:rPr>
            <w:szCs w:val="24"/>
          </w:rPr>
          <w:delText xml:space="preserve">core </w:delText>
        </w:r>
      </w:del>
      <w:ins w:id="3307"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08" w:name="_Toc113373503"/>
      <w:r w:rsidRPr="00785C54">
        <w:rPr>
          <w:rFonts w:eastAsia="Times New Roman"/>
          <w:szCs w:val="24"/>
        </w:rPr>
        <w:lastRenderedPageBreak/>
        <w:t>Attribute sampleType</w:t>
      </w:r>
      <w:bookmarkEnd w:id="33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09" w:name="_Toc113373504"/>
      <w:r w:rsidRPr="00785C54">
        <w:rPr>
          <w:rFonts w:eastAsia="Times New Roman"/>
          <w:szCs w:val="24"/>
        </w:rPr>
        <w:t>Attribute parameter</w:t>
      </w:r>
      <w:bookmarkEnd w:id="3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3310" w:author="Katharina Schleidt" w:date="2022-08-10T19:14:00Z">
              <w:r w:rsidRPr="00785C54" w:rsidDel="002F2035">
                <w:rPr>
                  <w:szCs w:val="24"/>
                </w:rPr>
                <w:delText>SHALL</w:delText>
              </w:r>
            </w:del>
            <w:ins w:id="3311"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3312" w:author="REID-JAMOND Alison" w:date="2022-04-04T15:24:00Z">
        <w:r w:rsidRPr="00785C54" w:rsidDel="00047CD7">
          <w:rPr>
            <w:szCs w:val="24"/>
          </w:rPr>
          <w:delText>must p</w:delText>
        </w:r>
      </w:del>
      <w:ins w:id="3313"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14"/>
      <w:r w:rsidRPr="00785C54">
        <w:rPr>
          <w:szCs w:val="24"/>
        </w:rPr>
        <w:t>NOTE</w:t>
      </w:r>
      <w:r w:rsidRPr="00785C54">
        <w:rPr>
          <w:szCs w:val="24"/>
        </w:rPr>
        <w:tab/>
      </w:r>
      <w:ins w:id="3315"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316" w:author="Katharina Schleidt" w:date="2022-08-13T16:04:00Z">
        <w:r w:rsidRPr="00785C54" w:rsidDel="00A1403A">
          <w:rPr>
            <w:szCs w:val="24"/>
          </w:rPr>
          <w:delText xml:space="preserve">Parameter should NOT be utilized to </w:delText>
        </w:r>
        <w:commentRangeEnd w:id="3314"/>
        <w:r w:rsidR="00047CD7" w:rsidDel="00A1403A">
          <w:rPr>
            <w:rStyle w:val="Marquedecommentaire"/>
            <w:rFonts w:eastAsia="MS Mincho"/>
            <w:lang w:eastAsia="ja-JP"/>
          </w:rPr>
          <w:commentReference w:id="3314"/>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3317" w:name="_Toc113373505"/>
      <w:r w:rsidRPr="00785C54">
        <w:rPr>
          <w:rFonts w:eastAsia="Times New Roman"/>
          <w:szCs w:val="24"/>
        </w:rPr>
        <w:t>AbstractSampling</w:t>
      </w:r>
      <w:bookmarkEnd w:id="3317"/>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18" w:name="_Toc113373506"/>
      <w:r w:rsidRPr="00785C54">
        <w:rPr>
          <w:rFonts w:eastAsia="Times New Roman"/>
          <w:szCs w:val="24"/>
        </w:rPr>
        <w:t>AbstractSampling Requirements Class</w:t>
      </w:r>
      <w:bookmarkEnd w:id="33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19" w:author="Katharina Schleidt" w:date="2022-08-13T16:41:00Z">
              <w:r w:rsidRPr="00785C54" w:rsidDel="00022C0A">
                <w:rPr>
                  <w:szCs w:val="24"/>
                </w:rPr>
                <w:delText xml:space="preserve">core </w:delText>
              </w:r>
            </w:del>
            <w:ins w:id="3320" w:author="Katharina Schleidt" w:date="2022-08-13T16:41:00Z">
              <w:r w:rsidR="00022C0A">
                <w:rPr>
                  <w:szCs w:val="24"/>
                </w:rPr>
                <w:t>C</w:t>
              </w:r>
              <w:r w:rsidR="00022C0A" w:rsidRPr="00785C54">
                <w:rPr>
                  <w:szCs w:val="24"/>
                </w:rPr>
                <w:t xml:space="preserve">ore </w:t>
              </w:r>
            </w:ins>
            <w:del w:id="3321" w:author="Ilkka Rinne" w:date="2022-09-06T15:32:00Z">
              <w:r w:rsidRPr="00785C54" w:rsidDel="003613DB">
                <w:rPr>
                  <w:szCs w:val="24"/>
                </w:rPr>
                <w:delText>-</w:delText>
              </w:r>
            </w:del>
            <w:ins w:id="3322"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3323" w:author="Katharina Schleidt" w:date="2022-08-13T17:58:00Z">
        <w:r w:rsidRPr="00785C54">
          <w:rPr>
            <w:szCs w:val="24"/>
          </w:rPr>
          <w:t>AbstractSampling</w:t>
        </w:r>
        <w:r w:rsidRPr="00115763">
          <w:t xml:space="preserve"> from the Abstract Sample Core is described as a class diagram in Figure 2</w:t>
        </w:r>
      </w:ins>
      <w:ins w:id="3324" w:author="Ilkka Rinne" w:date="2022-09-06T14:21:00Z">
        <w:r w:rsidR="00332334">
          <w:t>6</w:t>
        </w:r>
      </w:ins>
      <w:ins w:id="3325" w:author="Katharina Schleidt" w:date="2022-08-13T17:58:00Z">
        <w:del w:id="3326"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27" w:author="Ilkka Rinne" w:date="2022-09-06T14:20:00Z">
        <w:r w:rsidRPr="00785C54" w:rsidDel="00332334">
          <w:rPr>
            <w:noProof/>
            <w:szCs w:val="24"/>
            <w:lang w:val="fr-FR" w:eastAsia="fr-FR"/>
          </w:rPr>
          <w:lastRenderedPageBreak/>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328" w:author="Ilkka Rinne" w:date="2022-09-06T14:20:00Z">
        <w:r w:rsidR="00332334">
          <w:rPr>
            <w:noProof/>
            <w:szCs w:val="24"/>
            <w:lang w:val="fr-FR" w:eastAsia="fr-FR"/>
          </w:rPr>
          <w:lastRenderedPageBreak/>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3329"/>
      <w:r w:rsidRPr="00785C54">
        <w:rPr>
          <w:szCs w:val="24"/>
        </w:rPr>
        <w:t>Figure 2</w:t>
      </w:r>
      <w:ins w:id="3330" w:author="Ilkka Rinne" w:date="2022-09-06T14:21:00Z">
        <w:r w:rsidR="00332334">
          <w:rPr>
            <w:szCs w:val="24"/>
          </w:rPr>
          <w:t>6</w:t>
        </w:r>
      </w:ins>
      <w:del w:id="3331" w:author="Ilkka Rinne" w:date="2022-09-06T14:21:00Z">
        <w:r w:rsidRPr="00785C54" w:rsidDel="00332334">
          <w:rPr>
            <w:szCs w:val="24"/>
          </w:rPr>
          <w:delText>5</w:delText>
        </w:r>
      </w:del>
      <w:commentRangeEnd w:id="3329"/>
      <w:r w:rsidR="00047CD7">
        <w:rPr>
          <w:rStyle w:val="Marquedecommentaire"/>
          <w:rFonts w:eastAsia="MS Mincho"/>
          <w:b w:val="0"/>
          <w:lang w:eastAsia="ja-JP"/>
        </w:rPr>
        <w:commentReference w:id="3329"/>
      </w:r>
      <w:r w:rsidRPr="00785C54">
        <w:rPr>
          <w:szCs w:val="24"/>
        </w:rPr>
        <w:t xml:space="preserve"> — Context diagram for Abstract Sample </w:t>
      </w:r>
      <w:del w:id="3332" w:author="Katharina Schleidt" w:date="2022-08-13T16:41:00Z">
        <w:r w:rsidRPr="00785C54" w:rsidDel="00022C0A">
          <w:rPr>
            <w:szCs w:val="24"/>
          </w:rPr>
          <w:delText xml:space="preserve">core </w:delText>
        </w:r>
      </w:del>
      <w:ins w:id="3333"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34" w:name="_Toc113373507"/>
      <w:r w:rsidRPr="00785C54">
        <w:rPr>
          <w:rFonts w:eastAsia="Times New Roman"/>
          <w:szCs w:val="24"/>
        </w:rPr>
        <w:t>Attribute samplingLocation</w:t>
      </w:r>
      <w:bookmarkEnd w:id="33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3335" w:author="Katharina Schleidt" w:date="2022-08-10T19:14:00Z">
              <w:r w:rsidRPr="00785C54" w:rsidDel="002F2035">
                <w:rPr>
                  <w:szCs w:val="24"/>
                </w:rPr>
                <w:delText>SHALL</w:delText>
              </w:r>
            </w:del>
            <w:ins w:id="3336"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37" w:name="_Toc113373508"/>
      <w:r w:rsidRPr="00785C54">
        <w:rPr>
          <w:rFonts w:eastAsia="Times New Roman"/>
          <w:szCs w:val="24"/>
        </w:rPr>
        <w:t>Attribute time</w:t>
      </w:r>
      <w:bookmarkEnd w:id="33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338" w:author="Katharina Schleidt" w:date="2022-08-10T19:14:00Z">
              <w:r w:rsidRPr="00785C54" w:rsidDel="002F2035">
                <w:rPr>
                  <w:szCs w:val="24"/>
                </w:rPr>
                <w:delText>SHALL</w:delText>
              </w:r>
            </w:del>
            <w:ins w:id="3339"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40" w:name="_Toc113373509"/>
      <w:r w:rsidRPr="00785C54">
        <w:rPr>
          <w:rFonts w:eastAsia="Times New Roman"/>
          <w:szCs w:val="24"/>
        </w:rPr>
        <w:t>Attribute parameter</w:t>
      </w:r>
      <w:bookmarkEnd w:id="33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3341" w:author="Katharina Schleidt" w:date="2022-08-10T19:14:00Z">
              <w:r w:rsidRPr="00785C54" w:rsidDel="002F2035">
                <w:rPr>
                  <w:szCs w:val="24"/>
                </w:rPr>
                <w:delText>SHALL</w:delText>
              </w:r>
            </w:del>
            <w:ins w:id="3342"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When taking water samples, the sampling procedure specifies that an amount of time </w:t>
      </w:r>
      <w:del w:id="3343" w:author="REID-JAMOND Alison" w:date="2022-04-04T15:25:00Z">
        <w:r w:rsidRPr="00785C54" w:rsidDel="00047CD7">
          <w:rPr>
            <w:szCs w:val="24"/>
          </w:rPr>
          <w:delText xml:space="preserve">must </w:delText>
        </w:r>
      </w:del>
      <w:ins w:id="3344"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45"/>
      <w:r w:rsidRPr="00785C54">
        <w:rPr>
          <w:szCs w:val="24"/>
        </w:rPr>
        <w:t>NOTE</w:t>
      </w:r>
      <w:r w:rsidRPr="00785C54">
        <w:rPr>
          <w:szCs w:val="24"/>
        </w:rPr>
        <w:tab/>
      </w:r>
      <w:ins w:id="3346"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3347" w:author="Katharina Schleidt" w:date="2022-08-13T16:04:00Z">
        <w:r w:rsidRPr="00785C54" w:rsidDel="00A1403A">
          <w:rPr>
            <w:szCs w:val="24"/>
          </w:rPr>
          <w:delText xml:space="preserve">Parameter should NOT </w:delText>
        </w:r>
        <w:commentRangeEnd w:id="3345"/>
        <w:r w:rsidR="00047CD7" w:rsidDel="00A1403A">
          <w:rPr>
            <w:rStyle w:val="Marquedecommentaire"/>
            <w:rFonts w:eastAsia="MS Mincho"/>
            <w:lang w:eastAsia="ja-JP"/>
          </w:rPr>
          <w:commentReference w:id="3345"/>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48" w:name="_Toc113373510"/>
      <w:r w:rsidRPr="00785C54">
        <w:rPr>
          <w:rFonts w:eastAsia="Times New Roman"/>
          <w:szCs w:val="24"/>
        </w:rPr>
        <w:t>AbstractSampler</w:t>
      </w:r>
      <w:bookmarkEnd w:id="3348"/>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49" w:name="_Toc113373511"/>
      <w:r w:rsidRPr="00785C54">
        <w:rPr>
          <w:rFonts w:eastAsia="Times New Roman"/>
          <w:szCs w:val="24"/>
        </w:rPr>
        <w:t>AbstractSampler Requirements Class</w:t>
      </w:r>
      <w:bookmarkEnd w:id="33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50" w:author="Katharina Schleidt" w:date="2022-08-13T16:41:00Z">
              <w:r w:rsidRPr="00785C54" w:rsidDel="00022C0A">
                <w:rPr>
                  <w:szCs w:val="24"/>
                </w:rPr>
                <w:delText xml:space="preserve">core </w:delText>
              </w:r>
            </w:del>
            <w:ins w:id="3351" w:author="Katharina Schleidt" w:date="2022-08-13T16:41:00Z">
              <w:r w:rsidR="00022C0A">
                <w:rPr>
                  <w:szCs w:val="24"/>
                </w:rPr>
                <w:t>C</w:t>
              </w:r>
              <w:r w:rsidR="00022C0A" w:rsidRPr="00785C54">
                <w:rPr>
                  <w:szCs w:val="24"/>
                </w:rPr>
                <w:t xml:space="preserve">ore </w:t>
              </w:r>
            </w:ins>
            <w:del w:id="3352" w:author="Ilkka Rinne" w:date="2022-09-06T15:32:00Z">
              <w:r w:rsidRPr="00785C54" w:rsidDel="003613DB">
                <w:rPr>
                  <w:szCs w:val="24"/>
                </w:rPr>
                <w:delText>-</w:delText>
              </w:r>
            </w:del>
            <w:ins w:id="3353"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3354" w:author="Katharina Schleidt" w:date="2022-08-13T17:58:00Z">
        <w:r w:rsidRPr="00115763">
          <w:t>AbstractSampler from the Abstract Sample Core is described as a class diagram in Figure 2</w:t>
        </w:r>
      </w:ins>
      <w:ins w:id="3355" w:author="Ilkka Rinne" w:date="2022-09-06T14:21:00Z">
        <w:r w:rsidR="00AB2486">
          <w:t>7</w:t>
        </w:r>
      </w:ins>
      <w:ins w:id="3356" w:author="Katharina Schleidt" w:date="2022-08-13T17:59:00Z">
        <w:del w:id="3357" w:author="Ilkka Rinne" w:date="2022-09-06T14:21:00Z">
          <w:r w:rsidDel="00AB2486">
            <w:delText>6</w:delText>
          </w:r>
        </w:del>
      </w:ins>
      <w:ins w:id="3358" w:author="Katharina Schleidt" w:date="2022-08-13T17:58:00Z">
        <w:r w:rsidRPr="00115763">
          <w:t>. The schema is fully described in 12.</w:t>
        </w:r>
      </w:ins>
      <w:ins w:id="3359" w:author="Katharina Schleidt" w:date="2022-08-13T17:59:00Z">
        <w:r>
          <w:t>4</w:t>
        </w:r>
      </w:ins>
      <w:ins w:id="3360"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61"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362" w:author="Ilkka Rinne" w:date="2022-09-06T14:21:00Z">
        <w:r w:rsidR="00AB2486">
          <w:rPr>
            <w:noProof/>
            <w:szCs w:val="24"/>
            <w:lang w:val="fr-FR" w:eastAsia="fr-FR"/>
          </w:rPr>
          <w:lastRenderedPageBreak/>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363"/>
      <w:r w:rsidRPr="00785C54">
        <w:rPr>
          <w:szCs w:val="24"/>
        </w:rPr>
        <w:t>Figure 2</w:t>
      </w:r>
      <w:ins w:id="3364" w:author="Ilkka Rinne" w:date="2022-09-06T14:22:00Z">
        <w:r w:rsidR="00AB2486">
          <w:rPr>
            <w:szCs w:val="24"/>
          </w:rPr>
          <w:t>7</w:t>
        </w:r>
      </w:ins>
      <w:del w:id="3365" w:author="Ilkka Rinne" w:date="2022-09-06T14:22:00Z">
        <w:r w:rsidRPr="00785C54" w:rsidDel="00AB2486">
          <w:rPr>
            <w:szCs w:val="24"/>
          </w:rPr>
          <w:delText>6</w:delText>
        </w:r>
      </w:del>
      <w:r w:rsidRPr="00785C54">
        <w:rPr>
          <w:szCs w:val="24"/>
        </w:rPr>
        <w:t xml:space="preserve"> </w:t>
      </w:r>
      <w:commentRangeEnd w:id="3363"/>
      <w:r w:rsidR="00047CD7">
        <w:rPr>
          <w:rStyle w:val="Marquedecommentaire"/>
          <w:rFonts w:eastAsia="MS Mincho"/>
          <w:b w:val="0"/>
          <w:lang w:eastAsia="ja-JP"/>
        </w:rPr>
        <w:commentReference w:id="3363"/>
      </w:r>
      <w:r w:rsidRPr="00785C54">
        <w:rPr>
          <w:szCs w:val="24"/>
        </w:rPr>
        <w:t xml:space="preserve">— Context diagram for the Abstract Sample </w:t>
      </w:r>
      <w:del w:id="3366" w:author="Katharina Schleidt" w:date="2022-08-13T16:41:00Z">
        <w:r w:rsidRPr="00785C54" w:rsidDel="00022C0A">
          <w:rPr>
            <w:szCs w:val="24"/>
          </w:rPr>
          <w:delText xml:space="preserve">core </w:delText>
        </w:r>
      </w:del>
      <w:ins w:id="3367" w:author="Katharina Schleidt" w:date="2022-08-13T16:41:00Z">
        <w:r w:rsidR="00022C0A">
          <w:rPr>
            <w:szCs w:val="24"/>
          </w:rPr>
          <w:t>C</w:t>
        </w:r>
        <w:r w:rsidR="00022C0A" w:rsidRPr="00785C54">
          <w:rPr>
            <w:szCs w:val="24"/>
          </w:rPr>
          <w:t xml:space="preserve">ore </w:t>
        </w:r>
      </w:ins>
      <w:r w:rsidRPr="00785C54">
        <w:rPr>
          <w:szCs w:val="24"/>
        </w:rPr>
        <w:t xml:space="preserve">— </w:t>
      </w:r>
      <w:bookmarkStart w:id="3368" w:name="_Hlk111305954"/>
      <w:r w:rsidRPr="00785C54">
        <w:rPr>
          <w:szCs w:val="24"/>
        </w:rPr>
        <w:t>AbstractSampler</w:t>
      </w:r>
      <w:bookmarkEnd w:id="3368"/>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69" w:name="_Toc113373512"/>
      <w:r w:rsidRPr="00785C54">
        <w:rPr>
          <w:rFonts w:eastAsia="Times New Roman"/>
          <w:szCs w:val="24"/>
        </w:rPr>
        <w:t>Attribute samplerType</w:t>
      </w:r>
      <w:bookmarkEnd w:id="33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370" w:author="Katharina Schleidt" w:date="2022-08-10T19:48:00Z"/>
          <w:szCs w:val="24"/>
        </w:rPr>
      </w:pPr>
      <w:del w:id="3371"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2" w:author="Katharina Schleidt" w:date="2022-08-10T19:48:00Z">
        <w:r w:rsidRPr="00785C54">
          <w:rPr>
            <w:szCs w:val="24"/>
          </w:rPr>
          <w:t>EXAMPLE</w:t>
        </w:r>
        <w:r>
          <w:rPr>
            <w:szCs w:val="24"/>
          </w:rPr>
          <w:t xml:space="preserve"> 1</w:t>
        </w:r>
      </w:ins>
      <w:del w:id="3373"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4" w:author="Katharina Schleidt" w:date="2022-08-10T19:48:00Z">
        <w:r w:rsidRPr="00785C54">
          <w:rPr>
            <w:szCs w:val="24"/>
          </w:rPr>
          <w:t>EXAMPLE</w:t>
        </w:r>
        <w:r>
          <w:rPr>
            <w:szCs w:val="24"/>
          </w:rPr>
          <w:t xml:space="preserve"> 2</w:t>
        </w:r>
      </w:ins>
      <w:del w:id="3375"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6" w:author="Katharina Schleidt" w:date="2022-08-10T19:48:00Z">
        <w:r w:rsidRPr="00785C54">
          <w:rPr>
            <w:szCs w:val="24"/>
          </w:rPr>
          <w:t>EXAMPLE</w:t>
        </w:r>
        <w:r>
          <w:rPr>
            <w:szCs w:val="24"/>
          </w:rPr>
          <w:t xml:space="preserve"> 3</w:t>
        </w:r>
      </w:ins>
      <w:del w:id="3377"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78" w:author="Katharina Schleidt" w:date="2022-08-10T19:48:00Z">
        <w:r w:rsidRPr="00785C54">
          <w:rPr>
            <w:szCs w:val="24"/>
          </w:rPr>
          <w:t>EXAMPLE</w:t>
        </w:r>
        <w:r>
          <w:rPr>
            <w:szCs w:val="24"/>
          </w:rPr>
          <w:t xml:space="preserve"> 4</w:t>
        </w:r>
      </w:ins>
      <w:del w:id="3379"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80" w:name="_Toc113373513"/>
      <w:r w:rsidRPr="00785C54">
        <w:rPr>
          <w:rFonts w:eastAsia="Times New Roman"/>
          <w:szCs w:val="24"/>
        </w:rPr>
        <w:lastRenderedPageBreak/>
        <w:t>AbstractSamplingProcedure</w:t>
      </w:r>
      <w:bookmarkEnd w:id="3380"/>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81" w:name="_Toc113373514"/>
      <w:r w:rsidRPr="00785C54">
        <w:rPr>
          <w:rFonts w:eastAsia="Times New Roman"/>
          <w:szCs w:val="24"/>
        </w:rPr>
        <w:t>AbstractSamplingProcedure Requirements Class</w:t>
      </w:r>
      <w:bookmarkEnd w:id="33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82" w:author="Katharina Schleidt" w:date="2022-08-13T16:41:00Z">
              <w:r w:rsidRPr="00785C54" w:rsidDel="00022C0A">
                <w:rPr>
                  <w:szCs w:val="24"/>
                </w:rPr>
                <w:delText xml:space="preserve">core </w:delText>
              </w:r>
            </w:del>
            <w:ins w:id="3383" w:author="Katharina Schleidt" w:date="2022-08-13T16:41:00Z">
              <w:r w:rsidR="00022C0A">
                <w:rPr>
                  <w:szCs w:val="24"/>
                </w:rPr>
                <w:t>C</w:t>
              </w:r>
              <w:r w:rsidR="00022C0A" w:rsidRPr="00785C54">
                <w:rPr>
                  <w:szCs w:val="24"/>
                </w:rPr>
                <w:t xml:space="preserve">ore </w:t>
              </w:r>
            </w:ins>
            <w:del w:id="3384" w:author="Ilkka Rinne" w:date="2022-09-06T15:32:00Z">
              <w:r w:rsidRPr="00785C54" w:rsidDel="003613DB">
                <w:rPr>
                  <w:szCs w:val="24"/>
                </w:rPr>
                <w:delText>-</w:delText>
              </w:r>
            </w:del>
            <w:ins w:id="3385"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386" w:author="Katharina Schleidt" w:date="2022-08-13T17:59:00Z">
        <w:r w:rsidRPr="00115763">
          <w:t>AbstractSamplingProcedure from the Abstract Sample Core is described as a class diagram in Figure 2</w:t>
        </w:r>
      </w:ins>
      <w:ins w:id="3387" w:author="Ilkka Rinne" w:date="2022-09-06T14:22:00Z">
        <w:r w:rsidR="002808F7">
          <w:t>8</w:t>
        </w:r>
      </w:ins>
      <w:ins w:id="3388" w:author="Katharina Schleidt" w:date="2022-08-13T17:59:00Z">
        <w:del w:id="3389"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90" w:author="Ilkka Rinne" w:date="2022-09-06T14:22:00Z">
        <w:r w:rsidRPr="00785C54" w:rsidDel="002808F7">
          <w:rPr>
            <w:noProof/>
            <w:szCs w:val="24"/>
            <w:lang w:val="fr-FR" w:eastAsia="fr-FR"/>
          </w:rPr>
          <w:lastRenderedPageBreak/>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391" w:author="Ilkka Rinne" w:date="2022-09-06T14:22:00Z">
        <w:r w:rsidR="002808F7">
          <w:rPr>
            <w:noProof/>
            <w:szCs w:val="24"/>
            <w:lang w:val="fr-FR" w:eastAsia="fr-FR"/>
          </w:rPr>
          <w:lastRenderedPageBreak/>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392"/>
      <w:r w:rsidRPr="00785C54">
        <w:rPr>
          <w:szCs w:val="24"/>
        </w:rPr>
        <w:t>Figure 2</w:t>
      </w:r>
      <w:ins w:id="3393" w:author="Ilkka Rinne" w:date="2022-09-06T14:22:00Z">
        <w:r w:rsidR="002808F7">
          <w:rPr>
            <w:szCs w:val="24"/>
          </w:rPr>
          <w:t>8</w:t>
        </w:r>
      </w:ins>
      <w:del w:id="3394" w:author="Ilkka Rinne" w:date="2022-09-06T14:22:00Z">
        <w:r w:rsidRPr="00785C54" w:rsidDel="002808F7">
          <w:rPr>
            <w:szCs w:val="24"/>
          </w:rPr>
          <w:delText>7</w:delText>
        </w:r>
      </w:del>
      <w:commentRangeEnd w:id="3392"/>
      <w:r w:rsidR="00047CD7">
        <w:rPr>
          <w:rStyle w:val="Marquedecommentaire"/>
          <w:rFonts w:eastAsia="MS Mincho"/>
          <w:b w:val="0"/>
          <w:lang w:eastAsia="ja-JP"/>
        </w:rPr>
        <w:commentReference w:id="3392"/>
      </w:r>
      <w:r w:rsidRPr="00785C54">
        <w:rPr>
          <w:szCs w:val="24"/>
        </w:rPr>
        <w:t xml:space="preserve"> — Context diagram for Abstract Sample </w:t>
      </w:r>
      <w:del w:id="3395" w:author="Katharina Schleidt" w:date="2022-08-13T16:41:00Z">
        <w:r w:rsidRPr="00785C54" w:rsidDel="00022C0A">
          <w:rPr>
            <w:szCs w:val="24"/>
          </w:rPr>
          <w:delText xml:space="preserve">core </w:delText>
        </w:r>
      </w:del>
      <w:ins w:id="3396"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97" w:name="_Toc113373515"/>
      <w:r w:rsidRPr="00785C54">
        <w:rPr>
          <w:rFonts w:eastAsia="Times New Roman"/>
          <w:szCs w:val="24"/>
        </w:rPr>
        <w:t>AbstractPreparationProcedure</w:t>
      </w:r>
      <w:bookmarkEnd w:id="3397"/>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98" w:name="_Toc113373516"/>
      <w:r w:rsidRPr="00785C54">
        <w:rPr>
          <w:rFonts w:eastAsia="Times New Roman"/>
          <w:szCs w:val="24"/>
        </w:rPr>
        <w:t>AbstractPreparationProcedure Requirements Class</w:t>
      </w:r>
      <w:bookmarkEnd w:id="33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399" w:author="Katharina Schleidt" w:date="2022-08-13T16:41:00Z">
              <w:r w:rsidRPr="00785C54" w:rsidDel="00022C0A">
                <w:rPr>
                  <w:szCs w:val="24"/>
                </w:rPr>
                <w:delText xml:space="preserve">core </w:delText>
              </w:r>
            </w:del>
            <w:ins w:id="3400" w:author="Katharina Schleidt" w:date="2022-08-13T16:41:00Z">
              <w:r w:rsidR="00022C0A">
                <w:rPr>
                  <w:szCs w:val="24"/>
                </w:rPr>
                <w:t>C</w:t>
              </w:r>
              <w:r w:rsidR="00022C0A" w:rsidRPr="00785C54">
                <w:rPr>
                  <w:szCs w:val="24"/>
                </w:rPr>
                <w:t xml:space="preserve">ore </w:t>
              </w:r>
            </w:ins>
            <w:del w:id="3401" w:author="Ilkka Rinne" w:date="2022-09-06T15:32:00Z">
              <w:r w:rsidRPr="00785C54" w:rsidDel="003613DB">
                <w:rPr>
                  <w:szCs w:val="24"/>
                </w:rPr>
                <w:delText>-</w:delText>
              </w:r>
            </w:del>
            <w:ins w:id="3402"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403"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404" w:author="Ilkka Rinne" w:date="2022-09-06T14:23:00Z">
        <w:r w:rsidR="00005B61">
          <w:t>9</w:t>
        </w:r>
      </w:ins>
      <w:ins w:id="3405" w:author="Katharina Schleidt" w:date="2022-08-13T18:00:00Z">
        <w:del w:id="3406"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07"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408" w:author="Ilkka Rinne" w:date="2022-09-06T14:23:00Z">
        <w:r w:rsidR="00005B61">
          <w:rPr>
            <w:noProof/>
            <w:szCs w:val="24"/>
            <w:lang w:val="fr-FR" w:eastAsia="fr-FR"/>
          </w:rPr>
          <w:lastRenderedPageBreak/>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409"/>
      <w:r w:rsidRPr="00785C54">
        <w:rPr>
          <w:szCs w:val="24"/>
        </w:rPr>
        <w:t>Figure 2</w:t>
      </w:r>
      <w:ins w:id="3410" w:author="Ilkka Rinne" w:date="2022-09-06T14:23:00Z">
        <w:r w:rsidR="00005B61">
          <w:rPr>
            <w:szCs w:val="24"/>
          </w:rPr>
          <w:t>9</w:t>
        </w:r>
      </w:ins>
      <w:del w:id="3411" w:author="Ilkka Rinne" w:date="2022-09-06T14:23:00Z">
        <w:r w:rsidRPr="00785C54" w:rsidDel="00005B61">
          <w:rPr>
            <w:szCs w:val="24"/>
          </w:rPr>
          <w:delText>8</w:delText>
        </w:r>
      </w:del>
      <w:r w:rsidRPr="00785C54">
        <w:rPr>
          <w:szCs w:val="24"/>
        </w:rPr>
        <w:t xml:space="preserve"> </w:t>
      </w:r>
      <w:commentRangeEnd w:id="3409"/>
      <w:r w:rsidR="00047CD7">
        <w:rPr>
          <w:rStyle w:val="Marquedecommentaire"/>
          <w:rFonts w:eastAsia="MS Mincho"/>
          <w:b w:val="0"/>
          <w:lang w:eastAsia="ja-JP"/>
        </w:rPr>
        <w:commentReference w:id="3409"/>
      </w:r>
      <w:r w:rsidRPr="00785C54">
        <w:rPr>
          <w:szCs w:val="24"/>
        </w:rPr>
        <w:t xml:space="preserve">— Context diagram for Abstract Sample </w:t>
      </w:r>
      <w:del w:id="3412" w:author="Katharina Schleidt" w:date="2022-08-13T16:41:00Z">
        <w:r w:rsidRPr="00785C54" w:rsidDel="00022C0A">
          <w:rPr>
            <w:szCs w:val="24"/>
          </w:rPr>
          <w:delText xml:space="preserve">core </w:delText>
        </w:r>
      </w:del>
      <w:ins w:id="3413"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414" w:name="_Toc113373517"/>
      <w:r w:rsidRPr="00785C54">
        <w:rPr>
          <w:rFonts w:eastAsia="Times New Roman"/>
          <w:szCs w:val="24"/>
        </w:rPr>
        <w:t>AbstractPreparationStep</w:t>
      </w:r>
      <w:bookmarkEnd w:id="3414"/>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15" w:name="_Toc113373518"/>
      <w:r w:rsidRPr="00785C54">
        <w:rPr>
          <w:rFonts w:eastAsia="Times New Roman"/>
          <w:szCs w:val="24"/>
        </w:rPr>
        <w:t>AbstractPreparationStep Requirements Class</w:t>
      </w:r>
      <w:bookmarkEnd w:id="34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416" w:author="Katharina Schleidt" w:date="2022-08-13T16:41:00Z">
              <w:r w:rsidRPr="00785C54" w:rsidDel="00022C0A">
                <w:rPr>
                  <w:szCs w:val="24"/>
                </w:rPr>
                <w:delText xml:space="preserve">core </w:delText>
              </w:r>
            </w:del>
            <w:ins w:id="3417" w:author="Katharina Schleidt" w:date="2022-08-13T16:41:00Z">
              <w:r w:rsidR="00022C0A">
                <w:rPr>
                  <w:szCs w:val="24"/>
                </w:rPr>
                <w:t>C</w:t>
              </w:r>
              <w:r w:rsidR="00022C0A" w:rsidRPr="00785C54">
                <w:rPr>
                  <w:szCs w:val="24"/>
                </w:rPr>
                <w:t xml:space="preserve">ore </w:t>
              </w:r>
            </w:ins>
            <w:del w:id="3418" w:author="Ilkka Rinne" w:date="2022-09-06T15:32:00Z">
              <w:r w:rsidRPr="00785C54" w:rsidDel="003613DB">
                <w:rPr>
                  <w:szCs w:val="24"/>
                </w:rPr>
                <w:delText>-</w:delText>
              </w:r>
            </w:del>
            <w:ins w:id="3419"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20" w:name="_Toc113373519"/>
      <w:r w:rsidRPr="00785C54">
        <w:rPr>
          <w:rFonts w:eastAsia="Times New Roman"/>
          <w:szCs w:val="24"/>
        </w:rPr>
        <w:t>Attribute description</w:t>
      </w:r>
      <w:bookmarkEnd w:id="34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421" w:author="Katharina Schleidt" w:date="2022-08-10T19:14:00Z">
              <w:r w:rsidRPr="00785C54" w:rsidDel="002F2035">
                <w:rPr>
                  <w:szCs w:val="24"/>
                </w:rPr>
                <w:delText>SHALL</w:delText>
              </w:r>
            </w:del>
            <w:ins w:id="3422"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23" w:name="_Toc113373520"/>
      <w:r w:rsidRPr="00785C54">
        <w:rPr>
          <w:rFonts w:eastAsia="Times New Roman"/>
          <w:szCs w:val="24"/>
        </w:rPr>
        <w:t>Attribute time</w:t>
      </w:r>
      <w:bookmarkEnd w:id="34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424" w:author="Katharina Schleidt" w:date="2022-08-10T19:14:00Z">
              <w:r w:rsidRPr="00785C54" w:rsidDel="002F2035">
                <w:rPr>
                  <w:szCs w:val="24"/>
                </w:rPr>
                <w:delText>SHALL</w:delText>
              </w:r>
            </w:del>
            <w:ins w:id="3425"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426" w:name="_Toc113373521"/>
      <w:r w:rsidRPr="00785C54">
        <w:rPr>
          <w:rFonts w:eastAsia="Times New Roman"/>
          <w:szCs w:val="24"/>
        </w:rPr>
        <w:t>Codelists</w:t>
      </w:r>
      <w:bookmarkEnd w:id="3426"/>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27" w:name="_Toc113373522"/>
      <w:r w:rsidRPr="00785C54">
        <w:rPr>
          <w:rFonts w:eastAsia="Times New Roman"/>
          <w:szCs w:val="24"/>
        </w:rPr>
        <w:t>AbstractSampleType</w:t>
      </w:r>
      <w:bookmarkEnd w:id="3427"/>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428"/>
      <w:r w:rsidRPr="00785C54">
        <w:rPr>
          <w:szCs w:val="24"/>
        </w:rPr>
        <w:t xml:space="preserve">to </w:t>
      </w:r>
      <w:ins w:id="3429" w:author="Katharina Schleidt" w:date="2022-08-12T19:25:00Z">
        <w:r w:rsidR="00683AA9" w:rsidRPr="00683AA9">
          <w:rPr>
            <w:szCs w:val="24"/>
          </w:rPr>
          <w:t>more precisely define the</w:t>
        </w:r>
        <w:r w:rsidR="00683AA9" w:rsidRPr="00683AA9" w:rsidDel="00683AA9">
          <w:rPr>
            <w:szCs w:val="24"/>
          </w:rPr>
          <w:t xml:space="preserve"> </w:t>
        </w:r>
      </w:ins>
      <w:del w:id="3430" w:author="Katharina Schleidt" w:date="2022-08-12T19:25:00Z">
        <w:r w:rsidRPr="00785C54" w:rsidDel="00683AA9">
          <w:rPr>
            <w:szCs w:val="24"/>
          </w:rPr>
          <w:delText>firm up</w:delText>
        </w:r>
        <w:commentRangeEnd w:id="3428"/>
        <w:r w:rsidR="00047CD7" w:rsidDel="00683AA9">
          <w:rPr>
            <w:rStyle w:val="Marquedecommentaire"/>
            <w:rFonts w:eastAsia="MS Mincho"/>
            <w:lang w:eastAsia="ja-JP"/>
          </w:rPr>
          <w:commentReference w:id="3428"/>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431" w:author="Katharina Schleidt" w:date="2022-08-10T19:14:00Z">
              <w:r w:rsidRPr="00785C54" w:rsidDel="002F2035">
                <w:rPr>
                  <w:szCs w:val="24"/>
                </w:rPr>
                <w:delText>SHALL</w:delText>
              </w:r>
            </w:del>
            <w:ins w:id="3432"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33" w:name="_Toc113373523"/>
      <w:r w:rsidRPr="00785C54">
        <w:rPr>
          <w:rFonts w:eastAsia="Times New Roman"/>
          <w:szCs w:val="24"/>
        </w:rPr>
        <w:t>AbstractSamplerType</w:t>
      </w:r>
      <w:bookmarkEnd w:id="3433"/>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434"/>
      <w:r w:rsidRPr="00785C54">
        <w:rPr>
          <w:szCs w:val="24"/>
        </w:rPr>
        <w:t xml:space="preserve">to </w:t>
      </w:r>
      <w:ins w:id="3435" w:author="Katharina Schleidt" w:date="2022-08-12T19:26:00Z">
        <w:r w:rsidR="00683AA9" w:rsidRPr="00683AA9">
          <w:rPr>
            <w:szCs w:val="24"/>
          </w:rPr>
          <w:t>more precisely define the</w:t>
        </w:r>
        <w:r w:rsidR="00683AA9" w:rsidRPr="00683AA9" w:rsidDel="00683AA9">
          <w:rPr>
            <w:szCs w:val="24"/>
          </w:rPr>
          <w:t xml:space="preserve"> </w:t>
        </w:r>
      </w:ins>
      <w:del w:id="3436" w:author="Katharina Schleidt" w:date="2022-08-12T19:26:00Z">
        <w:r w:rsidRPr="00785C54" w:rsidDel="00683AA9">
          <w:rPr>
            <w:szCs w:val="24"/>
          </w:rPr>
          <w:delText>firm up</w:delText>
        </w:r>
        <w:commentRangeEnd w:id="3434"/>
        <w:r w:rsidR="00047CD7" w:rsidDel="00683AA9">
          <w:rPr>
            <w:rStyle w:val="Marquedecommentaire"/>
            <w:rFonts w:eastAsia="MS Mincho"/>
            <w:lang w:eastAsia="ja-JP"/>
          </w:rPr>
          <w:commentReference w:id="3434"/>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w:t>
            </w:r>
            <w:r w:rsidRPr="00785C54">
              <w:rPr>
                <w:szCs w:val="24"/>
              </w:rPr>
              <w:lastRenderedPageBreak/>
              <w:t>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lastRenderedPageBreak/>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lastRenderedPageBreak/>
              <w:t xml:space="preserve">If </w:t>
            </w:r>
            <w:r w:rsidRPr="00785C54">
              <w:rPr>
                <w:b/>
                <w:szCs w:val="24"/>
              </w:rPr>
              <w:t>Sampler</w:t>
            </w:r>
            <w:r w:rsidRPr="00785C54">
              <w:rPr>
                <w:szCs w:val="24"/>
              </w:rPr>
              <w:t xml:space="preserve"> classification schemes are used in the implementing application schemas, a concrete realization </w:t>
            </w:r>
            <w:del w:id="3437" w:author="Katharina Schleidt" w:date="2022-08-10T19:14:00Z">
              <w:r w:rsidRPr="00785C54" w:rsidDel="002F2035">
                <w:rPr>
                  <w:szCs w:val="24"/>
                </w:rPr>
                <w:delText>SHALL</w:delText>
              </w:r>
            </w:del>
            <w:ins w:id="3438"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439" w:name="_Toc113373524"/>
      <w:r w:rsidRPr="00785C54">
        <w:rPr>
          <w:rFonts w:eastAsia="Times New Roman"/>
          <w:szCs w:val="24"/>
        </w:rPr>
        <w:lastRenderedPageBreak/>
        <w:t>Basic Samples</w:t>
      </w:r>
      <w:bookmarkEnd w:id="3439"/>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440" w:name="_Toc113373525"/>
      <w:r w:rsidRPr="00785C54">
        <w:rPr>
          <w:rFonts w:eastAsia="Times New Roman"/>
          <w:szCs w:val="24"/>
        </w:rPr>
        <w:t>General</w:t>
      </w:r>
      <w:bookmarkEnd w:id="3440"/>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41" w:name="_Toc113373526"/>
      <w:r w:rsidRPr="00785C54">
        <w:rPr>
          <w:rFonts w:eastAsia="Times New Roman"/>
          <w:szCs w:val="24"/>
        </w:rPr>
        <w:t>Basic Samples Package Requirements Class</w:t>
      </w:r>
      <w:bookmarkEnd w:id="34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442" w:name="_Toc113373527"/>
      <w:r w:rsidRPr="00785C54">
        <w:rPr>
          <w:rFonts w:eastAsia="Times New Roman"/>
          <w:szCs w:val="24"/>
        </w:rPr>
        <w:lastRenderedPageBreak/>
        <w:t>Sample</w:t>
      </w:r>
      <w:bookmarkEnd w:id="3442"/>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43" w:name="_Toc113373528"/>
      <w:r w:rsidRPr="00785C54">
        <w:rPr>
          <w:rFonts w:eastAsia="Times New Roman"/>
          <w:szCs w:val="24"/>
        </w:rPr>
        <w:t>Sample Requirements Class</w:t>
      </w:r>
      <w:bookmarkEnd w:id="34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44" w:author="Ilkka Rinne" w:date="2022-09-06T15:32:00Z">
              <w:r w:rsidRPr="00785C54" w:rsidDel="003613DB">
                <w:rPr>
                  <w:szCs w:val="24"/>
                </w:rPr>
                <w:delText>-</w:delText>
              </w:r>
            </w:del>
            <w:ins w:id="3445"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446" w:author="Katharina Schleidt" w:date="2022-08-13T18:01:00Z">
        <w:r w:rsidRPr="00785C54">
          <w:rPr>
            <w:szCs w:val="24"/>
          </w:rPr>
          <w:t>Sample, SpatialSample, StatisticalSample and MaterialSample</w:t>
        </w:r>
        <w:r w:rsidRPr="00BB7007">
          <w:t xml:space="preserve"> </w:t>
        </w:r>
      </w:ins>
      <w:ins w:id="3447" w:author="Katharina Schleidt" w:date="2022-08-13T18:00:00Z">
        <w:r w:rsidRPr="00BB7007">
          <w:t xml:space="preserve">from the Basic Samples </w:t>
        </w:r>
      </w:ins>
      <w:ins w:id="3448" w:author="Katharina Schleidt" w:date="2022-08-13T18:01:00Z">
        <w:r>
          <w:t>are</w:t>
        </w:r>
      </w:ins>
      <w:ins w:id="3449" w:author="Katharina Schleidt" w:date="2022-08-13T18:00:00Z">
        <w:r w:rsidRPr="00BB7007">
          <w:t xml:space="preserve"> described as a class diagram in Figure </w:t>
        </w:r>
      </w:ins>
      <w:ins w:id="3450" w:author="Ilkka Rinne" w:date="2022-09-06T14:24:00Z">
        <w:r w:rsidR="00386E54">
          <w:t>30</w:t>
        </w:r>
      </w:ins>
      <w:ins w:id="3451" w:author="Katharina Schleidt" w:date="2022-08-13T18:00:00Z">
        <w:del w:id="3452" w:author="Ilkka Rinne" w:date="2022-09-06T14:24:00Z">
          <w:r w:rsidRPr="00BB7007" w:rsidDel="00386E54">
            <w:delText>2</w:delText>
          </w:r>
        </w:del>
      </w:ins>
      <w:ins w:id="3453" w:author="Katharina Schleidt" w:date="2022-08-13T18:01:00Z">
        <w:del w:id="3454" w:author="Ilkka Rinne" w:date="2022-09-06T14:24:00Z">
          <w:r w:rsidDel="00386E54">
            <w:delText>9</w:delText>
          </w:r>
        </w:del>
      </w:ins>
      <w:ins w:id="3455" w:author="Katharina Schleidt" w:date="2022-08-13T18:00:00Z">
        <w:r w:rsidRPr="00BB7007">
          <w:t xml:space="preserve">. The schema is fully described in </w:t>
        </w:r>
      </w:ins>
      <w:ins w:id="3456" w:author="Katharina Schleidt" w:date="2022-08-13T18:01:00Z">
        <w:r>
          <w:t>13.2, 13.3, 13.4 and 13.5</w:t>
        </w:r>
      </w:ins>
      <w:ins w:id="3457"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458"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459" w:author="Ilkka Rinne" w:date="2022-09-06T14:24:00Z">
        <w:r w:rsidR="00386E54">
          <w:rPr>
            <w:noProof/>
            <w:szCs w:val="24"/>
            <w:lang w:val="fr-FR" w:eastAsia="fr-FR"/>
          </w:rPr>
          <w:lastRenderedPageBreak/>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460"/>
      <w:r w:rsidRPr="00785C54">
        <w:rPr>
          <w:szCs w:val="24"/>
        </w:rPr>
        <w:lastRenderedPageBreak/>
        <w:t xml:space="preserve">Figure </w:t>
      </w:r>
      <w:del w:id="3461" w:author="Ilkka Rinne" w:date="2022-09-06T14:24:00Z">
        <w:r w:rsidRPr="00785C54" w:rsidDel="00386E54">
          <w:rPr>
            <w:szCs w:val="24"/>
          </w:rPr>
          <w:delText>2</w:delText>
        </w:r>
      </w:del>
      <w:ins w:id="3462" w:author="Ilkka Rinne" w:date="2022-09-06T14:24:00Z">
        <w:r w:rsidR="00386E54">
          <w:rPr>
            <w:szCs w:val="24"/>
          </w:rPr>
          <w:t>30</w:t>
        </w:r>
      </w:ins>
      <w:del w:id="3463" w:author="Ilkka Rinne" w:date="2022-09-06T14:24:00Z">
        <w:r w:rsidRPr="00785C54" w:rsidDel="00386E54">
          <w:rPr>
            <w:szCs w:val="24"/>
          </w:rPr>
          <w:delText>9</w:delText>
        </w:r>
        <w:commentRangeEnd w:id="3460"/>
        <w:r w:rsidR="00047CD7" w:rsidDel="00386E54">
          <w:rPr>
            <w:rStyle w:val="Marquedecommentaire"/>
            <w:rFonts w:eastAsia="MS Mincho"/>
            <w:b w:val="0"/>
            <w:lang w:eastAsia="ja-JP"/>
          </w:rPr>
          <w:commentReference w:id="3460"/>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464" w:name="_Toc113373529"/>
      <w:r w:rsidRPr="00785C54">
        <w:rPr>
          <w:rFonts w:eastAsia="Times New Roman"/>
          <w:szCs w:val="24"/>
        </w:rPr>
        <w:t>SpatialSample</w:t>
      </w:r>
      <w:bookmarkEnd w:id="3464"/>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65" w:name="_Toc113373530"/>
      <w:r w:rsidRPr="00785C54">
        <w:rPr>
          <w:rFonts w:eastAsia="Times New Roman"/>
          <w:szCs w:val="24"/>
        </w:rPr>
        <w:t>SpatialSample Requirements Class</w:t>
      </w:r>
      <w:bookmarkEnd w:id="34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68" w:name="_Toc113373531"/>
      <w:r w:rsidRPr="00785C54">
        <w:rPr>
          <w:rFonts w:eastAsia="Times New Roman"/>
          <w:szCs w:val="24"/>
        </w:rPr>
        <w:t>Feature type SpatialSample</w:t>
      </w:r>
      <w:bookmarkEnd w:id="34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469" w:author="Katharina Schleidt" w:date="2022-08-10T20:04:00Z">
              <w:r w:rsidR="00B36FFD" w:rsidRPr="00B36FFD">
                <w:rPr>
                  <w:szCs w:val="24"/>
                </w:rPr>
                <w:t xml:space="preserve">shall be defined as </w:t>
              </w:r>
            </w:ins>
            <w:del w:id="3470"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471" w:author="REID-JAMOND Alison" w:date="2022-04-04T15:30:00Z">
        <w:r w:rsidR="00047CD7">
          <w:rPr>
            <w:szCs w:val="24"/>
          </w:rPr>
          <w:t>can</w:t>
        </w:r>
      </w:ins>
      <w:del w:id="3472"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473" w:author="REID-JAMOND Alison" w:date="2022-04-04T15:30:00Z"/>
        </w:rPr>
        <w:pPrChange w:id="3474"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475" w:author="REID-JAMOND Alison" w:date="2022-04-04T15:30:00Z">
        <w:r w:rsidR="00047CD7">
          <w:t xml:space="preserve"> 1</w:t>
        </w:r>
      </w:ins>
      <w:del w:id="3476"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477"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78" w:author="REID-JAMOND Alison" w:date="2022-04-04T15:30:00Z">
        <w:r w:rsidRPr="00785C54" w:rsidDel="00047CD7">
          <w:delText>a)</w:delText>
        </w:r>
      </w:del>
      <w:r w:rsidRPr="00785C54">
        <w:tab/>
        <w:t xml:space="preserve">Typically an Observation ‘site’ or </w:t>
      </w:r>
      <w:del w:id="3479" w:author="Ilkka Rinne" w:date="2022-09-06T15:32:00Z">
        <w:r w:rsidRPr="00785C54" w:rsidDel="003613DB">
          <w:delText>'</w:delText>
        </w:r>
      </w:del>
      <w:ins w:id="3480" w:author="Ilkka Rinne" w:date="2022-09-06T15:32:00Z">
        <w:r w:rsidR="003613DB">
          <w:t>‘</w:t>
        </w:r>
      </w:ins>
      <w:r w:rsidRPr="00785C54">
        <w:t>station</w:t>
      </w:r>
      <w:del w:id="3481" w:author="Ilkka Rinne" w:date="2022-09-06T15:32:00Z">
        <w:r w:rsidRPr="00785C54" w:rsidDel="003613DB">
          <w:delText>'</w:delText>
        </w:r>
      </w:del>
      <w:ins w:id="3482" w:author="Ilkka Rinne" w:date="2022-09-06T15:32:00Z">
        <w:r w:rsidR="003613DB">
          <w:t>’</w:t>
        </w:r>
      </w:ins>
      <w:r w:rsidRPr="00785C54">
        <w:t xml:space="preserve"> connotes the </w:t>
      </w:r>
      <w:del w:id="3483" w:author="Katharina Schleidt" w:date="2022-08-13T16:44:00Z">
        <w:r w:rsidRPr="00785C54" w:rsidDel="00AA0D5F">
          <w:delText>'</w:delText>
        </w:r>
      </w:del>
      <w:r w:rsidRPr="00785C54">
        <w:t>world in the vicinity of the site (or station)</w:t>
      </w:r>
      <w:del w:id="3484"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485"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486" w:author="REID-JAMOND Alison" w:date="2022-04-04T15:30:00Z">
        <w:r>
          <w:t>EXAMPLE 2</w:t>
        </w:r>
      </w:ins>
      <w:del w:id="3487"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488"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89" w:name="_Toc113373532"/>
      <w:r w:rsidRPr="00785C54">
        <w:rPr>
          <w:rFonts w:eastAsia="Times New Roman"/>
          <w:szCs w:val="24"/>
        </w:rPr>
        <w:lastRenderedPageBreak/>
        <w:t>Attribute shape</w:t>
      </w:r>
      <w:bookmarkEnd w:id="34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490" w:author="Katharina Schleidt" w:date="2022-08-10T19:14:00Z">
              <w:r w:rsidRPr="00785C54" w:rsidDel="002F2035">
                <w:rPr>
                  <w:szCs w:val="24"/>
                </w:rPr>
                <w:delText>SHALL</w:delText>
              </w:r>
            </w:del>
            <w:ins w:id="3491"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492" w:author="Katharina Schleidt" w:date="2022-08-13T16:11:00Z">
        <w:r w:rsidRPr="00785C54" w:rsidDel="009061F0">
          <w:rPr>
            <w:szCs w:val="24"/>
          </w:rPr>
          <w:delText>might</w:delText>
        </w:r>
      </w:del>
      <w:ins w:id="3493" w:author="Katharina Schleidt" w:date="2022-08-13T16:11:00Z">
        <w:r w:rsidR="009061F0">
          <w:rPr>
            <w:szCs w:val="24"/>
          </w:rPr>
          <w:t>can</w:t>
        </w:r>
      </w:ins>
      <w:r w:rsidRPr="00785C54">
        <w:rPr>
          <w:szCs w:val="24"/>
        </w:rPr>
        <w:t xml:space="preserve"> use different intervals, and sub-samples </w:t>
      </w:r>
      <w:del w:id="3494" w:author="Katharina Schleidt" w:date="2022-08-13T16:11:00Z">
        <w:r w:rsidRPr="00785C54" w:rsidDel="009061F0">
          <w:rPr>
            <w:szCs w:val="24"/>
          </w:rPr>
          <w:delText>might</w:delText>
        </w:r>
      </w:del>
      <w:ins w:id="3495"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96" w:name="_Toc113373533"/>
      <w:r w:rsidRPr="00785C54">
        <w:rPr>
          <w:rFonts w:eastAsia="Times New Roman"/>
          <w:szCs w:val="24"/>
        </w:rPr>
        <w:t>Attribute horizontalPositionalAccuracy</w:t>
      </w:r>
      <w:bookmarkEnd w:id="34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497" w:author="Katharina Schleidt" w:date="2022-08-10T19:14:00Z">
              <w:r w:rsidRPr="00785C54" w:rsidDel="002F2035">
                <w:rPr>
                  <w:szCs w:val="24"/>
                </w:rPr>
                <w:delText>SHALL</w:delText>
              </w:r>
            </w:del>
            <w:ins w:id="3498"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499" w:name="_Toc113373534"/>
      <w:r w:rsidRPr="00785C54">
        <w:rPr>
          <w:rFonts w:eastAsia="Times New Roman"/>
          <w:szCs w:val="24"/>
        </w:rPr>
        <w:t>Attribute verticalPositionalAccuracy</w:t>
      </w:r>
      <w:bookmarkEnd w:id="34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500" w:author="Katharina Schleidt" w:date="2022-08-10T19:14:00Z">
              <w:r w:rsidRPr="00785C54" w:rsidDel="002F2035">
                <w:rPr>
                  <w:szCs w:val="24"/>
                </w:rPr>
                <w:delText>SHALL</w:delText>
              </w:r>
            </w:del>
            <w:ins w:id="3501"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502" w:name="_Toc113373535"/>
      <w:r w:rsidRPr="00785C54">
        <w:rPr>
          <w:rFonts w:eastAsia="Times New Roman"/>
          <w:szCs w:val="24"/>
        </w:rPr>
        <w:t>MaterialSample</w:t>
      </w:r>
      <w:bookmarkEnd w:id="3502"/>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03" w:name="_Toc113373536"/>
      <w:r w:rsidRPr="00785C54">
        <w:rPr>
          <w:rFonts w:eastAsia="Times New Roman"/>
          <w:szCs w:val="24"/>
        </w:rPr>
        <w:t>MaterialSample Requirements Class</w:t>
      </w:r>
      <w:bookmarkEnd w:id="35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04" w:author="Ilkka Rinne" w:date="2022-09-06T15:32:00Z">
              <w:r w:rsidRPr="00785C54" w:rsidDel="003613DB">
                <w:rPr>
                  <w:szCs w:val="24"/>
                </w:rPr>
                <w:delText>-</w:delText>
              </w:r>
            </w:del>
            <w:ins w:id="3505"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06" w:name="_Toc113373537"/>
      <w:r w:rsidRPr="00785C54">
        <w:rPr>
          <w:rFonts w:eastAsia="Times New Roman"/>
          <w:szCs w:val="24"/>
        </w:rPr>
        <w:t>Feature type MaterialSample</w:t>
      </w:r>
      <w:bookmarkEnd w:id="35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507" w:author="Katharina Schleidt" w:date="2022-08-10T20:04:00Z">
              <w:r w:rsidR="00B36FFD" w:rsidRPr="00B36FFD">
                <w:rPr>
                  <w:szCs w:val="24"/>
                </w:rPr>
                <w:t xml:space="preserve">shall be defined as </w:t>
              </w:r>
            </w:ins>
            <w:del w:id="3508"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509" w:author="Ilkka Rinne" w:date="2022-09-06T15:32:00Z">
        <w:r w:rsidRPr="00785C54" w:rsidDel="003613DB">
          <w:rPr>
            <w:szCs w:val="24"/>
          </w:rPr>
          <w:delText>'</w:delText>
        </w:r>
      </w:del>
      <w:ins w:id="3510" w:author="Ilkka Rinne" w:date="2022-09-06T15:32:00Z">
        <w:r w:rsidR="003613DB">
          <w:rPr>
            <w:szCs w:val="24"/>
          </w:rPr>
          <w:t>‘</w:t>
        </w:r>
      </w:ins>
      <w:r w:rsidRPr="00785C54">
        <w:rPr>
          <w:szCs w:val="24"/>
        </w:rPr>
        <w:t>specimens</w:t>
      </w:r>
      <w:del w:id="3511" w:author="Ilkka Rinne" w:date="2022-09-06T15:32:00Z">
        <w:r w:rsidRPr="00785C54" w:rsidDel="003613DB">
          <w:rPr>
            <w:szCs w:val="24"/>
          </w:rPr>
          <w:delText>'</w:delText>
        </w:r>
      </w:del>
      <w:ins w:id="3512"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513" w:author="REID-JAMOND Alison" w:date="2022-04-04T15:31:00Z">
            <w:rPr>
              <w:szCs w:val="24"/>
            </w:rPr>
          </w:rPrChange>
        </w:rPr>
        <w:t>ex</w:t>
      </w:r>
      <w:del w:id="3514" w:author="REID-JAMOND Alison" w:date="2022-04-04T15:31:00Z">
        <w:r w:rsidRPr="00047CD7" w:rsidDel="00047CD7">
          <w:rPr>
            <w:i/>
            <w:szCs w:val="24"/>
            <w:rPrChange w:id="3515" w:author="REID-JAMOND Alison" w:date="2022-04-04T15:31:00Z">
              <w:rPr>
                <w:szCs w:val="24"/>
              </w:rPr>
            </w:rPrChange>
          </w:rPr>
          <w:delText>-</w:delText>
        </w:r>
      </w:del>
      <w:ins w:id="3516" w:author="REID-JAMOND Alison" w:date="2022-04-04T15:31:00Z">
        <w:r w:rsidR="00047CD7" w:rsidRPr="00047CD7">
          <w:rPr>
            <w:i/>
            <w:szCs w:val="24"/>
            <w:rPrChange w:id="3517" w:author="REID-JAMOND Alison" w:date="2022-04-04T15:31:00Z">
              <w:rPr>
                <w:szCs w:val="24"/>
              </w:rPr>
            </w:rPrChange>
          </w:rPr>
          <w:t xml:space="preserve"> </w:t>
        </w:r>
      </w:ins>
      <w:r w:rsidRPr="00047CD7">
        <w:rPr>
          <w:i/>
          <w:szCs w:val="24"/>
          <w:rPrChange w:id="3518"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19" w:name="_Toc113373538"/>
      <w:r w:rsidRPr="00785C54">
        <w:rPr>
          <w:rFonts w:eastAsia="Times New Roman"/>
          <w:szCs w:val="24"/>
        </w:rPr>
        <w:t>Attribute size</w:t>
      </w:r>
      <w:bookmarkEnd w:id="35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520" w:author="Katharina Schleidt" w:date="2022-08-10T19:14:00Z">
              <w:r w:rsidRPr="00785C54" w:rsidDel="002F2035">
                <w:rPr>
                  <w:szCs w:val="24"/>
                </w:rPr>
                <w:delText>SHALL</w:delText>
              </w:r>
            </w:del>
            <w:ins w:id="3521"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522" w:author="REID-JAMOND Alison" w:date="2022-04-04T15:31:00Z">
        <w:r w:rsidRPr="00785C54" w:rsidDel="00047CD7">
          <w:rPr>
            <w:szCs w:val="24"/>
          </w:rPr>
          <w:delText xml:space="preserve">may </w:delText>
        </w:r>
      </w:del>
      <w:ins w:id="3523"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24" w:name="_Toc113373539"/>
      <w:r w:rsidRPr="00785C54">
        <w:rPr>
          <w:rFonts w:eastAsia="Times New Roman"/>
          <w:szCs w:val="24"/>
        </w:rPr>
        <w:t>Attribute storageLocation</w:t>
      </w:r>
      <w:bookmarkEnd w:id="35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525" w:author="Katharina Schleidt" w:date="2022-08-10T19:14:00Z">
              <w:r w:rsidRPr="00785C54" w:rsidDel="002F2035">
                <w:rPr>
                  <w:szCs w:val="24"/>
                </w:rPr>
                <w:delText>SHALL</w:delText>
              </w:r>
            </w:del>
            <w:ins w:id="3526"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527" w:author="REID-JAMOND Alison" w:date="2022-04-04T15:31:00Z">
        <w:r w:rsidRPr="00785C54" w:rsidDel="00047CD7">
          <w:rPr>
            <w:szCs w:val="24"/>
          </w:rPr>
          <w:delText xml:space="preserve">may </w:delText>
        </w:r>
      </w:del>
      <w:ins w:id="3528"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29" w:name="_Toc113373540"/>
      <w:r w:rsidRPr="00785C54">
        <w:rPr>
          <w:rFonts w:eastAsia="Times New Roman"/>
          <w:szCs w:val="24"/>
        </w:rPr>
        <w:t>Attribute sourceLocation</w:t>
      </w:r>
      <w:bookmarkEnd w:id="35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530" w:author="Katharina Schleidt" w:date="2022-08-10T19:14:00Z">
              <w:r w:rsidRPr="00785C54" w:rsidDel="002F2035">
                <w:rPr>
                  <w:szCs w:val="24"/>
                </w:rPr>
                <w:delText>SHALL</w:delText>
              </w:r>
            </w:del>
            <w:ins w:id="3531"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532" w:author="REID-JAMOND Alison" w:date="2022-04-04T15:31:00Z"/>
        </w:rPr>
        <w:pPrChange w:id="3533"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534" w:author="REID-JAMOND Alison" w:date="2022-04-04T15:31:00Z">
        <w:r w:rsidR="00047CD7">
          <w:t xml:space="preserve"> 1</w:t>
        </w:r>
      </w:ins>
      <w:del w:id="3535"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536"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537" w:author="REID-JAMOND Alison" w:date="2022-04-04T15:31:00Z">
        <w:r>
          <w:t xml:space="preserve">  </w:t>
        </w:r>
      </w:ins>
      <w:del w:id="3538"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539"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40" w:author="REID-JAMOND Alison" w:date="2022-04-04T15:31:00Z">
        <w:r w:rsidRPr="00785C54" w:rsidDel="00047CD7">
          <w:lastRenderedPageBreak/>
          <w:delText>2)</w:delText>
        </w:r>
        <w:r w:rsidRPr="00785C54" w:rsidDel="00047CD7">
          <w:tab/>
        </w:r>
      </w:del>
      <w:ins w:id="3541" w:author="REID-JAMOND Alison" w:date="2022-04-04T15:31:00Z">
        <w:r w:rsidR="00047CD7">
          <w:t>NOTE 2</w:t>
        </w:r>
      </w:ins>
      <w:del w:id="3542" w:author="REID-JAMOND Alison" w:date="2022-04-04T15:31:00Z">
        <w:r w:rsidRPr="00785C54" w:rsidDel="00047CD7">
          <w:delText>T</w:delText>
        </w:r>
      </w:del>
      <w:ins w:id="3543" w:author="REID-JAMOND Alison" w:date="2022-04-04T15:31:00Z">
        <w:r w:rsidR="00047CD7">
          <w:tab/>
          <w:t>T</w:t>
        </w:r>
      </w:ins>
      <w:r w:rsidRPr="00785C54">
        <w:t xml:space="preserve">he attribute sourceLocation of the MaterialSample </w:t>
      </w:r>
      <w:del w:id="3544" w:author="REID-JAMOND Alison" w:date="2022-04-04T15:32:00Z">
        <w:r w:rsidRPr="00785C54" w:rsidDel="00047CD7">
          <w:delText>may not be necessary</w:delText>
        </w:r>
      </w:del>
      <w:ins w:id="3545"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46" w:name="_Toc113373541"/>
      <w:r w:rsidRPr="00785C54">
        <w:rPr>
          <w:rFonts w:eastAsia="Times New Roman"/>
          <w:szCs w:val="24"/>
        </w:rPr>
        <w:t>StatisticalSample</w:t>
      </w:r>
      <w:bookmarkEnd w:id="3546"/>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47" w:name="_Toc113373542"/>
      <w:r w:rsidRPr="00785C54">
        <w:rPr>
          <w:rFonts w:eastAsia="Times New Roman"/>
          <w:szCs w:val="24"/>
        </w:rPr>
        <w:t>StatisticalSample Requirements Class</w:t>
      </w:r>
      <w:bookmarkEnd w:id="35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48" w:author="Ilkka Rinne" w:date="2022-09-06T15:32:00Z">
              <w:r w:rsidRPr="00785C54" w:rsidDel="003613DB">
                <w:rPr>
                  <w:szCs w:val="24"/>
                </w:rPr>
                <w:delText>-</w:delText>
              </w:r>
            </w:del>
            <w:ins w:id="3549"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50" w:name="_Toc113373543"/>
      <w:r w:rsidRPr="00785C54">
        <w:rPr>
          <w:rFonts w:eastAsia="Times New Roman"/>
          <w:szCs w:val="24"/>
        </w:rPr>
        <w:t>Feature type StatisticalSample</w:t>
      </w:r>
      <w:bookmarkEnd w:id="35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551"/>
            <w:r w:rsidRPr="00785C54">
              <w:rPr>
                <w:szCs w:val="24"/>
              </w:rPr>
              <w:t xml:space="preserve">A </w:t>
            </w:r>
            <w:r w:rsidRPr="00785C54">
              <w:rPr>
                <w:b/>
                <w:szCs w:val="24"/>
              </w:rPr>
              <w:t>StatisticalSample</w:t>
            </w:r>
            <w:r w:rsidRPr="00785C54">
              <w:rPr>
                <w:szCs w:val="24"/>
              </w:rPr>
              <w:t xml:space="preserve"> </w:t>
            </w:r>
            <w:ins w:id="3552" w:author="Katharina Schleidt" w:date="2022-08-10T20:04:00Z">
              <w:r w:rsidR="00B36FFD" w:rsidRPr="00B36FFD">
                <w:rPr>
                  <w:szCs w:val="24"/>
                </w:rPr>
                <w:t xml:space="preserve">shall be defined as </w:t>
              </w:r>
            </w:ins>
            <w:del w:id="3553"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551"/>
            <w:r w:rsidR="00047CD7">
              <w:rPr>
                <w:rStyle w:val="Marquedecommentaire"/>
                <w:rFonts w:eastAsia="MS Mincho"/>
                <w:lang w:eastAsia="ja-JP"/>
              </w:rPr>
              <w:commentReference w:id="3551"/>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554" w:author="REID-JAMOND Alison" w:date="2022-04-04T15:32:00Z">
        <w:r w:rsidRPr="00785C54" w:rsidDel="00047CD7">
          <w:rPr>
            <w:szCs w:val="24"/>
          </w:rPr>
          <w:delText xml:space="preserve">may </w:delText>
        </w:r>
      </w:del>
      <w:ins w:id="3555"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56" w:name="_Toc113373544"/>
      <w:r w:rsidRPr="00785C54">
        <w:rPr>
          <w:rFonts w:eastAsia="Times New Roman"/>
          <w:szCs w:val="24"/>
        </w:rPr>
        <w:t>Attribute classification</w:t>
      </w:r>
      <w:bookmarkEnd w:id="35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557" w:author="Katharina Schleidt" w:date="2022-08-10T19:14:00Z">
              <w:r w:rsidRPr="00785C54" w:rsidDel="002F2035">
                <w:rPr>
                  <w:szCs w:val="24"/>
                </w:rPr>
                <w:delText>SHALL</w:delText>
              </w:r>
            </w:del>
            <w:ins w:id="3558"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3559" w:author="Grellet Sylvain" w:date="2022-10-04T21:38:00Z">
        <w:r w:rsidRPr="00785C54" w:rsidDel="00BF5AAB">
          <w:rPr>
            <w:szCs w:val="24"/>
          </w:rPr>
          <w:delText xml:space="preserve">may </w:delText>
        </w:r>
      </w:del>
      <w:ins w:id="3560" w:author="Grellet Sylvain" w:date="2022-10-04T21:38:00Z">
        <w:r w:rsidR="00BF5AAB">
          <w:rPr>
            <w:szCs w:val="24"/>
          </w:rPr>
          <w:t>can</w:t>
        </w:r>
        <w:r w:rsidR="00BF5AAB" w:rsidRPr="00785C54">
          <w:rPr>
            <w:szCs w:val="24"/>
          </w:rPr>
          <w:t xml:space="preserve"> </w:t>
        </w:r>
      </w:ins>
      <w:r w:rsidRPr="00785C54">
        <w:rPr>
          <w:szCs w:val="24"/>
        </w:rPr>
        <w:t>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61" w:name="_Toc113373545"/>
      <w:r w:rsidRPr="00785C54">
        <w:rPr>
          <w:rFonts w:eastAsia="Times New Roman"/>
          <w:szCs w:val="24"/>
        </w:rPr>
        <w:t>Sampling</w:t>
      </w:r>
      <w:bookmarkEnd w:id="3561"/>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62" w:name="_Toc113373546"/>
      <w:r w:rsidRPr="00785C54">
        <w:rPr>
          <w:rFonts w:eastAsia="Times New Roman"/>
          <w:szCs w:val="24"/>
        </w:rPr>
        <w:t>Sampling Requirements Class</w:t>
      </w:r>
      <w:bookmarkEnd w:id="35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63" w:author="Ilkka Rinne" w:date="2022-09-06T15:32:00Z">
              <w:r w:rsidRPr="00785C54" w:rsidDel="003613DB">
                <w:rPr>
                  <w:szCs w:val="24"/>
                </w:rPr>
                <w:delText>-</w:delText>
              </w:r>
            </w:del>
            <w:ins w:id="3564"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565" w:author="Katharina Schleidt" w:date="2022-08-13T18:02:00Z"/>
        </w:rPr>
      </w:pPr>
      <w:ins w:id="3566"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567" w:author="Ilkka Rinne" w:date="2022-09-06T14:26:00Z">
        <w:r w:rsidR="008821D0">
          <w:t>1</w:t>
        </w:r>
      </w:ins>
      <w:ins w:id="3568" w:author="Katharina Schleidt" w:date="2022-08-13T18:02:00Z">
        <w:del w:id="3569"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70"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571" w:author="Ilkka Rinne" w:date="2022-09-06T14:26:00Z">
        <w:r w:rsidR="008821D0">
          <w:rPr>
            <w:noProof/>
            <w:szCs w:val="24"/>
            <w:lang w:val="fr-FR" w:eastAsia="fr-FR"/>
          </w:rPr>
          <w:lastRenderedPageBreak/>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572"/>
      <w:r w:rsidRPr="00785C54">
        <w:rPr>
          <w:szCs w:val="24"/>
        </w:rPr>
        <w:t>Figure 3</w:t>
      </w:r>
      <w:ins w:id="3573" w:author="Ilkka Rinne" w:date="2022-09-06T14:25:00Z">
        <w:r w:rsidR="008821D0">
          <w:rPr>
            <w:szCs w:val="24"/>
          </w:rPr>
          <w:t>1</w:t>
        </w:r>
      </w:ins>
      <w:del w:id="3574" w:author="Ilkka Rinne" w:date="2022-09-06T14:25:00Z">
        <w:r w:rsidRPr="00785C54" w:rsidDel="008821D0">
          <w:rPr>
            <w:szCs w:val="24"/>
          </w:rPr>
          <w:delText>0</w:delText>
        </w:r>
      </w:del>
      <w:commentRangeEnd w:id="3572"/>
      <w:r w:rsidR="00047CD7">
        <w:rPr>
          <w:rStyle w:val="Marquedecommentaire"/>
          <w:rFonts w:eastAsia="MS Mincho"/>
          <w:b w:val="0"/>
          <w:lang w:eastAsia="ja-JP"/>
        </w:rPr>
        <w:commentReference w:id="3572"/>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75" w:name="_Toc113373547"/>
      <w:r w:rsidRPr="00785C54">
        <w:rPr>
          <w:rFonts w:eastAsia="Times New Roman"/>
          <w:szCs w:val="24"/>
        </w:rPr>
        <w:t>Sampler</w:t>
      </w:r>
      <w:bookmarkEnd w:id="3575"/>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76" w:name="_Toc113373548"/>
      <w:r w:rsidRPr="00785C54">
        <w:rPr>
          <w:rFonts w:eastAsia="Times New Roman"/>
          <w:szCs w:val="24"/>
        </w:rPr>
        <w:t>Sampler Requirements Class</w:t>
      </w:r>
      <w:bookmarkEnd w:id="35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77" w:author="Ilkka Rinne" w:date="2022-09-06T15:32:00Z">
              <w:r w:rsidRPr="00785C54" w:rsidDel="003613DB">
                <w:rPr>
                  <w:szCs w:val="24"/>
                </w:rPr>
                <w:delText>-</w:delText>
              </w:r>
            </w:del>
            <w:ins w:id="3578"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579" w:author="Katharina Schleidt" w:date="2022-08-13T18:03:00Z">
        <w:r w:rsidRPr="00785C54">
          <w:rPr>
            <w:szCs w:val="24"/>
          </w:rPr>
          <w:t>Sampler</w:t>
        </w:r>
        <w:r w:rsidRPr="00BB7007">
          <w:t xml:space="preserve"> from the Basic Samples is described as a class diagram in Figure 3</w:t>
        </w:r>
      </w:ins>
      <w:ins w:id="3580" w:author="Ilkka Rinne" w:date="2022-09-06T14:27:00Z">
        <w:r w:rsidR="000F79BF">
          <w:t>2</w:t>
        </w:r>
      </w:ins>
      <w:ins w:id="3581" w:author="Katharina Schleidt" w:date="2022-08-13T18:03:00Z">
        <w:del w:id="3582"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83"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584" w:author="Ilkka Rinne" w:date="2022-09-06T14:27:00Z">
        <w:r w:rsidR="000F79BF">
          <w:rPr>
            <w:noProof/>
            <w:szCs w:val="24"/>
            <w:lang w:val="fr-FR" w:eastAsia="fr-FR"/>
          </w:rPr>
          <w:lastRenderedPageBreak/>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585"/>
      <w:r w:rsidRPr="00785C54">
        <w:rPr>
          <w:szCs w:val="24"/>
        </w:rPr>
        <w:t>Figure 3</w:t>
      </w:r>
      <w:ins w:id="3586" w:author="Ilkka Rinne" w:date="2022-09-06T14:27:00Z">
        <w:r w:rsidR="000F79BF">
          <w:rPr>
            <w:szCs w:val="24"/>
          </w:rPr>
          <w:t>2</w:t>
        </w:r>
      </w:ins>
      <w:del w:id="3587" w:author="Ilkka Rinne" w:date="2022-09-06T14:27:00Z">
        <w:r w:rsidRPr="00785C54" w:rsidDel="000F79BF">
          <w:rPr>
            <w:szCs w:val="24"/>
          </w:rPr>
          <w:delText>1</w:delText>
        </w:r>
      </w:del>
      <w:commentRangeEnd w:id="3585"/>
      <w:r w:rsidR="00047CD7">
        <w:rPr>
          <w:rStyle w:val="Marquedecommentaire"/>
          <w:rFonts w:eastAsia="MS Mincho"/>
          <w:b w:val="0"/>
          <w:lang w:eastAsia="ja-JP"/>
        </w:rPr>
        <w:commentReference w:id="3585"/>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588" w:name="_Toc113373549"/>
      <w:r w:rsidRPr="00785C54">
        <w:rPr>
          <w:rFonts w:eastAsia="Times New Roman"/>
          <w:szCs w:val="24"/>
        </w:rPr>
        <w:t>SamplingProcedure</w:t>
      </w:r>
      <w:bookmarkEnd w:id="3588"/>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589" w:name="_Toc113373550"/>
      <w:r w:rsidRPr="00785C54">
        <w:rPr>
          <w:rFonts w:eastAsia="Times New Roman"/>
          <w:szCs w:val="24"/>
        </w:rPr>
        <w:t>SamplingProcedure Requirements Class</w:t>
      </w:r>
      <w:bookmarkEnd w:id="35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590" w:author="Ilkka Rinne" w:date="2022-09-06T15:32:00Z">
              <w:r w:rsidRPr="00785C54" w:rsidDel="003613DB">
                <w:rPr>
                  <w:szCs w:val="24"/>
                </w:rPr>
                <w:delText>-</w:delText>
              </w:r>
            </w:del>
            <w:ins w:id="3591"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592" w:author="Katharina Schleidt" w:date="2022-08-13T18:03:00Z">
        <w:r w:rsidRPr="00785C54">
          <w:rPr>
            <w:szCs w:val="24"/>
          </w:rPr>
          <w:t>SamplingProcedure</w:t>
        </w:r>
        <w:r w:rsidRPr="00BB7007">
          <w:t xml:space="preserve"> from the Basic Samples is described as a class diagram in Figure 3</w:t>
        </w:r>
      </w:ins>
      <w:ins w:id="3593" w:author="Ilkka Rinne" w:date="2022-09-06T14:28:00Z">
        <w:r w:rsidR="00A21027">
          <w:t>3</w:t>
        </w:r>
      </w:ins>
      <w:ins w:id="3594" w:author="Katharina Schleidt" w:date="2022-08-13T18:03:00Z">
        <w:del w:id="3595"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96"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597" w:author="Ilkka Rinne" w:date="2022-09-06T14:28:00Z">
        <w:r w:rsidR="00A21027">
          <w:rPr>
            <w:noProof/>
            <w:szCs w:val="24"/>
            <w:lang w:val="fr-FR" w:eastAsia="fr-FR"/>
          </w:rPr>
          <w:lastRenderedPageBreak/>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598"/>
      <w:r w:rsidRPr="00785C54">
        <w:rPr>
          <w:szCs w:val="24"/>
        </w:rPr>
        <w:t>Figure 3</w:t>
      </w:r>
      <w:ins w:id="3599" w:author="Ilkka Rinne" w:date="2022-09-06T14:28:00Z">
        <w:r w:rsidR="00A21027">
          <w:rPr>
            <w:szCs w:val="24"/>
          </w:rPr>
          <w:t>3</w:t>
        </w:r>
      </w:ins>
      <w:del w:id="3600" w:author="Ilkka Rinne" w:date="2022-09-06T14:28:00Z">
        <w:r w:rsidRPr="00785C54" w:rsidDel="00A21027">
          <w:rPr>
            <w:szCs w:val="24"/>
          </w:rPr>
          <w:delText>2</w:delText>
        </w:r>
        <w:commentRangeEnd w:id="3598"/>
        <w:r w:rsidR="00047CD7" w:rsidDel="00A21027">
          <w:rPr>
            <w:rStyle w:val="Marquedecommentaire"/>
            <w:rFonts w:eastAsia="MS Mincho"/>
            <w:b w:val="0"/>
            <w:lang w:eastAsia="ja-JP"/>
          </w:rPr>
          <w:commentReference w:id="3598"/>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601" w:name="_Toc113373551"/>
      <w:r w:rsidRPr="00785C54">
        <w:rPr>
          <w:rFonts w:eastAsia="Times New Roman"/>
          <w:szCs w:val="24"/>
        </w:rPr>
        <w:t>PreparationProcedure</w:t>
      </w:r>
      <w:bookmarkEnd w:id="3601"/>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02" w:name="_Toc113373552"/>
      <w:r w:rsidRPr="00785C54">
        <w:rPr>
          <w:rFonts w:eastAsia="Times New Roman"/>
          <w:szCs w:val="24"/>
        </w:rPr>
        <w:t>PreparationProcedure Requirements Class</w:t>
      </w:r>
      <w:bookmarkEnd w:id="36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03" w:author="Ilkka Rinne" w:date="2022-09-06T15:32:00Z">
              <w:r w:rsidRPr="00785C54" w:rsidDel="003613DB">
                <w:rPr>
                  <w:szCs w:val="24"/>
                </w:rPr>
                <w:delText>-</w:delText>
              </w:r>
            </w:del>
            <w:ins w:id="3604"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605" w:author="Katharina Schleidt" w:date="2022-08-13T18:04:00Z">
        <w:r w:rsidRPr="00785C54">
          <w:rPr>
            <w:szCs w:val="24"/>
          </w:rPr>
          <w:t>PreparationProcedure</w:t>
        </w:r>
        <w:r w:rsidRPr="00BB7007">
          <w:t xml:space="preserve"> from the Basic Samples is described as a class diagram in Figure 3</w:t>
        </w:r>
      </w:ins>
      <w:ins w:id="3606" w:author="Ilkka Rinne" w:date="2022-09-06T14:29:00Z">
        <w:r w:rsidR="00D73867">
          <w:t>4</w:t>
        </w:r>
      </w:ins>
      <w:ins w:id="3607" w:author="Katharina Schleidt" w:date="2022-08-13T18:04:00Z">
        <w:del w:id="3608"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09"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610"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611"/>
      <w:r w:rsidRPr="00785C54">
        <w:rPr>
          <w:szCs w:val="24"/>
        </w:rPr>
        <w:lastRenderedPageBreak/>
        <w:t>Figure 3</w:t>
      </w:r>
      <w:ins w:id="3612" w:author="Ilkka Rinne" w:date="2022-09-06T14:29:00Z">
        <w:r w:rsidR="00D73867">
          <w:rPr>
            <w:szCs w:val="24"/>
          </w:rPr>
          <w:t>4</w:t>
        </w:r>
      </w:ins>
      <w:del w:id="3613" w:author="Ilkka Rinne" w:date="2022-09-06T14:29:00Z">
        <w:r w:rsidRPr="00785C54" w:rsidDel="00D73867">
          <w:rPr>
            <w:szCs w:val="24"/>
          </w:rPr>
          <w:delText>3</w:delText>
        </w:r>
      </w:del>
      <w:commentRangeEnd w:id="3611"/>
      <w:r w:rsidR="00047CD7">
        <w:rPr>
          <w:rStyle w:val="Marquedecommentaire"/>
          <w:rFonts w:eastAsia="MS Mincho"/>
          <w:b w:val="0"/>
          <w:lang w:eastAsia="ja-JP"/>
        </w:rPr>
        <w:commentReference w:id="3611"/>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614" w:name="_Toc113373553"/>
      <w:r w:rsidRPr="00785C54">
        <w:rPr>
          <w:rFonts w:eastAsia="Times New Roman"/>
          <w:szCs w:val="24"/>
        </w:rPr>
        <w:t>PreparationStep</w:t>
      </w:r>
      <w:bookmarkEnd w:id="3614"/>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15" w:name="_Toc113373554"/>
      <w:r w:rsidRPr="00785C54">
        <w:rPr>
          <w:rFonts w:eastAsia="Times New Roman"/>
          <w:szCs w:val="24"/>
        </w:rPr>
        <w:t>PreparationStep Requirements Class</w:t>
      </w:r>
      <w:bookmarkEnd w:id="36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16" w:author="Ilkka Rinne" w:date="2022-09-06T15:32:00Z">
              <w:r w:rsidRPr="00785C54" w:rsidDel="003613DB">
                <w:rPr>
                  <w:szCs w:val="24"/>
                </w:rPr>
                <w:delText>-</w:delText>
              </w:r>
            </w:del>
            <w:ins w:id="3617"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618" w:author="Katharina Schleidt" w:date="2022-08-13T18:05:00Z">
        <w:r w:rsidRPr="00785C54">
          <w:rPr>
            <w:szCs w:val="24"/>
          </w:rPr>
          <w:t>PreparationStep</w:t>
        </w:r>
        <w:r w:rsidRPr="00BB7007">
          <w:t xml:space="preserve"> </w:t>
        </w:r>
      </w:ins>
      <w:ins w:id="3619" w:author="Katharina Schleidt" w:date="2022-08-13T18:04:00Z">
        <w:r w:rsidRPr="00BB7007">
          <w:t>from the Basic Samples is described as a class diagram in Figure 3</w:t>
        </w:r>
      </w:ins>
      <w:ins w:id="3620" w:author="Ilkka Rinne" w:date="2022-09-06T14:29:00Z">
        <w:r w:rsidR="00476D80">
          <w:t>5</w:t>
        </w:r>
      </w:ins>
      <w:ins w:id="3621" w:author="Katharina Schleidt" w:date="2022-08-13T18:04:00Z">
        <w:del w:id="3622"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23"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624" w:author="Ilkka Rinne" w:date="2022-09-06T14:29:00Z">
        <w:r w:rsidR="00476D80">
          <w:rPr>
            <w:noProof/>
            <w:szCs w:val="24"/>
            <w:lang w:val="fr-FR" w:eastAsia="fr-FR"/>
          </w:rPr>
          <w:lastRenderedPageBreak/>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625"/>
      <w:r w:rsidRPr="00785C54">
        <w:rPr>
          <w:szCs w:val="24"/>
        </w:rPr>
        <w:t>Figure 3</w:t>
      </w:r>
      <w:ins w:id="3626" w:author="Ilkka Rinne" w:date="2022-09-06T14:29:00Z">
        <w:r w:rsidR="00476D80">
          <w:rPr>
            <w:szCs w:val="24"/>
          </w:rPr>
          <w:t>5</w:t>
        </w:r>
      </w:ins>
      <w:del w:id="3627" w:author="Ilkka Rinne" w:date="2022-09-06T14:29:00Z">
        <w:r w:rsidRPr="00785C54" w:rsidDel="00476D80">
          <w:rPr>
            <w:szCs w:val="24"/>
          </w:rPr>
          <w:delText>4</w:delText>
        </w:r>
      </w:del>
      <w:r w:rsidRPr="00785C54">
        <w:rPr>
          <w:szCs w:val="24"/>
        </w:rPr>
        <w:t xml:space="preserve"> </w:t>
      </w:r>
      <w:commentRangeEnd w:id="3625"/>
      <w:r w:rsidR="00047CD7">
        <w:rPr>
          <w:rStyle w:val="Marquedecommentaire"/>
          <w:rFonts w:eastAsia="MS Mincho"/>
          <w:b w:val="0"/>
          <w:lang w:eastAsia="ja-JP"/>
        </w:rPr>
        <w:commentReference w:id="3625"/>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628" w:name="_Toc113373555"/>
      <w:r w:rsidRPr="00785C54">
        <w:rPr>
          <w:rFonts w:eastAsia="Times New Roman"/>
          <w:szCs w:val="24"/>
        </w:rPr>
        <w:t>SampleCollection</w:t>
      </w:r>
      <w:bookmarkEnd w:id="3628"/>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29" w:name="_Toc113373556"/>
      <w:r w:rsidRPr="00785C54">
        <w:rPr>
          <w:rFonts w:eastAsia="Times New Roman"/>
          <w:szCs w:val="24"/>
        </w:rPr>
        <w:t>SampleCollection Requirements Class</w:t>
      </w:r>
      <w:bookmarkEnd w:id="36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30" w:author="Ilkka Rinne" w:date="2022-09-06T15:32:00Z">
              <w:r w:rsidRPr="00785C54" w:rsidDel="003613DB">
                <w:rPr>
                  <w:szCs w:val="24"/>
                </w:rPr>
                <w:delText>-</w:delText>
              </w:r>
            </w:del>
            <w:ins w:id="3631"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632" w:author="Katharina Schleidt" w:date="2022-08-13T18:05:00Z">
        <w:r w:rsidRPr="00785C54">
          <w:rPr>
            <w:szCs w:val="24"/>
          </w:rPr>
          <w:t>SampleCollection</w:t>
        </w:r>
        <w:r w:rsidRPr="00BB7007">
          <w:t xml:space="preserve"> from the Basic Samples is described as a class diagram in Figure 3</w:t>
        </w:r>
      </w:ins>
      <w:ins w:id="3633" w:author="Ilkka Rinne" w:date="2022-09-06T14:30:00Z">
        <w:r w:rsidR="00BD2BC0">
          <w:t>6</w:t>
        </w:r>
      </w:ins>
      <w:ins w:id="3634" w:author="Katharina Schleidt" w:date="2022-08-13T18:05:00Z">
        <w:del w:id="3635"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36" w:author="Ilkka Rinne" w:date="2022-09-06T14:30:00Z">
        <w:r w:rsidRPr="00785C54" w:rsidDel="00BD2BC0">
          <w:rPr>
            <w:noProof/>
            <w:szCs w:val="24"/>
            <w:lang w:val="fr-FR" w:eastAsia="fr-FR"/>
          </w:rPr>
          <w:lastRenderedPageBreak/>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637"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638"/>
      <w:r w:rsidRPr="00785C54">
        <w:rPr>
          <w:szCs w:val="24"/>
        </w:rPr>
        <w:t>Figure 3</w:t>
      </w:r>
      <w:ins w:id="3639" w:author="Ilkka Rinne" w:date="2022-09-06T14:30:00Z">
        <w:r w:rsidR="00BD2BC0">
          <w:rPr>
            <w:szCs w:val="24"/>
          </w:rPr>
          <w:t>6</w:t>
        </w:r>
      </w:ins>
      <w:del w:id="3640" w:author="Ilkka Rinne" w:date="2022-09-06T14:30:00Z">
        <w:r w:rsidRPr="00785C54" w:rsidDel="00BD2BC0">
          <w:rPr>
            <w:szCs w:val="24"/>
          </w:rPr>
          <w:delText>5</w:delText>
        </w:r>
      </w:del>
      <w:r w:rsidRPr="00785C54">
        <w:rPr>
          <w:szCs w:val="24"/>
        </w:rPr>
        <w:t xml:space="preserve"> </w:t>
      </w:r>
      <w:commentRangeEnd w:id="3638"/>
      <w:r w:rsidR="00047CD7">
        <w:rPr>
          <w:rStyle w:val="Marquedecommentaire"/>
          <w:rFonts w:eastAsia="MS Mincho"/>
          <w:b w:val="0"/>
          <w:lang w:eastAsia="ja-JP"/>
        </w:rPr>
        <w:commentReference w:id="3638"/>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41" w:name="_Toc113373557"/>
      <w:r w:rsidRPr="00785C54">
        <w:rPr>
          <w:rFonts w:eastAsia="Times New Roman"/>
          <w:szCs w:val="24"/>
        </w:rPr>
        <w:t>Feature type SampleCollection</w:t>
      </w:r>
      <w:bookmarkEnd w:id="36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642" w:author="Katharina Schleidt" w:date="2022-08-10T20:04:00Z">
              <w:r w:rsidRPr="00785C54" w:rsidDel="00B36FFD">
                <w:rPr>
                  <w:szCs w:val="24"/>
                </w:rPr>
                <w:delText xml:space="preserve">A </w:delText>
              </w:r>
            </w:del>
            <w:ins w:id="3643" w:author="Katharina Schleidt" w:date="2022-08-10T20:05:00Z">
              <w:r w:rsidR="00B36FFD" w:rsidRPr="00B36FFD">
                <w:rPr>
                  <w:szCs w:val="24"/>
                </w:rPr>
                <w:t xml:space="preserve">A </w:t>
              </w:r>
              <w:r w:rsidR="00B36FFD" w:rsidRPr="00E91BC4">
                <w:rPr>
                  <w:b/>
                  <w:bCs/>
                  <w:szCs w:val="24"/>
                  <w:rPrChange w:id="3644" w:author="Katharina Schleidt" w:date="2022-08-13T17:33:00Z">
                    <w:rPr>
                      <w:szCs w:val="24"/>
                    </w:rPr>
                  </w:rPrChange>
                </w:rPr>
                <w:t>SampleCollection</w:t>
              </w:r>
              <w:r w:rsidR="00B36FFD" w:rsidRPr="00B36FFD">
                <w:rPr>
                  <w:szCs w:val="24"/>
                </w:rPr>
                <w:t xml:space="preserve"> shall be defined as </w:t>
              </w:r>
            </w:ins>
            <w:ins w:id="3645"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46" w:name="_Toc113373558"/>
      <w:r w:rsidRPr="00785C54">
        <w:rPr>
          <w:rFonts w:eastAsia="Times New Roman"/>
          <w:szCs w:val="24"/>
        </w:rPr>
        <w:t>Association member</w:t>
      </w:r>
      <w:bookmarkEnd w:id="36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647" w:author="Katharina Schleidt" w:date="2022-08-10T19:14:00Z">
              <w:r w:rsidRPr="00785C54" w:rsidDel="002F2035">
                <w:rPr>
                  <w:szCs w:val="24"/>
                </w:rPr>
                <w:delText>SHALL</w:delText>
              </w:r>
            </w:del>
            <w:ins w:id="3648"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49" w:name="_Toc113373559"/>
      <w:r w:rsidRPr="00785C54">
        <w:rPr>
          <w:rFonts w:eastAsia="Times New Roman"/>
          <w:szCs w:val="24"/>
        </w:rPr>
        <w:lastRenderedPageBreak/>
        <w:t>Association relatedCollection</w:t>
      </w:r>
      <w:bookmarkEnd w:id="36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650" w:author="Katharina Schleidt" w:date="2022-08-10T19:14:00Z">
              <w:r w:rsidRPr="00785C54" w:rsidDel="002F2035">
                <w:rPr>
                  <w:szCs w:val="24"/>
                </w:rPr>
                <w:delText>SHALL</w:delText>
              </w:r>
            </w:del>
            <w:ins w:id="3651"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652" w:name="_Toc113373560"/>
      <w:r w:rsidRPr="00785C54">
        <w:rPr>
          <w:rFonts w:eastAsia="Times New Roman"/>
          <w:szCs w:val="24"/>
        </w:rPr>
        <w:t>PhysicalDimension</w:t>
      </w:r>
      <w:bookmarkEnd w:id="3652"/>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653" w:name="_Toc113373561"/>
      <w:r w:rsidRPr="00785C54">
        <w:rPr>
          <w:rFonts w:eastAsia="Times New Roman"/>
          <w:szCs w:val="24"/>
        </w:rPr>
        <w:t>PhysicalDimension Requirements Class</w:t>
      </w:r>
      <w:bookmarkEnd w:id="36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54" w:author="Ilkka Rinne" w:date="2022-09-06T15:32:00Z">
              <w:r w:rsidRPr="00785C54" w:rsidDel="003613DB">
                <w:rPr>
                  <w:szCs w:val="24"/>
                </w:rPr>
                <w:delText>-</w:delText>
              </w:r>
            </w:del>
            <w:ins w:id="3655"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56" w:name="_Toc113373562"/>
      <w:r w:rsidRPr="00785C54">
        <w:rPr>
          <w:rFonts w:eastAsia="Times New Roman"/>
          <w:szCs w:val="24"/>
        </w:rPr>
        <w:t>Data type PhysicalDimension</w:t>
      </w:r>
      <w:bookmarkEnd w:id="36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3657" w:author="Katharina Schleidt" w:date="2022-08-10T20:05:00Z">
              <w:r w:rsidRPr="00785C54" w:rsidDel="00A807FF">
                <w:rPr>
                  <w:szCs w:val="24"/>
                </w:rPr>
                <w:delText xml:space="preserve">A </w:delText>
              </w:r>
            </w:del>
            <w:ins w:id="3658" w:author="Katharina Schleidt" w:date="2022-08-10T20:05:00Z">
              <w:r w:rsidR="00A807FF" w:rsidRPr="00A807FF">
                <w:rPr>
                  <w:szCs w:val="24"/>
                </w:rPr>
                <w:t xml:space="preserve">A </w:t>
              </w:r>
              <w:r w:rsidR="00A807FF" w:rsidRPr="00E91BC4">
                <w:rPr>
                  <w:b/>
                  <w:bCs/>
                  <w:szCs w:val="24"/>
                  <w:rPrChange w:id="3659"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660" w:author="Ilkka Rinne" w:date="2022-09-06T15:32:00Z">
              <w:r w:rsidRPr="00785C54" w:rsidDel="003613DB">
                <w:rPr>
                  <w:szCs w:val="24"/>
                </w:rPr>
                <w:delText>dataType</w:delText>
              </w:r>
            </w:del>
            <w:ins w:id="3661" w:author="Ilkka Rinne" w:date="2022-09-06T15:32:00Z">
              <w:del w:id="3662" w:author="Grellet Sylvain" w:date="2022-09-15T21:12:00Z">
                <w:r w:rsidR="003613DB" w:rsidDel="00FA14DE">
                  <w:rPr>
                    <w:szCs w:val="24"/>
                  </w:rPr>
                  <w:pgNum/>
                </w:r>
                <w:r w:rsidR="003613DB" w:rsidDel="00FA14DE">
                  <w:rPr>
                    <w:szCs w:val="24"/>
                  </w:rPr>
                  <w:delText>orrespo</w:delText>
                </w:r>
              </w:del>
            </w:ins>
            <w:ins w:id="3663" w:author="Grellet Sylvain" w:date="2022-09-15T21:12:00Z">
              <w:r w:rsidR="002E175D">
                <w:rPr>
                  <w:szCs w:val="24"/>
                </w:rPr>
                <w:t>data</w:t>
              </w:r>
            </w:ins>
            <w:ins w:id="3664" w:author="Grellet Sylvain" w:date="2022-09-15T21:13:00Z">
              <w:r w:rsidR="002E175D">
                <w:rPr>
                  <w:szCs w:val="24"/>
                </w:rPr>
                <w:t>T</w:t>
              </w:r>
            </w:ins>
            <w:ins w:id="3665"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66" w:name="_Toc113373563"/>
      <w:r w:rsidRPr="00785C54">
        <w:rPr>
          <w:rFonts w:eastAsia="Times New Roman"/>
          <w:szCs w:val="24"/>
        </w:rPr>
        <w:t>Attribute dimension</w:t>
      </w:r>
      <w:bookmarkEnd w:id="36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667" w:author="Katharina Schleidt" w:date="2022-08-10T19:14:00Z">
              <w:r w:rsidRPr="00785C54" w:rsidDel="002F2035">
                <w:rPr>
                  <w:szCs w:val="24"/>
                </w:rPr>
                <w:delText>SHALL</w:delText>
              </w:r>
            </w:del>
            <w:ins w:id="3668"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69" w:name="_Toc113373564"/>
      <w:r w:rsidRPr="00785C54">
        <w:rPr>
          <w:rFonts w:eastAsia="Times New Roman"/>
          <w:szCs w:val="24"/>
        </w:rPr>
        <w:t>Attribute value</w:t>
      </w:r>
      <w:bookmarkEnd w:id="36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670" w:author="Katharina Schleidt" w:date="2022-08-10T19:14:00Z">
              <w:r w:rsidRPr="00785C54" w:rsidDel="002F2035">
                <w:rPr>
                  <w:szCs w:val="24"/>
                </w:rPr>
                <w:delText>SHALL</w:delText>
              </w:r>
            </w:del>
            <w:ins w:id="3671"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672" w:name="_Toc113373565"/>
      <w:r w:rsidRPr="00785C54">
        <w:rPr>
          <w:rFonts w:eastAsia="Times New Roman"/>
          <w:szCs w:val="24"/>
        </w:rPr>
        <w:lastRenderedPageBreak/>
        <w:t>NamedLocation</w:t>
      </w:r>
      <w:bookmarkEnd w:id="3672"/>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73" w:name="_Toc113373566"/>
      <w:r w:rsidRPr="00785C54">
        <w:rPr>
          <w:rFonts w:eastAsia="Times New Roman"/>
          <w:szCs w:val="24"/>
        </w:rPr>
        <w:t>NamedLocation Requirements Class</w:t>
      </w:r>
      <w:bookmarkEnd w:id="36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74" w:author="Ilkka Rinne" w:date="2022-09-06T15:32:00Z">
              <w:r w:rsidRPr="00785C54" w:rsidDel="003613DB">
                <w:rPr>
                  <w:szCs w:val="24"/>
                </w:rPr>
                <w:delText>-</w:delText>
              </w:r>
            </w:del>
            <w:ins w:id="3675"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76" w:name="_Toc113373567"/>
      <w:r w:rsidRPr="00785C54">
        <w:rPr>
          <w:rFonts w:eastAsia="Times New Roman"/>
          <w:szCs w:val="24"/>
        </w:rPr>
        <w:t>Data type NamedLocation</w:t>
      </w:r>
      <w:bookmarkEnd w:id="36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677" w:author="Katharina Schleidt" w:date="2022-08-10T20:05:00Z">
              <w:r w:rsidRPr="00A807FF">
                <w:rPr>
                  <w:szCs w:val="24"/>
                </w:rPr>
                <w:t xml:space="preserve">A </w:t>
              </w:r>
              <w:r w:rsidRPr="00E91BC4">
                <w:rPr>
                  <w:b/>
                  <w:bCs/>
                  <w:szCs w:val="24"/>
                  <w:rPrChange w:id="3678" w:author="Katharina Schleidt" w:date="2022-08-13T17:33:00Z">
                    <w:rPr>
                      <w:szCs w:val="24"/>
                    </w:rPr>
                  </w:rPrChange>
                </w:rPr>
                <w:t>NamedLocation</w:t>
              </w:r>
              <w:r w:rsidRPr="00A807FF">
                <w:rPr>
                  <w:szCs w:val="24"/>
                </w:rPr>
                <w:t xml:space="preserve"> shall be defined as </w:t>
              </w:r>
            </w:ins>
            <w:commentRangeStart w:id="3679"/>
            <w:del w:id="3680" w:author="Katharina Schleidt" w:date="2022-08-13T17:34:00Z">
              <w:r w:rsidR="005B5EAD" w:rsidRPr="00785C54" w:rsidDel="0037109D">
                <w:rPr>
                  <w:szCs w:val="24"/>
                </w:rPr>
                <w:delText xml:space="preserve">A </w:delText>
              </w:r>
            </w:del>
            <w:ins w:id="3681"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679"/>
            <w:r w:rsidR="00047CD7">
              <w:rPr>
                <w:rStyle w:val="Marquedecommentaire"/>
                <w:rFonts w:eastAsia="MS Mincho"/>
                <w:lang w:eastAsia="ja-JP"/>
              </w:rPr>
              <w:commentReference w:id="3679"/>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82" w:name="_Toc113373568"/>
      <w:r w:rsidRPr="00785C54">
        <w:rPr>
          <w:rFonts w:eastAsia="Times New Roman"/>
          <w:szCs w:val="24"/>
        </w:rPr>
        <w:lastRenderedPageBreak/>
        <w:t>Attribute address</w:t>
      </w:r>
      <w:bookmarkEnd w:id="36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683" w:author="Katharina Schleidt" w:date="2022-08-10T19:14:00Z">
              <w:r w:rsidRPr="00785C54" w:rsidDel="002F2035">
                <w:rPr>
                  <w:szCs w:val="24"/>
                </w:rPr>
                <w:delText>SHALL</w:delText>
              </w:r>
            </w:del>
            <w:ins w:id="3684"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85" w:name="_Toc113373569"/>
      <w:r w:rsidRPr="00785C54">
        <w:rPr>
          <w:rFonts w:eastAsia="Times New Roman"/>
          <w:szCs w:val="24"/>
        </w:rPr>
        <w:t>Attribute name</w:t>
      </w:r>
      <w:bookmarkEnd w:id="36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686" w:author="Katharina Schleidt" w:date="2022-08-10T19:14:00Z">
              <w:r w:rsidRPr="00785C54" w:rsidDel="002F2035">
                <w:rPr>
                  <w:szCs w:val="24"/>
                </w:rPr>
                <w:delText>SHALL</w:delText>
              </w:r>
            </w:del>
            <w:ins w:id="3687"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88" w:name="_Toc113373570"/>
      <w:r w:rsidRPr="00785C54">
        <w:rPr>
          <w:rFonts w:eastAsia="Times New Roman"/>
          <w:szCs w:val="24"/>
        </w:rPr>
        <w:t>Attribute representativeGeometry</w:t>
      </w:r>
      <w:bookmarkEnd w:id="36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689" w:author="Katharina Schleidt" w:date="2022-08-10T19:14:00Z">
              <w:r w:rsidRPr="00785C54" w:rsidDel="002F2035">
                <w:rPr>
                  <w:szCs w:val="24"/>
                </w:rPr>
                <w:delText>SHALL</w:delText>
              </w:r>
            </w:del>
            <w:ins w:id="3690"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691" w:name="_Toc113373571"/>
      <w:r w:rsidRPr="00785C54">
        <w:rPr>
          <w:rFonts w:eastAsia="Times New Roman"/>
          <w:szCs w:val="24"/>
        </w:rPr>
        <w:t>StatisticalClassification</w:t>
      </w:r>
      <w:bookmarkEnd w:id="3691"/>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92" w:name="_Toc113373572"/>
      <w:r w:rsidRPr="00785C54">
        <w:rPr>
          <w:rFonts w:eastAsia="Times New Roman"/>
          <w:szCs w:val="24"/>
        </w:rPr>
        <w:t>StatisticalClassification Requirements Class</w:t>
      </w:r>
      <w:bookmarkEnd w:id="36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693" w:author="Ilkka Rinne" w:date="2022-09-06T15:32:00Z">
              <w:r w:rsidRPr="00785C54" w:rsidDel="003613DB">
                <w:rPr>
                  <w:szCs w:val="24"/>
                </w:rPr>
                <w:delText>-</w:delText>
              </w:r>
            </w:del>
            <w:ins w:id="3694"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695" w:name="_Toc113373573"/>
      <w:r w:rsidRPr="00785C54">
        <w:rPr>
          <w:rFonts w:eastAsia="Times New Roman"/>
          <w:szCs w:val="24"/>
        </w:rPr>
        <w:t>Data type StatisticalClassification</w:t>
      </w:r>
      <w:bookmarkEnd w:id="36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3696" w:author="Katharina Schleidt" w:date="2022-08-10T20:06:00Z">
              <w:r w:rsidRPr="00785C54" w:rsidDel="00A807FF">
                <w:rPr>
                  <w:szCs w:val="24"/>
                </w:rPr>
                <w:delText xml:space="preserve">A </w:delText>
              </w:r>
            </w:del>
            <w:ins w:id="3697" w:author="Katharina Schleidt" w:date="2022-08-10T20:06:00Z">
              <w:r w:rsidR="00A807FF" w:rsidRPr="00A807FF">
                <w:rPr>
                  <w:szCs w:val="24"/>
                </w:rPr>
                <w:t xml:space="preserve">A </w:t>
              </w:r>
              <w:r w:rsidR="00A807FF" w:rsidRPr="0037109D">
                <w:rPr>
                  <w:b/>
                  <w:bCs/>
                  <w:szCs w:val="24"/>
                  <w:rPrChange w:id="3698"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699" w:author="Ilkka Rinne" w:date="2022-09-06T15:32:00Z">
              <w:r w:rsidRPr="00785C54" w:rsidDel="003613DB">
                <w:rPr>
                  <w:szCs w:val="24"/>
                </w:rPr>
                <w:delText>dataType</w:delText>
              </w:r>
            </w:del>
            <w:ins w:id="3700" w:author="Ilkka Rinne" w:date="2022-09-06T15:32:00Z">
              <w:del w:id="3701" w:author="Grellet Sylvain" w:date="2022-09-15T21:15:00Z">
                <w:r w:rsidR="003613DB" w:rsidDel="00866955">
                  <w:rPr>
                    <w:szCs w:val="24"/>
                  </w:rPr>
                  <w:pgNum/>
                </w:r>
                <w:r w:rsidR="003613DB" w:rsidDel="00866955">
                  <w:rPr>
                    <w:szCs w:val="24"/>
                  </w:rPr>
                  <w:delText>orrespo</w:delText>
                </w:r>
              </w:del>
            </w:ins>
            <w:del w:id="3702" w:author="Grellet Sylvain" w:date="2022-09-15T21:15:00Z">
              <w:r w:rsidRPr="00785C54" w:rsidDel="00866955">
                <w:rPr>
                  <w:szCs w:val="24"/>
                </w:rPr>
                <w:delText xml:space="preserve"> </w:delText>
              </w:r>
            </w:del>
            <w:ins w:id="3703"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704" w:name="_Toc113373574"/>
      <w:r w:rsidRPr="00785C54">
        <w:rPr>
          <w:rFonts w:eastAsia="Times New Roman"/>
          <w:szCs w:val="24"/>
        </w:rPr>
        <w:lastRenderedPageBreak/>
        <w:t>Attribute concept</w:t>
      </w:r>
      <w:bookmarkEnd w:id="37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705" w:author="Katharina Schleidt" w:date="2022-08-10T19:14:00Z">
              <w:r w:rsidRPr="00785C54" w:rsidDel="002F2035">
                <w:rPr>
                  <w:szCs w:val="24"/>
                </w:rPr>
                <w:delText>SHALL</w:delText>
              </w:r>
            </w:del>
            <w:ins w:id="3706"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707" w:name="_Toc113373575"/>
      <w:r w:rsidRPr="00785C54">
        <w:rPr>
          <w:rFonts w:eastAsia="Times New Roman"/>
          <w:szCs w:val="24"/>
        </w:rPr>
        <w:t>Attribute classification</w:t>
      </w:r>
      <w:bookmarkEnd w:id="37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708" w:author="Katharina Schleidt" w:date="2022-08-10T19:14:00Z">
              <w:r w:rsidRPr="00785C54" w:rsidDel="002F2035">
                <w:rPr>
                  <w:szCs w:val="24"/>
                </w:rPr>
                <w:delText>SHALL</w:delText>
              </w:r>
            </w:del>
            <w:ins w:id="3709"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10"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1" w:author="Katharina Schleidt" w:date="2022-08-10T19:49:00Z">
        <w:r w:rsidRPr="00785C54">
          <w:rPr>
            <w:szCs w:val="24"/>
          </w:rPr>
          <w:t>EXAMPLE</w:t>
        </w:r>
        <w:r>
          <w:rPr>
            <w:szCs w:val="24"/>
          </w:rPr>
          <w:t xml:space="preserve"> 1</w:t>
        </w:r>
      </w:ins>
      <w:del w:id="3712" w:author="Katharina Schleidt" w:date="2022-08-10T19:49:00Z">
        <w:r w:rsidR="005B5EAD" w:rsidRPr="00785C54" w:rsidDel="005929A0">
          <w:rPr>
            <w:szCs w:val="24"/>
          </w:rPr>
          <w:delText>a)</w:delText>
        </w:r>
      </w:del>
      <w:ins w:id="3713"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4" w:author="Katharina Schleidt" w:date="2022-08-10T19:49:00Z">
        <w:r w:rsidRPr="00785C54">
          <w:rPr>
            <w:szCs w:val="24"/>
          </w:rPr>
          <w:t>EXAMPLE</w:t>
        </w:r>
        <w:r>
          <w:rPr>
            <w:szCs w:val="24"/>
          </w:rPr>
          <w:t xml:space="preserve"> 2</w:t>
        </w:r>
      </w:ins>
      <w:del w:id="3715"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6" w:author="Katharina Schleidt" w:date="2022-08-10T19:49:00Z">
        <w:r w:rsidRPr="00785C54">
          <w:rPr>
            <w:szCs w:val="24"/>
          </w:rPr>
          <w:t>EXAMPLE</w:t>
        </w:r>
        <w:r>
          <w:rPr>
            <w:szCs w:val="24"/>
          </w:rPr>
          <w:t xml:space="preserve"> 3</w:t>
        </w:r>
      </w:ins>
      <w:del w:id="3717" w:author="Katharina Schleidt" w:date="2022-08-10T19:49:00Z">
        <w:r w:rsidR="005B5EAD" w:rsidRPr="00785C54" w:rsidDel="005929A0">
          <w:rPr>
            <w:szCs w:val="24"/>
          </w:rPr>
          <w:delText>c)</w:delText>
        </w:r>
      </w:del>
      <w:r w:rsidR="005B5EAD" w:rsidRPr="00785C54">
        <w:rPr>
          <w:szCs w:val="24"/>
        </w:rPr>
        <w:tab/>
      </w:r>
      <w:ins w:id="3718"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719" w:name="_Toc113373576"/>
      <w:r w:rsidRPr="00785C54">
        <w:rPr>
          <w:rFonts w:eastAsia="Times New Roman"/>
          <w:szCs w:val="24"/>
        </w:rPr>
        <w:t>Codelists</w:t>
      </w:r>
      <w:bookmarkEnd w:id="3719"/>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720" w:name="_Toc113373577"/>
      <w:r w:rsidRPr="00785C54">
        <w:rPr>
          <w:rFonts w:eastAsia="Times New Roman"/>
          <w:szCs w:val="24"/>
        </w:rPr>
        <w:t>SampleTypeByGeometryType</w:t>
      </w:r>
      <w:bookmarkEnd w:id="3720"/>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721" w:author="REID-JAMOND Alison" w:date="2022-04-04T15:35:00Z">
        <w:r w:rsidRPr="00785C54" w:rsidDel="00047CD7">
          <w:rPr>
            <w:szCs w:val="24"/>
          </w:rPr>
          <w:delText>the previous version of this standard</w:delText>
        </w:r>
      </w:del>
      <w:ins w:id="3722"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723" w:author="Katharina Schleidt" w:date="2022-08-10T19:14:00Z">
              <w:r w:rsidRPr="00785C54" w:rsidDel="002F2035">
                <w:rPr>
                  <w:szCs w:val="24"/>
                </w:rPr>
                <w:delText>SHALL</w:delText>
              </w:r>
            </w:del>
            <w:ins w:id="3724"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725"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726"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727"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728"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729" w:author="Katharina Schleidt" w:date="2022-08-10T19:14:00Z">
              <w:r w:rsidRPr="00785C54" w:rsidDel="002F2035">
                <w:rPr>
                  <w:szCs w:val="24"/>
                </w:rPr>
                <w:delText>SHALL</w:delText>
              </w:r>
            </w:del>
            <w:ins w:id="3730"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731"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732" w:author="Ilkka Rinne" w:date="2022-09-06T15:32:00Z">
              <w:r w:rsidRPr="00785C54" w:rsidDel="003613DB">
                <w:rPr>
                  <w:szCs w:val="24"/>
                </w:rPr>
                <w:delText>"</w:delText>
              </w:r>
            </w:del>
            <w:ins w:id="3733" w:author="Ilkka Rinne" w:date="2022-09-06T15:32:00Z">
              <w:r w:rsidR="003613DB">
                <w:rPr>
                  <w:szCs w:val="24"/>
                </w:rPr>
                <w:t>“</w:t>
              </w:r>
            </w:ins>
            <w:r w:rsidRPr="00785C54">
              <w:rPr>
                <w:szCs w:val="24"/>
              </w:rPr>
              <w:t>point</w:t>
            </w:r>
            <w:del w:id="3734" w:author="Ilkka Rinne" w:date="2022-09-06T15:32:00Z">
              <w:r w:rsidRPr="00785C54" w:rsidDel="003613DB">
                <w:rPr>
                  <w:szCs w:val="24"/>
                </w:rPr>
                <w:delText>"</w:delText>
              </w:r>
            </w:del>
            <w:ins w:id="3735" w:author="Ilkka Rinne" w:date="2022-09-06T15:32:00Z">
              <w:r w:rsidR="003613DB">
                <w:rPr>
                  <w:szCs w:val="24"/>
                </w:rPr>
                <w:t>”</w:t>
              </w:r>
            </w:ins>
            <w:r w:rsidRPr="00785C54">
              <w:rPr>
                <w:szCs w:val="24"/>
              </w:rPr>
              <w:t xml:space="preserve"> is used, the provided geometry shall be of type </w:t>
            </w:r>
            <w:r w:rsidRPr="0037109D">
              <w:rPr>
                <w:b/>
                <w:bCs/>
                <w:szCs w:val="24"/>
                <w:rPrChange w:id="3736"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737" w:author="Ilkka Rinne" w:date="2022-09-06T15:32:00Z">
              <w:r w:rsidRPr="00785C54" w:rsidDel="003613DB">
                <w:rPr>
                  <w:szCs w:val="24"/>
                </w:rPr>
                <w:delText>"</w:delText>
              </w:r>
            </w:del>
            <w:ins w:id="3738" w:author="Ilkka Rinne" w:date="2022-09-06T15:32:00Z">
              <w:r w:rsidR="003613DB">
                <w:rPr>
                  <w:szCs w:val="24"/>
                </w:rPr>
                <w:t>“</w:t>
              </w:r>
            </w:ins>
            <w:r w:rsidRPr="00785C54">
              <w:rPr>
                <w:szCs w:val="24"/>
              </w:rPr>
              <w:t>curve</w:t>
            </w:r>
            <w:del w:id="3739" w:author="Ilkka Rinne" w:date="2022-09-06T15:32:00Z">
              <w:r w:rsidRPr="00785C54" w:rsidDel="003613DB">
                <w:rPr>
                  <w:szCs w:val="24"/>
                </w:rPr>
                <w:delText>"</w:delText>
              </w:r>
            </w:del>
            <w:ins w:id="3740" w:author="Ilkka Rinne" w:date="2022-09-06T15:32:00Z">
              <w:r w:rsidR="003613DB">
                <w:rPr>
                  <w:szCs w:val="24"/>
                </w:rPr>
                <w:t>”</w:t>
              </w:r>
            </w:ins>
            <w:r w:rsidRPr="00785C54">
              <w:rPr>
                <w:szCs w:val="24"/>
              </w:rPr>
              <w:t xml:space="preserve"> is used, the provided geometry shall be of type </w:t>
            </w:r>
            <w:r w:rsidRPr="0037109D">
              <w:rPr>
                <w:b/>
                <w:bCs/>
                <w:szCs w:val="24"/>
                <w:rPrChange w:id="3741"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742" w:author="Ilkka Rinne" w:date="2022-09-06T15:32:00Z">
              <w:r w:rsidRPr="00785C54" w:rsidDel="003613DB">
                <w:rPr>
                  <w:szCs w:val="24"/>
                </w:rPr>
                <w:delText>"</w:delText>
              </w:r>
            </w:del>
            <w:ins w:id="3743" w:author="Ilkka Rinne" w:date="2022-09-06T15:32:00Z">
              <w:r w:rsidR="003613DB">
                <w:rPr>
                  <w:szCs w:val="24"/>
                </w:rPr>
                <w:t>“</w:t>
              </w:r>
            </w:ins>
            <w:r w:rsidRPr="00785C54">
              <w:rPr>
                <w:szCs w:val="24"/>
              </w:rPr>
              <w:t>surface</w:t>
            </w:r>
            <w:del w:id="3744" w:author="Ilkka Rinne" w:date="2022-09-06T15:32:00Z">
              <w:r w:rsidRPr="00785C54" w:rsidDel="003613DB">
                <w:rPr>
                  <w:szCs w:val="24"/>
                </w:rPr>
                <w:delText>"</w:delText>
              </w:r>
            </w:del>
            <w:ins w:id="3745" w:author="Ilkka Rinne" w:date="2022-09-06T15:32:00Z">
              <w:r w:rsidR="003613DB">
                <w:rPr>
                  <w:szCs w:val="24"/>
                </w:rPr>
                <w:t>”</w:t>
              </w:r>
            </w:ins>
            <w:r w:rsidRPr="00785C54">
              <w:rPr>
                <w:szCs w:val="24"/>
              </w:rPr>
              <w:t xml:space="preserve"> is used, the provided geometry shall be of type </w:t>
            </w:r>
            <w:r w:rsidRPr="0037109D">
              <w:rPr>
                <w:b/>
                <w:bCs/>
                <w:szCs w:val="24"/>
                <w:rPrChange w:id="3746"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747" w:author="Ilkka Rinne" w:date="2022-09-06T15:32:00Z">
              <w:r w:rsidRPr="00785C54" w:rsidDel="003613DB">
                <w:rPr>
                  <w:szCs w:val="24"/>
                </w:rPr>
                <w:delText>"</w:delText>
              </w:r>
            </w:del>
            <w:ins w:id="3748" w:author="Ilkka Rinne" w:date="2022-09-06T15:32:00Z">
              <w:r w:rsidR="003613DB">
                <w:rPr>
                  <w:szCs w:val="24"/>
                </w:rPr>
                <w:t>“</w:t>
              </w:r>
            </w:ins>
            <w:r w:rsidRPr="00785C54">
              <w:rPr>
                <w:szCs w:val="24"/>
              </w:rPr>
              <w:t>solid</w:t>
            </w:r>
            <w:del w:id="3749" w:author="Ilkka Rinne" w:date="2022-09-06T15:32:00Z">
              <w:r w:rsidRPr="00785C54" w:rsidDel="003613DB">
                <w:rPr>
                  <w:szCs w:val="24"/>
                </w:rPr>
                <w:delText>"</w:delText>
              </w:r>
            </w:del>
            <w:ins w:id="3750" w:author="Ilkka Rinne" w:date="2022-09-06T15:32:00Z">
              <w:r w:rsidR="003613DB">
                <w:rPr>
                  <w:szCs w:val="24"/>
                </w:rPr>
                <w:t>”</w:t>
              </w:r>
            </w:ins>
            <w:r w:rsidRPr="00785C54">
              <w:rPr>
                <w:szCs w:val="24"/>
              </w:rPr>
              <w:t xml:space="preserve"> is used, the provided geometry shall be of type </w:t>
            </w:r>
            <w:r w:rsidRPr="0037109D">
              <w:rPr>
                <w:b/>
                <w:bCs/>
                <w:szCs w:val="24"/>
                <w:rPrChange w:id="3751"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752"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753" w:author="REID-JAMOND Alison" w:date="2022-04-04T14:56:00Z">
        <w:r w:rsidR="00047CD7">
          <w:rPr>
            <w:rFonts w:eastAsia="Times New Roman"/>
            <w:szCs w:val="24"/>
          </w:rPr>
          <w:t>t</w:t>
        </w:r>
      </w:ins>
      <w:del w:id="3754"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755" w:author="REID-JAMOND Alison" w:date="2022-04-04T14:56:00Z">
        <w:r w:rsidR="00047CD7">
          <w:rPr>
            <w:rFonts w:eastAsia="Times New Roman"/>
            <w:szCs w:val="24"/>
          </w:rPr>
          <w:t>s</w:t>
        </w:r>
      </w:ins>
      <w:del w:id="3756" w:author="REID-JAMOND Alison" w:date="2022-04-04T14:56:00Z">
        <w:r w:rsidRPr="00785C54" w:rsidDel="00047CD7">
          <w:rPr>
            <w:rFonts w:eastAsia="Times New Roman"/>
            <w:szCs w:val="24"/>
          </w:rPr>
          <w:delText>S</w:delText>
        </w:r>
      </w:del>
      <w:r w:rsidRPr="00785C54">
        <w:rPr>
          <w:rFonts w:eastAsia="Times New Roman"/>
          <w:szCs w:val="24"/>
        </w:rPr>
        <w:t>uite</w:t>
      </w:r>
      <w:bookmarkEnd w:id="3752"/>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57" w:author="Ilkka Rinne" w:date="2022-09-06T15:32:00Z">
        <w:r w:rsidRPr="00785C54" w:rsidDel="003613DB">
          <w:rPr>
            <w:szCs w:val="24"/>
          </w:rPr>
          <w:delText>-</w:delText>
        </w:r>
      </w:del>
      <w:ins w:id="3758"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59" w:author="Ilkka Rinne" w:date="2022-09-06T15:32:00Z">
        <w:r w:rsidRPr="00785C54" w:rsidDel="003613DB">
          <w:rPr>
            <w:szCs w:val="24"/>
          </w:rPr>
          <w:delText>-</w:delText>
        </w:r>
      </w:del>
      <w:ins w:id="3760"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1" w:author="Ilkka Rinne" w:date="2022-09-06T15:32:00Z">
        <w:r w:rsidRPr="00785C54" w:rsidDel="003613DB">
          <w:rPr>
            <w:szCs w:val="24"/>
          </w:rPr>
          <w:delText>-</w:delText>
        </w:r>
      </w:del>
      <w:ins w:id="3762"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763" w:author="Ilkka Rinne" w:date="2022-09-06T15:32:00Z">
        <w:r w:rsidRPr="00785C54" w:rsidDel="003613DB">
          <w:rPr>
            <w:szCs w:val="24"/>
          </w:rPr>
          <w:delText>-</w:delText>
        </w:r>
      </w:del>
      <w:ins w:id="3764"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5" w:author="Ilkka Rinne" w:date="2022-09-06T15:32:00Z">
        <w:r w:rsidRPr="00785C54" w:rsidDel="003613DB">
          <w:rPr>
            <w:szCs w:val="24"/>
          </w:rPr>
          <w:delText>-</w:delText>
        </w:r>
      </w:del>
      <w:ins w:id="3766"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7" w:author="Ilkka Rinne" w:date="2022-09-06T15:32:00Z">
        <w:r w:rsidRPr="00785C54" w:rsidDel="003613DB">
          <w:rPr>
            <w:szCs w:val="24"/>
          </w:rPr>
          <w:delText>-</w:delText>
        </w:r>
      </w:del>
      <w:ins w:id="3768"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769" w:author="Ilkka Rinne" w:date="2022-09-06T15:32:00Z">
        <w:r w:rsidRPr="00785C54" w:rsidDel="003613DB">
          <w:rPr>
            <w:szCs w:val="24"/>
          </w:rPr>
          <w:delText>-</w:delText>
        </w:r>
      </w:del>
      <w:ins w:id="3770"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771" w:author="Katharina Schleidt" w:date="2022-08-13T16:38:00Z">
        <w:r w:rsidRPr="00785C54" w:rsidDel="00022C0A">
          <w:rPr>
            <w:szCs w:val="24"/>
          </w:rPr>
          <w:delText xml:space="preserve">core </w:delText>
        </w:r>
      </w:del>
      <w:ins w:id="3772"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73" w:author="Katharina Schleidt" w:date="2022-08-13T16:38:00Z">
        <w:r w:rsidRPr="00785C54" w:rsidDel="00022C0A">
          <w:rPr>
            <w:szCs w:val="24"/>
          </w:rPr>
          <w:delText xml:space="preserve">core </w:delText>
        </w:r>
      </w:del>
      <w:ins w:id="3774"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75" w:author="Katharina Schleidt" w:date="2022-08-13T16:38:00Z">
        <w:r w:rsidRPr="00785C54" w:rsidDel="00022C0A">
          <w:rPr>
            <w:szCs w:val="24"/>
          </w:rPr>
          <w:delText xml:space="preserve">core </w:delText>
        </w:r>
      </w:del>
      <w:ins w:id="3776" w:author="Katharina Schleidt" w:date="2022-08-13T16:38:00Z">
        <w:r w:rsidR="00022C0A">
          <w:rPr>
            <w:szCs w:val="24"/>
          </w:rPr>
          <w:t>C</w:t>
        </w:r>
        <w:r w:rsidR="00022C0A" w:rsidRPr="00785C54">
          <w:rPr>
            <w:szCs w:val="24"/>
          </w:rPr>
          <w:t xml:space="preserve">ore </w:t>
        </w:r>
      </w:ins>
      <w:del w:id="3777" w:author="Ilkka Rinne" w:date="2022-09-06T15:32:00Z">
        <w:r w:rsidRPr="00785C54" w:rsidDel="003613DB">
          <w:rPr>
            <w:szCs w:val="24"/>
          </w:rPr>
          <w:delText>-</w:delText>
        </w:r>
      </w:del>
      <w:ins w:id="3778"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79" w:author="Katharina Schleidt" w:date="2022-08-13T16:39:00Z">
        <w:r w:rsidRPr="00785C54" w:rsidDel="00022C0A">
          <w:rPr>
            <w:szCs w:val="24"/>
          </w:rPr>
          <w:delText xml:space="preserve">core </w:delText>
        </w:r>
      </w:del>
      <w:ins w:id="3780" w:author="Katharina Schleidt" w:date="2022-08-13T16:39:00Z">
        <w:r w:rsidR="00022C0A">
          <w:rPr>
            <w:szCs w:val="24"/>
          </w:rPr>
          <w:t>C</w:t>
        </w:r>
        <w:r w:rsidR="00022C0A" w:rsidRPr="00785C54">
          <w:rPr>
            <w:szCs w:val="24"/>
          </w:rPr>
          <w:t xml:space="preserve">ore </w:t>
        </w:r>
      </w:ins>
      <w:del w:id="3781" w:author="Ilkka Rinne" w:date="2022-09-06T15:32:00Z">
        <w:r w:rsidRPr="00785C54" w:rsidDel="003613DB">
          <w:rPr>
            <w:szCs w:val="24"/>
          </w:rPr>
          <w:delText>-</w:delText>
        </w:r>
      </w:del>
      <w:ins w:id="3782"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83" w:author="Katharina Schleidt" w:date="2022-08-13T16:39:00Z">
        <w:r w:rsidRPr="00785C54" w:rsidDel="00022C0A">
          <w:rPr>
            <w:szCs w:val="24"/>
          </w:rPr>
          <w:delText xml:space="preserve">core </w:delText>
        </w:r>
      </w:del>
      <w:ins w:id="3784" w:author="Katharina Schleidt" w:date="2022-08-13T16:39:00Z">
        <w:r w:rsidR="00022C0A">
          <w:rPr>
            <w:szCs w:val="24"/>
          </w:rPr>
          <w:t>C</w:t>
        </w:r>
        <w:r w:rsidR="00022C0A" w:rsidRPr="00785C54">
          <w:rPr>
            <w:szCs w:val="24"/>
          </w:rPr>
          <w:t xml:space="preserve">ore </w:t>
        </w:r>
      </w:ins>
      <w:del w:id="3785" w:author="Ilkka Rinne" w:date="2022-09-06T15:32:00Z">
        <w:r w:rsidRPr="00785C54" w:rsidDel="003613DB">
          <w:rPr>
            <w:szCs w:val="24"/>
          </w:rPr>
          <w:delText>-</w:delText>
        </w:r>
      </w:del>
      <w:ins w:id="3786"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87" w:author="Katharina Schleidt" w:date="2022-08-13T16:39:00Z">
        <w:r w:rsidRPr="00785C54" w:rsidDel="00022C0A">
          <w:rPr>
            <w:szCs w:val="24"/>
          </w:rPr>
          <w:delText xml:space="preserve">core </w:delText>
        </w:r>
      </w:del>
      <w:ins w:id="3788" w:author="Katharina Schleidt" w:date="2022-08-13T16:39:00Z">
        <w:r w:rsidR="00022C0A">
          <w:rPr>
            <w:szCs w:val="24"/>
          </w:rPr>
          <w:t>C</w:t>
        </w:r>
        <w:r w:rsidR="00022C0A" w:rsidRPr="00785C54">
          <w:rPr>
            <w:szCs w:val="24"/>
          </w:rPr>
          <w:t xml:space="preserve">ore </w:t>
        </w:r>
      </w:ins>
      <w:del w:id="3789" w:author="Ilkka Rinne" w:date="2022-09-06T15:32:00Z">
        <w:r w:rsidRPr="00785C54" w:rsidDel="003613DB">
          <w:rPr>
            <w:szCs w:val="24"/>
          </w:rPr>
          <w:delText>-</w:delText>
        </w:r>
      </w:del>
      <w:ins w:id="3790"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1" w:author="Katharina Schleidt" w:date="2022-08-13T16:39:00Z">
        <w:r w:rsidRPr="00785C54" w:rsidDel="00022C0A">
          <w:rPr>
            <w:szCs w:val="24"/>
          </w:rPr>
          <w:delText xml:space="preserve">core </w:delText>
        </w:r>
      </w:del>
      <w:ins w:id="3792" w:author="Katharina Schleidt" w:date="2022-08-13T16:39:00Z">
        <w:r w:rsidR="00022C0A">
          <w:rPr>
            <w:szCs w:val="24"/>
          </w:rPr>
          <w:t>C</w:t>
        </w:r>
        <w:r w:rsidR="00022C0A" w:rsidRPr="00785C54">
          <w:rPr>
            <w:szCs w:val="24"/>
          </w:rPr>
          <w:t xml:space="preserve">ore </w:t>
        </w:r>
      </w:ins>
      <w:del w:id="3793" w:author="Ilkka Rinne" w:date="2022-09-06T15:32:00Z">
        <w:r w:rsidRPr="00785C54" w:rsidDel="003613DB">
          <w:rPr>
            <w:szCs w:val="24"/>
          </w:rPr>
          <w:delText>-</w:delText>
        </w:r>
      </w:del>
      <w:ins w:id="3794"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795" w:author="Katharina Schleidt" w:date="2022-08-13T16:39:00Z">
        <w:r w:rsidRPr="00785C54" w:rsidDel="00022C0A">
          <w:rPr>
            <w:szCs w:val="24"/>
          </w:rPr>
          <w:delText xml:space="preserve">core </w:delText>
        </w:r>
      </w:del>
      <w:ins w:id="3796" w:author="Katharina Schleidt" w:date="2022-08-13T16:39:00Z">
        <w:r w:rsidR="00022C0A">
          <w:rPr>
            <w:szCs w:val="24"/>
          </w:rPr>
          <w:t>C</w:t>
        </w:r>
        <w:r w:rsidR="00022C0A" w:rsidRPr="00785C54">
          <w:rPr>
            <w:szCs w:val="24"/>
          </w:rPr>
          <w:t xml:space="preserve">ore </w:t>
        </w:r>
      </w:ins>
      <w:del w:id="3797" w:author="Ilkka Rinne" w:date="2022-09-06T15:32:00Z">
        <w:r w:rsidRPr="00785C54" w:rsidDel="003613DB">
          <w:rPr>
            <w:szCs w:val="24"/>
          </w:rPr>
          <w:delText>-</w:delText>
        </w:r>
      </w:del>
      <w:ins w:id="3798"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799" w:author="Katharina Schleidt" w:date="2022-08-13T16:39:00Z">
        <w:r w:rsidRPr="00785C54" w:rsidDel="00022C0A">
          <w:rPr>
            <w:szCs w:val="24"/>
          </w:rPr>
          <w:delText xml:space="preserve">core </w:delText>
        </w:r>
      </w:del>
      <w:ins w:id="3800" w:author="Katharina Schleidt" w:date="2022-08-13T16:39:00Z">
        <w:r w:rsidR="00022C0A">
          <w:rPr>
            <w:szCs w:val="24"/>
          </w:rPr>
          <w:t>C</w:t>
        </w:r>
        <w:r w:rsidR="00022C0A" w:rsidRPr="00785C54">
          <w:rPr>
            <w:szCs w:val="24"/>
          </w:rPr>
          <w:t xml:space="preserve">ore </w:t>
        </w:r>
      </w:ins>
      <w:del w:id="3801" w:author="Ilkka Rinne" w:date="2022-09-06T15:32:00Z">
        <w:r w:rsidRPr="00785C54" w:rsidDel="003613DB">
          <w:rPr>
            <w:szCs w:val="24"/>
          </w:rPr>
          <w:delText>-</w:delText>
        </w:r>
      </w:del>
      <w:ins w:id="3802"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803" w:author="Katharina Schleidt" w:date="2022-08-13T16:39:00Z">
        <w:r w:rsidRPr="00785C54" w:rsidDel="00022C0A">
          <w:rPr>
            <w:szCs w:val="24"/>
          </w:rPr>
          <w:delText xml:space="preserve">core </w:delText>
        </w:r>
      </w:del>
      <w:ins w:id="3804" w:author="Katharina Schleidt" w:date="2022-08-13T16:39:00Z">
        <w:r w:rsidR="00022C0A">
          <w:rPr>
            <w:szCs w:val="24"/>
          </w:rPr>
          <w:t>C</w:t>
        </w:r>
        <w:r w:rsidR="00022C0A" w:rsidRPr="00785C54">
          <w:rPr>
            <w:szCs w:val="24"/>
          </w:rPr>
          <w:t xml:space="preserve">ore </w:t>
        </w:r>
      </w:ins>
      <w:del w:id="3805" w:author="Ilkka Rinne" w:date="2022-09-06T15:32:00Z">
        <w:r w:rsidRPr="00785C54" w:rsidDel="003613DB">
          <w:rPr>
            <w:szCs w:val="24"/>
          </w:rPr>
          <w:delText>-</w:delText>
        </w:r>
      </w:del>
      <w:ins w:id="3806"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07" w:author="Ilkka Rinne" w:date="2022-09-06T15:32:00Z">
        <w:r w:rsidRPr="00785C54" w:rsidDel="003613DB">
          <w:rPr>
            <w:szCs w:val="24"/>
          </w:rPr>
          <w:delText>-</w:delText>
        </w:r>
      </w:del>
      <w:ins w:id="3808"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809" w:author="Ilkka Rinne" w:date="2022-09-06T15:32:00Z">
        <w:r w:rsidRPr="00785C54" w:rsidDel="003613DB">
          <w:rPr>
            <w:szCs w:val="24"/>
          </w:rPr>
          <w:delText>-</w:delText>
        </w:r>
      </w:del>
      <w:ins w:id="3810"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1" w:author="Ilkka Rinne" w:date="2022-09-06T15:32:00Z">
        <w:r w:rsidRPr="00785C54" w:rsidDel="003613DB">
          <w:rPr>
            <w:szCs w:val="24"/>
          </w:rPr>
          <w:delText>-</w:delText>
        </w:r>
      </w:del>
      <w:ins w:id="3812"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3" w:author="Ilkka Rinne" w:date="2022-09-06T15:32:00Z">
        <w:r w:rsidRPr="00785C54" w:rsidDel="003613DB">
          <w:rPr>
            <w:szCs w:val="24"/>
          </w:rPr>
          <w:delText>-</w:delText>
        </w:r>
      </w:del>
      <w:ins w:id="3814"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5" w:author="Ilkka Rinne" w:date="2022-09-06T15:32:00Z">
        <w:r w:rsidRPr="00785C54" w:rsidDel="003613DB">
          <w:rPr>
            <w:szCs w:val="24"/>
          </w:rPr>
          <w:delText>-</w:delText>
        </w:r>
      </w:del>
      <w:ins w:id="3816"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7" w:author="Ilkka Rinne" w:date="2022-09-06T15:32:00Z">
        <w:r w:rsidRPr="00785C54" w:rsidDel="003613DB">
          <w:rPr>
            <w:szCs w:val="24"/>
          </w:rPr>
          <w:delText>-</w:delText>
        </w:r>
      </w:del>
      <w:ins w:id="3818"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19" w:author="Ilkka Rinne" w:date="2022-09-06T15:32:00Z">
        <w:r w:rsidRPr="00785C54" w:rsidDel="003613DB">
          <w:rPr>
            <w:szCs w:val="24"/>
          </w:rPr>
          <w:delText>-</w:delText>
        </w:r>
      </w:del>
      <w:ins w:id="3820"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821" w:author="Ilkka Rinne" w:date="2022-09-06T15:32:00Z">
        <w:r w:rsidRPr="00785C54" w:rsidDel="003613DB">
          <w:rPr>
            <w:szCs w:val="24"/>
          </w:rPr>
          <w:delText>-</w:delText>
        </w:r>
      </w:del>
      <w:ins w:id="3822"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3" w:author="Ilkka Rinne" w:date="2022-09-06T15:32:00Z">
        <w:r w:rsidRPr="00785C54" w:rsidDel="003613DB">
          <w:rPr>
            <w:szCs w:val="24"/>
          </w:rPr>
          <w:delText>-</w:delText>
        </w:r>
      </w:del>
      <w:ins w:id="3824"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825" w:author="Ilkka Rinne" w:date="2022-09-06T15:32:00Z">
        <w:r w:rsidRPr="00785C54" w:rsidDel="003613DB">
          <w:rPr>
            <w:szCs w:val="24"/>
          </w:rPr>
          <w:delText>-</w:delText>
        </w:r>
      </w:del>
      <w:ins w:id="3826"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27" w:author="Ilkka Rinne" w:date="2022-09-06T15:32:00Z">
        <w:r w:rsidRPr="00785C54" w:rsidDel="003613DB">
          <w:rPr>
            <w:szCs w:val="24"/>
          </w:rPr>
          <w:delText>-</w:delText>
        </w:r>
      </w:del>
      <w:ins w:id="3828"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829" w:author="Ilkka Rinne" w:date="2022-09-06T15:32:00Z">
        <w:r w:rsidRPr="00785C54" w:rsidDel="003613DB">
          <w:rPr>
            <w:szCs w:val="24"/>
          </w:rPr>
          <w:delText>-</w:delText>
        </w:r>
      </w:del>
      <w:ins w:id="3830"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1" w:author="Ilkka Rinne" w:date="2022-09-06T15:32:00Z">
        <w:r w:rsidRPr="00785C54" w:rsidDel="003613DB">
          <w:rPr>
            <w:szCs w:val="24"/>
          </w:rPr>
          <w:delText>-</w:delText>
        </w:r>
      </w:del>
      <w:ins w:id="3832"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3" w:author="Ilkka Rinne" w:date="2022-09-06T15:32:00Z">
        <w:r w:rsidRPr="00785C54" w:rsidDel="003613DB">
          <w:rPr>
            <w:szCs w:val="24"/>
          </w:rPr>
          <w:delText>-</w:delText>
        </w:r>
      </w:del>
      <w:ins w:id="3834"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5" w:author="Ilkka Rinne" w:date="2022-09-06T15:32:00Z">
        <w:r w:rsidRPr="00785C54" w:rsidDel="003613DB">
          <w:rPr>
            <w:szCs w:val="24"/>
          </w:rPr>
          <w:delText>-</w:delText>
        </w:r>
      </w:del>
      <w:ins w:id="3836"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837" w:author="Ilkka Rinne" w:date="2022-09-06T15:32:00Z">
        <w:r w:rsidRPr="00785C54" w:rsidDel="003613DB">
          <w:rPr>
            <w:szCs w:val="24"/>
          </w:rPr>
          <w:delText>-</w:delText>
        </w:r>
      </w:del>
      <w:ins w:id="3838"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839" w:author="Katharina Schleidt" w:date="2022-08-13T16:42:00Z">
        <w:r w:rsidRPr="00785C54" w:rsidDel="00022C0A">
          <w:rPr>
            <w:szCs w:val="24"/>
          </w:rPr>
          <w:delText xml:space="preserve">core </w:delText>
        </w:r>
      </w:del>
      <w:ins w:id="3840"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41" w:author="Katharina Schleidt" w:date="2022-08-13T16:42:00Z">
        <w:r w:rsidRPr="00785C54" w:rsidDel="00022C0A">
          <w:rPr>
            <w:szCs w:val="24"/>
          </w:rPr>
          <w:delText xml:space="preserve">core </w:delText>
        </w:r>
      </w:del>
      <w:ins w:id="3842"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43" w:author="Katharina Schleidt" w:date="2022-08-13T16:42:00Z">
        <w:r w:rsidRPr="00785C54" w:rsidDel="00022C0A">
          <w:rPr>
            <w:szCs w:val="24"/>
          </w:rPr>
          <w:delText xml:space="preserve">core </w:delText>
        </w:r>
      </w:del>
      <w:ins w:id="3844" w:author="Katharina Schleidt" w:date="2022-08-13T16:42:00Z">
        <w:r w:rsidR="00022C0A">
          <w:rPr>
            <w:szCs w:val="24"/>
          </w:rPr>
          <w:t>C</w:t>
        </w:r>
        <w:r w:rsidR="00022C0A" w:rsidRPr="00785C54">
          <w:rPr>
            <w:szCs w:val="24"/>
          </w:rPr>
          <w:t xml:space="preserve">ore </w:t>
        </w:r>
      </w:ins>
      <w:del w:id="3845" w:author="Ilkka Rinne" w:date="2022-09-06T15:32:00Z">
        <w:r w:rsidRPr="00785C54" w:rsidDel="003613DB">
          <w:rPr>
            <w:szCs w:val="24"/>
          </w:rPr>
          <w:delText>-</w:delText>
        </w:r>
      </w:del>
      <w:ins w:id="3846"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47" w:author="Katharina Schleidt" w:date="2022-08-13T16:42:00Z">
        <w:r w:rsidRPr="00785C54" w:rsidDel="00022C0A">
          <w:rPr>
            <w:szCs w:val="24"/>
          </w:rPr>
          <w:delText xml:space="preserve">core </w:delText>
        </w:r>
      </w:del>
      <w:ins w:id="3848" w:author="Katharina Schleidt" w:date="2022-08-13T16:42:00Z">
        <w:r w:rsidR="00022C0A">
          <w:rPr>
            <w:szCs w:val="24"/>
          </w:rPr>
          <w:t>C</w:t>
        </w:r>
        <w:r w:rsidR="00022C0A" w:rsidRPr="00785C54">
          <w:rPr>
            <w:szCs w:val="24"/>
          </w:rPr>
          <w:t xml:space="preserve">ore </w:t>
        </w:r>
      </w:ins>
      <w:del w:id="3849" w:author="Ilkka Rinne" w:date="2022-09-06T15:32:00Z">
        <w:r w:rsidRPr="00785C54" w:rsidDel="003613DB">
          <w:rPr>
            <w:szCs w:val="24"/>
          </w:rPr>
          <w:delText>-</w:delText>
        </w:r>
      </w:del>
      <w:ins w:id="3850"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1" w:author="Katharina Schleidt" w:date="2022-08-13T16:42:00Z">
        <w:r w:rsidRPr="00785C54" w:rsidDel="00022C0A">
          <w:rPr>
            <w:szCs w:val="24"/>
          </w:rPr>
          <w:delText xml:space="preserve">core </w:delText>
        </w:r>
      </w:del>
      <w:ins w:id="3852" w:author="Katharina Schleidt" w:date="2022-08-13T16:42:00Z">
        <w:r w:rsidR="00022C0A">
          <w:rPr>
            <w:szCs w:val="24"/>
          </w:rPr>
          <w:t>C</w:t>
        </w:r>
        <w:r w:rsidR="00022C0A" w:rsidRPr="00785C54">
          <w:rPr>
            <w:szCs w:val="24"/>
          </w:rPr>
          <w:t xml:space="preserve">ore </w:t>
        </w:r>
      </w:ins>
      <w:del w:id="3853" w:author="Ilkka Rinne" w:date="2022-09-06T15:32:00Z">
        <w:r w:rsidRPr="00785C54" w:rsidDel="003613DB">
          <w:rPr>
            <w:szCs w:val="24"/>
          </w:rPr>
          <w:delText>-</w:delText>
        </w:r>
      </w:del>
      <w:ins w:id="3854"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5" w:author="Katharina Schleidt" w:date="2022-08-13T16:42:00Z">
        <w:r w:rsidRPr="00785C54" w:rsidDel="00022C0A">
          <w:rPr>
            <w:szCs w:val="24"/>
          </w:rPr>
          <w:delText xml:space="preserve">core </w:delText>
        </w:r>
      </w:del>
      <w:ins w:id="3856" w:author="Katharina Schleidt" w:date="2022-08-13T16:42:00Z">
        <w:r w:rsidR="00022C0A">
          <w:rPr>
            <w:szCs w:val="24"/>
          </w:rPr>
          <w:t>C</w:t>
        </w:r>
        <w:r w:rsidR="00022C0A" w:rsidRPr="00785C54">
          <w:rPr>
            <w:szCs w:val="24"/>
          </w:rPr>
          <w:t xml:space="preserve">ore </w:t>
        </w:r>
      </w:ins>
      <w:del w:id="3857" w:author="Ilkka Rinne" w:date="2022-09-06T15:32:00Z">
        <w:r w:rsidRPr="00785C54" w:rsidDel="003613DB">
          <w:rPr>
            <w:szCs w:val="24"/>
          </w:rPr>
          <w:delText>-</w:delText>
        </w:r>
      </w:del>
      <w:ins w:id="3858"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59" w:author="Katharina Schleidt" w:date="2022-08-13T16:42:00Z">
        <w:r w:rsidRPr="00785C54" w:rsidDel="00022C0A">
          <w:rPr>
            <w:szCs w:val="24"/>
          </w:rPr>
          <w:delText xml:space="preserve">core </w:delText>
        </w:r>
      </w:del>
      <w:ins w:id="3860" w:author="Katharina Schleidt" w:date="2022-08-13T16:42:00Z">
        <w:r w:rsidR="00022C0A">
          <w:rPr>
            <w:szCs w:val="24"/>
          </w:rPr>
          <w:t>C</w:t>
        </w:r>
        <w:r w:rsidR="00022C0A" w:rsidRPr="00785C54">
          <w:rPr>
            <w:szCs w:val="24"/>
          </w:rPr>
          <w:t xml:space="preserve">ore </w:t>
        </w:r>
      </w:ins>
      <w:del w:id="3861" w:author="Ilkka Rinne" w:date="2022-09-06T15:32:00Z">
        <w:r w:rsidRPr="00785C54" w:rsidDel="003613DB">
          <w:rPr>
            <w:szCs w:val="24"/>
          </w:rPr>
          <w:delText>-</w:delText>
        </w:r>
      </w:del>
      <w:ins w:id="3862"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863" w:author="Katharina Schleidt" w:date="2022-08-13T16:42:00Z">
        <w:r w:rsidRPr="00785C54" w:rsidDel="00022C0A">
          <w:rPr>
            <w:szCs w:val="24"/>
          </w:rPr>
          <w:delText xml:space="preserve">core </w:delText>
        </w:r>
      </w:del>
      <w:ins w:id="3864" w:author="Katharina Schleidt" w:date="2022-08-13T16:42:00Z">
        <w:r w:rsidR="00022C0A">
          <w:rPr>
            <w:szCs w:val="24"/>
          </w:rPr>
          <w:t>C</w:t>
        </w:r>
        <w:r w:rsidR="00022C0A" w:rsidRPr="00785C54">
          <w:rPr>
            <w:szCs w:val="24"/>
          </w:rPr>
          <w:t xml:space="preserve">ore </w:t>
        </w:r>
      </w:ins>
      <w:del w:id="3865" w:author="Ilkka Rinne" w:date="2022-09-06T15:32:00Z">
        <w:r w:rsidRPr="00785C54" w:rsidDel="003613DB">
          <w:rPr>
            <w:szCs w:val="24"/>
          </w:rPr>
          <w:delText>-</w:delText>
        </w:r>
      </w:del>
      <w:ins w:id="3866"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67" w:author="Ilkka Rinne" w:date="2022-09-06T15:32:00Z">
        <w:r w:rsidRPr="00785C54" w:rsidDel="003613DB">
          <w:rPr>
            <w:szCs w:val="24"/>
          </w:rPr>
          <w:delText>-</w:delText>
        </w:r>
      </w:del>
      <w:ins w:id="3868"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69" w:author="Ilkka Rinne" w:date="2022-09-06T15:32:00Z">
        <w:r w:rsidRPr="00785C54" w:rsidDel="003613DB">
          <w:rPr>
            <w:szCs w:val="24"/>
          </w:rPr>
          <w:delText>-</w:delText>
        </w:r>
      </w:del>
      <w:ins w:id="3870"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1" w:author="Ilkka Rinne" w:date="2022-09-06T15:32:00Z">
        <w:r w:rsidRPr="00785C54" w:rsidDel="003613DB">
          <w:rPr>
            <w:szCs w:val="24"/>
          </w:rPr>
          <w:delText>-</w:delText>
        </w:r>
      </w:del>
      <w:ins w:id="3872"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3" w:author="Ilkka Rinne" w:date="2022-09-06T15:32:00Z">
        <w:r w:rsidRPr="00785C54" w:rsidDel="003613DB">
          <w:rPr>
            <w:szCs w:val="24"/>
          </w:rPr>
          <w:delText>-</w:delText>
        </w:r>
      </w:del>
      <w:ins w:id="3874"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5" w:author="Ilkka Rinne" w:date="2022-09-06T15:32:00Z">
        <w:r w:rsidRPr="00785C54" w:rsidDel="003613DB">
          <w:rPr>
            <w:szCs w:val="24"/>
          </w:rPr>
          <w:delText>-</w:delText>
        </w:r>
      </w:del>
      <w:ins w:id="3876"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7" w:author="Ilkka Rinne" w:date="2022-09-06T15:32:00Z">
        <w:r w:rsidRPr="00785C54" w:rsidDel="003613DB">
          <w:rPr>
            <w:szCs w:val="24"/>
          </w:rPr>
          <w:delText>-</w:delText>
        </w:r>
      </w:del>
      <w:ins w:id="3878"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79" w:author="Ilkka Rinne" w:date="2022-09-06T15:32:00Z">
        <w:r w:rsidRPr="00785C54" w:rsidDel="003613DB">
          <w:rPr>
            <w:szCs w:val="24"/>
          </w:rPr>
          <w:delText>-</w:delText>
        </w:r>
      </w:del>
      <w:ins w:id="3880"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1" w:author="Ilkka Rinne" w:date="2022-09-06T15:32:00Z">
        <w:r w:rsidRPr="00785C54" w:rsidDel="003613DB">
          <w:rPr>
            <w:szCs w:val="24"/>
          </w:rPr>
          <w:delText>-</w:delText>
        </w:r>
      </w:del>
      <w:ins w:id="3882"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3" w:author="Ilkka Rinne" w:date="2022-09-06T15:32:00Z">
        <w:r w:rsidRPr="00785C54" w:rsidDel="003613DB">
          <w:rPr>
            <w:szCs w:val="24"/>
          </w:rPr>
          <w:delText>-</w:delText>
        </w:r>
      </w:del>
      <w:ins w:id="3884"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885" w:author="Ilkka Rinne" w:date="2022-09-06T15:32:00Z">
        <w:r w:rsidRPr="00785C54" w:rsidDel="003613DB">
          <w:rPr>
            <w:szCs w:val="24"/>
          </w:rPr>
          <w:delText>-</w:delText>
        </w:r>
      </w:del>
      <w:ins w:id="3886"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887"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887"/>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888" w:author="REID-JAMOND Alison" w:date="2022-04-04T14:57:00Z">
        <w:r w:rsidRPr="00785C54" w:rsidDel="00047CD7">
          <w:rPr>
            <w:szCs w:val="24"/>
          </w:rPr>
          <w:delText>International Standard</w:delText>
        </w:r>
      </w:del>
      <w:ins w:id="3889"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890" w:author="REID-JAMOND Alison" w:date="2022-04-04T14:58:00Z">
        <w:r w:rsidRPr="00785C54" w:rsidDel="00047CD7">
          <w:rPr>
            <w:szCs w:val="24"/>
          </w:rPr>
          <w:delText xml:space="preserve">standard </w:delText>
        </w:r>
      </w:del>
      <w:ins w:id="3891"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892"/>
      <w:r w:rsidRPr="00785C54">
        <w:rPr>
          <w:szCs w:val="24"/>
        </w:rPr>
        <w:t xml:space="preserve">Observations, measurements and samples </w:t>
      </w:r>
      <w:commentRangeEnd w:id="3892"/>
      <w:r w:rsidR="00047CD7">
        <w:rPr>
          <w:rStyle w:val="Marquedecommentaire"/>
          <w:rFonts w:eastAsia="MS Mincho"/>
          <w:lang w:eastAsia="ja-JP"/>
        </w:rPr>
        <w:commentReference w:id="3892"/>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893"/>
      <w:commentRangeStart w:id="3894"/>
      <w:r w:rsidRPr="00785C54">
        <w:rPr>
          <w:szCs w:val="24"/>
        </w:rPr>
        <w:t>Table B.1 — Earth Observations (EO)</w:t>
      </w:r>
      <w:commentRangeEnd w:id="3893"/>
      <w:r w:rsidR="00047CD7">
        <w:rPr>
          <w:rStyle w:val="Marquedecommentaire"/>
          <w:rFonts w:eastAsia="MS Mincho"/>
          <w:b w:val="0"/>
          <w:lang w:eastAsia="ja-JP"/>
        </w:rPr>
        <w:commentReference w:id="3893"/>
      </w:r>
      <w:commentRangeEnd w:id="3894"/>
      <w:r w:rsidR="00047CD7">
        <w:rPr>
          <w:rStyle w:val="Marquedecommentaire"/>
          <w:rFonts w:eastAsia="MS Mincho"/>
          <w:b w:val="0"/>
          <w:lang w:eastAsia="ja-JP"/>
        </w:rPr>
        <w:commentReference w:id="3894"/>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7A0127"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7A0127"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895" w:author="Ilkka Rinne" w:date="2022-09-06T15:32:00Z">
              <w:r w:rsidRPr="00785C54" w:rsidDel="003613DB">
                <w:rPr>
                  <w:szCs w:val="24"/>
                </w:rPr>
                <w:delText>"</w:delText>
              </w:r>
            </w:del>
            <w:ins w:id="3896" w:author="Ilkka Rinne" w:date="2022-09-06T15:32:00Z">
              <w:r w:rsidR="003613DB">
                <w:rPr>
                  <w:szCs w:val="24"/>
                </w:rPr>
                <w:t>“</w:t>
              </w:r>
            </w:ins>
            <w:r w:rsidRPr="00785C54">
              <w:rPr>
                <w:szCs w:val="24"/>
              </w:rPr>
              <w:t>Topic</w:t>
            </w:r>
            <w:del w:id="3897" w:author="Ilkka Rinne" w:date="2022-09-06T15:32:00Z">
              <w:r w:rsidRPr="00785C54" w:rsidDel="003613DB">
                <w:rPr>
                  <w:szCs w:val="24"/>
                </w:rPr>
                <w:delText>"</w:delText>
              </w:r>
            </w:del>
            <w:ins w:id="3898"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899" w:author="Ilkka Rinne" w:date="2022-09-06T15:32:00Z">
              <w:r w:rsidRPr="00785C54" w:rsidDel="003613DB">
                <w:rPr>
                  <w:szCs w:val="24"/>
                </w:rPr>
                <w:delText>"</w:delText>
              </w:r>
            </w:del>
            <w:ins w:id="3900" w:author="Ilkka Rinne" w:date="2022-09-06T15:32:00Z">
              <w:r w:rsidR="003613DB">
                <w:rPr>
                  <w:szCs w:val="24"/>
                </w:rPr>
                <w:t>“</w:t>
              </w:r>
            </w:ins>
            <w:r w:rsidRPr="00785C54">
              <w:rPr>
                <w:szCs w:val="24"/>
              </w:rPr>
              <w:t>Topic</w:t>
            </w:r>
            <w:del w:id="3901" w:author="Ilkka Rinne" w:date="2022-09-06T15:32:00Z">
              <w:r w:rsidRPr="00785C54" w:rsidDel="003613DB">
                <w:rPr>
                  <w:szCs w:val="24"/>
                </w:rPr>
                <w:delText>"</w:delText>
              </w:r>
            </w:del>
            <w:ins w:id="3902"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903"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76A8B22A" w:rsidR="005B5EAD" w:rsidRPr="00785C54" w:rsidRDefault="005B5EAD" w:rsidP="00785C54">
            <w:pPr>
              <w:pStyle w:val="Tablebody"/>
              <w:autoSpaceDE w:val="0"/>
              <w:autoSpaceDN w:val="0"/>
              <w:adjustRightInd w:val="0"/>
              <w:jc w:val="both"/>
              <w:rPr>
                <w:szCs w:val="20"/>
              </w:rPr>
            </w:pPr>
            <w:r w:rsidRPr="00785C54">
              <w:rPr>
                <w:szCs w:val="24"/>
              </w:rPr>
              <w:t>River (e.g.</w:t>
            </w:r>
            <w:ins w:id="3904" w:author="Katharina Schleidt" w:date="2022-10-17T12:33:00Z">
              <w:r w:rsidR="006C645F">
                <w:rPr>
                  <w:szCs w:val="24"/>
                </w:rPr>
                <w:t>,</w:t>
              </w:r>
            </w:ins>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500F2AF" w:rsidR="005B5EAD" w:rsidRPr="00785C54" w:rsidRDefault="005B5EAD" w:rsidP="00785C54">
            <w:pPr>
              <w:pStyle w:val="Tablebody"/>
              <w:autoSpaceDE w:val="0"/>
              <w:autoSpaceDN w:val="0"/>
              <w:adjustRightInd w:val="0"/>
              <w:jc w:val="both"/>
              <w:rPr>
                <w:szCs w:val="20"/>
              </w:rPr>
            </w:pPr>
            <w:r w:rsidRPr="00785C54">
              <w:rPr>
                <w:szCs w:val="24"/>
              </w:rPr>
              <w:t>River (e.g.</w:t>
            </w:r>
            <w:ins w:id="3905" w:author="Katharina Schleidt" w:date="2022-10-17T12:33:00Z">
              <w:r w:rsidR="006C645F">
                <w:rPr>
                  <w:szCs w:val="24"/>
                </w:rPr>
                <w:t>,</w:t>
              </w:r>
            </w:ins>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91BD48D"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(e.g.</w:t>
            </w:r>
            <w:ins w:id="3906" w:author="Katharina Schleidt" w:date="2022-10-17T12:34:00Z">
              <w:r w:rsidR="006C645F">
                <w:rPr>
                  <w:szCs w:val="24"/>
                </w:rPr>
                <w:t>,</w:t>
              </w:r>
            </w:ins>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907" w:author="REID-JAMOND Alison" w:date="2022-04-04T15:03:00Z">
              <w:r w:rsidRPr="00785C54" w:rsidDel="00047CD7">
                <w:rPr>
                  <w:szCs w:val="24"/>
                </w:rPr>
                <w:delText>has been</w:delText>
              </w:r>
            </w:del>
            <w:ins w:id="3908"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09"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910"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911" w:author="REID-JAMOND Alison" w:date="2022-04-04T08:11:00Z">
        <w:r w:rsidR="003E2160">
          <w:rPr>
            <w:rStyle w:val="stdyear"/>
            <w:rFonts w:eastAsia="Times New Roman"/>
            <w:szCs w:val="24"/>
            <w:shd w:val="clear" w:color="auto" w:fill="auto"/>
          </w:rPr>
          <w:t>2</w:t>
        </w:r>
      </w:ins>
      <w:del w:id="3912"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913" w:author="REID-JAMOND Alison" w:date="2022-04-04T08:11:00Z">
        <w:r w:rsidR="003E2160">
          <w:rPr>
            <w:rFonts w:eastAsia="Times New Roman"/>
            <w:szCs w:val="24"/>
          </w:rPr>
          <w:t xml:space="preserve"> (this document)</w:t>
        </w:r>
      </w:ins>
      <w:bookmarkEnd w:id="3909"/>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914" w:author="REID-JAMOND Alison" w:date="2022-04-04T08:12:00Z">
        <w:r w:rsidRPr="00785C54" w:rsidDel="003E2160">
          <w:rPr>
            <w:szCs w:val="24"/>
          </w:rPr>
          <w:delText>Observations and Measurements v2.0</w:delText>
        </w:r>
      </w:del>
      <w:ins w:id="3915"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916" w:author="REID-JAMOND Alison" w:date="2022-04-04T08:12:00Z">
        <w:r w:rsidRPr="00785C54" w:rsidDel="003E2160">
          <w:rPr>
            <w:szCs w:val="24"/>
          </w:rPr>
          <w:delText>, edition 1</w:delText>
        </w:r>
      </w:del>
      <w:r w:rsidRPr="00785C54">
        <w:rPr>
          <w:szCs w:val="24"/>
        </w:rPr>
        <w:t xml:space="preserve">) and </w:t>
      </w:r>
      <w:del w:id="3917" w:author="REID-JAMOND Alison" w:date="2022-04-04T08:12:00Z">
        <w:r w:rsidRPr="00785C54" w:rsidDel="003E2160">
          <w:rPr>
            <w:szCs w:val="24"/>
          </w:rPr>
          <w:delText>Observations, Measurements and Samples v3.0</w:delText>
        </w:r>
      </w:del>
      <w:ins w:id="3918"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919" w:author="REID-JAMOND Alison" w:date="2022-04-04T08:12:00Z">
        <w:r w:rsidR="003E2160">
          <w:rPr>
            <w:rStyle w:val="stdyear"/>
            <w:szCs w:val="24"/>
            <w:shd w:val="clear" w:color="auto" w:fill="auto"/>
          </w:rPr>
          <w:t>2</w:t>
        </w:r>
      </w:ins>
      <w:del w:id="3920"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921"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922" w:author="REID-JAMOND Alison" w:date="2022-04-04T08:13:00Z">
        <w:r w:rsidRPr="00785C54" w:rsidDel="003E2160">
          <w:rPr>
            <w:szCs w:val="24"/>
          </w:rPr>
          <w:delText xml:space="preserve"> Edition 1 (</w:delText>
        </w:r>
      </w:del>
      <w:ins w:id="3923"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24" w:author="REID-JAMOND Alison" w:date="2022-04-04T08:13:00Z">
        <w:r w:rsidR="003E2160">
          <w:rPr>
            <w:rStyle w:val="stddocNumber"/>
            <w:szCs w:val="24"/>
            <w:shd w:val="clear" w:color="auto" w:fill="auto"/>
          </w:rPr>
          <w:t>:2011</w:t>
        </w:r>
      </w:ins>
      <w:del w:id="3925"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26" w:author="REID-JAMOND Alison" w:date="2022-04-04T08:14:00Z">
        <w:r w:rsidR="003E2160">
          <w:rPr>
            <w:rStyle w:val="stddocNumber"/>
            <w:szCs w:val="24"/>
            <w:shd w:val="clear" w:color="auto" w:fill="auto"/>
          </w:rPr>
          <w:t>:2022 (this document)</w:t>
        </w:r>
      </w:ins>
      <w:del w:id="3927" w:author="REID-JAMOND Alison" w:date="2022-04-04T08:14:00Z">
        <w:r w:rsidRPr="00785C54" w:rsidDel="003E2160">
          <w:rPr>
            <w:szCs w:val="24"/>
          </w:rPr>
          <w:delText xml:space="preserve"> Edition 2 (2020)</w:delText>
        </w:r>
      </w:del>
      <w:r w:rsidRPr="00785C54">
        <w:rPr>
          <w:szCs w:val="24"/>
        </w:rPr>
        <w:t xml:space="preserve"> the UML packages </w:t>
      </w:r>
      <w:del w:id="3928" w:author="REID-JAMOND Alison" w:date="2022-04-04T08:14:00Z">
        <w:r w:rsidRPr="00785C54" w:rsidDel="003E2160">
          <w:rPr>
            <w:szCs w:val="24"/>
          </w:rPr>
          <w:delText xml:space="preserve">were </w:delText>
        </w:r>
      </w:del>
      <w:ins w:id="3929"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930"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931"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932" w:author="Katharina Schleidt" w:date="2022-08-13T16:39:00Z">
        <w:r w:rsidRPr="00785C54" w:rsidDel="00022C0A">
          <w:rPr>
            <w:szCs w:val="24"/>
          </w:rPr>
          <w:delText xml:space="preserve">core </w:delText>
        </w:r>
      </w:del>
      <w:ins w:id="3933"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934" w:author="Katharina Schleidt" w:date="2022-08-13T16:39:00Z">
        <w:r w:rsidRPr="00785C54" w:rsidDel="00022C0A">
          <w:rPr>
            <w:szCs w:val="24"/>
          </w:rPr>
          <w:delText xml:space="preserve">core </w:delText>
        </w:r>
      </w:del>
      <w:ins w:id="3935"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936"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937"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938" w:author="REID-JAMOND Alison" w:date="2022-04-04T08:14:00Z">
        <w:r w:rsidR="003E2160">
          <w:rPr>
            <w:rStyle w:val="stddocNumber"/>
            <w:szCs w:val="24"/>
            <w:shd w:val="clear" w:color="auto" w:fill="auto"/>
          </w:rPr>
          <w:t>:2022</w:t>
        </w:r>
      </w:ins>
      <w:del w:id="3939" w:author="REID-JAMOND Alison" w:date="2022-04-04T08:14:00Z">
        <w:r w:rsidRPr="00785C54" w:rsidDel="003E2160">
          <w:rPr>
            <w:szCs w:val="24"/>
          </w:rPr>
          <w:delText xml:space="preserve"> Edition 2</w:delText>
        </w:r>
      </w:del>
      <w:ins w:id="3940" w:author="REID-JAMOND Alison" w:date="2022-04-04T08:14:00Z">
        <w:r w:rsidR="003E2160">
          <w:rPr>
            <w:szCs w:val="24"/>
          </w:rPr>
          <w:t xml:space="preserve"> (this document)</w:t>
        </w:r>
      </w:ins>
      <w:r w:rsidRPr="00785C54">
        <w:rPr>
          <w:szCs w:val="24"/>
        </w:rPr>
        <w:t xml:space="preserve"> are much more fine-grained than in the conformance classes in </w:t>
      </w:r>
      <w:del w:id="3941" w:author="REID-JAMOND Alison" w:date="2022-04-04T08:14:00Z">
        <w:r w:rsidRPr="00785C54" w:rsidDel="003E2160">
          <w:rPr>
            <w:szCs w:val="24"/>
          </w:rPr>
          <w:delText>Edition 1</w:delText>
        </w:r>
      </w:del>
      <w:ins w:id="3942" w:author="REID-JAMOND Alison" w:date="2022-04-04T08:14:00Z">
        <w:r w:rsidR="003E2160">
          <w:rPr>
            <w:szCs w:val="24"/>
          </w:rPr>
          <w:t>ISO 19156:</w:t>
        </w:r>
      </w:ins>
      <w:ins w:id="3943" w:author="REID-JAMOND Alison" w:date="2022-04-04T08:15:00Z">
        <w:r w:rsidR="003E2160">
          <w:rPr>
            <w:szCs w:val="24"/>
          </w:rPr>
          <w:t>2011</w:t>
        </w:r>
      </w:ins>
      <w:r w:rsidRPr="00785C54">
        <w:rPr>
          <w:szCs w:val="24"/>
        </w:rPr>
        <w:t xml:space="preserve">: </w:t>
      </w:r>
      <w:ins w:id="3944" w:author="REID-JAMOND Alison" w:date="2022-04-04T08:15:00Z">
        <w:r w:rsidR="003E2160">
          <w:rPr>
            <w:szCs w:val="24"/>
          </w:rPr>
          <w:t>t</w:t>
        </w:r>
      </w:ins>
      <w:del w:id="3945"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946" w:author="REID-JAMOND Alison" w:date="2022-04-04T08:15:00Z">
        <w:r w:rsidRPr="00785C54" w:rsidDel="003E2160">
          <w:rPr>
            <w:szCs w:val="24"/>
          </w:rPr>
          <w:delText xml:space="preserve">that </w:delText>
        </w:r>
      </w:del>
      <w:ins w:id="3947"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948"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49" w:author="REID-JAMOND Alison" w:date="2022-04-04T08:15:00Z">
        <w:r w:rsidR="003E2160">
          <w:rPr>
            <w:rStyle w:val="stddocNumber"/>
            <w:szCs w:val="24"/>
            <w:shd w:val="clear" w:color="auto" w:fill="auto"/>
          </w:rPr>
          <w:t xml:space="preserve">:2022 </w:t>
        </w:r>
      </w:ins>
      <w:del w:id="3950"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951" w:author="REID-JAMOND Alison" w:date="2022-04-04T08:15:00Z">
        <w:r w:rsidRPr="00785C54" w:rsidDel="003E2160">
          <w:rPr>
            <w:szCs w:val="24"/>
          </w:rPr>
          <w:delText>the Edition 1</w:delText>
        </w:r>
      </w:del>
      <w:ins w:id="3952" w:author="REID-JAMOND Alison" w:date="2022-04-04T08:15:00Z">
        <w:r w:rsidR="003E2160">
          <w:rPr>
            <w:szCs w:val="24"/>
          </w:rPr>
          <w:t>ISO 19156:2011</w:t>
        </w:r>
      </w:ins>
      <w:r w:rsidRPr="00785C54">
        <w:rPr>
          <w:szCs w:val="24"/>
        </w:rPr>
        <w:t xml:space="preserve"> (18 conformance classes). For the complete list of </w:t>
      </w:r>
      <w:del w:id="3953" w:author="REID-JAMOND Alison" w:date="2022-04-04T08:15:00Z">
        <w:r w:rsidRPr="00785C54" w:rsidDel="003E2160">
          <w:rPr>
            <w:szCs w:val="24"/>
          </w:rPr>
          <w:delText xml:space="preserve">Edition 2 </w:delText>
        </w:r>
      </w:del>
      <w:r w:rsidRPr="00785C54">
        <w:rPr>
          <w:szCs w:val="24"/>
        </w:rPr>
        <w:t>conformance classes</w:t>
      </w:r>
      <w:ins w:id="3954"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955"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956" w:author="REID-JAMOND Alison" w:date="2022-04-04T08:17:00Z">
        <w:r w:rsidR="003E2160">
          <w:rPr>
            <w:rStyle w:val="stddocNumber"/>
            <w:szCs w:val="24"/>
            <w:shd w:val="clear" w:color="auto" w:fill="auto"/>
          </w:rPr>
          <w:t>:2022</w:t>
        </w:r>
      </w:ins>
      <w:del w:id="3957"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95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59"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960" w:author="REID-JAMOND Alison" w:date="2022-04-04T08:17:00Z">
        <w:r w:rsidRPr="00785C54" w:rsidDel="003E2160">
          <w:rPr>
            <w:szCs w:val="24"/>
          </w:rPr>
          <w:delText>in the Edition 2</w:delText>
        </w:r>
      </w:del>
      <w:ins w:id="3961"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962"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963"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964" w:author="REID-JAMOND Alison" w:date="2022-04-04T08:18:00Z">
        <w:r w:rsidR="003E2160">
          <w:rPr>
            <w:szCs w:val="24"/>
          </w:rPr>
          <w:t>:</w:t>
        </w:r>
      </w:ins>
      <w:del w:id="3965"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966"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967"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96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69"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97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71"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972" w:author="Katharina Schleidt" w:date="2022-08-13T16:40:00Z">
        <w:r w:rsidRPr="00785C54" w:rsidDel="00022C0A">
          <w:rPr>
            <w:szCs w:val="24"/>
          </w:rPr>
          <w:delText xml:space="preserve">core </w:delText>
        </w:r>
      </w:del>
      <w:ins w:id="3973"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974" w:author="Katharina Schleidt" w:date="2022-08-13T16:42:00Z">
        <w:r w:rsidRPr="00785C54" w:rsidDel="00022C0A">
          <w:rPr>
            <w:szCs w:val="24"/>
          </w:rPr>
          <w:delText xml:space="preserve">core </w:delText>
        </w:r>
      </w:del>
      <w:ins w:id="3975"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976" w:author="Ilkka Rinne" w:date="2022-09-06T15:32:00Z">
        <w:r w:rsidRPr="00785C54" w:rsidDel="003613DB">
          <w:rPr>
            <w:szCs w:val="24"/>
          </w:rPr>
          <w:delText>or bespok</w:delText>
        </w:r>
      </w:del>
      <w:ins w:id="3977" w:author="Ilkka Rinne" w:date="2022-09-06T15:32:00Z">
        <w:del w:id="3978" w:author="Grellet Sylvain" w:date="2022-09-15T21:16:00Z">
          <w:r w:rsidR="003613DB" w:rsidDel="007826F5">
            <w:rPr>
              <w:szCs w:val="24"/>
            </w:rPr>
            <w:pgNum/>
          </w:r>
          <w:r w:rsidR="003613DB" w:rsidDel="007826F5">
            <w:rPr>
              <w:szCs w:val="24"/>
            </w:rPr>
            <w:delText>orresp</w:delText>
          </w:r>
        </w:del>
      </w:ins>
      <w:del w:id="3979" w:author="Grellet Sylvain" w:date="2022-09-15T21:16:00Z">
        <w:r w:rsidRPr="00785C54" w:rsidDel="007826F5">
          <w:rPr>
            <w:szCs w:val="24"/>
          </w:rPr>
          <w:delText>e</w:delText>
        </w:r>
      </w:del>
      <w:ins w:id="3980" w:author="Grellet Sylvain" w:date="2022-09-15T21:16:00Z">
        <w:r w:rsidR="007826F5">
          <w:rPr>
            <w:szCs w:val="24"/>
          </w:rPr>
          <w:t xml:space="preserve">or </w:t>
        </w:r>
      </w:ins>
      <w:ins w:id="3981" w:author="Grellet Sylvain" w:date="2022-09-15T21:17:00Z">
        <w:r w:rsidR="007826F5">
          <w:rPr>
            <w:szCs w:val="24"/>
          </w:rPr>
          <w:t>bespoke</w:t>
        </w:r>
      </w:ins>
      <w:r w:rsidRPr="00785C54">
        <w:rPr>
          <w:szCs w:val="24"/>
        </w:rPr>
        <w:t xml:space="preserve"> domain classes as long as they conceptually and pertaining to their data content realize the </w:t>
      </w:r>
      <w:del w:id="3982" w:author="Ilkka Rinne" w:date="2022-09-06T15:32:00Z">
        <w:r w:rsidRPr="00785C54" w:rsidDel="003613DB">
          <w:rPr>
            <w:szCs w:val="24"/>
          </w:rPr>
          <w:delText>correspon</w:delText>
        </w:r>
      </w:del>
      <w:ins w:id="3983" w:author="Ilkka Rinne" w:date="2022-09-06T15:32:00Z">
        <w:del w:id="3984" w:author="Grellet Sylvain" w:date="2022-09-15T21:17:00Z">
          <w:r w:rsidR="003613DB" w:rsidDel="007826F5">
            <w:rPr>
              <w:szCs w:val="24"/>
            </w:rPr>
            <w:pgNum/>
          </w:r>
        </w:del>
      </w:ins>
      <w:ins w:id="3985" w:author="Grellet Sylvain" w:date="2022-09-15T21:17:00Z">
        <w:r w:rsidR="007826F5">
          <w:rPr>
            <w:lang w:eastAsia="ja-JP"/>
          </w:rPr>
          <w:t xml:space="preserve">corresponding </w:t>
        </w:r>
      </w:ins>
      <w:ins w:id="3986" w:author="Ilkka Rinne" w:date="2022-09-06T15:32:00Z">
        <w:del w:id="3987" w:author="Grellet Sylvain" w:date="2022-09-15T21:17:00Z">
          <w:r w:rsidR="003613DB" w:rsidDel="007826F5">
            <w:rPr>
              <w:szCs w:val="24"/>
            </w:rPr>
            <w:delText>orrespond</w:delText>
          </w:r>
        </w:del>
      </w:ins>
      <w:del w:id="3988"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989" w:author="Katharina Schleidt" w:date="2022-08-13T16:42:00Z">
        <w:r w:rsidRPr="00785C54" w:rsidDel="00022C0A">
          <w:rPr>
            <w:szCs w:val="24"/>
          </w:rPr>
          <w:delText xml:space="preserve">core </w:delText>
        </w:r>
      </w:del>
      <w:ins w:id="3990"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991" w:author="REID-JAMOND Alison" w:date="2022-04-04T08:19:00Z">
        <w:r w:rsidR="003E2160">
          <w:rPr>
            <w:szCs w:val="24"/>
          </w:rPr>
          <w:t>i</w:t>
        </w:r>
      </w:ins>
      <w:del w:id="3992"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99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94"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99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996"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997" w:author="Ilkka Rinne" w:date="2022-09-06T15:32:00Z">
        <w:r w:rsidRPr="00785C54" w:rsidDel="003613DB">
          <w:rPr>
            <w:szCs w:val="24"/>
          </w:rPr>
          <w:lastRenderedPageBreak/>
          <w:delText>"</w:delText>
        </w:r>
      </w:del>
      <w:ins w:id="3998"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999" w:author="Ilkka Rinne" w:date="2022-09-06T15:32:00Z">
        <w:r w:rsidRPr="00785C54" w:rsidDel="003613DB">
          <w:rPr>
            <w:szCs w:val="24"/>
          </w:rPr>
          <w:delText>"</w:delText>
        </w:r>
      </w:del>
      <w:ins w:id="4000"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400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02"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400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04"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4005" w:author="Katharina Schleidt" w:date="2022-08-13T16:40:00Z">
        <w:r w:rsidRPr="00785C54" w:rsidDel="00022C0A">
          <w:rPr>
            <w:szCs w:val="24"/>
          </w:rPr>
          <w:delText xml:space="preserve">core </w:delText>
        </w:r>
      </w:del>
      <w:ins w:id="4006"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4007" w:author="Katharina Schleidt" w:date="2022-08-13T16:40:00Z">
        <w:r w:rsidRPr="00785C54" w:rsidDel="00022C0A">
          <w:rPr>
            <w:szCs w:val="24"/>
          </w:rPr>
          <w:delText xml:space="preserve">core </w:delText>
        </w:r>
      </w:del>
      <w:ins w:id="4008"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4009" w:author="Ilkka Rinne" w:date="2022-09-06T15:32:00Z">
        <w:r w:rsidRPr="00785C54" w:rsidDel="003613DB">
          <w:rPr>
            <w:szCs w:val="24"/>
          </w:rPr>
          <w:delText>"</w:delText>
        </w:r>
      </w:del>
      <w:ins w:id="4010"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4011" w:author="Ilkka Rinne" w:date="2022-09-06T15:32:00Z">
        <w:r w:rsidRPr="00785C54" w:rsidDel="003613DB">
          <w:rPr>
            <w:szCs w:val="24"/>
          </w:rPr>
          <w:delText>"</w:delText>
        </w:r>
      </w:del>
      <w:ins w:id="4012"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1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14"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5" w:author="REID-JAMOND Alison" w:date="2022-04-04T08:22:00Z">
        <w:r>
          <w:rPr>
            <w:szCs w:val="24"/>
          </w:rPr>
          <w:t>1)</w:t>
        </w:r>
      </w:ins>
      <w:del w:id="4016"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7" w:author="REID-JAMOND Alison" w:date="2022-04-04T08:22:00Z">
        <w:r>
          <w:rPr>
            <w:szCs w:val="24"/>
          </w:rPr>
          <w:t>2)</w:t>
        </w:r>
      </w:ins>
      <w:del w:id="4018"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19" w:author="REID-JAMOND Alison" w:date="2022-04-04T08:22:00Z">
        <w:r>
          <w:rPr>
            <w:szCs w:val="24"/>
          </w:rPr>
          <w:t>3)</w:t>
        </w:r>
      </w:ins>
      <w:del w:id="4020"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1" w:author="REID-JAMOND Alison" w:date="2022-04-04T08:22:00Z">
        <w:r>
          <w:rPr>
            <w:szCs w:val="24"/>
          </w:rPr>
          <w:t>4)</w:t>
        </w:r>
      </w:ins>
      <w:del w:id="4022"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3" w:author="REID-JAMOND Alison" w:date="2022-04-04T08:22:00Z">
        <w:r>
          <w:rPr>
            <w:szCs w:val="24"/>
          </w:rPr>
          <w:t>5)</w:t>
        </w:r>
      </w:ins>
      <w:del w:id="4024"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5" w:author="REID-JAMOND Alison" w:date="2022-04-04T08:22:00Z">
        <w:r>
          <w:rPr>
            <w:szCs w:val="24"/>
          </w:rPr>
          <w:t>6)</w:t>
        </w:r>
      </w:ins>
      <w:del w:id="4026"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7" w:author="REID-JAMOND Alison" w:date="2022-04-04T08:22:00Z">
        <w:r>
          <w:rPr>
            <w:szCs w:val="24"/>
          </w:rPr>
          <w:t>7)</w:t>
        </w:r>
      </w:ins>
      <w:del w:id="4028"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29" w:author="REID-JAMOND Alison" w:date="2022-04-04T08:22:00Z">
        <w:r>
          <w:rPr>
            <w:szCs w:val="24"/>
          </w:rPr>
          <w:t>8)</w:t>
        </w:r>
      </w:ins>
      <w:del w:id="4030"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1" w:author="REID-JAMOND Alison" w:date="2022-04-04T08:22:00Z">
        <w:r>
          <w:rPr>
            <w:szCs w:val="24"/>
          </w:rPr>
          <w:t>9)</w:t>
        </w:r>
      </w:ins>
      <w:del w:id="4032"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33" w:author="REID-JAMOND Alison" w:date="2022-04-04T08:22:00Z">
        <w:r>
          <w:rPr>
            <w:szCs w:val="24"/>
          </w:rPr>
          <w:t>10)</w:t>
        </w:r>
      </w:ins>
      <w:del w:id="4034"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4035" w:author="REID-JAMOND Alison" w:date="2022-04-04T08:22:00Z">
        <w:r w:rsidRPr="00785C54" w:rsidDel="003E2160">
          <w:rPr>
            <w:szCs w:val="24"/>
          </w:rPr>
          <w:delText>in Edition 2</w:delText>
        </w:r>
      </w:del>
      <w:ins w:id="4036"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4037"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4038"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403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40"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4041" w:author="Katharina Schleidt" w:date="2022-08-13T16:05:00Z">
        <w:r w:rsidR="00A1403A" w:rsidRPr="00A1403A">
          <w:rPr>
            <w:szCs w:val="24"/>
          </w:rPr>
          <w:t>Refactoring of the domain models can potentially be necessary in order to separate the ultimate and proximate features of interest</w:t>
        </w:r>
      </w:ins>
      <w:commentRangeStart w:id="4042"/>
      <w:del w:id="4043" w:author="Katharina Schleidt" w:date="2022-08-13T16:05:00Z">
        <w:r w:rsidRPr="00785C54" w:rsidDel="00A1403A">
          <w:rPr>
            <w:szCs w:val="24"/>
          </w:rPr>
          <w:delText>Refactoring of the domain models may be required to separate the ultimate and proximate features of interest</w:delText>
        </w:r>
        <w:commentRangeEnd w:id="4042"/>
        <w:r w:rsidR="003E2160" w:rsidDel="00A1403A">
          <w:rPr>
            <w:rStyle w:val="Marquedecommentaire"/>
            <w:rFonts w:eastAsia="MS Mincho"/>
            <w:lang w:eastAsia="ja-JP"/>
          </w:rPr>
          <w:commentReference w:id="4042"/>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404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45" w:author="Katharina Schleidt" w:date="2022-08-12T18:03:00Z">
        <w:r w:rsidRPr="00785C54" w:rsidDel="00F543D2">
          <w:rPr>
            <w:szCs w:val="24"/>
          </w:rPr>
          <w:delText>Edition 1</w:delText>
        </w:r>
      </w:del>
      <w:r w:rsidRPr="00785C54">
        <w:rPr>
          <w:szCs w:val="24"/>
        </w:rPr>
        <w:t xml:space="preserve"> see the </w:t>
      </w:r>
      <w:del w:id="4046" w:author="Ilkka Rinne" w:date="2022-09-06T15:32:00Z">
        <w:r w:rsidRPr="00785C54" w:rsidDel="003613DB">
          <w:rPr>
            <w:szCs w:val="24"/>
          </w:rPr>
          <w:delText>"</w:delText>
        </w:r>
      </w:del>
      <w:ins w:id="4047" w:author="Ilkka Rinne" w:date="2022-09-06T15:32:00Z">
        <w:r w:rsidR="003613DB">
          <w:rPr>
            <w:szCs w:val="24"/>
          </w:rPr>
          <w:t>“</w:t>
        </w:r>
      </w:ins>
      <w:r w:rsidRPr="00785C54">
        <w:rPr>
          <w:szCs w:val="24"/>
        </w:rPr>
        <w:t>Hard-typing vs. soft typing and codelist use</w:t>
      </w:r>
      <w:del w:id="4048" w:author="Ilkka Rinne" w:date="2022-09-06T15:32:00Z">
        <w:r w:rsidRPr="00785C54" w:rsidDel="003613DB">
          <w:rPr>
            <w:szCs w:val="24"/>
          </w:rPr>
          <w:delText>"</w:delText>
        </w:r>
      </w:del>
      <w:ins w:id="4049"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405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4051" w:author="Katharina Schleidt" w:date="2022-08-12T18:03:00Z">
        <w:r w:rsidRPr="00785C54" w:rsidDel="00F543D2">
          <w:rPr>
            <w:szCs w:val="24"/>
          </w:rPr>
          <w:delText>edition 2</w:delText>
        </w:r>
      </w:del>
      <w:r w:rsidRPr="00785C54">
        <w:rPr>
          <w:szCs w:val="24"/>
        </w:rPr>
        <w:t xml:space="preserve"> Basic Observations package to </w:t>
      </w:r>
      <w:ins w:id="405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53"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4054" w:author="REID-JAMOND Alison" w:date="2022-04-04T08:28:00Z">
        <w:r w:rsidR="003E2160">
          <w:rPr>
            <w:rStyle w:val="stddocNumber"/>
            <w:szCs w:val="24"/>
            <w:shd w:val="clear" w:color="auto" w:fill="auto"/>
          </w:rPr>
          <w:t>:20</w:t>
        </w:r>
        <w:del w:id="4055" w:author="Katharina Schleidt" w:date="2022-08-12T18:04:00Z">
          <w:r w:rsidR="003E2160" w:rsidDel="00F543D2">
            <w:rPr>
              <w:rStyle w:val="stddocNumber"/>
              <w:szCs w:val="24"/>
              <w:shd w:val="clear" w:color="auto" w:fill="auto"/>
            </w:rPr>
            <w:delText>11</w:delText>
          </w:r>
        </w:del>
      </w:ins>
      <w:ins w:id="4056" w:author="Katharina Schleidt" w:date="2022-08-12T18:04:00Z">
        <w:r w:rsidR="00F543D2">
          <w:rPr>
            <w:rStyle w:val="stddocNumber"/>
            <w:szCs w:val="24"/>
            <w:shd w:val="clear" w:color="auto" w:fill="auto"/>
          </w:rPr>
          <w:t>22</w:t>
        </w:r>
      </w:ins>
      <w:ins w:id="4057" w:author="REID-JAMOND Alison" w:date="2022-04-04T08:28:00Z">
        <w:r w:rsidR="003E2160">
          <w:rPr>
            <w:rStyle w:val="stddocNumber"/>
            <w:szCs w:val="24"/>
            <w:shd w:val="clear" w:color="auto" w:fill="auto"/>
          </w:rPr>
          <w:t xml:space="preserve"> to ISO 19156:2011</w:t>
        </w:r>
      </w:ins>
      <w:r w:rsidRPr="00785C54">
        <w:rPr>
          <w:szCs w:val="24"/>
        </w:rPr>
        <w:t xml:space="preserve"> </w:t>
      </w:r>
      <w:del w:id="4058"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4059" w:author="REID-JAMOND Alison" w:date="2022-04-04T08:28:00Z">
              <w:r w:rsidRPr="00785C54" w:rsidDel="003E2160">
                <w:rPr>
                  <w:b/>
                  <w:szCs w:val="24"/>
                </w:rPr>
                <w:lastRenderedPageBreak/>
                <w:delText>Edition 2</w:delText>
              </w:r>
            </w:del>
            <w:ins w:id="4060"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4061" w:author="REID-JAMOND Alison" w:date="2022-04-04T08:28:00Z">
              <w:r w:rsidRPr="00785C54" w:rsidDel="003E2160">
                <w:rPr>
                  <w:b/>
                  <w:szCs w:val="24"/>
                </w:rPr>
                <w:delText>Edition 1</w:delText>
              </w:r>
            </w:del>
            <w:ins w:id="4062"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4063"/>
      <w:r w:rsidRPr="00785C54">
        <w:rPr>
          <w:szCs w:val="24"/>
        </w:rPr>
        <w:t xml:space="preserve">in </w:t>
      </w:r>
      <w:ins w:id="406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65" w:author="Katharina Schleidt" w:date="2022-08-12T18:04:00Z">
        <w:r w:rsidRPr="00785C54" w:rsidDel="00F543D2">
          <w:rPr>
            <w:szCs w:val="24"/>
          </w:rPr>
          <w:delText>Edition 1</w:delText>
        </w:r>
        <w:commentRangeEnd w:id="4063"/>
        <w:r w:rsidR="003E2160" w:rsidDel="00F543D2">
          <w:rPr>
            <w:rStyle w:val="Marquedecommentaire"/>
            <w:rFonts w:eastAsia="MS Mincho"/>
            <w:b w:val="0"/>
            <w:lang w:eastAsia="ja-JP"/>
          </w:rPr>
          <w:commentReference w:id="4063"/>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4066" w:author="Katharina Schleidt" w:date="2022-08-10T19:11:00Z">
        <w:r w:rsidR="002F2035">
          <w:rPr>
            <w:szCs w:val="24"/>
          </w:rPr>
          <w:t>l</w:t>
        </w:r>
      </w:ins>
      <w:r w:rsidRPr="00785C54">
        <w:rPr>
          <w:szCs w:val="24"/>
        </w:rPr>
        <w:t xml:space="preserve">ing Feature concept was modelled as SF_SamplingFeature class in </w:t>
      </w:r>
      <w:ins w:id="4067"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4068"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4069" w:author="Ilkka Rinne" w:date="2022-09-06T15:32:00Z">
        <w:r w:rsidRPr="00785C54" w:rsidDel="003613DB">
          <w:rPr>
            <w:szCs w:val="24"/>
          </w:rPr>
          <w:lastRenderedPageBreak/>
          <w:delText>"</w:delText>
        </w:r>
      </w:del>
      <w:ins w:id="4070"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4071" w:author="Ilkka Rinne" w:date="2022-09-06T15:32:00Z">
        <w:r w:rsidRPr="00785C54" w:rsidDel="003613DB">
          <w:rPr>
            <w:szCs w:val="24"/>
          </w:rPr>
          <w:delText>"</w:delText>
        </w:r>
      </w:del>
      <w:ins w:id="4072"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4073" w:author="Ilkka Rinne" w:date="2022-09-06T15:32:00Z">
        <w:r w:rsidRPr="00785C54" w:rsidDel="003613DB">
          <w:rPr>
            <w:szCs w:val="24"/>
          </w:rPr>
          <w:delText>"</w:delText>
        </w:r>
      </w:del>
      <w:ins w:id="4074" w:author="Ilkka Rinne" w:date="2022-09-06T15:32:00Z">
        <w:r w:rsidR="003613DB">
          <w:rPr>
            <w:szCs w:val="24"/>
          </w:rPr>
          <w:t>“</w:t>
        </w:r>
      </w:ins>
      <w:r w:rsidRPr="00785C54">
        <w:rPr>
          <w:szCs w:val="24"/>
        </w:rPr>
        <w:t xml:space="preserve">A Specimen is a physical sample, obtained for </w:t>
      </w:r>
      <w:del w:id="4075" w:author="Katharina Schleidt" w:date="2022-08-13T17:15:00Z">
        <w:r w:rsidRPr="00785C54" w:rsidDel="003C3C9D">
          <w:rPr>
            <w:szCs w:val="24"/>
          </w:rPr>
          <w:delText>observation</w:delText>
        </w:r>
      </w:del>
      <w:ins w:id="4076"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4077"/>
      <w:r w:rsidRPr="003E2160">
        <w:rPr>
          <w:i/>
          <w:szCs w:val="24"/>
          <w:rPrChange w:id="4078" w:author="REID-JAMOND Alison" w:date="2022-04-04T08:31:00Z">
            <w:rPr>
              <w:szCs w:val="24"/>
            </w:rPr>
          </w:rPrChange>
        </w:rPr>
        <w:t>ex situ</w:t>
      </w:r>
      <w:commentRangeEnd w:id="4077"/>
      <w:r w:rsidR="003E2160">
        <w:rPr>
          <w:rStyle w:val="Marquedecommentaire"/>
          <w:rFonts w:eastAsia="MS Mincho"/>
          <w:lang w:eastAsia="ja-JP"/>
        </w:rPr>
        <w:commentReference w:id="4077"/>
      </w:r>
      <w:r w:rsidRPr="00785C54">
        <w:rPr>
          <w:szCs w:val="24"/>
        </w:rPr>
        <w:t>, sometimes in a laboratory.</w:t>
      </w:r>
      <w:del w:id="4079" w:author="Ilkka Rinne" w:date="2022-09-06T15:32:00Z">
        <w:r w:rsidRPr="00785C54" w:rsidDel="003613DB">
          <w:rPr>
            <w:szCs w:val="24"/>
          </w:rPr>
          <w:delText>"</w:delText>
        </w:r>
      </w:del>
      <w:ins w:id="4080"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4081" w:author="Ilkka Rinne" w:date="2022-09-06T15:32:00Z">
        <w:r w:rsidRPr="00785C54" w:rsidDel="003613DB">
          <w:rPr>
            <w:szCs w:val="24"/>
          </w:rPr>
          <w:delText>"</w:delText>
        </w:r>
      </w:del>
      <w:ins w:id="4082"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4083" w:author="Ilkka Rinne" w:date="2022-09-06T15:32:00Z">
        <w:r w:rsidRPr="00785C54" w:rsidDel="003613DB">
          <w:rPr>
            <w:szCs w:val="24"/>
          </w:rPr>
          <w:delText>"</w:delText>
        </w:r>
      </w:del>
      <w:ins w:id="4084"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8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86"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Sample, SpatialSample, MaterialSample and StatisticalSample in </w:t>
      </w:r>
      <w:ins w:id="4087"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088"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4089"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4090"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4091" w:author="Katharina Schleidt" w:date="2022-08-13T16:42:00Z">
        <w:r w:rsidRPr="00785C54" w:rsidDel="00022C0A">
          <w:rPr>
            <w:szCs w:val="24"/>
          </w:rPr>
          <w:delText xml:space="preserve">core </w:delText>
        </w:r>
      </w:del>
      <w:ins w:id="4092"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4093" w:author="Ilkka Rinne" w:date="2022-09-06T15:32:00Z">
        <w:r w:rsidRPr="00785C54" w:rsidDel="003613DB">
          <w:rPr>
            <w:szCs w:val="24"/>
          </w:rPr>
          <w:delText>"</w:delText>
        </w:r>
      </w:del>
      <w:ins w:id="4094" w:author="Ilkka Rinne" w:date="2022-09-06T15:32:00Z">
        <w:r w:rsidR="003613DB">
          <w:rPr>
            <w:szCs w:val="24"/>
          </w:rPr>
          <w:t>“</w:t>
        </w:r>
      </w:ins>
      <w:r w:rsidRPr="00785C54">
        <w:rPr>
          <w:szCs w:val="24"/>
        </w:rPr>
        <w:t>an object that is representative of a concept, real-world object or phenomenon.</w:t>
      </w:r>
      <w:del w:id="4095" w:author="Ilkka Rinne" w:date="2022-09-06T15:32:00Z">
        <w:r w:rsidRPr="00785C54" w:rsidDel="003613DB">
          <w:rPr>
            <w:szCs w:val="24"/>
          </w:rPr>
          <w:delText>"</w:delText>
        </w:r>
      </w:del>
      <w:ins w:id="4096"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97"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98"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099" w:author="REID-JAMOND Alison" w:date="2022-04-04T08:33:00Z">
        <w:r>
          <w:rPr>
            <w:szCs w:val="24"/>
          </w:rPr>
          <w:t>1)</w:t>
        </w:r>
      </w:ins>
      <w:del w:id="4100"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101" w:author="REID-JAMOND Alison" w:date="2022-04-04T08:33:00Z">
        <w:r w:rsidRPr="00785C54" w:rsidDel="003E2160">
          <w:rPr>
            <w:szCs w:val="24"/>
          </w:rPr>
          <w:delText>o</w:delText>
        </w:r>
      </w:del>
      <w:ins w:id="4102"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3" w:author="REID-JAMOND Alison" w:date="2022-04-04T08:33:00Z">
        <w:r>
          <w:rPr>
            <w:szCs w:val="24"/>
          </w:rPr>
          <w:lastRenderedPageBreak/>
          <w:t>—</w:t>
        </w:r>
      </w:ins>
      <w:del w:id="4104"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5" w:author="REID-JAMOND Alison" w:date="2022-04-04T08:33:00Z">
        <w:r>
          <w:rPr>
            <w:szCs w:val="24"/>
          </w:rPr>
          <w:t>—</w:t>
        </w:r>
      </w:ins>
      <w:del w:id="4106"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7" w:author="REID-JAMOND Alison" w:date="2022-04-04T08:33:00Z">
        <w:r>
          <w:rPr>
            <w:szCs w:val="24"/>
          </w:rPr>
          <w:t>2)</w:t>
        </w:r>
      </w:ins>
      <w:del w:id="4108"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09" w:author="REID-JAMOND Alison" w:date="2022-04-04T08:33:00Z">
        <w:r>
          <w:rPr>
            <w:szCs w:val="24"/>
          </w:rPr>
          <w:t>—</w:t>
        </w:r>
      </w:ins>
      <w:del w:id="4110"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1"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2" w:author="REID-JAMOND Alison" w:date="2022-04-04T08:33:00Z">
        <w:r>
          <w:rPr>
            <w:szCs w:val="24"/>
          </w:rPr>
          <w:t>—</w:t>
        </w:r>
      </w:ins>
      <w:del w:id="4113"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4" w:author="REID-JAMOND Alison" w:date="2022-04-04T08:33:00Z">
        <w:r>
          <w:rPr>
            <w:szCs w:val="24"/>
          </w:rPr>
          <w:t>—</w:t>
        </w:r>
      </w:ins>
      <w:del w:id="4115"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116" w:author="REID-JAMOND Alison" w:date="2022-04-04T08:33:00Z">
        <w:r>
          <w:rPr>
            <w:szCs w:val="24"/>
          </w:rPr>
          <w:t>—</w:t>
        </w:r>
      </w:ins>
      <w:del w:id="4117"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411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19" w:author="Katharina Schleidt" w:date="2022-08-12T18:05:00Z">
        <w:r w:rsidRPr="00785C54" w:rsidDel="00E778A2">
          <w:rPr>
            <w:szCs w:val="24"/>
          </w:rPr>
          <w:delText>Edition 1</w:delText>
        </w:r>
      </w:del>
      <w:r w:rsidRPr="00785C54">
        <w:rPr>
          <w:szCs w:val="24"/>
        </w:rPr>
        <w:t xml:space="preserve"> the SF_Samp</w:t>
      </w:r>
      <w:ins w:id="4120"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4121" w:author="Ilkka Rinne" w:date="2022-09-06T15:32:00Z">
        <w:r w:rsidRPr="00785C54" w:rsidDel="003613DB">
          <w:rPr>
            <w:szCs w:val="24"/>
          </w:rPr>
          <w:delText>"</w:delText>
        </w:r>
      </w:del>
      <w:ins w:id="4122" w:author="Ilkka Rinne" w:date="2022-09-06T15:32:00Z">
        <w:r w:rsidR="003613DB">
          <w:rPr>
            <w:szCs w:val="24"/>
          </w:rPr>
          <w:t>“</w:t>
        </w:r>
      </w:ins>
      <w:r w:rsidRPr="00785C54">
        <w:rPr>
          <w:szCs w:val="24"/>
        </w:rPr>
        <w:t>station</w:t>
      </w:r>
      <w:del w:id="4123" w:author="Ilkka Rinne" w:date="2022-09-06T15:32:00Z">
        <w:r w:rsidRPr="00785C54" w:rsidDel="003613DB">
          <w:rPr>
            <w:szCs w:val="24"/>
          </w:rPr>
          <w:delText>"</w:delText>
        </w:r>
      </w:del>
      <w:ins w:id="4124"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4125" w:author="Ilkka Rinne" w:date="2022-09-06T15:32:00Z">
        <w:r w:rsidRPr="00785C54" w:rsidDel="003613DB">
          <w:rPr>
            <w:szCs w:val="24"/>
          </w:rPr>
          <w:delText>"</w:delText>
        </w:r>
      </w:del>
      <w:ins w:id="4126" w:author="Ilkka Rinne" w:date="2022-09-06T15:32:00Z">
        <w:r w:rsidR="003613DB">
          <w:rPr>
            <w:szCs w:val="24"/>
          </w:rPr>
          <w:t>“</w:t>
        </w:r>
      </w:ins>
      <w:r w:rsidRPr="00785C54">
        <w:rPr>
          <w:szCs w:val="24"/>
        </w:rPr>
        <w:t>A common mode of sampling is at a point. In environmental measurements and monitoring the term Station is often used.</w:t>
      </w:r>
      <w:del w:id="4127" w:author="Ilkka Rinne" w:date="2022-09-06T15:32:00Z">
        <w:r w:rsidRPr="00785C54" w:rsidDel="003613DB">
          <w:rPr>
            <w:szCs w:val="24"/>
          </w:rPr>
          <w:delText>"</w:delText>
        </w:r>
      </w:del>
      <w:ins w:id="4128"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4129" w:author="Ilkka Rinne" w:date="2022-09-06T15:32:00Z">
        <w:r w:rsidRPr="00785C54" w:rsidDel="003613DB">
          <w:rPr>
            <w:szCs w:val="24"/>
          </w:rPr>
          <w:delText>"</w:delText>
        </w:r>
      </w:del>
      <w:ins w:id="4130"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4131" w:author="Ilkka Rinne" w:date="2022-09-06T15:32:00Z">
        <w:r w:rsidRPr="00785C54" w:rsidDel="003613DB">
          <w:rPr>
            <w:szCs w:val="24"/>
          </w:rPr>
          <w:delText>"</w:delText>
        </w:r>
      </w:del>
      <w:ins w:id="4132"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413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34"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413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36"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413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38" w:author="Katharina Schleidt" w:date="2022-08-12T18:05:00Z">
        <w:r w:rsidRPr="00785C54" w:rsidDel="00E778A2">
          <w:rPr>
            <w:szCs w:val="24"/>
          </w:rPr>
          <w:delText>edition 2</w:delText>
        </w:r>
      </w:del>
      <w:r w:rsidRPr="00785C54">
        <w:rPr>
          <w:szCs w:val="24"/>
        </w:rPr>
        <w:t xml:space="preserve"> Basic Samples package to </w:t>
      </w:r>
      <w:ins w:id="413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40"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414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42"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414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44"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4145" w:author="Katharina Schleidt" w:date="2022-08-12T18:06:00Z">
              <w:r w:rsidRPr="00E778A2">
                <w:rPr>
                  <w:rStyle w:val="stdpublisher"/>
                  <w:b/>
                  <w:bCs/>
                  <w:szCs w:val="24"/>
                  <w:shd w:val="clear" w:color="auto" w:fill="auto"/>
                  <w:rPrChange w:id="4146" w:author="Katharina Schleidt" w:date="2022-08-12T18:06:00Z">
                    <w:rPr>
                      <w:rStyle w:val="stdpublisher"/>
                      <w:szCs w:val="24"/>
                      <w:shd w:val="clear" w:color="auto" w:fill="auto"/>
                    </w:rPr>
                  </w:rPrChange>
                </w:rPr>
                <w:t>ISO</w:t>
              </w:r>
              <w:r w:rsidRPr="00E778A2">
                <w:rPr>
                  <w:b/>
                  <w:bCs/>
                  <w:szCs w:val="24"/>
                  <w:rPrChange w:id="4147" w:author="Katharina Schleidt" w:date="2022-08-12T18:06:00Z">
                    <w:rPr>
                      <w:szCs w:val="24"/>
                    </w:rPr>
                  </w:rPrChange>
                </w:rPr>
                <w:t> </w:t>
              </w:r>
              <w:r w:rsidRPr="00E778A2">
                <w:rPr>
                  <w:rStyle w:val="stddocNumber"/>
                  <w:b/>
                  <w:bCs/>
                  <w:szCs w:val="24"/>
                  <w:shd w:val="clear" w:color="auto" w:fill="auto"/>
                  <w:rPrChange w:id="4148"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4149"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4150" w:author="Katharina Schleidt" w:date="2022-08-12T18:06:00Z">
              <w:r w:rsidRPr="00E778A2">
                <w:rPr>
                  <w:rStyle w:val="stdpublisher"/>
                  <w:b/>
                  <w:bCs/>
                  <w:szCs w:val="24"/>
                  <w:shd w:val="clear" w:color="auto" w:fill="auto"/>
                  <w:rPrChange w:id="4151" w:author="Katharina Schleidt" w:date="2022-08-12T18:06:00Z">
                    <w:rPr>
                      <w:rStyle w:val="stdpublisher"/>
                      <w:szCs w:val="24"/>
                      <w:shd w:val="clear" w:color="auto" w:fill="auto"/>
                    </w:rPr>
                  </w:rPrChange>
                </w:rPr>
                <w:t>ISO</w:t>
              </w:r>
              <w:r w:rsidRPr="00E778A2">
                <w:rPr>
                  <w:b/>
                  <w:bCs/>
                  <w:szCs w:val="24"/>
                  <w:rPrChange w:id="4152" w:author="Katharina Schleidt" w:date="2022-08-12T18:06:00Z">
                    <w:rPr>
                      <w:szCs w:val="24"/>
                    </w:rPr>
                  </w:rPrChange>
                </w:rPr>
                <w:t> </w:t>
              </w:r>
              <w:r w:rsidRPr="00E778A2">
                <w:rPr>
                  <w:rStyle w:val="stddocNumber"/>
                  <w:b/>
                  <w:bCs/>
                  <w:szCs w:val="24"/>
                  <w:shd w:val="clear" w:color="auto" w:fill="auto"/>
                  <w:rPrChange w:id="4153" w:author="Katharina Schleidt" w:date="2022-08-12T18:06:00Z">
                    <w:rPr>
                      <w:rStyle w:val="stddocNumber"/>
                      <w:szCs w:val="24"/>
                      <w:shd w:val="clear" w:color="auto" w:fill="auto"/>
                    </w:rPr>
                  </w:rPrChange>
                </w:rPr>
                <w:t>19156:2011</w:t>
              </w:r>
            </w:ins>
            <w:del w:id="4154"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415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56"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4157"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58"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4159" w:author="Ilkka Rinne" w:date="2022-09-06T15:32:00Z">
        <w:r w:rsidRPr="00785C54" w:rsidDel="003613DB">
          <w:rPr>
            <w:szCs w:val="24"/>
          </w:rPr>
          <w:delText>"</w:delText>
        </w:r>
      </w:del>
      <w:ins w:id="4160" w:author="Ilkka Rinne" w:date="2022-09-06T15:32:00Z">
        <w:r w:rsidR="003613DB">
          <w:rPr>
            <w:szCs w:val="24"/>
          </w:rPr>
          <w:t>“</w:t>
        </w:r>
      </w:ins>
      <w:r w:rsidRPr="00785C54">
        <w:rPr>
          <w:szCs w:val="24"/>
        </w:rPr>
        <w:t>Hard-typing vs. soft typing and codelist use</w:t>
      </w:r>
      <w:del w:id="4161" w:author="Ilkka Rinne" w:date="2022-09-06T15:32:00Z">
        <w:r w:rsidRPr="00785C54" w:rsidDel="003613DB">
          <w:rPr>
            <w:szCs w:val="24"/>
          </w:rPr>
          <w:delText>"</w:delText>
        </w:r>
      </w:del>
      <w:ins w:id="4162"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416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6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416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6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416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68"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6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70"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4171" w:author="Katharina Schleidt" w:date="2022-08-12T18:07:00Z">
              <w:r w:rsidRPr="00E778A2">
                <w:rPr>
                  <w:rStyle w:val="stdpublisher"/>
                  <w:b/>
                  <w:bCs/>
                  <w:szCs w:val="24"/>
                  <w:shd w:val="clear" w:color="auto" w:fill="auto"/>
                  <w:rPrChange w:id="4172" w:author="Katharina Schleidt" w:date="2022-08-12T18:07:00Z">
                    <w:rPr>
                      <w:rStyle w:val="stdpublisher"/>
                      <w:szCs w:val="24"/>
                      <w:shd w:val="clear" w:color="auto" w:fill="auto"/>
                    </w:rPr>
                  </w:rPrChange>
                </w:rPr>
                <w:t>ISO</w:t>
              </w:r>
              <w:r w:rsidRPr="00E778A2">
                <w:rPr>
                  <w:b/>
                  <w:bCs/>
                  <w:szCs w:val="24"/>
                  <w:rPrChange w:id="4173" w:author="Katharina Schleidt" w:date="2022-08-12T18:07:00Z">
                    <w:rPr>
                      <w:szCs w:val="24"/>
                    </w:rPr>
                  </w:rPrChange>
                </w:rPr>
                <w:t> </w:t>
              </w:r>
              <w:r w:rsidRPr="00E778A2">
                <w:rPr>
                  <w:rStyle w:val="stddocNumber"/>
                  <w:b/>
                  <w:bCs/>
                  <w:szCs w:val="24"/>
                  <w:shd w:val="clear" w:color="auto" w:fill="auto"/>
                  <w:rPrChange w:id="4174" w:author="Katharina Schleidt" w:date="2022-08-12T18:07:00Z">
                    <w:rPr>
                      <w:rStyle w:val="stddocNumber"/>
                      <w:szCs w:val="24"/>
                      <w:shd w:val="clear" w:color="auto" w:fill="auto"/>
                    </w:rPr>
                  </w:rPrChange>
                </w:rPr>
                <w:t>19156:2022</w:t>
              </w:r>
            </w:ins>
            <w:del w:id="4175"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4176" w:author="Katharina Schleidt" w:date="2022-08-12T18:07:00Z">
              <w:r w:rsidRPr="00E778A2">
                <w:rPr>
                  <w:rStyle w:val="stdpublisher"/>
                  <w:b/>
                  <w:bCs/>
                  <w:szCs w:val="24"/>
                  <w:shd w:val="clear" w:color="auto" w:fill="auto"/>
                  <w:rPrChange w:id="4177" w:author="Katharina Schleidt" w:date="2022-08-12T18:08:00Z">
                    <w:rPr>
                      <w:rStyle w:val="stdpublisher"/>
                      <w:szCs w:val="24"/>
                      <w:shd w:val="clear" w:color="auto" w:fill="auto"/>
                    </w:rPr>
                  </w:rPrChange>
                </w:rPr>
                <w:t>ISO</w:t>
              </w:r>
              <w:r w:rsidRPr="00E778A2">
                <w:rPr>
                  <w:b/>
                  <w:bCs/>
                  <w:szCs w:val="24"/>
                  <w:rPrChange w:id="4178" w:author="Katharina Schleidt" w:date="2022-08-12T18:08:00Z">
                    <w:rPr>
                      <w:szCs w:val="24"/>
                    </w:rPr>
                  </w:rPrChange>
                </w:rPr>
                <w:t> </w:t>
              </w:r>
              <w:r w:rsidRPr="00E778A2">
                <w:rPr>
                  <w:rStyle w:val="stddocNumber"/>
                  <w:b/>
                  <w:bCs/>
                  <w:szCs w:val="24"/>
                  <w:shd w:val="clear" w:color="auto" w:fill="auto"/>
                  <w:rPrChange w:id="4179" w:author="Katharina Schleidt" w:date="2022-08-12T18:08:00Z">
                    <w:rPr>
                      <w:rStyle w:val="stddocNumber"/>
                      <w:szCs w:val="24"/>
                      <w:shd w:val="clear" w:color="auto" w:fill="auto"/>
                    </w:rPr>
                  </w:rPrChange>
                </w:rPr>
                <w:t>19156:2011</w:t>
              </w:r>
            </w:ins>
            <w:del w:id="4180"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lastRenderedPageBreak/>
        <w:t xml:space="preserve">An instance of SF_Specimen class of </w:t>
      </w:r>
      <w:ins w:id="4181"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82"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4183" w:author="Katharina Schleidt" w:date="2022-08-13T16:42:00Z">
        <w:r w:rsidRPr="00785C54" w:rsidDel="00022C0A">
          <w:rPr>
            <w:szCs w:val="24"/>
          </w:rPr>
          <w:delText xml:space="preserve">core </w:delText>
        </w:r>
      </w:del>
      <w:ins w:id="4184"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418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4186" w:author="Katharina Schleidt" w:date="2022-08-12T18:08:00Z">
        <w:r w:rsidRPr="00785C54" w:rsidDel="00E778A2">
          <w:rPr>
            <w:szCs w:val="24"/>
          </w:rPr>
          <w:delText>edition 2</w:delText>
        </w:r>
      </w:del>
      <w:r w:rsidRPr="00785C54">
        <w:rPr>
          <w:szCs w:val="24"/>
        </w:rPr>
        <w:t xml:space="preserve"> Basic Samples package to </w:t>
      </w:r>
      <w:ins w:id="418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4188"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418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19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191" w:author="Katharina Schleidt" w:date="2022-08-12T18:08:00Z">
        <w:r w:rsidR="00E778A2" w:rsidRPr="00E778A2">
          <w:rPr>
            <w:szCs w:val="24"/>
          </w:rPr>
          <w:t>ISO 19156:2011</w:t>
        </w:r>
      </w:ins>
      <w:del w:id="4192"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4193" w:author="Katharina Schleidt" w:date="2022-08-12T18:08:00Z">
              <w:r w:rsidRPr="00E778A2">
                <w:rPr>
                  <w:b/>
                  <w:szCs w:val="24"/>
                </w:rPr>
                <w:t>ISO 19156:20</w:t>
              </w:r>
              <w:r>
                <w:rPr>
                  <w:b/>
                  <w:szCs w:val="24"/>
                </w:rPr>
                <w:t>22</w:t>
              </w:r>
            </w:ins>
            <w:del w:id="4194"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4195" w:author="Katharina Schleidt" w:date="2022-08-12T18:08:00Z">
              <w:r w:rsidRPr="00E778A2">
                <w:rPr>
                  <w:b/>
                  <w:szCs w:val="24"/>
                </w:rPr>
                <w:t>ISO 19156:2011</w:t>
              </w:r>
            </w:ins>
            <w:del w:id="4196"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lastRenderedPageBreak/>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4197" w:author="Katharina Schleidt" w:date="2022-08-12T18:09:00Z">
        <w:r w:rsidR="00E778A2" w:rsidRPr="00E778A2">
          <w:rPr>
            <w:szCs w:val="24"/>
          </w:rPr>
          <w:t>ISO 19156:2011</w:t>
        </w:r>
      </w:ins>
      <w:del w:id="4198" w:author="Katharina Schleidt" w:date="2022-08-12T18:09:00Z">
        <w:r w:rsidRPr="00785C54" w:rsidDel="00E778A2">
          <w:rPr>
            <w:szCs w:val="24"/>
          </w:rPr>
          <w:delText>Edition 1</w:delText>
        </w:r>
      </w:del>
      <w:r w:rsidRPr="00785C54">
        <w:rPr>
          <w:szCs w:val="24"/>
        </w:rPr>
        <w:t xml:space="preserve"> did not include a concept of an Observation collection. In </w:t>
      </w:r>
      <w:ins w:id="4199" w:author="Katharina Schleidt" w:date="2022-08-12T18:09:00Z">
        <w:r w:rsidR="00E778A2" w:rsidRPr="00E778A2">
          <w:rPr>
            <w:szCs w:val="24"/>
          </w:rPr>
          <w:t>ISO 19156:20</w:t>
        </w:r>
        <w:r w:rsidR="00E778A2">
          <w:rPr>
            <w:szCs w:val="24"/>
          </w:rPr>
          <w:t>22</w:t>
        </w:r>
      </w:ins>
      <w:del w:id="4200"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4201" w:author="Katharina Schleidt" w:date="2022-08-12T18:09:00Z">
        <w:r w:rsidRPr="00E778A2">
          <w:rPr>
            <w:szCs w:val="24"/>
          </w:rPr>
          <w:t>ISO 19156:2011</w:t>
        </w:r>
      </w:ins>
      <w:del w:id="4202"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4203" w:author="Katharina Schleidt" w:date="2022-08-12T18:09:00Z">
        <w:r w:rsidRPr="00E778A2">
          <w:rPr>
            <w:szCs w:val="24"/>
          </w:rPr>
          <w:t>ISO 19156:20</w:t>
        </w:r>
        <w:r>
          <w:rPr>
            <w:szCs w:val="24"/>
          </w:rPr>
          <w:t>22</w:t>
        </w:r>
      </w:ins>
      <w:del w:id="4204"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4205" w:author="Katharina Schleidt" w:date="2022-08-12T18:09:00Z">
        <w:r w:rsidR="00E778A2" w:rsidRPr="00E778A2">
          <w:rPr>
            <w:szCs w:val="24"/>
          </w:rPr>
          <w:t>ISO 19156:20</w:t>
        </w:r>
        <w:r w:rsidR="00E778A2">
          <w:rPr>
            <w:szCs w:val="24"/>
          </w:rPr>
          <w:t>22</w:t>
        </w:r>
      </w:ins>
      <w:del w:id="4206" w:author="Katharina Schleidt" w:date="2022-08-12T18:09:00Z">
        <w:r w:rsidRPr="00785C54" w:rsidDel="00E778A2">
          <w:rPr>
            <w:szCs w:val="24"/>
          </w:rPr>
          <w:delText>edition 2</w:delText>
        </w:r>
      </w:del>
      <w:r w:rsidRPr="00785C54">
        <w:rPr>
          <w:szCs w:val="24"/>
        </w:rPr>
        <w:t xml:space="preserve"> Basic Samples package to </w:t>
      </w:r>
      <w:ins w:id="4207" w:author="Katharina Schleidt" w:date="2022-08-12T18:09:00Z">
        <w:r w:rsidR="00E778A2" w:rsidRPr="00E778A2">
          <w:rPr>
            <w:szCs w:val="24"/>
          </w:rPr>
          <w:t>ISO 19156:2011</w:t>
        </w:r>
      </w:ins>
      <w:del w:id="4208"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C.5 — SampleCollection mapping from </w:t>
      </w:r>
      <w:ins w:id="4209"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4210"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4211" w:author="Katharina Schleidt" w:date="2022-08-12T18:10:00Z">
        <w:r w:rsidR="00E778A2" w:rsidRPr="00E778A2">
          <w:rPr>
            <w:szCs w:val="24"/>
          </w:rPr>
          <w:t>ISO 19156:2011</w:t>
        </w:r>
      </w:ins>
      <w:del w:id="4212"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4213" w:author="Katharina Schleidt" w:date="2022-08-12T18:10:00Z">
              <w:r w:rsidRPr="00E778A2">
                <w:rPr>
                  <w:b/>
                  <w:szCs w:val="24"/>
                </w:rPr>
                <w:t>ISO 19156:20</w:t>
              </w:r>
              <w:r>
                <w:rPr>
                  <w:b/>
                  <w:szCs w:val="24"/>
                </w:rPr>
                <w:t>22</w:t>
              </w:r>
            </w:ins>
            <w:del w:id="4214"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4215" w:author="Katharina Schleidt" w:date="2022-08-12T18:10:00Z">
              <w:r w:rsidRPr="00E778A2">
                <w:rPr>
                  <w:b/>
                  <w:szCs w:val="24"/>
                </w:rPr>
                <w:t>ISO 19156:2011</w:t>
              </w:r>
            </w:ins>
            <w:del w:id="4216"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4217" w:author="Katharina Schleidt" w:date="2022-08-12T18:10:00Z">
        <w:r w:rsidR="00E778A2" w:rsidRPr="00E778A2">
          <w:rPr>
            <w:rStyle w:val="stdpublisher"/>
            <w:szCs w:val="24"/>
            <w:shd w:val="clear" w:color="auto" w:fill="auto"/>
          </w:rPr>
          <w:t>ISO 19156:2011</w:t>
        </w:r>
      </w:ins>
      <w:del w:id="4218"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4219" w:author="Katharina Schleidt" w:date="2022-08-12T18:10:00Z">
        <w:r w:rsidR="00E778A2" w:rsidRPr="00E778A2">
          <w:rPr>
            <w:szCs w:val="24"/>
          </w:rPr>
          <w:t>ISO 19156:20</w:t>
        </w:r>
        <w:r w:rsidR="00E778A2">
          <w:rPr>
            <w:szCs w:val="24"/>
          </w:rPr>
          <w:t>22</w:t>
        </w:r>
      </w:ins>
      <w:del w:id="4220"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4221"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22" w:author="Ilkka Rinne" w:date="2022-09-06T15:37:00Z"/>
          <w:szCs w:val="24"/>
        </w:rPr>
      </w:pPr>
      <w:del w:id="4223"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4224"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4225"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26" w:author="Ilkka Rinne" w:date="2022-09-06T15:37:00Z">
        <w:r>
          <w:lastRenderedPageBreak/>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227" w:author="Ilkka Rinne" w:date="2022-09-06T15:32:00Z"/>
          <w:szCs w:val="24"/>
        </w:rPr>
      </w:pPr>
      <w:del w:id="4228"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4229"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4230"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31" w:author="Ilkka Rinne" w:date="2022-09-06T15:32:00Z">
        <w:r>
          <w:t>NOTE</w:t>
        </w:r>
        <w:r>
          <w:tab/>
        </w:r>
      </w:ins>
      <w:ins w:id="4232" w:author="Ilkka Rinne" w:date="2022-09-06T15:33:00Z">
        <w:r>
          <w:t xml:space="preserve">No values or vocabulary </w:t>
        </w:r>
      </w:ins>
      <w:ins w:id="4233" w:author="Ilkka Rinne" w:date="2022-09-06T15:35:00Z">
        <w:r>
          <w:t xml:space="preserve">are </w:t>
        </w:r>
      </w:ins>
      <w:ins w:id="4234" w:author="Ilkka Rinne" w:date="2022-09-06T15:33:00Z">
        <w:r>
          <w:t>provided for SamplerClassification</w:t>
        </w:r>
      </w:ins>
      <w:ins w:id="4235" w:author="Ilkka Rinne" w:date="2022-09-06T15:35:00Z">
        <w:r>
          <w:t xml:space="preserve"> in this document.</w:t>
        </w:r>
      </w:ins>
      <w:ins w:id="4236" w:author="Ilkka Rinne" w:date="2022-09-06T15:33:00Z">
        <w:r>
          <w:t xml:space="preserve"> </w:t>
        </w:r>
      </w:ins>
      <w:ins w:id="4237" w:author="Ilkka Rinne" w:date="2022-09-06T15:35:00Z">
        <w:r>
          <w:t>C</w:t>
        </w:r>
      </w:ins>
      <w:ins w:id="4238" w:author="Ilkka Rinne" w:date="2022-09-06T15:33:00Z">
        <w:r>
          <w:t>lass provided h</w:t>
        </w:r>
      </w:ins>
      <w:ins w:id="4239" w:author="Ilkka Rinne" w:date="2022-09-06T15:34:00Z">
        <w:r>
          <w:t>e</w:t>
        </w:r>
      </w:ins>
      <w:ins w:id="4240" w:author="Ilkka Rinne" w:date="2022-09-06T15:33:00Z">
        <w:r>
          <w:t xml:space="preserve">re only as an example of </w:t>
        </w:r>
      </w:ins>
      <w:ins w:id="4241" w:author="Ilkka Rinne" w:date="2022-09-06T15:34:00Z">
        <w:r>
          <w:t>t</w:t>
        </w:r>
      </w:ins>
      <w:ins w:id="4242" w:author="Ilkka Rinne" w:date="2022-09-06T15:35:00Z">
        <w:r>
          <w:t>he</w:t>
        </w:r>
      </w:ins>
      <w:ins w:id="4243" w:author="Ilkka Rinne" w:date="2022-09-06T15:34:00Z">
        <w:r>
          <w:t xml:space="preserve"> codelist extension mechanism</w:t>
        </w:r>
      </w:ins>
      <w:ins w:id="4244" w:author="Ilkka Rinne" w:date="2022-09-06T15:35:00Z">
        <w:r>
          <w:t xml:space="preserve"> </w:t>
        </w:r>
      </w:ins>
      <w:ins w:id="4245" w:author="Ilkka Rinne" w:date="2022-09-06T15:36:00Z">
        <w:r>
          <w:t xml:space="preserve">for application domain </w:t>
        </w:r>
      </w:ins>
      <w:ins w:id="4246" w:author="Ilkka Rinne" w:date="2022-09-06T15:37:00Z">
        <w:r>
          <w:t xml:space="preserve">specific </w:t>
        </w:r>
      </w:ins>
      <w:ins w:id="4247" w:author="Ilkka Rinne" w:date="2022-09-06T15:36:00Z">
        <w:r>
          <w:t>implementatio</w:t>
        </w:r>
      </w:ins>
      <w:ins w:id="4248" w:author="Ilkka Rinne" w:date="2022-09-06T15:37:00Z">
        <w:r>
          <w:t>ns</w:t>
        </w:r>
      </w:ins>
      <w:ins w:id="4249"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4250" w:author="REID-JAMOND Alison" w:date="2022-04-04T08:37:00Z">
        <w:r w:rsidR="003E2160">
          <w:rPr>
            <w:szCs w:val="24"/>
          </w:rPr>
          <w:t>2</w:t>
        </w:r>
      </w:ins>
      <w:del w:id="4251"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4252" w:author="REID-JAMOND Alison" w:date="2022-04-04T08:37:00Z">
        <w:r w:rsidR="003E2160">
          <w:rPr>
            <w:rStyle w:val="stdyear"/>
            <w:szCs w:val="24"/>
            <w:shd w:val="clear" w:color="auto" w:fill="auto"/>
          </w:rPr>
          <w:t>2</w:t>
        </w:r>
      </w:ins>
      <w:del w:id="4253"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4254" w:author="Katharina Schleidt" w:date="2022-08-12T18:11:00Z">
        <w:r w:rsidR="006C4FD2" w:rsidRPr="006C4FD2">
          <w:rPr>
            <w:szCs w:val="24"/>
          </w:rPr>
          <w:t>ISO 19156:2011</w:t>
        </w:r>
      </w:ins>
      <w:del w:id="4255"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4256"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4257" w:author="REID-JAMOND Alison" w:date="2022-04-04T08:37:00Z">
        <w:r w:rsidR="003E2160">
          <w:rPr>
            <w:rStyle w:val="stddocNumber"/>
            <w:szCs w:val="24"/>
            <w:shd w:val="clear" w:color="auto" w:fill="auto"/>
          </w:rPr>
          <w:t>:20</w:t>
        </w:r>
        <w:del w:id="4258" w:author="Katharina Schleidt" w:date="2022-08-12T18:11:00Z">
          <w:r w:rsidR="003E2160" w:rsidDel="006C4FD2">
            <w:rPr>
              <w:rStyle w:val="stddocNumber"/>
              <w:szCs w:val="24"/>
              <w:shd w:val="clear" w:color="auto" w:fill="auto"/>
            </w:rPr>
            <w:delText>11</w:delText>
          </w:r>
        </w:del>
      </w:ins>
      <w:ins w:id="4259" w:author="Katharina Schleidt" w:date="2022-08-12T18:11:00Z">
        <w:r w:rsidR="006C4FD2">
          <w:rPr>
            <w:rStyle w:val="stddocNumber"/>
            <w:szCs w:val="24"/>
            <w:shd w:val="clear" w:color="auto" w:fill="auto"/>
          </w:rPr>
          <w:t>22</w:t>
        </w:r>
      </w:ins>
      <w:del w:id="4260"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 xml:space="preserve">Abstract Observation </w:t>
      </w:r>
      <w:del w:id="4261" w:author="Katharina Schleidt" w:date="2022-08-13T16:40:00Z">
        <w:r w:rsidRPr="00785C54" w:rsidDel="00022C0A">
          <w:rPr>
            <w:szCs w:val="24"/>
          </w:rPr>
          <w:delText xml:space="preserve">core </w:delText>
        </w:r>
      </w:del>
      <w:ins w:id="4262"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4263" w:author="Katharina Schleidt" w:date="2022-08-13T16:40:00Z">
        <w:r w:rsidRPr="00785C54" w:rsidDel="00022C0A">
          <w:rPr>
            <w:szCs w:val="24"/>
          </w:rPr>
          <w:delText xml:space="preserve">core </w:delText>
        </w:r>
      </w:del>
      <w:ins w:id="4264"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4265"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4266"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4267" w:author="Katharina Schleidt" w:date="2022-08-12T18:11:00Z">
        <w:r w:rsidR="006C4FD2" w:rsidRPr="006C4FD2">
          <w:rPr>
            <w:szCs w:val="24"/>
          </w:rPr>
          <w:t>ISO 19156:2011</w:t>
        </w:r>
      </w:ins>
      <w:del w:id="4268"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4269" w:author="Katharina Schleidt" w:date="2022-08-12T18:12:00Z">
        <w:r w:rsidR="006C4FD2" w:rsidRPr="006C4FD2">
          <w:rPr>
            <w:szCs w:val="24"/>
          </w:rPr>
          <w:t>ISO 19156:2022</w:t>
        </w:r>
      </w:ins>
      <w:del w:id="4270"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4271" w:author="Katharina Schleidt" w:date="2022-08-12T18:12:00Z">
        <w:r w:rsidR="006C4FD2" w:rsidRPr="006C4FD2">
          <w:rPr>
            <w:szCs w:val="24"/>
          </w:rPr>
          <w:t>ISO 19156:2022</w:t>
        </w:r>
      </w:ins>
      <w:del w:id="4272"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4273" w:author="Katharina Schleidt" w:date="2022-08-12T18:11:00Z">
        <w:r w:rsidR="006C4FD2" w:rsidRPr="006C4FD2">
          <w:rPr>
            <w:szCs w:val="24"/>
          </w:rPr>
          <w:t>ISO 19156:2011</w:t>
        </w:r>
      </w:ins>
      <w:del w:id="4274" w:author="Katharina Schleidt" w:date="2022-08-12T18:11:00Z">
        <w:r w:rsidRPr="00785C54" w:rsidDel="006C4FD2">
          <w:rPr>
            <w:szCs w:val="24"/>
          </w:rPr>
          <w:delText>Edition 1</w:delText>
        </w:r>
      </w:del>
      <w:r w:rsidRPr="00785C54">
        <w:rPr>
          <w:szCs w:val="24"/>
        </w:rPr>
        <w:t xml:space="preserve">) UML model will be revised to profile the </w:t>
      </w:r>
      <w:ins w:id="4275" w:author="Katharina Schleidt" w:date="2022-08-12T18:12:00Z">
        <w:r w:rsidR="006C4FD2" w:rsidRPr="006C4FD2">
          <w:rPr>
            <w:szCs w:val="24"/>
          </w:rPr>
          <w:t>ISO 19156:2022</w:t>
        </w:r>
      </w:ins>
      <w:del w:id="4276"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4277"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4277"/>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4278" w:author="REID-JAMOND Alison" w:date="2022-04-04T08:41:00Z">
        <w:r w:rsidRPr="00785C54" w:rsidDel="003E2160">
          <w:rPr>
            <w:szCs w:val="24"/>
          </w:rPr>
          <w:delText xml:space="preserve">might </w:delText>
        </w:r>
      </w:del>
      <w:ins w:id="4279"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4280" w:author="REID-JAMOND Alison" w:date="2022-04-04T08:42:00Z">
        <w:r w:rsidRPr="00785C54" w:rsidDel="003E2160">
          <w:rPr>
            <w:szCs w:val="24"/>
          </w:rPr>
          <w:delText xml:space="preserve">might </w:delText>
        </w:r>
      </w:del>
      <w:ins w:id="4281"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2EAE291D"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4282" w:author="Katharina Schleidt" w:date="2022-08-13T16:06:00Z">
        <w:r w:rsidRPr="00785C54" w:rsidDel="00A1403A">
          <w:rPr>
            <w:szCs w:val="24"/>
          </w:rPr>
          <w:delText xml:space="preserve">might </w:delText>
        </w:r>
      </w:del>
      <w:ins w:id="4283"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(e.g.</w:t>
      </w:r>
      <w:ins w:id="4284" w:author="Katharina Schleidt" w:date="2022-10-17T12:34:00Z">
        <w:r w:rsidR="006C645F">
          <w:rPr>
            <w:szCs w:val="24"/>
          </w:rPr>
          <w:t>,</w:t>
        </w:r>
      </w:ins>
      <w:r w:rsidRPr="00785C54">
        <w:rPr>
          <w:szCs w:val="24"/>
        </w:rPr>
        <w:t xml:space="preserve"> an ore-body from a distribution of assay values). Also, for some feature types, the value of one or more properties </w:t>
      </w:r>
      <w:del w:id="4285" w:author="Katharina Schleidt" w:date="2022-08-13T16:06:00Z">
        <w:r w:rsidRPr="00785C54" w:rsidDel="00A1403A">
          <w:rPr>
            <w:szCs w:val="24"/>
          </w:rPr>
          <w:delText xml:space="preserve">might </w:delText>
        </w:r>
      </w:del>
      <w:ins w:id="4286"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w:t>
      </w:r>
      <w:ins w:id="4287" w:author="Katharina Schleidt" w:date="2022-10-17T12:34:00Z">
        <w:r w:rsidR="006C645F">
          <w:rPr>
            <w:szCs w:val="24"/>
          </w:rPr>
          <w:t>,</w:t>
        </w:r>
      </w:ins>
      <w:r w:rsidRPr="00785C54">
        <w:rPr>
          <w:szCs w:val="24"/>
        </w:rPr>
        <w:t xml:space="preserve">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4288" w:author="Katharina Schleidt" w:date="2022-08-13T17:16:00Z">
        <w:r w:rsidR="003C3C9D">
          <w:rPr>
            <w:szCs w:val="24"/>
          </w:rPr>
          <w:t>o</w:t>
        </w:r>
      </w:ins>
      <w:del w:id="4289"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68979BC7" w:rsidR="005B5EAD" w:rsidRPr="00785C54" w:rsidRDefault="005B5EAD" w:rsidP="00785C54">
      <w:pPr>
        <w:pStyle w:val="Corpsdetexte"/>
        <w:autoSpaceDE w:val="0"/>
        <w:autoSpaceDN w:val="0"/>
        <w:adjustRightInd w:val="0"/>
        <w:rPr>
          <w:szCs w:val="24"/>
        </w:rPr>
      </w:pPr>
      <w:r w:rsidRPr="00785C54">
        <w:rPr>
          <w:szCs w:val="24"/>
        </w:rPr>
        <w:t>In particular, Observations concern properties (e.g.</w:t>
      </w:r>
      <w:ins w:id="4290" w:author="Katharina Schleidt" w:date="2022-10-17T12:34:00Z">
        <w:r w:rsidR="006C645F">
          <w:rPr>
            <w:szCs w:val="24"/>
          </w:rPr>
          <w:t>,</w:t>
        </w:r>
      </w:ins>
      <w:r w:rsidRPr="00785C54">
        <w:rPr>
          <w:szCs w:val="24"/>
        </w:rPr>
        <w:t xml:space="preserve"> shape, colour) whose values are determined using an identifiable procedure, in which there is a finite uncertainty in the result. This can be contrasted with properties whose values are specified by assertion (e.g.</w:t>
      </w:r>
      <w:ins w:id="4291" w:author="Katharina Schleidt" w:date="2022-10-17T12:34:00Z">
        <w:r w:rsidR="006C645F">
          <w:rPr>
            <w:szCs w:val="24"/>
          </w:rPr>
          <w:t>,</w:t>
        </w:r>
      </w:ins>
      <w:r w:rsidRPr="00785C54">
        <w:rPr>
          <w:szCs w:val="24"/>
        </w:rPr>
        <w:t xml:space="preserve"> name, owner) and are therefore exact. The </w:t>
      </w:r>
      <w:del w:id="4292" w:author="Katharina Schleidt" w:date="2022-08-13T17:16:00Z">
        <w:r w:rsidRPr="00785C54" w:rsidDel="003C3C9D">
          <w:rPr>
            <w:szCs w:val="24"/>
          </w:rPr>
          <w:delText xml:space="preserve">observation </w:delText>
        </w:r>
      </w:del>
      <w:ins w:id="4293"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4294" w:author="Katharina Schleidt" w:date="2022-08-13T17:17:00Z">
        <w:r w:rsidRPr="00785C54" w:rsidDel="003C3C9D">
          <w:rPr>
            <w:szCs w:val="24"/>
          </w:rPr>
          <w:delText xml:space="preserve">observation </w:delText>
        </w:r>
      </w:del>
      <w:ins w:id="4295"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4296" w:author="Katharina Schleidt" w:date="2022-08-13T17:17:00Z">
        <w:r w:rsidRPr="00785C54" w:rsidDel="003C3C9D">
          <w:rPr>
            <w:szCs w:val="24"/>
          </w:rPr>
          <w:delText xml:space="preserve">observation </w:delText>
        </w:r>
      </w:del>
      <w:ins w:id="4297"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4298"/>
      <w:del w:id="4299" w:author="Katharina Schleidt" w:date="2022-08-13T16:06:00Z">
        <w:r w:rsidRPr="00785C54" w:rsidDel="00A1403A">
          <w:rPr>
            <w:szCs w:val="24"/>
          </w:rPr>
          <w:delText>might</w:delText>
        </w:r>
        <w:commentRangeEnd w:id="4298"/>
        <w:r w:rsidR="003E2160" w:rsidDel="00A1403A">
          <w:rPr>
            <w:rStyle w:val="Marquedecommentaire"/>
            <w:rFonts w:eastAsia="MS Mincho"/>
            <w:lang w:eastAsia="ja-JP"/>
          </w:rPr>
          <w:commentReference w:id="4298"/>
        </w:r>
        <w:r w:rsidRPr="00785C54" w:rsidDel="00A1403A">
          <w:rPr>
            <w:szCs w:val="24"/>
          </w:rPr>
          <w:delText xml:space="preserve"> </w:delText>
        </w:r>
      </w:del>
      <w:ins w:id="4300"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4301" w:author="Katharina Schleidt" w:date="2022-08-13T16:06:00Z">
        <w:r w:rsidRPr="00785C54" w:rsidDel="00A1403A">
          <w:rPr>
            <w:szCs w:val="24"/>
          </w:rPr>
          <w:delText xml:space="preserve">might </w:delText>
        </w:r>
      </w:del>
      <w:ins w:id="4302"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4303" w:author="Katharina Schleidt" w:date="2022-08-13T17:17:00Z">
        <w:r w:rsidRPr="00785C54" w:rsidDel="009C7946">
          <w:rPr>
            <w:szCs w:val="24"/>
          </w:rPr>
          <w:delText xml:space="preserve">Observations </w:delText>
        </w:r>
      </w:del>
      <w:ins w:id="4304"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305"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4306"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4307" w:author="Katharina Schleidt" w:date="2022-08-13T17:18:00Z">
        <w:r w:rsidRPr="00785C54" w:rsidDel="009C7946">
          <w:rPr>
            <w:szCs w:val="24"/>
          </w:rPr>
          <w:delText xml:space="preserve">observation </w:delText>
        </w:r>
      </w:del>
      <w:ins w:id="4308"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t xml:space="preserve">The </w:t>
      </w:r>
      <w:del w:id="4309" w:author="Katharina Schleidt" w:date="2022-08-13T17:18:00Z">
        <w:r w:rsidRPr="00785C54" w:rsidDel="009C7946">
          <w:rPr>
            <w:szCs w:val="24"/>
          </w:rPr>
          <w:delText xml:space="preserve">observation </w:delText>
        </w:r>
      </w:del>
      <w:ins w:id="4310"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4311" w:author="Katharina Schleidt" w:date="2022-08-13T17:18:00Z">
        <w:r w:rsidRPr="00785C54" w:rsidDel="009C7946">
          <w:rPr>
            <w:szCs w:val="24"/>
          </w:rPr>
          <w:delText xml:space="preserve">observation </w:delText>
        </w:r>
      </w:del>
      <w:ins w:id="4312"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4313" w:author="Katharina Schleidt" w:date="2022-08-13T16:06:00Z">
        <w:r w:rsidRPr="00785C54" w:rsidDel="00A1403A">
          <w:rPr>
            <w:szCs w:val="24"/>
          </w:rPr>
          <w:delText xml:space="preserve">might </w:delText>
        </w:r>
      </w:del>
      <w:ins w:id="4314"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4315" w:author="Katharina Schleidt" w:date="2022-08-13T17:18:00Z">
        <w:r w:rsidRPr="00785C54" w:rsidDel="009C7946">
          <w:rPr>
            <w:szCs w:val="24"/>
          </w:rPr>
          <w:delText xml:space="preserve">observation </w:delText>
        </w:r>
      </w:del>
      <w:ins w:id="4316"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4317" w:author="Katharina Schleidt" w:date="2022-08-13T16:06:00Z">
        <w:r w:rsidRPr="00785C54" w:rsidDel="00A1403A">
          <w:rPr>
            <w:szCs w:val="24"/>
          </w:rPr>
          <w:delText xml:space="preserve">might </w:delText>
        </w:r>
      </w:del>
      <w:ins w:id="4318"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4319"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4320" w:author="Katharina Schleidt" w:date="2022-08-13T17:18:00Z">
        <w:r w:rsidRPr="00785C54" w:rsidDel="009C7946">
          <w:rPr>
            <w:szCs w:val="24"/>
          </w:rPr>
          <w:delText xml:space="preserve">observation </w:delText>
        </w:r>
      </w:del>
      <w:ins w:id="4321"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4322" w:author="Katharina Schleidt" w:date="2022-08-13T16:07:00Z">
        <w:r w:rsidRPr="00785C54" w:rsidDel="00A1403A">
          <w:rPr>
            <w:szCs w:val="24"/>
          </w:rPr>
          <w:delText>might</w:delText>
        </w:r>
      </w:del>
      <w:ins w:id="4323"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lastRenderedPageBreak/>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4324" w:author="Katharina Schleidt" w:date="2022-08-13T16:07:00Z">
        <w:r w:rsidRPr="00785C54" w:rsidDel="00A1403A">
          <w:rPr>
            <w:szCs w:val="24"/>
          </w:rPr>
          <w:delText>might</w:delText>
        </w:r>
      </w:del>
      <w:ins w:id="4325"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4326" w:author="Katharina Schleidt" w:date="2022-08-13T16:07:00Z">
        <w:r w:rsidRPr="00785C54" w:rsidDel="00A1403A">
          <w:rPr>
            <w:szCs w:val="24"/>
          </w:rPr>
          <w:delText>might</w:delText>
        </w:r>
      </w:del>
      <w:ins w:id="4327"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4328" w:author="Katharina Schleidt" w:date="2022-08-13T16:07:00Z">
        <w:r w:rsidRPr="00785C54" w:rsidDel="00A1403A">
          <w:rPr>
            <w:szCs w:val="24"/>
          </w:rPr>
          <w:delText>might</w:delText>
        </w:r>
      </w:del>
      <w:ins w:id="4329"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4330" w:author="Katharina Schleidt" w:date="2022-08-13T16:07:00Z">
        <w:r w:rsidRPr="00785C54" w:rsidDel="00A1403A">
          <w:rPr>
            <w:szCs w:val="24"/>
          </w:rPr>
          <w:delText>might</w:delText>
        </w:r>
      </w:del>
      <w:ins w:id="4331"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4332" w:author="Katharina Schleidt" w:date="2022-08-13T16:07:00Z">
        <w:r w:rsidRPr="00785C54" w:rsidDel="00A1403A">
          <w:rPr>
            <w:szCs w:val="24"/>
          </w:rPr>
          <w:delText>might</w:delText>
        </w:r>
      </w:del>
      <w:ins w:id="4333" w:author="Katharina Schleidt" w:date="2022-08-13T16:07:00Z">
        <w:r w:rsidR="00A1403A">
          <w:rPr>
            <w:szCs w:val="24"/>
          </w:rPr>
          <w:t>can</w:t>
        </w:r>
      </w:ins>
      <w:r w:rsidRPr="00785C54">
        <w:rPr>
          <w:szCs w:val="24"/>
        </w:rPr>
        <w:t xml:space="preserve"> require a complex description. Hence</w:t>
      </w:r>
      <w:ins w:id="4334"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6357015F" w:rsidR="005B5EAD" w:rsidRPr="00785C54" w:rsidRDefault="005B5EAD" w:rsidP="00785C54">
      <w:pPr>
        <w:pStyle w:val="Corpsdetexte"/>
        <w:autoSpaceDE w:val="0"/>
        <w:autoSpaceDN w:val="0"/>
        <w:adjustRightInd w:val="0"/>
        <w:rPr>
          <w:szCs w:val="24"/>
        </w:rPr>
      </w:pPr>
      <w:r w:rsidRPr="00785C54">
        <w:rPr>
          <w:szCs w:val="24"/>
        </w:rPr>
        <w:t>In a serialized representation (e.g.</w:t>
      </w:r>
      <w:ins w:id="4335" w:author="Katharina Schleidt" w:date="2022-10-17T12:34:00Z">
        <w:r w:rsidR="006C645F">
          <w:rPr>
            <w:szCs w:val="24"/>
          </w:rPr>
          <w:t>,</w:t>
        </w:r>
      </w:ins>
      <w:r w:rsidRPr="00785C54">
        <w:rPr>
          <w:szCs w:val="24"/>
        </w:rPr>
        <w:t xml:space="preserve"> JSON, XML following the GML pattern, etc…), they </w:t>
      </w:r>
      <w:del w:id="4336" w:author="Katharina Schleidt" w:date="2022-08-13T16:07:00Z">
        <w:r w:rsidRPr="00785C54" w:rsidDel="00A1403A">
          <w:rPr>
            <w:szCs w:val="24"/>
          </w:rPr>
          <w:delText>might</w:delText>
        </w:r>
      </w:del>
      <w:ins w:id="4337"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4338" w:author="Katharina Schleidt" w:date="2022-08-13T16:07:00Z">
        <w:r w:rsidRPr="00785C54" w:rsidDel="00A1403A">
          <w:rPr>
            <w:szCs w:val="24"/>
          </w:rPr>
          <w:delText>might</w:delText>
        </w:r>
      </w:del>
      <w:ins w:id="4339"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4340" w:author="Katharina Schleidt" w:date="2022-08-13T16:07:00Z">
        <w:r w:rsidRPr="00785C54" w:rsidDel="00A1403A">
          <w:rPr>
            <w:szCs w:val="24"/>
          </w:rPr>
          <w:delText>might</w:delText>
        </w:r>
      </w:del>
      <w:ins w:id="4341"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sidRPr="00785C54">
        <w:rPr>
          <w:szCs w:val="24"/>
        </w:rPr>
        <w:lastRenderedPageBreak/>
        <w:t>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44F2948"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4342"/>
      <w:r w:rsidRPr="00785C54">
        <w:rPr>
          <w:szCs w:val="24"/>
        </w:rPr>
        <w:t>(e</w:t>
      </w:r>
      <w:ins w:id="4343" w:author="Katharina Schleidt" w:date="2022-08-13T16:35:00Z">
        <w:r w:rsidR="00022C0A">
          <w:rPr>
            <w:szCs w:val="24"/>
          </w:rPr>
          <w:t>.g.,</w:t>
        </w:r>
      </w:ins>
      <w:del w:id="4344" w:author="Katharina Schleidt" w:date="2022-08-13T16:35:00Z">
        <w:r w:rsidRPr="00785C54" w:rsidDel="00022C0A">
          <w:rPr>
            <w:szCs w:val="24"/>
          </w:rPr>
          <w:delText>x :</w:delText>
        </w:r>
      </w:del>
      <w:r w:rsidRPr="00785C54">
        <w:rPr>
          <w:szCs w:val="24"/>
        </w:rPr>
        <w:t xml:space="preserve"> forecast) </w:t>
      </w:r>
      <w:commentRangeEnd w:id="4342"/>
      <w:r w:rsidR="00047CD7">
        <w:rPr>
          <w:rStyle w:val="Marquedecommentaire"/>
          <w:rFonts w:eastAsia="MS Mincho"/>
          <w:lang w:eastAsia="ja-JP"/>
        </w:rPr>
        <w:commentReference w:id="4342"/>
      </w:r>
      <w:r w:rsidRPr="00785C54">
        <w:rPr>
          <w:szCs w:val="24"/>
        </w:rPr>
        <w:t>and can capture entire processing chains starting from initial observation(s) (e.g.</w:t>
      </w:r>
      <w:ins w:id="4345" w:author="Katharina Schleidt" w:date="2022-10-17T12:34:00Z">
        <w:r w:rsidR="006C645F">
          <w:rPr>
            <w:szCs w:val="24"/>
          </w:rPr>
          <w:t>,</w:t>
        </w:r>
      </w:ins>
      <w:r w:rsidRPr="00785C54">
        <w:rPr>
          <w:szCs w:val="24"/>
        </w:rPr>
        <w:t xml:space="preserve"> surface/ground water level, rainfall) to generate corresponding forecasts scenarios (e.g.</w:t>
      </w:r>
      <w:ins w:id="4346" w:author="Katharina Schleidt" w:date="2022-10-17T12:34:00Z">
        <w:r w:rsidR="006C645F">
          <w:rPr>
            <w:szCs w:val="24"/>
          </w:rPr>
          <w:t>,</w:t>
        </w:r>
      </w:ins>
      <w:r w:rsidRPr="00785C54">
        <w:rPr>
          <w:szCs w:val="24"/>
        </w:rPr>
        <w:t xml:space="preserve"> flood, drought) through the use of simulation algorithms. Similarly, aggregates can be calculated (e.g.</w:t>
      </w:r>
      <w:ins w:id="4347" w:author="Katharina Schleidt" w:date="2022-10-17T12:34:00Z">
        <w:r w:rsidR="006C645F">
          <w:rPr>
            <w:szCs w:val="24"/>
          </w:rPr>
          <w:t>,</w:t>
        </w:r>
      </w:ins>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2C2DE911"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4348" w:author="REID-JAMOND Alison" w:date="2022-04-04T15:04:00Z">
        <w:r w:rsidRPr="00785C54" w:rsidDel="00047CD7">
          <w:rPr>
            <w:szCs w:val="24"/>
          </w:rPr>
          <w:delText>standard</w:delText>
        </w:r>
      </w:del>
      <w:ins w:id="4349"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w:t>
      </w:r>
      <w:ins w:id="4350" w:author="Katharina Schleidt" w:date="2022-10-17T12:34:00Z">
        <w:r w:rsidR="006C645F">
          <w:rPr>
            <w:szCs w:val="24"/>
          </w:rPr>
          <w:t>,</w:t>
        </w:r>
      </w:ins>
      <w:r w:rsidRPr="00785C54">
        <w:rPr>
          <w:szCs w:val="24"/>
        </w:rPr>
        <w:t xml:space="preserve"> an image) and retrieved a higher</w:t>
      </w:r>
      <w:ins w:id="4351" w:author="REID-JAMOND Alison" w:date="2022-04-04T15:04:00Z">
        <w:r w:rsidR="00047CD7">
          <w:rPr>
            <w:szCs w:val="24"/>
          </w:rPr>
          <w:t>-</w:t>
        </w:r>
      </w:ins>
      <w:del w:id="4352" w:author="REID-JAMOND Alison" w:date="2022-04-04T15:04:00Z">
        <w:r w:rsidRPr="00785C54" w:rsidDel="00047CD7">
          <w:rPr>
            <w:szCs w:val="24"/>
          </w:rPr>
          <w:delText xml:space="preserve"> </w:delText>
        </w:r>
      </w:del>
      <w:r w:rsidRPr="00785C54">
        <w:rPr>
          <w:szCs w:val="24"/>
        </w:rPr>
        <w:t>level observation (e.g.</w:t>
      </w:r>
      <w:ins w:id="4353" w:author="Katharina Schleidt" w:date="2022-10-17T12:34:00Z">
        <w:r w:rsidR="006C645F">
          <w:rPr>
            <w:szCs w:val="24"/>
          </w:rPr>
          <w:t>,</w:t>
        </w:r>
      </w:ins>
      <w:r w:rsidRPr="00785C54">
        <w:rPr>
          <w:szCs w:val="24"/>
        </w:rPr>
        <w:t xml:space="preserve">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4354" w:author="Katharina Schleidt" w:date="2022-08-13T17:19:00Z">
        <w:r w:rsidRPr="00785C54" w:rsidDel="009C7946">
          <w:rPr>
            <w:szCs w:val="24"/>
          </w:rPr>
          <w:delText>observation</w:delText>
        </w:r>
      </w:del>
      <w:ins w:id="4355"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An observational mission or campaign </w:t>
      </w:r>
      <w:del w:id="4356" w:author="REID-JAMOND Alison" w:date="2022-04-04T15:05:00Z">
        <w:r w:rsidRPr="00785C54" w:rsidDel="00047CD7">
          <w:rPr>
            <w:szCs w:val="24"/>
          </w:rPr>
          <w:delText xml:space="preserve">might </w:delText>
        </w:r>
      </w:del>
      <w:ins w:id="4357"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4358" w:author="REID-JAMOND Alison" w:date="2022-04-04T15:05:00Z">
        <w:r w:rsidRPr="00785C54" w:rsidDel="00047CD7">
          <w:rPr>
            <w:szCs w:val="24"/>
          </w:rPr>
          <w:delText xml:space="preserve">might </w:delText>
        </w:r>
      </w:del>
      <w:ins w:id="4359"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4360" w:author="Katharina Schleidt" w:date="2022-08-13T16:08:00Z">
        <w:r w:rsidRPr="00785C54" w:rsidDel="009061F0">
          <w:rPr>
            <w:szCs w:val="24"/>
          </w:rPr>
          <w:delText xml:space="preserve">might </w:delText>
        </w:r>
      </w:del>
      <w:ins w:id="4361" w:author="Katharina Schleidt" w:date="2022-08-13T16:08:00Z">
        <w:r w:rsidR="009061F0">
          <w:rPr>
            <w:szCs w:val="24"/>
          </w:rPr>
          <w:t>is</w:t>
        </w:r>
        <w:r w:rsidR="009061F0" w:rsidRPr="00785C54">
          <w:rPr>
            <w:szCs w:val="24"/>
          </w:rPr>
          <w:t xml:space="preserve"> </w:t>
        </w:r>
      </w:ins>
      <w:r w:rsidRPr="00785C54">
        <w:rPr>
          <w:szCs w:val="24"/>
        </w:rPr>
        <w:t xml:space="preserve">not </w:t>
      </w:r>
      <w:del w:id="4362" w:author="Katharina Schleidt" w:date="2022-08-13T16:08:00Z">
        <w:r w:rsidRPr="00785C54" w:rsidDel="009061F0">
          <w:rPr>
            <w:szCs w:val="24"/>
          </w:rPr>
          <w:delText xml:space="preserve">be </w:delText>
        </w:r>
      </w:del>
      <w:ins w:id="4363"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4364" w:author="REID-JAMOND Alison" w:date="2022-04-04T15:05:00Z">
        <w:r w:rsidRPr="00785C54" w:rsidDel="00047CD7">
          <w:rPr>
            <w:szCs w:val="24"/>
          </w:rPr>
          <w:delText xml:space="preserve">must </w:delText>
        </w:r>
      </w:del>
      <w:ins w:id="4365"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4366"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4367" w:author="REID-JAMOND Alison" w:date="2022-04-04T15:05:00Z">
        <w:r w:rsidRPr="00785C54" w:rsidDel="00047CD7">
          <w:rPr>
            <w:szCs w:val="24"/>
          </w:rPr>
          <w:delText>must have</w:delText>
        </w:r>
      </w:del>
      <w:ins w:id="4368"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4369" w:author="REID-JAMOND Alison" w:date="2022-04-04T15:06:00Z">
        <w:r w:rsidRPr="00785C54" w:rsidDel="00047CD7">
          <w:rPr>
            <w:szCs w:val="24"/>
          </w:rPr>
          <w:delText xml:space="preserve">might </w:delText>
        </w:r>
      </w:del>
      <w:ins w:id="4370"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71" w:author="REID-JAMOND Alison" w:date="2022-04-04T15:06:00Z"/>
          <w:szCs w:val="24"/>
        </w:rPr>
      </w:pPr>
      <w:r w:rsidRPr="00785C54">
        <w:rPr>
          <w:szCs w:val="24"/>
        </w:rPr>
        <w:t>EXAMPLE</w:t>
      </w:r>
      <w:ins w:id="4372" w:author="REID-JAMOND Alison" w:date="2022-04-04T15:06:00Z">
        <w:r w:rsidR="00047CD7">
          <w:rPr>
            <w:szCs w:val="24"/>
          </w:rPr>
          <w:t xml:space="preserve"> 1</w:t>
        </w:r>
      </w:ins>
      <w:del w:id="4373"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74" w:author="REID-JAMOND Alison" w:date="2022-04-04T15:06:00Z"/>
          <w:szCs w:val="24"/>
        </w:rPr>
      </w:pPr>
      <w:ins w:id="4375" w:author="REID-JAMOND Alison" w:date="2022-04-04T15:06:00Z">
        <w:r>
          <w:rPr>
            <w:szCs w:val="24"/>
          </w:rPr>
          <w:tab/>
        </w:r>
      </w:ins>
      <w:del w:id="4376"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377" w:author="REID-JAMOND Alison" w:date="2022-04-04T15:06:00Z">
        <w:r>
          <w:rPr>
            <w:szCs w:val="24"/>
          </w:rPr>
          <w:t>.</w:t>
        </w:r>
      </w:ins>
      <w:del w:id="4378"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79" w:author="REID-JAMOND Alison" w:date="2022-04-04T15:06:00Z"/>
          <w:szCs w:val="24"/>
        </w:rPr>
        <w:pPrChange w:id="438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81" w:author="REID-JAMOND Alison" w:date="2022-04-04T15:06:00Z">
        <w:r>
          <w:rPr>
            <w:szCs w:val="24"/>
          </w:rPr>
          <w:t>EXAMPLE 2</w:t>
        </w:r>
      </w:ins>
    </w:p>
    <w:p w14:paraId="206022C0" w14:textId="47B5568E"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82" w:author="REID-JAMOND Alison" w:date="2022-04-04T15:06:00Z"/>
          <w:szCs w:val="24"/>
        </w:rPr>
      </w:pPr>
      <w:del w:id="4383"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w:t>
      </w:r>
      <w:ins w:id="4384" w:author="Katharina Schleidt" w:date="2022-10-17T12:34:00Z">
        <w:r w:rsidR="006C645F">
          <w:rPr>
            <w:szCs w:val="24"/>
          </w:rPr>
          <w:t>,</w:t>
        </w:r>
      </w:ins>
      <w:r w:rsidRPr="00785C54">
        <w:rPr>
          <w:szCs w:val="24"/>
        </w:rPr>
        <w:t xml:space="preserve"> air quality zone) the monitoring facility, while the proximate feature-of-interest is the bubble of air around the air intake of the monitoring facility</w:t>
      </w:r>
      <w:ins w:id="4385" w:author="REID-JAMOND Alison" w:date="2022-04-04T15:06:00Z">
        <w:r w:rsidR="00047CD7">
          <w:rPr>
            <w:szCs w:val="24"/>
          </w:rPr>
          <w:t>.</w:t>
        </w:r>
      </w:ins>
      <w:del w:id="4386"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87" w:author="REID-JAMOND Alison" w:date="2022-04-04T15:06:00Z"/>
          <w:szCs w:val="24"/>
        </w:rPr>
        <w:pPrChange w:id="4388"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89"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39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391"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392" w:author="Katharina Schleidt" w:date="2022-08-13T17:20:00Z">
        <w:r w:rsidRPr="00785C54" w:rsidDel="009C7946">
          <w:rPr>
            <w:szCs w:val="24"/>
          </w:rPr>
          <w:delText xml:space="preserve">observation </w:delText>
        </w:r>
      </w:del>
      <w:ins w:id="4393"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4B64CDDB"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w:t>
      </w:r>
      <w:ins w:id="4394" w:author="Katharina Schleidt" w:date="2022-10-17T12:35:00Z">
        <w:r w:rsidR="006C645F">
          <w:rPr>
            <w:szCs w:val="24"/>
          </w:rPr>
          <w:t>,</w:t>
        </w:r>
      </w:ins>
      <w:r w:rsidRPr="00785C54">
        <w:rPr>
          <w:szCs w:val="24"/>
        </w:rPr>
        <w:t xml:space="preserve"> a material sample type has a property ‘mass’ and the observation’s observed property is ‘mass’). However, as discussed in</w:t>
      </w:r>
      <w:del w:id="4395" w:author="REID-JAMOND Alison" w:date="2022-04-04T15:06:00Z">
        <w:r w:rsidRPr="00785C54" w:rsidDel="00047CD7">
          <w:rPr>
            <w:szCs w:val="24"/>
          </w:rPr>
          <w:delText xml:space="preserve"> </w:delText>
        </w:r>
      </w:del>
      <w:del w:id="4396" w:author="REID-JAMOND Alison" w:date="2022-04-04T11:10:00Z">
        <w:r w:rsidRPr="00785C54" w:rsidDel="008B5385">
          <w:rPr>
            <w:rStyle w:val="citesec"/>
            <w:szCs w:val="24"/>
            <w:shd w:val="clear" w:color="auto" w:fill="auto"/>
          </w:rPr>
          <w:delText xml:space="preserve">section </w:delText>
        </w:r>
      </w:del>
      <w:ins w:id="4397"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398" w:author="Katharina Schleidt" w:date="2022-08-13T17:20:00Z">
        <w:r w:rsidRPr="00785C54" w:rsidDel="009C7946">
          <w:rPr>
            <w:szCs w:val="24"/>
          </w:rPr>
          <w:delText>observations</w:delText>
        </w:r>
      </w:del>
      <w:ins w:id="4399"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400" w:author="Katharina Schleidt" w:date="2022-08-13T17:20:00Z">
        <w:r w:rsidRPr="00785C54" w:rsidDel="009C7946">
          <w:rPr>
            <w:szCs w:val="24"/>
          </w:rPr>
          <w:delText xml:space="preserve">observations </w:delText>
        </w:r>
      </w:del>
      <w:ins w:id="4401"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402" w:author="Katharina Schleidt" w:date="2022-08-13T16:09:00Z">
        <w:r w:rsidR="009061F0">
          <w:rPr>
            <w:szCs w:val="24"/>
          </w:rPr>
          <w:t xml:space="preserve">in some cases, </w:t>
        </w:r>
      </w:ins>
      <w:r w:rsidRPr="00785C54">
        <w:rPr>
          <w:szCs w:val="24"/>
        </w:rPr>
        <w:t xml:space="preserve">the types of these features </w:t>
      </w:r>
      <w:del w:id="4403" w:author="Katharina Schleidt" w:date="2022-08-13T16:09:00Z">
        <w:r w:rsidRPr="00785C54" w:rsidDel="009061F0">
          <w:rPr>
            <w:szCs w:val="24"/>
          </w:rPr>
          <w:delText xml:space="preserve">might </w:delText>
        </w:r>
      </w:del>
      <w:ins w:id="4404" w:author="Katharina Schleidt" w:date="2022-08-13T16:09:00Z">
        <w:r w:rsidR="009061F0">
          <w:rPr>
            <w:szCs w:val="24"/>
          </w:rPr>
          <w:t xml:space="preserve">are </w:t>
        </w:r>
      </w:ins>
      <w:r w:rsidRPr="00785C54">
        <w:rPr>
          <w:szCs w:val="24"/>
        </w:rPr>
        <w:t xml:space="preserve">not </w:t>
      </w:r>
      <w:del w:id="4405"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lastRenderedPageBreak/>
        <w:t xml:space="preserve">Within the Open Geospatial Consortium (OGC), different data models have evolved for the provision of sensor data </w:t>
      </w:r>
      <w:ins w:id="4406" w:author="REID-JAMOND Alison" w:date="2022-04-04T11:09:00Z">
        <w:r w:rsidR="008B5385">
          <w:rPr>
            <w:szCs w:val="24"/>
          </w:rPr>
          <w:t>[</w:t>
        </w:r>
      </w:ins>
      <w:del w:id="4407" w:author="REID-JAMOND Alison" w:date="2022-04-04T11:09:00Z">
        <w:r w:rsidRPr="00785C54" w:rsidDel="008B5385">
          <w:rPr>
            <w:szCs w:val="24"/>
          </w:rPr>
          <w:delText>(</w:delText>
        </w:r>
      </w:del>
      <w:r w:rsidRPr="00785C54">
        <w:rPr>
          <w:szCs w:val="24"/>
        </w:rPr>
        <w:t>Observations, measurements and samples Model (OMS)</w:t>
      </w:r>
      <w:ins w:id="4408" w:author="REID-JAMOND Alison" w:date="2022-04-04T11:09:00Z">
        <w:r w:rsidR="008B5385">
          <w:rPr>
            <w:szCs w:val="24"/>
          </w:rPr>
          <w:t>]</w:t>
        </w:r>
      </w:ins>
      <w:del w:id="4409" w:author="REID-JAMOND Alison" w:date="2022-04-04T11:09:00Z">
        <w:r w:rsidRPr="00785C54" w:rsidDel="008B5385">
          <w:rPr>
            <w:szCs w:val="24"/>
          </w:rPr>
          <w:delText>)</w:delText>
        </w:r>
      </w:del>
      <w:r w:rsidRPr="00785C54">
        <w:rPr>
          <w:szCs w:val="24"/>
        </w:rPr>
        <w:t xml:space="preserve"> and datacubes </w:t>
      </w:r>
      <w:ins w:id="4410" w:author="REID-JAMOND Alison" w:date="2022-04-04T11:10:00Z">
        <w:r w:rsidR="008B5385">
          <w:rPr>
            <w:szCs w:val="24"/>
          </w:rPr>
          <w:t>[</w:t>
        </w:r>
      </w:ins>
      <w:del w:id="4411"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412"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413" w:author="REID-JAMOND Alison" w:date="2022-04-04T11:10:00Z">
        <w:r w:rsidR="008B5385">
          <w:rPr>
            <w:szCs w:val="24"/>
          </w:rPr>
          <w:t>]</w:t>
        </w:r>
      </w:ins>
      <w:del w:id="4414"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15" w:author="Ilkka Rinne" w:date="2022-09-06T14:34:00Z">
        <w:r w:rsidRPr="00785C54" w:rsidDel="00156615">
          <w:rPr>
            <w:noProof/>
            <w:szCs w:val="24"/>
            <w:lang w:val="fr-FR" w:eastAsia="fr-FR"/>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416"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417"/>
      <w:r w:rsidRPr="00785C54">
        <w:rPr>
          <w:szCs w:val="24"/>
        </w:rPr>
        <w:t>Figure D.2 — OMS model key elements</w:t>
      </w:r>
      <w:commentRangeEnd w:id="4417"/>
      <w:r w:rsidR="00047CD7">
        <w:rPr>
          <w:rStyle w:val="Marquedecommentaire"/>
          <w:rFonts w:eastAsia="MS Mincho"/>
          <w:b w:val="0"/>
          <w:lang w:eastAsia="ja-JP"/>
        </w:rPr>
        <w:commentReference w:id="4417"/>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418"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419"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20" w:author="Ilkka Rinne" w:date="2022-09-06T14:35:00Z">
        <w:r w:rsidRPr="00785C54" w:rsidDel="00C52311">
          <w:rPr>
            <w:noProof/>
            <w:szCs w:val="24"/>
            <w:lang w:val="fr-FR" w:eastAsia="fr-FR"/>
          </w:rPr>
          <w:lastRenderedPageBreak/>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421"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422"/>
      <w:r w:rsidRPr="00785C54">
        <w:rPr>
          <w:szCs w:val="24"/>
        </w:rPr>
        <w:t>Figure D.3 — CIS model key elements</w:t>
      </w:r>
      <w:commentRangeEnd w:id="4422"/>
      <w:r w:rsidR="00047CD7">
        <w:rPr>
          <w:rStyle w:val="Marquedecommentaire"/>
          <w:rFonts w:eastAsia="MS Mincho"/>
          <w:b w:val="0"/>
          <w:lang w:eastAsia="ja-JP"/>
        </w:rPr>
        <w:commentReference w:id="4422"/>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23"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424"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425"/>
      <w:r w:rsidRPr="00785C54">
        <w:rPr>
          <w:szCs w:val="24"/>
        </w:rPr>
        <w:t>Figure D.4 — Coverage as a result of an Observation</w:t>
      </w:r>
      <w:commentRangeEnd w:id="4425"/>
      <w:r w:rsidR="00047CD7">
        <w:rPr>
          <w:rStyle w:val="Marquedecommentaire"/>
          <w:rFonts w:eastAsia="MS Mincho"/>
          <w:b w:val="0"/>
          <w:lang w:eastAsia="ja-JP"/>
        </w:rPr>
        <w:commentReference w:id="4425"/>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426" w:author="Katharina Schleidt" w:date="2022-08-13T17:25:00Z">
        <w:r w:rsidRPr="00785C54" w:rsidDel="000F7C96">
          <w:rPr>
            <w:szCs w:val="24"/>
          </w:rPr>
          <w:delText>Domain</w:delText>
        </w:r>
      </w:del>
      <w:ins w:id="4427"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428" w:author="Katharina Schleidt" w:date="2022-08-13T17:25:00Z">
        <w:r w:rsidRPr="00785C54" w:rsidDel="000F7C96">
          <w:rPr>
            <w:szCs w:val="24"/>
          </w:rPr>
          <w:delText>Domain</w:delText>
        </w:r>
      </w:del>
      <w:ins w:id="4429"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430"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431" w:author="Katharina Schleidt" w:date="2022-08-13T16:11:00Z">
        <w:r w:rsidRPr="00785C54" w:rsidDel="009061F0">
          <w:rPr>
            <w:szCs w:val="24"/>
          </w:rPr>
          <w:delText>may</w:delText>
        </w:r>
      </w:del>
      <w:ins w:id="4432" w:author="Katharina Schleidt" w:date="2022-08-13T16:11:00Z">
        <w:r w:rsidR="009061F0">
          <w:rPr>
            <w:szCs w:val="24"/>
          </w:rPr>
          <w:t>can</w:t>
        </w:r>
      </w:ins>
      <w:r w:rsidRPr="00785C54">
        <w:rPr>
          <w:szCs w:val="24"/>
        </w:rPr>
        <w:t xml:space="preserve"> reference a feature representing this transect or profile</w:t>
      </w:r>
      <w:ins w:id="4433"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434"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435"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436"/>
      <w:r w:rsidRPr="00785C54">
        <w:rPr>
          <w:szCs w:val="24"/>
        </w:rPr>
        <w:t>Figure D.5 — Observation as metadata of a Coverage</w:t>
      </w:r>
      <w:commentRangeEnd w:id="4436"/>
      <w:r w:rsidR="00047CD7">
        <w:rPr>
          <w:rStyle w:val="Marquedecommentaire"/>
          <w:rFonts w:eastAsia="MS Mincho"/>
          <w:b w:val="0"/>
          <w:lang w:eastAsia="ja-JP"/>
        </w:rPr>
        <w:commentReference w:id="4436"/>
      </w:r>
    </w:p>
    <w:p w14:paraId="55B09075" w14:textId="231C409D" w:rsidR="005B5EAD" w:rsidRDefault="005B5EAD" w:rsidP="00785C54">
      <w:pPr>
        <w:pStyle w:val="Corpsdetexte"/>
        <w:autoSpaceDE w:val="0"/>
        <w:autoSpaceDN w:val="0"/>
        <w:adjustRightInd w:val="0"/>
        <w:rPr>
          <w:ins w:id="4437"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438"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439" w:author="Ilkka Rinne" w:date="2022-09-06T14:39:00Z"/>
          <w:rFonts w:eastAsia="Calibri"/>
          <w:szCs w:val="24"/>
          <w:lang w:eastAsia="en-US"/>
        </w:rPr>
      </w:pPr>
      <w:ins w:id="4440" w:author="Ilkka Rinne" w:date="2022-09-06T14:39:00Z">
        <w:r>
          <w:rPr>
            <w:szCs w:val="24"/>
          </w:rPr>
          <w:br w:type="page"/>
        </w:r>
      </w:ins>
    </w:p>
    <w:p w14:paraId="5DED038D" w14:textId="57AE896A" w:rsidR="00393148" w:rsidRDefault="00393148" w:rsidP="00393148">
      <w:pPr>
        <w:pStyle w:val="ANNEX"/>
        <w:rPr>
          <w:ins w:id="4441" w:author="Ilkka Rinne" w:date="2022-09-06T14:58:00Z"/>
        </w:rPr>
      </w:pPr>
      <w:ins w:id="4442" w:author="Ilkka Rinne" w:date="2022-09-06T14:43:00Z">
        <w:r>
          <w:lastRenderedPageBreak/>
          <w:br/>
        </w:r>
      </w:ins>
      <w:bookmarkStart w:id="4443" w:name="_Toc113373582"/>
      <w:ins w:id="4444" w:author="Ilkka Rinne" w:date="2022-09-06T14:40:00Z">
        <w:r w:rsidRPr="00785C54">
          <w:t>(informative)</w:t>
        </w:r>
        <w:r w:rsidRPr="00785C54">
          <w:br/>
        </w:r>
        <w:r w:rsidRPr="00785C54">
          <w:br/>
        </w:r>
      </w:ins>
      <w:ins w:id="4445" w:author="Ilkka Rinne" w:date="2022-09-06T14:42:00Z">
        <w:r>
          <w:t>Detail</w:t>
        </w:r>
      </w:ins>
      <w:ins w:id="4446" w:author="Ilkka Rinne" w:date="2022-09-06T14:43:00Z">
        <w:r>
          <w:t>ed</w:t>
        </w:r>
      </w:ins>
      <w:ins w:id="4447" w:author="Ilkka Rinne" w:date="2022-09-06T14:41:00Z">
        <w:r>
          <w:t xml:space="preserve"> package overview diagrams</w:t>
        </w:r>
      </w:ins>
      <w:bookmarkEnd w:id="4443"/>
    </w:p>
    <w:p w14:paraId="5DDA8132" w14:textId="2BF19A30" w:rsidR="00C269ED" w:rsidRPr="00C269ED" w:rsidRDefault="00C269ED">
      <w:pPr>
        <w:rPr>
          <w:ins w:id="4448" w:author="Ilkka Rinne" w:date="2022-09-06T14:44:00Z"/>
        </w:rPr>
        <w:pPrChange w:id="4449" w:author="Ilkka Rinne" w:date="2022-09-06T14:58:00Z">
          <w:pPr>
            <w:pStyle w:val="ANNEX"/>
          </w:pPr>
        </w:pPrChange>
      </w:pPr>
      <w:ins w:id="4450" w:author="Ilkka Rinne" w:date="2022-09-06T14:58:00Z">
        <w:r>
          <w:rPr>
            <w:lang w:eastAsia="en-US"/>
          </w:rPr>
          <w:t xml:space="preserve">The UML class diagrams in this Annex are provided </w:t>
        </w:r>
      </w:ins>
      <w:ins w:id="4451" w:author="Ilkka Rinne" w:date="2022-09-06T14:59:00Z">
        <w:r>
          <w:rPr>
            <w:lang w:eastAsia="en-US"/>
          </w:rPr>
          <w:t xml:space="preserve">as additional </w:t>
        </w:r>
      </w:ins>
      <w:ins w:id="4452" w:author="Ilkka Rinne" w:date="2022-09-06T14:58:00Z">
        <w:r>
          <w:rPr>
            <w:lang w:eastAsia="en-US"/>
          </w:rPr>
          <w:t>reference in cases</w:t>
        </w:r>
      </w:ins>
      <w:ins w:id="4453" w:author="Ilkka Rinne" w:date="2022-09-06T14:59:00Z">
        <w:r>
          <w:rPr>
            <w:lang w:eastAsia="en-US"/>
          </w:rPr>
          <w:t xml:space="preserve"> where a complete picture of a</w:t>
        </w:r>
      </w:ins>
      <w:ins w:id="4454" w:author="Ilkka Rinne" w:date="2022-09-06T15:00:00Z">
        <w:r>
          <w:rPr>
            <w:lang w:eastAsia="en-US"/>
          </w:rPr>
          <w:t xml:space="preserve">ll classes contained in a package is useful. </w:t>
        </w:r>
      </w:ins>
      <w:ins w:id="4455" w:author="Ilkka Rinne" w:date="2022-09-06T15:02:00Z">
        <w:r w:rsidR="00756F7F">
          <w:rPr>
            <w:lang w:eastAsia="en-US"/>
          </w:rPr>
          <w:t xml:space="preserve">They are provided here despite the fact that </w:t>
        </w:r>
      </w:ins>
      <w:ins w:id="4456" w:author="Ilkka Rinne" w:date="2022-09-06T15:03:00Z">
        <w:r w:rsidR="00756F7F">
          <w:rPr>
            <w:lang w:eastAsia="en-US"/>
          </w:rPr>
          <w:t>the</w:t>
        </w:r>
      </w:ins>
      <w:ins w:id="4457" w:author="Ilkka Rinne" w:date="2022-09-06T15:01:00Z">
        <w:r w:rsidR="00756F7F">
          <w:rPr>
            <w:lang w:eastAsia="en-US"/>
          </w:rPr>
          <w:t xml:space="preserve"> text </w:t>
        </w:r>
      </w:ins>
      <w:ins w:id="4458" w:author="Ilkka Rinne" w:date="2022-09-06T15:03:00Z">
        <w:r w:rsidR="00756F7F">
          <w:rPr>
            <w:lang w:eastAsia="en-US"/>
          </w:rPr>
          <w:t>is</w:t>
        </w:r>
      </w:ins>
      <w:ins w:id="4459" w:author="Ilkka Rinne" w:date="2022-09-06T15:01:00Z">
        <w:r w:rsidR="00756F7F">
          <w:rPr>
            <w:lang w:eastAsia="en-US"/>
          </w:rPr>
          <w:t xml:space="preserve"> most likely not readable</w:t>
        </w:r>
      </w:ins>
      <w:ins w:id="4460" w:author="Ilkka Rinne" w:date="2022-09-06T15:02:00Z">
        <w:r w:rsidR="00756F7F">
          <w:rPr>
            <w:lang w:eastAsia="en-US"/>
          </w:rPr>
          <w:t xml:space="preserve"> with typical A4 format print resolution</w:t>
        </w:r>
      </w:ins>
      <w:ins w:id="4461" w:author="Ilkka Rinne" w:date="2022-09-06T15:03:00Z">
        <w:r w:rsidR="00756F7F">
          <w:rPr>
            <w:lang w:eastAsia="en-US"/>
          </w:rPr>
          <w:t>.</w:t>
        </w:r>
      </w:ins>
      <w:ins w:id="4462" w:author="Ilkka Rinne" w:date="2022-09-06T15:01:00Z">
        <w:r w:rsidR="00756F7F">
          <w:rPr>
            <w:lang w:eastAsia="en-US"/>
          </w:rPr>
          <w:t xml:space="preserve"> </w:t>
        </w:r>
      </w:ins>
      <w:ins w:id="4463" w:author="Ilkka Rinne" w:date="2022-09-06T15:03:00Z">
        <w:r w:rsidR="00756F7F">
          <w:rPr>
            <w:lang w:eastAsia="en-US"/>
          </w:rPr>
          <w:t xml:space="preserve">The </w:t>
        </w:r>
      </w:ins>
      <w:ins w:id="4464" w:author="Ilkka Rinne" w:date="2022-09-06T14:58:00Z">
        <w:r>
          <w:rPr>
            <w:lang w:eastAsia="en-US"/>
          </w:rPr>
          <w:t xml:space="preserve">intended </w:t>
        </w:r>
      </w:ins>
      <w:ins w:id="4465" w:author="Ilkka Rinne" w:date="2022-09-06T15:03:00Z">
        <w:r w:rsidR="00756F7F">
          <w:rPr>
            <w:lang w:eastAsia="en-US"/>
          </w:rPr>
          <w:t xml:space="preserve">use is for </w:t>
        </w:r>
      </w:ins>
      <w:ins w:id="4466"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467" w:author="Ilkka Rinne" w:date="2022-09-06T14:45:00Z"/>
        </w:rPr>
      </w:pPr>
      <w:ins w:id="4468" w:author="Ilkka Rinne" w:date="2022-09-06T14:44:00Z">
        <w:r>
          <w:t xml:space="preserve">Abstract Observation </w:t>
        </w:r>
      </w:ins>
      <w:ins w:id="4469" w:author="Ilkka Rinne" w:date="2022-09-06T14:45:00Z">
        <w:r>
          <w:t>C</w:t>
        </w:r>
      </w:ins>
      <w:ins w:id="4470" w:author="Ilkka Rinne" w:date="2022-09-06T14:44:00Z">
        <w:r>
          <w:t xml:space="preserve">ore </w:t>
        </w:r>
      </w:ins>
      <w:ins w:id="4471" w:author="Ilkka Rinne" w:date="2022-09-06T14:45:00Z">
        <w:r>
          <w:t>–</w:t>
        </w:r>
      </w:ins>
      <w:ins w:id="4472" w:author="Ilkka Rinne" w:date="2022-09-06T14:44:00Z">
        <w:r>
          <w:t xml:space="preserve"> overview</w:t>
        </w:r>
      </w:ins>
    </w:p>
    <w:p w14:paraId="64C9C7EC" w14:textId="005DF394" w:rsidR="002037C6" w:rsidRPr="002037C6" w:rsidRDefault="002037C6">
      <w:pPr>
        <w:rPr>
          <w:ins w:id="4473" w:author="Ilkka Rinne" w:date="2022-09-06T14:43:00Z"/>
          <w:lang w:eastAsia="en-US"/>
          <w:rPrChange w:id="4474" w:author="Ilkka Rinne" w:date="2022-09-06T14:45:00Z">
            <w:rPr>
              <w:ins w:id="4475" w:author="Ilkka Rinne" w:date="2022-09-06T14:43:00Z"/>
            </w:rPr>
          </w:rPrChange>
        </w:rPr>
        <w:pPrChange w:id="4476" w:author="Ilkka Rinne" w:date="2022-09-06T14:45:00Z">
          <w:pPr>
            <w:pStyle w:val="ANNEX"/>
          </w:pPr>
        </w:pPrChange>
      </w:pPr>
      <w:ins w:id="4477" w:author="Ilkka Rinne" w:date="2022-09-06T14:46:00Z">
        <w:r>
          <w:rPr>
            <w:lang w:eastAsia="en-US"/>
          </w:rPr>
          <w:t xml:space="preserve">The Figure E.1 provides </w:t>
        </w:r>
      </w:ins>
      <w:ins w:id="4478" w:author="Katharina Schleidt" w:date="2022-09-07T16:12:00Z">
        <w:r w:rsidR="002641A0">
          <w:rPr>
            <w:lang w:eastAsia="en-US"/>
          </w:rPr>
          <w:t xml:space="preserve">a </w:t>
        </w:r>
      </w:ins>
      <w:ins w:id="4479" w:author="Ilkka Rinne" w:date="2022-09-06T14:46:00Z">
        <w:r>
          <w:rPr>
            <w:lang w:eastAsia="en-US"/>
          </w:rPr>
          <w:t>diagram of all classes in pa</w:t>
        </w:r>
      </w:ins>
      <w:ins w:id="4480" w:author="Ilkka Rinne" w:date="2022-09-06T14:47:00Z">
        <w:r>
          <w:rPr>
            <w:lang w:eastAsia="en-US"/>
          </w:rPr>
          <w:t xml:space="preserve">ckage Abstract Observation Core. </w:t>
        </w:r>
      </w:ins>
      <w:ins w:id="4481" w:author="Ilkka Rinne" w:date="2022-09-06T14:50:00Z">
        <w:r w:rsidR="009A125E">
          <w:rPr>
            <w:lang w:eastAsia="en-US"/>
          </w:rPr>
          <w:t>Th</w:t>
        </w:r>
      </w:ins>
      <w:ins w:id="4482" w:author="Ilkka Rinne" w:date="2022-09-06T14:53:00Z">
        <w:r w:rsidR="002B3E5F">
          <w:rPr>
            <w:lang w:eastAsia="en-US"/>
          </w:rPr>
          <w:t>is</w:t>
        </w:r>
      </w:ins>
      <w:ins w:id="4483" w:author="Ilkka Rinne" w:date="2022-09-06T14:50:00Z">
        <w:r w:rsidR="009A125E">
          <w:rPr>
            <w:lang w:eastAsia="en-US"/>
          </w:rPr>
          <w:t xml:space="preserve"> Figure is also </w:t>
        </w:r>
      </w:ins>
      <w:ins w:id="4484" w:author="Ilkka Rinne" w:date="2022-09-06T14:51:00Z">
        <w:r w:rsidR="002B3E5F">
          <w:rPr>
            <w:lang w:eastAsia="en-US"/>
          </w:rPr>
          <w:t xml:space="preserve">made </w:t>
        </w:r>
      </w:ins>
      <w:ins w:id="4485" w:author="Ilkka Rinne" w:date="2022-09-06T14:50:00Z">
        <w:r w:rsidR="009A125E">
          <w:rPr>
            <w:lang w:eastAsia="en-US"/>
          </w:rPr>
          <w:t>available as a standalone PDF document at</w:t>
        </w:r>
      </w:ins>
      <w:ins w:id="4486" w:author="Ilkka Rinne" w:date="2022-09-06T14:51:00Z">
        <w:r w:rsidR="009A125E">
          <w:rPr>
            <w:lang w:eastAsia="en-US"/>
          </w:rPr>
          <w:t xml:space="preserve"> </w:t>
        </w:r>
        <w:r w:rsidR="009A125E" w:rsidRPr="002B3E5F">
          <w:rPr>
            <w:highlight w:val="yellow"/>
            <w:lang w:eastAsia="en-US"/>
            <w:rPrChange w:id="4487" w:author="Ilkka Rinne" w:date="2022-09-06T14:53:00Z">
              <w:rPr>
                <w:b w:val="0"/>
                <w:lang w:eastAsia="en-US"/>
              </w:rPr>
            </w:rPrChange>
          </w:rPr>
          <w:t>[</w:t>
        </w:r>
      </w:ins>
      <w:ins w:id="4488" w:author="Ilkka Rinne" w:date="2022-09-06T14:53:00Z">
        <w:r w:rsidR="002B3E5F" w:rsidRPr="002B3E5F">
          <w:rPr>
            <w:highlight w:val="yellow"/>
            <w:lang w:eastAsia="en-US"/>
            <w:rPrChange w:id="4489" w:author="Ilkka Rinne" w:date="2022-09-06T14:53:00Z">
              <w:rPr>
                <w:b w:val="0"/>
                <w:lang w:eastAsia="en-US"/>
              </w:rPr>
            </w:rPrChange>
          </w:rPr>
          <w:t xml:space="preserve">insert the </w:t>
        </w:r>
      </w:ins>
      <w:ins w:id="4490" w:author="Ilkka Rinne" w:date="2022-09-06T14:51:00Z">
        <w:r w:rsidR="009A125E" w:rsidRPr="002B3E5F">
          <w:rPr>
            <w:highlight w:val="yellow"/>
            <w:lang w:eastAsia="en-US"/>
            <w:rPrChange w:id="4491" w:author="Ilkka Rinne" w:date="2022-09-06T14:53:00Z">
              <w:rPr>
                <w:b w:val="0"/>
                <w:lang w:eastAsia="en-US"/>
              </w:rPr>
            </w:rPrChange>
          </w:rPr>
          <w:t xml:space="preserve">URL </w:t>
        </w:r>
      </w:ins>
      <w:ins w:id="4492" w:author="Ilkka Rinne" w:date="2022-09-06T14:53:00Z">
        <w:r w:rsidR="002B3E5F" w:rsidRPr="002B3E5F">
          <w:rPr>
            <w:highlight w:val="yellow"/>
            <w:lang w:eastAsia="en-US"/>
            <w:rPrChange w:id="4493" w:author="Ilkka Rinne" w:date="2022-09-06T14:53:00Z">
              <w:rPr>
                <w:b w:val="0"/>
                <w:lang w:eastAsia="en-US"/>
              </w:rPr>
            </w:rPrChange>
          </w:rPr>
          <w:t>for</w:t>
        </w:r>
      </w:ins>
      <w:ins w:id="4494" w:author="Ilkka Rinne" w:date="2022-09-06T14:52:00Z">
        <w:r w:rsidR="002B3E5F" w:rsidRPr="002B3E5F">
          <w:rPr>
            <w:highlight w:val="yellow"/>
            <w:lang w:eastAsia="en-US"/>
            <w:rPrChange w:id="4495" w:author="Ilkka Rinne" w:date="2022-09-06T14:53:00Z">
              <w:rPr>
                <w:b w:val="0"/>
                <w:lang w:eastAsia="en-US"/>
              </w:rPr>
            </w:rPrChange>
          </w:rPr>
          <w:t xml:space="preserve"> 19156_ed2figE1.pdf</w:t>
        </w:r>
      </w:ins>
      <w:ins w:id="4496" w:author="Ilkka Rinne" w:date="2022-09-06T14:53:00Z">
        <w:r w:rsidR="002B3E5F" w:rsidRPr="002B3E5F">
          <w:rPr>
            <w:highlight w:val="yellow"/>
            <w:lang w:eastAsia="en-US"/>
            <w:rPrChange w:id="4497" w:author="Ilkka Rinne" w:date="2022-09-06T14:53:00Z">
              <w:rPr>
                <w:b w:val="0"/>
                <w:lang w:eastAsia="en-US"/>
              </w:rPr>
            </w:rPrChange>
          </w:rPr>
          <w:t xml:space="preserve"> here</w:t>
        </w:r>
      </w:ins>
      <w:ins w:id="4498" w:author="Ilkka Rinne" w:date="2022-09-06T14:51:00Z">
        <w:r w:rsidR="009A125E" w:rsidRPr="002B3E5F">
          <w:rPr>
            <w:highlight w:val="yellow"/>
            <w:lang w:eastAsia="en-US"/>
            <w:rPrChange w:id="4499" w:author="Ilkka Rinne" w:date="2022-09-06T14:53:00Z">
              <w:rPr>
                <w:b w:val="0"/>
                <w:lang w:eastAsia="en-US"/>
              </w:rPr>
            </w:rPrChange>
          </w:rPr>
          <w:t>]</w:t>
        </w:r>
        <w:r w:rsidR="009A125E">
          <w:rPr>
            <w:lang w:eastAsia="en-US"/>
          </w:rPr>
          <w:t>.</w:t>
        </w:r>
      </w:ins>
      <w:ins w:id="4500" w:author="Ilkka Rinne" w:date="2022-09-06T14:48:00Z">
        <w:r>
          <w:rPr>
            <w:lang w:eastAsia="en-US"/>
          </w:rPr>
          <w:t xml:space="preserve"> </w:t>
        </w:r>
      </w:ins>
    </w:p>
    <w:p w14:paraId="095AA06D" w14:textId="7E5F0137" w:rsidR="00393148" w:rsidRDefault="00393148" w:rsidP="00393148">
      <w:pPr>
        <w:rPr>
          <w:ins w:id="4501" w:author="Ilkka Rinne" w:date="2022-09-06T14:54:00Z"/>
        </w:rPr>
      </w:pPr>
      <w:ins w:id="4502"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503" w:author="Ilkka Rinne" w:date="2022-09-06T14:56:00Z"/>
          <w:szCs w:val="24"/>
        </w:rPr>
      </w:pPr>
      <w:commentRangeStart w:id="4504"/>
      <w:ins w:id="4505"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504"/>
        <w:r>
          <w:rPr>
            <w:szCs w:val="24"/>
          </w:rPr>
          <w:t xml:space="preserve">Abstract Observation Core </w:t>
        </w:r>
        <w:del w:id="4506" w:author="Katharina Schleidt" w:date="2022-09-07T16:13:00Z">
          <w:r w:rsidDel="002641A0">
            <w:rPr>
              <w:szCs w:val="24"/>
            </w:rPr>
            <w:delText>-</w:delText>
          </w:r>
        </w:del>
      </w:ins>
      <w:ins w:id="4507" w:author="Katharina Schleidt" w:date="2022-09-07T16:13:00Z">
        <w:r w:rsidR="002641A0">
          <w:rPr>
            <w:szCs w:val="24"/>
          </w:rPr>
          <w:t>–</w:t>
        </w:r>
      </w:ins>
      <w:ins w:id="4508" w:author="Ilkka Rinne" w:date="2022-09-06T14:56:00Z">
        <w:r>
          <w:rPr>
            <w:szCs w:val="24"/>
          </w:rPr>
          <w:t xml:space="preserve"> overview</w:t>
        </w:r>
        <w:r>
          <w:rPr>
            <w:rStyle w:val="Marquedecommentaire"/>
            <w:rFonts w:eastAsia="MS Mincho"/>
            <w:b w:val="0"/>
            <w:lang w:eastAsia="ja-JP"/>
          </w:rPr>
          <w:commentReference w:id="4504"/>
        </w:r>
      </w:ins>
    </w:p>
    <w:p w14:paraId="1DBE9C62" w14:textId="2D2B4D6D" w:rsidR="002B3E5F" w:rsidRDefault="002B3E5F" w:rsidP="00393148">
      <w:pPr>
        <w:rPr>
          <w:ins w:id="4509" w:author="Ilkka Rinne" w:date="2022-09-06T14:54:00Z"/>
        </w:rPr>
      </w:pPr>
    </w:p>
    <w:p w14:paraId="779C9C01" w14:textId="5562D9EF" w:rsidR="002B3E5F" w:rsidRDefault="002B3E5F" w:rsidP="002B3E5F">
      <w:pPr>
        <w:pStyle w:val="a2"/>
        <w:rPr>
          <w:ins w:id="4510" w:author="Ilkka Rinne" w:date="2022-09-06T15:04:00Z"/>
        </w:rPr>
      </w:pPr>
      <w:ins w:id="4511" w:author="Ilkka Rinne" w:date="2022-09-06T14:54:00Z">
        <w:r>
          <w:t>Basic Observations – overview</w:t>
        </w:r>
      </w:ins>
    </w:p>
    <w:p w14:paraId="57DB0E27" w14:textId="7137F11C" w:rsidR="00CF3D5E" w:rsidRPr="00D77CFA" w:rsidRDefault="00CF3D5E">
      <w:pPr>
        <w:rPr>
          <w:ins w:id="4512" w:author="Ilkka Rinne" w:date="2022-09-06T15:04:00Z"/>
          <w:lang w:eastAsia="en-US"/>
        </w:rPr>
        <w:pPrChange w:id="4513" w:author="Ilkka Rinne" w:date="2022-09-06T15:04:00Z">
          <w:pPr>
            <w:pStyle w:val="ANNEX"/>
          </w:pPr>
        </w:pPrChange>
      </w:pPr>
      <w:ins w:id="4514" w:author="Ilkka Rinne" w:date="2022-09-06T15:04:00Z">
        <w:r>
          <w:rPr>
            <w:lang w:eastAsia="en-US"/>
          </w:rPr>
          <w:t xml:space="preserve">The Figure E.2 </w:t>
        </w:r>
        <w:r w:rsidRPr="00CF3D5E">
          <w:rPr>
            <w:rPrChange w:id="4515" w:author="Ilkka Rinne" w:date="2022-09-06T15:04:00Z">
              <w:rPr>
                <w:b w:val="0"/>
                <w:lang w:eastAsia="en-US"/>
              </w:rPr>
            </w:rPrChange>
          </w:rPr>
          <w:t>provides</w:t>
        </w:r>
        <w:r>
          <w:rPr>
            <w:lang w:eastAsia="en-US"/>
          </w:rPr>
          <w:t xml:space="preserve"> </w:t>
        </w:r>
      </w:ins>
      <w:ins w:id="4516" w:author="Katharina Schleidt" w:date="2022-09-07T16:13:00Z">
        <w:r w:rsidR="002641A0">
          <w:rPr>
            <w:lang w:eastAsia="en-US"/>
          </w:rPr>
          <w:t xml:space="preserve">a </w:t>
        </w:r>
      </w:ins>
      <w:ins w:id="4517"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518" w:author="Ilkka Rinne" w:date="2022-09-06T15:05:00Z">
        <w:r>
          <w:rPr>
            <w:highlight w:val="yellow"/>
            <w:lang w:eastAsia="en-US"/>
          </w:rPr>
          <w:t>2</w:t>
        </w:r>
      </w:ins>
      <w:ins w:id="4519"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520" w:author="Ilkka Rinne" w:date="2022-09-06T14:54:00Z"/>
        </w:rPr>
        <w:pPrChange w:id="4521" w:author="Ilkka Rinne" w:date="2022-09-06T15:04:00Z">
          <w:pPr>
            <w:pStyle w:val="a2"/>
          </w:pPr>
        </w:pPrChange>
      </w:pPr>
    </w:p>
    <w:p w14:paraId="09D6A784" w14:textId="374664FC" w:rsidR="002B3E5F" w:rsidRDefault="002B3E5F" w:rsidP="002B3E5F">
      <w:pPr>
        <w:rPr>
          <w:ins w:id="4522" w:author="Ilkka Rinne" w:date="2022-09-06T14:57:00Z"/>
          <w:lang w:eastAsia="en-US"/>
        </w:rPr>
      </w:pPr>
      <w:ins w:id="4523"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524" w:author="Ilkka Rinne" w:date="2022-09-06T14:57:00Z"/>
          <w:szCs w:val="24"/>
        </w:rPr>
      </w:pPr>
      <w:commentRangeStart w:id="4525"/>
      <w:ins w:id="4526"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525"/>
        <w:r>
          <w:rPr>
            <w:szCs w:val="24"/>
          </w:rPr>
          <w:t xml:space="preserve">Basic Observations </w:t>
        </w:r>
      </w:ins>
      <w:ins w:id="4527" w:author="Ilkka Rinne" w:date="2022-09-06T15:05:00Z">
        <w:r w:rsidR="000C5640">
          <w:rPr>
            <w:szCs w:val="24"/>
          </w:rPr>
          <w:t>–</w:t>
        </w:r>
      </w:ins>
      <w:ins w:id="4528" w:author="Ilkka Rinne" w:date="2022-09-06T14:57:00Z">
        <w:r>
          <w:rPr>
            <w:szCs w:val="24"/>
          </w:rPr>
          <w:t xml:space="preserve"> overview</w:t>
        </w:r>
        <w:r>
          <w:rPr>
            <w:rStyle w:val="Marquedecommentaire"/>
            <w:rFonts w:eastAsia="MS Mincho"/>
            <w:b w:val="0"/>
            <w:lang w:eastAsia="ja-JP"/>
          </w:rPr>
          <w:commentReference w:id="4525"/>
        </w:r>
      </w:ins>
    </w:p>
    <w:p w14:paraId="229CEF24" w14:textId="3FF1DAB7" w:rsidR="00610673" w:rsidRDefault="000C5640" w:rsidP="000C5640">
      <w:pPr>
        <w:pStyle w:val="a2"/>
        <w:rPr>
          <w:ins w:id="4529" w:author="Ilkka Rinne" w:date="2022-09-06T15:05:00Z"/>
        </w:rPr>
      </w:pPr>
      <w:ins w:id="4530" w:author="Ilkka Rinne" w:date="2022-09-06T15:05:00Z">
        <w:r>
          <w:t>Abstract Sample Core – overview</w:t>
        </w:r>
      </w:ins>
    </w:p>
    <w:p w14:paraId="14498344" w14:textId="189953EA" w:rsidR="000C5640" w:rsidRPr="00D77CFA" w:rsidRDefault="000C5640">
      <w:pPr>
        <w:rPr>
          <w:ins w:id="4531" w:author="Ilkka Rinne" w:date="2022-09-06T15:06:00Z"/>
          <w:lang w:eastAsia="en-US"/>
        </w:rPr>
        <w:pPrChange w:id="4532" w:author="Ilkka Rinne" w:date="2022-09-06T15:06:00Z">
          <w:pPr>
            <w:pStyle w:val="ANNEX"/>
          </w:pPr>
        </w:pPrChange>
      </w:pPr>
      <w:ins w:id="4533" w:author="Ilkka Rinne" w:date="2022-09-06T15:06:00Z">
        <w:r>
          <w:rPr>
            <w:lang w:eastAsia="en-US"/>
          </w:rPr>
          <w:t xml:space="preserve">The Figure E.3 </w:t>
        </w:r>
        <w:r w:rsidRPr="00D77CFA">
          <w:t>provides</w:t>
        </w:r>
        <w:r>
          <w:rPr>
            <w:lang w:eastAsia="en-US"/>
          </w:rPr>
          <w:t xml:space="preserve"> </w:t>
        </w:r>
      </w:ins>
      <w:ins w:id="4534" w:author="Katharina Schleidt" w:date="2022-09-07T16:13:00Z">
        <w:r w:rsidR="002641A0">
          <w:rPr>
            <w:lang w:eastAsia="en-US"/>
          </w:rPr>
          <w:t xml:space="preserve">a </w:t>
        </w:r>
      </w:ins>
      <w:ins w:id="4535"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536" w:author="Ilkka Rinne" w:date="2022-09-06T15:06:00Z"/>
          <w:lang w:eastAsia="en-US"/>
        </w:rPr>
      </w:pPr>
      <w:ins w:id="4537"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538" w:author="Ilkka Rinne" w:date="2022-09-06T15:07:00Z"/>
          <w:szCs w:val="24"/>
        </w:rPr>
      </w:pPr>
      <w:commentRangeStart w:id="4539"/>
      <w:ins w:id="4540"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539"/>
      <w:ins w:id="4541" w:author="Ilkka Rinne" w:date="2022-09-06T15:07:00Z">
        <w:r>
          <w:rPr>
            <w:szCs w:val="24"/>
          </w:rPr>
          <w:t>Abstract Sample Core</w:t>
        </w:r>
      </w:ins>
      <w:ins w:id="4542" w:author="Ilkka Rinne" w:date="2022-09-06T15:06:00Z">
        <w:r>
          <w:rPr>
            <w:szCs w:val="24"/>
          </w:rPr>
          <w:t xml:space="preserve"> – overview</w:t>
        </w:r>
        <w:r>
          <w:rPr>
            <w:rStyle w:val="Marquedecommentaire"/>
            <w:rFonts w:eastAsia="MS Mincho"/>
            <w:b w:val="0"/>
            <w:lang w:eastAsia="ja-JP"/>
          </w:rPr>
          <w:commentReference w:id="4539"/>
        </w:r>
      </w:ins>
    </w:p>
    <w:p w14:paraId="51DF311A" w14:textId="0A8D02B9" w:rsidR="00913B69" w:rsidRDefault="00913B69" w:rsidP="00913B69">
      <w:pPr>
        <w:pStyle w:val="a2"/>
        <w:rPr>
          <w:ins w:id="4543" w:author="Ilkka Rinne" w:date="2022-09-06T15:07:00Z"/>
        </w:rPr>
      </w:pPr>
      <w:ins w:id="4544" w:author="Ilkka Rinne" w:date="2022-09-06T15:07:00Z">
        <w:r>
          <w:t>Basic Samples – overview</w:t>
        </w:r>
      </w:ins>
    </w:p>
    <w:p w14:paraId="14445FDB" w14:textId="5B3A7286" w:rsidR="004A43E0" w:rsidRDefault="004A43E0" w:rsidP="004A43E0">
      <w:pPr>
        <w:rPr>
          <w:ins w:id="4545" w:author="Ilkka Rinne" w:date="2022-09-06T15:08:00Z"/>
          <w:lang w:eastAsia="en-US"/>
        </w:rPr>
      </w:pPr>
      <w:ins w:id="4546" w:author="Ilkka Rinne" w:date="2022-09-06T15:08:00Z">
        <w:r>
          <w:rPr>
            <w:lang w:eastAsia="en-US"/>
          </w:rPr>
          <w:t xml:space="preserve">The Figure E.4 </w:t>
        </w:r>
        <w:r w:rsidRPr="00D77CFA">
          <w:t>provides</w:t>
        </w:r>
        <w:r>
          <w:rPr>
            <w:lang w:eastAsia="en-US"/>
          </w:rPr>
          <w:t xml:space="preserve"> </w:t>
        </w:r>
      </w:ins>
      <w:ins w:id="4547" w:author="Katharina Schleidt" w:date="2022-09-07T16:13:00Z">
        <w:r w:rsidR="002641A0">
          <w:rPr>
            <w:lang w:eastAsia="en-US"/>
          </w:rPr>
          <w:t xml:space="preserve">a </w:t>
        </w:r>
      </w:ins>
      <w:ins w:id="4548"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549" w:author="Ilkka Rinne" w:date="2022-09-06T15:08:00Z"/>
          <w:lang w:eastAsia="en-US"/>
        </w:rPr>
      </w:pPr>
      <w:ins w:id="4550"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551" w:author="Ilkka Rinne" w:date="2022-09-06T15:09:00Z"/>
          <w:szCs w:val="24"/>
        </w:rPr>
      </w:pPr>
      <w:commentRangeStart w:id="4552"/>
      <w:ins w:id="4553"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552"/>
        <w:r>
          <w:rPr>
            <w:szCs w:val="24"/>
          </w:rPr>
          <w:t>Basic Samples – overview</w:t>
        </w:r>
        <w:r>
          <w:rPr>
            <w:rStyle w:val="Marquedecommentaire"/>
            <w:rFonts w:eastAsia="MS Mincho"/>
            <w:b w:val="0"/>
            <w:lang w:eastAsia="ja-JP"/>
          </w:rPr>
          <w:commentReference w:id="4552"/>
        </w:r>
      </w:ins>
    </w:p>
    <w:p w14:paraId="456F1A13" w14:textId="77777777" w:rsidR="00053A30" w:rsidRPr="00D77CFA" w:rsidRDefault="00053A30" w:rsidP="004A43E0">
      <w:pPr>
        <w:rPr>
          <w:ins w:id="4554" w:author="Ilkka Rinne" w:date="2022-09-06T15:08:00Z"/>
          <w:lang w:eastAsia="en-US"/>
        </w:rPr>
      </w:pPr>
    </w:p>
    <w:p w14:paraId="5C182028" w14:textId="1E1E02DE" w:rsidR="00B3479B" w:rsidRPr="00B3479B" w:rsidRDefault="00B3479B">
      <w:pPr>
        <w:rPr>
          <w:ins w:id="4555" w:author="Ilkka Rinne" w:date="2022-09-06T15:06:00Z"/>
        </w:rPr>
        <w:pPrChange w:id="4556"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557"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558" w:name="_Toc113373583"/>
      <w:commentRangeStart w:id="4559"/>
      <w:r w:rsidRPr="00785C54">
        <w:rPr>
          <w:szCs w:val="24"/>
        </w:rPr>
        <w:lastRenderedPageBreak/>
        <w:t>Bibliography</w:t>
      </w:r>
      <w:commentRangeEnd w:id="4559"/>
      <w:r w:rsidR="003E2160">
        <w:rPr>
          <w:rStyle w:val="Marquedecommentaire"/>
          <w:rFonts w:eastAsia="MS Mincho"/>
          <w:b w:val="0"/>
          <w:lang w:eastAsia="ja-JP"/>
        </w:rPr>
        <w:commentReference w:id="4559"/>
      </w:r>
      <w:bookmarkEnd w:id="4558"/>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560"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561" w:author="Katharina Schleidt" w:date="2022-08-13T16:47:00Z"/>
          <w:szCs w:val="24"/>
        </w:rPr>
      </w:pPr>
      <w:commentRangeStart w:id="4562"/>
      <w:r w:rsidRPr="00785C54">
        <w:rPr>
          <w:szCs w:val="24"/>
        </w:rPr>
        <w:t>[</w:t>
      </w:r>
      <w:r w:rsidRPr="00785C54">
        <w:rPr>
          <w:rStyle w:val="bibnumber"/>
          <w:szCs w:val="24"/>
          <w:shd w:val="clear" w:color="auto" w:fill="auto"/>
        </w:rPr>
        <w:t>2</w:t>
      </w:r>
      <w:r w:rsidRPr="00785C54">
        <w:rPr>
          <w:szCs w:val="24"/>
        </w:rPr>
        <w:t>]</w:t>
      </w:r>
      <w:r w:rsidRPr="00785C54">
        <w:rPr>
          <w:szCs w:val="24"/>
        </w:rPr>
        <w:tab/>
      </w:r>
      <w:del w:id="4563"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564"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562"/>
        <w:r w:rsidR="003E2160" w:rsidDel="009E0246">
          <w:rPr>
            <w:rStyle w:val="Marquedecommentaire"/>
            <w:rFonts w:eastAsia="MS Mincho"/>
            <w:lang w:eastAsia="ja-JP"/>
          </w:rPr>
          <w:commentReference w:id="4562"/>
        </w:r>
      </w:del>
      <w:ins w:id="4565"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566" w:author="Katharina Schleidt" w:date="2022-08-13T16:47:00Z">
        <w:r w:rsidRPr="00785C54" w:rsidDel="009E0246">
          <w:rPr>
            <w:rStyle w:val="bibnumber"/>
            <w:szCs w:val="24"/>
            <w:shd w:val="clear" w:color="auto" w:fill="auto"/>
          </w:rPr>
          <w:delText>4</w:delText>
        </w:r>
      </w:del>
      <w:ins w:id="4567"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56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569" w:author="Katharina Schleidt" w:date="2022-08-13T16:47:00Z">
        <w:r w:rsidRPr="00785C54" w:rsidDel="009E0246">
          <w:rPr>
            <w:rStyle w:val="bibnumber"/>
            <w:szCs w:val="24"/>
            <w:shd w:val="clear" w:color="auto" w:fill="auto"/>
          </w:rPr>
          <w:delText>5</w:delText>
        </w:r>
      </w:del>
      <w:ins w:id="4570"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571" w:author="Katharina Schleidt" w:date="2022-08-13T16:47:00Z">
        <w:r w:rsidRPr="00785C54" w:rsidDel="009E0246">
          <w:rPr>
            <w:rStyle w:val="bibnumber"/>
            <w:szCs w:val="24"/>
            <w:shd w:val="clear" w:color="auto" w:fill="auto"/>
          </w:rPr>
          <w:delText>6</w:delText>
        </w:r>
      </w:del>
      <w:ins w:id="4572"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573" w:author="Katharina Schleidt" w:date="2022-08-13T16:48:00Z">
        <w:r w:rsidRPr="00785C54" w:rsidDel="009E0246">
          <w:rPr>
            <w:rStyle w:val="bibnumber"/>
            <w:szCs w:val="24"/>
            <w:shd w:val="clear" w:color="auto" w:fill="auto"/>
          </w:rPr>
          <w:delText>7</w:delText>
        </w:r>
      </w:del>
      <w:ins w:id="4574"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575"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576" w:author="Katharina Schleidt" w:date="2022-08-13T16:48:00Z">
        <w:r w:rsidRPr="00785C54" w:rsidDel="009E0246">
          <w:rPr>
            <w:rStyle w:val="bibnumber"/>
            <w:szCs w:val="24"/>
            <w:shd w:val="clear" w:color="auto" w:fill="auto"/>
          </w:rPr>
          <w:delText>8</w:delText>
        </w:r>
      </w:del>
      <w:ins w:id="4577"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578"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579" w:author="Katharina Schleidt" w:date="2022-08-13T16:48:00Z">
        <w:r w:rsidRPr="00785C54" w:rsidDel="009E0246">
          <w:rPr>
            <w:rStyle w:val="bibnumber"/>
            <w:szCs w:val="24"/>
            <w:shd w:val="clear" w:color="auto" w:fill="auto"/>
          </w:rPr>
          <w:delText>9</w:delText>
        </w:r>
      </w:del>
      <w:ins w:id="4580"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581"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582" w:author="Katharina Schleidt" w:date="2022-08-13T16:48:00Z">
        <w:r w:rsidRPr="00785C54" w:rsidDel="009E0246">
          <w:rPr>
            <w:rStyle w:val="bibnumber"/>
            <w:szCs w:val="24"/>
            <w:shd w:val="clear" w:color="auto" w:fill="auto"/>
          </w:rPr>
          <w:delText>10</w:delText>
        </w:r>
      </w:del>
      <w:ins w:id="4583"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584" w:author="Katharina Schleidt" w:date="2022-08-13T16:48:00Z">
        <w:r w:rsidRPr="00785C54" w:rsidDel="009E0246">
          <w:rPr>
            <w:rStyle w:val="bibnumber"/>
            <w:szCs w:val="24"/>
            <w:shd w:val="clear" w:color="auto" w:fill="auto"/>
          </w:rPr>
          <w:delText>11</w:delText>
        </w:r>
      </w:del>
      <w:ins w:id="4585"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586" w:author="Katharina Schleidt" w:date="2022-08-13T16:48:00Z">
        <w:r w:rsidRPr="00785C54" w:rsidDel="009E0246">
          <w:rPr>
            <w:rStyle w:val="bibnumber"/>
            <w:szCs w:val="24"/>
            <w:shd w:val="clear" w:color="auto" w:fill="auto"/>
          </w:rPr>
          <w:delText>12</w:delText>
        </w:r>
      </w:del>
      <w:ins w:id="4587"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588" w:author="Katharina Schleidt" w:date="2022-08-13T16:48:00Z">
        <w:r w:rsidRPr="00785C54" w:rsidDel="009E0246">
          <w:rPr>
            <w:rStyle w:val="bibnumber"/>
            <w:szCs w:val="24"/>
            <w:shd w:val="clear" w:color="auto" w:fill="auto"/>
          </w:rPr>
          <w:delText>13</w:delText>
        </w:r>
      </w:del>
      <w:ins w:id="4589"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590" w:author="Katharina Schleidt" w:date="2022-08-13T16:48:00Z">
        <w:r w:rsidRPr="00785C54" w:rsidDel="009E0246">
          <w:rPr>
            <w:rStyle w:val="bibnumber"/>
            <w:szCs w:val="24"/>
            <w:shd w:val="clear" w:color="auto" w:fill="auto"/>
          </w:rPr>
          <w:delText>14</w:delText>
        </w:r>
      </w:del>
      <w:ins w:id="4591"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592" w:author="Katharina Schleidt" w:date="2022-08-13T16:48:00Z">
        <w:r w:rsidRPr="00785C54" w:rsidDel="009E0246">
          <w:rPr>
            <w:rStyle w:val="bibnumber"/>
            <w:szCs w:val="24"/>
            <w:shd w:val="clear" w:color="auto" w:fill="auto"/>
          </w:rPr>
          <w:delText>15</w:delText>
        </w:r>
      </w:del>
      <w:ins w:id="4593"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594" w:author="Katharina Schleidt" w:date="2022-08-13T16:48:00Z">
        <w:r w:rsidRPr="00785C54" w:rsidDel="009E0246">
          <w:rPr>
            <w:rStyle w:val="bibnumber"/>
            <w:szCs w:val="24"/>
            <w:shd w:val="clear" w:color="auto" w:fill="auto"/>
          </w:rPr>
          <w:delText>16</w:delText>
        </w:r>
      </w:del>
      <w:ins w:id="4595"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596" w:author="Katharina Schleidt" w:date="2022-08-13T16:48:00Z">
        <w:r w:rsidRPr="00785C54" w:rsidDel="009E0246">
          <w:rPr>
            <w:rStyle w:val="bibnumber"/>
            <w:szCs w:val="24"/>
            <w:shd w:val="clear" w:color="auto" w:fill="auto"/>
          </w:rPr>
          <w:delText>17</w:delText>
        </w:r>
      </w:del>
      <w:ins w:id="4597"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598" w:author="Katharina Schleidt" w:date="2022-08-13T16:48:00Z">
        <w:r w:rsidRPr="00785C54" w:rsidDel="009E0246">
          <w:rPr>
            <w:rStyle w:val="bibnumber"/>
            <w:szCs w:val="24"/>
            <w:shd w:val="clear" w:color="auto" w:fill="auto"/>
          </w:rPr>
          <w:delText>18</w:delText>
        </w:r>
      </w:del>
      <w:ins w:id="4599"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600" w:author="Katharina Schleidt" w:date="2022-08-13T16:48:00Z">
        <w:r w:rsidRPr="00785C54" w:rsidDel="009E0246">
          <w:rPr>
            <w:rStyle w:val="bibnumber"/>
            <w:szCs w:val="24"/>
            <w:shd w:val="clear" w:color="auto" w:fill="auto"/>
          </w:rPr>
          <w:delText>19</w:delText>
        </w:r>
      </w:del>
      <w:ins w:id="4601"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602" w:author="Katharina Schleidt" w:date="2022-08-13T16:48:00Z">
        <w:r w:rsidRPr="00785C54" w:rsidDel="009E0246">
          <w:rPr>
            <w:rStyle w:val="bibnumber"/>
            <w:szCs w:val="24"/>
            <w:shd w:val="clear" w:color="auto" w:fill="auto"/>
          </w:rPr>
          <w:delText>20</w:delText>
        </w:r>
      </w:del>
      <w:ins w:id="4603"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604" w:author="Katharina Schleidt" w:date="2022-08-13T16:48:00Z">
        <w:r w:rsidRPr="00785C54" w:rsidDel="009E0246">
          <w:rPr>
            <w:rStyle w:val="bibnumber"/>
            <w:szCs w:val="24"/>
            <w:shd w:val="clear" w:color="auto" w:fill="auto"/>
          </w:rPr>
          <w:delText>21</w:delText>
        </w:r>
      </w:del>
      <w:ins w:id="4605"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606" w:author="Katharina Schleidt" w:date="2022-08-13T16:48:00Z">
        <w:r w:rsidRPr="00785C54" w:rsidDel="009E0246">
          <w:rPr>
            <w:rStyle w:val="bibnumber"/>
            <w:szCs w:val="24"/>
            <w:shd w:val="clear" w:color="auto" w:fill="auto"/>
          </w:rPr>
          <w:delText>22</w:delText>
        </w:r>
      </w:del>
      <w:ins w:id="4607"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608" w:author="Katharina Schleidt" w:date="2022-08-13T16:48:00Z">
        <w:r w:rsidRPr="00785C54" w:rsidDel="009E0246">
          <w:rPr>
            <w:rStyle w:val="bibnumber"/>
            <w:szCs w:val="24"/>
            <w:shd w:val="clear" w:color="auto" w:fill="auto"/>
          </w:rPr>
          <w:delText>23</w:delText>
        </w:r>
      </w:del>
      <w:ins w:id="4609"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610" w:author="Katharina Schleidt" w:date="2022-08-13T16:48:00Z">
        <w:r w:rsidRPr="00785C54" w:rsidDel="009E0246">
          <w:rPr>
            <w:rStyle w:val="bibnumber"/>
            <w:szCs w:val="24"/>
            <w:shd w:val="clear" w:color="auto" w:fill="auto"/>
          </w:rPr>
          <w:delText>24</w:delText>
        </w:r>
      </w:del>
      <w:ins w:id="4611"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612" w:author="Katharina Schleidt" w:date="2022-08-13T16:48:00Z">
        <w:r w:rsidRPr="00785C54" w:rsidDel="009E0246">
          <w:rPr>
            <w:rStyle w:val="bibnumber"/>
            <w:szCs w:val="24"/>
            <w:shd w:val="clear" w:color="auto" w:fill="auto"/>
          </w:rPr>
          <w:delText>25</w:delText>
        </w:r>
      </w:del>
      <w:ins w:id="4613"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614" w:author="Katharina Schleidt" w:date="2022-08-13T16:48:00Z">
        <w:r w:rsidRPr="00785C54" w:rsidDel="009E0246">
          <w:rPr>
            <w:rStyle w:val="bibnumber"/>
            <w:szCs w:val="24"/>
            <w:shd w:val="clear" w:color="auto" w:fill="auto"/>
          </w:rPr>
          <w:delText>26</w:delText>
        </w:r>
      </w:del>
      <w:ins w:id="4615"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616" w:author="Katharina Schleidt" w:date="2022-08-13T16:48:00Z">
        <w:r w:rsidRPr="00785C54" w:rsidDel="009E0246">
          <w:rPr>
            <w:rStyle w:val="bibnumber"/>
            <w:szCs w:val="24"/>
            <w:shd w:val="clear" w:color="auto" w:fill="auto"/>
          </w:rPr>
          <w:delText>27</w:delText>
        </w:r>
      </w:del>
      <w:ins w:id="4617"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618" w:author="Katharina Schleidt" w:date="2022-08-13T16:48:00Z">
        <w:r w:rsidRPr="00785C54" w:rsidDel="009E0246">
          <w:rPr>
            <w:rStyle w:val="bibnumber"/>
            <w:szCs w:val="24"/>
            <w:shd w:val="clear" w:color="auto" w:fill="auto"/>
            <w:lang w:val="fr-CH"/>
          </w:rPr>
          <w:delText>28</w:delText>
        </w:r>
      </w:del>
      <w:ins w:id="4619"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620" w:author="Katharina Schleidt" w:date="2022-08-13T16:49:00Z">
        <w:r w:rsidRPr="00785C54" w:rsidDel="009E0246">
          <w:rPr>
            <w:rStyle w:val="bibnumber"/>
            <w:szCs w:val="24"/>
            <w:shd w:val="clear" w:color="auto" w:fill="auto"/>
          </w:rPr>
          <w:delText>29</w:delText>
        </w:r>
      </w:del>
      <w:ins w:id="4621"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622" w:author="Katharina Schleidt" w:date="2022-08-13T16:49:00Z">
        <w:r w:rsidRPr="00785C54" w:rsidDel="009E0246">
          <w:rPr>
            <w:rStyle w:val="bibnumber"/>
            <w:szCs w:val="24"/>
            <w:shd w:val="clear" w:color="auto" w:fill="auto"/>
          </w:rPr>
          <w:delText>30</w:delText>
        </w:r>
      </w:del>
      <w:ins w:id="4623"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624" w:author="Katharina Schleidt" w:date="2022-08-13T16:49:00Z">
        <w:r w:rsidRPr="00785C54" w:rsidDel="009E0246">
          <w:rPr>
            <w:rStyle w:val="bibnumber"/>
            <w:szCs w:val="24"/>
            <w:shd w:val="clear" w:color="auto" w:fill="auto"/>
          </w:rPr>
          <w:delText>31</w:delText>
        </w:r>
      </w:del>
      <w:ins w:id="4625"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626"/>
      <w:ins w:id="4627" w:author="REID-JAMOND Alison" w:date="2022-04-04T08:08:00Z">
        <w:r>
          <w:rPr>
            <w:szCs w:val="24"/>
          </w:rPr>
          <w:t>[3</w:t>
        </w:r>
        <w:del w:id="4628" w:author="Katharina Schleidt" w:date="2022-08-13T16:49:00Z">
          <w:r w:rsidDel="009E0246">
            <w:rPr>
              <w:szCs w:val="24"/>
            </w:rPr>
            <w:delText>2</w:delText>
          </w:r>
        </w:del>
      </w:ins>
      <w:ins w:id="4629" w:author="Katharina Schleidt" w:date="2022-08-13T16:49:00Z">
        <w:r w:rsidR="009E0246">
          <w:rPr>
            <w:szCs w:val="24"/>
          </w:rPr>
          <w:t>1</w:t>
        </w:r>
      </w:ins>
      <w:ins w:id="4630" w:author="REID-JAMOND Alison" w:date="2022-04-04T08:08:00Z">
        <w:r>
          <w:rPr>
            <w:szCs w:val="24"/>
          </w:rPr>
          <w:t xml:space="preserve">] </w:t>
        </w:r>
        <w:r>
          <w:rPr>
            <w:szCs w:val="24"/>
          </w:rPr>
          <w:tab/>
        </w:r>
      </w:ins>
      <w:ins w:id="4631" w:author="Katharina Schleidt" w:date="2022-08-13T16:53:00Z">
        <w:r w:rsidR="001C6797" w:rsidRPr="001C6797">
          <w:rPr>
            <w:szCs w:val="24"/>
          </w:rPr>
          <w:t xml:space="preserve">Spatial Data on the Web Best Practices, W3C Working Group Note, 28 September 2017. Also published as OGC Best Practice 15-107, </w:t>
        </w:r>
      </w:ins>
      <w:ins w:id="4632"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633" w:author="REID-JAMOND Alison" w:date="2022-04-04T08:08:00Z">
        <w:r w:rsidR="009E0246" w:rsidRPr="009E0246">
          <w:rPr>
            <w:rStyle w:val="Lienhypertexte"/>
            <w:rFonts w:eastAsia="MS Mincho"/>
            <w:szCs w:val="24"/>
            <w:lang w:val="en-GB"/>
          </w:rPr>
          <w:instrText>https://www.w3.org/TR/sdw-bp/</w:instrText>
        </w:r>
      </w:ins>
      <w:ins w:id="4634"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635" w:author="REID-JAMOND Alison" w:date="2022-04-04T08:08:00Z">
        <w:r w:rsidR="009E0246" w:rsidRPr="009E0246">
          <w:rPr>
            <w:rStyle w:val="Lienhypertexte"/>
            <w:rFonts w:eastAsia="MS Mincho"/>
            <w:szCs w:val="24"/>
            <w:lang w:val="en-GB"/>
          </w:rPr>
          <w:t>https://www.w3.org/TR/sdw-bp/</w:t>
        </w:r>
      </w:ins>
      <w:ins w:id="4636" w:author="Katharina Schleidt" w:date="2022-08-13T16:51:00Z">
        <w:r w:rsidR="009E0246">
          <w:rPr>
            <w:rStyle w:val="Lienhypertexte"/>
            <w:rFonts w:eastAsia="MS Mincho"/>
            <w:szCs w:val="24"/>
            <w:lang w:val="en-GB"/>
          </w:rPr>
          <w:fldChar w:fldCharType="end"/>
        </w:r>
      </w:ins>
      <w:commentRangeEnd w:id="4626"/>
      <w:ins w:id="4637" w:author="REID-JAMOND Alison" w:date="2022-04-04T08:08:00Z">
        <w:r>
          <w:rPr>
            <w:rStyle w:val="Marquedecommentaire"/>
            <w:rFonts w:eastAsia="MS Mincho"/>
            <w:lang w:eastAsia="ja-JP"/>
          </w:rPr>
          <w:commentReference w:id="4626"/>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7A0127" w:rsidRDefault="007A0127">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7A0127" w:rsidRDefault="007A0127">
      <w:pPr>
        <w:pStyle w:val="Commentaire"/>
      </w:pPr>
      <w:r>
        <w:t>Adding a cross-reference to Annex C could perhaps help with this.</w:t>
      </w:r>
    </w:p>
  </w:comment>
  <w:comment w:id="1145" w:author="REID-JAMOND Alison" w:date="2022-04-04T08:07:00Z" w:initials="RA">
    <w:p w14:paraId="7C50AC87" w14:textId="39D7CA78" w:rsidR="007A0127" w:rsidRDefault="007A0127">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7A0127" w:rsidRDefault="007A0127">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7A0127" w:rsidRDefault="007A0127">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5" w:author="Katharina Schleidt" w:date="2022-08-12T18:35:00Z" w:initials="KS">
    <w:p w14:paraId="205AC236" w14:textId="77777777" w:rsidR="007A0127" w:rsidRDefault="007A0127">
      <w:pPr>
        <w:pStyle w:val="Commentaire"/>
      </w:pPr>
      <w:r>
        <w:rPr>
          <w:rStyle w:val="Marquedecommentaire"/>
        </w:rPr>
        <w:annotationRef/>
      </w:r>
      <w:r>
        <w:t>This was modified to “A person’s car”, changing the meaning.</w:t>
      </w:r>
    </w:p>
    <w:p w14:paraId="3B778BD4"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7A0127" w:rsidRPr="0018223B" w:rsidRDefault="007A0127">
      <w:pPr>
        <w:pStyle w:val="Commentaire"/>
        <w:rPr>
          <w:lang w:val="en-US"/>
        </w:rPr>
      </w:pPr>
    </w:p>
  </w:comment>
  <w:comment w:id="1379" w:author="REID-JAMOND Alison" w:date="2022-04-04T11:51:00Z" w:initials="RA">
    <w:p w14:paraId="446E1183" w14:textId="038B6364" w:rsidR="007A0127" w:rsidRDefault="007A0127">
      <w:pPr>
        <w:pStyle w:val="Commentaire"/>
      </w:pPr>
      <w:r>
        <w:rPr>
          <w:rStyle w:val="Marquedecommentaire"/>
        </w:rPr>
        <w:annotationRef/>
      </w:r>
      <w:r>
        <w:t>Please ensure all unnecessary capitalization is removed from the full terms in this list.</w:t>
      </w:r>
    </w:p>
  </w:comment>
  <w:comment w:id="1403" w:author="REID-JAMOND Alison" w:date="2022-04-04T11:52:00Z" w:initials="RA">
    <w:p w14:paraId="04057BCF" w14:textId="6E14C876" w:rsidR="007A0127" w:rsidRDefault="007A0127">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8" w:author="REID-JAMOND Alison" w:date="2022-04-04T11:55:00Z" w:initials="RA">
    <w:p w14:paraId="2E79061C" w14:textId="2A597EAC" w:rsidR="007A0127" w:rsidRDefault="007A0127">
      <w:pPr>
        <w:pStyle w:val="Commentaire"/>
      </w:pPr>
      <w:r>
        <w:rPr>
          <w:rStyle w:val="Marquedecommentaire"/>
        </w:rPr>
        <w:annotationRef/>
      </w:r>
      <w:r>
        <w:t>The idea of "some aplication domains" is quite vague. Is it possible to be more specific about what is meant by "some"?</w:t>
      </w:r>
    </w:p>
  </w:comment>
  <w:comment w:id="1442" w:author="REID-JAMOND Alison" w:date="2022-04-04T12:00:00Z" w:initials="RA">
    <w:p w14:paraId="4F9298B3" w14:textId="5E44C0B7" w:rsidR="007A0127" w:rsidRDefault="007A0127">
      <w:pPr>
        <w:pStyle w:val="Commentaire"/>
      </w:pPr>
      <w:r>
        <w:rPr>
          <w:rStyle w:val="Marquedecommentaire"/>
        </w:rPr>
        <w:annotationRef/>
      </w:r>
      <w:r>
        <w:t>Please do not write verbal forms in capital letters.</w:t>
      </w:r>
    </w:p>
  </w:comment>
  <w:comment w:id="1499" w:author="REID-JAMOND Alison" w:date="2022-04-04T12:02:00Z" w:initials="RA">
    <w:p w14:paraId="06B0E42A" w14:textId="5C1DECA6" w:rsidR="007A0127" w:rsidRDefault="007A0127">
      <w:pPr>
        <w:pStyle w:val="Commentaire"/>
      </w:pPr>
      <w:r>
        <w:rPr>
          <w:rStyle w:val="Marquedecommentaire"/>
        </w:rPr>
        <w:annotationRef/>
      </w:r>
      <w:r>
        <w:t>Does "observations" need to be capitalized here? Please check and modify throughout if necessary.</w:t>
      </w:r>
    </w:p>
  </w:comment>
  <w:comment w:id="1506" w:author="REID-JAMOND Alison" w:date="2022-04-04T11:31:00Z" w:initials="RA">
    <w:p w14:paraId="36C28322" w14:textId="2F5262D6" w:rsidR="007A0127" w:rsidRDefault="007A0127">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71" w:author="REID-JAMOND Alison" w:date="2022-04-04T12:42:00Z" w:initials="RA">
    <w:p w14:paraId="0D8F0275" w14:textId="7CC6B4EE" w:rsidR="007A0127" w:rsidRDefault="007A0127">
      <w:pPr>
        <w:pStyle w:val="Commentaire"/>
      </w:pPr>
      <w:r>
        <w:rPr>
          <w:rStyle w:val="Marquedecommentaire"/>
        </w:rPr>
        <w:annotationRef/>
      </w:r>
      <w:r>
        <w:t xml:space="preserve">EXAMPLEs cannot contain the verbal forms "shall", "should" or "may". Please review the verbal forms used in this Example. </w:t>
      </w:r>
    </w:p>
  </w:comment>
  <w:comment w:id="1701" w:author="REID-JAMOND Alison" w:date="2022-04-04T11:24:00Z" w:initials="RA">
    <w:p w14:paraId="724856A6" w14:textId="77777777" w:rsidR="007A0127" w:rsidRDefault="007A0127">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7A0127" w:rsidRDefault="007A0127">
      <w:pPr>
        <w:pStyle w:val="Commentaire"/>
      </w:pPr>
    </w:p>
    <w:p w14:paraId="71DE1E79" w14:textId="23A99D74" w:rsidR="007A0127" w:rsidRDefault="007A0127">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15" w:author="REID-JAMOND Alison" w:date="2022-04-04T11:23:00Z" w:initials="RA">
    <w:p w14:paraId="0FB79FE8" w14:textId="5B7185E5" w:rsidR="007A0127" w:rsidRDefault="007A0127">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71" w:author="REID-JAMOND Alison" w:date="2022-04-04T12:45:00Z" w:initials="RA">
    <w:p w14:paraId="7085B4F1" w14:textId="37BD1F75" w:rsidR="007A0127" w:rsidRDefault="007A0127">
      <w:pPr>
        <w:pStyle w:val="Commentaire"/>
      </w:pPr>
      <w:r>
        <w:rPr>
          <w:rStyle w:val="Marquedecommentaire"/>
        </w:rPr>
        <w:annotationRef/>
      </w:r>
      <w:r>
        <w:t xml:space="preserve">There are a lot of example links contained within this one example. Is it necessary to include this many examples? </w:t>
      </w:r>
    </w:p>
  </w:comment>
  <w:comment w:id="1797" w:author="Katharina Schleidt" w:date="2022-08-23T19:19:00Z" w:initials="KS">
    <w:p w14:paraId="34C1F2C3" w14:textId="37A21A01" w:rsidR="007A0127" w:rsidRDefault="007A0127">
      <w:pPr>
        <w:pStyle w:val="Commentaire"/>
      </w:pPr>
      <w:r>
        <w:rPr>
          <w:rStyle w:val="Marquedecommentaire"/>
        </w:rPr>
        <w:annotationRef/>
      </w:r>
      <w:r>
        <w:t>Jörg Klausen found this glitch, following sentence required for 2) to make sense!</w:t>
      </w:r>
    </w:p>
  </w:comment>
  <w:comment w:id="1800" w:author="REID-JAMOND Alison" w:date="2022-04-04T12:46:00Z" w:initials="RA">
    <w:p w14:paraId="7FA0CC4D" w14:textId="402CC57A" w:rsidR="007A0127" w:rsidRDefault="007A0127">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806" w:author="REID-JAMOND Alison" w:date="2022-04-04T12:47:00Z" w:initials="RA">
    <w:p w14:paraId="10A0C0E0" w14:textId="5B316562" w:rsidR="007A0127" w:rsidRDefault="007A0127">
      <w:pPr>
        <w:pStyle w:val="Commentaire"/>
      </w:pPr>
      <w:r>
        <w:rPr>
          <w:rStyle w:val="Marquedecommentaire"/>
        </w:rPr>
        <w:annotationRef/>
      </w:r>
      <w:r>
        <w:t>Please refer to a specific figure number, rather than using a more general reference.</w:t>
      </w:r>
    </w:p>
  </w:comment>
  <w:comment w:id="1816" w:author="REID-JAMOND Alison" w:date="2022-04-04T12:49:00Z" w:initials="RA">
    <w:p w14:paraId="79E15410" w14:textId="60DB7B6B" w:rsidR="007A0127" w:rsidRDefault="007A0127"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7A0127" w:rsidRDefault="007A0127" w:rsidP="000A6B0A">
      <w:pPr>
        <w:pStyle w:val="Commentaire"/>
      </w:pPr>
    </w:p>
    <w:p w14:paraId="2C8A29EB" w14:textId="4B76F8E8" w:rsidR="007A0127" w:rsidRDefault="007A0127">
      <w:pPr>
        <w:pStyle w:val="Commentaire"/>
      </w:pPr>
    </w:p>
  </w:comment>
  <w:comment w:id="1826" w:author="REID-JAMOND Alison" w:date="2022-04-04T12:53:00Z" w:initials="RA">
    <w:p w14:paraId="3A59638E" w14:textId="023C19A7" w:rsidR="007A0127" w:rsidRDefault="007A0127">
      <w:pPr>
        <w:pStyle w:val="Commentaire"/>
      </w:pPr>
      <w:r>
        <w:rPr>
          <w:rStyle w:val="Marquedecommentaire"/>
        </w:rPr>
        <w:annotationRef/>
      </w:r>
      <w:r>
        <w:t>This cross-reference does not need to be dated.</w:t>
      </w:r>
    </w:p>
  </w:comment>
  <w:comment w:id="1840" w:author="REID-JAMOND Alison" w:date="2022-04-04T13:59:00Z" w:initials="RA">
    <w:p w14:paraId="07A3065F" w14:textId="40599F31" w:rsidR="007A0127" w:rsidRDefault="007A0127">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54" w:author="REID-JAMOND Alison" w:date="2022-04-04T14:06:00Z" w:initials="RA">
    <w:p w14:paraId="209EAC42" w14:textId="537EE663" w:rsidR="007A0127" w:rsidRDefault="007A0127">
      <w:pPr>
        <w:pStyle w:val="Commentaire"/>
      </w:pPr>
      <w:r>
        <w:rPr>
          <w:rStyle w:val="Marquedecommentaire"/>
        </w:rPr>
        <w:annotationRef/>
      </w:r>
      <w:r>
        <w:t>Is this a direct quotation from another source? If so, please provide the Bibliographical reference for it.</w:t>
      </w:r>
    </w:p>
  </w:comment>
  <w:comment w:id="1893" w:author="REID-JAMOND Alison" w:date="2022-04-04T14:09:00Z" w:initials="RA">
    <w:p w14:paraId="3DF075C5" w14:textId="3904BF06" w:rsidR="007A0127" w:rsidRDefault="007A0127">
      <w:pPr>
        <w:pStyle w:val="Commentaire"/>
      </w:pPr>
      <w:r>
        <w:rPr>
          <w:rStyle w:val="Marquedecommentaire"/>
        </w:rPr>
        <w:annotationRef/>
      </w:r>
      <w:r>
        <w:t>Please refer to the specific figure number, rather than saying "the figure below".</w:t>
      </w:r>
    </w:p>
  </w:comment>
  <w:comment w:id="1909" w:author="REID-JAMOND Alison" w:date="2022-04-04T14:11:00Z" w:initials="RA">
    <w:p w14:paraId="7BDE4AF0" w14:textId="519D59F9" w:rsidR="007A0127" w:rsidRDefault="007A0127">
      <w:pPr>
        <w:pStyle w:val="Commentaire"/>
      </w:pPr>
      <w:r>
        <w:rPr>
          <w:rStyle w:val="Marquedecommentaire"/>
        </w:rPr>
        <w:annotationRef/>
      </w:r>
      <w:r>
        <w:t>Note that at times "domain" is written with a capital letter, and at times not. Please verify which option is correct and harmonize throughout.</w:t>
      </w:r>
    </w:p>
  </w:comment>
  <w:comment w:id="1918" w:author="REID-JAMOND Alison" w:date="2022-04-04T14:12:00Z" w:initials="RA">
    <w:p w14:paraId="1C917DA6" w14:textId="0C60F268" w:rsidR="007A0127" w:rsidRDefault="007A0127">
      <w:pPr>
        <w:pStyle w:val="Commentaire"/>
      </w:pPr>
      <w:r>
        <w:rPr>
          <w:rStyle w:val="Marquedecommentaire"/>
        </w:rPr>
        <w:annotationRef/>
      </w:r>
      <w:r>
        <w:t>Is it necessary for these terms to be written with capital letters here?</w:t>
      </w:r>
    </w:p>
  </w:comment>
  <w:comment w:id="1919" w:author="Katharina Schleidt" w:date="2022-08-13T17:01:00Z" w:initials="KS">
    <w:p w14:paraId="0FFE49ED" w14:textId="2F727190" w:rsidR="007A0127" w:rsidRDefault="007A0127">
      <w:pPr>
        <w:pStyle w:val="Commentaire"/>
      </w:pPr>
      <w:r>
        <w:rPr>
          <w:rStyle w:val="Marquedecommentaire"/>
        </w:rPr>
        <w:annotationRef/>
      </w:r>
      <w:r>
        <w:t>As these refer to classes from GWML, should be capital. Added GWML reference</w:t>
      </w:r>
    </w:p>
  </w:comment>
  <w:comment w:id="1948" w:author="REID-JAMOND Alison" w:date="2022-04-04T14:14:00Z" w:initials="RA">
    <w:p w14:paraId="2B88D0BE" w14:textId="4FA80EE9" w:rsidR="007A0127" w:rsidRDefault="007A0127">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61" w:author="REID-JAMOND Alison" w:date="2022-04-04T14:15:00Z" w:initials="RA">
    <w:p w14:paraId="6B7D6FCE" w14:textId="638BCA93" w:rsidR="007A0127" w:rsidRDefault="007A0127">
      <w:pPr>
        <w:pStyle w:val="Commentaire"/>
      </w:pPr>
      <w:r>
        <w:rPr>
          <w:rStyle w:val="Marquedecommentaire"/>
        </w:rPr>
        <w:annotationRef/>
      </w:r>
      <w:r>
        <w:t>Suggest combining these two notes.</w:t>
      </w:r>
    </w:p>
  </w:comment>
  <w:comment w:id="2002" w:author="REID-JAMOND Alison" w:date="2022-04-04T14:17:00Z" w:initials="RA">
    <w:p w14:paraId="29A00588" w14:textId="129C6D3B" w:rsidR="007A0127" w:rsidRDefault="007A0127">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2003" w:author="REID-JAMOND Alison" w:date="2022-04-04T14:17:00Z" w:initials="RA">
    <w:p w14:paraId="7F26909F" w14:textId="6966D902" w:rsidR="007A0127" w:rsidRDefault="007A0127">
      <w:pPr>
        <w:pStyle w:val="Commentaire"/>
      </w:pPr>
      <w:r>
        <w:rPr>
          <w:rStyle w:val="Marquedecommentaire"/>
        </w:rPr>
        <w:annotationRef/>
      </w:r>
      <w:r>
        <w:t>Please refer to a specific subclause.</w:t>
      </w:r>
    </w:p>
  </w:comment>
  <w:comment w:id="2018" w:author="REID-JAMOND Alison" w:date="2022-04-04T14:20:00Z" w:initials="RA">
    <w:p w14:paraId="139135A8" w14:textId="770E492C" w:rsidR="007A0127" w:rsidRDefault="007A0127">
      <w:pPr>
        <w:pStyle w:val="Commentaire"/>
      </w:pPr>
      <w:r>
        <w:rPr>
          <w:rStyle w:val="Marquedecommentaire"/>
        </w:rPr>
        <w:annotationRef/>
      </w:r>
      <w:r>
        <w:t>NOTEs cannot contain the verbal forms "may", "should" or "shall". Please rephrase.</w:t>
      </w:r>
    </w:p>
  </w:comment>
  <w:comment w:id="2035" w:author="REID-JAMOND Alison" w:date="2022-04-04T14:22:00Z" w:initials="RA">
    <w:p w14:paraId="0DF3571F" w14:textId="2C28A891" w:rsidR="007A0127" w:rsidRDefault="007A0127">
      <w:pPr>
        <w:pStyle w:val="Commentaire"/>
      </w:pPr>
      <w:r>
        <w:rPr>
          <w:rStyle w:val="Marquedecommentaire"/>
        </w:rPr>
        <w:annotationRef/>
      </w:r>
      <w:r>
        <w:t>Please convert all uppercase verbal forms into lowercase as shown in previous subclauses.</w:t>
      </w:r>
    </w:p>
  </w:comment>
  <w:comment w:id="2060" w:author="REID-JAMOND Alison" w:date="2022-04-04T14:23:00Z" w:initials="RA">
    <w:p w14:paraId="17A0FD77" w14:textId="4D242EF4" w:rsidR="007A0127" w:rsidRDefault="007A0127">
      <w:pPr>
        <w:pStyle w:val="Commentaire"/>
      </w:pPr>
      <w:r>
        <w:rPr>
          <w:rStyle w:val="Marquedecommentaire"/>
        </w:rPr>
        <w:annotationRef/>
      </w:r>
      <w:r>
        <w:t>NOTEs cannot contain the verbal forms "may", "should" or "shall". Please rephrase.</w:t>
      </w:r>
    </w:p>
  </w:comment>
  <w:comment w:id="2065" w:author="REID-JAMOND Alison" w:date="2022-04-04T14:23:00Z" w:initials="RA">
    <w:p w14:paraId="2ED799AB" w14:textId="0CE06575" w:rsidR="007A0127" w:rsidRDefault="007A0127">
      <w:pPr>
        <w:pStyle w:val="Commentaire"/>
      </w:pPr>
      <w:r>
        <w:rPr>
          <w:rStyle w:val="Marquedecommentaire"/>
        </w:rPr>
        <w:annotationRef/>
      </w:r>
      <w:r>
        <w:t>Please move this link to the Bibliography, either to replace the link already present in entry [28] or to be included as a new entry, as appropriate.</w:t>
      </w:r>
    </w:p>
  </w:comment>
  <w:comment w:id="2066" w:author="Katharina Schleidt" w:date="2022-08-12T19:21:00Z" w:initials="KS">
    <w:p w14:paraId="5D9DF39E" w14:textId="77777777" w:rsidR="007A0127" w:rsidRDefault="007A0127">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7A0127" w:rsidRDefault="007A0127">
      <w:pPr>
        <w:pStyle w:val="Commentaire"/>
      </w:pPr>
      <w:r>
        <w:t>We’ve added the term “entry” to clarify this</w:t>
      </w:r>
    </w:p>
  </w:comment>
  <w:comment w:id="2075" w:author="REID-JAMOND Alison" w:date="2022-04-04T14:24:00Z" w:initials="RA">
    <w:p w14:paraId="002A194A" w14:textId="1C40FFF8" w:rsidR="007A0127" w:rsidRDefault="007A0127">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 I, we, you) are to be avoided. Please rephrase this Example accordingly. </w:t>
      </w:r>
    </w:p>
  </w:comment>
  <w:comment w:id="2115" w:author="REID-JAMOND Alison" w:date="2022-04-04T14:26:00Z" w:initials="RA">
    <w:p w14:paraId="04A89B3F" w14:textId="019DC4B3" w:rsidR="007A0127" w:rsidRDefault="007A0127">
      <w:pPr>
        <w:pStyle w:val="Commentaire"/>
      </w:pPr>
      <w:r>
        <w:rPr>
          <w:rStyle w:val="Marquedecommentaire"/>
        </w:rPr>
        <w:annotationRef/>
      </w:r>
      <w:r>
        <w:t>There is no verbal form used in this sentence. It therefore appears incomplete and cannot be considered a requirement. Please review.</w:t>
      </w:r>
    </w:p>
  </w:comment>
  <w:comment w:id="2143" w:author="REID-JAMOND Alison" w:date="2022-04-04T14:28:00Z" w:initials="RA">
    <w:p w14:paraId="2A781E35" w14:textId="3C4EE33D" w:rsidR="007A0127" w:rsidRDefault="007A0127">
      <w:pPr>
        <w:pStyle w:val="Commentaire"/>
      </w:pPr>
      <w:r>
        <w:rPr>
          <w:rStyle w:val="Marquedecommentaire"/>
        </w:rPr>
        <w:annotationRef/>
      </w:r>
      <w:r>
        <w:t>Please list these notes as NOTE 1, NOTE 2, NOTE 3, or else combine to form one single NOTE.</w:t>
      </w:r>
    </w:p>
  </w:comment>
  <w:comment w:id="2185" w:author="REID-JAMOND Alison" w:date="2022-04-04T14:30:00Z" w:initials="RA">
    <w:p w14:paraId="29A17A0C" w14:textId="61D0BC55" w:rsidR="007A0127" w:rsidRDefault="007A0127">
      <w:pPr>
        <w:pStyle w:val="Commentaire"/>
      </w:pPr>
      <w:r>
        <w:rPr>
          <w:rStyle w:val="Marquedecommentaire"/>
        </w:rPr>
        <w:annotationRef/>
      </w:r>
      <w:r>
        <w:t>Does "sensors" need to have a capital letter here? Please check and harmonize throughout the document.</w:t>
      </w:r>
    </w:p>
  </w:comment>
  <w:comment w:id="2205" w:author="REID-JAMOND Alison" w:date="2022-04-04T14:31:00Z" w:initials="RA">
    <w:p w14:paraId="1FD60317" w14:textId="3D3788E0" w:rsidR="007A0127" w:rsidRDefault="007A0127">
      <w:pPr>
        <w:pStyle w:val="Commentaire"/>
      </w:pPr>
      <w:r>
        <w:rPr>
          <w:rStyle w:val="Marquedecommentaire"/>
        </w:rPr>
        <w:annotationRef/>
      </w:r>
      <w:r>
        <w:t>Please see previous comment on the regrouping of NOTEs.</w:t>
      </w:r>
    </w:p>
  </w:comment>
  <w:comment w:id="2226" w:author="REID-JAMOND Alison" w:date="2022-04-04T14:31:00Z" w:initials="RA">
    <w:p w14:paraId="168ADD7B" w14:textId="68177280" w:rsidR="007A0127" w:rsidRDefault="007A0127">
      <w:pPr>
        <w:pStyle w:val="Commentaire"/>
      </w:pPr>
      <w:r>
        <w:rPr>
          <w:rStyle w:val="Marquedecommentaire"/>
        </w:rPr>
        <w:annotationRef/>
      </w:r>
      <w:r>
        <w:t>Please see previous comment on the regrouping of NOTEs.</w:t>
      </w:r>
    </w:p>
  </w:comment>
  <w:comment w:id="2264" w:author="REID-JAMOND Alison" w:date="2022-04-04T14:32:00Z" w:initials="RA">
    <w:p w14:paraId="6690963A" w14:textId="23C99631" w:rsidR="007A0127" w:rsidRDefault="007A0127">
      <w:pPr>
        <w:pStyle w:val="Commentaire"/>
      </w:pPr>
      <w:r>
        <w:rPr>
          <w:rStyle w:val="Marquedecommentaire"/>
        </w:rPr>
        <w:annotationRef/>
      </w:r>
      <w:r>
        <w:t>NOTEs cannot contain the verbal form "should". Please rephrase.</w:t>
      </w:r>
    </w:p>
  </w:comment>
  <w:comment w:id="2278" w:author="REID-JAMOND Alison" w:date="2022-04-04T14:33:00Z" w:initials="RA">
    <w:p w14:paraId="63E98EB8" w14:textId="77777777" w:rsidR="007A0127" w:rsidRDefault="007A0127"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88" w:author="REID-JAMOND Alison" w:date="2022-04-04T14:33:00Z" w:initials="RA">
    <w:p w14:paraId="0793A348" w14:textId="4175FA2C" w:rsidR="007A0127" w:rsidRDefault="007A0127">
      <w:pPr>
        <w:pStyle w:val="Commentaire"/>
      </w:pPr>
      <w:r>
        <w:rPr>
          <w:rStyle w:val="Marquedecommentaire"/>
        </w:rPr>
        <w:annotationRef/>
      </w:r>
      <w:r>
        <w:t>All figures shall be precited in the document, but Figure 10 does not appear to have been cited. Please introduce a reference to this figure.</w:t>
      </w:r>
    </w:p>
  </w:comment>
  <w:comment w:id="2294" w:author="REID-JAMOND Alison" w:date="2022-04-04T14:33:00Z" w:initials="RA">
    <w:p w14:paraId="660B4F5C" w14:textId="10DD1BDA" w:rsidR="007A0127" w:rsidRDefault="007A0127">
      <w:pPr>
        <w:pStyle w:val="Commentaire"/>
      </w:pPr>
      <w:r>
        <w:rPr>
          <w:rStyle w:val="Marquedecommentaire"/>
        </w:rPr>
        <w:annotationRef/>
      </w:r>
      <w:r>
        <w:t>This section of text is labelled "requirement" but it does not contain the verbal form "shall". Please review.</w:t>
      </w:r>
    </w:p>
  </w:comment>
  <w:comment w:id="2342" w:author="Katharina Schleidt" w:date="2022-08-10T19:36:00Z" w:initials="KS">
    <w:p w14:paraId="1F139DAC" w14:textId="77777777" w:rsidR="007A0127" w:rsidRDefault="007A0127" w:rsidP="007703D2">
      <w:pPr>
        <w:pStyle w:val="Commentaire"/>
      </w:pPr>
      <w:r>
        <w:rPr>
          <w:rStyle w:val="Marquedecommentaire"/>
        </w:rPr>
        <w:annotationRef/>
      </w:r>
      <w:r>
        <w:t>Modification of “Abby’s car” to “a person’s car” was rejected, confirmed with TC211/TMG and</w:t>
      </w:r>
    </w:p>
    <w:p w14:paraId="4E948761" w14:textId="77777777" w:rsidR="007A0127" w:rsidRPr="00026AA4" w:rsidRDefault="007A0127" w:rsidP="007703D2">
      <w:pPr>
        <w:pStyle w:val="Commentaire"/>
        <w:rPr>
          <w:lang w:val="en-US"/>
        </w:rPr>
      </w:pPr>
      <w:r>
        <w:t>ISO/CS EPM that "Abby's" was acceptable usage.</w:t>
      </w:r>
    </w:p>
  </w:comment>
  <w:comment w:id="2361" w:author="Katharina Schleidt" w:date="2022-08-10T19:36:00Z" w:initials="KS">
    <w:p w14:paraId="38725881" w14:textId="77777777" w:rsidR="007A0127" w:rsidRDefault="007A0127" w:rsidP="00026AA4">
      <w:pPr>
        <w:pStyle w:val="Commentaire"/>
      </w:pPr>
      <w:r>
        <w:rPr>
          <w:rStyle w:val="Marquedecommentaire"/>
        </w:rPr>
        <w:annotationRef/>
      </w:r>
      <w:r>
        <w:t>Modification of “Abby’s car” to “a person’s car” was rejected, confirmed with TC211/TMG and</w:t>
      </w:r>
    </w:p>
    <w:p w14:paraId="424FF95F" w14:textId="15BA28F4" w:rsidR="007A0127" w:rsidRPr="00026AA4" w:rsidRDefault="007A0127" w:rsidP="00026AA4">
      <w:pPr>
        <w:pStyle w:val="Commentaire"/>
        <w:rPr>
          <w:lang w:val="en-US"/>
        </w:rPr>
      </w:pPr>
      <w:r>
        <w:t>ISO/CS EPM that "Abby's" was acceptable usage.</w:t>
      </w:r>
    </w:p>
  </w:comment>
  <w:comment w:id="2397" w:author="REID-JAMOND Alison" w:date="2022-04-04T14:39:00Z" w:initials="RA">
    <w:p w14:paraId="728CA83F" w14:textId="03C4CC1A" w:rsidR="007A0127" w:rsidRDefault="007A0127">
      <w:pPr>
        <w:pStyle w:val="Commentaire"/>
      </w:pPr>
      <w:r>
        <w:rPr>
          <w:rStyle w:val="Marquedecommentaire"/>
        </w:rPr>
        <w:annotationRef/>
      </w:r>
      <w:r>
        <w:t>Should the word "observation" be written in bold font here?</w:t>
      </w:r>
    </w:p>
  </w:comment>
  <w:comment w:id="2438" w:author="REID-JAMOND Alison" w:date="2022-04-04T14:46:00Z" w:initials="RA">
    <w:p w14:paraId="6CAA8319" w14:textId="5872591B"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451" w:author="REID-JAMOND Alison" w:date="2022-04-04T14:46:00Z" w:initials="RA">
    <w:p w14:paraId="5BFC48F2" w14:textId="78FEC99C"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469" w:author="REID-JAMOND Alison" w:date="2022-04-04T14:46:00Z" w:initials="RA">
    <w:p w14:paraId="61895A2F" w14:textId="0A2642AE"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484" w:author="REID-JAMOND Alison" w:date="2022-04-04T14:47:00Z" w:initials="RA">
    <w:p w14:paraId="78D8C362" w14:textId="737CAB46"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512" w:author="REID-JAMOND Alison" w:date="2022-04-04T14:40:00Z" w:initials="RA">
    <w:p w14:paraId="5A521A21" w14:textId="04C4C889" w:rsidR="007A0127" w:rsidRDefault="007A0127">
      <w:pPr>
        <w:pStyle w:val="Commentaire"/>
      </w:pPr>
      <w:r>
        <w:rPr>
          <w:rStyle w:val="Marquedecommentaire"/>
        </w:rPr>
        <w:annotationRef/>
      </w:r>
      <w:r>
        <w:t>It is not clear why the section of text "deploxmentReason:CharacterString" is written in italic font here. Please review.</w:t>
      </w:r>
    </w:p>
  </w:comment>
  <w:comment w:id="2534" w:author="REID-JAMOND Alison" w:date="2022-04-04T14:41:00Z" w:initials="RA">
    <w:p w14:paraId="0C4DDC48" w14:textId="29347B04" w:rsidR="007A0127" w:rsidRDefault="007A0127">
      <w:pPr>
        <w:pStyle w:val="Commentaire"/>
      </w:pPr>
      <w:r>
        <w:rPr>
          <w:rStyle w:val="Marquedecommentaire"/>
        </w:rPr>
        <w:annotationRef/>
      </w:r>
      <w:r>
        <w:t>The previous comment concerning the use of italic font also applies here.</w:t>
      </w:r>
    </w:p>
  </w:comment>
  <w:comment w:id="2758" w:author="REID-JAMOND Alison" w:date="2022-04-04T14:44:00Z" w:initials="RA">
    <w:p w14:paraId="35995AE9" w14:textId="2A3A1594" w:rsidR="007A0127" w:rsidRDefault="007A0127">
      <w:pPr>
        <w:pStyle w:val="Commentaire"/>
      </w:pPr>
      <w:r>
        <w:rPr>
          <w:rStyle w:val="Marquedecommentaire"/>
        </w:rPr>
        <w:annotationRef/>
      </w:r>
      <w:r>
        <w:t>NOTEs cannot contain the verbal form "should". Please rephrase.</w:t>
      </w:r>
    </w:p>
  </w:comment>
  <w:comment w:id="2766" w:author="REID-JAMOND Alison" w:date="2022-04-04T14:44:00Z" w:initials="RA">
    <w:p w14:paraId="43EB7675" w14:textId="1C365D6B" w:rsidR="007A0127" w:rsidRDefault="007A0127">
      <w:pPr>
        <w:pStyle w:val="Commentaire"/>
      </w:pPr>
      <w:r>
        <w:rPr>
          <w:rStyle w:val="Marquedecommentaire"/>
        </w:rPr>
        <w:annotationRef/>
      </w:r>
      <w:r>
        <w:t>NOTEs cannot contain the verbal form "should". Please rephrase.</w:t>
      </w:r>
    </w:p>
  </w:comment>
  <w:comment w:id="2771" w:author="REID-JAMOND Alison" w:date="2022-04-04T15:28:00Z" w:initials="RA">
    <w:p w14:paraId="56280D05" w14:textId="52A4CD6F" w:rsidR="007A0127" w:rsidRDefault="007A0127">
      <w:pPr>
        <w:pStyle w:val="Commentaire"/>
      </w:pPr>
      <w:r>
        <w:rPr>
          <w:rStyle w:val="Marquedecommentaire"/>
        </w:rPr>
        <w:annotationRef/>
      </w:r>
      <w:r>
        <w:t>This phrasing seems quite informal. Please review and consider replacing with more appropriate phrasing, e.g., to clarify, to confirm, etc.</w:t>
      </w:r>
    </w:p>
  </w:comment>
  <w:comment w:id="2808" w:author="REID-JAMOND Alison" w:date="2022-04-04T14:47:00Z" w:initials="RA">
    <w:p w14:paraId="10C38615" w14:textId="482760B9"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38" w:author="REID-JAMOND Alison" w:date="2022-04-04T14:48:00Z" w:initials="RA">
    <w:p w14:paraId="29B66184" w14:textId="0E9BF2E2"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46" w:author="REID-JAMOND Alison" w:date="2022-04-04T14:49:00Z" w:initials="RA">
    <w:p w14:paraId="7037591B" w14:textId="77777777" w:rsidR="007A0127" w:rsidRDefault="007A0127">
      <w:pPr>
        <w:pStyle w:val="Commentaire"/>
      </w:pPr>
      <w:r>
        <w:rPr>
          <w:rStyle w:val="Marquedecommentaire"/>
        </w:rPr>
        <w:annotationRef/>
      </w:r>
      <w:r>
        <w:t xml:space="preserve">EXAMPLEs cannot contain the verbal form "must". Please rephrase by using statement of fact. </w:t>
      </w:r>
    </w:p>
    <w:p w14:paraId="13A700B2" w14:textId="77777777" w:rsidR="007A0127" w:rsidRDefault="007A0127">
      <w:pPr>
        <w:pStyle w:val="Commentaire"/>
      </w:pPr>
      <w:r>
        <w:t xml:space="preserve">Note that in accordance with the ISO House Style, the use of personal pronouns should also be avoided (in this case, "one"). </w:t>
      </w:r>
    </w:p>
    <w:p w14:paraId="272EF9C9" w14:textId="77777777" w:rsidR="007A0127" w:rsidRDefault="007A0127">
      <w:pPr>
        <w:pStyle w:val="Commentaire"/>
      </w:pPr>
      <w:r>
        <w:t>A possible rephrasing of this sentence could be:</w:t>
      </w:r>
    </w:p>
    <w:p w14:paraId="0FC18B64" w14:textId="45010247" w:rsidR="007A0127" w:rsidRDefault="007A0127">
      <w:pPr>
        <w:pStyle w:val="Commentaire"/>
      </w:pPr>
      <w:r>
        <w:t>"..... information needs to be provided on what Obersable Properties..."</w:t>
      </w:r>
    </w:p>
  </w:comment>
  <w:comment w:id="2963" w:author="REID-JAMOND Alison" w:date="2022-04-04T14:54:00Z" w:initials="RA">
    <w:p w14:paraId="51CFB5A1" w14:textId="136EB02E"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74" w:author="REID-JAMOND Alison" w:date="2022-04-04T14:54:00Z" w:initials="RA">
    <w:p w14:paraId="1869A1F7" w14:textId="24AA34F4"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85" w:author="REID-JAMOND Alison" w:date="2022-04-04T14:54:00Z" w:initials="RA">
    <w:p w14:paraId="30BE2A4A" w14:textId="011C3143"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2998" w:author="REID-JAMOND Alison" w:date="2022-04-04T14:54:00Z" w:initials="RA">
    <w:p w14:paraId="319A8A11" w14:textId="38D6C091"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3009" w:author="REID-JAMOND Alison" w:date="2022-04-04T14:54:00Z" w:initials="RA">
    <w:p w14:paraId="21A653CE" w14:textId="18AFFE9F" w:rsidR="007A0127" w:rsidRDefault="007A0127">
      <w:pPr>
        <w:pStyle w:val="Commentaire"/>
      </w:pPr>
      <w:r>
        <w:rPr>
          <w:rStyle w:val="Marquedecommentaire"/>
        </w:rPr>
        <w:annotationRef/>
      </w:r>
      <w:r>
        <w:t>All figures shall be precited in the document, but this figure does not appear to have been cited. Please introduce a reference to this figure.</w:t>
      </w:r>
    </w:p>
  </w:comment>
  <w:comment w:id="3029" w:author="REID-JAMOND Alison" w:date="2022-04-04T15:09:00Z" w:initials="RA">
    <w:p w14:paraId="2A14AC0E"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7A0127" w:rsidRDefault="007A0127">
      <w:pPr>
        <w:pStyle w:val="Commentaire"/>
      </w:pPr>
    </w:p>
  </w:comment>
  <w:comment w:id="3039" w:author="REID-JAMOND Alison" w:date="2022-04-04T15:29:00Z" w:initials="RA">
    <w:p w14:paraId="6EF064D6" w14:textId="65D74396" w:rsidR="007A0127" w:rsidRDefault="007A0127">
      <w:pPr>
        <w:pStyle w:val="Commentaire"/>
      </w:pPr>
      <w:r>
        <w:rPr>
          <w:rStyle w:val="Marquedecommentaire"/>
        </w:rPr>
        <w:annotationRef/>
      </w:r>
      <w:r>
        <w:t>Please see previous comment in subclause 9.10.1 on this phrasing.</w:t>
      </w:r>
    </w:p>
  </w:comment>
  <w:comment w:id="3143" w:author="REID-JAMOND Alison" w:date="2022-04-04T15:20:00Z" w:initials="RA">
    <w:p w14:paraId="558E7EC1" w14:textId="7963640F" w:rsidR="007A0127" w:rsidRDefault="007A012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3303" w:author="REID-JAMOND Alison" w:date="2022-04-04T15:23:00Z" w:initials="RA">
    <w:p w14:paraId="6A7F116F"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7A0127" w:rsidRDefault="007A0127">
      <w:pPr>
        <w:pStyle w:val="Commentaire"/>
      </w:pPr>
    </w:p>
  </w:comment>
  <w:comment w:id="3314" w:author="REID-JAMOND Alison" w:date="2022-04-04T15:24:00Z" w:initials="RA">
    <w:p w14:paraId="27CCBB26" w14:textId="7E36A84F" w:rsidR="007A0127" w:rsidRDefault="007A0127">
      <w:pPr>
        <w:pStyle w:val="Commentaire"/>
      </w:pPr>
      <w:r>
        <w:rPr>
          <w:rStyle w:val="Marquedecommentaire"/>
        </w:rPr>
        <w:annotationRef/>
      </w:r>
      <w:r>
        <w:t>NOTEs cannot contain the verbal forms "shall", "should" or "may". Please rephrase or convert to body text.</w:t>
      </w:r>
    </w:p>
  </w:comment>
  <w:comment w:id="3329" w:author="REID-JAMOND Alison" w:date="2022-04-04T15:25:00Z" w:initials="RA">
    <w:p w14:paraId="79A9C55D"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7A0127" w:rsidRDefault="007A0127">
      <w:pPr>
        <w:pStyle w:val="Commentaire"/>
      </w:pPr>
    </w:p>
  </w:comment>
  <w:comment w:id="3345" w:author="REID-JAMOND Alison" w:date="2022-04-04T15:25:00Z" w:initials="RA">
    <w:p w14:paraId="3EE84C01" w14:textId="48EE0B68" w:rsidR="007A0127" w:rsidRDefault="007A0127">
      <w:pPr>
        <w:pStyle w:val="Commentaire"/>
      </w:pPr>
      <w:r>
        <w:rPr>
          <w:rStyle w:val="Marquedecommentaire"/>
        </w:rPr>
        <w:annotationRef/>
      </w:r>
      <w:r>
        <w:t>NOTEs cannot contain the verbal forms "shall", "should" or "may". Please rephrase or convert to body text.</w:t>
      </w:r>
    </w:p>
  </w:comment>
  <w:comment w:id="3363" w:author="REID-JAMOND Alison" w:date="2022-04-04T15:26:00Z" w:initials="RA">
    <w:p w14:paraId="5AD6691D"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7A0127" w:rsidRDefault="007A0127">
      <w:pPr>
        <w:pStyle w:val="Commentaire"/>
      </w:pPr>
    </w:p>
  </w:comment>
  <w:comment w:id="3392" w:author="REID-JAMOND Alison" w:date="2022-04-04T15:27:00Z" w:initials="RA">
    <w:p w14:paraId="4D6296ED"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7A0127" w:rsidRDefault="007A0127">
      <w:pPr>
        <w:pStyle w:val="Commentaire"/>
      </w:pPr>
    </w:p>
  </w:comment>
  <w:comment w:id="3409" w:author="REID-JAMOND Alison" w:date="2022-04-04T15:27:00Z" w:initials="RA">
    <w:p w14:paraId="7B39095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7A0127" w:rsidRDefault="007A0127">
      <w:pPr>
        <w:pStyle w:val="Commentaire"/>
      </w:pPr>
    </w:p>
  </w:comment>
  <w:comment w:id="3428" w:author="REID-JAMOND Alison" w:date="2022-04-04T15:29:00Z" w:initials="RA">
    <w:p w14:paraId="0E48B1A1" w14:textId="297D4A8C" w:rsidR="007A0127" w:rsidRDefault="007A0127">
      <w:pPr>
        <w:pStyle w:val="Commentaire"/>
      </w:pPr>
      <w:r>
        <w:rPr>
          <w:rStyle w:val="Marquedecommentaire"/>
        </w:rPr>
        <w:annotationRef/>
      </w:r>
      <w:r>
        <w:t>Please see previous comments on this phrasing, e.g., in subclause 9.10.1.</w:t>
      </w:r>
    </w:p>
  </w:comment>
  <w:comment w:id="3434" w:author="REID-JAMOND Alison" w:date="2022-04-04T15:29:00Z" w:initials="RA">
    <w:p w14:paraId="1F98F4DD" w14:textId="6C186CC5" w:rsidR="007A0127" w:rsidRDefault="007A0127">
      <w:pPr>
        <w:pStyle w:val="Commentaire"/>
      </w:pPr>
      <w:r>
        <w:rPr>
          <w:rStyle w:val="Marquedecommentaire"/>
        </w:rPr>
        <w:annotationRef/>
      </w:r>
      <w:r>
        <w:t>See previous comment.</w:t>
      </w:r>
    </w:p>
  </w:comment>
  <w:comment w:id="3460" w:author="REID-JAMOND Alison" w:date="2022-04-04T15:30:00Z" w:initials="RA">
    <w:p w14:paraId="1A8B31A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7A0127" w:rsidRDefault="007A0127">
      <w:pPr>
        <w:pStyle w:val="Commentaire"/>
      </w:pPr>
    </w:p>
  </w:comment>
  <w:comment w:id="3551" w:author="REID-JAMOND Alison" w:date="2022-04-04T15:32:00Z" w:initials="RA">
    <w:p w14:paraId="0AAC5BB6" w14:textId="6F27B487" w:rsidR="007A0127" w:rsidRDefault="007A0127">
      <w:pPr>
        <w:pStyle w:val="Commentaire"/>
      </w:pPr>
      <w:r>
        <w:rPr>
          <w:rStyle w:val="Marquedecommentaire"/>
        </w:rPr>
        <w:annotationRef/>
      </w:r>
      <w:r>
        <w:t>This text is marked as a requirement, but the verbal form "shall" is not used. Please check.</w:t>
      </w:r>
    </w:p>
  </w:comment>
  <w:comment w:id="3572" w:author="REID-JAMOND Alison" w:date="2022-04-04T15:33:00Z" w:initials="RA">
    <w:p w14:paraId="040B11B3"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7A0127" w:rsidRDefault="007A0127">
      <w:pPr>
        <w:pStyle w:val="Commentaire"/>
      </w:pPr>
    </w:p>
  </w:comment>
  <w:comment w:id="3585" w:author="REID-JAMOND Alison" w:date="2022-04-04T15:33:00Z" w:initials="RA">
    <w:p w14:paraId="18EE3CA6"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7A0127" w:rsidRDefault="007A0127">
      <w:pPr>
        <w:pStyle w:val="Commentaire"/>
      </w:pPr>
    </w:p>
  </w:comment>
  <w:comment w:id="3598" w:author="REID-JAMOND Alison" w:date="2022-04-04T15:33:00Z" w:initials="RA">
    <w:p w14:paraId="18D7483C"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7A0127" w:rsidRDefault="007A0127">
      <w:pPr>
        <w:pStyle w:val="Commentaire"/>
      </w:pPr>
    </w:p>
  </w:comment>
  <w:comment w:id="3611" w:author="REID-JAMOND Alison" w:date="2022-04-04T15:33:00Z" w:initials="RA">
    <w:p w14:paraId="2084DF5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7A0127" w:rsidRDefault="007A0127">
      <w:pPr>
        <w:pStyle w:val="Commentaire"/>
      </w:pPr>
    </w:p>
  </w:comment>
  <w:comment w:id="3625" w:author="REID-JAMOND Alison" w:date="2022-04-04T15:34:00Z" w:initials="RA">
    <w:p w14:paraId="453E2176"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7A0127" w:rsidRDefault="007A0127">
      <w:pPr>
        <w:pStyle w:val="Commentaire"/>
      </w:pPr>
    </w:p>
  </w:comment>
  <w:comment w:id="3638" w:author="REID-JAMOND Alison" w:date="2022-04-04T15:34:00Z" w:initials="RA">
    <w:p w14:paraId="7F6A63D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7A0127" w:rsidRDefault="007A0127">
      <w:pPr>
        <w:pStyle w:val="Commentaire"/>
      </w:pPr>
    </w:p>
  </w:comment>
  <w:comment w:id="3679" w:author="REID-JAMOND Alison" w:date="2022-04-04T15:34:00Z" w:initials="RA">
    <w:p w14:paraId="7F6D913B" w14:textId="3B7774A2" w:rsidR="007A0127" w:rsidRDefault="007A0127">
      <w:pPr>
        <w:pStyle w:val="Commentaire"/>
      </w:pPr>
      <w:r>
        <w:rPr>
          <w:rStyle w:val="Marquedecommentaire"/>
        </w:rPr>
        <w:annotationRef/>
      </w:r>
      <w:r>
        <w:t>This text is marked as a requirement, but the verbal form "shall" is not used. Please check.</w:t>
      </w:r>
    </w:p>
  </w:comment>
  <w:comment w:id="3892" w:author="REID-JAMOND Alison" w:date="2022-04-04T14:57:00Z" w:initials="RA">
    <w:p w14:paraId="64F9F9EB" w14:textId="233321B3" w:rsidR="007A0127" w:rsidRDefault="007A0127">
      <w:pPr>
        <w:pStyle w:val="Commentaire"/>
      </w:pPr>
      <w:r>
        <w:rPr>
          <w:rStyle w:val="Marquedecommentaire"/>
        </w:rPr>
        <w:annotationRef/>
      </w:r>
      <w:r>
        <w:t>Previously this has been written with each word capitalized. Please harmonize throughout.</w:t>
      </w:r>
    </w:p>
  </w:comment>
  <w:comment w:id="3893" w:author="REID-JAMOND Alison" w:date="2022-04-04T14:59:00Z" w:initials="RA">
    <w:p w14:paraId="63D0A6F3" w14:textId="51A3A154" w:rsidR="007A0127" w:rsidRDefault="007A012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894" w:author="REID-JAMOND Alison" w:date="2022-04-04T15:01:00Z" w:initials="RA">
    <w:p w14:paraId="0D70F5D3" w14:textId="448B5015" w:rsidR="007A0127" w:rsidRDefault="007A012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4042" w:author="REID-JAMOND Alison" w:date="2022-04-04T08:23:00Z" w:initials="RA">
    <w:p w14:paraId="15959A89" w14:textId="33645E80" w:rsidR="007A0127" w:rsidRDefault="007A0127" w:rsidP="000A6B0A">
      <w:pPr>
        <w:pStyle w:val="Commentaire"/>
      </w:pPr>
      <w:r>
        <w:rPr>
          <w:rStyle w:val="Marquedecommentaire"/>
        </w:rPr>
        <w:annotationRef/>
      </w:r>
      <w:r>
        <w:t>Please check the verbal form used here ("may" or "can")</w:t>
      </w:r>
    </w:p>
  </w:comment>
  <w:comment w:id="4063" w:author="REID-JAMOND Alison" w:date="2022-04-04T08:29:00Z" w:initials="RA">
    <w:p w14:paraId="1DA08CE0" w14:textId="79F772AF" w:rsidR="007A0127" w:rsidRDefault="007A0127">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4077" w:author="REID-JAMOND Alison" w:date="2022-04-04T08:32:00Z" w:initials="RA">
    <w:p w14:paraId="4A472404" w14:textId="2085F097" w:rsidR="007A0127" w:rsidRDefault="007A0127">
      <w:pPr>
        <w:pStyle w:val="Commentaire"/>
      </w:pPr>
      <w:r>
        <w:rPr>
          <w:rStyle w:val="Marquedecommentaire"/>
        </w:rPr>
        <w:annotationRef/>
      </w:r>
      <w:r>
        <w:t>Note that Latin text shall be written in italic font.</w:t>
      </w:r>
    </w:p>
  </w:comment>
  <w:comment w:id="4298" w:author="REID-JAMOND Alison" w:date="2022-04-04T08:44:00Z" w:initials="RA">
    <w:p w14:paraId="572E4689" w14:textId="6A8DE648" w:rsidR="007A0127" w:rsidRDefault="007A0127">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4342" w:author="REID-JAMOND Alison" w:date="2022-04-04T15:04:00Z" w:initials="RA">
    <w:p w14:paraId="6FCA18FB" w14:textId="5A501B76" w:rsidR="007A0127" w:rsidRDefault="007A0127">
      <w:pPr>
        <w:pStyle w:val="Commentaire"/>
      </w:pPr>
      <w:r>
        <w:rPr>
          <w:rStyle w:val="Marquedecommentaire"/>
        </w:rPr>
        <w:annotationRef/>
      </w:r>
      <w:r>
        <w:t>"e.g." ?</w:t>
      </w:r>
    </w:p>
  </w:comment>
  <w:comment w:id="4417" w:author="REID-JAMOND Alison" w:date="2022-04-04T15:07:00Z" w:initials="RA">
    <w:p w14:paraId="1096B7B8"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7A0127" w:rsidRDefault="007A0127">
      <w:pPr>
        <w:pStyle w:val="Commentaire"/>
      </w:pPr>
    </w:p>
  </w:comment>
  <w:comment w:id="4422" w:author="REID-JAMOND Alison" w:date="2022-04-04T15:07:00Z" w:initials="RA">
    <w:p w14:paraId="6287E3C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7A0127" w:rsidRDefault="007A0127">
      <w:pPr>
        <w:pStyle w:val="Commentaire"/>
      </w:pPr>
    </w:p>
  </w:comment>
  <w:comment w:id="4425" w:author="REID-JAMOND Alison" w:date="2022-04-04T15:08:00Z" w:initials="RA">
    <w:p w14:paraId="26C1B255"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7A0127" w:rsidRDefault="007A0127">
      <w:pPr>
        <w:pStyle w:val="Commentaire"/>
      </w:pPr>
    </w:p>
  </w:comment>
  <w:comment w:id="4436" w:author="REID-JAMOND Alison" w:date="2022-04-04T15:08:00Z" w:initials="RA">
    <w:p w14:paraId="0F016D6C" w14:textId="77777777" w:rsidR="007A0127" w:rsidRDefault="007A012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7A0127" w:rsidRDefault="007A0127">
      <w:pPr>
        <w:pStyle w:val="Commentaire"/>
      </w:pPr>
    </w:p>
  </w:comment>
  <w:comment w:id="4504" w:author="REID-JAMOND Alison" w:date="2022-04-04T15:07:00Z" w:initials="RA">
    <w:p w14:paraId="289EC3FC" w14:textId="77777777" w:rsidR="007A0127" w:rsidRDefault="007A0127"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7A0127" w:rsidRDefault="007A0127" w:rsidP="00610673">
      <w:pPr>
        <w:pStyle w:val="Commentaire"/>
      </w:pPr>
    </w:p>
  </w:comment>
  <w:comment w:id="4525" w:author="REID-JAMOND Alison" w:date="2022-04-04T15:07:00Z" w:initials="RA">
    <w:p w14:paraId="7E900BF6" w14:textId="77777777" w:rsidR="007A0127" w:rsidRDefault="007A0127"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7A0127" w:rsidRDefault="007A0127" w:rsidP="00610673">
      <w:pPr>
        <w:pStyle w:val="Commentaire"/>
      </w:pPr>
    </w:p>
  </w:comment>
  <w:comment w:id="4539" w:author="REID-JAMOND Alison" w:date="2022-04-04T15:07:00Z" w:initials="RA">
    <w:p w14:paraId="62BC912A" w14:textId="77777777" w:rsidR="007A0127" w:rsidRDefault="007A0127"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7A0127" w:rsidRDefault="007A0127" w:rsidP="00E87BAD">
      <w:pPr>
        <w:pStyle w:val="Commentaire"/>
      </w:pPr>
    </w:p>
  </w:comment>
  <w:comment w:id="4552" w:author="REID-JAMOND Alison" w:date="2022-04-04T15:07:00Z" w:initials="RA">
    <w:p w14:paraId="565A8B59" w14:textId="77777777" w:rsidR="007A0127" w:rsidRDefault="007A0127"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7A0127" w:rsidRDefault="007A0127" w:rsidP="00053A30">
      <w:pPr>
        <w:pStyle w:val="Commentaire"/>
      </w:pPr>
    </w:p>
  </w:comment>
  <w:comment w:id="4559" w:author="REID-JAMOND Alison" w:date="2022-04-04T08:48:00Z" w:initials="RA">
    <w:p w14:paraId="1F80AE0C" w14:textId="6E9CF2D9" w:rsidR="007A0127" w:rsidRDefault="007A0127">
      <w:pPr>
        <w:pStyle w:val="Commentaire"/>
      </w:pPr>
      <w:r>
        <w:rPr>
          <w:rStyle w:val="Marquedecommentaire"/>
        </w:rPr>
        <w:annotationRef/>
      </w:r>
      <w:r>
        <w:t>Note that references only need to be dated if they refer to a specific part of a document (e.g., specific subclause, table, etc.)</w:t>
      </w:r>
    </w:p>
  </w:comment>
  <w:comment w:id="4562" w:author="REID-JAMOND Alison" w:date="2022-04-04T08:47:00Z" w:initials="RA">
    <w:p w14:paraId="60C83E5B" w14:textId="118B13BB" w:rsidR="007A0127" w:rsidRDefault="007A0127">
      <w:pPr>
        <w:pStyle w:val="Commentaire"/>
      </w:pPr>
      <w:r>
        <w:rPr>
          <w:rStyle w:val="Marquedecommentaire"/>
        </w:rPr>
        <w:annotationRef/>
      </w:r>
      <w:r>
        <w:t>Is it necessary to cite both of these documents in the Bibliography? Neither seem to be cited in the document. Consider removing.</w:t>
      </w:r>
    </w:p>
  </w:comment>
  <w:comment w:id="4626" w:author="REID-JAMOND Alison" w:date="2022-04-04T08:08:00Z" w:initials="RA">
    <w:p w14:paraId="2995245B" w14:textId="2100315B" w:rsidR="007A0127" w:rsidRDefault="007A0127">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369BC" w14:textId="77777777" w:rsidR="00C362DB" w:rsidRDefault="00C362DB">
      <w:pPr>
        <w:spacing w:after="0" w:line="240" w:lineRule="auto"/>
      </w:pPr>
      <w:r>
        <w:separator/>
      </w:r>
    </w:p>
    <w:p w14:paraId="16EC3E3F" w14:textId="77777777" w:rsidR="00C362DB" w:rsidRDefault="00C362DB"/>
  </w:endnote>
  <w:endnote w:type="continuationSeparator" w:id="0">
    <w:p w14:paraId="67617C36" w14:textId="77777777" w:rsidR="00C362DB" w:rsidRDefault="00C362DB">
      <w:pPr>
        <w:spacing w:after="0" w:line="240" w:lineRule="auto"/>
      </w:pPr>
      <w:r>
        <w:continuationSeparator/>
      </w:r>
    </w:p>
    <w:p w14:paraId="21E722C6" w14:textId="77777777" w:rsidR="00C362DB" w:rsidRDefault="00C362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7A0127" w:rsidRPr="00BA1CC8" w:rsidRDefault="007A0127"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7A0127" w:rsidRDefault="007A0127"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09C2143B" w:rsidR="007A0127" w:rsidRPr="00BA1CC8" w:rsidRDefault="007A0127"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3664E0">
      <w:rPr>
        <w:noProof/>
      </w:rPr>
      <w:t>ii</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2CCC4590" w:rsidR="007A0127" w:rsidRPr="00BA1CC8" w:rsidRDefault="007A0127"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3664E0">
      <w:rPr>
        <w:noProof/>
      </w:rPr>
      <w:t>iii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3A6A999D" w:rsidR="007A0127" w:rsidRDefault="007A0127"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554F9E">
      <w:rPr>
        <w:b/>
        <w:noProof/>
      </w:rPr>
      <w:t>46</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6FA8138C" w:rsidR="007A0127" w:rsidRPr="00B73D5B" w:rsidRDefault="007A0127"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554F9E">
      <w:rPr>
        <w:b/>
        <w:noProof/>
      </w:rPr>
      <w:t>45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212C13" w14:textId="77777777" w:rsidR="00C362DB" w:rsidRDefault="00C362DB">
      <w:pPr>
        <w:spacing w:after="0" w:line="240" w:lineRule="auto"/>
      </w:pPr>
      <w:r>
        <w:separator/>
      </w:r>
    </w:p>
    <w:p w14:paraId="0DA4B33E" w14:textId="77777777" w:rsidR="00C362DB" w:rsidRDefault="00C362DB"/>
  </w:footnote>
  <w:footnote w:type="continuationSeparator" w:id="0">
    <w:p w14:paraId="0F66D77F" w14:textId="77777777" w:rsidR="00C362DB" w:rsidRDefault="00C362DB">
      <w:pPr>
        <w:spacing w:after="0" w:line="240" w:lineRule="auto"/>
      </w:pPr>
      <w:r>
        <w:continuationSeparator/>
      </w:r>
    </w:p>
    <w:p w14:paraId="7765E17A" w14:textId="77777777" w:rsidR="00C362DB" w:rsidRDefault="00C362DB"/>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7A0127" w:rsidRPr="00151316" w:rsidRDefault="007A0127"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7A0127" w:rsidRDefault="007A0127">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" filled="f" stroked="f">
                <v:stroke joinstyle="round"/>
                <o:lock v:ext="edit" aspectratio="t" shapetype="t"/>
                <v:textbox style="mso-fit-shape-to-text:t">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7A0127" w:rsidRPr="000167AE" w:rsidRDefault="007A0127"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" filled="f" stroked="f">
                <v:stroke joinstyle="round"/>
                <o:lock v:ext="edit" aspectratio="t" shapetype="t"/>
                <v:textbox style="mso-fit-shape-to-text:t">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7A0127" w:rsidRPr="004D16C0" w:rsidRDefault="007A0127"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" filled="f" stroked="f">
                <v:stroke joinstyle="round"/>
                <o:lock v:ext="edit" aspectratio="t" shapetype="t"/>
                <v:textbox style="mso-fit-shape-to-text:t">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0A7"/>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1B9"/>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24B3"/>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4E0"/>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1C8"/>
    <w:rsid w:val="003A2C10"/>
    <w:rsid w:val="003A3ECC"/>
    <w:rsid w:val="003A42E8"/>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2B78"/>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4F9E"/>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C645F"/>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127"/>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13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62DB"/>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359"/>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1">
    <w:name w:val="Mention1"/>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1">
    <w:name w:val="Smart Hyperlink1"/>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9D28DB-F88C-4BE5-8C9E-04B0BF5060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232</Pages>
  <Words>47711</Words>
  <Characters>262414</Characters>
  <Application>Microsoft Office Word</Application>
  <DocSecurity>0</DocSecurity>
  <Lines>2186</Lines>
  <Paragraphs>619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309506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9</cp:revision>
  <cp:lastPrinted>2022-09-06T11:34:00Z</cp:lastPrinted>
  <dcterms:created xsi:type="dcterms:W3CDTF">2022-10-17T10:26:00Z</dcterms:created>
  <dcterms:modified xsi:type="dcterms:W3CDTF">2022-10-18T21:49:00Z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