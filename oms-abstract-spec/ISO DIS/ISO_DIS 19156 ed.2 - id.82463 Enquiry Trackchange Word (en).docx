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M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"_Toc113373289"</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Lienhypertexte"/>
            <w:noProof/>
          </w:rPr>
          <w:fldChar w:fldCharType="end"/>
        </w:r>
      </w:ins>
    </w:p>
    <w:p w14:paraId="1AF3D932" w14:textId="10EA5C9A" w:rsidR="00EA1FB2" w:rsidRDefault="00EA1FB2">
      <w:pPr>
        <w:pStyle w:val="TM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"_Toc113373290"</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Lienhypertexte"/>
            <w:noProof/>
          </w:rPr>
          <w:fldChar w:fldCharType="end"/>
        </w:r>
      </w:ins>
    </w:p>
    <w:p w14:paraId="17E0225E" w14:textId="604454EB" w:rsidR="00EA1FB2" w:rsidRDefault="00EA1FB2">
      <w:pPr>
        <w:pStyle w:val="TM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Lienhypertexte"/>
            <w:noProof/>
          </w:rPr>
          <w:fldChar w:fldCharType="end"/>
        </w:r>
      </w:ins>
    </w:p>
    <w:p w14:paraId="0C932367" w14:textId="73C689A8" w:rsidR="00EA1FB2" w:rsidRDefault="00EA1FB2">
      <w:pPr>
        <w:pStyle w:val="TM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Lienhypertexte"/>
            <w:noProof/>
          </w:rPr>
          <w:fldChar w:fldCharType="end"/>
        </w:r>
      </w:ins>
    </w:p>
    <w:p w14:paraId="03C1E330" w14:textId="1131CE43" w:rsidR="00EA1FB2" w:rsidRDefault="00EA1FB2">
      <w:pPr>
        <w:pStyle w:val="TM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Lienhypertexte"/>
            <w:noProof/>
          </w:rPr>
          <w:fldChar w:fldCharType="end"/>
        </w:r>
      </w:ins>
    </w:p>
    <w:p w14:paraId="403567D4" w14:textId="439AB55B" w:rsidR="00EA1FB2" w:rsidRDefault="00EA1FB2">
      <w:pPr>
        <w:pStyle w:val="TM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Lienhypertexte"/>
            <w:noProof/>
          </w:rPr>
          <w:fldChar w:fldCharType="end"/>
        </w:r>
      </w:ins>
    </w:p>
    <w:p w14:paraId="5BDCFD1E" w14:textId="6501C3EC" w:rsidR="00EA1FB2" w:rsidRDefault="00EA1FB2">
      <w:pPr>
        <w:pStyle w:val="TM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Lienhypertexte"/>
            <w:noProof/>
          </w:rPr>
          <w:fldChar w:fldCharType="end"/>
        </w:r>
      </w:ins>
    </w:p>
    <w:p w14:paraId="47E73E37" w14:textId="23576AA8" w:rsidR="00EA1FB2" w:rsidRDefault="00EA1FB2">
      <w:pPr>
        <w:pStyle w:val="TM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Lienhypertexte"/>
            <w:noProof/>
          </w:rPr>
          <w:fldChar w:fldCharType="end"/>
        </w:r>
      </w:ins>
    </w:p>
    <w:p w14:paraId="0D4AA76A" w14:textId="0A8558E5" w:rsidR="00EA1FB2" w:rsidRDefault="00EA1FB2">
      <w:pPr>
        <w:pStyle w:val="TM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Lienhypertexte"/>
            <w:noProof/>
          </w:rPr>
          <w:fldChar w:fldCharType="end"/>
        </w:r>
      </w:ins>
    </w:p>
    <w:p w14:paraId="04054269" w14:textId="76B7A15B" w:rsidR="00EA1FB2" w:rsidRDefault="00EA1FB2">
      <w:pPr>
        <w:pStyle w:val="TM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"_Toc113373299"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Lienhypertexte"/>
            <w:noProof/>
          </w:rPr>
          <w:fldChar w:fldCharType="end"/>
        </w:r>
      </w:ins>
    </w:p>
    <w:p w14:paraId="58D172C3" w14:textId="3710E421" w:rsidR="00EA1FB2" w:rsidRDefault="00EA1FB2">
      <w:pPr>
        <w:pStyle w:val="TM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Lienhypertexte"/>
            <w:noProof/>
          </w:rPr>
          <w:fldChar w:fldCharType="end"/>
        </w:r>
      </w:ins>
    </w:p>
    <w:p w14:paraId="762C7AA7" w14:textId="7C6F77FE" w:rsidR="00EA1FB2" w:rsidRDefault="00EA1FB2">
      <w:pPr>
        <w:pStyle w:val="TM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Lienhypertexte"/>
            <w:noProof/>
          </w:rPr>
          <w:fldChar w:fldCharType="end"/>
        </w:r>
      </w:ins>
    </w:p>
    <w:p w14:paraId="236A5460" w14:textId="673F19AE" w:rsidR="00EA1FB2" w:rsidRDefault="00EA1FB2">
      <w:pPr>
        <w:pStyle w:val="TM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4.7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Lienhypertexte"/>
            <w:noProof/>
          </w:rPr>
          <w:fldChar w:fldCharType="end"/>
        </w:r>
      </w:ins>
    </w:p>
    <w:p w14:paraId="4133BC85" w14:textId="44456C0C" w:rsidR="00EA1FB2" w:rsidRDefault="00EA1FB2">
      <w:pPr>
        <w:pStyle w:val="TM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Lienhypertexte"/>
            <w:noProof/>
          </w:rPr>
          <w:fldChar w:fldCharType="end"/>
        </w:r>
      </w:ins>
    </w:p>
    <w:p w14:paraId="78D40564" w14:textId="3E288724" w:rsidR="00EA1FB2" w:rsidRDefault="00EA1FB2">
      <w:pPr>
        <w:pStyle w:val="TM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Lienhypertexte"/>
            <w:noProof/>
          </w:rPr>
          <w:fldChar w:fldCharType="end"/>
        </w:r>
      </w:ins>
    </w:p>
    <w:p w14:paraId="78DFCDAD" w14:textId="6510A677" w:rsidR="00EA1FB2" w:rsidRDefault="00EA1FB2">
      <w:pPr>
        <w:pStyle w:val="TM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Lienhypertexte"/>
            <w:noProof/>
          </w:rPr>
          <w:fldChar w:fldCharType="end"/>
        </w:r>
      </w:ins>
    </w:p>
    <w:p w14:paraId="3CE26BE5" w14:textId="788CE90F" w:rsidR="00EA1FB2" w:rsidRDefault="00EA1FB2">
      <w:pPr>
        <w:pStyle w:val="TM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Lienhypertexte"/>
            <w:noProof/>
          </w:rPr>
          <w:fldChar w:fldCharType="end"/>
        </w:r>
      </w:ins>
    </w:p>
    <w:p w14:paraId="55520862" w14:textId="0FD73277" w:rsidR="00EA1FB2" w:rsidRDefault="00EA1FB2">
      <w:pPr>
        <w:pStyle w:val="TM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Lienhypertexte"/>
            <w:noProof/>
          </w:rPr>
          <w:fldChar w:fldCharType="end"/>
        </w:r>
      </w:ins>
    </w:p>
    <w:p w14:paraId="4718696C" w14:textId="0D04A301" w:rsidR="00EA1FB2" w:rsidRDefault="00EA1FB2">
      <w:pPr>
        <w:pStyle w:val="TM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Lienhypertexte"/>
            <w:noProof/>
          </w:rPr>
          <w:fldChar w:fldCharType="end"/>
        </w:r>
      </w:ins>
    </w:p>
    <w:p w14:paraId="0E913B90" w14:textId="45017F06" w:rsidR="00EA1FB2" w:rsidRDefault="00EA1FB2">
      <w:pPr>
        <w:pStyle w:val="TM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Lienhypertexte"/>
            <w:noProof/>
          </w:rPr>
          <w:fldChar w:fldCharType="end"/>
        </w:r>
      </w:ins>
    </w:p>
    <w:p w14:paraId="74A6C94B" w14:textId="7902A35F" w:rsidR="00EA1FB2" w:rsidRDefault="00EA1FB2">
      <w:pPr>
        <w:pStyle w:val="TM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Lienhypertexte"/>
            <w:noProof/>
          </w:rPr>
          <w:fldChar w:fldCharType="end"/>
        </w:r>
      </w:ins>
    </w:p>
    <w:p w14:paraId="3D85351D" w14:textId="64A73BED" w:rsidR="00EA1FB2" w:rsidRDefault="00EA1FB2">
      <w:pPr>
        <w:pStyle w:val="TM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Lienhypertexte"/>
            <w:noProof/>
          </w:rPr>
          <w:fldChar w:fldCharType="end"/>
        </w:r>
      </w:ins>
    </w:p>
    <w:p w14:paraId="3A535E8B" w14:textId="70C05007" w:rsidR="00EA1FB2" w:rsidRDefault="00EA1FB2">
      <w:pPr>
        <w:pStyle w:val="TM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Lienhypertexte"/>
            <w:noProof/>
          </w:rPr>
          <w:fldChar w:fldCharType="end"/>
        </w:r>
      </w:ins>
    </w:p>
    <w:p w14:paraId="2B5EDF80" w14:textId="4F75694E" w:rsidR="00EA1FB2" w:rsidRDefault="00EA1FB2">
      <w:pPr>
        <w:pStyle w:val="TM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Lienhypertexte"/>
            <w:noProof/>
          </w:rPr>
          <w:fldChar w:fldCharType="end"/>
        </w:r>
      </w:ins>
    </w:p>
    <w:p w14:paraId="71B105A4" w14:textId="02FAF2DD" w:rsidR="00EA1FB2" w:rsidRDefault="00EA1FB2">
      <w:pPr>
        <w:pStyle w:val="TM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Lienhypertexte"/>
            <w:noProof/>
          </w:rPr>
          <w:fldChar w:fldCharType="end"/>
        </w:r>
      </w:ins>
    </w:p>
    <w:p w14:paraId="2F32641C" w14:textId="298EDDB2" w:rsidR="00EA1FB2" w:rsidRDefault="00EA1FB2">
      <w:pPr>
        <w:pStyle w:val="TM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Lienhypertexte"/>
            <w:noProof/>
          </w:rPr>
          <w:fldChar w:fldCharType="end"/>
        </w:r>
      </w:ins>
    </w:p>
    <w:p w14:paraId="3B373FA4" w14:textId="6B532BDA" w:rsidR="00EA1FB2" w:rsidRDefault="00EA1FB2">
      <w:pPr>
        <w:pStyle w:val="TM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Lienhypertexte"/>
            <w:noProof/>
          </w:rPr>
          <w:fldChar w:fldCharType="end"/>
        </w:r>
      </w:ins>
    </w:p>
    <w:p w14:paraId="51915CA1" w14:textId="67046968" w:rsidR="00EA1FB2" w:rsidRDefault="00EA1FB2">
      <w:pPr>
        <w:pStyle w:val="TM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Lienhypertexte"/>
            <w:noProof/>
          </w:rPr>
          <w:fldChar w:fldCharType="end"/>
        </w:r>
      </w:ins>
    </w:p>
    <w:p w14:paraId="509B7576" w14:textId="3AD30374" w:rsidR="00EA1FB2" w:rsidRDefault="00EA1FB2">
      <w:pPr>
        <w:pStyle w:val="TM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Lienhypertexte"/>
            <w:noProof/>
          </w:rPr>
          <w:fldChar w:fldCharType="end"/>
        </w:r>
      </w:ins>
    </w:p>
    <w:p w14:paraId="76F61C10" w14:textId="62D3CA0C" w:rsidR="00EA1FB2" w:rsidRDefault="00EA1FB2">
      <w:pPr>
        <w:pStyle w:val="TM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Lienhypertexte"/>
            <w:noProof/>
          </w:rPr>
          <w:fldChar w:fldCharType="end"/>
        </w:r>
      </w:ins>
    </w:p>
    <w:p w14:paraId="5A9F76BD" w14:textId="0C783E6E" w:rsidR="00EA1FB2" w:rsidRDefault="00EA1FB2">
      <w:pPr>
        <w:pStyle w:val="TM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Lienhypertexte"/>
            <w:noProof/>
          </w:rPr>
          <w:fldChar w:fldCharType="end"/>
        </w:r>
      </w:ins>
    </w:p>
    <w:p w14:paraId="329B2447" w14:textId="030C364E" w:rsidR="00EA1FB2" w:rsidRDefault="00EA1FB2">
      <w:pPr>
        <w:pStyle w:val="TM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Lienhypertexte"/>
            <w:noProof/>
          </w:rPr>
          <w:fldChar w:fldCharType="end"/>
        </w:r>
      </w:ins>
    </w:p>
    <w:p w14:paraId="04CB75B0" w14:textId="3AD3C89D" w:rsidR="00EA1FB2" w:rsidRDefault="00EA1FB2">
      <w:pPr>
        <w:pStyle w:val="TM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Lienhypertexte"/>
            <w:noProof/>
          </w:rPr>
          <w:fldChar w:fldCharType="end"/>
        </w:r>
      </w:ins>
    </w:p>
    <w:p w14:paraId="0C6E95C4" w14:textId="4B4FE6E6" w:rsidR="00EA1FB2" w:rsidRDefault="00EA1FB2">
      <w:pPr>
        <w:pStyle w:val="TM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Lienhypertexte"/>
            <w:noProof/>
          </w:rPr>
          <w:fldChar w:fldCharType="end"/>
        </w:r>
      </w:ins>
    </w:p>
    <w:p w14:paraId="097435DB" w14:textId="51E51F4C" w:rsidR="00EA1FB2" w:rsidRDefault="00EA1FB2">
      <w:pPr>
        <w:pStyle w:val="TM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Lienhypertexte"/>
            <w:noProof/>
          </w:rPr>
          <w:fldChar w:fldCharType="end"/>
        </w:r>
      </w:ins>
    </w:p>
    <w:p w14:paraId="4A42C822" w14:textId="78CDAA6A" w:rsidR="00EA1FB2" w:rsidRDefault="00EA1FB2">
      <w:pPr>
        <w:pStyle w:val="TM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Lienhypertexte"/>
            <w:noProof/>
          </w:rPr>
          <w:fldChar w:fldCharType="end"/>
        </w:r>
      </w:ins>
    </w:p>
    <w:p w14:paraId="7F049551" w14:textId="2803262D" w:rsidR="00EA1FB2" w:rsidRDefault="00EA1FB2">
      <w:pPr>
        <w:pStyle w:val="TM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Lienhypertexte"/>
            <w:noProof/>
          </w:rPr>
          <w:fldChar w:fldCharType="end"/>
        </w:r>
      </w:ins>
    </w:p>
    <w:p w14:paraId="6DE143E0" w14:textId="6B6E63EB" w:rsidR="00EA1FB2" w:rsidRDefault="00EA1FB2">
      <w:pPr>
        <w:pStyle w:val="TM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Lienhypertexte"/>
            <w:noProof/>
          </w:rPr>
          <w:fldChar w:fldCharType="end"/>
        </w:r>
      </w:ins>
    </w:p>
    <w:p w14:paraId="75F5E786" w14:textId="2AA32764" w:rsidR="00EA1FB2" w:rsidRDefault="00EA1FB2">
      <w:pPr>
        <w:pStyle w:val="TM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7.3.2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Lienhypertexte"/>
            <w:noProof/>
          </w:rPr>
          <w:fldChar w:fldCharType="end"/>
        </w:r>
      </w:ins>
    </w:p>
    <w:p w14:paraId="75C00952" w14:textId="2A457227" w:rsidR="00EA1FB2" w:rsidRDefault="00EA1FB2">
      <w:pPr>
        <w:pStyle w:val="TM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Lienhypertexte"/>
            <w:noProof/>
          </w:rPr>
          <w:fldChar w:fldCharType="end"/>
        </w:r>
      </w:ins>
    </w:p>
    <w:p w14:paraId="6332828D" w14:textId="2BFA9A7F" w:rsidR="00EA1FB2" w:rsidRDefault="00EA1FB2">
      <w:pPr>
        <w:pStyle w:val="TM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Lienhypertexte"/>
            <w:noProof/>
          </w:rPr>
          <w:fldChar w:fldCharType="end"/>
        </w:r>
      </w:ins>
    </w:p>
    <w:p w14:paraId="23C74D7E" w14:textId="29ACBA3A" w:rsidR="00EA1FB2" w:rsidRDefault="00EA1FB2">
      <w:pPr>
        <w:pStyle w:val="TM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Lienhypertexte"/>
            <w:noProof/>
          </w:rPr>
          <w:fldChar w:fldCharType="end"/>
        </w:r>
      </w:ins>
    </w:p>
    <w:p w14:paraId="2FF48E53" w14:textId="0CD07E8E" w:rsidR="00EA1FB2" w:rsidRDefault="00EA1FB2">
      <w:pPr>
        <w:pStyle w:val="TM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Lienhypertexte"/>
            <w:noProof/>
          </w:rPr>
          <w:fldChar w:fldCharType="end"/>
        </w:r>
      </w:ins>
    </w:p>
    <w:p w14:paraId="5404DECB" w14:textId="6780584E" w:rsidR="00EA1FB2" w:rsidRDefault="00EA1FB2">
      <w:pPr>
        <w:pStyle w:val="TM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Lienhypertexte"/>
            <w:noProof/>
          </w:rPr>
          <w:fldChar w:fldCharType="end"/>
        </w:r>
      </w:ins>
    </w:p>
    <w:p w14:paraId="59E3E703" w14:textId="40614C76" w:rsidR="00EA1FB2" w:rsidRDefault="00EA1FB2">
      <w:pPr>
        <w:pStyle w:val="TM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Lienhypertexte"/>
            <w:noProof/>
          </w:rPr>
          <w:fldChar w:fldCharType="end"/>
        </w:r>
      </w:ins>
    </w:p>
    <w:p w14:paraId="1722530E" w14:textId="31EA5BAB" w:rsidR="00EA1FB2" w:rsidRDefault="00EA1FB2">
      <w:pPr>
        <w:pStyle w:val="TM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Lienhypertexte"/>
            <w:noProof/>
          </w:rPr>
          <w:fldChar w:fldCharType="end"/>
        </w:r>
      </w:ins>
    </w:p>
    <w:p w14:paraId="1AD90852" w14:textId="7170D879" w:rsidR="00EA1FB2" w:rsidRDefault="00EA1FB2">
      <w:pPr>
        <w:pStyle w:val="TM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Lienhypertexte"/>
            <w:noProof/>
          </w:rPr>
          <w:fldChar w:fldCharType="end"/>
        </w:r>
      </w:ins>
    </w:p>
    <w:p w14:paraId="1320E92A" w14:textId="32BECBC4" w:rsidR="00EA1FB2" w:rsidRDefault="00EA1FB2">
      <w:pPr>
        <w:pStyle w:val="TM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Lienhypertexte"/>
            <w:noProof/>
          </w:rPr>
          <w:fldChar w:fldCharType="end"/>
        </w:r>
      </w:ins>
    </w:p>
    <w:p w14:paraId="709DACA6" w14:textId="1D998A33" w:rsidR="00EA1FB2" w:rsidRDefault="00EA1FB2">
      <w:pPr>
        <w:pStyle w:val="TM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Lienhypertexte"/>
            <w:noProof/>
          </w:rPr>
          <w:fldChar w:fldCharType="end"/>
        </w:r>
      </w:ins>
    </w:p>
    <w:p w14:paraId="6BF54594" w14:textId="6096B772" w:rsidR="00EA1FB2" w:rsidRDefault="00EA1FB2">
      <w:pPr>
        <w:pStyle w:val="TM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Lienhypertexte"/>
            <w:noProof/>
          </w:rPr>
          <w:fldChar w:fldCharType="end"/>
        </w:r>
      </w:ins>
    </w:p>
    <w:p w14:paraId="3B7B208C" w14:textId="050C1A14" w:rsidR="00EA1FB2" w:rsidRDefault="00EA1FB2">
      <w:pPr>
        <w:pStyle w:val="TM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Lienhypertexte"/>
            <w:noProof/>
          </w:rPr>
          <w:fldChar w:fldCharType="end"/>
        </w:r>
      </w:ins>
    </w:p>
    <w:p w14:paraId="7D9C7658" w14:textId="7981A365" w:rsidR="00EA1FB2" w:rsidRDefault="00EA1FB2">
      <w:pPr>
        <w:pStyle w:val="TM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Lienhypertexte"/>
            <w:noProof/>
          </w:rPr>
          <w:fldChar w:fldCharType="end"/>
        </w:r>
      </w:ins>
    </w:p>
    <w:p w14:paraId="767505DA" w14:textId="2CCD66DF" w:rsidR="00EA1FB2" w:rsidRDefault="00EA1FB2">
      <w:pPr>
        <w:pStyle w:val="TM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Lienhypertexte"/>
            <w:noProof/>
          </w:rPr>
          <w:fldChar w:fldCharType="end"/>
        </w:r>
      </w:ins>
    </w:p>
    <w:p w14:paraId="026E6E04" w14:textId="28403ED0" w:rsidR="00EA1FB2" w:rsidRDefault="00EA1FB2">
      <w:pPr>
        <w:pStyle w:val="TM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Lienhypertexte"/>
            <w:noProof/>
          </w:rPr>
          <w:fldChar w:fldCharType="end"/>
        </w:r>
      </w:ins>
    </w:p>
    <w:p w14:paraId="617F3FA1" w14:textId="7AC35B92" w:rsidR="00EA1FB2" w:rsidRDefault="00EA1FB2">
      <w:pPr>
        <w:pStyle w:val="TM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Lienhypertexte"/>
            <w:noProof/>
          </w:rPr>
          <w:fldChar w:fldCharType="end"/>
        </w:r>
      </w:ins>
    </w:p>
    <w:p w14:paraId="69B8FBD3" w14:textId="75E8449A" w:rsidR="00EA1FB2" w:rsidRDefault="00EA1FB2">
      <w:pPr>
        <w:pStyle w:val="TM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Lienhypertexte"/>
            <w:noProof/>
          </w:rPr>
          <w:fldChar w:fldCharType="end"/>
        </w:r>
      </w:ins>
    </w:p>
    <w:p w14:paraId="78A1B38D" w14:textId="1E7D3F7A" w:rsidR="00EA1FB2" w:rsidRDefault="00EA1FB2">
      <w:pPr>
        <w:pStyle w:val="TM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Lienhypertexte"/>
            <w:noProof/>
          </w:rPr>
          <w:fldChar w:fldCharType="end"/>
        </w:r>
      </w:ins>
    </w:p>
    <w:p w14:paraId="6E72299F" w14:textId="245823DE" w:rsidR="00EA1FB2" w:rsidRDefault="00EA1FB2">
      <w:pPr>
        <w:pStyle w:val="TM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Lienhypertexte"/>
            <w:noProof/>
          </w:rPr>
          <w:fldChar w:fldCharType="end"/>
        </w:r>
      </w:ins>
    </w:p>
    <w:p w14:paraId="2CB3AD47" w14:textId="46DF4FA6" w:rsidR="00EA1FB2" w:rsidRDefault="00EA1FB2">
      <w:pPr>
        <w:pStyle w:val="TM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Lienhypertexte"/>
            <w:noProof/>
          </w:rPr>
          <w:fldChar w:fldCharType="end"/>
        </w:r>
      </w:ins>
    </w:p>
    <w:p w14:paraId="040B41A8" w14:textId="2CE35DCE" w:rsidR="00EA1FB2" w:rsidRDefault="00EA1FB2">
      <w:pPr>
        <w:pStyle w:val="TM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Lienhypertexte"/>
            <w:noProof/>
          </w:rPr>
          <w:fldChar w:fldCharType="end"/>
        </w:r>
      </w:ins>
    </w:p>
    <w:p w14:paraId="3EE27ABC" w14:textId="587A89A2" w:rsidR="00EA1FB2" w:rsidRDefault="00EA1FB2">
      <w:pPr>
        <w:pStyle w:val="TM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8.2.16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Lienhypertexte"/>
            <w:noProof/>
          </w:rPr>
          <w:fldChar w:fldCharType="end"/>
        </w:r>
      </w:ins>
    </w:p>
    <w:p w14:paraId="118B5AB0" w14:textId="7D9ECE21" w:rsidR="00EA1FB2" w:rsidRDefault="00EA1FB2">
      <w:pPr>
        <w:pStyle w:val="TM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Lienhypertexte"/>
            <w:noProof/>
          </w:rPr>
          <w:fldChar w:fldCharType="end"/>
        </w:r>
      </w:ins>
    </w:p>
    <w:p w14:paraId="2A22C3FE" w14:textId="0E8E9DD8" w:rsidR="00EA1FB2" w:rsidRDefault="00EA1FB2">
      <w:pPr>
        <w:pStyle w:val="TM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Lienhypertexte"/>
            <w:noProof/>
          </w:rPr>
          <w:fldChar w:fldCharType="end"/>
        </w:r>
      </w:ins>
    </w:p>
    <w:p w14:paraId="12C5A7A4" w14:textId="4D2BBC39" w:rsidR="00EA1FB2" w:rsidRDefault="00EA1FB2">
      <w:pPr>
        <w:pStyle w:val="TM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Lienhypertexte"/>
            <w:noProof/>
          </w:rPr>
          <w:fldChar w:fldCharType="end"/>
        </w:r>
      </w:ins>
    </w:p>
    <w:p w14:paraId="43BCF32E" w14:textId="3CF278B6" w:rsidR="00EA1FB2" w:rsidRDefault="00EA1FB2">
      <w:pPr>
        <w:pStyle w:val="TM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Lienhypertexte"/>
            <w:noProof/>
          </w:rPr>
          <w:fldChar w:fldCharType="end"/>
        </w:r>
      </w:ins>
    </w:p>
    <w:p w14:paraId="42C9F2D1" w14:textId="7287A7FF" w:rsidR="00EA1FB2" w:rsidRDefault="00EA1FB2">
      <w:pPr>
        <w:pStyle w:val="TM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Lienhypertexte"/>
            <w:noProof/>
          </w:rPr>
          <w:fldChar w:fldCharType="end"/>
        </w:r>
      </w:ins>
    </w:p>
    <w:p w14:paraId="5875243A" w14:textId="27DC4F15" w:rsidR="00EA1FB2" w:rsidRDefault="00EA1FB2">
      <w:pPr>
        <w:pStyle w:val="TM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Lienhypertexte"/>
            <w:noProof/>
          </w:rPr>
          <w:fldChar w:fldCharType="end"/>
        </w:r>
      </w:ins>
    </w:p>
    <w:p w14:paraId="20FB98EB" w14:textId="34E85925" w:rsidR="00EA1FB2" w:rsidRDefault="00EA1FB2">
      <w:pPr>
        <w:pStyle w:val="TM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Lienhypertexte"/>
            <w:noProof/>
          </w:rPr>
          <w:fldChar w:fldCharType="end"/>
        </w:r>
      </w:ins>
    </w:p>
    <w:p w14:paraId="6F262CA9" w14:textId="7952196E" w:rsidR="00EA1FB2" w:rsidRDefault="00EA1FB2">
      <w:pPr>
        <w:pStyle w:val="TM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Lienhypertexte"/>
            <w:noProof/>
          </w:rPr>
          <w:fldChar w:fldCharType="end"/>
        </w:r>
      </w:ins>
    </w:p>
    <w:p w14:paraId="268C3F90" w14:textId="6A81883A" w:rsidR="00EA1FB2" w:rsidRDefault="00EA1FB2">
      <w:pPr>
        <w:pStyle w:val="TM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Lienhypertexte"/>
            <w:noProof/>
          </w:rPr>
          <w:fldChar w:fldCharType="end"/>
        </w:r>
      </w:ins>
    </w:p>
    <w:p w14:paraId="6D6F4E01" w14:textId="310FEE60" w:rsidR="00EA1FB2" w:rsidRDefault="00EA1FB2">
      <w:pPr>
        <w:pStyle w:val="TM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Lienhypertexte"/>
            <w:noProof/>
          </w:rPr>
          <w:fldChar w:fldCharType="end"/>
        </w:r>
      </w:ins>
    </w:p>
    <w:p w14:paraId="62105C45" w14:textId="33E5D71A" w:rsidR="00EA1FB2" w:rsidRDefault="00EA1FB2">
      <w:pPr>
        <w:pStyle w:val="TM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Lienhypertexte"/>
            <w:noProof/>
          </w:rPr>
          <w:fldChar w:fldCharType="end"/>
        </w:r>
      </w:ins>
    </w:p>
    <w:p w14:paraId="28B0B017" w14:textId="0FA81767" w:rsidR="00EA1FB2" w:rsidRDefault="00EA1FB2">
      <w:pPr>
        <w:pStyle w:val="TM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Lienhypertexte"/>
            <w:noProof/>
          </w:rPr>
          <w:fldChar w:fldCharType="end"/>
        </w:r>
      </w:ins>
    </w:p>
    <w:p w14:paraId="1D6020D9" w14:textId="1D214AEC" w:rsidR="00EA1FB2" w:rsidRDefault="00EA1FB2">
      <w:pPr>
        <w:pStyle w:val="TM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Lienhypertexte"/>
            <w:noProof/>
          </w:rPr>
          <w:fldChar w:fldCharType="end"/>
        </w:r>
      </w:ins>
    </w:p>
    <w:p w14:paraId="0BD8EB0B" w14:textId="2C8AEE06" w:rsidR="00EA1FB2" w:rsidRDefault="00EA1FB2">
      <w:pPr>
        <w:pStyle w:val="TM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Lienhypertexte"/>
            <w:noProof/>
          </w:rPr>
          <w:fldChar w:fldCharType="end"/>
        </w:r>
      </w:ins>
    </w:p>
    <w:p w14:paraId="1BBDC00B" w14:textId="01DBA7DE" w:rsidR="00EA1FB2" w:rsidRDefault="00EA1FB2">
      <w:pPr>
        <w:pStyle w:val="TM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Lienhypertexte"/>
            <w:noProof/>
          </w:rPr>
          <w:fldChar w:fldCharType="end"/>
        </w:r>
      </w:ins>
    </w:p>
    <w:p w14:paraId="597D1E91" w14:textId="098A5804" w:rsidR="00EA1FB2" w:rsidRDefault="00EA1FB2">
      <w:pPr>
        <w:pStyle w:val="TM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Lienhypertexte"/>
            <w:noProof/>
          </w:rPr>
          <w:fldChar w:fldCharType="end"/>
        </w:r>
      </w:ins>
    </w:p>
    <w:p w14:paraId="300A7FD6" w14:textId="2E774F07" w:rsidR="00EA1FB2" w:rsidRDefault="00EA1FB2">
      <w:pPr>
        <w:pStyle w:val="TM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8.6.5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Lienhypertexte"/>
            <w:noProof/>
          </w:rPr>
          <w:fldChar w:fldCharType="end"/>
        </w:r>
      </w:ins>
    </w:p>
    <w:p w14:paraId="1DD70272" w14:textId="15F066B2" w:rsidR="00EA1FB2" w:rsidRDefault="00EA1FB2">
      <w:pPr>
        <w:pStyle w:val="TM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Lienhypertexte"/>
            <w:noProof/>
          </w:rPr>
          <w:fldChar w:fldCharType="end"/>
        </w:r>
      </w:ins>
    </w:p>
    <w:p w14:paraId="5C8590C0" w14:textId="0C9B18CA" w:rsidR="00EA1FB2" w:rsidRDefault="00EA1FB2">
      <w:pPr>
        <w:pStyle w:val="TM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Lienhypertexte"/>
            <w:noProof/>
          </w:rPr>
          <w:fldChar w:fldCharType="end"/>
        </w:r>
      </w:ins>
    </w:p>
    <w:p w14:paraId="0B0EFE94" w14:textId="57F91AE0" w:rsidR="00EA1FB2" w:rsidRDefault="00EA1FB2">
      <w:pPr>
        <w:pStyle w:val="TM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Lienhypertexte"/>
            <w:noProof/>
          </w:rPr>
          <w:fldChar w:fldCharType="end"/>
        </w:r>
      </w:ins>
    </w:p>
    <w:p w14:paraId="59492BA9" w14:textId="33152F3B" w:rsidR="00EA1FB2" w:rsidRDefault="00EA1FB2">
      <w:pPr>
        <w:pStyle w:val="TM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Lienhypertexte"/>
            <w:noProof/>
          </w:rPr>
          <w:fldChar w:fldCharType="end"/>
        </w:r>
      </w:ins>
    </w:p>
    <w:p w14:paraId="671CDF90" w14:textId="11BF68A3" w:rsidR="00EA1FB2" w:rsidRDefault="00EA1FB2">
      <w:pPr>
        <w:pStyle w:val="TM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Lienhypertexte"/>
            <w:noProof/>
          </w:rPr>
          <w:fldChar w:fldCharType="end"/>
        </w:r>
      </w:ins>
    </w:p>
    <w:p w14:paraId="59B98A1A" w14:textId="0E837A76" w:rsidR="00EA1FB2" w:rsidRDefault="00EA1FB2">
      <w:pPr>
        <w:pStyle w:val="TM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Lienhypertexte"/>
            <w:noProof/>
          </w:rPr>
          <w:fldChar w:fldCharType="end"/>
        </w:r>
      </w:ins>
    </w:p>
    <w:p w14:paraId="3DF3EBC6" w14:textId="03AA49D5" w:rsidR="00EA1FB2" w:rsidRDefault="00EA1FB2">
      <w:pPr>
        <w:pStyle w:val="TM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Lienhypertexte"/>
            <w:noProof/>
          </w:rPr>
          <w:fldChar w:fldCharType="end"/>
        </w:r>
      </w:ins>
    </w:p>
    <w:p w14:paraId="51A8ED16" w14:textId="69E3C0F4" w:rsidR="00EA1FB2" w:rsidRDefault="00EA1FB2">
      <w:pPr>
        <w:pStyle w:val="TM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Lienhypertexte"/>
            <w:noProof/>
          </w:rPr>
          <w:fldChar w:fldCharType="end"/>
        </w:r>
      </w:ins>
    </w:p>
    <w:p w14:paraId="589C3CE2" w14:textId="63375DF2" w:rsidR="00EA1FB2" w:rsidRDefault="00EA1FB2">
      <w:pPr>
        <w:pStyle w:val="TM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Lienhypertexte"/>
            <w:noProof/>
          </w:rPr>
          <w:fldChar w:fldCharType="end"/>
        </w:r>
      </w:ins>
    </w:p>
    <w:p w14:paraId="7CD88669" w14:textId="1168BB42" w:rsidR="00EA1FB2" w:rsidRDefault="00EA1FB2">
      <w:pPr>
        <w:pStyle w:val="TM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8.8.4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Lienhypertexte"/>
            <w:noProof/>
          </w:rPr>
          <w:fldChar w:fldCharType="end"/>
        </w:r>
      </w:ins>
    </w:p>
    <w:p w14:paraId="19A961F5" w14:textId="20926E0D" w:rsidR="00EA1FB2" w:rsidRDefault="00EA1FB2">
      <w:pPr>
        <w:pStyle w:val="TM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Lienhypertexte"/>
            <w:noProof/>
          </w:rPr>
          <w:fldChar w:fldCharType="end"/>
        </w:r>
      </w:ins>
    </w:p>
    <w:p w14:paraId="121FB891" w14:textId="3F0130B4" w:rsidR="00EA1FB2" w:rsidRDefault="00EA1FB2">
      <w:pPr>
        <w:pStyle w:val="TM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Lienhypertexte"/>
            <w:noProof/>
          </w:rPr>
          <w:fldChar w:fldCharType="end"/>
        </w:r>
      </w:ins>
    </w:p>
    <w:p w14:paraId="65F84DDE" w14:textId="0AB9AE0F" w:rsidR="00EA1FB2" w:rsidRDefault="00EA1FB2">
      <w:pPr>
        <w:pStyle w:val="TM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Lienhypertexte"/>
            <w:noProof/>
          </w:rPr>
          <w:fldChar w:fldCharType="end"/>
        </w:r>
      </w:ins>
    </w:p>
    <w:p w14:paraId="01D02A86" w14:textId="001A7086" w:rsidR="00EA1FB2" w:rsidRDefault="00EA1FB2">
      <w:pPr>
        <w:pStyle w:val="TM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Lienhypertexte"/>
            <w:noProof/>
          </w:rPr>
          <w:fldChar w:fldCharType="end"/>
        </w:r>
      </w:ins>
    </w:p>
    <w:p w14:paraId="29FC073C" w14:textId="43933D79" w:rsidR="00EA1FB2" w:rsidRDefault="00EA1FB2">
      <w:pPr>
        <w:pStyle w:val="TM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Lienhypertexte"/>
            <w:noProof/>
          </w:rPr>
          <w:fldChar w:fldCharType="end"/>
        </w:r>
      </w:ins>
    </w:p>
    <w:p w14:paraId="44AE5740" w14:textId="5248CC9F" w:rsidR="00EA1FB2" w:rsidRDefault="00EA1FB2">
      <w:pPr>
        <w:pStyle w:val="TM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Lienhypertexte"/>
            <w:noProof/>
          </w:rPr>
          <w:fldChar w:fldCharType="end"/>
        </w:r>
      </w:ins>
    </w:p>
    <w:p w14:paraId="6F56038B" w14:textId="603881F7" w:rsidR="00EA1FB2" w:rsidRDefault="00EA1FB2">
      <w:pPr>
        <w:pStyle w:val="TM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Lienhypertexte"/>
            <w:noProof/>
          </w:rPr>
          <w:fldChar w:fldCharType="end"/>
        </w:r>
      </w:ins>
    </w:p>
    <w:p w14:paraId="51D2EEC5" w14:textId="4A305390" w:rsidR="00EA1FB2" w:rsidRDefault="00EA1FB2">
      <w:pPr>
        <w:pStyle w:val="TM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Lienhypertexte"/>
            <w:noProof/>
          </w:rPr>
          <w:fldChar w:fldCharType="end"/>
        </w:r>
      </w:ins>
    </w:p>
    <w:p w14:paraId="241EDE66" w14:textId="5BCA5EF8" w:rsidR="00EA1FB2" w:rsidRDefault="00EA1FB2">
      <w:pPr>
        <w:pStyle w:val="TM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Lienhypertexte"/>
            <w:noProof/>
          </w:rPr>
          <w:fldChar w:fldCharType="end"/>
        </w:r>
      </w:ins>
    </w:p>
    <w:p w14:paraId="4F46B8EF" w14:textId="29F9276B" w:rsidR="00EA1FB2" w:rsidRDefault="00EA1FB2">
      <w:pPr>
        <w:pStyle w:val="TM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Lienhypertexte"/>
            <w:noProof/>
          </w:rPr>
          <w:fldChar w:fldCharType="end"/>
        </w:r>
      </w:ins>
    </w:p>
    <w:p w14:paraId="67318668" w14:textId="48B246E3" w:rsidR="00EA1FB2" w:rsidRDefault="00EA1FB2">
      <w:pPr>
        <w:pStyle w:val="TM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Lienhypertexte"/>
            <w:noProof/>
          </w:rPr>
          <w:fldChar w:fldCharType="end"/>
        </w:r>
      </w:ins>
    </w:p>
    <w:p w14:paraId="71FE3EF6" w14:textId="63C43632" w:rsidR="00EA1FB2" w:rsidRDefault="00EA1FB2">
      <w:pPr>
        <w:pStyle w:val="TM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Lienhypertexte"/>
            <w:noProof/>
          </w:rPr>
          <w:fldChar w:fldCharType="end"/>
        </w:r>
      </w:ins>
    </w:p>
    <w:p w14:paraId="41C254E2" w14:textId="4C0B49BF" w:rsidR="00EA1FB2" w:rsidRDefault="00EA1FB2">
      <w:pPr>
        <w:pStyle w:val="TM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Lienhypertexte"/>
            <w:noProof/>
          </w:rPr>
          <w:fldChar w:fldCharType="end"/>
        </w:r>
      </w:ins>
    </w:p>
    <w:p w14:paraId="573F4322" w14:textId="1FF89B92" w:rsidR="00EA1FB2" w:rsidRDefault="00EA1FB2">
      <w:pPr>
        <w:pStyle w:val="TM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"_Toc113373395"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Lienhypertexte"/>
            <w:noProof/>
          </w:rPr>
          <w:fldChar w:fldCharType="end"/>
        </w:r>
      </w:ins>
    </w:p>
    <w:p w14:paraId="30FF51CF" w14:textId="3DC8AC13" w:rsidR="00EA1FB2" w:rsidRDefault="00EA1FB2">
      <w:pPr>
        <w:pStyle w:val="TM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Lienhypertexte"/>
            <w:noProof/>
          </w:rPr>
          <w:fldChar w:fldCharType="end"/>
        </w:r>
      </w:ins>
    </w:p>
    <w:p w14:paraId="4DF23F9A" w14:textId="7A06027D" w:rsidR="00EA1FB2" w:rsidRDefault="00EA1FB2">
      <w:pPr>
        <w:pStyle w:val="TM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Lienhypertexte"/>
            <w:noProof/>
          </w:rPr>
          <w:fldChar w:fldCharType="end"/>
        </w:r>
      </w:ins>
    </w:p>
    <w:p w14:paraId="617EC2C5" w14:textId="34BF6E89" w:rsidR="00EA1FB2" w:rsidRDefault="00EA1FB2">
      <w:pPr>
        <w:pStyle w:val="TM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Lienhypertexte"/>
            <w:noProof/>
          </w:rPr>
          <w:fldChar w:fldCharType="end"/>
        </w:r>
      </w:ins>
    </w:p>
    <w:p w14:paraId="5702F8E0" w14:textId="75C7881C" w:rsidR="00EA1FB2" w:rsidRDefault="00EA1FB2">
      <w:pPr>
        <w:pStyle w:val="TM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"_Toc113373399"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Lienhypertexte"/>
            <w:noProof/>
          </w:rPr>
          <w:fldChar w:fldCharType="end"/>
        </w:r>
      </w:ins>
    </w:p>
    <w:p w14:paraId="28128623" w14:textId="6CF040E0" w:rsidR="00EA1FB2" w:rsidRDefault="00EA1FB2">
      <w:pPr>
        <w:pStyle w:val="TM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Lienhypertexte"/>
            <w:noProof/>
          </w:rPr>
          <w:fldChar w:fldCharType="end"/>
        </w:r>
      </w:ins>
    </w:p>
    <w:p w14:paraId="69B0C19B" w14:textId="63630E54" w:rsidR="00EA1FB2" w:rsidRDefault="00EA1FB2">
      <w:pPr>
        <w:pStyle w:val="TM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Lienhypertexte"/>
            <w:noProof/>
          </w:rPr>
          <w:fldChar w:fldCharType="end"/>
        </w:r>
      </w:ins>
    </w:p>
    <w:p w14:paraId="3D004FCB" w14:textId="58E94C35" w:rsidR="00EA1FB2" w:rsidRDefault="00EA1FB2">
      <w:pPr>
        <w:pStyle w:val="TM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Lienhypertexte"/>
            <w:noProof/>
          </w:rPr>
          <w:fldChar w:fldCharType="end"/>
        </w:r>
      </w:ins>
    </w:p>
    <w:p w14:paraId="5001FB95" w14:textId="33977BC4" w:rsidR="00EA1FB2" w:rsidRDefault="00EA1FB2">
      <w:pPr>
        <w:pStyle w:val="TM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Lienhypertexte"/>
            <w:noProof/>
          </w:rPr>
          <w:fldChar w:fldCharType="end"/>
        </w:r>
      </w:ins>
    </w:p>
    <w:p w14:paraId="771D5EFD" w14:textId="33D49222" w:rsidR="00EA1FB2" w:rsidRDefault="00EA1FB2">
      <w:pPr>
        <w:pStyle w:val="TM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Lienhypertexte"/>
            <w:noProof/>
          </w:rPr>
          <w:fldChar w:fldCharType="end"/>
        </w:r>
      </w:ins>
    </w:p>
    <w:p w14:paraId="3CD20446" w14:textId="584B6BEC" w:rsidR="00EA1FB2" w:rsidRDefault="00EA1FB2">
      <w:pPr>
        <w:pStyle w:val="TM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Lienhypertexte"/>
            <w:noProof/>
          </w:rPr>
          <w:fldChar w:fldCharType="end"/>
        </w:r>
      </w:ins>
    </w:p>
    <w:p w14:paraId="5FFACEB7" w14:textId="73620717" w:rsidR="00EA1FB2" w:rsidRDefault="00EA1FB2">
      <w:pPr>
        <w:pStyle w:val="TM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Lienhypertexte"/>
            <w:noProof/>
          </w:rPr>
          <w:fldChar w:fldCharType="end"/>
        </w:r>
      </w:ins>
    </w:p>
    <w:p w14:paraId="33D921CA" w14:textId="39C04911" w:rsidR="00EA1FB2" w:rsidRDefault="00EA1FB2">
      <w:pPr>
        <w:pStyle w:val="TM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Lienhypertexte"/>
            <w:noProof/>
          </w:rPr>
          <w:fldChar w:fldCharType="end"/>
        </w:r>
      </w:ins>
    </w:p>
    <w:p w14:paraId="2BF21E06" w14:textId="0719C503" w:rsidR="00EA1FB2" w:rsidRDefault="00EA1FB2">
      <w:pPr>
        <w:pStyle w:val="TM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Lienhypertexte"/>
            <w:noProof/>
          </w:rPr>
          <w:fldChar w:fldCharType="end"/>
        </w:r>
      </w:ins>
    </w:p>
    <w:p w14:paraId="02768547" w14:textId="02DCEAF5" w:rsidR="00EA1FB2" w:rsidRDefault="00EA1FB2">
      <w:pPr>
        <w:pStyle w:val="TM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Lienhypertexte"/>
            <w:noProof/>
          </w:rPr>
          <w:fldChar w:fldCharType="end"/>
        </w:r>
      </w:ins>
    </w:p>
    <w:p w14:paraId="17E3B802" w14:textId="31529E4B" w:rsidR="00EA1FB2" w:rsidRDefault="00EA1FB2">
      <w:pPr>
        <w:pStyle w:val="TM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Lienhypertexte"/>
            <w:noProof/>
          </w:rPr>
          <w:fldChar w:fldCharType="end"/>
        </w:r>
      </w:ins>
    </w:p>
    <w:p w14:paraId="1616D596" w14:textId="5D51A465" w:rsidR="00EA1FB2" w:rsidRDefault="00EA1FB2">
      <w:pPr>
        <w:pStyle w:val="TM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Lienhypertexte"/>
            <w:noProof/>
          </w:rPr>
          <w:fldChar w:fldCharType="end"/>
        </w:r>
      </w:ins>
    </w:p>
    <w:p w14:paraId="050C9019" w14:textId="780ECB8B" w:rsidR="00EA1FB2" w:rsidRDefault="00EA1FB2">
      <w:pPr>
        <w:pStyle w:val="TM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Lienhypertexte"/>
            <w:noProof/>
          </w:rPr>
          <w:fldChar w:fldCharType="end"/>
        </w:r>
      </w:ins>
    </w:p>
    <w:p w14:paraId="4E00AFD3" w14:textId="1879BF38" w:rsidR="00EA1FB2" w:rsidRDefault="00EA1FB2">
      <w:pPr>
        <w:pStyle w:val="TM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Lienhypertexte"/>
            <w:noProof/>
          </w:rPr>
          <w:fldChar w:fldCharType="end"/>
        </w:r>
      </w:ins>
    </w:p>
    <w:p w14:paraId="0B6619F5" w14:textId="311F3FC1" w:rsidR="00EA1FB2" w:rsidRDefault="00EA1FB2">
      <w:pPr>
        <w:pStyle w:val="TM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Lienhypertexte"/>
            <w:noProof/>
          </w:rPr>
          <w:fldChar w:fldCharType="end"/>
        </w:r>
      </w:ins>
    </w:p>
    <w:p w14:paraId="66FE797C" w14:textId="4ADC68AB" w:rsidR="00EA1FB2" w:rsidRDefault="00EA1FB2">
      <w:pPr>
        <w:pStyle w:val="TM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9.8.3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Lienhypertexte"/>
            <w:noProof/>
          </w:rPr>
          <w:fldChar w:fldCharType="end"/>
        </w:r>
      </w:ins>
    </w:p>
    <w:p w14:paraId="4B876DB3" w14:textId="22B21A10" w:rsidR="00EA1FB2" w:rsidRDefault="00EA1FB2">
      <w:pPr>
        <w:pStyle w:val="TM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Lienhypertexte"/>
            <w:noProof/>
          </w:rPr>
          <w:fldChar w:fldCharType="end"/>
        </w:r>
      </w:ins>
    </w:p>
    <w:p w14:paraId="25885C32" w14:textId="1BF44FF6" w:rsidR="00EA1FB2" w:rsidRDefault="00EA1FB2">
      <w:pPr>
        <w:pStyle w:val="TM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Lienhypertexte"/>
            <w:noProof/>
          </w:rPr>
          <w:fldChar w:fldCharType="end"/>
        </w:r>
      </w:ins>
    </w:p>
    <w:p w14:paraId="7B45C0C7" w14:textId="777117EC" w:rsidR="00EA1FB2" w:rsidRDefault="00EA1FB2">
      <w:pPr>
        <w:pStyle w:val="TM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Lienhypertexte"/>
            <w:noProof/>
          </w:rPr>
          <w:fldChar w:fldCharType="end"/>
        </w:r>
      </w:ins>
    </w:p>
    <w:p w14:paraId="3E019199" w14:textId="07E822B0" w:rsidR="00EA1FB2" w:rsidRDefault="00EA1FB2">
      <w:pPr>
        <w:pStyle w:val="TM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Lienhypertexte"/>
            <w:noProof/>
          </w:rPr>
          <w:fldChar w:fldCharType="end"/>
        </w:r>
      </w:ins>
    </w:p>
    <w:p w14:paraId="5D3B656F" w14:textId="600B1D01" w:rsidR="00EA1FB2" w:rsidRDefault="00EA1FB2">
      <w:pPr>
        <w:pStyle w:val="TM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9.9.4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Lienhypertexte"/>
            <w:noProof/>
          </w:rPr>
          <w:fldChar w:fldCharType="end"/>
        </w:r>
      </w:ins>
    </w:p>
    <w:p w14:paraId="4AAF3EC5" w14:textId="4BC05328" w:rsidR="00EA1FB2" w:rsidRDefault="00EA1FB2">
      <w:pPr>
        <w:pStyle w:val="TM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Lienhypertexte"/>
            <w:noProof/>
          </w:rPr>
          <w:fldChar w:fldCharType="end"/>
        </w:r>
      </w:ins>
    </w:p>
    <w:p w14:paraId="4007F78A" w14:textId="481ADCB0" w:rsidR="00EA1FB2" w:rsidRDefault="00EA1FB2">
      <w:pPr>
        <w:pStyle w:val="TM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9.10.1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Lienhypertexte"/>
            <w:noProof/>
          </w:rPr>
          <w:fldChar w:fldCharType="end"/>
        </w:r>
      </w:ins>
    </w:p>
    <w:p w14:paraId="0CB03929" w14:textId="7269C53F" w:rsidR="00EA1FB2" w:rsidRDefault="00EA1FB2">
      <w:pPr>
        <w:pStyle w:val="TM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Lienhypertexte"/>
            <w:noProof/>
          </w:rPr>
          <w:fldChar w:fldCharType="end"/>
        </w:r>
      </w:ins>
    </w:p>
    <w:p w14:paraId="5F8D8D12" w14:textId="28784A69" w:rsidR="00EA1FB2" w:rsidRDefault="00EA1FB2">
      <w:pPr>
        <w:pStyle w:val="TM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Lienhypertexte"/>
            <w:noProof/>
          </w:rPr>
          <w:fldChar w:fldCharType="end"/>
        </w:r>
      </w:ins>
    </w:p>
    <w:p w14:paraId="5469C7B3" w14:textId="13F0BEBC" w:rsidR="00EA1FB2" w:rsidRDefault="00EA1FB2">
      <w:pPr>
        <w:pStyle w:val="TM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Lienhypertexte"/>
            <w:noProof/>
          </w:rPr>
          <w:fldChar w:fldCharType="end"/>
        </w:r>
      </w:ins>
    </w:p>
    <w:p w14:paraId="791F07E6" w14:textId="0173736D" w:rsidR="00EA1FB2" w:rsidRDefault="00EA1FB2">
      <w:pPr>
        <w:pStyle w:val="TM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Lienhypertexte"/>
            <w:noProof/>
          </w:rPr>
          <w:fldChar w:fldCharType="end"/>
        </w:r>
      </w:ins>
    </w:p>
    <w:p w14:paraId="367EF5A5" w14:textId="49575A9A" w:rsidR="00EA1FB2" w:rsidRDefault="00EA1FB2">
      <w:pPr>
        <w:pStyle w:val="TM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Lienhypertexte"/>
            <w:noProof/>
          </w:rPr>
          <w:fldChar w:fldCharType="end"/>
        </w:r>
      </w:ins>
    </w:p>
    <w:p w14:paraId="3FA294C8" w14:textId="62F8674B" w:rsidR="00EA1FB2" w:rsidRDefault="00EA1FB2">
      <w:pPr>
        <w:pStyle w:val="TM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Lienhypertexte"/>
            <w:noProof/>
          </w:rPr>
          <w:fldChar w:fldCharType="end"/>
        </w:r>
      </w:ins>
    </w:p>
    <w:p w14:paraId="5B328E54" w14:textId="35EC774B" w:rsidR="00EA1FB2" w:rsidRDefault="00EA1FB2">
      <w:pPr>
        <w:pStyle w:val="TM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Lienhypertexte"/>
            <w:noProof/>
          </w:rPr>
          <w:fldChar w:fldCharType="end"/>
        </w:r>
      </w:ins>
    </w:p>
    <w:p w14:paraId="3D8B05E8" w14:textId="23DC68BE" w:rsidR="00EA1FB2" w:rsidRDefault="00EA1FB2">
      <w:pPr>
        <w:pStyle w:val="TM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Lienhypertexte"/>
            <w:noProof/>
          </w:rPr>
          <w:fldChar w:fldCharType="end"/>
        </w:r>
      </w:ins>
    </w:p>
    <w:p w14:paraId="196E6382" w14:textId="13FFFF40" w:rsidR="00EA1FB2" w:rsidRDefault="00EA1FB2">
      <w:pPr>
        <w:pStyle w:val="TM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Lienhypertexte"/>
            <w:noProof/>
          </w:rPr>
          <w:fldChar w:fldCharType="end"/>
        </w:r>
      </w:ins>
    </w:p>
    <w:p w14:paraId="3AEC3DFB" w14:textId="6841FC7A" w:rsidR="00EA1FB2" w:rsidRDefault="00EA1FB2">
      <w:pPr>
        <w:pStyle w:val="TM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Lienhypertexte"/>
            <w:noProof/>
          </w:rPr>
          <w:fldChar w:fldCharType="end"/>
        </w:r>
      </w:ins>
    </w:p>
    <w:p w14:paraId="1412922A" w14:textId="3727E23C" w:rsidR="00EA1FB2" w:rsidRDefault="00EA1FB2">
      <w:pPr>
        <w:pStyle w:val="TM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Lienhypertexte"/>
            <w:noProof/>
          </w:rPr>
          <w:fldChar w:fldCharType="end"/>
        </w:r>
      </w:ins>
    </w:p>
    <w:p w14:paraId="277E0FC7" w14:textId="12F039BB" w:rsidR="00EA1FB2" w:rsidRDefault="00EA1FB2">
      <w:pPr>
        <w:pStyle w:val="TM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Lienhypertexte"/>
            <w:noProof/>
          </w:rPr>
          <w:fldChar w:fldCharType="end"/>
        </w:r>
      </w:ins>
    </w:p>
    <w:p w14:paraId="2A3019D0" w14:textId="2EB36523" w:rsidR="00EA1FB2" w:rsidRDefault="00EA1FB2">
      <w:pPr>
        <w:pStyle w:val="TM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Lienhypertexte"/>
            <w:noProof/>
          </w:rPr>
          <w:fldChar w:fldCharType="end"/>
        </w:r>
      </w:ins>
    </w:p>
    <w:p w14:paraId="125B1635" w14:textId="13C149D2" w:rsidR="00EA1FB2" w:rsidRDefault="00EA1FB2">
      <w:pPr>
        <w:pStyle w:val="TM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Lienhypertexte"/>
            <w:noProof/>
          </w:rPr>
          <w:fldChar w:fldCharType="end"/>
        </w:r>
      </w:ins>
    </w:p>
    <w:p w14:paraId="4B6FBA55" w14:textId="59B43A4D" w:rsidR="00EA1FB2" w:rsidRDefault="00EA1FB2">
      <w:pPr>
        <w:pStyle w:val="TM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Lienhypertexte"/>
            <w:noProof/>
          </w:rPr>
          <w:fldChar w:fldCharType="end"/>
        </w:r>
      </w:ins>
    </w:p>
    <w:p w14:paraId="184C28DF" w14:textId="6F895754" w:rsidR="00EA1FB2" w:rsidRDefault="00EA1FB2">
      <w:pPr>
        <w:pStyle w:val="TM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Lienhypertexte"/>
            <w:noProof/>
          </w:rPr>
          <w:fldChar w:fldCharType="end"/>
        </w:r>
      </w:ins>
    </w:p>
    <w:p w14:paraId="3CC8AC42" w14:textId="38A1FF08" w:rsidR="00EA1FB2" w:rsidRDefault="00EA1FB2">
      <w:pPr>
        <w:pStyle w:val="TM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10.4.6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Lienhypertexte"/>
            <w:noProof/>
          </w:rPr>
          <w:fldChar w:fldCharType="end"/>
        </w:r>
      </w:ins>
    </w:p>
    <w:p w14:paraId="7985311F" w14:textId="735C3571" w:rsidR="00EA1FB2" w:rsidRDefault="00EA1FB2">
      <w:pPr>
        <w:pStyle w:val="TM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Lienhypertexte"/>
            <w:noProof/>
          </w:rPr>
          <w:fldChar w:fldCharType="end"/>
        </w:r>
      </w:ins>
    </w:p>
    <w:p w14:paraId="05BA679A" w14:textId="31B4B152" w:rsidR="00EA1FB2" w:rsidRDefault="00EA1FB2">
      <w:pPr>
        <w:pStyle w:val="TM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Lienhypertexte"/>
            <w:noProof/>
          </w:rPr>
          <w:fldChar w:fldCharType="end"/>
        </w:r>
      </w:ins>
    </w:p>
    <w:p w14:paraId="5B2543CE" w14:textId="097E19BE" w:rsidR="00EA1FB2" w:rsidRDefault="00EA1FB2">
      <w:pPr>
        <w:pStyle w:val="TM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Lienhypertexte"/>
            <w:noProof/>
          </w:rPr>
          <w:fldChar w:fldCharType="end"/>
        </w:r>
      </w:ins>
    </w:p>
    <w:p w14:paraId="3FA70CE7" w14:textId="07B2383F" w:rsidR="00EA1FB2" w:rsidRDefault="00EA1FB2">
      <w:pPr>
        <w:pStyle w:val="TM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Lienhypertexte"/>
            <w:noProof/>
          </w:rPr>
          <w:fldChar w:fldCharType="end"/>
        </w:r>
      </w:ins>
    </w:p>
    <w:p w14:paraId="06A6D64F" w14:textId="40D9044F" w:rsidR="00EA1FB2" w:rsidRDefault="00EA1FB2">
      <w:pPr>
        <w:pStyle w:val="TM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Lienhypertexte"/>
            <w:noProof/>
          </w:rPr>
          <w:fldChar w:fldCharType="end"/>
        </w:r>
      </w:ins>
    </w:p>
    <w:p w14:paraId="497846C0" w14:textId="24ABFDE0" w:rsidR="00EA1FB2" w:rsidRDefault="00EA1FB2">
      <w:pPr>
        <w:pStyle w:val="TM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Lienhypertexte"/>
            <w:noProof/>
          </w:rPr>
          <w:fldChar w:fldCharType="end"/>
        </w:r>
      </w:ins>
    </w:p>
    <w:p w14:paraId="263F1A7B" w14:textId="4533CA1D" w:rsidR="00EA1FB2" w:rsidRDefault="00EA1FB2">
      <w:pPr>
        <w:pStyle w:val="TM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Lienhypertexte"/>
            <w:noProof/>
          </w:rPr>
          <w:fldChar w:fldCharType="end"/>
        </w:r>
      </w:ins>
    </w:p>
    <w:p w14:paraId="5DE79548" w14:textId="413CC400" w:rsidR="00EA1FB2" w:rsidRDefault="00EA1FB2">
      <w:pPr>
        <w:pStyle w:val="TM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Lienhypertexte"/>
            <w:noProof/>
          </w:rPr>
          <w:fldChar w:fldCharType="end"/>
        </w:r>
      </w:ins>
    </w:p>
    <w:p w14:paraId="1856D8A1" w14:textId="6B69E3A3" w:rsidR="00EA1FB2" w:rsidRDefault="00EA1FB2">
      <w:pPr>
        <w:pStyle w:val="TM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Lienhypertexte"/>
            <w:noProof/>
          </w:rPr>
          <w:fldChar w:fldCharType="end"/>
        </w:r>
      </w:ins>
    </w:p>
    <w:p w14:paraId="56C15A6D" w14:textId="3D9A8F77" w:rsidR="00EA1FB2" w:rsidRDefault="00EA1FB2">
      <w:pPr>
        <w:pStyle w:val="TM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"_Toc113373449"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Lienhypertexte"/>
            <w:noProof/>
          </w:rPr>
          <w:fldChar w:fldCharType="end"/>
        </w:r>
      </w:ins>
    </w:p>
    <w:p w14:paraId="52B6DB71" w14:textId="01102F8E" w:rsidR="00EA1FB2" w:rsidRDefault="00EA1FB2">
      <w:pPr>
        <w:pStyle w:val="TM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Lienhypertexte"/>
            <w:noProof/>
          </w:rPr>
          <w:fldChar w:fldCharType="end"/>
        </w:r>
      </w:ins>
    </w:p>
    <w:p w14:paraId="4C0D61B4" w14:textId="6AF3DC06" w:rsidR="00EA1FB2" w:rsidRDefault="00EA1FB2">
      <w:pPr>
        <w:pStyle w:val="TM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Lienhypertexte"/>
            <w:noProof/>
          </w:rPr>
          <w:fldChar w:fldCharType="end"/>
        </w:r>
      </w:ins>
    </w:p>
    <w:p w14:paraId="386A268F" w14:textId="63A6C6C1" w:rsidR="00EA1FB2" w:rsidRDefault="00EA1FB2">
      <w:pPr>
        <w:pStyle w:val="TM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Lienhypertexte"/>
            <w:noProof/>
          </w:rPr>
          <w:fldChar w:fldCharType="end"/>
        </w:r>
      </w:ins>
    </w:p>
    <w:p w14:paraId="5B561291" w14:textId="09B565E4" w:rsidR="00EA1FB2" w:rsidRDefault="00EA1FB2">
      <w:pPr>
        <w:pStyle w:val="TM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Lienhypertexte"/>
            <w:noProof/>
          </w:rPr>
          <w:fldChar w:fldCharType="end"/>
        </w:r>
      </w:ins>
    </w:p>
    <w:p w14:paraId="10131D9E" w14:textId="153F5A9F" w:rsidR="00EA1FB2" w:rsidRDefault="00EA1FB2">
      <w:pPr>
        <w:pStyle w:val="TM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Lienhypertexte"/>
            <w:noProof/>
          </w:rPr>
          <w:fldChar w:fldCharType="end"/>
        </w:r>
      </w:ins>
    </w:p>
    <w:p w14:paraId="4864012D" w14:textId="27551327" w:rsidR="00EA1FB2" w:rsidRDefault="00EA1FB2">
      <w:pPr>
        <w:pStyle w:val="TM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Lienhypertexte"/>
            <w:noProof/>
          </w:rPr>
          <w:fldChar w:fldCharType="end"/>
        </w:r>
      </w:ins>
    </w:p>
    <w:p w14:paraId="3F8DFFD4" w14:textId="2E2C97AE" w:rsidR="00EA1FB2" w:rsidRDefault="00EA1FB2">
      <w:pPr>
        <w:pStyle w:val="TM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Lienhypertexte"/>
            <w:noProof/>
          </w:rPr>
          <w:fldChar w:fldCharType="end"/>
        </w:r>
      </w:ins>
    </w:p>
    <w:p w14:paraId="459C31BF" w14:textId="4B00AF1B" w:rsidR="00EA1FB2" w:rsidRDefault="00EA1FB2">
      <w:pPr>
        <w:pStyle w:val="TM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Lienhypertexte"/>
            <w:noProof/>
          </w:rPr>
          <w:fldChar w:fldCharType="end"/>
        </w:r>
      </w:ins>
    </w:p>
    <w:p w14:paraId="142D3C0A" w14:textId="0ED636F6" w:rsidR="00EA1FB2" w:rsidRDefault="00EA1FB2">
      <w:pPr>
        <w:pStyle w:val="TM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Lienhypertexte"/>
            <w:noProof/>
          </w:rPr>
          <w:fldChar w:fldCharType="end"/>
        </w:r>
      </w:ins>
    </w:p>
    <w:p w14:paraId="26650255" w14:textId="4E2038C5" w:rsidR="00EA1FB2" w:rsidRDefault="00EA1FB2">
      <w:pPr>
        <w:pStyle w:val="TM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10.12.3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Lienhypertexte"/>
            <w:noProof/>
          </w:rPr>
          <w:fldChar w:fldCharType="end"/>
        </w:r>
      </w:ins>
    </w:p>
    <w:p w14:paraId="0C174149" w14:textId="1E91C76C" w:rsidR="00EA1FB2" w:rsidRDefault="00EA1FB2">
      <w:pPr>
        <w:pStyle w:val="TM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Lienhypertexte"/>
            <w:noProof/>
          </w:rPr>
          <w:fldChar w:fldCharType="end"/>
        </w:r>
      </w:ins>
    </w:p>
    <w:p w14:paraId="73304F27" w14:textId="64C2D38A" w:rsidR="00EA1FB2" w:rsidRDefault="00EA1FB2">
      <w:pPr>
        <w:pStyle w:val="TM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Lienhypertexte"/>
            <w:noProof/>
          </w:rPr>
          <w:fldChar w:fldCharType="end"/>
        </w:r>
      </w:ins>
    </w:p>
    <w:p w14:paraId="1F598FDE" w14:textId="61EBAA5C" w:rsidR="00EA1FB2" w:rsidRDefault="00EA1FB2">
      <w:pPr>
        <w:pStyle w:val="TM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Lienhypertexte"/>
            <w:noProof/>
          </w:rPr>
          <w:fldChar w:fldCharType="end"/>
        </w:r>
      </w:ins>
    </w:p>
    <w:p w14:paraId="49F10580" w14:textId="710A15C3" w:rsidR="00EA1FB2" w:rsidRDefault="00EA1FB2">
      <w:pPr>
        <w:pStyle w:val="TM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Lienhypertexte"/>
            <w:noProof/>
          </w:rPr>
          <w:fldChar w:fldCharType="end"/>
        </w:r>
      </w:ins>
    </w:p>
    <w:p w14:paraId="3E6CCEC6" w14:textId="369B7CCF" w:rsidR="00EA1FB2" w:rsidRDefault="00EA1FB2">
      <w:pPr>
        <w:pStyle w:val="TM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Lienhypertexte"/>
            <w:noProof/>
          </w:rPr>
          <w:fldChar w:fldCharType="end"/>
        </w:r>
      </w:ins>
    </w:p>
    <w:p w14:paraId="6F456282" w14:textId="4F610A41" w:rsidR="00EA1FB2" w:rsidRDefault="00EA1FB2">
      <w:pPr>
        <w:pStyle w:val="TM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Lienhypertexte"/>
            <w:noProof/>
          </w:rPr>
          <w:fldChar w:fldCharType="end"/>
        </w:r>
      </w:ins>
    </w:p>
    <w:p w14:paraId="53E11A99" w14:textId="332EBA44" w:rsidR="00EA1FB2" w:rsidRDefault="00EA1FB2">
      <w:pPr>
        <w:pStyle w:val="TM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Lienhypertexte"/>
            <w:noProof/>
          </w:rPr>
          <w:fldChar w:fldCharType="end"/>
        </w:r>
      </w:ins>
    </w:p>
    <w:p w14:paraId="7DC645B5" w14:textId="2464B2B2" w:rsidR="00EA1FB2" w:rsidRDefault="00EA1FB2">
      <w:pPr>
        <w:pStyle w:val="TM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Lienhypertexte"/>
            <w:noProof/>
          </w:rPr>
          <w:fldChar w:fldCharType="end"/>
        </w:r>
      </w:ins>
    </w:p>
    <w:p w14:paraId="3A6D20B3" w14:textId="002578C8" w:rsidR="00EA1FB2" w:rsidRDefault="00EA1FB2">
      <w:pPr>
        <w:pStyle w:val="TM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Lienhypertexte"/>
            <w:noProof/>
          </w:rPr>
          <w:fldChar w:fldCharType="end"/>
        </w:r>
      </w:ins>
    </w:p>
    <w:p w14:paraId="078C34E5" w14:textId="554F84DA" w:rsidR="00EA1FB2" w:rsidRDefault="00EA1FB2">
      <w:pPr>
        <w:pStyle w:val="TM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Lienhypertexte"/>
            <w:noProof/>
          </w:rPr>
          <w:fldChar w:fldCharType="end"/>
        </w:r>
      </w:ins>
    </w:p>
    <w:p w14:paraId="28D5DBB5" w14:textId="50B51B85" w:rsidR="00EA1FB2" w:rsidRDefault="00EA1FB2">
      <w:pPr>
        <w:pStyle w:val="TM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Lienhypertexte"/>
            <w:noProof/>
          </w:rPr>
          <w:fldChar w:fldCharType="end"/>
        </w:r>
      </w:ins>
    </w:p>
    <w:p w14:paraId="2F5A702B" w14:textId="60D0F7F8" w:rsidR="00EA1FB2" w:rsidRDefault="00EA1FB2">
      <w:pPr>
        <w:pStyle w:val="TM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Lienhypertexte"/>
            <w:noProof/>
          </w:rPr>
          <w:fldChar w:fldCharType="end"/>
        </w:r>
      </w:ins>
    </w:p>
    <w:p w14:paraId="3B8DEB0D" w14:textId="371A6A00" w:rsidR="00EA1FB2" w:rsidRDefault="00EA1FB2">
      <w:pPr>
        <w:pStyle w:val="TM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Lienhypertexte"/>
            <w:noProof/>
          </w:rPr>
          <w:fldChar w:fldCharType="end"/>
        </w:r>
      </w:ins>
    </w:p>
    <w:p w14:paraId="4E7F2BDC" w14:textId="170084B0" w:rsidR="00EA1FB2" w:rsidRDefault="00EA1FB2">
      <w:pPr>
        <w:pStyle w:val="TM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Lienhypertexte"/>
            <w:noProof/>
          </w:rPr>
          <w:fldChar w:fldCharType="end"/>
        </w:r>
      </w:ins>
    </w:p>
    <w:p w14:paraId="7FC28477" w14:textId="365C948F" w:rsidR="00EA1FB2" w:rsidRDefault="00EA1FB2">
      <w:pPr>
        <w:pStyle w:val="TM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Lienhypertexte"/>
            <w:noProof/>
          </w:rPr>
          <w:fldChar w:fldCharType="end"/>
        </w:r>
      </w:ins>
    </w:p>
    <w:p w14:paraId="6460B87F" w14:textId="3206F396" w:rsidR="00EA1FB2" w:rsidRDefault="00EA1FB2">
      <w:pPr>
        <w:pStyle w:val="TM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Lienhypertexte"/>
            <w:noProof/>
          </w:rPr>
          <w:fldChar w:fldCharType="end"/>
        </w:r>
      </w:ins>
    </w:p>
    <w:p w14:paraId="6D92D64C" w14:textId="3556E6EC" w:rsidR="00EA1FB2" w:rsidRDefault="00EA1FB2">
      <w:pPr>
        <w:pStyle w:val="TM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Lienhypertexte"/>
            <w:noProof/>
          </w:rPr>
          <w:fldChar w:fldCharType="end"/>
        </w:r>
      </w:ins>
    </w:p>
    <w:p w14:paraId="35340C9C" w14:textId="47D99417" w:rsidR="00EA1FB2" w:rsidRDefault="00EA1FB2">
      <w:pPr>
        <w:pStyle w:val="TM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Lienhypertexte"/>
            <w:noProof/>
          </w:rPr>
          <w:fldChar w:fldCharType="end"/>
        </w:r>
      </w:ins>
    </w:p>
    <w:p w14:paraId="28D47ED6" w14:textId="1E13DB2D" w:rsidR="00EA1FB2" w:rsidRDefault="00EA1FB2">
      <w:pPr>
        <w:pStyle w:val="TM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Lienhypertexte"/>
            <w:noProof/>
          </w:rPr>
          <w:fldChar w:fldCharType="end"/>
        </w:r>
      </w:ins>
    </w:p>
    <w:p w14:paraId="7B129A20" w14:textId="10DCF06C" w:rsidR="00EA1FB2" w:rsidRDefault="00EA1FB2">
      <w:pPr>
        <w:pStyle w:val="TM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Lienhypertexte"/>
            <w:noProof/>
          </w:rPr>
          <w:fldChar w:fldCharType="end"/>
        </w:r>
      </w:ins>
    </w:p>
    <w:p w14:paraId="13AFBB48" w14:textId="0FB9E3F9" w:rsidR="00EA1FB2" w:rsidRDefault="00EA1FB2">
      <w:pPr>
        <w:pStyle w:val="TM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Lienhypertexte"/>
            <w:noProof/>
          </w:rPr>
          <w:fldChar w:fldCharType="end"/>
        </w:r>
      </w:ins>
    </w:p>
    <w:p w14:paraId="57B08429" w14:textId="2B4A9C3C" w:rsidR="00EA1FB2" w:rsidRDefault="00EA1FB2">
      <w:pPr>
        <w:pStyle w:val="TM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Lienhypertexte"/>
            <w:noProof/>
          </w:rPr>
          <w:fldChar w:fldCharType="end"/>
        </w:r>
      </w:ins>
    </w:p>
    <w:p w14:paraId="29CAEBEB" w14:textId="7438C3FB" w:rsidR="00EA1FB2" w:rsidRDefault="00EA1FB2">
      <w:pPr>
        <w:pStyle w:val="TM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Lienhypertexte"/>
            <w:noProof/>
          </w:rPr>
          <w:fldChar w:fldCharType="end"/>
        </w:r>
      </w:ins>
    </w:p>
    <w:p w14:paraId="68C953BC" w14:textId="5AB79BE3" w:rsidR="00EA1FB2" w:rsidRDefault="00EA1FB2">
      <w:pPr>
        <w:pStyle w:val="TM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Lienhypertexte"/>
            <w:noProof/>
          </w:rPr>
          <w:fldChar w:fldCharType="end"/>
        </w:r>
      </w:ins>
    </w:p>
    <w:p w14:paraId="0E9E4A70" w14:textId="5B6F4BAA" w:rsidR="00EA1FB2" w:rsidRDefault="00EA1FB2">
      <w:pPr>
        <w:pStyle w:val="TM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Lienhypertexte"/>
            <w:noProof/>
          </w:rPr>
          <w:fldChar w:fldCharType="end"/>
        </w:r>
      </w:ins>
    </w:p>
    <w:p w14:paraId="699A56D1" w14:textId="3A126D05" w:rsidR="00EA1FB2" w:rsidRDefault="00EA1FB2">
      <w:pPr>
        <w:pStyle w:val="TM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Lienhypertexte"/>
            <w:noProof/>
          </w:rPr>
          <w:fldChar w:fldCharType="end"/>
        </w:r>
      </w:ins>
    </w:p>
    <w:p w14:paraId="61018F9A" w14:textId="02D14987" w:rsidR="00EA1FB2" w:rsidRDefault="00EA1FB2">
      <w:pPr>
        <w:pStyle w:val="TM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Lienhypertexte"/>
            <w:noProof/>
          </w:rPr>
          <w:fldChar w:fldCharType="end"/>
        </w:r>
      </w:ins>
    </w:p>
    <w:p w14:paraId="13EEF492" w14:textId="7D648766" w:rsidR="00EA1FB2" w:rsidRDefault="00EA1FB2">
      <w:pPr>
        <w:pStyle w:val="TM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Lienhypertexte"/>
            <w:noProof/>
          </w:rPr>
          <w:fldChar w:fldCharType="end"/>
        </w:r>
      </w:ins>
    </w:p>
    <w:p w14:paraId="51292E8C" w14:textId="511960F7" w:rsidR="00EA1FB2" w:rsidRDefault="00EA1FB2">
      <w:pPr>
        <w:pStyle w:val="TM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11.5.4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Lienhypertexte"/>
            <w:noProof/>
          </w:rPr>
          <w:fldChar w:fldCharType="end"/>
        </w:r>
      </w:ins>
    </w:p>
    <w:p w14:paraId="33EBA2D4" w14:textId="27480F4E" w:rsidR="00EA1FB2" w:rsidRDefault="00EA1FB2">
      <w:pPr>
        <w:pStyle w:val="TM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"_Toc113373489"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Lienhypertexte"/>
            <w:noProof/>
          </w:rPr>
          <w:fldChar w:fldCharType="end"/>
        </w:r>
      </w:ins>
    </w:p>
    <w:p w14:paraId="71D25D0E" w14:textId="33203FFB" w:rsidR="00EA1FB2" w:rsidRDefault="00EA1FB2">
      <w:pPr>
        <w:pStyle w:val="TM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Lienhypertexte"/>
            <w:noProof/>
          </w:rPr>
          <w:fldChar w:fldCharType="end"/>
        </w:r>
      </w:ins>
    </w:p>
    <w:p w14:paraId="2E48CB36" w14:textId="2F4CA5C1" w:rsidR="00EA1FB2" w:rsidRDefault="00EA1FB2">
      <w:pPr>
        <w:pStyle w:val="TM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Lienhypertexte"/>
            <w:noProof/>
          </w:rPr>
          <w:fldChar w:fldCharType="end"/>
        </w:r>
      </w:ins>
    </w:p>
    <w:p w14:paraId="39A8AA76" w14:textId="18BB352A" w:rsidR="00EA1FB2" w:rsidRDefault="00EA1FB2">
      <w:pPr>
        <w:pStyle w:val="TM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11.6.3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Lienhypertexte"/>
            <w:noProof/>
          </w:rPr>
          <w:fldChar w:fldCharType="end"/>
        </w:r>
      </w:ins>
    </w:p>
    <w:p w14:paraId="16A05486" w14:textId="60C08ACE" w:rsidR="00EA1FB2" w:rsidRDefault="00EA1FB2">
      <w:pPr>
        <w:pStyle w:val="TM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Lienhypertexte"/>
            <w:noProof/>
          </w:rPr>
          <w:fldChar w:fldCharType="end"/>
        </w:r>
      </w:ins>
    </w:p>
    <w:p w14:paraId="1FD7627D" w14:textId="6BA45E39" w:rsidR="00EA1FB2" w:rsidRDefault="00EA1FB2">
      <w:pPr>
        <w:pStyle w:val="TM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Lienhypertexte"/>
            <w:noProof/>
          </w:rPr>
          <w:fldChar w:fldCharType="end"/>
        </w:r>
      </w:ins>
    </w:p>
    <w:p w14:paraId="24EA05AA" w14:textId="2E494E11" w:rsidR="00EA1FB2" w:rsidRDefault="00EA1FB2">
      <w:pPr>
        <w:pStyle w:val="TM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Lienhypertexte"/>
            <w:noProof/>
          </w:rPr>
          <w:fldChar w:fldCharType="end"/>
        </w:r>
      </w:ins>
    </w:p>
    <w:p w14:paraId="40E823B3" w14:textId="633C6E33" w:rsidR="00EA1FB2" w:rsidRDefault="00EA1FB2">
      <w:pPr>
        <w:pStyle w:val="TM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Lienhypertexte"/>
            <w:noProof/>
          </w:rPr>
          <w:fldChar w:fldCharType="end"/>
        </w:r>
      </w:ins>
    </w:p>
    <w:p w14:paraId="24AE54CF" w14:textId="5D43A79F" w:rsidR="00EA1FB2" w:rsidRDefault="00EA1FB2">
      <w:pPr>
        <w:pStyle w:val="TM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11.7.4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Lienhypertexte"/>
            <w:noProof/>
          </w:rPr>
          <w:fldChar w:fldCharType="end"/>
        </w:r>
      </w:ins>
    </w:p>
    <w:p w14:paraId="4EF84750" w14:textId="48DE9EE8" w:rsidR="00EA1FB2" w:rsidRDefault="00EA1FB2">
      <w:pPr>
        <w:pStyle w:val="TM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Lienhypertexte"/>
            <w:noProof/>
          </w:rPr>
          <w:fldChar w:fldCharType="end"/>
        </w:r>
      </w:ins>
    </w:p>
    <w:p w14:paraId="25D4B828" w14:textId="539D38F1" w:rsidR="00EA1FB2" w:rsidRDefault="00EA1FB2">
      <w:pPr>
        <w:pStyle w:val="TM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"_Toc113373499"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Lienhypertexte"/>
            <w:noProof/>
          </w:rPr>
          <w:fldChar w:fldCharType="end"/>
        </w:r>
      </w:ins>
    </w:p>
    <w:p w14:paraId="6CA9A62D" w14:textId="1FCB0656" w:rsidR="00EA1FB2" w:rsidRDefault="00EA1FB2">
      <w:pPr>
        <w:pStyle w:val="TM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Lienhypertexte"/>
            <w:noProof/>
          </w:rPr>
          <w:fldChar w:fldCharType="end"/>
        </w:r>
      </w:ins>
    </w:p>
    <w:p w14:paraId="43590FC6" w14:textId="03F99071" w:rsidR="00EA1FB2" w:rsidRDefault="00EA1FB2">
      <w:pPr>
        <w:pStyle w:val="TM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Lienhypertexte"/>
            <w:noProof/>
          </w:rPr>
          <w:fldChar w:fldCharType="end"/>
        </w:r>
      </w:ins>
    </w:p>
    <w:p w14:paraId="4ABEE97C" w14:textId="4E37E59A" w:rsidR="00EA1FB2" w:rsidRDefault="00EA1FB2">
      <w:pPr>
        <w:pStyle w:val="TM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"_Toc113373502"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Lienhypertexte"/>
            <w:noProof/>
          </w:rPr>
          <w:fldChar w:fldCharType="end"/>
        </w:r>
      </w:ins>
    </w:p>
    <w:p w14:paraId="191009A0" w14:textId="17ED85E0" w:rsidR="00EA1FB2" w:rsidRDefault="00EA1FB2">
      <w:pPr>
        <w:pStyle w:val="TM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Lienhypertexte"/>
            <w:noProof/>
          </w:rPr>
          <w:fldChar w:fldCharType="end"/>
        </w:r>
      </w:ins>
    </w:p>
    <w:p w14:paraId="174DEEDB" w14:textId="07E82453" w:rsidR="00EA1FB2" w:rsidRDefault="00EA1FB2">
      <w:pPr>
        <w:pStyle w:val="TM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Lienhypertexte"/>
            <w:noProof/>
          </w:rPr>
          <w:fldChar w:fldCharType="end"/>
        </w:r>
      </w:ins>
    </w:p>
    <w:p w14:paraId="23D11616" w14:textId="23F77460" w:rsidR="00EA1FB2" w:rsidRDefault="00EA1FB2">
      <w:pPr>
        <w:pStyle w:val="TM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Lienhypertexte"/>
            <w:noProof/>
          </w:rPr>
          <w:fldChar w:fldCharType="end"/>
        </w:r>
      </w:ins>
    </w:p>
    <w:p w14:paraId="27490B42" w14:textId="49044D8E" w:rsidR="00EA1FB2" w:rsidRDefault="00EA1FB2">
      <w:pPr>
        <w:pStyle w:val="TM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Lienhypertexte"/>
            <w:noProof/>
          </w:rPr>
          <w:fldChar w:fldCharType="end"/>
        </w:r>
      </w:ins>
    </w:p>
    <w:p w14:paraId="38419E78" w14:textId="455378FA" w:rsidR="00EA1FB2" w:rsidRDefault="00EA1FB2">
      <w:pPr>
        <w:pStyle w:val="TM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Lienhypertexte"/>
            <w:noProof/>
          </w:rPr>
          <w:fldChar w:fldCharType="end"/>
        </w:r>
      </w:ins>
    </w:p>
    <w:p w14:paraId="486943F9" w14:textId="424EDE35" w:rsidR="00EA1FB2" w:rsidRDefault="00EA1FB2">
      <w:pPr>
        <w:pStyle w:val="TM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Lienhypertexte"/>
            <w:noProof/>
          </w:rPr>
          <w:fldChar w:fldCharType="end"/>
        </w:r>
      </w:ins>
    </w:p>
    <w:p w14:paraId="09619442" w14:textId="7DE0D0EF" w:rsidR="00EA1FB2" w:rsidRDefault="00EA1FB2">
      <w:pPr>
        <w:pStyle w:val="TM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"_Toc113373509"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Lienhypertexte"/>
            <w:noProof/>
          </w:rPr>
          <w:fldChar w:fldCharType="end"/>
        </w:r>
      </w:ins>
    </w:p>
    <w:p w14:paraId="7F81518F" w14:textId="73706673" w:rsidR="00EA1FB2" w:rsidRDefault="00EA1FB2">
      <w:pPr>
        <w:pStyle w:val="TM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Lienhypertexte"/>
            <w:noProof/>
          </w:rPr>
          <w:fldChar w:fldCharType="end"/>
        </w:r>
      </w:ins>
    </w:p>
    <w:p w14:paraId="1F22D3E3" w14:textId="79CEDCAE" w:rsidR="00EA1FB2" w:rsidRDefault="00EA1FB2">
      <w:pPr>
        <w:pStyle w:val="TM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Lienhypertexte"/>
            <w:noProof/>
          </w:rPr>
          <w:fldChar w:fldCharType="end"/>
        </w:r>
      </w:ins>
    </w:p>
    <w:p w14:paraId="1627658A" w14:textId="5C79ADC6" w:rsidR="00EA1FB2" w:rsidRDefault="00EA1FB2">
      <w:pPr>
        <w:pStyle w:val="TM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Lienhypertexte"/>
            <w:noProof/>
          </w:rPr>
          <w:fldChar w:fldCharType="end"/>
        </w:r>
      </w:ins>
    </w:p>
    <w:p w14:paraId="006F09D9" w14:textId="53BC269C" w:rsidR="00EA1FB2" w:rsidRDefault="00EA1FB2">
      <w:pPr>
        <w:pStyle w:val="TM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Lienhypertexte"/>
            <w:noProof/>
          </w:rPr>
          <w:fldChar w:fldCharType="end"/>
        </w:r>
      </w:ins>
    </w:p>
    <w:p w14:paraId="3ED96B7A" w14:textId="0C467149" w:rsidR="00EA1FB2" w:rsidRDefault="00EA1FB2">
      <w:pPr>
        <w:pStyle w:val="TM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Lienhypertexte"/>
            <w:noProof/>
          </w:rPr>
          <w:fldChar w:fldCharType="end"/>
        </w:r>
      </w:ins>
    </w:p>
    <w:p w14:paraId="35FCF027" w14:textId="105DD512" w:rsidR="00EA1FB2" w:rsidRDefault="00EA1FB2">
      <w:pPr>
        <w:pStyle w:val="TM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Lienhypertexte"/>
            <w:noProof/>
          </w:rPr>
          <w:fldChar w:fldCharType="end"/>
        </w:r>
      </w:ins>
    </w:p>
    <w:p w14:paraId="4395DC63" w14:textId="360928CA" w:rsidR="00EA1FB2" w:rsidRDefault="00EA1FB2">
      <w:pPr>
        <w:pStyle w:val="TM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Lienhypertexte"/>
            <w:noProof/>
          </w:rPr>
          <w:fldChar w:fldCharType="end"/>
        </w:r>
      </w:ins>
    </w:p>
    <w:p w14:paraId="6734A219" w14:textId="4D6CEF9B" w:rsidR="00EA1FB2" w:rsidRDefault="00EA1FB2">
      <w:pPr>
        <w:pStyle w:val="TM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Lienhypertexte"/>
            <w:noProof/>
          </w:rPr>
          <w:fldChar w:fldCharType="end"/>
        </w:r>
      </w:ins>
    </w:p>
    <w:p w14:paraId="693B74A4" w14:textId="7A5F880C" w:rsidR="00EA1FB2" w:rsidRDefault="00EA1FB2">
      <w:pPr>
        <w:pStyle w:val="TM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Lienhypertexte"/>
            <w:noProof/>
          </w:rPr>
          <w:fldChar w:fldCharType="end"/>
        </w:r>
      </w:ins>
    </w:p>
    <w:p w14:paraId="28F6B66F" w14:textId="1221D7E3" w:rsidR="00EA1FB2" w:rsidRDefault="00EA1FB2">
      <w:pPr>
        <w:pStyle w:val="TM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"_Toc113373519"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Lienhypertexte"/>
            <w:noProof/>
          </w:rPr>
          <w:fldChar w:fldCharType="end"/>
        </w:r>
      </w:ins>
    </w:p>
    <w:p w14:paraId="1BC187A9" w14:textId="2577A09A" w:rsidR="00EA1FB2" w:rsidRDefault="00EA1FB2">
      <w:pPr>
        <w:pStyle w:val="TM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12.7.3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Lienhypertexte"/>
            <w:noProof/>
          </w:rPr>
          <w:fldChar w:fldCharType="end"/>
        </w:r>
      </w:ins>
    </w:p>
    <w:p w14:paraId="6A7E0EDF" w14:textId="3AC292E6" w:rsidR="00EA1FB2" w:rsidRDefault="00EA1FB2">
      <w:pPr>
        <w:pStyle w:val="TM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Lienhypertexte"/>
            <w:noProof/>
          </w:rPr>
          <w:fldChar w:fldCharType="end"/>
        </w:r>
      </w:ins>
    </w:p>
    <w:p w14:paraId="010D6EDC" w14:textId="6ED482B1" w:rsidR="00EA1FB2" w:rsidRDefault="00EA1FB2">
      <w:pPr>
        <w:pStyle w:val="TM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Lienhypertexte"/>
            <w:noProof/>
          </w:rPr>
          <w:fldChar w:fldCharType="end"/>
        </w:r>
      </w:ins>
    </w:p>
    <w:p w14:paraId="7B62AC55" w14:textId="68162064" w:rsidR="00EA1FB2" w:rsidRDefault="00EA1FB2">
      <w:pPr>
        <w:pStyle w:val="TM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12.8.2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Lienhypertexte"/>
            <w:noProof/>
          </w:rPr>
          <w:fldChar w:fldCharType="end"/>
        </w:r>
      </w:ins>
    </w:p>
    <w:p w14:paraId="137A44D9" w14:textId="2C45D040" w:rsidR="00EA1FB2" w:rsidRDefault="00EA1FB2">
      <w:pPr>
        <w:pStyle w:val="TM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Lienhypertexte"/>
            <w:noProof/>
          </w:rPr>
          <w:fldChar w:fldCharType="end"/>
        </w:r>
      </w:ins>
    </w:p>
    <w:p w14:paraId="54B00389" w14:textId="4F789760" w:rsidR="00EA1FB2" w:rsidRDefault="00EA1FB2">
      <w:pPr>
        <w:pStyle w:val="TM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Lienhypertexte"/>
            <w:noProof/>
          </w:rPr>
          <w:fldChar w:fldCharType="end"/>
        </w:r>
      </w:ins>
    </w:p>
    <w:p w14:paraId="7F847C47" w14:textId="00B6EF9E" w:rsidR="00EA1FB2" w:rsidRDefault="00EA1FB2">
      <w:pPr>
        <w:pStyle w:val="TM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Lienhypertexte"/>
            <w:noProof/>
          </w:rPr>
          <w:fldChar w:fldCharType="end"/>
        </w:r>
      </w:ins>
    </w:p>
    <w:p w14:paraId="18A0A402" w14:textId="07A2A47F" w:rsidR="00EA1FB2" w:rsidRDefault="00EA1FB2">
      <w:pPr>
        <w:pStyle w:val="TM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Lienhypertexte"/>
            <w:noProof/>
          </w:rPr>
          <w:fldChar w:fldCharType="end"/>
        </w:r>
      </w:ins>
    </w:p>
    <w:p w14:paraId="65C0B013" w14:textId="62758498" w:rsidR="00EA1FB2" w:rsidRDefault="00EA1FB2">
      <w:pPr>
        <w:pStyle w:val="TM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Lienhypertexte"/>
            <w:noProof/>
          </w:rPr>
          <w:fldChar w:fldCharType="end"/>
        </w:r>
      </w:ins>
    </w:p>
    <w:p w14:paraId="2C2FB074" w14:textId="12DA934A" w:rsidR="00EA1FB2" w:rsidRDefault="00EA1FB2">
      <w:pPr>
        <w:pStyle w:val="TM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"_Toc113373529"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Lienhypertexte"/>
            <w:noProof/>
          </w:rPr>
          <w:fldChar w:fldCharType="end"/>
        </w:r>
      </w:ins>
    </w:p>
    <w:p w14:paraId="3C912D07" w14:textId="15253E16" w:rsidR="00EA1FB2" w:rsidRDefault="00EA1FB2">
      <w:pPr>
        <w:pStyle w:val="TM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Lienhypertexte"/>
            <w:noProof/>
          </w:rPr>
          <w:fldChar w:fldCharType="end"/>
        </w:r>
      </w:ins>
    </w:p>
    <w:p w14:paraId="28794C0C" w14:textId="0C2CFF96" w:rsidR="00EA1FB2" w:rsidRDefault="00EA1FB2">
      <w:pPr>
        <w:pStyle w:val="TM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Lienhypertexte"/>
            <w:noProof/>
          </w:rPr>
          <w:fldChar w:fldCharType="end"/>
        </w:r>
      </w:ins>
    </w:p>
    <w:p w14:paraId="50672E6B" w14:textId="7B3463A5" w:rsidR="00EA1FB2" w:rsidRDefault="00EA1FB2">
      <w:pPr>
        <w:pStyle w:val="TM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Lienhypertexte"/>
            <w:noProof/>
          </w:rPr>
          <w:fldChar w:fldCharType="end"/>
        </w:r>
      </w:ins>
    </w:p>
    <w:p w14:paraId="216C9258" w14:textId="6BA95837" w:rsidR="00EA1FB2" w:rsidRDefault="00EA1FB2">
      <w:pPr>
        <w:pStyle w:val="TM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Lienhypertexte"/>
            <w:noProof/>
          </w:rPr>
          <w:fldChar w:fldCharType="end"/>
        </w:r>
      </w:ins>
    </w:p>
    <w:p w14:paraId="5D36FAC8" w14:textId="0A694EB1" w:rsidR="00EA1FB2" w:rsidRDefault="00EA1FB2">
      <w:pPr>
        <w:pStyle w:val="TM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Lienhypertexte"/>
            <w:noProof/>
          </w:rPr>
          <w:fldChar w:fldCharType="end"/>
        </w:r>
      </w:ins>
    </w:p>
    <w:p w14:paraId="213FA911" w14:textId="72F15B36" w:rsidR="00EA1FB2" w:rsidRDefault="00EA1FB2">
      <w:pPr>
        <w:pStyle w:val="TM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Lienhypertexte"/>
            <w:noProof/>
          </w:rPr>
          <w:fldChar w:fldCharType="end"/>
        </w:r>
      </w:ins>
    </w:p>
    <w:p w14:paraId="2245C5EC" w14:textId="0836D597" w:rsidR="00EA1FB2" w:rsidRDefault="00EA1FB2">
      <w:pPr>
        <w:pStyle w:val="TM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Lienhypertexte"/>
            <w:noProof/>
          </w:rPr>
          <w:fldChar w:fldCharType="end"/>
        </w:r>
      </w:ins>
    </w:p>
    <w:p w14:paraId="69C6B2EB" w14:textId="1AC3988E" w:rsidR="00EA1FB2" w:rsidRDefault="00EA1FB2">
      <w:pPr>
        <w:pStyle w:val="TM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Lienhypertexte"/>
            <w:noProof/>
          </w:rPr>
          <w:fldChar w:fldCharType="end"/>
        </w:r>
      </w:ins>
    </w:p>
    <w:p w14:paraId="06CAC674" w14:textId="41C273FC" w:rsidR="00EA1FB2" w:rsidRDefault="00EA1FB2">
      <w:pPr>
        <w:pStyle w:val="TM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Lienhypertexte"/>
            <w:noProof/>
          </w:rPr>
          <w:fldChar w:fldCharType="end"/>
        </w:r>
      </w:ins>
    </w:p>
    <w:p w14:paraId="2C2C04E4" w14:textId="20C0E774" w:rsidR="00EA1FB2" w:rsidRDefault="00EA1FB2">
      <w:pPr>
        <w:pStyle w:val="TM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"_Toc113373539"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Lienhypertexte"/>
            <w:noProof/>
          </w:rPr>
          <w:fldChar w:fldCharType="end"/>
        </w:r>
      </w:ins>
    </w:p>
    <w:p w14:paraId="2FC473E0" w14:textId="03AB4D80" w:rsidR="00EA1FB2" w:rsidRDefault="00EA1FB2">
      <w:pPr>
        <w:pStyle w:val="TM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13.4.5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Lienhypertexte"/>
            <w:noProof/>
          </w:rPr>
          <w:fldChar w:fldCharType="end"/>
        </w:r>
      </w:ins>
    </w:p>
    <w:p w14:paraId="1E9E1212" w14:textId="48CC0F69" w:rsidR="00EA1FB2" w:rsidRDefault="00EA1FB2">
      <w:pPr>
        <w:pStyle w:val="TM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Lienhypertexte"/>
            <w:noProof/>
          </w:rPr>
          <w:fldChar w:fldCharType="end"/>
        </w:r>
      </w:ins>
    </w:p>
    <w:p w14:paraId="31281122" w14:textId="06CE9249" w:rsidR="00EA1FB2" w:rsidRDefault="00EA1FB2">
      <w:pPr>
        <w:pStyle w:val="TM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Lienhypertexte"/>
            <w:noProof/>
          </w:rPr>
          <w:fldChar w:fldCharType="end"/>
        </w:r>
      </w:ins>
    </w:p>
    <w:p w14:paraId="692621F6" w14:textId="54103E2A" w:rsidR="00EA1FB2" w:rsidRDefault="00EA1FB2">
      <w:pPr>
        <w:pStyle w:val="TM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Lienhypertexte"/>
            <w:noProof/>
          </w:rPr>
          <w:fldChar w:fldCharType="end"/>
        </w:r>
      </w:ins>
    </w:p>
    <w:p w14:paraId="76F1C7AF" w14:textId="5E76734D" w:rsidR="00EA1FB2" w:rsidRDefault="00EA1FB2">
      <w:pPr>
        <w:pStyle w:val="TM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13.5.3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Lienhypertexte"/>
            <w:noProof/>
          </w:rPr>
          <w:fldChar w:fldCharType="end"/>
        </w:r>
      </w:ins>
    </w:p>
    <w:p w14:paraId="3486854D" w14:textId="3AE8C057" w:rsidR="00EA1FB2" w:rsidRDefault="00EA1FB2">
      <w:pPr>
        <w:pStyle w:val="TM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Lienhypertexte"/>
            <w:noProof/>
          </w:rPr>
          <w:fldChar w:fldCharType="end"/>
        </w:r>
      </w:ins>
    </w:p>
    <w:p w14:paraId="27B4B736" w14:textId="21A7162B" w:rsidR="00EA1FB2" w:rsidRDefault="00EA1FB2">
      <w:pPr>
        <w:pStyle w:val="TM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13.6.1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Lienhypertexte"/>
            <w:noProof/>
          </w:rPr>
          <w:fldChar w:fldCharType="end"/>
        </w:r>
      </w:ins>
    </w:p>
    <w:p w14:paraId="5AE55D18" w14:textId="196D58A0" w:rsidR="00EA1FB2" w:rsidRDefault="00EA1FB2">
      <w:pPr>
        <w:pStyle w:val="TM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Lienhypertexte"/>
            <w:noProof/>
          </w:rPr>
          <w:fldChar w:fldCharType="end"/>
        </w:r>
      </w:ins>
    </w:p>
    <w:p w14:paraId="2C3150B0" w14:textId="5F804255" w:rsidR="00EA1FB2" w:rsidRDefault="00EA1FB2">
      <w:pPr>
        <w:pStyle w:val="TM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13.7.1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Lienhypertexte"/>
            <w:noProof/>
          </w:rPr>
          <w:fldChar w:fldCharType="end"/>
        </w:r>
      </w:ins>
    </w:p>
    <w:p w14:paraId="7AF14A26" w14:textId="1B37508C" w:rsidR="00EA1FB2" w:rsidRDefault="00EA1FB2">
      <w:pPr>
        <w:pStyle w:val="TM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"_Toc113373549"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Lienhypertexte"/>
            <w:noProof/>
          </w:rPr>
          <w:fldChar w:fldCharType="end"/>
        </w:r>
      </w:ins>
    </w:p>
    <w:p w14:paraId="15B68852" w14:textId="518689FA" w:rsidR="00EA1FB2" w:rsidRDefault="00EA1FB2">
      <w:pPr>
        <w:pStyle w:val="TM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13.8.1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Lienhypertexte"/>
            <w:noProof/>
          </w:rPr>
          <w:fldChar w:fldCharType="end"/>
        </w:r>
      </w:ins>
    </w:p>
    <w:p w14:paraId="169876A7" w14:textId="2FA74AEE" w:rsidR="00EA1FB2" w:rsidRDefault="00EA1FB2">
      <w:pPr>
        <w:pStyle w:val="TM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Lienhypertexte"/>
            <w:noProof/>
          </w:rPr>
          <w:fldChar w:fldCharType="end"/>
        </w:r>
      </w:ins>
    </w:p>
    <w:p w14:paraId="720C955E" w14:textId="16C61C15" w:rsidR="00EA1FB2" w:rsidRDefault="00EA1FB2">
      <w:pPr>
        <w:pStyle w:val="TM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13.9.1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Lienhypertexte"/>
            <w:noProof/>
          </w:rPr>
          <w:fldChar w:fldCharType="end"/>
        </w:r>
      </w:ins>
    </w:p>
    <w:p w14:paraId="67CB39E5" w14:textId="5397BDAD" w:rsidR="00EA1FB2" w:rsidRDefault="00EA1FB2">
      <w:pPr>
        <w:pStyle w:val="TM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Lienhypertexte"/>
            <w:noProof/>
          </w:rPr>
          <w:fldChar w:fldCharType="end"/>
        </w:r>
      </w:ins>
    </w:p>
    <w:p w14:paraId="7A79050B" w14:textId="1AA3084B" w:rsidR="00EA1FB2" w:rsidRDefault="00EA1FB2">
      <w:pPr>
        <w:pStyle w:val="TM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13.10.1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Lienhypertexte"/>
            <w:noProof/>
          </w:rPr>
          <w:fldChar w:fldCharType="end"/>
        </w:r>
      </w:ins>
    </w:p>
    <w:p w14:paraId="0FC364B2" w14:textId="5BC08986" w:rsidR="00EA1FB2" w:rsidRDefault="00EA1FB2">
      <w:pPr>
        <w:pStyle w:val="TM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Lienhypertexte"/>
            <w:noProof/>
          </w:rPr>
          <w:fldChar w:fldCharType="end"/>
        </w:r>
      </w:ins>
    </w:p>
    <w:p w14:paraId="55FAB124" w14:textId="1F5FE873" w:rsidR="00EA1FB2" w:rsidRDefault="00EA1FB2">
      <w:pPr>
        <w:pStyle w:val="TM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Lienhypertexte"/>
            <w:noProof/>
          </w:rPr>
          <w:lastRenderedPageBreak/>
          <w:fldChar w:fldCharType="begin"/>
        </w:r>
        <w:r w:rsidRPr="00C53F60">
          <w:rPr>
            <w:rStyle w:val="Lienhypertexte"/>
            <w:noProof/>
          </w:rPr>
          <w:instrText xml:space="preserve"> </w:instrText>
        </w:r>
        <w:r>
          <w:rPr>
            <w:noProof/>
          </w:rPr>
          <w:instrText>HYPERLINK \l "_Toc113373556"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Lienhypertexte"/>
            <w:noProof/>
          </w:rPr>
          <w:fldChar w:fldCharType="end"/>
        </w:r>
      </w:ins>
    </w:p>
    <w:p w14:paraId="0D6A9FED" w14:textId="77A2E4C0" w:rsidR="00EA1FB2" w:rsidRDefault="00EA1FB2">
      <w:pPr>
        <w:pStyle w:val="TM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Lienhypertexte"/>
            <w:noProof/>
          </w:rPr>
          <w:fldChar w:fldCharType="end"/>
        </w:r>
      </w:ins>
    </w:p>
    <w:p w14:paraId="4E860583" w14:textId="0C1BDC53" w:rsidR="00EA1FB2" w:rsidRDefault="00EA1FB2">
      <w:pPr>
        <w:pStyle w:val="TM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Lienhypertexte"/>
            <w:noProof/>
          </w:rPr>
          <w:fldChar w:fldCharType="end"/>
        </w:r>
      </w:ins>
    </w:p>
    <w:p w14:paraId="068E5832" w14:textId="4728F988" w:rsidR="00EA1FB2" w:rsidRDefault="00EA1FB2">
      <w:pPr>
        <w:pStyle w:val="TM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"_Toc113373559"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Lienhypertexte"/>
            <w:noProof/>
          </w:rPr>
          <w:fldChar w:fldCharType="end"/>
        </w:r>
      </w:ins>
    </w:p>
    <w:p w14:paraId="1DDA3555" w14:textId="2823E91A" w:rsidR="00EA1FB2" w:rsidRDefault="00EA1FB2">
      <w:pPr>
        <w:pStyle w:val="TM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Lienhypertexte"/>
            <w:noProof/>
          </w:rPr>
          <w:fldChar w:fldCharType="end"/>
        </w:r>
      </w:ins>
    </w:p>
    <w:p w14:paraId="573CB613" w14:textId="52E278C2" w:rsidR="00EA1FB2" w:rsidRDefault="00EA1FB2">
      <w:pPr>
        <w:pStyle w:val="TM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Lienhypertexte"/>
            <w:noProof/>
          </w:rPr>
          <w:fldChar w:fldCharType="end"/>
        </w:r>
      </w:ins>
    </w:p>
    <w:p w14:paraId="4F21D995" w14:textId="11BF1573" w:rsidR="00EA1FB2" w:rsidRDefault="00EA1FB2">
      <w:pPr>
        <w:pStyle w:val="TM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Lienhypertexte"/>
            <w:noProof/>
          </w:rPr>
          <w:fldChar w:fldCharType="end"/>
        </w:r>
      </w:ins>
    </w:p>
    <w:p w14:paraId="60A50B6F" w14:textId="226E838F" w:rsidR="00EA1FB2" w:rsidRDefault="00EA1FB2">
      <w:pPr>
        <w:pStyle w:val="TM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Lienhypertexte"/>
            <w:noProof/>
          </w:rPr>
          <w:fldChar w:fldCharType="end"/>
        </w:r>
      </w:ins>
    </w:p>
    <w:p w14:paraId="36B48727" w14:textId="685E79A0" w:rsidR="00EA1FB2" w:rsidRDefault="00EA1FB2">
      <w:pPr>
        <w:pStyle w:val="TM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13.12.4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Lienhypertexte"/>
            <w:noProof/>
          </w:rPr>
          <w:fldChar w:fldCharType="end"/>
        </w:r>
      </w:ins>
    </w:p>
    <w:p w14:paraId="46B1B73D" w14:textId="3B4B50AB" w:rsidR="00EA1FB2" w:rsidRDefault="00EA1FB2">
      <w:pPr>
        <w:pStyle w:val="TM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Lienhypertexte"/>
            <w:noProof/>
          </w:rPr>
          <w:fldChar w:fldCharType="end"/>
        </w:r>
      </w:ins>
    </w:p>
    <w:p w14:paraId="2ACF715C" w14:textId="6CD3C278" w:rsidR="00EA1FB2" w:rsidRDefault="00EA1FB2">
      <w:pPr>
        <w:pStyle w:val="TM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Lienhypertexte"/>
            <w:noProof/>
          </w:rPr>
          <w:fldChar w:fldCharType="end"/>
        </w:r>
      </w:ins>
    </w:p>
    <w:p w14:paraId="733C93DC" w14:textId="2C41157C" w:rsidR="00EA1FB2" w:rsidRDefault="00EA1FB2">
      <w:pPr>
        <w:pStyle w:val="TM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Lienhypertexte"/>
            <w:noProof/>
          </w:rPr>
          <w:fldChar w:fldCharType="end"/>
        </w:r>
      </w:ins>
    </w:p>
    <w:p w14:paraId="76015D06" w14:textId="45AB3953" w:rsidR="00EA1FB2" w:rsidRDefault="00EA1FB2">
      <w:pPr>
        <w:pStyle w:val="TM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Lienhypertexte"/>
            <w:noProof/>
          </w:rPr>
          <w:fldChar w:fldCharType="end"/>
        </w:r>
      </w:ins>
    </w:p>
    <w:p w14:paraId="2D5AA3FF" w14:textId="6F5C3FE4" w:rsidR="00EA1FB2" w:rsidRDefault="00EA1FB2">
      <w:pPr>
        <w:pStyle w:val="TM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"_Toc113373569"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Lienhypertexte"/>
            <w:noProof/>
          </w:rPr>
          <w:fldChar w:fldCharType="end"/>
        </w:r>
      </w:ins>
    </w:p>
    <w:p w14:paraId="09522802" w14:textId="39FD8348" w:rsidR="00EA1FB2" w:rsidRDefault="00EA1FB2">
      <w:pPr>
        <w:pStyle w:val="TM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13.13.5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Lienhypertexte"/>
            <w:noProof/>
          </w:rPr>
          <w:fldChar w:fldCharType="end"/>
        </w:r>
      </w:ins>
    </w:p>
    <w:p w14:paraId="2FD59B4F" w14:textId="64EA0CA8" w:rsidR="00EA1FB2" w:rsidRDefault="00EA1FB2">
      <w:pPr>
        <w:pStyle w:val="TM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Lienhypertexte"/>
            <w:noProof/>
          </w:rPr>
          <w:fldChar w:fldCharType="end"/>
        </w:r>
      </w:ins>
    </w:p>
    <w:p w14:paraId="30B40396" w14:textId="05DF96C4" w:rsidR="00EA1FB2" w:rsidRDefault="00EA1FB2">
      <w:pPr>
        <w:pStyle w:val="TM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"_Toc113373572"</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Lienhypertexte"/>
            <w:noProof/>
          </w:rPr>
          <w:fldChar w:fldCharType="end"/>
        </w:r>
      </w:ins>
    </w:p>
    <w:p w14:paraId="04FA5BD3" w14:textId="0208A888" w:rsidR="00EA1FB2" w:rsidRDefault="00EA1FB2">
      <w:pPr>
        <w:pStyle w:val="TM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"_Toc113373573"</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13.14.2</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Lienhypertexte"/>
            <w:noProof/>
          </w:rPr>
          <w:fldChar w:fldCharType="end"/>
        </w:r>
      </w:ins>
    </w:p>
    <w:p w14:paraId="13A16853" w14:textId="5B9D94CE" w:rsidR="00EA1FB2" w:rsidRDefault="00EA1FB2">
      <w:pPr>
        <w:pStyle w:val="TM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"_Toc113373574"</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13.14.3</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Lienhypertexte"/>
            <w:noProof/>
          </w:rPr>
          <w:fldChar w:fldCharType="end"/>
        </w:r>
      </w:ins>
    </w:p>
    <w:p w14:paraId="322BF43F" w14:textId="39B82D14" w:rsidR="00EA1FB2" w:rsidRDefault="00EA1FB2">
      <w:pPr>
        <w:pStyle w:val="TM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"_Toc113373575"</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13.14.4</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Lienhypertexte"/>
            <w:noProof/>
          </w:rPr>
          <w:fldChar w:fldCharType="end"/>
        </w:r>
      </w:ins>
    </w:p>
    <w:p w14:paraId="5B45E249" w14:textId="4CEED9AC" w:rsidR="00EA1FB2" w:rsidRDefault="00EA1FB2">
      <w:pPr>
        <w:pStyle w:val="TM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"_Toc113373576"</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Lienhypertexte"/>
            <w:noProof/>
          </w:rPr>
          <w:fldChar w:fldCharType="end"/>
        </w:r>
      </w:ins>
    </w:p>
    <w:p w14:paraId="2306FCB6" w14:textId="17B28FCC" w:rsidR="00EA1FB2" w:rsidRDefault="00EA1FB2">
      <w:pPr>
        <w:pStyle w:val="TM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"_Toc113373577"</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13.15.1</w:t>
        </w:r>
        <w:r>
          <w:rPr>
            <w:rFonts w:asciiTheme="minorHAnsi" w:eastAsiaTheme="minorEastAsia" w:hAnsiTheme="minorHAnsi" w:cstheme="minorBidi"/>
            <w:b w:val="0"/>
            <w:noProof/>
            <w:sz w:val="24"/>
            <w:szCs w:val="24"/>
            <w:lang w:eastAsia="en-GB"/>
          </w:rPr>
          <w:tab/>
        </w:r>
        <w:r w:rsidRPr="00C53F60">
          <w:rPr>
            <w:rStyle w:val="Lienhypertexte"/>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Lienhypertexte"/>
            <w:noProof/>
          </w:rPr>
          <w:fldChar w:fldCharType="end"/>
        </w:r>
      </w:ins>
    </w:p>
    <w:p w14:paraId="5E19A510" w14:textId="1D3121B1" w:rsidR="00EA1FB2" w:rsidRDefault="00EA1FB2">
      <w:pPr>
        <w:pStyle w:val="TM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"_Toc113373578"</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Lienhypertexte"/>
            <w:noProof/>
          </w:rPr>
          <w:fldChar w:fldCharType="end"/>
        </w:r>
      </w:ins>
    </w:p>
    <w:p w14:paraId="18DE3394" w14:textId="2AE2C9F8" w:rsidR="00EA1FB2" w:rsidRDefault="00EA1FB2">
      <w:pPr>
        <w:pStyle w:val="TM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"_Toc113373579"</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Lienhypertexte"/>
            <w:noProof/>
          </w:rPr>
          <w:fldChar w:fldCharType="end"/>
        </w:r>
      </w:ins>
    </w:p>
    <w:p w14:paraId="1F6D634C" w14:textId="0E537415" w:rsidR="00EA1FB2" w:rsidRDefault="00EA1FB2">
      <w:pPr>
        <w:pStyle w:val="TM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"_Toc113373580"</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Lienhypertexte"/>
            <w:noProof/>
          </w:rPr>
          <w:fldChar w:fldCharType="end"/>
        </w:r>
      </w:ins>
    </w:p>
    <w:p w14:paraId="42872CBB" w14:textId="27F17E39" w:rsidR="00EA1FB2" w:rsidRDefault="00EA1FB2">
      <w:pPr>
        <w:pStyle w:val="TM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"_Toc113373581"</w:instrText>
        </w:r>
        <w:r w:rsidRPr="00C53F60">
          <w:rPr>
            <w:rStyle w:val="Lienhypertexte"/>
            <w:noProof/>
          </w:rPr>
          <w:instrText xml:space="preserve"> </w:instrText>
        </w:r>
        <w:r w:rsidRPr="00C53F60">
          <w:rPr>
            <w:rStyle w:val="Lienhypertexte"/>
            <w:noProof/>
          </w:rPr>
          <w:fldChar w:fldCharType="separate"/>
        </w:r>
        <w:r w:rsidRPr="00C53F60">
          <w:rPr>
            <w:rStyle w:val="Lienhypertexte"/>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Lienhypertexte"/>
            <w:noProof/>
          </w:rPr>
          <w:fldChar w:fldCharType="end"/>
        </w:r>
      </w:ins>
    </w:p>
    <w:p w14:paraId="56CBDEC5" w14:textId="318081AA" w:rsidR="00EA1FB2" w:rsidRDefault="00EA1FB2">
      <w:pPr>
        <w:pStyle w:val="TM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"_Toc113373582"</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Lienhypertexte"/>
            <w:noProof/>
          </w:rPr>
          <w:fldChar w:fldCharType="end"/>
        </w:r>
      </w:ins>
    </w:p>
    <w:p w14:paraId="662E076D" w14:textId="5BA80BFC" w:rsidR="00EA1FB2" w:rsidRDefault="00EA1FB2">
      <w:pPr>
        <w:pStyle w:val="TM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Lienhypertexte"/>
            <w:noProof/>
          </w:rPr>
          <w:fldChar w:fldCharType="begin"/>
        </w:r>
        <w:r w:rsidRPr="00C53F60">
          <w:rPr>
            <w:rStyle w:val="Lienhypertexte"/>
            <w:noProof/>
          </w:rPr>
          <w:instrText xml:space="preserve"> </w:instrText>
        </w:r>
        <w:r>
          <w:rPr>
            <w:noProof/>
          </w:rPr>
          <w:instrText>HYPERLINK \l "_Toc113373583"</w:instrText>
        </w:r>
        <w:r w:rsidRPr="00C53F60">
          <w:rPr>
            <w:rStyle w:val="Lienhypertexte"/>
            <w:noProof/>
          </w:rPr>
          <w:instrText xml:space="preserve"> </w:instrText>
        </w:r>
        <w:r w:rsidRPr="00C53F60">
          <w:rPr>
            <w:rStyle w:val="Lienhypertexte"/>
            <w:noProof/>
          </w:rPr>
          <w:fldChar w:fldCharType="separate"/>
        </w:r>
        <w:r w:rsidRPr="00C53F60">
          <w:rPr>
            <w:rStyle w:val="Lienhypertexte"/>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Lienhypertexte"/>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M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Lienhypertexte"/>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M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Lienhypertexte"/>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M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Lienhypertexte"/>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M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Lienhypertexte"/>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M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Lienhypertexte"/>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M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Lienhypertexte"/>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Lienhypertexte"/>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M2"/>
        <w:rPr>
          <w:del w:id="903" w:author="Ilkka Rinne" w:date="2022-09-06T15:55:00Z"/>
          <w:rFonts w:asciiTheme="minorHAnsi" w:eastAsiaTheme="minorEastAsia" w:hAnsiTheme="minorHAnsi"/>
          <w:b w:val="0"/>
          <w:noProof/>
          <w:lang w:val="sv-SE" w:eastAsia="sv-SE"/>
        </w:rPr>
      </w:pPr>
      <w:del w:id="904"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Lienhypertexte"/>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M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Lienhypertexte"/>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M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Lienhypertexte"/>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M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Lienhypertexte"/>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M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Lienhypertexte"/>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M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Lienhypertexte"/>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M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Lienhypertexte"/>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M1"/>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Lienhypertexte"/>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M2"/>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Lienhypertexte"/>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M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Lienhypertexte"/>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M1"/>
        <w:rPr>
          <w:del w:id="923" w:author="Ilkka Rinne" w:date="2022-09-06T15:55:00Z"/>
          <w:rFonts w:asciiTheme="minorHAnsi" w:eastAsiaTheme="minorEastAsia" w:hAnsiTheme="minorHAnsi"/>
          <w:b w:val="0"/>
          <w:noProof/>
          <w:lang w:val="sv-SE" w:eastAsia="sv-SE"/>
        </w:rPr>
      </w:pPr>
      <w:del w:id="924" w:author="Ilkka Rinne" w:date="2022-09-06T15:55:00Z">
        <w:r w:rsidDel="00856058">
          <w:fldChar w:fldCharType="begin"/>
        </w:r>
        <w:r w:rsidDel="00856058">
          <w:delInstrText xml:space="preserve"> HYPERLINK \l "_Toc87620358" </w:delInstrText>
        </w:r>
        <w:r w:rsidDel="00856058">
          <w:fldChar w:fldCharType="separate"/>
        </w:r>
        <w:r w:rsidR="005B5EAD" w:rsidRPr="00785C54" w:rsidDel="00856058">
          <w:rPr>
            <w:rStyle w:val="Lienhypertexte"/>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M2"/>
        <w:rPr>
          <w:del w:id="925" w:author="Ilkka Rinne" w:date="2022-09-06T15:55:00Z"/>
          <w:rFonts w:asciiTheme="minorHAnsi" w:eastAsiaTheme="minorEastAsia" w:hAnsiTheme="minorHAnsi"/>
          <w:b w:val="0"/>
          <w:noProof/>
          <w:lang w:val="sv-SE" w:eastAsia="sv-SE"/>
        </w:rPr>
      </w:pPr>
      <w:del w:id="926"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Lienhypertexte"/>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M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Lienhypertexte"/>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M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Lienhypertexte"/>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M1"/>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Lienhypertexte"/>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M2"/>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Lienhypertexte"/>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M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Lienhypertexte"/>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M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Lienhypertexte"/>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M1"/>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Lienhypertexte"/>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M2"/>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Lienhypertexte"/>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M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Lienhypertexte"/>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M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Lienhypertexte"/>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M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Lienhypertexte"/>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M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Lienhypertexte"/>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M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Lienhypertexte"/>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M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Lienhypertexte"/>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M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Lienhypertexte"/>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M1"/>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Lienhypertexte"/>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M2"/>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Lienhypertexte"/>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M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Lienhypertexte"/>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M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Lienhypertexte"/>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M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Lienhypertexte"/>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M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Lienhypertexte"/>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M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Lienhypertexte"/>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M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Lienhypertexte"/>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M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Lienhypertexte"/>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M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Lienhypertexte"/>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M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Lienhypertexte"/>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M1"/>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Lienhypertexte"/>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M2"/>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Lienhypertexte"/>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M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Lienhypertexte"/>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M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Lienhypertexte"/>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M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Lienhypertexte"/>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M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Lienhypertexte"/>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M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Lienhypertexte"/>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M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Lienhypertexte"/>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M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Lienhypertexte"/>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M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Lienhypertexte"/>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M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Lienhypertexte"/>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M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Lienhypertexte"/>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M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Lienhypertexte"/>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M1"/>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Lienhypertexte"/>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M2"/>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Lienhypertexte"/>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M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Lienhypertexte"/>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M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Lienhypertexte"/>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M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Lienhypertexte"/>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M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Lienhypertexte"/>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M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Lienhypertexte"/>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M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Lienhypertexte"/>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M1"/>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Lienhypertexte"/>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M2"/>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Lienhypertexte"/>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M2"/>
        <w:rPr>
          <w:del w:id="1025" w:author="Ilkka Rinne" w:date="2022-09-06T15:55:00Z"/>
          <w:rFonts w:asciiTheme="minorHAnsi" w:eastAsiaTheme="minorEastAsia" w:hAnsiTheme="minorHAnsi"/>
          <w:b w:val="0"/>
          <w:noProof/>
          <w:lang w:val="sv-SE" w:eastAsia="sv-SE"/>
        </w:rPr>
      </w:pPr>
      <w:del w:id="1026" w:author="Ilkka Rinne" w:date="2022-09-06T15:55:00Z">
        <w:r w:rsidDel="00856058">
          <w:fldChar w:fldCharType="begin"/>
        </w:r>
        <w:r w:rsidDel="00856058">
          <w:delInstrText xml:space="preserve"> HYPERLINK \l "_Toc87620409" </w:delInstrText>
        </w:r>
        <w:r w:rsidDel="00856058">
          <w:fldChar w:fldCharType="separate"/>
        </w:r>
        <w:r w:rsidR="005B5EAD" w:rsidRPr="00785C54" w:rsidDel="00856058">
          <w:rPr>
            <w:rStyle w:val="Lienhypertexte"/>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M2"/>
        <w:rPr>
          <w:del w:id="1027" w:author="Ilkka Rinne" w:date="2022-09-06T15:55:00Z"/>
          <w:rFonts w:asciiTheme="minorHAnsi" w:eastAsiaTheme="minorEastAsia" w:hAnsiTheme="minorHAnsi"/>
          <w:b w:val="0"/>
          <w:noProof/>
          <w:lang w:val="sv-SE" w:eastAsia="sv-SE"/>
        </w:rPr>
      </w:pPr>
      <w:del w:id="1028"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Lienhypertexte"/>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M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Lienhypertexte"/>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M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Lienhypertexte"/>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M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Lienhypertexte"/>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M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Lienhypertexte"/>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M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Lienhypertexte"/>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M1"/>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Lienhypertexte"/>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M2"/>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Lienhypertexte"/>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M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Lienhypertexte"/>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M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Lienhypertexte"/>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M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Lienhypertexte"/>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M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Lienhypertexte"/>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M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Lienhypertexte"/>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M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Lienhypertexte"/>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M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Lienhypertexte"/>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M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Lienhypertexte"/>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M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Lienhypertexte"/>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M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Lienhypertexte"/>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M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Lienhypertexte"/>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M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Lienhypertexte"/>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M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Lienhypertexte"/>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M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Lienhypertexte"/>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Lienhypertexte"/>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M1"/>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Lienhypertexte"/>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M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Lienhypertexte"/>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M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Lienhypertexte"/>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M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Lienhypertexte"/>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M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Lienhypertexte"/>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M1"/>
        <w:autoSpaceDE w:val="0"/>
        <w:autoSpaceDN w:val="0"/>
        <w:adjustRightInd w:val="0"/>
        <w:rPr>
          <w:del w:id="1081" w:author="Ilkka Rinne" w:date="2022-09-06T15:55:00Z"/>
          <w:rFonts w:eastAsia="Times New Roman"/>
          <w:szCs w:val="24"/>
        </w:rPr>
      </w:pPr>
      <w:del w:id="1082"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Lienhypertexte"/>
            <w:lang w:val="en-US"/>
          </w:rPr>
          <w:fldChar w:fldCharType="begin"/>
        </w:r>
        <w:r>
          <w:rPr>
            <w:rStyle w:val="Lienhypertexte"/>
            <w:lang w:val="en-US"/>
          </w:rPr>
          <w:instrText xml:space="preserve"> HYPERLINK "https://www.iso.org/directives-and-policies.html" </w:instrText>
        </w:r>
        <w:r>
          <w:rPr>
            <w:rStyle w:val="Lienhypertexte"/>
            <w:lang w:val="en-US"/>
          </w:rPr>
          <w:fldChar w:fldCharType="separate"/>
        </w:r>
        <w:r w:rsidRPr="00AE1012">
          <w:rPr>
            <w:rStyle w:val="Lienhypertexte"/>
            <w:lang w:val="en-US"/>
          </w:rPr>
          <w:t>www.iso.org/directives</w:t>
        </w:r>
        <w:r>
          <w:rPr>
            <w:rStyle w:val="Lienhypertexte"/>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Lienhypertexte"/>
            <w:lang w:val="en-US"/>
          </w:rPr>
          <w:fldChar w:fldCharType="begin"/>
        </w:r>
        <w:r>
          <w:rPr>
            <w:rStyle w:val="Lienhypertexte"/>
            <w:lang w:val="en-US"/>
          </w:rPr>
          <w:instrText xml:space="preserve"> HYPERLINK "https://www.iso.org/iso-standards-and-patents.html" </w:instrText>
        </w:r>
        <w:r>
          <w:rPr>
            <w:rStyle w:val="Lienhypertexte"/>
            <w:lang w:val="en-US"/>
          </w:rPr>
          <w:fldChar w:fldCharType="separate"/>
        </w:r>
        <w:r w:rsidRPr="005F3C4A">
          <w:rPr>
            <w:rStyle w:val="Lienhypertexte"/>
            <w:lang w:val="en-US"/>
          </w:rPr>
          <w:t>www.iso.org/patents</w:t>
        </w:r>
        <w:r>
          <w:rPr>
            <w:rStyle w:val="Lienhypertexte"/>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Lienhypertexte"/>
            <w:rFonts w:eastAsia="Malgun Gothic" w:cs="Arial"/>
            <w:szCs w:val="24"/>
            <w:lang w:val="en-US"/>
          </w:rPr>
          <w:fldChar w:fldCharType="begin"/>
        </w:r>
        <w:r>
          <w:rPr>
            <w:rStyle w:val="Lienhypertexte"/>
            <w:rFonts w:eastAsia="Malgun Gothic" w:cs="Arial"/>
            <w:szCs w:val="24"/>
            <w:lang w:val="en-US"/>
          </w:rPr>
          <w:instrText xml:space="preserve"> HYPERLINK "https://www.iso.org/foreword-supplementary-information.html" </w:instrText>
        </w:r>
        <w:r>
          <w:rPr>
            <w:rStyle w:val="Lienhypertexte"/>
            <w:rFonts w:eastAsia="Malgun Gothic" w:cs="Arial"/>
            <w:szCs w:val="24"/>
            <w:lang w:val="en-US"/>
          </w:rPr>
          <w:fldChar w:fldCharType="separate"/>
        </w:r>
        <w:r w:rsidRPr="005F3C4A">
          <w:rPr>
            <w:rStyle w:val="Lienhypertexte"/>
            <w:rFonts w:eastAsia="Malgun Gothic" w:cs="Arial"/>
            <w:szCs w:val="24"/>
            <w:lang w:val="en-US"/>
          </w:rPr>
          <w:t>www.iso.org/iso/foreword.html</w:t>
        </w:r>
        <w:r>
          <w:rPr>
            <w:rStyle w:val="Lienhypertexte"/>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Marquedecommentair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Accentuation"/>
            <w:i w:val="0"/>
            <w:iCs w:val="0"/>
            <w:rPrChange w:id="1123" w:author="Katharina Schleidt" w:date="2022-08-13T16:31:00Z">
              <w:rPr>
                <w:rStyle w:val="Accentuation"/>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Lienhypertexte"/>
            <w:iCs/>
            <w:lang w:val="en-US"/>
          </w:rPr>
          <w:fldChar w:fldCharType="begin"/>
        </w:r>
        <w:r>
          <w:rPr>
            <w:rStyle w:val="Lienhypertexte"/>
            <w:iCs/>
            <w:lang w:val="en-US"/>
          </w:rPr>
          <w:instrText xml:space="preserve"> HYPERLINK "https://www.iso.org/members.html" </w:instrText>
        </w:r>
        <w:r>
          <w:rPr>
            <w:rStyle w:val="Lienhypertexte"/>
            <w:iCs/>
            <w:lang w:val="en-US"/>
          </w:rPr>
          <w:fldChar w:fldCharType="separate"/>
        </w:r>
        <w:r w:rsidRPr="00114260">
          <w:rPr>
            <w:rStyle w:val="Lienhypertexte"/>
            <w:iCs/>
            <w:lang w:val="en-US"/>
          </w:rPr>
          <w:t>www.iso.org/members.html</w:t>
        </w:r>
        <w:r>
          <w:rPr>
            <w:rStyle w:val="Lienhypertexte"/>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"https://www.iso.org/directives-and-policies.html"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www.iso.org/directives</w:delText>
        </w:r>
        <w:r w:rsidR="00DD2582" w:rsidDel="003E2160">
          <w:rPr>
            <w:rStyle w:val="Lienhypertexte"/>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Lienhypertexte"/>
            <w:szCs w:val="24"/>
            <w:lang w:val="en-GB"/>
          </w:rPr>
          <w:fldChar w:fldCharType="begin"/>
        </w:r>
        <w:r w:rsidR="00DD2582" w:rsidDel="003E2160">
          <w:rPr>
            <w:rStyle w:val="Lienhypertexte"/>
            <w:rFonts w:eastAsia="MS Mincho"/>
            <w:szCs w:val="24"/>
            <w:lang w:val="en-GB"/>
          </w:rPr>
          <w:delInstrText xml:space="preserve"> HYPERLINK "https://www.iso.org/iso-standards-and-patents.html" </w:delInstrText>
        </w:r>
        <w:r w:rsidR="00DD2582" w:rsidDel="003E2160">
          <w:rPr>
            <w:rStyle w:val="Lienhypertexte"/>
            <w:szCs w:val="24"/>
            <w:lang w:val="en-GB"/>
          </w:rPr>
          <w:fldChar w:fldCharType="separate"/>
        </w:r>
        <w:r w:rsidRPr="00785C54" w:rsidDel="003E2160">
          <w:rPr>
            <w:rStyle w:val="Lienhypertexte"/>
            <w:rFonts w:eastAsia="MS Mincho"/>
            <w:szCs w:val="24"/>
            <w:lang w:val="en-GB"/>
          </w:rPr>
          <w:delText>www.iso.org/patents</w:delText>
        </w:r>
        <w:r w:rsidR="00DD2582" w:rsidDel="003E2160">
          <w:rPr>
            <w:rStyle w:val="Lienhypertexte"/>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Lienhypertexte"/>
            <w:rFonts w:eastAsia="Malgun Gothic" w:cs="Arial"/>
            <w:szCs w:val="24"/>
            <w:lang w:val="en-GB"/>
          </w:rPr>
          <w:fldChar w:fldCharType="begin"/>
        </w:r>
        <w:r w:rsidR="00DD2582" w:rsidDel="003E2160">
          <w:rPr>
            <w:rStyle w:val="Lienhypertexte"/>
            <w:rFonts w:eastAsia="Malgun Gothic" w:cs="Arial"/>
            <w:szCs w:val="24"/>
            <w:lang w:val="en-GB"/>
          </w:rPr>
          <w:delInstrText xml:space="preserve"> HYPERLINK "https://www.iso.org/foreword-supplementary-information.html" </w:delInstrText>
        </w:r>
        <w:r w:rsidR="00DD2582" w:rsidDel="003E2160">
          <w:rPr>
            <w:rStyle w:val="Lienhypertexte"/>
            <w:rFonts w:eastAsia="Malgun Gothic" w:cs="Arial"/>
            <w:szCs w:val="24"/>
            <w:lang w:val="en-GB"/>
          </w:rPr>
          <w:fldChar w:fldCharType="separate"/>
        </w:r>
        <w:r w:rsidRPr="00785C54" w:rsidDel="003E2160">
          <w:rPr>
            <w:rStyle w:val="Lienhypertexte"/>
            <w:rFonts w:eastAsia="Malgun Gothic" w:cs="Arial"/>
            <w:szCs w:val="24"/>
            <w:lang w:val="en-GB"/>
          </w:rPr>
          <w:delText>www.iso.org/iso/foreword.html</w:delText>
        </w:r>
        <w:r w:rsidR="00DD2582" w:rsidDel="003E2160">
          <w:rPr>
            <w:rStyle w:val="Lienhypertexte"/>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Lienhypertexte"/>
            <w:iCs/>
            <w:szCs w:val="24"/>
            <w:lang w:val="en-GB"/>
          </w:rPr>
          <w:fldChar w:fldCharType="begin"/>
        </w:r>
        <w:r w:rsidR="00DD2582" w:rsidDel="003E2160">
          <w:rPr>
            <w:rStyle w:val="Lienhypertexte"/>
            <w:rFonts w:eastAsia="MS Mincho"/>
            <w:iCs/>
            <w:szCs w:val="24"/>
            <w:lang w:val="en-GB"/>
          </w:rPr>
          <w:delInstrText xml:space="preserve"> HYPERLINK "https://www.iso.org/members.html" </w:delInstrText>
        </w:r>
        <w:r w:rsidR="00DD2582" w:rsidDel="003E2160">
          <w:rPr>
            <w:rStyle w:val="Lienhypertexte"/>
            <w:iCs/>
            <w:szCs w:val="24"/>
            <w:lang w:val="en-GB"/>
          </w:rPr>
          <w:fldChar w:fldCharType="separate"/>
        </w:r>
        <w:r w:rsidRPr="00785C54" w:rsidDel="003E2160">
          <w:rPr>
            <w:rStyle w:val="Lienhypertexte"/>
            <w:rFonts w:eastAsia="MS Mincho"/>
            <w:iCs/>
            <w:szCs w:val="24"/>
            <w:lang w:val="en-GB"/>
          </w:rPr>
          <w:delText>www.iso.org/members.html</w:delText>
        </w:r>
        <w:r w:rsidR="00DD2582" w:rsidDel="003E2160">
          <w:rPr>
            <w:rStyle w:val="Lienhypertexte"/>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Corpsdetexte"/>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Marquedecommentair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Corpsdetexte"/>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Lienhypertexte"/>
            <w:rFonts w:eastAsia="MS Mincho"/>
            <w:szCs w:val="24"/>
            <w:lang w:val="en-GB"/>
          </w:rPr>
          <w:fldChar w:fldCharType="begin"/>
        </w:r>
        <w:r w:rsidR="00DD2582" w:rsidDel="003E2160">
          <w:rPr>
            <w:rStyle w:val="Lienhypertexte"/>
            <w:rFonts w:eastAsia="MS Mincho"/>
            <w:szCs w:val="24"/>
            <w:lang w:val="en-GB"/>
          </w:rPr>
          <w:delInstrText xml:space="preserve"> HYPERLINK "https://www.w3.org/TR/sdw-bp/" </w:delInstrText>
        </w:r>
        <w:r w:rsidR="00DD2582" w:rsidDel="003E2160">
          <w:rPr>
            <w:rStyle w:val="Lienhypertexte"/>
            <w:rFonts w:eastAsia="MS Mincho"/>
            <w:szCs w:val="24"/>
            <w:lang w:val="en-GB"/>
          </w:rPr>
          <w:fldChar w:fldCharType="separate"/>
        </w:r>
        <w:r w:rsidRPr="00785C54" w:rsidDel="003E2160">
          <w:rPr>
            <w:rStyle w:val="Lienhypertexte"/>
            <w:rFonts w:eastAsia="MS Mincho"/>
            <w:szCs w:val="24"/>
            <w:lang w:val="en-GB"/>
          </w:rPr>
          <w:delText>https://www.w3.org/TR/sdw-bp/</w:delText>
        </w:r>
        <w:r w:rsidR="00DD2582" w:rsidDel="003E2160">
          <w:rPr>
            <w:rStyle w:val="Lienhypertexte"/>
            <w:rFonts w:eastAsia="MS Mincho"/>
            <w:szCs w:val="24"/>
            <w:lang w:val="en-GB"/>
          </w:rPr>
          <w:fldChar w:fldCharType="end"/>
        </w:r>
      </w:del>
      <w:ins w:id="1149" w:author="REID-JAMOND Alison" w:date="2022-04-04T08:09:00Z">
        <w:r w:rsidR="003E2160">
          <w:rPr>
            <w:rStyle w:val="Lienhypertexte"/>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Marquedecommentair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Corpsdetexte"/>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Corpsdetexte"/>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18"/>
          <w:headerReference w:type="default" r:id="rId19"/>
          <w:footerReference w:type="even" r:id="rId20"/>
          <w:footerReference w:type="default" r:id="rId21"/>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Titre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Corpsdetexte"/>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Corpsdetexte"/>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Corpsdetexte"/>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Titre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Corpsdetexte"/>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Corpsdetexte"/>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Marquedecommentaire"/>
            <w:rFonts w:eastAsia="MS Mincho"/>
            <w:lang w:eastAsia="ja-JP"/>
          </w:rPr>
          <w:commentReference w:id="1198"/>
        </w:r>
        <w:bookmarkStart w:id="1200" w:name="_Toc113373293"/>
        <w:bookmarkEnd w:id="1200"/>
      </w:del>
    </w:p>
    <w:p w14:paraId="5321D1C4" w14:textId="77777777" w:rsidR="005B5EAD" w:rsidRPr="00785C54" w:rsidRDefault="005B5EAD" w:rsidP="00785C54">
      <w:pPr>
        <w:pStyle w:val="Titre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Corpsdetexte"/>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Corpsdetexte"/>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Lienhypertexte"/>
          <w:lang w:val="en-US"/>
        </w:rPr>
      </w:pPr>
      <w:ins w:id="1207" w:author="REID-JAMOND Alison" w:date="2022-04-04T11:37:00Z">
        <w:r w:rsidRPr="00680875">
          <w:rPr>
            <w:lang w:val="en-US"/>
          </w:rPr>
          <w:t>—</w:t>
        </w:r>
        <w:r w:rsidRPr="00680875">
          <w:rPr>
            <w:lang w:val="en-US"/>
          </w:rPr>
          <w:tab/>
          <w:t xml:space="preserve">ISO Online browsing platform: available at </w:t>
        </w:r>
        <w:r>
          <w:rPr>
            <w:rStyle w:val="Lienhypertexte"/>
            <w:lang w:val="en-US"/>
          </w:rPr>
          <w:fldChar w:fldCharType="begin"/>
        </w:r>
        <w:r>
          <w:rPr>
            <w:rStyle w:val="Lienhypertexte"/>
            <w:lang w:val="en-US"/>
          </w:rPr>
          <w:instrText xml:space="preserve"> HYPERLINK "https://www.iso.org/obp/ui" </w:instrText>
        </w:r>
        <w:r>
          <w:rPr>
            <w:rStyle w:val="Lienhypertexte"/>
            <w:lang w:val="en-US"/>
          </w:rPr>
          <w:fldChar w:fldCharType="separate"/>
        </w:r>
        <w:r w:rsidRPr="000B5210">
          <w:rPr>
            <w:rStyle w:val="Lienhypertexte"/>
            <w:lang w:val="en-US"/>
          </w:rPr>
          <w:t>https://www.iso.org/obp</w:t>
        </w:r>
        <w:r>
          <w:rPr>
            <w:rStyle w:val="Lienhypertexte"/>
            <w:lang w:val="en-US"/>
          </w:rPr>
          <w:fldChar w:fldCharType="end"/>
        </w:r>
      </w:ins>
    </w:p>
    <w:p w14:paraId="5BCE4D73" w14:textId="457638E1" w:rsidR="000A6B0A" w:rsidRDefault="000A6B0A" w:rsidP="005D5C5A">
      <w:pPr>
        <w:pStyle w:val="ListContinue1"/>
        <w:rPr>
          <w:ins w:id="1208" w:author="REID-JAMOND Alison" w:date="2022-04-04T11:37:00Z"/>
          <w:rStyle w:val="Lienhypertexte"/>
          <w:lang w:val="en-US"/>
        </w:rPr>
      </w:pPr>
      <w:ins w:id="1209" w:author="REID-JAMOND Alison" w:date="2022-04-04T11:37:00Z">
        <w:r>
          <w:rPr>
            <w:lang w:val="en-US"/>
          </w:rPr>
          <w:t>—</w:t>
        </w:r>
        <w:r>
          <w:rPr>
            <w:lang w:val="en-US"/>
          </w:rPr>
          <w:tab/>
        </w:r>
        <w:r w:rsidRPr="00164FB3">
          <w:rPr>
            <w:lang w:val="en-US"/>
          </w:rPr>
          <w:t xml:space="preserve">IEC Electropedia: available at </w:t>
        </w:r>
        <w:r>
          <w:rPr>
            <w:rStyle w:val="Lienhypertexte"/>
            <w:lang w:val="en-US"/>
          </w:rPr>
          <w:fldChar w:fldCharType="begin"/>
        </w:r>
        <w:r>
          <w:rPr>
            <w:rStyle w:val="Lienhypertexte"/>
            <w:lang w:val="en-US"/>
          </w:rPr>
          <w:instrText xml:space="preserve"> HYPERLINK "https://www.electropedia.org/" </w:instrText>
        </w:r>
        <w:r>
          <w:rPr>
            <w:rStyle w:val="Lienhypertexte"/>
            <w:lang w:val="en-US"/>
          </w:rPr>
          <w:fldChar w:fldCharType="separate"/>
        </w:r>
        <w:r w:rsidRPr="001C302A">
          <w:rPr>
            <w:rStyle w:val="Lienhypertexte"/>
            <w:lang w:val="en-US"/>
          </w:rPr>
          <w:t>https://www.electropedia.org/</w:t>
        </w:r>
        <w:r>
          <w:rPr>
            <w:rStyle w:val="Lienhypertexte"/>
            <w:lang w:val="en-US"/>
          </w:rPr>
          <w:fldChar w:fldCharType="end"/>
        </w:r>
      </w:ins>
    </w:p>
    <w:p w14:paraId="53791F99" w14:textId="2F01DFAF" w:rsidR="005B5EAD" w:rsidRPr="00785C54" w:rsidDel="000A6B0A" w:rsidRDefault="000A6B0A" w:rsidP="00785C54">
      <w:pPr>
        <w:pStyle w:val="Corpsdetexte"/>
        <w:autoSpaceDE w:val="0"/>
        <w:autoSpaceDN w:val="0"/>
        <w:adjustRightInd w:val="0"/>
        <w:rPr>
          <w:del w:id="1210" w:author="REID-JAMOND Alison" w:date="2022-04-04T11:37:00Z"/>
          <w:szCs w:val="24"/>
        </w:rPr>
      </w:pPr>
      <w:ins w:id="1211" w:author="REID-JAMOND Alison" w:date="2022-04-04T11:38:00Z">
        <w:r>
          <w:rPr>
            <w:szCs w:val="24"/>
          </w:rPr>
          <w:t>a</w:t>
        </w:r>
      </w:ins>
      <w:del w:id="121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Corpsdetexte"/>
        <w:autoSpaceDE w:val="0"/>
        <w:autoSpaceDN w:val="0"/>
        <w:adjustRightInd w:val="0"/>
        <w:rPr>
          <w:del w:id="1213" w:author="REID-JAMOND Alison" w:date="2022-04-04T11:37:00Z"/>
          <w:szCs w:val="24"/>
        </w:rPr>
      </w:pPr>
      <w:del w:id="121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5" w:author="REID-JAMOND Alison" w:date="2022-04-04T11:37:00Z"/>
          <w:szCs w:val="24"/>
        </w:rPr>
      </w:pPr>
      <w:del w:id="121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7"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lastRenderedPageBreak/>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8" w:author="Katharina Schleidt" w:date="2022-08-13T15:25:00Z">
        <w:r w:rsidRPr="00785C54" w:rsidDel="00F81F37">
          <w:rPr>
            <w:szCs w:val="24"/>
          </w:rPr>
          <w:delText xml:space="preserve">, </w:delText>
        </w:r>
      </w:del>
      <w:ins w:id="1219" w:author="Katharina Schleidt" w:date="2022-08-13T15:25:00Z">
        <w:r w:rsidR="00F81F37">
          <w:rPr>
            <w:szCs w:val="24"/>
          </w:rPr>
          <w:t xml:space="preserve"> and</w:t>
        </w:r>
        <w:r w:rsidR="00F81F37" w:rsidRPr="00785C54">
          <w:rPr>
            <w:szCs w:val="24"/>
          </w:rPr>
          <w:t xml:space="preserve"> </w:t>
        </w:r>
      </w:ins>
      <w:r w:rsidRPr="00785C54">
        <w:rPr>
          <w:szCs w:val="24"/>
        </w:rPr>
        <w:t>Date</w:t>
      </w:r>
      <w:del w:id="122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1" w:author="Katharina Schleidt" w:date="2022-08-13T16:11:00Z">
        <w:r w:rsidRPr="00785C54" w:rsidDel="009061F0">
          <w:rPr>
            <w:szCs w:val="24"/>
          </w:rPr>
          <w:delText>may</w:delText>
        </w:r>
      </w:del>
      <w:ins w:id="122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3" w:author="REID-JAMOND Alison" w:date="2022-04-04T11:35:00Z">
            <w:rPr>
              <w:szCs w:val="24"/>
            </w:rPr>
          </w:rPrChange>
        </w:rPr>
      </w:pPr>
      <w:r w:rsidRPr="000A6B0A">
        <w:rPr>
          <w:i/>
          <w:szCs w:val="24"/>
          <w:rPrChange w:id="1224" w:author="REID-JAMOND Alison" w:date="2022-04-04T11:35:00Z">
            <w:rPr>
              <w:szCs w:val="24"/>
            </w:rPr>
          </w:rPrChange>
        </w:rPr>
        <w:t>ex</w:t>
      </w:r>
      <w:ins w:id="1225" w:author="REID-JAMOND Alison" w:date="2022-04-04T11:35:00Z">
        <w:del w:id="1226" w:author="Katharina Schleidt" w:date="2022-08-12T18:50:00Z">
          <w:r w:rsidR="000A6B0A" w:rsidRPr="000A6B0A" w:rsidDel="00333312">
            <w:rPr>
              <w:i/>
              <w:szCs w:val="24"/>
              <w:rPrChange w:id="1227" w:author="REID-JAMOND Alison" w:date="2022-04-04T11:35:00Z">
                <w:rPr>
                  <w:szCs w:val="24"/>
                </w:rPr>
              </w:rPrChange>
            </w:rPr>
            <w:delText xml:space="preserve"> </w:delText>
          </w:r>
        </w:del>
      </w:ins>
      <w:del w:id="1228" w:author="Katharina Schleidt" w:date="2022-08-12T18:50:00Z">
        <w:r w:rsidRPr="000A6B0A" w:rsidDel="00333312">
          <w:rPr>
            <w:i/>
            <w:szCs w:val="24"/>
            <w:rPrChange w:id="1229" w:author="REID-JAMOND Alison" w:date="2022-04-04T11:35:00Z">
              <w:rPr>
                <w:szCs w:val="24"/>
              </w:rPr>
            </w:rPrChange>
          </w:rPr>
          <w:delText>-</w:delText>
        </w:r>
      </w:del>
      <w:ins w:id="1230" w:author="Katharina Schleidt" w:date="2022-08-12T18:50:00Z">
        <w:r w:rsidR="00333312">
          <w:rPr>
            <w:i/>
            <w:szCs w:val="24"/>
          </w:rPr>
          <w:t xml:space="preserve"> </w:t>
        </w:r>
      </w:ins>
      <w:r w:rsidRPr="000A6B0A">
        <w:rPr>
          <w:i/>
          <w:szCs w:val="24"/>
          <w:rPrChange w:id="123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2" w:author="Katharina Schleidt" w:date="2022-08-12T18:55:00Z"/>
          <w:szCs w:val="24"/>
        </w:rPr>
      </w:pPr>
      <w:r w:rsidRPr="00785C54">
        <w:rPr>
          <w:szCs w:val="24"/>
        </w:rPr>
        <w:t xml:space="preserve">Note 1 to entry: Opposite of </w:t>
      </w:r>
      <w:r w:rsidRPr="00333312">
        <w:rPr>
          <w:i/>
          <w:iCs/>
          <w:szCs w:val="24"/>
          <w:rPrChange w:id="1233" w:author="Katharina Schleidt" w:date="2022-08-12T18:49:00Z">
            <w:rPr>
              <w:szCs w:val="24"/>
            </w:rPr>
          </w:rPrChange>
        </w:rPr>
        <w:t>in</w:t>
      </w:r>
      <w:del w:id="1234" w:author="Katharina Schleidt" w:date="2022-08-12T18:49:00Z">
        <w:r w:rsidRPr="00333312" w:rsidDel="00333312">
          <w:rPr>
            <w:i/>
            <w:iCs/>
            <w:szCs w:val="24"/>
            <w:rPrChange w:id="1235" w:author="Katharina Schleidt" w:date="2022-08-12T18:49:00Z">
              <w:rPr>
                <w:szCs w:val="24"/>
              </w:rPr>
            </w:rPrChange>
          </w:rPr>
          <w:delText>-</w:delText>
        </w:r>
      </w:del>
      <w:ins w:id="1236" w:author="Katharina Schleidt" w:date="2022-08-12T18:49:00Z">
        <w:r w:rsidR="00333312" w:rsidRPr="00333312">
          <w:rPr>
            <w:i/>
            <w:iCs/>
            <w:szCs w:val="24"/>
            <w:rPrChange w:id="1237" w:author="Katharina Schleidt" w:date="2022-08-12T18:49:00Z">
              <w:rPr>
                <w:szCs w:val="24"/>
              </w:rPr>
            </w:rPrChange>
          </w:rPr>
          <w:t xml:space="preserve"> </w:t>
        </w:r>
      </w:ins>
      <w:r w:rsidRPr="00333312">
        <w:rPr>
          <w:i/>
          <w:iCs/>
          <w:szCs w:val="24"/>
          <w:rPrChange w:id="123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9" w:author="Katharina Schleidt" w:date="2022-08-12T18:55:00Z"/>
          <w:szCs w:val="24"/>
        </w:rPr>
        <w:pPrChange w:id="1240" w:author="Katharina Schleidt" w:date="2022-08-12T18:55:00Z">
          <w:pPr>
            <w:pStyle w:val="Definition"/>
            <w:autoSpaceDE w:val="0"/>
            <w:autoSpaceDN w:val="0"/>
            <w:adjustRightInd w:val="0"/>
          </w:pPr>
        </w:pPrChange>
      </w:pPr>
      <w:ins w:id="1241" w:author="Katharina Schleidt" w:date="2022-08-12T18:55:00Z">
        <w:r>
          <w:rPr>
            <w:szCs w:val="24"/>
          </w:rPr>
          <w:t xml:space="preserve">Note 2 to entry: an example of </w:t>
        </w:r>
      </w:ins>
      <w:ins w:id="1242" w:author="Katharina Schleidt" w:date="2022-08-12T18:57:00Z">
        <w:r w:rsidRPr="00242E6C">
          <w:rPr>
            <w:i/>
            <w:iCs/>
            <w:szCs w:val="24"/>
            <w:rPrChange w:id="1243" w:author="Katharina Schleidt" w:date="2022-08-12T18:58:00Z">
              <w:rPr>
                <w:szCs w:val="24"/>
              </w:rPr>
            </w:rPrChange>
          </w:rPr>
          <w:t>ex situ</w:t>
        </w:r>
        <w:r w:rsidRPr="00242E6C">
          <w:rPr>
            <w:szCs w:val="24"/>
          </w:rPr>
          <w:t xml:space="preserve"> &amp; direct </w:t>
        </w:r>
      </w:ins>
      <w:ins w:id="1244" w:author="Katharina Schleidt" w:date="2022-08-12T18:55:00Z">
        <w:r>
          <w:rPr>
            <w:szCs w:val="24"/>
          </w:rPr>
          <w:t xml:space="preserve">is measuring a patient’s temperature with a </w:t>
        </w:r>
      </w:ins>
      <w:ins w:id="1245" w:author="Katharina Schleidt" w:date="2022-08-12T18:57:00Z">
        <w:r w:rsidRPr="00242E6C">
          <w:rPr>
            <w:szCs w:val="24"/>
          </w:rPr>
          <w:t>mercury thermometer in a blood-sample</w:t>
        </w:r>
      </w:ins>
      <w:ins w:id="124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7" w:author="Katharina Schleidt" w:date="2022-08-12T18:55:00Z"/>
          <w:szCs w:val="24"/>
        </w:rPr>
        <w:pPrChange w:id="1248" w:author="Katharina Schleidt" w:date="2022-08-12T18:55:00Z">
          <w:pPr>
            <w:pStyle w:val="Definition"/>
            <w:autoSpaceDE w:val="0"/>
            <w:autoSpaceDN w:val="0"/>
            <w:adjustRightInd w:val="0"/>
          </w:pPr>
        </w:pPrChange>
      </w:pPr>
      <w:ins w:id="1249" w:author="Katharina Schleidt" w:date="2022-08-12T18:55:00Z">
        <w:r>
          <w:rPr>
            <w:szCs w:val="24"/>
          </w:rPr>
          <w:t xml:space="preserve">Note 3 to entry: an example of </w:t>
        </w:r>
      </w:ins>
      <w:ins w:id="1250" w:author="Katharina Schleidt" w:date="2022-08-12T18:57:00Z">
        <w:r w:rsidRPr="00242E6C">
          <w:rPr>
            <w:i/>
            <w:iCs/>
            <w:szCs w:val="24"/>
            <w:rPrChange w:id="1251" w:author="Katharina Schleidt" w:date="2022-08-12T18:58:00Z">
              <w:rPr>
                <w:szCs w:val="24"/>
              </w:rPr>
            </w:rPrChange>
          </w:rPr>
          <w:t>ex</w:t>
        </w:r>
      </w:ins>
      <w:ins w:id="1252" w:author="Katharina Schleidt" w:date="2022-08-12T18:58:00Z">
        <w:r w:rsidRPr="00242E6C">
          <w:rPr>
            <w:i/>
            <w:iCs/>
            <w:szCs w:val="24"/>
            <w:rPrChange w:id="1253" w:author="Katharina Schleidt" w:date="2022-08-12T18:58:00Z">
              <w:rPr>
                <w:szCs w:val="24"/>
              </w:rPr>
            </w:rPrChange>
          </w:rPr>
          <w:t xml:space="preserve"> </w:t>
        </w:r>
      </w:ins>
      <w:ins w:id="1254" w:author="Katharina Schleidt" w:date="2022-08-12T18:57:00Z">
        <w:r w:rsidRPr="00242E6C">
          <w:rPr>
            <w:i/>
            <w:iCs/>
            <w:szCs w:val="24"/>
            <w:rPrChange w:id="1255" w:author="Katharina Schleidt" w:date="2022-08-12T18:58:00Z">
              <w:rPr>
                <w:szCs w:val="24"/>
              </w:rPr>
            </w:rPrChange>
          </w:rPr>
          <w:t>situ</w:t>
        </w:r>
        <w:r w:rsidRPr="00242E6C">
          <w:rPr>
            <w:szCs w:val="24"/>
          </w:rPr>
          <w:t xml:space="preserve"> </w:t>
        </w:r>
      </w:ins>
      <w:ins w:id="125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7" w:author="Katharina Schleidt" w:date="2022-08-12T18:58:00Z">
        <w:r w:rsidRPr="00242E6C">
          <w:rPr>
            <w:szCs w:val="24"/>
          </w:rPr>
          <w:t>pointed at the blood sample</w:t>
        </w:r>
      </w:ins>
      <w:ins w:id="125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59" w:author="Katharina Schleidt" w:date="2022-08-13T16:12:00Z">
        <w:r w:rsidRPr="00785C54" w:rsidDel="009061F0">
          <w:rPr>
            <w:szCs w:val="24"/>
          </w:rPr>
          <w:delText>may</w:delText>
        </w:r>
      </w:del>
      <w:ins w:id="126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lastRenderedPageBreak/>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2" w:author="Katharina Schleidt" w:date="2022-08-12T18:51:00Z"/>
          <w:szCs w:val="24"/>
        </w:rPr>
      </w:pPr>
      <w:ins w:id="1263" w:author="Katharina Schleidt" w:date="2022-08-12T18:51:00Z">
        <w:r w:rsidRPr="00785C54">
          <w:rPr>
            <w:szCs w:val="24"/>
          </w:rPr>
          <w:t>3.1</w:t>
        </w:r>
      </w:ins>
      <w:ins w:id="126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5" w:author="Katharina Schleidt" w:date="2022-08-12T18:56:00Z"/>
          <w:i/>
          <w:szCs w:val="24"/>
        </w:rPr>
      </w:pPr>
      <w:ins w:id="1266" w:author="Katharina Schleidt" w:date="2022-08-12T18:51:00Z">
        <w:r w:rsidRPr="00333312">
          <w:rPr>
            <w:i/>
            <w:iCs/>
            <w:szCs w:val="24"/>
            <w:rPrChange w:id="126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8" w:author="Katharina Schleidt" w:date="2022-08-12T18:56:00Z"/>
          <w:szCs w:val="24"/>
        </w:rPr>
      </w:pPr>
      <w:ins w:id="126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0" w:author="Katharina Schleidt" w:date="2022-08-12T18:58:00Z"/>
          <w:szCs w:val="24"/>
        </w:rPr>
        <w:pPrChange w:id="1271" w:author="Katharina Schleidt" w:date="2022-08-12T18:58:00Z">
          <w:pPr>
            <w:pStyle w:val="Terms"/>
            <w:autoSpaceDE w:val="0"/>
            <w:autoSpaceDN w:val="0"/>
            <w:adjustRightInd w:val="0"/>
          </w:pPr>
        </w:pPrChange>
      </w:pPr>
      <w:ins w:id="1272" w:author="Katharina Schleidt" w:date="2022-08-12T18:56:00Z">
        <w:r w:rsidRPr="00785C54">
          <w:rPr>
            <w:szCs w:val="24"/>
          </w:rPr>
          <w:t>r</w:t>
        </w:r>
      </w:ins>
      <w:ins w:id="127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4" w:author="Katharina Schleidt" w:date="2022-08-12T18:56:00Z"/>
          <w:szCs w:val="24"/>
        </w:rPr>
      </w:pPr>
      <w:ins w:id="127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6" w:author="Katharina Schleidt" w:date="2022-08-12T18:56:00Z"/>
          <w:szCs w:val="24"/>
        </w:rPr>
      </w:pPr>
      <w:ins w:id="1277" w:author="Katharina Schleidt" w:date="2022-08-12T18:56:00Z">
        <w:r>
          <w:rPr>
            <w:szCs w:val="24"/>
          </w:rPr>
          <w:t xml:space="preserve">Note 2 to entry: an example of </w:t>
        </w:r>
        <w:r w:rsidRPr="00242E6C">
          <w:rPr>
            <w:i/>
            <w:iCs/>
            <w:szCs w:val="24"/>
            <w:rPrChange w:id="1278" w:author="Katharina Schleidt" w:date="2022-08-12T18:59:00Z">
              <w:rPr>
                <w:szCs w:val="24"/>
              </w:rPr>
            </w:rPrChange>
          </w:rPr>
          <w:t>in</w:t>
        </w:r>
      </w:ins>
      <w:ins w:id="1279" w:author="Katharina Schleidt" w:date="2022-08-12T18:59:00Z">
        <w:r w:rsidRPr="00242E6C">
          <w:rPr>
            <w:i/>
            <w:iCs/>
            <w:szCs w:val="24"/>
            <w:rPrChange w:id="1280" w:author="Katharina Schleidt" w:date="2022-08-12T18:59:00Z">
              <w:rPr>
                <w:szCs w:val="24"/>
              </w:rPr>
            </w:rPrChange>
          </w:rPr>
          <w:t xml:space="preserve"> </w:t>
        </w:r>
      </w:ins>
      <w:ins w:id="1281" w:author="Katharina Schleidt" w:date="2022-08-12T18:56:00Z">
        <w:r w:rsidRPr="00242E6C">
          <w:rPr>
            <w:i/>
            <w:iCs/>
            <w:szCs w:val="24"/>
            <w:rPrChange w:id="128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3" w:author="Katharina Schleidt" w:date="2022-08-12T18:56:00Z"/>
          <w:szCs w:val="24"/>
        </w:rPr>
      </w:pPr>
      <w:ins w:id="1284" w:author="Katharina Schleidt" w:date="2022-08-12T18:56:00Z">
        <w:r>
          <w:rPr>
            <w:szCs w:val="24"/>
          </w:rPr>
          <w:t xml:space="preserve">Note 3 to entry: an example of </w:t>
        </w:r>
        <w:r w:rsidRPr="00242E6C">
          <w:rPr>
            <w:i/>
            <w:iCs/>
            <w:szCs w:val="24"/>
            <w:rPrChange w:id="1285" w:author="Katharina Schleidt" w:date="2022-08-12T18:59:00Z">
              <w:rPr>
                <w:szCs w:val="24"/>
              </w:rPr>
            </w:rPrChange>
          </w:rPr>
          <w:t>in</w:t>
        </w:r>
      </w:ins>
      <w:ins w:id="1286" w:author="Katharina Schleidt" w:date="2022-08-12T18:59:00Z">
        <w:r w:rsidRPr="00242E6C">
          <w:rPr>
            <w:i/>
            <w:iCs/>
            <w:szCs w:val="24"/>
            <w:rPrChange w:id="1287" w:author="Katharina Schleidt" w:date="2022-08-12T18:59:00Z">
              <w:rPr>
                <w:szCs w:val="24"/>
              </w:rPr>
            </w:rPrChange>
          </w:rPr>
          <w:t xml:space="preserve"> </w:t>
        </w:r>
      </w:ins>
      <w:ins w:id="1288" w:author="Katharina Schleidt" w:date="2022-08-12T18:56:00Z">
        <w:r w:rsidRPr="00242E6C">
          <w:rPr>
            <w:i/>
            <w:iCs/>
            <w:szCs w:val="24"/>
            <w:rPrChange w:id="128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0" w:author="Katharina Schleidt" w:date="2022-08-24T19:26:00Z"/>
          <w:szCs w:val="24"/>
        </w:rPr>
        <w:pPrChange w:id="129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2" w:author="Katharina Schleidt" w:date="2022-08-12T19:03:00Z"/>
          <w:szCs w:val="24"/>
        </w:rPr>
      </w:pPr>
      <w:del w:id="1293" w:author="Katharina Schleidt" w:date="2022-08-12T19:03:00Z">
        <w:r w:rsidRPr="00785C54" w:rsidDel="008A04A0">
          <w:rPr>
            <w:szCs w:val="24"/>
          </w:rPr>
          <w:delText>3.1</w:delText>
        </w:r>
      </w:del>
      <w:del w:id="129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5" w:author="Katharina Schleidt" w:date="2022-08-12T19:03:00Z"/>
          <w:szCs w:val="24"/>
        </w:rPr>
      </w:pPr>
      <w:del w:id="129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7" w:author="Katharina Schleidt" w:date="2022-08-12T19:03:00Z"/>
          <w:szCs w:val="24"/>
        </w:rPr>
      </w:pPr>
      <w:del w:id="129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299" w:author="Katharina Schleidt" w:date="2022-08-12T19:02:00Z">
        <w:r w:rsidRPr="00785C54" w:rsidDel="008A04A0">
          <w:rPr>
            <w:szCs w:val="24"/>
          </w:rPr>
          <w:delText>1</w:delText>
        </w:r>
      </w:del>
      <w:ins w:id="130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1" w:author="Katharina Schleidt" w:date="2022-08-12T19:04:00Z">
        <w:r w:rsidR="008A04A0">
          <w:rPr>
            <w:szCs w:val="24"/>
          </w:rPr>
          <w:t>2</w:t>
        </w:r>
      </w:ins>
      <w:del w:id="130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3" w:author="Katharina Schleidt" w:date="2022-08-12T19:04:00Z">
        <w:r w:rsidR="008A04A0">
          <w:rPr>
            <w:szCs w:val="24"/>
          </w:rPr>
          <w:t>3</w:t>
        </w:r>
      </w:ins>
      <w:del w:id="130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6" w:author="Katharina Schleidt" w:date="2022-08-12T18:33:00Z"/>
          <w:szCs w:val="24"/>
        </w:rPr>
      </w:pPr>
      <w:ins w:id="1307" w:author="Katharina Schleidt" w:date="2022-08-12T18:33:00Z">
        <w:r w:rsidRPr="00785C54">
          <w:rPr>
            <w:szCs w:val="24"/>
          </w:rPr>
          <w:t>3.1</w:t>
        </w:r>
      </w:ins>
      <w:ins w:id="130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09" w:author="Katharina Schleidt" w:date="2022-08-12T18:34:00Z"/>
          <w:szCs w:val="24"/>
        </w:rPr>
      </w:pPr>
      <w:ins w:id="131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1" w:author="Katharina Schleidt" w:date="2022-08-12T18:34:00Z"/>
          <w:szCs w:val="24"/>
        </w:rPr>
      </w:pPr>
      <w:ins w:id="131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3" w:author="Katharina Schleidt" w:date="2022-08-12T18:34:00Z"/>
          <w:szCs w:val="24"/>
        </w:rPr>
      </w:pPr>
      <w:ins w:id="131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5" w:author="Katharina Schleidt" w:date="2022-08-12T19:04:00Z">
        <w:r w:rsidR="008A04A0">
          <w:rPr>
            <w:szCs w:val="24"/>
          </w:rPr>
          <w:t>5</w:t>
        </w:r>
      </w:ins>
      <w:del w:id="131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7" w:author="Katharina Schleidt" w:date="2022-08-12T19:04:00Z">
        <w:r w:rsidR="008A04A0">
          <w:rPr>
            <w:szCs w:val="24"/>
          </w:rPr>
          <w:t>6</w:t>
        </w:r>
      </w:ins>
      <w:del w:id="131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lastRenderedPageBreak/>
        <w:t>3.1</w:t>
      </w:r>
      <w:ins w:id="1319" w:author="Katharina Schleidt" w:date="2022-08-12T19:04:00Z">
        <w:r w:rsidR="008A04A0">
          <w:rPr>
            <w:szCs w:val="24"/>
          </w:rPr>
          <w:t>7</w:t>
        </w:r>
      </w:ins>
      <w:del w:id="132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1" w:author="Katharina Schleidt" w:date="2022-08-12T19:04:00Z">
        <w:r w:rsidR="008A04A0">
          <w:rPr>
            <w:szCs w:val="24"/>
          </w:rPr>
          <w:t>8</w:t>
        </w:r>
      </w:ins>
      <w:del w:id="132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3" w:author="Katharina Schleidt" w:date="2022-08-12T19:06:00Z"/>
          <w:szCs w:val="24"/>
        </w:rPr>
      </w:pPr>
      <w:r w:rsidRPr="00785C54">
        <w:rPr>
          <w:szCs w:val="24"/>
        </w:rPr>
        <w:t>EXAMPLE</w:t>
      </w:r>
      <w:r w:rsidRPr="00785C54">
        <w:rPr>
          <w:szCs w:val="24"/>
        </w:rPr>
        <w:tab/>
      </w:r>
      <w:commentRangeStart w:id="1324"/>
      <w:r w:rsidRPr="00785C54">
        <w:rPr>
          <w:szCs w:val="24"/>
        </w:rPr>
        <w:t>Abby</w:t>
      </w:r>
      <w:del w:id="1325" w:author="Katharina Schleidt" w:date="2022-08-13T15:38:00Z">
        <w:r w:rsidRPr="00785C54" w:rsidDel="001574A6">
          <w:rPr>
            <w:szCs w:val="24"/>
          </w:rPr>
          <w:delText>'</w:delText>
        </w:r>
      </w:del>
      <w:ins w:id="1326" w:author="Katharina Schleidt" w:date="2022-08-13T15:38:00Z">
        <w:r w:rsidR="001574A6">
          <w:rPr>
            <w:szCs w:val="24"/>
          </w:rPr>
          <w:t>’</w:t>
        </w:r>
      </w:ins>
      <w:r w:rsidRPr="00785C54">
        <w:rPr>
          <w:szCs w:val="24"/>
        </w:rPr>
        <w:t xml:space="preserve">s </w:t>
      </w:r>
      <w:commentRangeEnd w:id="1324"/>
      <w:r w:rsidR="0018223B">
        <w:rPr>
          <w:rStyle w:val="Marquedecommentaire"/>
          <w:rFonts w:eastAsia="MS Mincho"/>
          <w:lang w:eastAsia="ja-JP"/>
        </w:rPr>
        <w:commentReference w:id="1324"/>
      </w:r>
      <w:r w:rsidRPr="00785C54">
        <w:rPr>
          <w:szCs w:val="24"/>
        </w:rPr>
        <w:t xml:space="preserve">car has the colour red, where </w:t>
      </w:r>
      <w:del w:id="1327" w:author="Katharina Schleidt" w:date="2022-08-13T15:38:00Z">
        <w:r w:rsidRPr="00785C54" w:rsidDel="001574A6">
          <w:rPr>
            <w:szCs w:val="24"/>
          </w:rPr>
          <w:delText>"</w:delText>
        </w:r>
      </w:del>
      <w:ins w:id="1328" w:author="Katharina Schleidt" w:date="2022-08-13T15:38:00Z">
        <w:r w:rsidR="001574A6">
          <w:rPr>
            <w:szCs w:val="24"/>
          </w:rPr>
          <w:t>“</w:t>
        </w:r>
      </w:ins>
      <w:r w:rsidRPr="00785C54">
        <w:rPr>
          <w:szCs w:val="24"/>
        </w:rPr>
        <w:t>colour red</w:t>
      </w:r>
      <w:del w:id="1329" w:author="Katharina Schleidt" w:date="2022-08-13T15:38:00Z">
        <w:r w:rsidRPr="00785C54" w:rsidDel="001574A6">
          <w:rPr>
            <w:szCs w:val="24"/>
          </w:rPr>
          <w:delText>"</w:delText>
        </w:r>
      </w:del>
      <w:ins w:id="133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2" w:author="Katharina Schleidt" w:date="2022-08-12T19:06:00Z">
        <w:r w:rsidR="008A04A0">
          <w:rPr>
            <w:szCs w:val="24"/>
          </w:rPr>
          <w:t xml:space="preserve">and note </w:t>
        </w:r>
      </w:ins>
      <w:del w:id="1333" w:author="Katharina Schleidt" w:date="2022-08-12T19:06:00Z">
        <w:r w:rsidRPr="00785C54" w:rsidDel="008A04A0">
          <w:rPr>
            <w:szCs w:val="24"/>
          </w:rPr>
          <w:delText xml:space="preserve">has </w:delText>
        </w:r>
      </w:del>
      <w:ins w:id="133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5" w:author="Katharina Schleidt" w:date="2022-08-12T19:04:00Z">
        <w:r w:rsidR="008A04A0">
          <w:rPr>
            <w:szCs w:val="24"/>
          </w:rPr>
          <w:t>19</w:t>
        </w:r>
      </w:ins>
      <w:del w:id="1336" w:author="Katharina Schleidt" w:date="2022-08-12T19:02:00Z">
        <w:r w:rsidRPr="00785C54" w:rsidDel="008A04A0">
          <w:rPr>
            <w:szCs w:val="24"/>
          </w:rPr>
          <w:delText>1</w:delText>
        </w:r>
      </w:del>
      <w:del w:id="133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8" w:author="Katharina Schleidt" w:date="2022-08-10T19:50:00Z"/>
          <w:szCs w:val="24"/>
        </w:rPr>
      </w:pPr>
      <w:moveToRangeStart w:id="1339" w:author="Katharina Schleidt" w:date="2022-08-10T19:50:00Z" w:name="move111053467"/>
      <w:moveTo w:id="1340" w:author="Katharina Schleidt" w:date="2022-08-10T19:50:00Z">
        <w:r w:rsidRPr="00785C54">
          <w:rPr>
            <w:szCs w:val="24"/>
          </w:rPr>
          <w:t>EXAMPLE</w:t>
        </w:r>
        <w:r w:rsidRPr="00785C54">
          <w:rPr>
            <w:szCs w:val="24"/>
          </w:rPr>
          <w:tab/>
          <w:t xml:space="preserve">Cars (a feature type) all have a characteristic colour, where </w:t>
        </w:r>
        <w:del w:id="1341" w:author="Katharina Schleidt" w:date="2022-08-13T15:38:00Z">
          <w:r w:rsidRPr="00785C54" w:rsidDel="001574A6">
            <w:rPr>
              <w:szCs w:val="24"/>
            </w:rPr>
            <w:delText>"</w:delText>
          </w:r>
        </w:del>
      </w:moveTo>
      <w:ins w:id="1342" w:author="Katharina Schleidt" w:date="2022-08-13T15:38:00Z">
        <w:r w:rsidR="001574A6">
          <w:rPr>
            <w:szCs w:val="24"/>
          </w:rPr>
          <w:t>“</w:t>
        </w:r>
      </w:ins>
      <w:moveTo w:id="1343" w:author="Katharina Schleidt" w:date="2022-08-10T19:50:00Z">
        <w:r w:rsidRPr="00785C54">
          <w:rPr>
            <w:szCs w:val="24"/>
          </w:rPr>
          <w:t>colour</w:t>
        </w:r>
        <w:del w:id="1344" w:author="Katharina Schleidt" w:date="2022-08-13T15:38:00Z">
          <w:r w:rsidRPr="00785C54" w:rsidDel="001574A6">
            <w:rPr>
              <w:szCs w:val="24"/>
            </w:rPr>
            <w:delText>"</w:delText>
          </w:r>
        </w:del>
      </w:moveTo>
      <w:ins w:id="1345" w:author="Katharina Schleidt" w:date="2022-08-13T15:38:00Z">
        <w:r w:rsidR="001574A6">
          <w:rPr>
            <w:szCs w:val="24"/>
          </w:rPr>
          <w:t>”</w:t>
        </w:r>
      </w:ins>
      <w:moveTo w:id="1346" w:author="Katharina Schleidt" w:date="2022-08-10T19:50:00Z">
        <w:r w:rsidRPr="00785C54">
          <w:rPr>
            <w:szCs w:val="24"/>
          </w:rPr>
          <w:t xml:space="preserve"> is a property type.</w:t>
        </w:r>
      </w:moveTo>
    </w:p>
    <w:moveToRangeEnd w:id="133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7" w:author="Katharina Schleidt" w:date="2022-08-10T19:50:00Z"/>
          <w:szCs w:val="24"/>
        </w:rPr>
      </w:pPr>
      <w:moveFromRangeStart w:id="1348" w:author="Katharina Schleidt" w:date="2022-08-10T19:50:00Z" w:name="move111053467"/>
      <w:moveFrom w:id="134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0" w:author="Katharina Schleidt" w:date="2022-08-13T15:38:00Z">
          <w:r w:rsidRPr="00785C54" w:rsidDel="001574A6">
            <w:rPr>
              <w:szCs w:val="24"/>
            </w:rPr>
            <w:delText>"</w:delText>
          </w:r>
        </w:del>
      </w:moveFrom>
      <w:ins w:id="1351" w:author="Katharina Schleidt" w:date="2022-08-13T15:38:00Z">
        <w:r w:rsidR="001574A6">
          <w:rPr>
            <w:szCs w:val="24"/>
          </w:rPr>
          <w:t>“</w:t>
        </w:r>
      </w:ins>
      <w:moveFrom w:id="1352" w:author="Katharina Schleidt" w:date="2022-08-10T19:50:00Z">
        <w:r w:rsidRPr="00785C54" w:rsidDel="00EB7CD5">
          <w:rPr>
            <w:szCs w:val="24"/>
          </w:rPr>
          <w:t>colour</w:t>
        </w:r>
        <w:del w:id="1353" w:author="Katharina Schleidt" w:date="2022-08-13T15:38:00Z">
          <w:r w:rsidRPr="00785C54" w:rsidDel="001574A6">
            <w:rPr>
              <w:szCs w:val="24"/>
            </w:rPr>
            <w:delText>"</w:delText>
          </w:r>
        </w:del>
      </w:moveFrom>
      <w:ins w:id="1354" w:author="Katharina Schleidt" w:date="2022-08-13T15:38:00Z">
        <w:r w:rsidR="001574A6">
          <w:rPr>
            <w:szCs w:val="24"/>
          </w:rPr>
          <w:t>”</w:t>
        </w:r>
      </w:ins>
      <w:moveFrom w:id="1355" w:author="Katharina Schleidt" w:date="2022-08-10T19:50:00Z">
        <w:r w:rsidRPr="00785C54" w:rsidDel="00EB7CD5">
          <w:rPr>
            <w:szCs w:val="24"/>
          </w:rPr>
          <w:t xml:space="preserve"> is a property type.</w:t>
        </w:r>
      </w:moveFrom>
    </w:p>
    <w:moveFromRangeEnd w:id="134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6" w:author="Katharina Schleidt" w:date="2022-08-12T18:35:00Z">
        <w:r w:rsidR="0018223B">
          <w:rPr>
            <w:szCs w:val="24"/>
          </w:rPr>
          <w:t>2</w:t>
        </w:r>
      </w:ins>
      <w:ins w:id="1357" w:author="Katharina Schleidt" w:date="2022-08-12T19:05:00Z">
        <w:r w:rsidR="008A04A0">
          <w:rPr>
            <w:szCs w:val="24"/>
          </w:rPr>
          <w:t>0</w:t>
        </w:r>
      </w:ins>
      <w:del w:id="135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1359" w:author="Katharina Schleidt" w:date="2022-08-12T19:05:00Z">
        <w:r w:rsidR="008A04A0">
          <w:rPr>
            <w:szCs w:val="24"/>
          </w:rPr>
          <w:t>1</w:t>
        </w:r>
      </w:ins>
      <w:del w:id="136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1" w:author="Katharina Schleidt" w:date="2022-08-12T19:05:00Z">
        <w:r w:rsidR="008A04A0">
          <w:rPr>
            <w:szCs w:val="24"/>
          </w:rPr>
          <w:t>2</w:t>
        </w:r>
      </w:ins>
      <w:del w:id="136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3" w:author="Katharina Schleidt" w:date="2022-08-12T19:05:00Z">
        <w:r w:rsidR="008A04A0">
          <w:rPr>
            <w:szCs w:val="24"/>
          </w:rPr>
          <w:t>3</w:t>
        </w:r>
      </w:ins>
      <w:del w:id="136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5" w:author="Katharina Schleidt" w:date="2022-08-12T19:05:00Z">
        <w:r w:rsidR="008A04A0">
          <w:rPr>
            <w:szCs w:val="24"/>
          </w:rPr>
          <w:t>4</w:t>
        </w:r>
      </w:ins>
      <w:del w:id="136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lastRenderedPageBreak/>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67" w:author="Katharina Schleidt" w:date="2022-08-12T19:05:00Z">
        <w:r w:rsidR="008A04A0">
          <w:rPr>
            <w:szCs w:val="24"/>
          </w:rPr>
          <w:t>5</w:t>
        </w:r>
      </w:ins>
      <w:del w:id="136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69" w:author="Katharina Schleidt" w:date="2022-08-12T19:05:00Z">
        <w:r w:rsidR="008A04A0">
          <w:rPr>
            <w:szCs w:val="24"/>
          </w:rPr>
          <w:t>6</w:t>
        </w:r>
      </w:ins>
      <w:del w:id="137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7</w:t>
        </w:r>
      </w:ins>
      <w:del w:id="137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Titre1"/>
        <w:autoSpaceDE w:val="0"/>
        <w:autoSpaceDN w:val="0"/>
        <w:adjustRightInd w:val="0"/>
        <w:rPr>
          <w:rFonts w:eastAsia="Times New Roman"/>
          <w:szCs w:val="24"/>
        </w:rPr>
      </w:pPr>
      <w:bookmarkStart w:id="1374" w:name="_Toc113373295"/>
      <w:r w:rsidRPr="00785C54">
        <w:rPr>
          <w:rFonts w:eastAsia="Times New Roman"/>
          <w:szCs w:val="24"/>
        </w:rPr>
        <w:t>Document conventions</w:t>
      </w:r>
      <w:bookmarkEnd w:id="1374"/>
    </w:p>
    <w:p w14:paraId="53762A5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375" w:name="_Toc113373296"/>
      <w:commentRangeStart w:id="1376"/>
      <w:r w:rsidRPr="00785C54">
        <w:rPr>
          <w:rFonts w:eastAsia="Times New Roman"/>
          <w:szCs w:val="24"/>
        </w:rPr>
        <w:t>Abbreviated terms and acronyms</w:t>
      </w:r>
      <w:commentRangeEnd w:id="1376"/>
      <w:r w:rsidR="000A6B0A">
        <w:rPr>
          <w:rStyle w:val="Marquedecommentaire"/>
          <w:b w:val="0"/>
        </w:rPr>
        <w:commentReference w:id="1376"/>
      </w:r>
      <w:bookmarkEnd w:id="1375"/>
    </w:p>
    <w:tbl>
      <w:tblPr>
        <w:tblStyle w:val="Grilledutableau"/>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7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78" w:author="REID-JAMOND Alison" w:date="2022-04-04T15:02:00Z"/>
                <w:szCs w:val="24"/>
              </w:rPr>
            </w:pPr>
            <w:ins w:id="137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0" w:author="REID-JAMOND Alison" w:date="2022-04-04T15:02:00Z"/>
                <w:szCs w:val="24"/>
              </w:rPr>
            </w:pPr>
            <w:ins w:id="138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2" w:author="REID-JAMOND Alison" w:date="2022-04-04T11:49:00Z">
              <w:r w:rsidR="000A6B0A">
                <w:rPr>
                  <w:szCs w:val="24"/>
                </w:rPr>
                <w:t>n</w:t>
              </w:r>
            </w:ins>
            <w:del w:id="1383" w:author="REID-JAMOND Alison" w:date="2022-04-04T11:49:00Z">
              <w:r w:rsidRPr="00785C54" w:rsidDel="000A6B0A">
                <w:rPr>
                  <w:szCs w:val="24"/>
                </w:rPr>
                <w:delText>N</w:delText>
              </w:r>
            </w:del>
            <w:r w:rsidRPr="00785C54">
              <w:rPr>
                <w:szCs w:val="24"/>
              </w:rPr>
              <w:t>frastructure for S</w:t>
            </w:r>
            <w:del w:id="1384" w:author="REID-JAMOND Alison" w:date="2022-04-04T11:49:00Z">
              <w:r w:rsidR="001574A6" w:rsidRPr="00785C54" w:rsidDel="000A6B0A">
                <w:rPr>
                  <w:szCs w:val="24"/>
                </w:rPr>
                <w:delText>p</w:delText>
              </w:r>
            </w:del>
            <w:ins w:id="1385" w:author="REID-JAMOND Alison" w:date="2022-04-04T11:49:00Z">
              <w:r w:rsidR="000A6B0A">
                <w:rPr>
                  <w:szCs w:val="24"/>
                </w:rPr>
                <w:t>p</w:t>
              </w:r>
            </w:ins>
            <w:r w:rsidRPr="00785C54">
              <w:rPr>
                <w:szCs w:val="24"/>
              </w:rPr>
              <w:t>atial Info</w:t>
            </w:r>
            <w:del w:id="1386" w:author="REID-JAMOND Alison" w:date="2022-04-04T11:49:00Z">
              <w:r w:rsidRPr="00785C54" w:rsidDel="000A6B0A">
                <w:rPr>
                  <w:szCs w:val="24"/>
                </w:rPr>
                <w:delText>R</w:delText>
              </w:r>
            </w:del>
            <w:ins w:id="138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8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89" w:author="REID-JAMOND Alison" w:date="2022-04-04T11:50:00Z">
              <w:r>
                <w:rPr>
                  <w:szCs w:val="24"/>
                </w:rPr>
                <w:t>t</w:t>
              </w:r>
            </w:ins>
            <w:del w:id="1390" w:author="REID-JAMOND Alison" w:date="2022-04-04T11:50:00Z">
              <w:r w:rsidR="005B5EAD" w:rsidRPr="00785C54" w:rsidDel="000A6B0A">
                <w:rPr>
                  <w:szCs w:val="24"/>
                </w:rPr>
                <w:delText>T</w:delText>
              </w:r>
            </w:del>
            <w:r w:rsidR="005B5EAD" w:rsidRPr="00785C54">
              <w:rPr>
                <w:szCs w:val="24"/>
              </w:rPr>
              <w:t xml:space="preserve">wo </w:t>
            </w:r>
            <w:ins w:id="1391" w:author="REID-JAMOND Alison" w:date="2022-04-04T11:50:00Z">
              <w:r>
                <w:rPr>
                  <w:szCs w:val="24"/>
                </w:rPr>
                <w:t>d</w:t>
              </w:r>
            </w:ins>
            <w:del w:id="139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3" w:author="REID-JAMOND Alison" w:date="2022-04-04T11:50:00Z">
              <w:r>
                <w:rPr>
                  <w:szCs w:val="24"/>
                </w:rPr>
                <w:t>t</w:t>
              </w:r>
            </w:ins>
            <w:del w:id="1394" w:author="REID-JAMOND Alison" w:date="2022-04-04T11:50:00Z">
              <w:r w:rsidR="005B5EAD" w:rsidRPr="00785C54" w:rsidDel="000A6B0A">
                <w:rPr>
                  <w:szCs w:val="24"/>
                </w:rPr>
                <w:delText>T</w:delText>
              </w:r>
            </w:del>
            <w:r w:rsidR="005B5EAD" w:rsidRPr="00785C54">
              <w:rPr>
                <w:szCs w:val="24"/>
              </w:rPr>
              <w:t xml:space="preserve">hree </w:t>
            </w:r>
            <w:ins w:id="1395" w:author="REID-JAMOND Alison" w:date="2022-04-04T11:50:00Z">
              <w:r>
                <w:rPr>
                  <w:szCs w:val="24"/>
                </w:rPr>
                <w:t>d</w:t>
              </w:r>
            </w:ins>
            <w:del w:id="139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Titre2"/>
        <w:tabs>
          <w:tab w:val="left" w:pos="400"/>
        </w:tabs>
        <w:autoSpaceDE w:val="0"/>
        <w:autoSpaceDN w:val="0"/>
        <w:adjustRightInd w:val="0"/>
        <w:rPr>
          <w:rFonts w:eastAsia="Times New Roman"/>
          <w:szCs w:val="24"/>
        </w:rPr>
      </w:pPr>
      <w:bookmarkStart w:id="1397" w:name="_Toc113373297"/>
      <w:r w:rsidRPr="00785C54">
        <w:rPr>
          <w:rFonts w:eastAsia="Times New Roman"/>
          <w:szCs w:val="24"/>
        </w:rPr>
        <w:t>Schema language</w:t>
      </w:r>
      <w:bookmarkEnd w:id="1397"/>
    </w:p>
    <w:p w14:paraId="0DFBAF1C" w14:textId="1382DF65" w:rsidR="005B5EAD" w:rsidRPr="00785C54" w:rsidRDefault="005B5EAD" w:rsidP="00785C54">
      <w:pPr>
        <w:pStyle w:val="Corpsdetexte"/>
        <w:autoSpaceDE w:val="0"/>
        <w:autoSpaceDN w:val="0"/>
        <w:adjustRightInd w:val="0"/>
        <w:rPr>
          <w:szCs w:val="24"/>
        </w:rPr>
      </w:pPr>
      <w:r w:rsidRPr="00785C54">
        <w:rPr>
          <w:szCs w:val="24"/>
        </w:rPr>
        <w:t xml:space="preserve">The conceptual schema specified in this </w:t>
      </w:r>
      <w:del w:id="1398" w:author="REID-JAMOND Alison" w:date="2022-04-04T11:52:00Z">
        <w:r w:rsidRPr="00785C54" w:rsidDel="000A6B0A">
          <w:rPr>
            <w:szCs w:val="24"/>
          </w:rPr>
          <w:delText>International Standard</w:delText>
        </w:r>
      </w:del>
      <w:ins w:id="139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0"/>
        <w:r w:rsidR="000A6B0A" w:rsidDel="006C4FD2">
          <w:rPr>
            <w:rStyle w:val="Marquedecommentaire"/>
            <w:rFonts w:eastAsia="MS Mincho"/>
            <w:lang w:eastAsia="ja-JP"/>
          </w:rPr>
          <w:commentReference w:id="1400"/>
        </w:r>
      </w:del>
      <w:r w:rsidRPr="00785C54">
        <w:rPr>
          <w:szCs w:val="24"/>
        </w:rPr>
        <w:t>.</w:t>
      </w:r>
    </w:p>
    <w:p w14:paraId="0B797401" w14:textId="4C693212" w:rsidR="005B5EAD" w:rsidRPr="00785C54" w:rsidRDefault="00D1473D" w:rsidP="00785C54">
      <w:pPr>
        <w:pStyle w:val="Corpsdetexte"/>
        <w:autoSpaceDE w:val="0"/>
        <w:autoSpaceDN w:val="0"/>
        <w:adjustRightInd w:val="0"/>
        <w:rPr>
          <w:szCs w:val="24"/>
        </w:rPr>
      </w:pPr>
      <w:ins w:id="140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Corpsdetexte"/>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04" w:name="_Toc113373298"/>
      <w:r w:rsidRPr="00785C54">
        <w:rPr>
          <w:rFonts w:eastAsia="Times New Roman"/>
          <w:szCs w:val="24"/>
        </w:rPr>
        <w:t>Model element names</w:t>
      </w:r>
      <w:bookmarkEnd w:id="1404"/>
    </w:p>
    <w:p w14:paraId="6224DA45" w14:textId="033BA45C" w:rsidR="005B5EAD" w:rsidRPr="00785C54" w:rsidRDefault="005B5EAD" w:rsidP="00785C54">
      <w:pPr>
        <w:pStyle w:val="Corpsdetexte"/>
        <w:autoSpaceDE w:val="0"/>
        <w:autoSpaceDN w:val="0"/>
        <w:adjustRightInd w:val="0"/>
        <w:rPr>
          <w:szCs w:val="24"/>
        </w:rPr>
      </w:pPr>
      <w:r w:rsidRPr="00785C54">
        <w:rPr>
          <w:szCs w:val="24"/>
        </w:rPr>
        <w:t xml:space="preserve">This </w:t>
      </w:r>
      <w:ins w:id="1405" w:author="REID-JAMOND Alison" w:date="2022-04-04T11:54:00Z">
        <w:r w:rsidR="000A6B0A">
          <w:rPr>
            <w:szCs w:val="24"/>
          </w:rPr>
          <w:t>document</w:t>
        </w:r>
      </w:ins>
      <w:del w:id="140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07" w:author="Katharina Schleidt" w:date="2022-08-13T15:38:00Z">
        <w:r w:rsidRPr="00785C54" w:rsidDel="001574A6">
          <w:rPr>
            <w:szCs w:val="24"/>
          </w:rPr>
          <w:delText>"</w:delText>
        </w:r>
      </w:del>
      <w:ins w:id="1408" w:author="Katharina Schleidt" w:date="2022-08-13T15:38:00Z">
        <w:r w:rsidR="001574A6">
          <w:rPr>
            <w:szCs w:val="24"/>
          </w:rPr>
          <w:t>“</w:t>
        </w:r>
      </w:ins>
      <w:r w:rsidRPr="00785C54">
        <w:rPr>
          <w:szCs w:val="24"/>
        </w:rPr>
        <w:t>most neutral</w:t>
      </w:r>
      <w:del w:id="1409" w:author="Katharina Schleidt" w:date="2022-08-13T15:38:00Z">
        <w:r w:rsidRPr="00785C54" w:rsidDel="001574A6">
          <w:rPr>
            <w:szCs w:val="24"/>
          </w:rPr>
          <w:delText>"</w:delText>
        </w:r>
      </w:del>
      <w:ins w:id="141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1" w:author="REID-JAMOND Alison" w:date="2022-04-04T11:55:00Z">
        <w:r w:rsidRPr="00785C54" w:rsidDel="000A6B0A">
          <w:rPr>
            <w:szCs w:val="24"/>
          </w:rPr>
          <w:delText>International Standard</w:delText>
        </w:r>
      </w:del>
      <w:ins w:id="1412" w:author="REID-JAMOND Alison" w:date="2022-04-04T11:55:00Z">
        <w:r w:rsidR="000A6B0A">
          <w:rPr>
            <w:szCs w:val="24"/>
          </w:rPr>
          <w:t>document</w:t>
        </w:r>
      </w:ins>
      <w:r w:rsidRPr="00785C54">
        <w:rPr>
          <w:szCs w:val="24"/>
        </w:rPr>
        <w:t xml:space="preserve"> to common terminology </w:t>
      </w:r>
      <w:commentRangeStart w:id="1413"/>
      <w:r w:rsidRPr="00785C54">
        <w:rPr>
          <w:szCs w:val="24"/>
        </w:rPr>
        <w:t xml:space="preserve">in </w:t>
      </w:r>
      <w:ins w:id="1414" w:author="Katharina Schleidt" w:date="2022-08-10T19:52:00Z">
        <w:r w:rsidR="00AD1F03">
          <w:t>related</w:t>
        </w:r>
      </w:ins>
      <w:ins w:id="1415" w:author="Ilkka Rinne [2]" w:date="2022-09-06T16:11:00Z">
        <w:r w:rsidR="00EB5B36">
          <w:t xml:space="preserve"> </w:t>
        </w:r>
      </w:ins>
      <w:del w:id="1416" w:author="Katharina Schleidt" w:date="2022-08-10T19:52:00Z">
        <w:r w:rsidRPr="00785C54" w:rsidDel="00AD1F03">
          <w:rPr>
            <w:szCs w:val="24"/>
          </w:rPr>
          <w:delText xml:space="preserve">some </w:delText>
        </w:r>
      </w:del>
      <w:r w:rsidRPr="00785C54">
        <w:rPr>
          <w:szCs w:val="24"/>
        </w:rPr>
        <w:t xml:space="preserve">application domains </w:t>
      </w:r>
      <w:commentRangeEnd w:id="1413"/>
      <w:r w:rsidR="000A6B0A">
        <w:rPr>
          <w:rStyle w:val="Marquedecommentaire"/>
          <w:rFonts w:eastAsia="MS Mincho"/>
          <w:lang w:eastAsia="ja-JP"/>
        </w:rPr>
        <w:commentReference w:id="141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17" w:name="_Toc113373299"/>
      <w:r w:rsidRPr="00785C54">
        <w:rPr>
          <w:rFonts w:eastAsia="Times New Roman"/>
          <w:szCs w:val="24"/>
        </w:rPr>
        <w:t>Requirements and recommendations</w:t>
      </w:r>
      <w:bookmarkEnd w:id="1417"/>
    </w:p>
    <w:p w14:paraId="4F7A5A7C" w14:textId="77777777" w:rsidR="005B5EAD" w:rsidRPr="00785C54" w:rsidRDefault="005B5EAD" w:rsidP="00785C54">
      <w:pPr>
        <w:pStyle w:val="Corpsdetexte"/>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Corpsdetexte"/>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Corpsdetexte"/>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Corpsdetexte"/>
        <w:autoSpaceDE w:val="0"/>
        <w:autoSpaceDN w:val="0"/>
        <w:adjustRightInd w:val="0"/>
        <w:rPr>
          <w:szCs w:val="24"/>
        </w:rPr>
      </w:pPr>
      <w:r w:rsidRPr="00785C54">
        <w:rPr>
          <w:szCs w:val="24"/>
        </w:rPr>
        <w:lastRenderedPageBreak/>
        <w:t>In the lines below, the base (/req/{pkg}/) has been left out for better readability.</w:t>
      </w:r>
    </w:p>
    <w:p w14:paraId="72425092"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Corpsdetexte"/>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18" w:author="REID-JAMOND Alison" w:date="2022-04-04T11:58:00Z">
        <w:r>
          <w:rPr>
            <w:szCs w:val="24"/>
          </w:rPr>
          <w:t>—</w:t>
        </w:r>
      </w:ins>
      <w:del w:id="141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0" w:author="REID-JAMOND Alison" w:date="2022-04-04T11:58:00Z">
        <w:r>
          <w:rPr>
            <w:szCs w:val="24"/>
          </w:rPr>
          <w:t>—</w:t>
        </w:r>
      </w:ins>
      <w:del w:id="142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REID-JAMOND Alison" w:date="2022-04-04T11:58:00Z">
        <w:r>
          <w:rPr>
            <w:szCs w:val="24"/>
          </w:rPr>
          <w:t>—</w:t>
        </w:r>
      </w:ins>
      <w:del w:id="142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REID-JAMOND Alison" w:date="2022-04-04T11:58:00Z">
        <w:r>
          <w:rPr>
            <w:szCs w:val="24"/>
          </w:rPr>
          <w:t>—</w:t>
        </w:r>
      </w:ins>
      <w:del w:id="142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6" w:author="Katharina Schleidt" w:date="2022-08-13T16:12:00Z">
        <w:r w:rsidR="005B5EAD" w:rsidRPr="00785C54" w:rsidDel="009061F0">
          <w:rPr>
            <w:szCs w:val="24"/>
          </w:rPr>
          <w:delText>may</w:delText>
        </w:r>
      </w:del>
      <w:ins w:id="142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Corpsdetexte"/>
        <w:autoSpaceDE w:val="0"/>
        <w:autoSpaceDN w:val="0"/>
        <w:adjustRightInd w:val="0"/>
        <w:rPr>
          <w:szCs w:val="24"/>
        </w:rPr>
      </w:pPr>
      <w:del w:id="1428" w:author="REID-JAMOND Alison" w:date="2022-04-04T11:58:00Z">
        <w:r w:rsidRPr="00785C54" w:rsidDel="000A6B0A">
          <w:rPr>
            <w:szCs w:val="24"/>
          </w:rPr>
          <w:delText>Please note that the i</w:delText>
        </w:r>
      </w:del>
      <w:ins w:id="1429"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Corpsdetexte"/>
        <w:autoSpaceDE w:val="0"/>
        <w:autoSpaceDN w:val="0"/>
        <w:adjustRightInd w:val="0"/>
        <w:rPr>
          <w:szCs w:val="24"/>
        </w:rPr>
      </w:pPr>
      <w:r w:rsidRPr="00785C54">
        <w:rPr>
          <w:szCs w:val="24"/>
        </w:rPr>
        <w:t xml:space="preserve">All recommendations are </w:t>
      </w:r>
      <w:r w:rsidRPr="000A6B0A">
        <w:rPr>
          <w:rPrChange w:id="143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Corpsdetexte"/>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1" w:name="_Toc113373300"/>
      <w:r w:rsidRPr="00785C54">
        <w:rPr>
          <w:rFonts w:eastAsia="Times New Roman"/>
          <w:szCs w:val="24"/>
        </w:rPr>
        <w:t>Requirements classes</w:t>
      </w:r>
      <w:bookmarkEnd w:id="1431"/>
    </w:p>
    <w:p w14:paraId="335C4398" w14:textId="5F943D19" w:rsidR="005B5EAD" w:rsidRPr="00785C54" w:rsidRDefault="005B5EAD" w:rsidP="00785C54">
      <w:pPr>
        <w:pStyle w:val="Corpsdetexte"/>
        <w:autoSpaceDE w:val="0"/>
        <w:autoSpaceDN w:val="0"/>
        <w:adjustRightInd w:val="0"/>
        <w:rPr>
          <w:szCs w:val="24"/>
        </w:rPr>
      </w:pPr>
      <w:r w:rsidRPr="00785C54">
        <w:rPr>
          <w:szCs w:val="24"/>
        </w:rPr>
        <w:t xml:space="preserve">Each statement (requirement or recommendation) in this </w:t>
      </w:r>
      <w:del w:id="1432" w:author="REID-JAMOND Alison" w:date="2022-04-04T11:58:00Z">
        <w:r w:rsidRPr="00785C54" w:rsidDel="000A6B0A">
          <w:rPr>
            <w:szCs w:val="24"/>
          </w:rPr>
          <w:delText xml:space="preserve">standard </w:delText>
        </w:r>
      </w:del>
      <w:ins w:id="143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Corpsdetexte"/>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Corpsdetexte"/>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lastRenderedPageBreak/>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Corpsdetexte"/>
        <w:autoSpaceDE w:val="0"/>
        <w:autoSpaceDN w:val="0"/>
        <w:adjustRightInd w:val="0"/>
        <w:rPr>
          <w:szCs w:val="24"/>
        </w:rPr>
      </w:pPr>
      <w:r w:rsidRPr="00785C54">
        <w:rPr>
          <w:szCs w:val="24"/>
        </w:rPr>
        <w:t xml:space="preserve">All requirements in a class </w:t>
      </w:r>
      <w:del w:id="1434" w:author="REID-JAMOND Alison" w:date="2022-04-04T11:59:00Z">
        <w:r w:rsidRPr="00785C54" w:rsidDel="000A6B0A">
          <w:rPr>
            <w:szCs w:val="24"/>
          </w:rPr>
          <w:delText xml:space="preserve">must </w:delText>
        </w:r>
      </w:del>
      <w:ins w:id="143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Corpsdetexte"/>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6"/>
      <w:r w:rsidRPr="00785C54">
        <w:rPr>
          <w:szCs w:val="24"/>
        </w:rPr>
        <w:t xml:space="preserve">All requirements in a dependency </w:t>
      </w:r>
      <w:del w:id="1437" w:author="Katharina Schleidt" w:date="2022-08-10T19:12:00Z">
        <w:r w:rsidRPr="00785C54" w:rsidDel="002F2035">
          <w:rPr>
            <w:szCs w:val="24"/>
          </w:rPr>
          <w:delText>SHALL</w:delText>
        </w:r>
      </w:del>
      <w:ins w:id="1438" w:author="Katharina Schleidt" w:date="2022-08-10T19:12:00Z">
        <w:r w:rsidR="002F2035">
          <w:rPr>
            <w:szCs w:val="24"/>
          </w:rPr>
          <w:t>shall</w:t>
        </w:r>
      </w:ins>
      <w:r w:rsidRPr="00785C54">
        <w:rPr>
          <w:szCs w:val="24"/>
        </w:rPr>
        <w:t xml:space="preserve"> also be satisfied by a conforming implementation.</w:t>
      </w:r>
      <w:commentRangeEnd w:id="1436"/>
      <w:r w:rsidR="000A6B0A">
        <w:rPr>
          <w:rStyle w:val="Marquedecommentaire"/>
          <w:rFonts w:eastAsia="MS Mincho"/>
          <w:lang w:eastAsia="ja-JP"/>
        </w:rPr>
        <w:commentReference w:id="1436"/>
      </w:r>
    </w:p>
    <w:p w14:paraId="0FF0D485" w14:textId="77777777" w:rsidR="005B5EAD" w:rsidRPr="00785C54" w:rsidRDefault="005B5EAD" w:rsidP="00785C54">
      <w:pPr>
        <w:pStyle w:val="Corpsdetexte"/>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39" w:name="_Toc113373301"/>
      <w:r w:rsidRPr="00785C54">
        <w:rPr>
          <w:rFonts w:eastAsia="Times New Roman"/>
          <w:szCs w:val="24"/>
        </w:rPr>
        <w:t>Conformance classes</w:t>
      </w:r>
      <w:bookmarkEnd w:id="1439"/>
    </w:p>
    <w:p w14:paraId="4AA5CCFF" w14:textId="731ABC13" w:rsidR="005B5EAD" w:rsidRPr="00785C54" w:rsidRDefault="005B5EAD" w:rsidP="00785C54">
      <w:pPr>
        <w:pStyle w:val="Corpsdetexte"/>
        <w:autoSpaceDE w:val="0"/>
        <w:autoSpaceDN w:val="0"/>
        <w:adjustRightInd w:val="0"/>
        <w:rPr>
          <w:szCs w:val="24"/>
        </w:rPr>
      </w:pPr>
      <w:r w:rsidRPr="00785C54">
        <w:rPr>
          <w:szCs w:val="24"/>
        </w:rPr>
        <w:t>Conformance to this standard is possible at a number of levels, specified by conformance classes</w:t>
      </w:r>
      <w:ins w:id="1440" w:author="REID-JAMOND Alison" w:date="2022-04-04T14:56:00Z">
        <w:r w:rsidR="00047CD7">
          <w:rPr>
            <w:szCs w:val="24"/>
          </w:rPr>
          <w:t xml:space="preserve"> in accordance with </w:t>
        </w:r>
      </w:ins>
      <w:del w:id="144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Corpsdetexte"/>
        <w:autoSpaceDE w:val="0"/>
        <w:autoSpaceDN w:val="0"/>
        <w:adjustRightInd w:val="0"/>
        <w:rPr>
          <w:szCs w:val="24"/>
        </w:rPr>
      </w:pPr>
      <w:r w:rsidRPr="00785C54">
        <w:rPr>
          <w:szCs w:val="24"/>
        </w:rPr>
        <w:t xml:space="preserve">All tests in a class </w:t>
      </w:r>
      <w:del w:id="1443" w:author="REID-JAMOND Alison" w:date="2022-04-04T12:01:00Z">
        <w:r w:rsidRPr="00785C54" w:rsidDel="000A6B0A">
          <w:rPr>
            <w:szCs w:val="24"/>
          </w:rPr>
          <w:delText xml:space="preserve">must </w:delText>
        </w:r>
      </w:del>
      <w:ins w:id="144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45" w:name="_Toc113373302"/>
      <w:r w:rsidRPr="00785C54">
        <w:rPr>
          <w:rFonts w:eastAsia="Times New Roman"/>
          <w:szCs w:val="24"/>
        </w:rPr>
        <w:t>Identifiers</w:t>
      </w:r>
      <w:bookmarkEnd w:id="1445"/>
    </w:p>
    <w:p w14:paraId="30CF06FD" w14:textId="5B1229D3" w:rsidR="005B5EAD" w:rsidRPr="00785C54" w:rsidRDefault="005B5EAD" w:rsidP="00785C54">
      <w:pPr>
        <w:pStyle w:val="Corpsdetexte"/>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4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Corpsdetexte"/>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Corpsdetexte"/>
        <w:autoSpaceDE w:val="0"/>
        <w:autoSpaceDN w:val="0"/>
        <w:adjustRightInd w:val="0"/>
        <w:rPr>
          <w:szCs w:val="24"/>
        </w:rPr>
      </w:pPr>
      <w:r w:rsidRPr="00785C54">
        <w:rPr>
          <w:szCs w:val="24"/>
        </w:rPr>
        <w:t>The URI for each requirements class has the form:</w:t>
      </w:r>
    </w:p>
    <w:p w14:paraId="5F8CE851" w14:textId="77777777" w:rsidR="005B5EAD" w:rsidRPr="00785C54" w:rsidRDefault="00B416AA" w:rsidP="00785C54">
      <w:pPr>
        <w:pStyle w:val="Corpsdetexte"/>
        <w:autoSpaceDE w:val="0"/>
        <w:autoSpaceDN w:val="0"/>
        <w:adjustRightInd w:val="0"/>
        <w:rPr>
          <w:szCs w:val="24"/>
        </w:rPr>
      </w:pPr>
      <w:hyperlink r:id="rId22"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Corpsdetexte"/>
        <w:autoSpaceDE w:val="0"/>
        <w:autoSpaceDN w:val="0"/>
        <w:adjustRightInd w:val="0"/>
        <w:rPr>
          <w:szCs w:val="24"/>
        </w:rPr>
      </w:pPr>
      <w:r w:rsidRPr="00785C54">
        <w:rPr>
          <w:szCs w:val="24"/>
        </w:rPr>
        <w:t>The URI for each requirement has the form:</w:t>
      </w:r>
    </w:p>
    <w:p w14:paraId="4FF338BC" w14:textId="77777777" w:rsidR="005B5EAD" w:rsidRPr="00785C54" w:rsidRDefault="00B416AA" w:rsidP="00785C54">
      <w:pPr>
        <w:pStyle w:val="Corpsdetexte"/>
        <w:autoSpaceDE w:val="0"/>
        <w:autoSpaceDN w:val="0"/>
        <w:adjustRightInd w:val="0"/>
        <w:rPr>
          <w:szCs w:val="24"/>
        </w:rPr>
      </w:pPr>
      <w:hyperlink r:id="rId23"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Corpsdetexte"/>
        <w:autoSpaceDE w:val="0"/>
        <w:autoSpaceDN w:val="0"/>
        <w:adjustRightInd w:val="0"/>
        <w:rPr>
          <w:szCs w:val="24"/>
        </w:rPr>
      </w:pPr>
      <w:r w:rsidRPr="00785C54">
        <w:rPr>
          <w:szCs w:val="24"/>
        </w:rPr>
        <w:t>The URI for each recommendation has the form:</w:t>
      </w:r>
    </w:p>
    <w:p w14:paraId="2D5D3FB3" w14:textId="77777777" w:rsidR="005B5EAD" w:rsidRPr="00785C54" w:rsidRDefault="00B416AA" w:rsidP="00785C54">
      <w:pPr>
        <w:pStyle w:val="Corpsdetexte"/>
        <w:autoSpaceDE w:val="0"/>
        <w:autoSpaceDN w:val="0"/>
        <w:adjustRightInd w:val="0"/>
        <w:rPr>
          <w:szCs w:val="24"/>
        </w:rPr>
      </w:pPr>
      <w:hyperlink r:id="rId24"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Corpsdetexte"/>
        <w:autoSpaceDE w:val="0"/>
        <w:autoSpaceDN w:val="0"/>
        <w:adjustRightInd w:val="0"/>
        <w:rPr>
          <w:szCs w:val="24"/>
        </w:rPr>
      </w:pPr>
      <w:r w:rsidRPr="00785C54">
        <w:rPr>
          <w:szCs w:val="24"/>
        </w:rPr>
        <w:t>The URI for each conformance class has the form:</w:t>
      </w:r>
    </w:p>
    <w:p w14:paraId="5140DBAF" w14:textId="2B07B5CC" w:rsidR="005B5EAD" w:rsidRDefault="00B416AA" w:rsidP="00785C54">
      <w:pPr>
        <w:pStyle w:val="Corpsdetexte"/>
        <w:autoSpaceDE w:val="0"/>
        <w:autoSpaceDN w:val="0"/>
        <w:adjustRightInd w:val="0"/>
        <w:rPr>
          <w:ins w:id="1447" w:author="Ilkka Rinne [2]" w:date="2022-09-06T16:11:00Z"/>
          <w:color w:val="0000FF"/>
          <w:szCs w:val="24"/>
          <w:u w:val="single"/>
        </w:rPr>
      </w:pPr>
      <w:hyperlink r:id="rId25" w:history="1">
        <w:r w:rsidR="005B5EAD" w:rsidRPr="00785C54">
          <w:rPr>
            <w:color w:val="0000FF"/>
            <w:szCs w:val="24"/>
            <w:u w:val="single"/>
          </w:rPr>
          <w:t>http://www.opengis.net/spec/om/3.0/conf/pkg/classM</w:t>
        </w:r>
      </w:hyperlink>
    </w:p>
    <w:p w14:paraId="61D60B27" w14:textId="31E1736E" w:rsidR="00EB5B36" w:rsidRDefault="00EB5B36" w:rsidP="00EB5B36">
      <w:pPr>
        <w:pStyle w:val="Titre2"/>
        <w:rPr>
          <w:ins w:id="1448" w:author="Ilkka Rinne [2]" w:date="2022-09-06T16:12:00Z"/>
        </w:rPr>
      </w:pPr>
      <w:ins w:id="1449" w:author="Ilkka Rinne [2]" w:date="2022-09-06T16:12:00Z">
        <w:r>
          <w:lastRenderedPageBreak/>
          <w:t>Associations in UML context diagrams</w:t>
        </w:r>
      </w:ins>
    </w:p>
    <w:p w14:paraId="3116233F" w14:textId="3F296391" w:rsidR="00EB5B36" w:rsidRPr="00EB5B36" w:rsidRDefault="006F5E64" w:rsidP="002D64EE">
      <w:ins w:id="1450" w:author="Ilkka Rinne [2]" w:date="2022-09-06T16:13:00Z">
        <w:r>
          <w:t xml:space="preserve">The UML model described in </w:t>
        </w:r>
      </w:ins>
      <w:ins w:id="1451" w:author="Ilkka Rinne [2]" w:date="2022-09-06T16:14:00Z">
        <w:r>
          <w:t xml:space="preserve">this document is </w:t>
        </w:r>
      </w:ins>
      <w:ins w:id="1452" w:author="Ilkka Rinne [2]" w:date="2022-09-07T08:51:00Z">
        <w:r w:rsidR="00C13DB3">
          <w:t xml:space="preserve">rather </w:t>
        </w:r>
      </w:ins>
      <w:ins w:id="1453" w:author="Ilkka Rinne [2]" w:date="2022-09-06T16:14:00Z">
        <w:r>
          <w:t>complex</w:t>
        </w:r>
      </w:ins>
      <w:ins w:id="1454" w:author="Ilkka Rinne [2]" w:date="2022-09-07T08:53:00Z">
        <w:r w:rsidR="00C13DB3">
          <w:t xml:space="preserve">. </w:t>
        </w:r>
      </w:ins>
      <w:ins w:id="1455" w:author="Ilkka Rinne [2]" w:date="2022-09-06T16:16:00Z">
        <w:r>
          <w:t xml:space="preserve">To </w:t>
        </w:r>
      </w:ins>
      <w:ins w:id="1456" w:author="Ilkka Rinne [2]" w:date="2022-09-06T16:17:00Z">
        <w:r>
          <w:t>keep the text size readable in the U</w:t>
        </w:r>
      </w:ins>
      <w:ins w:id="1457" w:author="Ilkka Rinne [2]" w:date="2022-09-06T16:18:00Z">
        <w:r>
          <w:t>ML</w:t>
        </w:r>
      </w:ins>
      <w:ins w:id="1458" w:author="Katharina Schleidt" w:date="2022-09-07T15:46:00Z">
        <w:r w:rsidR="002D64EE">
          <w:t>,</w:t>
        </w:r>
      </w:ins>
      <w:ins w:id="1459" w:author="Ilkka Rinne [2]" w:date="2022-09-06T16:18:00Z">
        <w:r>
          <w:t xml:space="preserve"> </w:t>
        </w:r>
      </w:ins>
      <w:ins w:id="1460" w:author="Ilkka Rinne [2]" w:date="2022-09-06T16:17:00Z">
        <w:r>
          <w:t>context diagrams</w:t>
        </w:r>
      </w:ins>
      <w:ins w:id="1461" w:author="Ilkka Rinne [2]" w:date="2022-09-06T16:18:00Z">
        <w:r>
          <w:t xml:space="preserve"> of</w:t>
        </w:r>
      </w:ins>
      <w:ins w:id="1462" w:author="Ilkka Rinne [2]" w:date="2022-09-06T16:12:00Z">
        <w:r w:rsidR="00EB5B36">
          <w:t xml:space="preserve"> this document</w:t>
        </w:r>
      </w:ins>
      <w:ins w:id="1463" w:author="Ilkka Rinne [2]" w:date="2022-09-06T16:18:00Z">
        <w:r>
          <w:t xml:space="preserve"> </w:t>
        </w:r>
        <w:r w:rsidR="00BE459A">
          <w:t xml:space="preserve">only </w:t>
        </w:r>
      </w:ins>
      <w:r w:rsidR="002D64EE">
        <w:t xml:space="preserve">display certain </w:t>
      </w:r>
      <w:ins w:id="1464" w:author="Ilkka Rinne [2]" w:date="2022-09-06T16:18:00Z">
        <w:r w:rsidR="00BE459A">
          <w:t>associations of</w:t>
        </w:r>
      </w:ins>
      <w:ins w:id="1465" w:author="Ilkka Rinne [2]" w:date="2022-09-07T08:56:00Z">
        <w:r w:rsidR="001E4AC8">
          <w:t xml:space="preserve"> </w:t>
        </w:r>
      </w:ins>
      <w:ins w:id="1466" w:author="Ilkka Rinne [2]" w:date="2022-09-07T08:58:00Z">
        <w:r w:rsidR="001E4AC8">
          <w:t xml:space="preserve">each </w:t>
        </w:r>
      </w:ins>
      <w:ins w:id="1467" w:author="Ilkka Rinne [2]" w:date="2022-09-06T16:19:00Z">
        <w:r w:rsidR="00BE459A">
          <w:t>clas</w:t>
        </w:r>
      </w:ins>
      <w:ins w:id="1468" w:author="Ilkka Rinne [2]" w:date="2022-09-07T08:57:00Z">
        <w:r w:rsidR="001E4AC8">
          <w:t>s</w:t>
        </w:r>
      </w:ins>
      <w:r w:rsidR="002D64EE">
        <w:t>.</w:t>
      </w:r>
      <w:ins w:id="1469" w:author="Ilkka Rinne [2]" w:date="2022-09-06T16:20:00Z">
        <w:r w:rsidR="00BE459A">
          <w:t xml:space="preserve"> </w:t>
        </w:r>
      </w:ins>
      <w:ins w:id="1470" w:author="Ilkka Rinne [2]" w:date="2022-09-06T16:25:00Z">
        <w:r w:rsidR="00C45EF4">
          <w:t>Please refer to the context diagram</w:t>
        </w:r>
      </w:ins>
      <w:ins w:id="1471" w:author="Ilkka Rinne [2]" w:date="2022-09-07T13:09:00Z">
        <w:r w:rsidR="000423A0">
          <w:t xml:space="preserve"> </w:t>
        </w:r>
      </w:ins>
      <w:ins w:id="1472" w:author="Ilkka Rinne [2]" w:date="2022-09-06T16:25:00Z">
        <w:r w:rsidR="00C45EF4">
          <w:t xml:space="preserve">of </w:t>
        </w:r>
      </w:ins>
      <w:ins w:id="1473" w:author="Ilkka Rinne [2]" w:date="2022-09-07T13:09:00Z">
        <w:r w:rsidR="000423A0">
          <w:t>a particular</w:t>
        </w:r>
      </w:ins>
      <w:ins w:id="1474" w:author="Ilkka Rinne [2]" w:date="2022-09-06T16:25:00Z">
        <w:r w:rsidR="00C45EF4">
          <w:t xml:space="preserve"> class </w:t>
        </w:r>
      </w:ins>
      <w:ins w:id="1475" w:author="Ilkka Rinne [2]" w:date="2022-09-06T16:26:00Z">
        <w:r w:rsidR="00C45EF4">
          <w:t xml:space="preserve">to </w:t>
        </w:r>
      </w:ins>
      <w:ins w:id="1476" w:author="Ilkka Rinne [2]" w:date="2022-09-06T16:25:00Z">
        <w:r w:rsidR="00C45EF4">
          <w:t xml:space="preserve">see </w:t>
        </w:r>
      </w:ins>
      <w:ins w:id="1477" w:author="Ilkka Rinne [2]" w:date="2022-09-06T16:26:00Z">
        <w:r w:rsidR="00C45EF4">
          <w:t xml:space="preserve">all </w:t>
        </w:r>
      </w:ins>
      <w:ins w:id="1478" w:author="Ilkka Rinne [2]" w:date="2022-09-06T16:24:00Z">
        <w:r w:rsidR="00C45EF4">
          <w:t xml:space="preserve">associations of </w:t>
        </w:r>
      </w:ins>
      <w:ins w:id="1479" w:author="Ilkka Rinne [2]" w:date="2022-09-07T08:59:00Z">
        <w:r w:rsidR="001E4AC8">
          <w:t xml:space="preserve">that </w:t>
        </w:r>
      </w:ins>
      <w:ins w:id="1480" w:author="Ilkka Rinne [2]" w:date="2022-09-06T16:24:00Z">
        <w:r w:rsidR="00C45EF4">
          <w:t xml:space="preserve">class. </w:t>
        </w:r>
      </w:ins>
      <w:ins w:id="1481" w:author="Ilkka Rinne [2]" w:date="2022-09-06T16:23:00Z">
        <w:r w:rsidR="00BE459A">
          <w:t xml:space="preserve">All associations of the classes in each package </w:t>
        </w:r>
        <w:r w:rsidR="00C45EF4">
          <w:t xml:space="preserve">are </w:t>
        </w:r>
      </w:ins>
      <w:ins w:id="1482" w:author="Ilkka Rinne [2]" w:date="2022-09-06T16:26:00Z">
        <w:r w:rsidR="00C45EF4">
          <w:t xml:space="preserve">also </w:t>
        </w:r>
      </w:ins>
      <w:ins w:id="1483" w:author="Ilkka Rinne [2]" w:date="2022-09-06T16:23:00Z">
        <w:r w:rsidR="00C45EF4">
          <w:t>shown in t</w:t>
        </w:r>
      </w:ins>
      <w:ins w:id="1484" w:author="Ilkka Rinne [2]" w:date="2022-09-06T16:21:00Z">
        <w:r w:rsidR="00BE459A">
          <w:t>he detailed</w:t>
        </w:r>
        <w:del w:id="1485" w:author="Katharina Schleidt" w:date="2022-09-07T15:49:00Z">
          <w:r w:rsidR="00BE459A" w:rsidDel="002D64EE">
            <w:delText xml:space="preserve">  </w:delText>
          </w:r>
        </w:del>
      </w:ins>
      <w:ins w:id="1486" w:author="Katharina Schleidt" w:date="2022-09-07T15:49:00Z">
        <w:r w:rsidR="002D64EE">
          <w:t xml:space="preserve"> </w:t>
        </w:r>
      </w:ins>
      <w:ins w:id="1487" w:author="Ilkka Rinne [2]" w:date="2022-09-06T16:22:00Z">
        <w:r w:rsidR="00BE459A">
          <w:t>package overview diagrams in Annex E</w:t>
        </w:r>
      </w:ins>
      <w:ins w:id="1488" w:author="Ilkka Rinne [2]" w:date="2022-09-06T16:23:00Z">
        <w:r w:rsidR="00BE459A">
          <w:t>.</w:t>
        </w:r>
      </w:ins>
    </w:p>
    <w:p w14:paraId="4038ABB4" w14:textId="77777777" w:rsidR="005B5EAD" w:rsidRPr="00785C54" w:rsidRDefault="005B5EAD" w:rsidP="00785C54">
      <w:pPr>
        <w:pStyle w:val="Titre1"/>
        <w:autoSpaceDE w:val="0"/>
        <w:autoSpaceDN w:val="0"/>
        <w:adjustRightInd w:val="0"/>
        <w:rPr>
          <w:rFonts w:eastAsia="Times New Roman"/>
          <w:szCs w:val="24"/>
        </w:rPr>
      </w:pPr>
      <w:bookmarkStart w:id="1489" w:name="_Toc113373303"/>
      <w:r w:rsidRPr="00785C54">
        <w:rPr>
          <w:rFonts w:eastAsia="Times New Roman"/>
          <w:szCs w:val="24"/>
        </w:rPr>
        <w:t>Conformance</w:t>
      </w:r>
      <w:bookmarkEnd w:id="1489"/>
    </w:p>
    <w:p w14:paraId="591FFE2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490" w:name="_Toc113373304"/>
      <w:r w:rsidRPr="00785C54">
        <w:rPr>
          <w:rFonts w:eastAsia="Times New Roman"/>
          <w:szCs w:val="24"/>
        </w:rPr>
        <w:t>Overview</w:t>
      </w:r>
      <w:bookmarkEnd w:id="1490"/>
    </w:p>
    <w:p w14:paraId="3B659E8B" w14:textId="55891329" w:rsidR="005B5EAD" w:rsidRPr="00785C54" w:rsidRDefault="005B5EAD" w:rsidP="00785C54">
      <w:pPr>
        <w:pStyle w:val="Corpsdetexte"/>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1" w:author="REID-JAMOND Alison" w:date="2022-04-04T12:02:00Z">
        <w:r w:rsidRPr="00785C54" w:rsidDel="000A6B0A">
          <w:rPr>
            <w:szCs w:val="24"/>
          </w:rPr>
          <w:delText>International Standard</w:delText>
        </w:r>
      </w:del>
      <w:ins w:id="1492" w:author="REID-JAMOND Alison" w:date="2022-04-04T12:02:00Z">
        <w:r w:rsidR="000A6B0A">
          <w:rPr>
            <w:szCs w:val="24"/>
          </w:rPr>
          <w:t>document</w:t>
        </w:r>
      </w:ins>
      <w:r w:rsidRPr="00785C54">
        <w:rPr>
          <w:szCs w:val="24"/>
        </w:rPr>
        <w:t xml:space="preserve"> use the Unified Modeling Language (UML) to present conceptual </w:t>
      </w:r>
      <w:commentRangeStart w:id="1493"/>
      <w:r w:rsidRPr="00785C54">
        <w:rPr>
          <w:szCs w:val="24"/>
        </w:rPr>
        <w:t>schemas for describing Observations</w:t>
      </w:r>
      <w:commentRangeEnd w:id="1493"/>
      <w:r w:rsidR="000A6B0A">
        <w:rPr>
          <w:rStyle w:val="Marquedecommentaire"/>
          <w:rFonts w:eastAsia="MS Mincho"/>
          <w:lang w:eastAsia="ja-JP"/>
        </w:rPr>
        <w:commentReference w:id="1493"/>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Corpsdetexte"/>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4" w:author="REID-JAMOND Alison" w:date="2022-04-04T12:03:00Z">
        <w:r w:rsidRPr="00785C54" w:rsidDel="000A6B0A">
          <w:rPr>
            <w:szCs w:val="24"/>
          </w:rPr>
          <w:delText>International Standard</w:delText>
        </w:r>
      </w:del>
      <w:ins w:id="1495"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Corpsdetexte"/>
        <w:autoSpaceDE w:val="0"/>
        <w:autoSpaceDN w:val="0"/>
        <w:adjustRightInd w:val="0"/>
        <w:rPr>
          <w:szCs w:val="24"/>
        </w:rPr>
      </w:pPr>
      <w:r w:rsidRPr="00785C54">
        <w:rPr>
          <w:szCs w:val="24"/>
        </w:rPr>
        <w:t xml:space="preserve">The UML model in this </w:t>
      </w:r>
      <w:del w:id="1496" w:author="REID-JAMOND Alison" w:date="2022-04-04T12:03:00Z">
        <w:r w:rsidRPr="00785C54" w:rsidDel="000A6B0A">
          <w:rPr>
            <w:szCs w:val="24"/>
          </w:rPr>
          <w:delText>International Standard</w:delText>
        </w:r>
      </w:del>
      <w:ins w:id="1497"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Corpsdetexte"/>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Titre2"/>
        <w:tabs>
          <w:tab w:val="left" w:pos="400"/>
        </w:tabs>
        <w:autoSpaceDE w:val="0"/>
        <w:autoSpaceDN w:val="0"/>
        <w:adjustRightInd w:val="0"/>
        <w:rPr>
          <w:rFonts w:eastAsia="Times New Roman"/>
          <w:szCs w:val="24"/>
        </w:rPr>
      </w:pPr>
      <w:bookmarkStart w:id="1498" w:name="_Toc113373305"/>
      <w:r w:rsidRPr="00785C54">
        <w:rPr>
          <w:rFonts w:eastAsia="Times New Roman"/>
          <w:szCs w:val="24"/>
        </w:rPr>
        <w:t>Conformance classes</w:t>
      </w:r>
      <w:bookmarkEnd w:id="1498"/>
      <w:del w:id="1499"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Corpsdetexte"/>
        <w:autoSpaceDE w:val="0"/>
        <w:autoSpaceDN w:val="0"/>
        <w:adjustRightInd w:val="0"/>
        <w:rPr>
          <w:szCs w:val="24"/>
        </w:rPr>
      </w:pPr>
      <w:commentRangeStart w:id="1500"/>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1"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500"/>
      <w:r w:rsidR="000A6B0A">
        <w:rPr>
          <w:rStyle w:val="Marquedecommentaire"/>
          <w:rFonts w:eastAsia="MS Mincho"/>
          <w:lang w:eastAsia="ja-JP"/>
        </w:rPr>
        <w:commentReference w:id="1500"/>
      </w:r>
      <w:r w:rsidRPr="00785C54">
        <w:rPr>
          <w:szCs w:val="24"/>
        </w:rPr>
        <w:t xml:space="preserve">Application Schemas also claiming conformance to this </w:t>
      </w:r>
      <w:del w:id="1502" w:author="Katharina Schleidt" w:date="2022-08-13T16:26:00Z">
        <w:r w:rsidRPr="00785C54" w:rsidDel="00CD0748">
          <w:rPr>
            <w:szCs w:val="24"/>
          </w:rPr>
          <w:delText xml:space="preserve">International Standard </w:delText>
        </w:r>
      </w:del>
      <w:ins w:id="1503"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Corpsdetexte"/>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4" w:author="Katharina Schleidt" w:date="2022-08-13T16:56:00Z">
        <w:r w:rsidRPr="00785C54" w:rsidDel="001C6797">
          <w:rPr>
            <w:szCs w:val="24"/>
          </w:rPr>
          <w:delText xml:space="preserve">Measurements </w:delText>
        </w:r>
      </w:del>
      <w:ins w:id="1505"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6" w:author="Katharina Schleidt" w:date="2022-08-13T16:56:00Z">
        <w:r w:rsidRPr="00785C54" w:rsidDel="001C6797">
          <w:rPr>
            <w:szCs w:val="24"/>
          </w:rPr>
          <w:delText xml:space="preserve">Samples </w:delText>
        </w:r>
      </w:del>
      <w:ins w:id="1507"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0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09"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10"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1"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2" w:author="REID-JAMOND Alison" w:date="2022-04-04T12:04:00Z">
        <w:r w:rsidR="000A6B0A">
          <w:rPr>
            <w:szCs w:val="24"/>
          </w:rPr>
          <w:t>are</w:t>
        </w:r>
      </w:ins>
      <w:del w:id="1513" w:author="REID-JAMOND Alison" w:date="2022-04-04T12:04:00Z">
        <w:r w:rsidRPr="00785C54" w:rsidDel="000A6B0A">
          <w:rPr>
            <w:szCs w:val="24"/>
          </w:rPr>
          <w:delText>is</w:delText>
        </w:r>
      </w:del>
      <w:r w:rsidRPr="00785C54">
        <w:rPr>
          <w:szCs w:val="24"/>
        </w:rPr>
        <w:t xml:space="preserve"> formed by prefixing the relative URI path as described in</w:t>
      </w:r>
      <w:del w:id="1514"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5" w:author="REID-JAMOND Alison" w:date="2022-04-04T12:04:00Z">
              <w:r w:rsidRPr="00785C54" w:rsidDel="000A6B0A">
                <w:rPr>
                  <w:rStyle w:val="citeapp"/>
                  <w:b/>
                  <w:szCs w:val="24"/>
                  <w:shd w:val="clear" w:color="auto" w:fill="auto"/>
                </w:rPr>
                <w:delText>Annex A</w:delText>
              </w:r>
            </w:del>
            <w:ins w:id="151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17"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18" w:author="Katharina Schleidt" w:date="2022-08-13T15:38:00Z">
              <w:r w:rsidRPr="00785C54" w:rsidDel="001574A6">
                <w:rPr>
                  <w:szCs w:val="24"/>
                </w:rPr>
                <w:delText>-</w:delText>
              </w:r>
            </w:del>
            <w:ins w:id="1519"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0" w:author="Katharina Schleidt" w:date="2022-08-13T15:38:00Z">
              <w:r w:rsidRPr="00785C54" w:rsidDel="001574A6">
                <w:rPr>
                  <w:szCs w:val="24"/>
                </w:rPr>
                <w:delText>-</w:delText>
              </w:r>
            </w:del>
            <w:ins w:id="1521"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2" w:author="Katharina Schleidt" w:date="2022-08-13T15:38:00Z">
              <w:r w:rsidRPr="00785C54" w:rsidDel="001574A6">
                <w:rPr>
                  <w:szCs w:val="24"/>
                </w:rPr>
                <w:delText>-</w:delText>
              </w:r>
            </w:del>
            <w:ins w:id="1523"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4" w:author="Katharina Schleidt" w:date="2022-08-13T15:38:00Z">
              <w:r w:rsidRPr="00785C54" w:rsidDel="001574A6">
                <w:rPr>
                  <w:szCs w:val="24"/>
                </w:rPr>
                <w:delText>-</w:delText>
              </w:r>
            </w:del>
            <w:ins w:id="1525"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6" w:author="Katharina Schleidt" w:date="2022-08-13T15:38:00Z">
              <w:r w:rsidRPr="00785C54" w:rsidDel="001574A6">
                <w:rPr>
                  <w:szCs w:val="24"/>
                </w:rPr>
                <w:delText>-</w:delText>
              </w:r>
            </w:del>
            <w:ins w:id="1527"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8" w:author="Katharina Schleidt" w:date="2022-08-13T15:38:00Z">
              <w:r w:rsidRPr="00785C54" w:rsidDel="001574A6">
                <w:rPr>
                  <w:szCs w:val="24"/>
                </w:rPr>
                <w:delText>-</w:delText>
              </w:r>
            </w:del>
            <w:ins w:id="1529"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1530" w:author="Katharina Schleidt" w:date="2022-08-13T15:38:00Z">
              <w:r w:rsidRPr="00785C54" w:rsidDel="001574A6">
                <w:rPr>
                  <w:szCs w:val="24"/>
                </w:rPr>
                <w:delText>-</w:delText>
              </w:r>
            </w:del>
            <w:ins w:id="1531"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Corpsdetexte"/>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2" w:author="Katharina Schleidt" w:date="2022-08-13T16:35:00Z">
        <w:r w:rsidRPr="00785C54" w:rsidDel="00022C0A">
          <w:rPr>
            <w:szCs w:val="24"/>
            <w:lang w:val="fr-CH"/>
          </w:rPr>
          <w:delText xml:space="preserve">core </w:delText>
        </w:r>
      </w:del>
      <w:ins w:id="1533"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Grilledutableau"/>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4" w:author="REID-JAMOND Alison" w:date="2022-04-04T12:04:00Z">
              <w:r w:rsidRPr="00785C54" w:rsidDel="000A6B0A">
                <w:rPr>
                  <w:rStyle w:val="citeapp"/>
                  <w:b/>
                  <w:szCs w:val="24"/>
                  <w:shd w:val="clear" w:color="auto" w:fill="auto"/>
                </w:rPr>
                <w:delText>Annex A</w:delText>
              </w:r>
            </w:del>
            <w:ins w:id="153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6"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7" w:author="Katharina Schleidt" w:date="2022-08-13T16:36:00Z">
              <w:r w:rsidRPr="00785C54" w:rsidDel="00022C0A">
                <w:rPr>
                  <w:szCs w:val="24"/>
                </w:rPr>
                <w:delText xml:space="preserve">core </w:delText>
              </w:r>
            </w:del>
            <w:ins w:id="1538"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9" w:author="Katharina Schleidt" w:date="2022-08-13T16:36:00Z">
              <w:r w:rsidRPr="00785C54" w:rsidDel="00022C0A">
                <w:rPr>
                  <w:szCs w:val="24"/>
                </w:rPr>
                <w:delText xml:space="preserve">core </w:delText>
              </w:r>
            </w:del>
            <w:ins w:id="1540" w:author="Katharina Schleidt" w:date="2022-08-13T16:36:00Z">
              <w:r w:rsidR="00022C0A">
                <w:rPr>
                  <w:szCs w:val="24"/>
                </w:rPr>
                <w:t>C</w:t>
              </w:r>
              <w:r w:rsidR="00022C0A" w:rsidRPr="00785C54">
                <w:rPr>
                  <w:szCs w:val="24"/>
                </w:rPr>
                <w:t xml:space="preserve">ore </w:t>
              </w:r>
            </w:ins>
            <w:del w:id="1541" w:author="Katharina Schleidt" w:date="2022-08-13T15:38:00Z">
              <w:r w:rsidRPr="00785C54" w:rsidDel="001574A6">
                <w:rPr>
                  <w:szCs w:val="24"/>
                </w:rPr>
                <w:delText>-</w:delText>
              </w:r>
            </w:del>
            <w:ins w:id="1542"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3" w:author="Katharina Schleidt" w:date="2022-08-13T16:36:00Z">
              <w:r w:rsidRPr="00785C54" w:rsidDel="00022C0A">
                <w:rPr>
                  <w:szCs w:val="24"/>
                </w:rPr>
                <w:delText xml:space="preserve">core </w:delText>
              </w:r>
            </w:del>
            <w:ins w:id="1544" w:author="Katharina Schleidt" w:date="2022-08-13T16:36:00Z">
              <w:r w:rsidR="00022C0A">
                <w:rPr>
                  <w:szCs w:val="24"/>
                </w:rPr>
                <w:t>C</w:t>
              </w:r>
              <w:r w:rsidR="00022C0A" w:rsidRPr="00785C54">
                <w:rPr>
                  <w:szCs w:val="24"/>
                </w:rPr>
                <w:t xml:space="preserve">ore </w:t>
              </w:r>
            </w:ins>
            <w:del w:id="1545" w:author="Katharina Schleidt" w:date="2022-08-13T15:38:00Z">
              <w:r w:rsidRPr="00785C54" w:rsidDel="001574A6">
                <w:rPr>
                  <w:szCs w:val="24"/>
                </w:rPr>
                <w:delText>-</w:delText>
              </w:r>
            </w:del>
            <w:ins w:id="1546"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7" w:author="Katharina Schleidt" w:date="2022-08-13T16:36:00Z">
              <w:r w:rsidRPr="00785C54" w:rsidDel="00022C0A">
                <w:rPr>
                  <w:szCs w:val="24"/>
                </w:rPr>
                <w:delText xml:space="preserve">core </w:delText>
              </w:r>
            </w:del>
            <w:ins w:id="1548" w:author="Katharina Schleidt" w:date="2022-08-13T16:36:00Z">
              <w:r w:rsidR="00022C0A">
                <w:rPr>
                  <w:szCs w:val="24"/>
                </w:rPr>
                <w:t>C</w:t>
              </w:r>
              <w:r w:rsidR="00022C0A" w:rsidRPr="00785C54">
                <w:rPr>
                  <w:szCs w:val="24"/>
                </w:rPr>
                <w:t xml:space="preserve">ore </w:t>
              </w:r>
            </w:ins>
            <w:del w:id="1549" w:author="Katharina Schleidt" w:date="2022-08-13T15:38:00Z">
              <w:r w:rsidRPr="00785C54" w:rsidDel="001574A6">
                <w:rPr>
                  <w:szCs w:val="24"/>
                </w:rPr>
                <w:delText>-</w:delText>
              </w:r>
            </w:del>
            <w:ins w:id="1550"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1" w:author="Katharina Schleidt" w:date="2022-08-13T16:36:00Z">
              <w:r w:rsidRPr="00785C54" w:rsidDel="00022C0A">
                <w:rPr>
                  <w:szCs w:val="24"/>
                </w:rPr>
                <w:delText xml:space="preserve">core </w:delText>
              </w:r>
            </w:del>
            <w:ins w:id="1552" w:author="Katharina Schleidt" w:date="2022-08-13T16:36:00Z">
              <w:r w:rsidR="00022C0A">
                <w:rPr>
                  <w:szCs w:val="24"/>
                </w:rPr>
                <w:t>C</w:t>
              </w:r>
              <w:r w:rsidR="00022C0A" w:rsidRPr="00785C54">
                <w:rPr>
                  <w:szCs w:val="24"/>
                </w:rPr>
                <w:t xml:space="preserve">ore </w:t>
              </w:r>
            </w:ins>
            <w:del w:id="1553" w:author="Katharina Schleidt" w:date="2022-08-13T15:38:00Z">
              <w:r w:rsidRPr="00785C54" w:rsidDel="001574A6">
                <w:rPr>
                  <w:szCs w:val="24"/>
                </w:rPr>
                <w:delText>-</w:delText>
              </w:r>
            </w:del>
            <w:ins w:id="1554"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5" w:author="Katharina Schleidt" w:date="2022-08-13T16:36:00Z">
              <w:r w:rsidRPr="00785C54" w:rsidDel="00022C0A">
                <w:rPr>
                  <w:szCs w:val="24"/>
                </w:rPr>
                <w:delText xml:space="preserve">core </w:delText>
              </w:r>
            </w:del>
            <w:ins w:id="1556" w:author="Katharina Schleidt" w:date="2022-08-13T16:36:00Z">
              <w:r w:rsidR="00022C0A">
                <w:rPr>
                  <w:szCs w:val="24"/>
                </w:rPr>
                <w:t>C</w:t>
              </w:r>
              <w:r w:rsidR="00022C0A" w:rsidRPr="00785C54">
                <w:rPr>
                  <w:szCs w:val="24"/>
                </w:rPr>
                <w:t xml:space="preserve">ore </w:t>
              </w:r>
            </w:ins>
            <w:del w:id="1557" w:author="Katharina Schleidt" w:date="2022-08-13T15:38:00Z">
              <w:r w:rsidRPr="00785C54" w:rsidDel="001574A6">
                <w:rPr>
                  <w:szCs w:val="24"/>
                </w:rPr>
                <w:delText>-</w:delText>
              </w:r>
            </w:del>
            <w:ins w:id="1558"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9" w:author="Katharina Schleidt" w:date="2022-08-13T16:36:00Z">
              <w:r w:rsidRPr="00785C54" w:rsidDel="00022C0A">
                <w:rPr>
                  <w:szCs w:val="24"/>
                </w:rPr>
                <w:delText xml:space="preserve">core </w:delText>
              </w:r>
            </w:del>
            <w:ins w:id="1560" w:author="Katharina Schleidt" w:date="2022-08-13T16:36:00Z">
              <w:r w:rsidR="00022C0A">
                <w:rPr>
                  <w:szCs w:val="24"/>
                </w:rPr>
                <w:t>C</w:t>
              </w:r>
              <w:r w:rsidR="00022C0A" w:rsidRPr="00785C54">
                <w:rPr>
                  <w:szCs w:val="24"/>
                </w:rPr>
                <w:t xml:space="preserve">ore </w:t>
              </w:r>
            </w:ins>
            <w:del w:id="1561" w:author="Katharina Schleidt" w:date="2022-08-13T15:38:00Z">
              <w:r w:rsidRPr="00785C54" w:rsidDel="001574A6">
                <w:rPr>
                  <w:szCs w:val="24"/>
                </w:rPr>
                <w:delText>-</w:delText>
              </w:r>
            </w:del>
            <w:ins w:id="1562"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3" w:author="Katharina Schleidt" w:date="2022-08-13T16:36:00Z">
              <w:r w:rsidRPr="00785C54" w:rsidDel="00022C0A">
                <w:rPr>
                  <w:szCs w:val="24"/>
                </w:rPr>
                <w:delText xml:space="preserve">core </w:delText>
              </w:r>
            </w:del>
            <w:ins w:id="1564" w:author="Katharina Schleidt" w:date="2022-08-13T16:36:00Z">
              <w:r w:rsidR="00022C0A">
                <w:rPr>
                  <w:szCs w:val="24"/>
                </w:rPr>
                <w:t>C</w:t>
              </w:r>
              <w:r w:rsidR="00022C0A" w:rsidRPr="00785C54">
                <w:rPr>
                  <w:szCs w:val="24"/>
                </w:rPr>
                <w:t xml:space="preserve">ore </w:t>
              </w:r>
            </w:ins>
            <w:del w:id="1565" w:author="Katharina Schleidt" w:date="2022-08-13T15:38:00Z">
              <w:r w:rsidRPr="00785C54" w:rsidDel="001574A6">
                <w:rPr>
                  <w:szCs w:val="24"/>
                </w:rPr>
                <w:delText>-</w:delText>
              </w:r>
            </w:del>
            <w:ins w:id="1566"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7" w:author="Katharina Schleidt" w:date="2022-08-13T16:36:00Z">
              <w:r w:rsidRPr="00785C54" w:rsidDel="00022C0A">
                <w:rPr>
                  <w:szCs w:val="24"/>
                </w:rPr>
                <w:delText xml:space="preserve">core </w:delText>
              </w:r>
            </w:del>
            <w:ins w:id="1568" w:author="Katharina Schleidt" w:date="2022-08-13T16:36:00Z">
              <w:r w:rsidR="00022C0A">
                <w:rPr>
                  <w:szCs w:val="24"/>
                </w:rPr>
                <w:t>C</w:t>
              </w:r>
              <w:r w:rsidR="00022C0A" w:rsidRPr="00785C54">
                <w:rPr>
                  <w:szCs w:val="24"/>
                </w:rPr>
                <w:t xml:space="preserve">ore </w:t>
              </w:r>
            </w:ins>
            <w:del w:id="1569" w:author="Katharina Schleidt" w:date="2022-08-13T15:38:00Z">
              <w:r w:rsidRPr="00785C54" w:rsidDel="001574A6">
                <w:rPr>
                  <w:szCs w:val="24"/>
                </w:rPr>
                <w:delText>-</w:delText>
              </w:r>
            </w:del>
            <w:ins w:id="1570"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1" w:author="REID-JAMOND Alison" w:date="2022-04-04T12:04:00Z">
              <w:r w:rsidRPr="00785C54" w:rsidDel="000A6B0A">
                <w:rPr>
                  <w:rStyle w:val="citeapp"/>
                  <w:b/>
                  <w:szCs w:val="24"/>
                  <w:shd w:val="clear" w:color="auto" w:fill="auto"/>
                </w:rPr>
                <w:delText>Annex A</w:delText>
              </w:r>
            </w:del>
            <w:ins w:id="157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3"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4" w:author="Katharina Schleidt" w:date="2022-08-13T15:38:00Z">
              <w:r w:rsidRPr="00785C54" w:rsidDel="001574A6">
                <w:rPr>
                  <w:szCs w:val="24"/>
                </w:rPr>
                <w:delText>-</w:delText>
              </w:r>
            </w:del>
            <w:ins w:id="1575"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6" w:author="Katharina Schleidt" w:date="2022-08-13T15:38:00Z">
              <w:r w:rsidRPr="00785C54" w:rsidDel="001574A6">
                <w:rPr>
                  <w:szCs w:val="24"/>
                </w:rPr>
                <w:delText>-</w:delText>
              </w:r>
            </w:del>
            <w:ins w:id="1577"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8" w:author="Katharina Schleidt" w:date="2022-08-13T15:38:00Z">
              <w:r w:rsidRPr="00785C54" w:rsidDel="001574A6">
                <w:rPr>
                  <w:szCs w:val="24"/>
                </w:rPr>
                <w:delText>-</w:delText>
              </w:r>
            </w:del>
            <w:ins w:id="1579"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0" w:author="Katharina Schleidt" w:date="2022-08-13T15:38:00Z">
              <w:r w:rsidRPr="00785C54" w:rsidDel="001574A6">
                <w:rPr>
                  <w:szCs w:val="24"/>
                </w:rPr>
                <w:delText>-</w:delText>
              </w:r>
            </w:del>
            <w:ins w:id="1581"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2" w:author="Katharina Schleidt" w:date="2022-08-13T15:38:00Z">
              <w:r w:rsidRPr="00785C54" w:rsidDel="001574A6">
                <w:rPr>
                  <w:szCs w:val="24"/>
                </w:rPr>
                <w:delText>-</w:delText>
              </w:r>
            </w:del>
            <w:ins w:id="1583"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4" w:author="Katharina Schleidt" w:date="2022-08-13T15:38:00Z">
              <w:r w:rsidRPr="00785C54" w:rsidDel="001574A6">
                <w:rPr>
                  <w:szCs w:val="24"/>
                </w:rPr>
                <w:delText>-</w:delText>
              </w:r>
            </w:del>
            <w:ins w:id="1585"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6" w:author="Katharina Schleidt" w:date="2022-08-13T15:38:00Z">
              <w:r w:rsidRPr="00785C54" w:rsidDel="001574A6">
                <w:rPr>
                  <w:szCs w:val="24"/>
                </w:rPr>
                <w:delText>-</w:delText>
              </w:r>
            </w:del>
            <w:ins w:id="1587"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8" w:author="Katharina Schleidt" w:date="2022-08-13T15:38:00Z">
              <w:r w:rsidRPr="00785C54" w:rsidDel="001574A6">
                <w:rPr>
                  <w:szCs w:val="24"/>
                </w:rPr>
                <w:delText>-</w:delText>
              </w:r>
            </w:del>
            <w:ins w:id="1589"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0" w:author="Katharina Schleidt" w:date="2022-08-13T15:38:00Z">
              <w:r w:rsidRPr="00785C54" w:rsidDel="001574A6">
                <w:rPr>
                  <w:szCs w:val="24"/>
                </w:rPr>
                <w:delText>-</w:delText>
              </w:r>
            </w:del>
            <w:ins w:id="1591"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2" w:author="Katharina Schleidt" w:date="2022-08-13T15:38:00Z">
              <w:r w:rsidRPr="00785C54" w:rsidDel="001574A6">
                <w:rPr>
                  <w:szCs w:val="24"/>
                </w:rPr>
                <w:delText>-</w:delText>
              </w:r>
            </w:del>
            <w:ins w:id="1593"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4" w:author="REID-JAMOND Alison" w:date="2022-04-04T12:04:00Z">
              <w:r w:rsidRPr="00785C54" w:rsidDel="000A6B0A">
                <w:rPr>
                  <w:rStyle w:val="citeapp"/>
                  <w:b/>
                  <w:szCs w:val="24"/>
                  <w:shd w:val="clear" w:color="auto" w:fill="auto"/>
                </w:rPr>
                <w:delText>Annex A</w:delText>
              </w:r>
            </w:del>
            <w:ins w:id="159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6"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7" w:author="Katharina Schleidt" w:date="2022-08-13T15:38:00Z">
              <w:r w:rsidRPr="00785C54" w:rsidDel="001574A6">
                <w:rPr>
                  <w:szCs w:val="24"/>
                </w:rPr>
                <w:delText>-</w:delText>
              </w:r>
            </w:del>
            <w:ins w:id="1598"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9" w:author="Katharina Schleidt" w:date="2022-08-13T15:38:00Z">
              <w:r w:rsidRPr="00785C54" w:rsidDel="001574A6">
                <w:rPr>
                  <w:szCs w:val="24"/>
                </w:rPr>
                <w:delText>-</w:delText>
              </w:r>
            </w:del>
            <w:ins w:id="1600"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1" w:author="Katharina Schleidt" w:date="2022-08-13T15:38:00Z">
              <w:r w:rsidRPr="00785C54" w:rsidDel="001574A6">
                <w:rPr>
                  <w:szCs w:val="24"/>
                </w:rPr>
                <w:delText>-</w:delText>
              </w:r>
            </w:del>
            <w:ins w:id="1602"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3" w:author="Katharina Schleidt" w:date="2022-08-13T15:38:00Z">
              <w:r w:rsidRPr="00785C54" w:rsidDel="001574A6">
                <w:rPr>
                  <w:szCs w:val="24"/>
                </w:rPr>
                <w:delText>-</w:delText>
              </w:r>
            </w:del>
            <w:ins w:id="1604"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5" w:author="Katharina Schleidt" w:date="2022-08-13T15:38:00Z">
              <w:r w:rsidRPr="00785C54" w:rsidDel="001574A6">
                <w:rPr>
                  <w:szCs w:val="24"/>
                </w:rPr>
                <w:delText>-</w:delText>
              </w:r>
            </w:del>
            <w:ins w:id="1606"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7" w:author="Katharina Schleidt" w:date="2022-08-13T15:38:00Z">
              <w:r w:rsidRPr="00785C54" w:rsidDel="001574A6">
                <w:rPr>
                  <w:szCs w:val="24"/>
                </w:rPr>
                <w:delText>-</w:delText>
              </w:r>
            </w:del>
            <w:ins w:id="1608"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Corpsdetexte"/>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09" w:author="Katharina Schleidt" w:date="2022-08-13T16:40:00Z">
        <w:r w:rsidRPr="00785C54" w:rsidDel="00022C0A">
          <w:rPr>
            <w:szCs w:val="24"/>
          </w:rPr>
          <w:delText xml:space="preserve">core </w:delText>
        </w:r>
      </w:del>
      <w:ins w:id="1610"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1" w:author="REID-JAMOND Alison" w:date="2022-04-04T12:04:00Z">
              <w:r w:rsidRPr="00785C54" w:rsidDel="000A6B0A">
                <w:rPr>
                  <w:rStyle w:val="citeapp"/>
                  <w:b/>
                  <w:szCs w:val="24"/>
                  <w:shd w:val="clear" w:color="auto" w:fill="auto"/>
                </w:rPr>
                <w:delText>Annex A</w:delText>
              </w:r>
            </w:del>
            <w:ins w:id="1612"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3"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4" w:author="Katharina Schleidt" w:date="2022-08-13T16:40:00Z">
              <w:r w:rsidRPr="00785C54" w:rsidDel="00022C0A">
                <w:rPr>
                  <w:szCs w:val="24"/>
                </w:rPr>
                <w:delText xml:space="preserve">core </w:delText>
              </w:r>
            </w:del>
            <w:ins w:id="1615"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6" w:author="Katharina Schleidt" w:date="2022-08-13T16:40:00Z">
              <w:r w:rsidRPr="00785C54" w:rsidDel="00022C0A">
                <w:rPr>
                  <w:szCs w:val="24"/>
                </w:rPr>
                <w:delText xml:space="preserve">core </w:delText>
              </w:r>
            </w:del>
            <w:ins w:id="1617" w:author="Katharina Schleidt" w:date="2022-08-13T16:40:00Z">
              <w:r w:rsidR="00022C0A">
                <w:rPr>
                  <w:szCs w:val="24"/>
                </w:rPr>
                <w:t>C</w:t>
              </w:r>
              <w:r w:rsidR="00022C0A" w:rsidRPr="00785C54">
                <w:rPr>
                  <w:szCs w:val="24"/>
                </w:rPr>
                <w:t xml:space="preserve">ore </w:t>
              </w:r>
            </w:ins>
            <w:del w:id="1618" w:author="Katharina Schleidt" w:date="2022-08-13T15:38:00Z">
              <w:r w:rsidRPr="00785C54" w:rsidDel="001574A6">
                <w:rPr>
                  <w:szCs w:val="24"/>
                </w:rPr>
                <w:delText>-</w:delText>
              </w:r>
            </w:del>
            <w:ins w:id="1619"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0" w:author="Katharina Schleidt" w:date="2022-08-13T16:40:00Z">
              <w:r w:rsidRPr="00785C54" w:rsidDel="00022C0A">
                <w:rPr>
                  <w:szCs w:val="24"/>
                </w:rPr>
                <w:delText xml:space="preserve">core </w:delText>
              </w:r>
            </w:del>
            <w:ins w:id="1621" w:author="Katharina Schleidt" w:date="2022-08-13T16:40:00Z">
              <w:r w:rsidR="00022C0A">
                <w:rPr>
                  <w:szCs w:val="24"/>
                </w:rPr>
                <w:t>C</w:t>
              </w:r>
              <w:r w:rsidR="00022C0A" w:rsidRPr="00785C54">
                <w:rPr>
                  <w:szCs w:val="24"/>
                </w:rPr>
                <w:t xml:space="preserve">ore </w:t>
              </w:r>
            </w:ins>
            <w:del w:id="1622" w:author="Katharina Schleidt" w:date="2022-08-13T15:38:00Z">
              <w:r w:rsidRPr="00785C54" w:rsidDel="001574A6">
                <w:rPr>
                  <w:szCs w:val="24"/>
                </w:rPr>
                <w:delText>-</w:delText>
              </w:r>
            </w:del>
            <w:ins w:id="1623"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4" w:author="Katharina Schleidt" w:date="2022-08-13T16:40:00Z">
              <w:r w:rsidRPr="00785C54" w:rsidDel="00022C0A">
                <w:rPr>
                  <w:szCs w:val="24"/>
                </w:rPr>
                <w:delText xml:space="preserve">core </w:delText>
              </w:r>
            </w:del>
            <w:ins w:id="1625" w:author="Katharina Schleidt" w:date="2022-08-13T16:40:00Z">
              <w:r w:rsidR="00022C0A">
                <w:rPr>
                  <w:szCs w:val="24"/>
                </w:rPr>
                <w:t>C</w:t>
              </w:r>
              <w:r w:rsidR="00022C0A" w:rsidRPr="00785C54">
                <w:rPr>
                  <w:szCs w:val="24"/>
                </w:rPr>
                <w:t xml:space="preserve">ore </w:t>
              </w:r>
            </w:ins>
            <w:del w:id="1626" w:author="Katharina Schleidt" w:date="2022-08-13T15:38:00Z">
              <w:r w:rsidRPr="00785C54" w:rsidDel="001574A6">
                <w:rPr>
                  <w:szCs w:val="24"/>
                </w:rPr>
                <w:delText>-</w:delText>
              </w:r>
            </w:del>
            <w:ins w:id="1627"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8" w:author="Katharina Schleidt" w:date="2022-08-13T16:40:00Z">
              <w:r w:rsidRPr="00785C54" w:rsidDel="00022C0A">
                <w:rPr>
                  <w:szCs w:val="24"/>
                </w:rPr>
                <w:delText xml:space="preserve">core </w:delText>
              </w:r>
            </w:del>
            <w:ins w:id="1629" w:author="Katharina Schleidt" w:date="2022-08-13T16:40:00Z">
              <w:r w:rsidR="00022C0A">
                <w:rPr>
                  <w:szCs w:val="24"/>
                </w:rPr>
                <w:t>C</w:t>
              </w:r>
              <w:r w:rsidR="00022C0A" w:rsidRPr="00785C54">
                <w:rPr>
                  <w:szCs w:val="24"/>
                </w:rPr>
                <w:t xml:space="preserve">ore </w:t>
              </w:r>
            </w:ins>
            <w:del w:id="1630" w:author="Katharina Schleidt" w:date="2022-08-13T15:38:00Z">
              <w:r w:rsidRPr="00785C54" w:rsidDel="001574A6">
                <w:rPr>
                  <w:szCs w:val="24"/>
                </w:rPr>
                <w:delText>-</w:delText>
              </w:r>
            </w:del>
            <w:ins w:id="1631"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2" w:author="Katharina Schleidt" w:date="2022-08-13T16:40:00Z">
              <w:r w:rsidRPr="00785C54" w:rsidDel="00022C0A">
                <w:rPr>
                  <w:szCs w:val="24"/>
                </w:rPr>
                <w:delText xml:space="preserve">core </w:delText>
              </w:r>
            </w:del>
            <w:ins w:id="1633" w:author="Katharina Schleidt" w:date="2022-08-13T16:40:00Z">
              <w:r w:rsidR="00022C0A">
                <w:rPr>
                  <w:szCs w:val="24"/>
                </w:rPr>
                <w:t>C</w:t>
              </w:r>
              <w:r w:rsidR="00022C0A" w:rsidRPr="00785C54">
                <w:rPr>
                  <w:szCs w:val="24"/>
                </w:rPr>
                <w:t xml:space="preserve">ore </w:t>
              </w:r>
            </w:ins>
            <w:del w:id="1634" w:author="Katharina Schleidt" w:date="2022-08-13T15:38:00Z">
              <w:r w:rsidRPr="00785C54" w:rsidDel="001574A6">
                <w:rPr>
                  <w:szCs w:val="24"/>
                </w:rPr>
                <w:delText>-</w:delText>
              </w:r>
            </w:del>
            <w:ins w:id="1635"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6" w:author="Katharina Schleidt" w:date="2022-08-13T16:40:00Z">
              <w:r w:rsidRPr="00785C54" w:rsidDel="00022C0A">
                <w:rPr>
                  <w:szCs w:val="24"/>
                </w:rPr>
                <w:delText xml:space="preserve">core </w:delText>
              </w:r>
            </w:del>
            <w:ins w:id="1637" w:author="Katharina Schleidt" w:date="2022-08-13T16:40:00Z">
              <w:r w:rsidR="00022C0A">
                <w:rPr>
                  <w:szCs w:val="24"/>
                </w:rPr>
                <w:t>C</w:t>
              </w:r>
              <w:r w:rsidR="00022C0A" w:rsidRPr="00785C54">
                <w:rPr>
                  <w:szCs w:val="24"/>
                </w:rPr>
                <w:t xml:space="preserve">ore </w:t>
              </w:r>
            </w:ins>
            <w:del w:id="1638" w:author="Katharina Schleidt" w:date="2022-08-13T15:38:00Z">
              <w:r w:rsidRPr="00785C54" w:rsidDel="001574A6">
                <w:rPr>
                  <w:szCs w:val="24"/>
                </w:rPr>
                <w:delText>-</w:delText>
              </w:r>
            </w:del>
            <w:ins w:id="1639"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Grilledutableau"/>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40"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1"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2" w:author="Katharina Schleidt" w:date="2022-08-13T15:38:00Z">
              <w:r w:rsidRPr="00785C54" w:rsidDel="001574A6">
                <w:rPr>
                  <w:szCs w:val="24"/>
                </w:rPr>
                <w:delText>-</w:delText>
              </w:r>
            </w:del>
            <w:ins w:id="1643"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4" w:author="Katharina Schleidt" w:date="2022-08-13T15:38:00Z">
              <w:r w:rsidRPr="00785C54" w:rsidDel="001574A6">
                <w:rPr>
                  <w:szCs w:val="24"/>
                </w:rPr>
                <w:delText>-</w:delText>
              </w:r>
            </w:del>
            <w:ins w:id="1645"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6" w:author="Katharina Schleidt" w:date="2022-08-13T15:38:00Z">
              <w:r w:rsidRPr="00785C54" w:rsidDel="001574A6">
                <w:rPr>
                  <w:szCs w:val="24"/>
                </w:rPr>
                <w:delText>-</w:delText>
              </w:r>
            </w:del>
            <w:ins w:id="1647"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8" w:author="Katharina Schleidt" w:date="2022-08-13T15:38:00Z">
              <w:r w:rsidRPr="00785C54" w:rsidDel="001574A6">
                <w:rPr>
                  <w:szCs w:val="24"/>
                </w:rPr>
                <w:delText>-</w:delText>
              </w:r>
            </w:del>
            <w:ins w:id="1649"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0" w:author="Katharina Schleidt" w:date="2022-08-13T15:38:00Z">
              <w:r w:rsidRPr="00785C54" w:rsidDel="001574A6">
                <w:rPr>
                  <w:szCs w:val="24"/>
                </w:rPr>
                <w:delText>-</w:delText>
              </w:r>
            </w:del>
            <w:ins w:id="1651"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2" w:author="Katharina Schleidt" w:date="2022-08-13T15:38:00Z">
              <w:r w:rsidRPr="00785C54" w:rsidDel="001574A6">
                <w:rPr>
                  <w:szCs w:val="24"/>
                </w:rPr>
                <w:delText>-</w:delText>
              </w:r>
            </w:del>
            <w:ins w:id="1653"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4" w:author="Katharina Schleidt" w:date="2022-08-13T15:38:00Z">
              <w:r w:rsidRPr="00785C54" w:rsidDel="001574A6">
                <w:rPr>
                  <w:szCs w:val="24"/>
                </w:rPr>
                <w:delText>-</w:delText>
              </w:r>
            </w:del>
            <w:ins w:id="1655"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6" w:author="Katharina Schleidt" w:date="2022-08-13T15:38:00Z">
              <w:r w:rsidRPr="00785C54" w:rsidDel="001574A6">
                <w:rPr>
                  <w:szCs w:val="24"/>
                </w:rPr>
                <w:delText>-</w:delText>
              </w:r>
            </w:del>
            <w:ins w:id="1657"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8" w:author="Katharina Schleidt" w:date="2022-08-13T15:38:00Z">
              <w:r w:rsidRPr="00785C54" w:rsidDel="001574A6">
                <w:rPr>
                  <w:szCs w:val="24"/>
                </w:rPr>
                <w:delText>-</w:delText>
              </w:r>
            </w:del>
            <w:ins w:id="1659"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60" w:author="Katharina Schleidt" w:date="2022-08-13T15:38:00Z">
              <w:r w:rsidRPr="00785C54" w:rsidDel="001574A6">
                <w:rPr>
                  <w:szCs w:val="24"/>
                </w:rPr>
                <w:delText>-</w:delText>
              </w:r>
            </w:del>
            <w:ins w:id="1661"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Titre1"/>
        <w:autoSpaceDE w:val="0"/>
        <w:autoSpaceDN w:val="0"/>
        <w:adjustRightInd w:val="0"/>
        <w:rPr>
          <w:rFonts w:eastAsia="Times New Roman"/>
          <w:szCs w:val="24"/>
        </w:rPr>
      </w:pPr>
      <w:bookmarkStart w:id="1662" w:name="_Toc113373306"/>
      <w:r w:rsidRPr="00785C54">
        <w:rPr>
          <w:rFonts w:eastAsia="Times New Roman"/>
          <w:szCs w:val="24"/>
        </w:rPr>
        <w:t>Packaging, requirements and dependencies</w:t>
      </w:r>
      <w:bookmarkEnd w:id="1662"/>
    </w:p>
    <w:p w14:paraId="76FBA22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63" w:name="_Toc113373307"/>
      <w:r w:rsidRPr="00785C54">
        <w:rPr>
          <w:rFonts w:eastAsia="Times New Roman"/>
          <w:szCs w:val="24"/>
        </w:rPr>
        <w:t>Requirements</w:t>
      </w:r>
      <w:bookmarkEnd w:id="1663"/>
    </w:p>
    <w:p w14:paraId="2E89E07C" w14:textId="51EC9543" w:rsidR="005B5EAD" w:rsidRPr="00785C54" w:rsidRDefault="005B5EAD" w:rsidP="00785C54">
      <w:pPr>
        <w:pStyle w:val="Corpsdetexte"/>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4"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Corpsdetexte"/>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5"/>
      <w:r w:rsidRPr="00785C54">
        <w:rPr>
          <w:szCs w:val="24"/>
        </w:rPr>
        <w:t>EXAMPLE</w:t>
      </w:r>
      <w:r w:rsidRPr="00785C54">
        <w:rPr>
          <w:szCs w:val="24"/>
        </w:rPr>
        <w:tab/>
      </w:r>
      <w:ins w:id="1666" w:author="Katharina Schleidt" w:date="2022-08-13T15:52:00Z">
        <w:r w:rsidR="002A0086" w:rsidRPr="002A0086">
          <w:rPr>
            <w:szCs w:val="24"/>
          </w:rPr>
          <w:t>Some providers only serve information</w:t>
        </w:r>
        <w:r w:rsidR="002A0086">
          <w:rPr>
            <w:szCs w:val="24"/>
          </w:rPr>
          <w:t xml:space="preserve"> </w:t>
        </w:r>
      </w:ins>
      <w:del w:id="1667" w:author="Katharina Schleidt" w:date="2022-08-13T15:52:00Z">
        <w:r w:rsidRPr="00785C54" w:rsidDel="002A0086">
          <w:rPr>
            <w:szCs w:val="24"/>
          </w:rPr>
          <w:delText xml:space="preserve">A provider may only serve information </w:delText>
        </w:r>
        <w:commentRangeEnd w:id="1665"/>
        <w:r w:rsidR="000A6B0A" w:rsidDel="002A0086">
          <w:rPr>
            <w:rStyle w:val="Marquedecommentaire"/>
            <w:rFonts w:eastAsia="MS Mincho"/>
            <w:lang w:eastAsia="ja-JP"/>
          </w:rPr>
          <w:commentReference w:id="1665"/>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Corpsdetexte"/>
        <w:autoSpaceDE w:val="0"/>
        <w:autoSpaceDN w:val="0"/>
        <w:adjustRightInd w:val="0"/>
        <w:rPr>
          <w:szCs w:val="24"/>
        </w:rPr>
      </w:pPr>
      <w:r w:rsidRPr="00785C54">
        <w:rPr>
          <w:szCs w:val="24"/>
        </w:rPr>
        <w:t>For this purpose, a fine</w:t>
      </w:r>
      <w:ins w:id="1668" w:author="REID-JAMOND Alison" w:date="2022-04-04T12:42:00Z">
        <w:r w:rsidR="000A6B0A">
          <w:rPr>
            <w:szCs w:val="24"/>
          </w:rPr>
          <w:t>-</w:t>
        </w:r>
      </w:ins>
      <w:del w:id="1669"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w:t>
      </w:r>
      <w:r w:rsidRPr="00785C54">
        <w:rPr>
          <w:szCs w:val="24"/>
        </w:rPr>
        <w:lastRenderedPageBreak/>
        <w:t>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70" w:author="REID-JAMOND Alison" w:date="2022-04-04T12:42:00Z">
        <w:r w:rsidR="000A6B0A">
          <w:rPr>
            <w:szCs w:val="24"/>
          </w:rPr>
          <w:t>.</w:t>
        </w:r>
      </w:ins>
      <w:del w:id="1671"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2" w:author="REID-JAMOND Alison" w:date="2022-04-04T12:42:00Z">
        <w:r w:rsidR="000A6B0A">
          <w:rPr>
            <w:szCs w:val="24"/>
          </w:rPr>
          <w:t>.</w:t>
        </w:r>
      </w:ins>
      <w:del w:id="1673"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4" w:author="Katharina Schleidt" w:date="2022-08-13T17:24:00Z">
        <w:r w:rsidRPr="00785C54" w:rsidDel="000F7C96">
          <w:rPr>
            <w:szCs w:val="24"/>
          </w:rPr>
          <w:delText>Domain</w:delText>
        </w:r>
      </w:del>
      <w:ins w:id="1675" w:author="Katharina Schleidt" w:date="2022-08-13T17:24:00Z">
        <w:r w:rsidR="000F7C96">
          <w:rPr>
            <w:szCs w:val="24"/>
          </w:rPr>
          <w:t>domain</w:t>
        </w:r>
      </w:ins>
      <w:r w:rsidRPr="00785C54">
        <w:rPr>
          <w:szCs w:val="24"/>
        </w:rPr>
        <w:t xml:space="preserve">s </w:t>
      </w:r>
      <w:del w:id="1676" w:author="Katharina Schleidt" w:date="2022-08-13T16:12:00Z">
        <w:r w:rsidRPr="00785C54" w:rsidDel="009061F0">
          <w:rPr>
            <w:szCs w:val="24"/>
          </w:rPr>
          <w:delText>may</w:delText>
        </w:r>
      </w:del>
      <w:ins w:id="1677"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Corpsdetexte"/>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Corpsdetexte"/>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78" w:author="REID-JAMOND Alison" w:date="2022-04-04T08:13:00Z">
        <w:r w:rsidR="003E2160">
          <w:rPr>
            <w:szCs w:val="24"/>
          </w:rPr>
          <w:t xml:space="preserve"> Observations and Measurements (</w:t>
        </w:r>
      </w:ins>
      <w:del w:id="1679" w:author="REID-JAMOND Alison" w:date="2022-04-04T08:13:00Z">
        <w:r w:rsidRPr="00785C54" w:rsidDel="003E2160">
          <w:rPr>
            <w:szCs w:val="24"/>
          </w:rPr>
          <w:delText xml:space="preserve"> </w:delText>
        </w:r>
      </w:del>
      <w:r w:rsidRPr="00785C54">
        <w:rPr>
          <w:szCs w:val="24"/>
        </w:rPr>
        <w:t>O&amp;M</w:t>
      </w:r>
      <w:ins w:id="1680"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Corpsdetexte"/>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681" w:name="_Toc113373308"/>
      <w:r w:rsidRPr="00785C54">
        <w:rPr>
          <w:rFonts w:eastAsia="Times New Roman"/>
          <w:szCs w:val="24"/>
        </w:rPr>
        <w:t>UML</w:t>
      </w:r>
      <w:bookmarkEnd w:id="1681"/>
    </w:p>
    <w:p w14:paraId="1E92562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82" w:name="_Toc113373309"/>
      <w:r w:rsidRPr="00785C54">
        <w:rPr>
          <w:rFonts w:eastAsia="Times New Roman"/>
          <w:szCs w:val="24"/>
        </w:rPr>
        <w:t>UML package structure</w:t>
      </w:r>
      <w:bookmarkEnd w:id="1682"/>
    </w:p>
    <w:p w14:paraId="6EFFEFA1" w14:textId="77777777" w:rsidR="005B5EAD" w:rsidRPr="00785C54" w:rsidRDefault="005B5EAD" w:rsidP="00785C54">
      <w:pPr>
        <w:pStyle w:val="Corpsdetexte"/>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3" w:author="Katharina Schleidt" w:date="2022-08-13T16:56:00Z">
        <w:r w:rsidRPr="00785C54" w:rsidDel="001C6797">
          <w:rPr>
            <w:szCs w:val="24"/>
          </w:rPr>
          <w:delText xml:space="preserve">Measurements </w:delText>
        </w:r>
      </w:del>
      <w:ins w:id="168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5" w:author="Katharina Schleidt" w:date="2022-08-13T16:56:00Z">
        <w:r w:rsidRPr="00785C54" w:rsidDel="001C6797">
          <w:rPr>
            <w:szCs w:val="24"/>
          </w:rPr>
          <w:delText xml:space="preserve">Samples </w:delText>
        </w:r>
      </w:del>
      <w:ins w:id="1686" w:author="Katharina Schleidt" w:date="2022-08-13T16:56:00Z">
        <w:r w:rsidR="001C6797">
          <w:rPr>
            <w:szCs w:val="24"/>
          </w:rPr>
          <w:t>s</w:t>
        </w:r>
        <w:r w:rsidR="001C6797" w:rsidRPr="00785C54">
          <w:rPr>
            <w:szCs w:val="24"/>
          </w:rPr>
          <w:t xml:space="preserve">amples </w:t>
        </w:r>
      </w:ins>
      <w:del w:id="1687" w:author="Katharina Schleidt" w:date="2022-08-13T16:56:00Z">
        <w:r w:rsidRPr="00785C54" w:rsidDel="001C6797">
          <w:rPr>
            <w:szCs w:val="24"/>
          </w:rPr>
          <w:delText>Model</w:delText>
        </w:r>
      </w:del>
      <w:ins w:id="1688"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89" w:author="REID-JAMOND Alison" w:date="2022-04-04T12:44:00Z">
        <w:r w:rsidR="000A6B0A">
          <w:rPr>
            <w:szCs w:val="24"/>
          </w:rPr>
          <w:t>.</w:t>
        </w:r>
      </w:ins>
      <w:del w:id="1690"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691" w:name="_Toc113373310"/>
      <w:r w:rsidRPr="00785C54">
        <w:rPr>
          <w:rFonts w:eastAsia="Times New Roman"/>
          <w:szCs w:val="24"/>
        </w:rPr>
        <w:t>UML package dependencies</w:t>
      </w:r>
      <w:bookmarkEnd w:id="1691"/>
    </w:p>
    <w:p w14:paraId="3F7E0A6B" w14:textId="3933B51B" w:rsidR="005B5EAD" w:rsidRPr="00785C54" w:rsidRDefault="005B5EAD" w:rsidP="00785C54">
      <w:pPr>
        <w:pStyle w:val="Corpsdetexte"/>
        <w:autoSpaceDE w:val="0"/>
        <w:autoSpaceDN w:val="0"/>
        <w:adjustRightInd w:val="0"/>
        <w:rPr>
          <w:szCs w:val="24"/>
        </w:rPr>
      </w:pPr>
      <w:r w:rsidRPr="00785C54">
        <w:rPr>
          <w:szCs w:val="24"/>
        </w:rPr>
        <w:t xml:space="preserve">Some model elements used in the schema are defined in other International Standards. </w:t>
      </w:r>
      <w:del w:id="1692"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3" w:author="REID-JAMOND Alison" w:date="2022-04-04T11:23:00Z">
        <w:r w:rsidRPr="00785C54" w:rsidDel="000A6B0A">
          <w:rPr>
            <w:szCs w:val="24"/>
          </w:rPr>
          <w:delText>International Standard</w:delText>
        </w:r>
      </w:del>
      <w:ins w:id="1694"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5"/>
      <w:r w:rsidRPr="00785C54">
        <w:rPr>
          <w:szCs w:val="24"/>
        </w:rPr>
        <w:t>Table 7 — UML package level dependencies</w:t>
      </w:r>
      <w:commentRangeEnd w:id="1695"/>
      <w:r w:rsidR="000A6B0A">
        <w:rPr>
          <w:rStyle w:val="Marquedecommentaire"/>
          <w:rFonts w:eastAsia="MS Mincho"/>
          <w:b w:val="0"/>
          <w:lang w:eastAsia="ja-JP"/>
        </w:rPr>
        <w:commentReference w:id="1695"/>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6" w:author="Katharina Schleidt" w:date="2022-08-12T18:15:00Z">
              <w:r w:rsidRPr="006C4FD2">
                <w:rPr>
                  <w:b/>
                  <w:szCs w:val="24"/>
                </w:rPr>
                <w:t>OMS Package</w:t>
              </w:r>
            </w:ins>
            <w:del w:id="1697"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698" w:author="Katharina Schleidt" w:date="2022-08-12T18:15:00Z">
              <w:r w:rsidRPr="006C4FD2">
                <w:rPr>
                  <w:b/>
                  <w:szCs w:val="24"/>
                </w:rPr>
                <w:t>Package</w:t>
              </w:r>
            </w:ins>
            <w:del w:id="1699"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700" w:author="Katharina Schleidt" w:date="2022-08-12T18:15:00Z">
              <w:r w:rsidRPr="00DA272F">
                <w:rPr>
                  <w:b/>
                  <w:szCs w:val="24"/>
                </w:rPr>
                <w:t>International Standard</w:t>
              </w:r>
            </w:ins>
            <w:del w:id="1701"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2" w:author="Katharina Schleidt" w:date="2022-08-12T18:16:00Z">
              <w:r w:rsidRPr="00DA272F">
                <w:rPr>
                  <w:b/>
                  <w:szCs w:val="24"/>
                </w:rPr>
                <w:t>Classes</w:t>
              </w:r>
            </w:ins>
            <w:del w:id="1703"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4"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6"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07" w:author="Katharina Schleidt" w:date="2022-08-13T16:37:00Z">
              <w:r w:rsidRPr="00785C54" w:rsidDel="00022C0A">
                <w:rPr>
                  <w:szCs w:val="24"/>
                </w:rPr>
                <w:delText>core</w:delText>
              </w:r>
            </w:del>
            <w:ins w:id="170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09"/>
            <w:del w:id="1710" w:author="Katharina Schleidt" w:date="2022-08-12T18:00:00Z">
              <w:r w:rsidRPr="00785C54" w:rsidDel="00F543D2">
                <w:rPr>
                  <w:szCs w:val="24"/>
                </w:rPr>
                <w:delText>This International Standard</w:delText>
              </w:r>
              <w:commentRangeEnd w:id="1709"/>
              <w:r w:rsidR="000A6B0A" w:rsidDel="00F543D2">
                <w:rPr>
                  <w:rStyle w:val="Marquedecommentaire"/>
                  <w:rFonts w:eastAsia="MS Mincho"/>
                  <w:lang w:eastAsia="ja-JP"/>
                </w:rPr>
                <w:commentReference w:id="1709"/>
              </w:r>
            </w:del>
            <w:ins w:id="1711"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2" w:author="Katharina Schleidt" w:date="2022-08-13T16:37:00Z">
              <w:r w:rsidRPr="00785C54" w:rsidDel="00022C0A">
                <w:rPr>
                  <w:szCs w:val="24"/>
                </w:rPr>
                <w:delText>core</w:delText>
              </w:r>
            </w:del>
            <w:ins w:id="171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4"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5" w:author="Katharina Schleidt" w:date="2022-08-13T16:37:00Z">
              <w:r w:rsidRPr="00785C54" w:rsidDel="00022C0A">
                <w:rPr>
                  <w:szCs w:val="24"/>
                </w:rPr>
                <w:delText>core</w:delText>
              </w:r>
            </w:del>
            <w:ins w:id="171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8" w:author="Katharina Schleidt" w:date="2022-08-13T16:37:00Z">
              <w:r w:rsidRPr="00785C54" w:rsidDel="00022C0A">
                <w:rPr>
                  <w:szCs w:val="24"/>
                </w:rPr>
                <w:delText>core</w:delText>
              </w:r>
            </w:del>
            <w:ins w:id="1719"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20" w:author="Katharina Schleidt" w:date="2022-08-12T18:00:00Z">
              <w:r>
                <w:rPr>
                  <w:szCs w:val="24"/>
                </w:rPr>
                <w:t>ISO 19156:2022</w:t>
              </w:r>
            </w:ins>
            <w:del w:id="172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2"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5"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6"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27" w:author="Katharina Schleidt" w:date="2022-08-12T18:00:00Z">
              <w:r>
                <w:rPr>
                  <w:szCs w:val="24"/>
                </w:rPr>
                <w:t>ISO 19156:2022</w:t>
              </w:r>
            </w:ins>
            <w:del w:id="172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lastRenderedPageBreak/>
              <w:t xml:space="preserve">Abstract Sample </w:t>
            </w:r>
            <w:del w:id="1729" w:author="Katharina Schleidt" w:date="2022-08-13T16:37:00Z">
              <w:r w:rsidRPr="00785C54" w:rsidDel="00022C0A">
                <w:rPr>
                  <w:szCs w:val="24"/>
                </w:rPr>
                <w:delText>core</w:delText>
              </w:r>
            </w:del>
            <w:ins w:id="173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1" w:author="Katharina Schleidt" w:date="2022-08-12T18:00:00Z">
              <w:r>
                <w:rPr>
                  <w:szCs w:val="24"/>
                </w:rPr>
                <w:t>ISO 19156:2022</w:t>
              </w:r>
            </w:ins>
            <w:del w:id="1732"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3" w:author="Katharina Schleidt" w:date="2022-08-13T16:37:00Z">
              <w:r w:rsidRPr="00785C54" w:rsidDel="00022C0A">
                <w:rPr>
                  <w:szCs w:val="24"/>
                </w:rPr>
                <w:delText>core</w:delText>
              </w:r>
            </w:del>
            <w:ins w:id="1734"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5"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6" w:author="Katharina Schleidt" w:date="2022-08-13T16:37:00Z">
              <w:r w:rsidRPr="00785C54" w:rsidDel="00022C0A">
                <w:rPr>
                  <w:szCs w:val="24"/>
                </w:rPr>
                <w:delText>core</w:delText>
              </w:r>
            </w:del>
            <w:ins w:id="173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8"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9" w:author="Katharina Schleidt" w:date="2022-08-13T16:37:00Z">
              <w:r w:rsidRPr="00785C54" w:rsidDel="00022C0A">
                <w:rPr>
                  <w:szCs w:val="24"/>
                </w:rPr>
                <w:delText>core</w:delText>
              </w:r>
            </w:del>
            <w:ins w:id="17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2" w:author="Katharina Schleidt" w:date="2022-08-13T16:37:00Z">
              <w:r w:rsidRPr="00785C54" w:rsidDel="00022C0A">
                <w:rPr>
                  <w:szCs w:val="24"/>
                </w:rPr>
                <w:delText>core</w:delText>
              </w:r>
            </w:del>
            <w:ins w:id="174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4" w:author="Katharina Schleidt" w:date="2022-08-13T16:37:00Z">
              <w:r w:rsidRPr="00785C54" w:rsidDel="00022C0A">
                <w:rPr>
                  <w:szCs w:val="24"/>
                </w:rPr>
                <w:delText>core</w:delText>
              </w:r>
            </w:del>
            <w:ins w:id="1745"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6" w:author="Katharina Schleidt" w:date="2022-08-12T18:00:00Z">
              <w:r>
                <w:rPr>
                  <w:szCs w:val="24"/>
                </w:rPr>
                <w:t>ISO 19156:2022</w:t>
              </w:r>
            </w:ins>
            <w:del w:id="174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48" w:author="Katharina Schleidt" w:date="2022-08-12T18:00:00Z">
              <w:r>
                <w:rPr>
                  <w:szCs w:val="24"/>
                </w:rPr>
                <w:t>ISO 19156:2022</w:t>
              </w:r>
            </w:ins>
            <w:del w:id="174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1"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Corpsdetexte"/>
        <w:rPr>
          <w:del w:id="1752" w:author="Ilkka Rinne" w:date="2022-09-06T15:11:00Z"/>
        </w:rPr>
      </w:pPr>
      <w:del w:id="1753" w:author="Ilkka Rinne" w:date="2022-09-06T15:11:00Z">
        <w:r w:rsidRPr="00785C54" w:rsidDel="00CA6762">
          <w:delText> </w:delText>
        </w:r>
      </w:del>
    </w:p>
    <w:p w14:paraId="2510C703" w14:textId="77777777" w:rsidR="00CA6762" w:rsidRPr="00785C54" w:rsidRDefault="00CA6762" w:rsidP="00785C54">
      <w:pPr>
        <w:pStyle w:val="Corpsdetexte"/>
        <w:rPr>
          <w:ins w:id="1754" w:author="Ilkka Rinne" w:date="2022-09-06T15:12:00Z"/>
        </w:rPr>
      </w:pPr>
    </w:p>
    <w:p w14:paraId="5F546C2F" w14:textId="096344EC" w:rsidR="005B5EAD" w:rsidRPr="00785C54" w:rsidRDefault="00577364">
      <w:pPr>
        <w:pStyle w:val="Corpsdetexte"/>
        <w:rPr>
          <w:szCs w:val="24"/>
        </w:rPr>
        <w:pPrChange w:id="1755"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6" w:author="Ilkka Rinne" w:date="2022-09-06T13:42:00Z">
        <w:r w:rsidRPr="00785C54" w:rsidDel="006C4528">
          <w:rPr>
            <w:noProof/>
            <w:szCs w:val="24"/>
            <w:lang w:val="fr-FR" w:eastAsia="fr-FR"/>
          </w:rPr>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57" w:author="Ilkka Rinne" w:date="2022-09-06T13:42:00Z">
        <w:r w:rsidR="006C4528">
          <w:rPr>
            <w:noProof/>
            <w:szCs w:val="24"/>
            <w:lang w:val="fr-FR" w:eastAsia="fr-FR"/>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58" w:name="_Toc113373311"/>
      <w:r w:rsidRPr="00785C54">
        <w:rPr>
          <w:rFonts w:eastAsia="Times New Roman"/>
          <w:szCs w:val="24"/>
        </w:rPr>
        <w:lastRenderedPageBreak/>
        <w:t>Note on the use of Any</w:t>
      </w:r>
      <w:bookmarkEnd w:id="1758"/>
    </w:p>
    <w:p w14:paraId="115F4BCC" w14:textId="54F1E52B" w:rsidR="005B5EAD" w:rsidRPr="00785C54" w:rsidRDefault="005B5EAD" w:rsidP="00785C54">
      <w:pPr>
        <w:pStyle w:val="Corpsdetexte"/>
        <w:autoSpaceDE w:val="0"/>
        <w:autoSpaceDN w:val="0"/>
        <w:adjustRightInd w:val="0"/>
        <w:rPr>
          <w:szCs w:val="24"/>
        </w:rPr>
      </w:pPr>
      <w:r w:rsidRPr="00785C54">
        <w:rPr>
          <w:szCs w:val="24"/>
        </w:rPr>
        <w:t xml:space="preserve">The UML models defined in this </w:t>
      </w:r>
      <w:del w:id="1759" w:author="REID-JAMOND Alison" w:date="2022-04-04T12:44:00Z">
        <w:r w:rsidRPr="00785C54" w:rsidDel="000A6B0A">
          <w:rPr>
            <w:szCs w:val="24"/>
          </w:rPr>
          <w:delText>International Standard</w:delText>
        </w:r>
      </w:del>
      <w:ins w:id="1760" w:author="REID-JAMOND Alison" w:date="2022-04-04T12:44:00Z">
        <w:r w:rsidR="000A6B0A">
          <w:rPr>
            <w:szCs w:val="24"/>
          </w:rPr>
          <w:t>document</w:t>
        </w:r>
      </w:ins>
      <w:r w:rsidRPr="00785C54">
        <w:rPr>
          <w:szCs w:val="24"/>
        </w:rPr>
        <w:t xml:space="preserve"> make extensive use of the Any interface defined in </w:t>
      </w:r>
      <w:ins w:id="1761"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2" w:author="REID-JAMOND Alison" w:date="2022-04-04T12:44:00Z">
        <w:r w:rsidRPr="00785C54" w:rsidDel="000A6B0A">
          <w:rPr>
            <w:szCs w:val="24"/>
          </w:rPr>
          <w:delText xml:space="preserve">MAY </w:delText>
        </w:r>
      </w:del>
      <w:ins w:id="1763" w:author="REID-JAMOND Alison" w:date="2022-04-04T12:44:00Z">
        <w:r w:rsidR="000A6B0A">
          <w:rPr>
            <w:szCs w:val="24"/>
          </w:rPr>
          <w:t xml:space="preserve">may </w:t>
        </w:r>
      </w:ins>
      <w:r w:rsidRPr="00785C54">
        <w:rPr>
          <w:szCs w:val="24"/>
        </w:rPr>
        <w:t>be of any type or a reference to a</w:t>
      </w:r>
      <w:del w:id="1764"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5"/>
      <w:r w:rsidRPr="00785C54">
        <w:rPr>
          <w:szCs w:val="24"/>
        </w:rPr>
        <w:t>EXAMPLES</w:t>
      </w:r>
      <w:del w:id="1766" w:author="REID-JAMOND Alison" w:date="2022-04-04T12:44:00Z">
        <w:r w:rsidRPr="00785C54" w:rsidDel="000A6B0A">
          <w:rPr>
            <w:szCs w:val="24"/>
          </w:rPr>
          <w:delText>:</w:delText>
        </w:r>
      </w:del>
      <w:r w:rsidR="00564377" w:rsidRPr="00785C54">
        <w:rPr>
          <w:szCs w:val="24"/>
        </w:rPr>
        <w:tab/>
      </w:r>
      <w:commentRangeEnd w:id="1765"/>
      <w:r w:rsidR="000A6B0A">
        <w:rPr>
          <w:rStyle w:val="Marquedecommentaire"/>
          <w:rFonts w:eastAsia="MS Mincho"/>
          <w:lang w:eastAsia="ja-JP"/>
        </w:rPr>
        <w:commentReference w:id="1765"/>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28" w:anchor="planetaryboundarylayer" w:history="1">
        <w:r w:rsidRPr="00785C54">
          <w:rPr>
            <w:rStyle w:val="Lienhypertexte"/>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29" w:history="1">
        <w:r w:rsidRPr="00785C54">
          <w:rPr>
            <w:rStyle w:val="Lienhypertexte"/>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67"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0" w:history="1">
        <w:r w:rsidRPr="00785C54">
          <w:rPr>
            <w:rStyle w:val="Lienhypertexte"/>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an instance of </w:t>
      </w:r>
      <w:del w:id="1768" w:author="Katharina Schleidt" w:date="2022-08-13T16:58:00Z">
        <w:r w:rsidRPr="00785C54" w:rsidDel="00D5345E">
          <w:rPr>
            <w:szCs w:val="24"/>
          </w:rPr>
          <w:delText>B</w:delText>
        </w:r>
      </w:del>
      <w:ins w:id="1769" w:author="Katharina Schleidt" w:date="2022-08-13T16:58:00Z">
        <w:r w:rsidR="00D5345E">
          <w:rPr>
            <w:szCs w:val="24"/>
          </w:rPr>
          <w:t>b</w:t>
        </w:r>
      </w:ins>
      <w:r w:rsidRPr="00785C54">
        <w:rPr>
          <w:szCs w:val="24"/>
        </w:rPr>
        <w:t>orehole</w:t>
      </w:r>
      <w:del w:id="1770" w:author="REID-JAMOND Alison" w:date="2022-04-04T12:45:00Z">
        <w:r w:rsidRPr="00785C54" w:rsidDel="000A6B0A">
          <w:rPr>
            <w:szCs w:val="24"/>
          </w:rPr>
          <w:delText xml:space="preserve"> </w:delText>
        </w:r>
      </w:del>
      <w:r w:rsidRPr="00785C54">
        <w:rPr>
          <w:szCs w:val="24"/>
        </w:rPr>
        <w:t xml:space="preserve">: </w:t>
      </w:r>
      <w:hyperlink r:id="rId31" w:history="1">
        <w:r w:rsidRPr="00785C54">
          <w:rPr>
            <w:rStyle w:val="Lienhypertexte"/>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1"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Lienhypertexte"/>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Lienhypertexte"/>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3" w:author="Katharina Schleidt" w:date="2022-08-13T16:59:00Z">
        <w:r w:rsidR="00D5345E">
          <w:rPr>
            <w:szCs w:val="24"/>
          </w:rPr>
          <w:t>O</w:t>
        </w:r>
      </w:ins>
      <w:del w:id="1774" w:author="Katharina Schleidt" w:date="2022-08-13T16:59:00Z">
        <w:r w:rsidRPr="00785C54" w:rsidDel="00D5345E">
          <w:rPr>
            <w:szCs w:val="24"/>
          </w:rPr>
          <w:delText>o</w:delText>
        </w:r>
      </w:del>
      <w:r w:rsidRPr="00785C54">
        <w:rPr>
          <w:szCs w:val="24"/>
        </w:rPr>
        <w:t xml:space="preserve">bservation Result: </w:t>
      </w:r>
      <w:hyperlink r:id="rId34" w:history="1">
        <w:r w:rsidRPr="00785C54">
          <w:rPr>
            <w:rStyle w:val="Lienhypertexte"/>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5"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Lienhypertexte"/>
            <w:rFonts w:eastAsia="MS Mincho"/>
            <w:szCs w:val="24"/>
            <w:lang w:val="en-GB"/>
          </w:rPr>
          <w:t>https://www.geodata.rocks/Samples/SD-5054_1_A_564_7WR_20-40</w:t>
        </w:r>
      </w:hyperlink>
    </w:p>
    <w:p w14:paraId="10C5EB6B" w14:textId="77777777" w:rsidR="005B5EAD" w:rsidRPr="00785C54" w:rsidRDefault="005B5EAD" w:rsidP="00785C54">
      <w:pPr>
        <w:pStyle w:val="Titre1"/>
        <w:autoSpaceDE w:val="0"/>
        <w:autoSpaceDN w:val="0"/>
        <w:adjustRightInd w:val="0"/>
        <w:rPr>
          <w:rFonts w:eastAsia="Times New Roman"/>
          <w:szCs w:val="24"/>
        </w:rPr>
      </w:pPr>
      <w:bookmarkStart w:id="1776" w:name="_Toc113373312"/>
      <w:r w:rsidRPr="00785C54">
        <w:rPr>
          <w:rFonts w:eastAsia="Times New Roman"/>
          <w:szCs w:val="24"/>
        </w:rPr>
        <w:t>Fundamental characteristics of observations and samples (informative)</w:t>
      </w:r>
      <w:bookmarkEnd w:id="1776"/>
    </w:p>
    <w:p w14:paraId="13E526D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777" w:name="_Toc113373313"/>
      <w:r w:rsidRPr="00785C54">
        <w:rPr>
          <w:rFonts w:eastAsia="Times New Roman"/>
          <w:szCs w:val="24"/>
        </w:rPr>
        <w:t>Observation schema</w:t>
      </w:r>
      <w:bookmarkEnd w:id="1777"/>
    </w:p>
    <w:p w14:paraId="590EC33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78" w:name="_Toc113373314"/>
      <w:r w:rsidRPr="00785C54">
        <w:rPr>
          <w:rFonts w:eastAsia="Times New Roman"/>
          <w:szCs w:val="24"/>
        </w:rPr>
        <w:t>Property evaluation</w:t>
      </w:r>
      <w:bookmarkEnd w:id="1778"/>
    </w:p>
    <w:p w14:paraId="26640407" w14:textId="40A7368C" w:rsidR="005B5EAD" w:rsidRPr="00785C54" w:rsidRDefault="005B5EAD" w:rsidP="00785C54">
      <w:pPr>
        <w:pStyle w:val="Corpsdetexte"/>
        <w:autoSpaceDE w:val="0"/>
        <w:autoSpaceDN w:val="0"/>
        <w:adjustRightInd w:val="0"/>
        <w:rPr>
          <w:szCs w:val="24"/>
        </w:rPr>
      </w:pPr>
      <w:r w:rsidRPr="00785C54">
        <w:rPr>
          <w:szCs w:val="24"/>
        </w:rPr>
        <w:t>Properties of a feature fall into two basic categories</w:t>
      </w:r>
      <w:ins w:id="1779" w:author="REID-JAMOND Alison" w:date="2022-04-04T12:46:00Z">
        <w:r w:rsidR="000A6B0A">
          <w:rPr>
            <w:szCs w:val="24"/>
          </w:rPr>
          <w:t>.</w:t>
        </w:r>
      </w:ins>
      <w:del w:id="1780"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1" w:author="REID-JAMOND Alison" w:date="2022-04-04T12:46:00Z">
        <w:r>
          <w:rPr>
            <w:szCs w:val="24"/>
          </w:rPr>
          <w:t>1</w:t>
        </w:r>
      </w:ins>
      <w:del w:id="1782"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3" w:author="REID-JAMOND Alison" w:date="2022-04-04T12:46:00Z">
        <w:r>
          <w:rPr>
            <w:szCs w:val="24"/>
          </w:rPr>
          <w:t>.</w:t>
        </w:r>
      </w:ins>
      <w:del w:id="1784"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5" w:author="Katharina Schleidt" w:date="2022-08-23T19:19:00Z"/>
          <w:szCs w:val="24"/>
        </w:rPr>
      </w:pPr>
      <w:ins w:id="1786" w:author="REID-JAMOND Alison" w:date="2022-04-04T12:46:00Z">
        <w:r>
          <w:rPr>
            <w:szCs w:val="24"/>
          </w:rPr>
          <w:t>2</w:t>
        </w:r>
      </w:ins>
      <w:del w:id="1787"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88" w:author="Katharina Schleidt" w:date="2022-08-23T19:19:00Z">
        <w:r w:rsidR="00A81201">
          <w:rPr>
            <w:szCs w:val="24"/>
          </w:rPr>
          <w:t xml:space="preserve"> </w:t>
        </w:r>
        <w:commentRangeStart w:id="1789"/>
        <w:commentRangeEnd w:id="1789"/>
        <w:r w:rsidR="00A81201">
          <w:rPr>
            <w:rStyle w:val="Marquedecommentaire"/>
            <w:rFonts w:eastAsia="MS Mincho"/>
            <w:lang w:eastAsia="ja-JP"/>
          </w:rPr>
          <w:commentReference w:id="1789"/>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90" w:author="Katharina Schleidt" w:date="2022-08-23T19:19:00Z">
          <w:pPr>
            <w:pStyle w:val="Corpsdetexte"/>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w:t>
      </w:r>
      <w:r w:rsidRPr="00785C54">
        <w:rPr>
          <w:szCs w:val="24"/>
        </w:rPr>
        <w:lastRenderedPageBreak/>
        <w:t>analysis or processing application, then the details of the act of observation which provided the estimate of the value are required.</w:t>
      </w:r>
    </w:p>
    <w:p w14:paraId="790D1BE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1" w:name="_Toc113373315"/>
      <w:commentRangeStart w:id="1792"/>
      <w:r w:rsidRPr="00785C54">
        <w:rPr>
          <w:rFonts w:eastAsia="Times New Roman"/>
          <w:szCs w:val="24"/>
        </w:rPr>
        <w:t>Observation</w:t>
      </w:r>
      <w:commentRangeEnd w:id="1792"/>
      <w:r w:rsidR="000A6B0A">
        <w:rPr>
          <w:rStyle w:val="Marquedecommentaire"/>
          <w:b w:val="0"/>
        </w:rPr>
        <w:commentReference w:id="1792"/>
      </w:r>
      <w:bookmarkEnd w:id="1791"/>
    </w:p>
    <w:p w14:paraId="06F3B04E" w14:textId="77777777" w:rsidR="005B5EAD" w:rsidRPr="00785C54" w:rsidRDefault="005B5EAD" w:rsidP="00785C54">
      <w:pPr>
        <w:pStyle w:val="Corpsdetexte"/>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Corpsdetexte"/>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Corpsdetexte"/>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Corpsdetexte"/>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Corpsdetexte"/>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793" w:name="_Toc113373316"/>
      <w:r w:rsidRPr="00785C54">
        <w:rPr>
          <w:rFonts w:eastAsia="Times New Roman"/>
          <w:szCs w:val="24"/>
        </w:rPr>
        <w:t>Properties of an Observation</w:t>
      </w:r>
      <w:bookmarkEnd w:id="1793"/>
    </w:p>
    <w:p w14:paraId="0B989DF3" w14:textId="6AA1B1C1" w:rsidR="005B5EAD" w:rsidRPr="00785C54" w:rsidRDefault="005B5EAD" w:rsidP="00785C54">
      <w:pPr>
        <w:pStyle w:val="Corpsdetexte"/>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794"/>
      <w:r w:rsidRPr="00785C54">
        <w:rPr>
          <w:szCs w:val="24"/>
        </w:rPr>
        <w:t xml:space="preserve">. </w:t>
      </w:r>
      <w:del w:id="1795" w:author="Katharina Schleidt" w:date="2022-08-13T18:09:00Z">
        <w:r w:rsidRPr="00785C54" w:rsidDel="00E804F5">
          <w:rPr>
            <w:szCs w:val="24"/>
          </w:rPr>
          <w:delText>The diagram below</w:delText>
        </w:r>
        <w:commentRangeEnd w:id="1794"/>
        <w:r w:rsidR="000A6B0A" w:rsidDel="00E804F5">
          <w:rPr>
            <w:rStyle w:val="Marquedecommentaire"/>
            <w:rFonts w:eastAsia="MS Mincho"/>
            <w:lang w:eastAsia="ja-JP"/>
          </w:rPr>
          <w:commentReference w:id="1794"/>
        </w:r>
      </w:del>
      <w:ins w:id="1796"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797"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798"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Corpsdetexte"/>
        <w:autoSpaceDE w:val="0"/>
        <w:autoSpaceDN w:val="0"/>
        <w:adjustRightInd w:val="0"/>
        <w:rPr>
          <w:szCs w:val="24"/>
        </w:rPr>
      </w:pPr>
      <w:r w:rsidRPr="00785C54">
        <w:rPr>
          <w:szCs w:val="24"/>
        </w:rPr>
        <w:lastRenderedPageBreak/>
        <w:t xml:space="preserve">The relationship between the properties of an observation and those of its feature-of-interest is key to the semantics of the data model elaborated in this </w:t>
      </w:r>
      <w:ins w:id="1799" w:author="REID-JAMOND Alison" w:date="2022-04-04T12:48:00Z">
        <w:r w:rsidR="000A6B0A">
          <w:rPr>
            <w:szCs w:val="24"/>
          </w:rPr>
          <w:t>document</w:t>
        </w:r>
      </w:ins>
      <w:del w:id="1800" w:author="REID-JAMOND Alison" w:date="2022-04-04T12:48:00Z">
        <w:r w:rsidRPr="00785C54" w:rsidDel="000A6B0A">
          <w:rPr>
            <w:szCs w:val="24"/>
          </w:rPr>
          <w:delText>standard</w:delText>
        </w:r>
      </w:del>
      <w:r w:rsidRPr="00785C54">
        <w:rPr>
          <w:szCs w:val="24"/>
        </w:rPr>
        <w:t xml:space="preserve">. This is further elaborated in </w:t>
      </w:r>
      <w:del w:id="1801" w:author="REID-JAMOND Alison" w:date="2022-04-04T12:48:00Z">
        <w:r w:rsidRPr="00785C54" w:rsidDel="000A6B0A">
          <w:rPr>
            <w:szCs w:val="24"/>
          </w:rPr>
          <w:delText>Annex </w:delText>
        </w:r>
      </w:del>
      <w:ins w:id="1802"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03" w:name="_Toc113373317"/>
      <w:r w:rsidRPr="00785C54">
        <w:rPr>
          <w:rFonts w:eastAsia="Times New Roman"/>
          <w:szCs w:val="24"/>
        </w:rPr>
        <w:t>Observation location</w:t>
      </w:r>
      <w:bookmarkEnd w:id="1803"/>
    </w:p>
    <w:p w14:paraId="19C8D753" w14:textId="77777777" w:rsidR="005B5EAD" w:rsidRPr="00785C54" w:rsidRDefault="005B5EAD" w:rsidP="00785C54">
      <w:pPr>
        <w:pStyle w:val="Corpsdetexte"/>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Corpsdetexte"/>
        <w:autoSpaceDE w:val="0"/>
        <w:autoSpaceDN w:val="0"/>
        <w:adjustRightInd w:val="0"/>
        <w:rPr>
          <w:szCs w:val="24"/>
        </w:rPr>
      </w:pPr>
      <w:r w:rsidRPr="00785C54">
        <w:rPr>
          <w:szCs w:val="24"/>
        </w:rPr>
        <w:t xml:space="preserve">However, the location of the feature-of-interest </w:t>
      </w:r>
      <w:commentRangeStart w:id="1804"/>
      <w:del w:id="1805" w:author="REID-JAMOND Alison" w:date="2022-04-04T12:48:00Z">
        <w:r w:rsidRPr="00785C54" w:rsidDel="000A6B0A">
          <w:rPr>
            <w:szCs w:val="24"/>
          </w:rPr>
          <w:delText xml:space="preserve">may </w:delText>
        </w:r>
      </w:del>
      <w:ins w:id="1806" w:author="REID-JAMOND Alison" w:date="2022-04-04T12:48:00Z">
        <w:r w:rsidR="000A6B0A">
          <w:rPr>
            <w:szCs w:val="24"/>
          </w:rPr>
          <w:t xml:space="preserve">can potentially </w:t>
        </w:r>
      </w:ins>
      <w:commentRangeEnd w:id="1804"/>
      <w:ins w:id="1807" w:author="REID-JAMOND Alison" w:date="2022-04-04T12:49:00Z">
        <w:r w:rsidR="000A6B0A">
          <w:rPr>
            <w:rStyle w:val="Marquedecommentaire"/>
            <w:rFonts w:eastAsia="MS Mincho"/>
            <w:lang w:eastAsia="ja-JP"/>
          </w:rPr>
          <w:commentReference w:id="1804"/>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08" w:author="REID-JAMOND Alison" w:date="2022-04-04T12:49:00Z">
        <w:r w:rsidRPr="00785C54" w:rsidDel="000A6B0A">
          <w:rPr>
            <w:szCs w:val="24"/>
          </w:rPr>
          <w:delText xml:space="preserve">may </w:delText>
        </w:r>
      </w:del>
      <w:ins w:id="1809"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Corpsdetexte"/>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Corpsdetexte"/>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Corpsdetexte"/>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10"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1" w:name="_Toc113373318"/>
      <w:r w:rsidRPr="00785C54">
        <w:rPr>
          <w:rFonts w:eastAsia="Times New Roman"/>
          <w:szCs w:val="24"/>
        </w:rPr>
        <w:t>Result types</w:t>
      </w:r>
      <w:bookmarkEnd w:id="1811"/>
    </w:p>
    <w:p w14:paraId="69FD83DE" w14:textId="77777777" w:rsidR="005B5EAD" w:rsidRPr="00785C54" w:rsidRDefault="005B5EAD" w:rsidP="00785C54">
      <w:pPr>
        <w:pStyle w:val="Corpsdetexte"/>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Corpsdetexte"/>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2" w:name="_Toc113373319"/>
      <w:r w:rsidRPr="00785C54">
        <w:rPr>
          <w:rFonts w:eastAsia="Times New Roman"/>
          <w:szCs w:val="24"/>
        </w:rPr>
        <w:t>Use of the observation model</w:t>
      </w:r>
      <w:bookmarkEnd w:id="1812"/>
    </w:p>
    <w:p w14:paraId="6AF26413" w14:textId="77777777" w:rsidR="005B5EAD" w:rsidRPr="00785C54" w:rsidRDefault="005B5EAD" w:rsidP="00785C54">
      <w:pPr>
        <w:pStyle w:val="Corpsdetexte"/>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Corpsdetexte"/>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3"/>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4"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3"/>
      <w:r w:rsidR="00A52B09">
        <w:rPr>
          <w:rStyle w:val="Marquedecommentaire"/>
          <w:rFonts w:eastAsia="MS Mincho"/>
          <w:lang w:eastAsia="ja-JP"/>
        </w:rPr>
        <w:commentReference w:id="1813"/>
      </w:r>
    </w:p>
    <w:p w14:paraId="4F13DA40" w14:textId="77777777" w:rsidR="005B5EAD" w:rsidRPr="00785C54" w:rsidRDefault="005B5EAD" w:rsidP="00785C54">
      <w:pPr>
        <w:pStyle w:val="Corpsdetexte"/>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15" w:name="_Toc113373320"/>
      <w:r w:rsidRPr="00785C54">
        <w:rPr>
          <w:rFonts w:eastAsia="Times New Roman"/>
          <w:szCs w:val="24"/>
        </w:rPr>
        <w:lastRenderedPageBreak/>
        <w:t>Sample schema</w:t>
      </w:r>
      <w:bookmarkEnd w:id="1815"/>
    </w:p>
    <w:p w14:paraId="2A7D06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6" w:name="_Toc113373321"/>
      <w:r w:rsidRPr="00785C54">
        <w:rPr>
          <w:rFonts w:eastAsia="Times New Roman"/>
          <w:szCs w:val="24"/>
        </w:rPr>
        <w:t>Role of sample features</w:t>
      </w:r>
      <w:bookmarkEnd w:id="1816"/>
    </w:p>
    <w:p w14:paraId="197F86FE" w14:textId="77777777" w:rsidR="005B5EAD" w:rsidRPr="00785C54" w:rsidRDefault="005B5EAD" w:rsidP="00785C54">
      <w:pPr>
        <w:pStyle w:val="Corpsdetexte"/>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17" w:name="_Toc113373322"/>
      <w:r w:rsidRPr="00785C54">
        <w:rPr>
          <w:rFonts w:eastAsia="Times New Roman"/>
          <w:szCs w:val="24"/>
        </w:rPr>
        <w:t>Proximate vs. ultimate feature-of-interest</w:t>
      </w:r>
      <w:bookmarkEnd w:id="1817"/>
    </w:p>
    <w:p w14:paraId="2F324F87"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Corpsdetexte"/>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18" w:author="Katharina Schleidt" w:date="2022-08-13T15:54:00Z">
        <w:r w:rsidR="002A0086" w:rsidRPr="002A0086">
          <w:rPr>
            <w:szCs w:val="24"/>
          </w:rPr>
          <w:t>is not always</w:t>
        </w:r>
      </w:ins>
      <w:del w:id="1819"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Corpsdetexte"/>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Corpsdetexte"/>
        <w:autoSpaceDE w:val="0"/>
        <w:autoSpaceDN w:val="0"/>
        <w:adjustRightInd w:val="0"/>
        <w:rPr>
          <w:szCs w:val="24"/>
        </w:rPr>
      </w:pPr>
      <w:r w:rsidRPr="00785C54">
        <w:rPr>
          <w:szCs w:val="24"/>
        </w:rPr>
        <w:t xml:space="preserve">For various reasons, the domain feature </w:t>
      </w:r>
      <w:del w:id="1820" w:author="Katharina Schleidt" w:date="2022-08-13T15:55:00Z">
        <w:r w:rsidRPr="00785C54" w:rsidDel="002A0086">
          <w:rPr>
            <w:szCs w:val="24"/>
          </w:rPr>
          <w:delText xml:space="preserve">may </w:delText>
        </w:r>
      </w:del>
      <w:ins w:id="1821" w:author="Katharina Schleidt" w:date="2022-08-13T15:55:00Z">
        <w:r w:rsidR="002A0086">
          <w:rPr>
            <w:szCs w:val="24"/>
          </w:rPr>
          <w:t>is</w:t>
        </w:r>
        <w:r w:rsidR="002A0086" w:rsidRPr="00785C54">
          <w:rPr>
            <w:szCs w:val="24"/>
          </w:rPr>
          <w:t xml:space="preserve"> </w:t>
        </w:r>
      </w:ins>
      <w:r w:rsidRPr="00785C54">
        <w:rPr>
          <w:szCs w:val="24"/>
        </w:rPr>
        <w:t xml:space="preserve">not </w:t>
      </w:r>
      <w:del w:id="1822"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Corpsdetexte"/>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3" w:author="REID-JAMOND Alison" w:date="2022-04-04T13:59:00Z">
        <w:r w:rsidRPr="00785C54" w:rsidDel="008058B6">
          <w:rPr>
            <w:szCs w:val="24"/>
          </w:rPr>
          <w:delText xml:space="preserve">may </w:delText>
        </w:r>
      </w:del>
      <w:ins w:id="1824"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Corpsdetexte"/>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5"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Corpsdetexte"/>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Corpsdetexte"/>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6"/>
      <w:r w:rsidRPr="00785C54">
        <w:rPr>
          <w:szCs w:val="24"/>
        </w:rPr>
        <w:t xml:space="preserve">remote sensing observation </w:t>
      </w:r>
      <w:del w:id="1827" w:author="Katharina Schleidt" w:date="2022-08-13T15:57:00Z">
        <w:r w:rsidRPr="00785C54" w:rsidDel="002A0086">
          <w:rPr>
            <w:szCs w:val="24"/>
          </w:rPr>
          <w:delText xml:space="preserve">might </w:delText>
        </w:r>
      </w:del>
      <w:ins w:id="1828"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6"/>
      <w:r w:rsidR="008058B6">
        <w:rPr>
          <w:rStyle w:val="Marquedecommentaire"/>
          <w:rFonts w:eastAsia="MS Mincho"/>
          <w:lang w:eastAsia="ja-JP"/>
        </w:rPr>
        <w:commentReference w:id="1826"/>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29" w:author="REID-JAMOND Alison" w:date="2022-04-04T14:01:00Z">
        <w:r w:rsidRPr="00785C54" w:rsidDel="008058B6">
          <w:rPr>
            <w:szCs w:val="24"/>
          </w:rPr>
          <w:delText xml:space="preserve">may </w:delText>
        </w:r>
      </w:del>
      <w:ins w:id="1830"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Titre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Corpsdetexte"/>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1" w:author="Katharina Schleidt" w:date="2022-08-13T16:09:00Z">
        <w:r w:rsidRPr="00785C54" w:rsidDel="009061F0">
          <w:rPr>
            <w:szCs w:val="24"/>
          </w:rPr>
          <w:delText>might</w:delText>
        </w:r>
      </w:del>
      <w:ins w:id="1832"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33" w:name="_Toc113373323"/>
      <w:r w:rsidRPr="00785C54">
        <w:rPr>
          <w:rFonts w:eastAsia="Times New Roman"/>
          <w:szCs w:val="24"/>
        </w:rPr>
        <w:t>Role of Sample</w:t>
      </w:r>
      <w:bookmarkEnd w:id="1833"/>
    </w:p>
    <w:p w14:paraId="4F8CAD70" w14:textId="648910FE" w:rsidR="005B5EAD" w:rsidRPr="00785C54" w:rsidRDefault="005B5EAD" w:rsidP="00785C54">
      <w:pPr>
        <w:pStyle w:val="Corpsdetexte"/>
        <w:autoSpaceDE w:val="0"/>
        <w:autoSpaceDN w:val="0"/>
        <w:adjustRightInd w:val="0"/>
        <w:rPr>
          <w:szCs w:val="24"/>
        </w:rPr>
      </w:pPr>
      <w:r w:rsidRPr="00785C54">
        <w:rPr>
          <w:szCs w:val="24"/>
        </w:rPr>
        <w:t>Samples are artefacts of an observational strategy</w:t>
      </w:r>
      <w:del w:id="1834"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5" w:author="REID-JAMOND Alison" w:date="2022-04-04T14:01:00Z">
        <w:r w:rsidRPr="00785C54" w:rsidDel="008058B6">
          <w:rPr>
            <w:szCs w:val="24"/>
          </w:rPr>
          <w:delText xml:space="preserve">...) </w:delText>
        </w:r>
      </w:del>
      <w:ins w:id="1836" w:author="REID-JAMOND Alison" w:date="2022-04-04T14:01:00Z">
        <w:r w:rsidR="008058B6">
          <w:rPr>
            <w:szCs w:val="24"/>
          </w:rPr>
          <w:t>etc.</w:t>
        </w:r>
        <w:r w:rsidR="008058B6" w:rsidRPr="00785C54">
          <w:rPr>
            <w:szCs w:val="24"/>
          </w:rPr>
          <w:t xml:space="preserve">) </w:t>
        </w:r>
      </w:ins>
      <w:r w:rsidRPr="00785C54">
        <w:rPr>
          <w:szCs w:val="24"/>
        </w:rPr>
        <w:t>has been established,</w:t>
      </w:r>
      <w:ins w:id="1837" w:author="REID-JAMOND Alison" w:date="2022-04-04T14:06:00Z">
        <w:r w:rsidR="008058B6">
          <w:rPr>
            <w:szCs w:val="24"/>
          </w:rPr>
          <w:t xml:space="preserve"> or</w:t>
        </w:r>
      </w:ins>
      <w:r w:rsidRPr="00785C54">
        <w:rPr>
          <w:szCs w:val="24"/>
        </w:rPr>
        <w:t xml:space="preserve"> sensors</w:t>
      </w:r>
      <w:del w:id="1838"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39"/>
      <w:r w:rsidRPr="00785C54">
        <w:rPr>
          <w:szCs w:val="24"/>
        </w:rPr>
        <w:t xml:space="preserve">the </w:t>
      </w:r>
      <w:del w:id="1840" w:author="Katharina Schleidt" w:date="2022-08-13T16:44:00Z">
        <w:r w:rsidRPr="00785C54" w:rsidDel="00AA0D5F">
          <w:rPr>
            <w:szCs w:val="24"/>
          </w:rPr>
          <w:delText>“</w:delText>
        </w:r>
      </w:del>
      <w:r w:rsidRPr="00785C54">
        <w:rPr>
          <w:szCs w:val="24"/>
        </w:rPr>
        <w:t>world in the vicinity of the observer/sampler</w:t>
      </w:r>
      <w:commentRangeEnd w:id="1839"/>
      <w:r w:rsidR="008058B6">
        <w:rPr>
          <w:rStyle w:val="Marquedecommentaire"/>
          <w:rFonts w:eastAsia="MS Mincho"/>
          <w:lang w:eastAsia="ja-JP"/>
        </w:rPr>
        <w:commentReference w:id="1839"/>
      </w:r>
      <w:del w:id="1841"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2" w:author="REID-JAMOND Alison" w:date="2022-04-04T14:05:00Z">
        <w:r w:rsidRPr="00785C54" w:rsidDel="008058B6">
          <w:rPr>
            <w:szCs w:val="24"/>
          </w:rPr>
          <w:delText xml:space="preserve"> may</w:delText>
        </w:r>
      </w:del>
      <w:ins w:id="1843" w:author="REID-JAMOND Alison" w:date="2022-04-04T14:05:00Z">
        <w:r w:rsidR="008058B6">
          <w:rPr>
            <w:szCs w:val="24"/>
          </w:rPr>
          <w:t xml:space="preserve"> are potentially</w:t>
        </w:r>
      </w:ins>
      <w:del w:id="1844"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5" w:author="REID-JAMOND Alison" w:date="2022-04-04T14:01:00Z">
            <w:rPr>
              <w:szCs w:val="24"/>
            </w:rPr>
          </w:rPrChange>
        </w:rPr>
        <w:t>ex</w:t>
      </w:r>
      <w:ins w:id="1846" w:author="REID-JAMOND Alison" w:date="2022-04-04T14:01:00Z">
        <w:r w:rsidR="008058B6" w:rsidRPr="008058B6">
          <w:rPr>
            <w:i/>
            <w:szCs w:val="24"/>
            <w:rPrChange w:id="1847" w:author="REID-JAMOND Alison" w:date="2022-04-04T14:01:00Z">
              <w:rPr>
                <w:szCs w:val="24"/>
              </w:rPr>
            </w:rPrChange>
          </w:rPr>
          <w:t xml:space="preserve"> </w:t>
        </w:r>
      </w:ins>
      <w:del w:id="1848" w:author="REID-JAMOND Alison" w:date="2022-04-04T14:01:00Z">
        <w:r w:rsidRPr="008058B6" w:rsidDel="008058B6">
          <w:rPr>
            <w:i/>
            <w:szCs w:val="24"/>
            <w:rPrChange w:id="1849" w:author="REID-JAMOND Alison" w:date="2022-04-04T14:01:00Z">
              <w:rPr>
                <w:szCs w:val="24"/>
              </w:rPr>
            </w:rPrChange>
          </w:rPr>
          <w:delText>-</w:delText>
        </w:r>
      </w:del>
      <w:r w:rsidRPr="008058B6">
        <w:rPr>
          <w:i/>
          <w:szCs w:val="24"/>
          <w:rPrChange w:id="1850"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1" w:author="REID-JAMOND Alison" w:date="2022-04-04T14:04:00Z">
        <w:r w:rsidRPr="00785C54" w:rsidDel="008058B6">
          <w:rPr>
            <w:szCs w:val="24"/>
          </w:rPr>
          <w:delText xml:space="preserve">may </w:delText>
        </w:r>
      </w:del>
      <w:ins w:id="1852"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3" w:author="REID-JAMOND Alison" w:date="2022-04-04T14:07:00Z">
        <w:r w:rsidRPr="00785C54" w:rsidDel="008058B6">
          <w:rPr>
            <w:szCs w:val="24"/>
          </w:rPr>
          <w:delText xml:space="preserve">might </w:delText>
        </w:r>
      </w:del>
      <w:ins w:id="1854"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Corpsdetexte"/>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5" w:author="Katharina Schleidt" w:date="2022-08-13T15:55:00Z">
        <w:r w:rsidR="002A0086" w:rsidRPr="002A0086">
          <w:rPr>
            <w:szCs w:val="24"/>
          </w:rPr>
          <w:t>is not</w:t>
        </w:r>
      </w:ins>
      <w:del w:id="1856"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57" w:name="_Toc113373324"/>
      <w:r w:rsidRPr="00785C54">
        <w:rPr>
          <w:rFonts w:eastAsia="Times New Roman"/>
          <w:szCs w:val="24"/>
        </w:rPr>
        <w:t>Sampling process</w:t>
      </w:r>
      <w:bookmarkEnd w:id="1857"/>
    </w:p>
    <w:p w14:paraId="19162552" w14:textId="77777777" w:rsidR="005B5EAD" w:rsidRPr="00785C54" w:rsidRDefault="005B5EAD" w:rsidP="00785C54">
      <w:pPr>
        <w:pStyle w:val="Corpsdetexte"/>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Corpsdetexte"/>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Corpsdetexte"/>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Corpsdetexte"/>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58" w:author="REID-JAMOND Alison" w:date="2022-04-04T14:07:00Z">
        <w:r w:rsidRPr="00785C54" w:rsidDel="008058B6">
          <w:rPr>
            <w:szCs w:val="24"/>
          </w:rPr>
          <w:delText xml:space="preserve">may </w:delText>
        </w:r>
      </w:del>
      <w:ins w:id="1859" w:author="REID-JAMOND Alison" w:date="2022-04-04T14:07:00Z">
        <w:r w:rsidR="008058B6">
          <w:rPr>
            <w:szCs w:val="24"/>
          </w:rPr>
          <w:t xml:space="preserve">are perhaps </w:t>
        </w:r>
      </w:ins>
      <w:r w:rsidRPr="00785C54">
        <w:rPr>
          <w:szCs w:val="24"/>
        </w:rPr>
        <w:t xml:space="preserve">first be sampled by gender and age. Sampling </w:t>
      </w:r>
      <w:ins w:id="1860" w:author="REID-JAMOND Alison" w:date="2022-04-04T14:07:00Z">
        <w:r w:rsidR="008058B6">
          <w:rPr>
            <w:szCs w:val="24"/>
          </w:rPr>
          <w:t>p</w:t>
        </w:r>
      </w:ins>
      <w:del w:id="186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Corpsdetexte"/>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2" w:name="_Toc113373325"/>
      <w:r w:rsidRPr="00785C54">
        <w:rPr>
          <w:rFonts w:eastAsia="Times New Roman"/>
          <w:szCs w:val="24"/>
        </w:rPr>
        <w:t>Classification of samples</w:t>
      </w:r>
      <w:bookmarkEnd w:id="1862"/>
    </w:p>
    <w:p w14:paraId="0F39D0F4" w14:textId="77777777" w:rsidR="005B5EAD" w:rsidRPr="00785C54" w:rsidRDefault="005B5EAD" w:rsidP="00785C54">
      <w:pPr>
        <w:pStyle w:val="Corpsdetexte"/>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Corpsdetexte"/>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Corpsdetexte"/>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Corpsdetexte"/>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863" w:name="_Toc113373326"/>
      <w:r w:rsidRPr="00785C54">
        <w:rPr>
          <w:rFonts w:eastAsia="Times New Roman"/>
          <w:szCs w:val="24"/>
        </w:rPr>
        <w:t>Alignment between Observation, Sample and domain models</w:t>
      </w:r>
      <w:bookmarkEnd w:id="1863"/>
    </w:p>
    <w:p w14:paraId="3785551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64" w:name="_Toc113373327"/>
      <w:r w:rsidRPr="00785C54">
        <w:rPr>
          <w:rFonts w:eastAsia="Times New Roman"/>
          <w:szCs w:val="24"/>
        </w:rPr>
        <w:t>Model consistency</w:t>
      </w:r>
      <w:bookmarkEnd w:id="1864"/>
    </w:p>
    <w:p w14:paraId="111E6ACA" w14:textId="77777777" w:rsidR="005B5EAD" w:rsidRPr="00785C54" w:rsidRDefault="005B5EAD" w:rsidP="00785C54">
      <w:pPr>
        <w:pStyle w:val="Corpsdetexte"/>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5" w:author="REID-JAMOND Alison" w:date="2022-04-04T14:09:00Z"/>
          <w:szCs w:val="24"/>
        </w:rPr>
      </w:pPr>
      <w:del w:id="1866" w:author="Ilkka Rinne" w:date="2022-09-06T13:45:00Z">
        <w:r w:rsidRPr="00785C54" w:rsidDel="00940977">
          <w:rPr>
            <w:noProof/>
            <w:szCs w:val="24"/>
            <w:lang w:val="fr-FR" w:eastAsia="fr-FR"/>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67" w:author="Ilkka Rinne" w:date="2022-09-06T13:49:00Z">
        <w:r w:rsidR="00940977">
          <w:rPr>
            <w:noProof/>
            <w:szCs w:val="24"/>
            <w:lang w:val="fr-FR" w:eastAsia="fr-FR"/>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9">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68"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69"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70"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Corpsdetexte"/>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Corpsdetexte"/>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1" w:author="Ilkka Rinne" w:date="2022-09-06T13:49:00Z">
        <w:r w:rsidRPr="00785C54" w:rsidDel="00940977">
          <w:rPr>
            <w:noProof/>
            <w:szCs w:val="24"/>
            <w:lang w:val="fr-FR" w:eastAsia="fr-FR"/>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2" w:author="Ilkka Rinne" w:date="2022-09-06T13:49:00Z">
        <w:r w:rsidR="00940977">
          <w:rPr>
            <w:noProof/>
            <w:szCs w:val="24"/>
            <w:lang w:val="fr-FR" w:eastAsia="fr-FR"/>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1">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3" w:author="REID-JAMOND Alison" w:date="2022-04-04T14:08:00Z"/>
        </w:rPr>
        <w:pPrChange w:id="1874" w:author="REID-JAMOND Alison" w:date="2022-04-04T14:08:00Z">
          <w:pPr>
            <w:pStyle w:val="Figuretitle"/>
            <w:autoSpaceDE w:val="0"/>
            <w:autoSpaceDN w:val="0"/>
            <w:adjustRightInd w:val="0"/>
            <w:outlineLvl w:val="0"/>
          </w:pPr>
        </w:pPrChange>
      </w:pPr>
      <w:ins w:id="1875"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4 — (Example) An observation with consistent properties</w:t>
      </w:r>
      <w:del w:id="1876"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Corpsdetexte"/>
        <w:autoSpaceDE w:val="0"/>
        <w:autoSpaceDN w:val="0"/>
        <w:adjustRightInd w:val="0"/>
        <w:rPr>
          <w:szCs w:val="24"/>
        </w:rPr>
      </w:pPr>
      <w:commentRangeStart w:id="1877"/>
      <w:del w:id="1878" w:author="Katharina Schleidt" w:date="2022-08-13T18:11:00Z">
        <w:r w:rsidRPr="00785C54" w:rsidDel="005D5C5A">
          <w:rPr>
            <w:szCs w:val="24"/>
          </w:rPr>
          <w:delText xml:space="preserve">The figure below </w:delText>
        </w:r>
      </w:del>
      <w:ins w:id="1879" w:author="Katharina Schleidt" w:date="2022-08-13T18:11:00Z">
        <w:r w:rsidR="005D5C5A">
          <w:rPr>
            <w:szCs w:val="24"/>
          </w:rPr>
          <w:t xml:space="preserve">Figure 5 </w:t>
        </w:r>
      </w:ins>
      <w:r w:rsidRPr="00785C54">
        <w:rPr>
          <w:szCs w:val="24"/>
        </w:rPr>
        <w:t xml:space="preserve">shows </w:t>
      </w:r>
      <w:commentRangeEnd w:id="1877"/>
      <w:r w:rsidR="008058B6">
        <w:rPr>
          <w:rStyle w:val="Marquedecommentaire"/>
          <w:rFonts w:eastAsia="MS Mincho"/>
          <w:lang w:eastAsia="ja-JP"/>
        </w:rPr>
        <w:commentReference w:id="1877"/>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80" w:author="REID-JAMOND Alison" w:date="2022-04-04T14:10:00Z"/>
          <w:szCs w:val="24"/>
        </w:rPr>
      </w:pPr>
      <w:del w:id="1881" w:author="Ilkka Rinne" w:date="2022-09-06T13:49:00Z">
        <w:r w:rsidRPr="00785C54" w:rsidDel="00940977">
          <w:rPr>
            <w:noProof/>
            <w:szCs w:val="24"/>
            <w:lang w:val="fr-FR" w:eastAsia="fr-FR"/>
          </w:rPr>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2" w:author="Ilkka Rinne" w:date="2022-09-06T13:50:00Z">
        <w:r w:rsidR="00940977">
          <w:rPr>
            <w:noProof/>
            <w:szCs w:val="24"/>
            <w:lang w:val="fr-FR" w:eastAsia="fr-FR"/>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3"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4"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5"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Corpsdetexte"/>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example “mass” and “uom”, can be realized through the association of an </w:t>
      </w:r>
      <w:del w:id="1886" w:author="Katharina Schleidt" w:date="2022-08-13T17:00:00Z">
        <w:r w:rsidRPr="00785C54" w:rsidDel="00D5345E">
          <w:rPr>
            <w:szCs w:val="24"/>
          </w:rPr>
          <w:delText xml:space="preserve">observation </w:delText>
        </w:r>
      </w:del>
      <w:ins w:id="1887"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Corpsdetexte"/>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88" w:author="REID-JAMOND Alison" w:date="2022-04-04T14:10:00Z">
        <w:r w:rsidRPr="00785C54" w:rsidDel="008058B6">
          <w:rPr>
            <w:szCs w:val="24"/>
          </w:rPr>
          <w:delText>:</w:delText>
        </w:r>
      </w:del>
      <w:r w:rsidRPr="00785C54">
        <w:rPr>
          <w:szCs w:val="24"/>
        </w:rPr>
        <w:t xml:space="preserve"> dam empty/full, rainfall observation</w:t>
      </w:r>
      <w:ins w:id="1889" w:author="REID-JAMOND Alison" w:date="2022-04-04T14:10:00Z">
        <w:r w:rsidR="008058B6">
          <w:rPr>
            <w:szCs w:val="24"/>
          </w:rPr>
          <w:t>, etc.</w:t>
        </w:r>
      </w:ins>
      <w:del w:id="1890"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891" w:name="_Toc113373328"/>
      <w:r w:rsidRPr="00785C54">
        <w:rPr>
          <w:rFonts w:eastAsia="Times New Roman"/>
          <w:szCs w:val="24"/>
        </w:rPr>
        <w:t xml:space="preserve">Relationship between Sample and </w:t>
      </w:r>
      <w:commentRangeStart w:id="1892"/>
      <w:r w:rsidRPr="00785C54">
        <w:rPr>
          <w:rFonts w:eastAsia="Times New Roman"/>
          <w:szCs w:val="24"/>
        </w:rPr>
        <w:t>domain features</w:t>
      </w:r>
      <w:commentRangeEnd w:id="1892"/>
      <w:r w:rsidR="008058B6">
        <w:rPr>
          <w:rStyle w:val="Marquedecommentaire"/>
          <w:b w:val="0"/>
        </w:rPr>
        <w:commentReference w:id="1892"/>
      </w:r>
      <w:bookmarkEnd w:id="1891"/>
    </w:p>
    <w:p w14:paraId="732E8318" w14:textId="77777777" w:rsidR="005B5EAD" w:rsidRPr="00785C54" w:rsidRDefault="005B5EAD" w:rsidP="00785C54">
      <w:pPr>
        <w:pStyle w:val="Corpsdetexte"/>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3" w:author="Ilkka Rinne" w:date="2022-09-06T13:51:00Z">
        <w:r w:rsidRPr="00785C54" w:rsidDel="00A425C6">
          <w:rPr>
            <w:noProof/>
            <w:szCs w:val="24"/>
            <w:lang w:val="fr-FR" w:eastAsia="fr-FR"/>
          </w:rPr>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4"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Corpsdetexte"/>
        <w:autoSpaceDE w:val="0"/>
        <w:autoSpaceDN w:val="0"/>
        <w:adjustRightInd w:val="0"/>
        <w:rPr>
          <w:szCs w:val="24"/>
        </w:rPr>
      </w:pPr>
      <w:r w:rsidRPr="00785C54">
        <w:rPr>
          <w:szCs w:val="24"/>
        </w:rPr>
        <w:t xml:space="preserve">Both the Sample and the </w:t>
      </w:r>
      <w:del w:id="1895" w:author="Katharina Schleidt" w:date="2022-08-13T17:24:00Z">
        <w:r w:rsidRPr="00785C54" w:rsidDel="000F7C96">
          <w:rPr>
            <w:szCs w:val="24"/>
          </w:rPr>
          <w:delText>Domain</w:delText>
        </w:r>
      </w:del>
      <w:ins w:id="1896" w:author="Katharina Schleidt" w:date="2022-08-13T17:24:00Z">
        <w:r w:rsidR="000F7C96">
          <w:rPr>
            <w:szCs w:val="24"/>
          </w:rPr>
          <w:t>domain</w:t>
        </w:r>
      </w:ins>
      <w:r w:rsidRPr="00785C54">
        <w:rPr>
          <w:szCs w:val="24"/>
        </w:rPr>
        <w:t xml:space="preserve"> feature </w:t>
      </w:r>
      <w:ins w:id="1897" w:author="Katharina Schleidt" w:date="2022-08-13T15:56:00Z">
        <w:r w:rsidR="002A0086" w:rsidRPr="002A0086">
          <w:rPr>
            <w:szCs w:val="24"/>
          </w:rPr>
          <w:t>can potentially</w:t>
        </w:r>
        <w:r w:rsidR="002A0086">
          <w:rPr>
            <w:szCs w:val="24"/>
          </w:rPr>
          <w:t xml:space="preserve"> </w:t>
        </w:r>
      </w:ins>
      <w:del w:id="1898"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Corpsdetexte"/>
        <w:autoSpaceDE w:val="0"/>
        <w:autoSpaceDN w:val="0"/>
        <w:adjustRightInd w:val="0"/>
        <w:rPr>
          <w:szCs w:val="24"/>
        </w:rPr>
      </w:pPr>
      <w:r w:rsidRPr="00785C54">
        <w:rPr>
          <w:szCs w:val="24"/>
        </w:rPr>
        <w:t xml:space="preserve">Any </w:t>
      </w:r>
      <w:del w:id="1899" w:author="Katharina Schleidt" w:date="2022-08-13T17:24:00Z">
        <w:r w:rsidRPr="00785C54" w:rsidDel="000F7C96">
          <w:rPr>
            <w:szCs w:val="24"/>
          </w:rPr>
          <w:delText>Domain</w:delText>
        </w:r>
      </w:del>
      <w:ins w:id="1900"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Corpsdetexte"/>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Corpsdetexte"/>
        <w:autoSpaceDE w:val="0"/>
        <w:autoSpaceDN w:val="0"/>
        <w:adjustRightInd w:val="0"/>
        <w:rPr>
          <w:szCs w:val="24"/>
        </w:rPr>
      </w:pPr>
      <w:r w:rsidRPr="00785C54">
        <w:rPr>
          <w:szCs w:val="24"/>
        </w:rPr>
        <w:t xml:space="preserve">In this example, </w:t>
      </w:r>
      <w:commentRangeStart w:id="1901"/>
      <w:commentRangeStart w:id="1902"/>
      <w:r w:rsidRPr="00785C54">
        <w:rPr>
          <w:szCs w:val="24"/>
        </w:rPr>
        <w:t xml:space="preserve">Well, Aquifer and FluidBody </w:t>
      </w:r>
      <w:commentRangeEnd w:id="1901"/>
      <w:r w:rsidR="008058B6">
        <w:rPr>
          <w:rStyle w:val="Marquedecommentaire"/>
          <w:rFonts w:eastAsia="MS Mincho"/>
          <w:lang w:eastAsia="ja-JP"/>
        </w:rPr>
        <w:commentReference w:id="1901"/>
      </w:r>
      <w:commentRangeEnd w:id="1902"/>
      <w:r w:rsidR="00D5345E">
        <w:rPr>
          <w:rStyle w:val="Marquedecommentaire"/>
          <w:rFonts w:eastAsia="MS Mincho"/>
          <w:lang w:eastAsia="ja-JP"/>
        </w:rPr>
        <w:commentReference w:id="1902"/>
      </w:r>
      <w:r w:rsidRPr="00785C54">
        <w:rPr>
          <w:szCs w:val="24"/>
        </w:rPr>
        <w:t xml:space="preserve">are modelled outside the OMS model </w:t>
      </w:r>
      <w:ins w:id="1903" w:author="Katharina Schleidt" w:date="2022-08-13T17:02:00Z">
        <w:r w:rsidR="00DA74AC" w:rsidRPr="00DA74AC">
          <w:rPr>
            <w:rStyle w:val="Accentuation"/>
            <w:i w:val="0"/>
            <w:iCs w:val="0"/>
            <w:rPrChange w:id="1904" w:author="Katharina Schleidt" w:date="2022-08-13T17:02:00Z">
              <w:rPr>
                <w:rStyle w:val="Accentuation"/>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Corpsdetexte"/>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5" w:author="Katharina Schleidt" w:date="2022-08-13T17:01:00Z">
        <w:r w:rsidRPr="00785C54" w:rsidDel="00D5345E">
          <w:rPr>
            <w:szCs w:val="24"/>
          </w:rPr>
          <w:delText xml:space="preserve">Well </w:delText>
        </w:r>
      </w:del>
      <w:ins w:id="1906"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7"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08"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Corpsdetexte"/>
        <w:autoSpaceDE w:val="0"/>
        <w:autoSpaceDN w:val="0"/>
        <w:adjustRightInd w:val="0"/>
        <w:rPr>
          <w:szCs w:val="24"/>
        </w:rPr>
      </w:pPr>
      <w:r w:rsidRPr="00785C54">
        <w:rPr>
          <w:szCs w:val="24"/>
        </w:rPr>
        <w:t xml:space="preserve">Depending on the use case, </w:t>
      </w:r>
      <w:del w:id="1909" w:author="Katharina Schleidt" w:date="2022-08-13T16:10:00Z">
        <w:r w:rsidRPr="00785C54" w:rsidDel="009061F0">
          <w:rPr>
            <w:szCs w:val="24"/>
          </w:rPr>
          <w:delText xml:space="preserve">one might want </w:delText>
        </w:r>
      </w:del>
      <w:ins w:id="1910"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1"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2"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Titre1"/>
        <w:autoSpaceDE w:val="0"/>
        <w:autoSpaceDN w:val="0"/>
        <w:adjustRightInd w:val="0"/>
        <w:rPr>
          <w:rFonts w:eastAsia="Times New Roman"/>
          <w:szCs w:val="24"/>
        </w:rPr>
      </w:pPr>
      <w:bookmarkStart w:id="1913" w:name="_Toc113373329"/>
      <w:r w:rsidRPr="00785C54">
        <w:rPr>
          <w:rFonts w:eastAsia="Times New Roman"/>
          <w:szCs w:val="24"/>
        </w:rPr>
        <w:t>Conceptual Observation schema</w:t>
      </w:r>
      <w:bookmarkEnd w:id="1913"/>
    </w:p>
    <w:p w14:paraId="0838530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1914" w:name="_Toc113373330"/>
      <w:r w:rsidRPr="00785C54">
        <w:rPr>
          <w:rFonts w:eastAsia="Times New Roman"/>
          <w:szCs w:val="24"/>
        </w:rPr>
        <w:t>General</w:t>
      </w:r>
      <w:bookmarkEnd w:id="1914"/>
    </w:p>
    <w:p w14:paraId="73D6AFC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15" w:name="_Toc113373331"/>
      <w:r w:rsidRPr="00785C54">
        <w:rPr>
          <w:rFonts w:eastAsia="Times New Roman"/>
          <w:szCs w:val="24"/>
        </w:rPr>
        <w:t>Conceptual Observation model</w:t>
      </w:r>
      <w:bookmarkEnd w:id="1915"/>
    </w:p>
    <w:p w14:paraId="0E214207" w14:textId="79FA5770" w:rsidR="005B5EAD" w:rsidRPr="00785C54" w:rsidRDefault="005B5EAD" w:rsidP="00785C54">
      <w:pPr>
        <w:pStyle w:val="Corpsdetexte"/>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16" w:author="Katharina Schleidt" w:date="2022-08-13T17:36:00Z">
        <w:r w:rsidRPr="00785C54" w:rsidDel="00BE49F6">
          <w:rPr>
            <w:szCs w:val="24"/>
          </w:rPr>
          <w:delText xml:space="preserve">the </w:delText>
        </w:r>
      </w:del>
      <w:del w:id="1917"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8" w:author="Ilkka Rinne" w:date="2022-09-06T13:53:00Z">
        <w:r w:rsidRPr="00785C54" w:rsidDel="0091708C">
          <w:rPr>
            <w:noProof/>
            <w:szCs w:val="24"/>
            <w:lang w:val="fr-FR" w:eastAsia="fr-FR"/>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19" w:author="Ilkka Rinne" w:date="2022-09-06T13:54:00Z">
        <w:r w:rsidR="0091708C">
          <w:rPr>
            <w:noProof/>
            <w:szCs w:val="24"/>
            <w:lang w:val="fr-FR" w:eastAsia="fr-FR"/>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1">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0" w:name="_Toc113373332"/>
      <w:r w:rsidRPr="00785C54">
        <w:rPr>
          <w:rFonts w:eastAsia="Times New Roman"/>
          <w:szCs w:val="24"/>
        </w:rPr>
        <w:t>Conceptual Observation schema package Requirements Class</w:t>
      </w:r>
      <w:bookmarkEnd w:id="1920"/>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1" w:name="_Toc113373333"/>
      <w:r w:rsidRPr="00785C54">
        <w:rPr>
          <w:rFonts w:eastAsia="Times New Roman"/>
          <w:szCs w:val="24"/>
        </w:rPr>
        <w:lastRenderedPageBreak/>
        <w:t>Association relatedObservation</w:t>
      </w:r>
      <w:bookmarkEnd w:id="1921"/>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2" w:author="REID-JAMOND Alison" w:date="2022-04-04T14:14:00Z">
              <w:r w:rsidRPr="00785C54" w:rsidDel="008058B6">
                <w:rPr>
                  <w:szCs w:val="24"/>
                </w:rPr>
                <w:delText xml:space="preserve">SHALL </w:delText>
              </w:r>
            </w:del>
            <w:ins w:id="1923"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Titre2"/>
        <w:tabs>
          <w:tab w:val="left" w:pos="400"/>
        </w:tabs>
        <w:autoSpaceDE w:val="0"/>
        <w:autoSpaceDN w:val="0"/>
        <w:adjustRightInd w:val="0"/>
        <w:rPr>
          <w:rFonts w:eastAsia="Times New Roman"/>
          <w:szCs w:val="24"/>
        </w:rPr>
      </w:pPr>
      <w:bookmarkStart w:id="1924" w:name="_Toc113373334"/>
      <w:r w:rsidRPr="00785C54">
        <w:rPr>
          <w:rFonts w:eastAsia="Times New Roman"/>
          <w:szCs w:val="24"/>
        </w:rPr>
        <w:t>Observation</w:t>
      </w:r>
      <w:bookmarkEnd w:id="1924"/>
    </w:p>
    <w:p w14:paraId="075D4D6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5" w:name="_Toc113373335"/>
      <w:r w:rsidRPr="00785C54">
        <w:rPr>
          <w:rFonts w:eastAsia="Times New Roman"/>
          <w:szCs w:val="24"/>
        </w:rPr>
        <w:t>Observation Requirements Class</w:t>
      </w:r>
      <w:bookmarkEnd w:id="1925"/>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26" w:author="Katharina Schleidt" w:date="2022-08-13T15:38:00Z">
              <w:r w:rsidRPr="00785C54" w:rsidDel="001574A6">
                <w:rPr>
                  <w:szCs w:val="24"/>
                </w:rPr>
                <w:delText>-</w:delText>
              </w:r>
            </w:del>
            <w:ins w:id="1927"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28" w:name="_Toc113373336"/>
      <w:commentRangeStart w:id="1929"/>
      <w:r w:rsidRPr="00785C54">
        <w:rPr>
          <w:rFonts w:eastAsia="Times New Roman"/>
          <w:szCs w:val="24"/>
        </w:rPr>
        <w:t>Interface Observation</w:t>
      </w:r>
      <w:commentRangeEnd w:id="1929"/>
      <w:r w:rsidR="008058B6">
        <w:rPr>
          <w:rStyle w:val="Marquedecommentaire"/>
          <w:b w:val="0"/>
        </w:rPr>
        <w:commentReference w:id="1929"/>
      </w:r>
      <w:bookmarkEnd w:id="19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30" w:author="Katharina Schleidt" w:date="2022-08-10T19:54:00Z">
              <w:r>
                <w:t xml:space="preserve">An </w:t>
              </w:r>
              <w:r w:rsidRPr="00DA74AC">
                <w:rPr>
                  <w:b/>
                  <w:bCs/>
                  <w:rPrChange w:id="1931" w:author="Katharina Schleidt" w:date="2022-08-13T17:03:00Z">
                    <w:rPr/>
                  </w:rPrChange>
                </w:rPr>
                <w:t>Observation</w:t>
              </w:r>
              <w:r>
                <w:t xml:space="preserve"> shall be defined as</w:t>
              </w:r>
            </w:ins>
            <w:ins w:id="1932" w:author="Katharina Schleidt" w:date="2022-08-25T13:50:00Z">
              <w:r w:rsidR="007376C2">
                <w:t xml:space="preserve"> </w:t>
              </w:r>
            </w:ins>
            <w:del w:id="1933"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4" w:author="REID-JAMOND Alison" w:date="2022-04-04T14:14:00Z">
        <w:r w:rsidR="008058B6">
          <w:rPr>
            <w:szCs w:val="24"/>
          </w:rPr>
          <w:t>.</w:t>
        </w:r>
      </w:ins>
      <w:del w:id="1935"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36" w:name="_Toc113373337"/>
      <w:r w:rsidRPr="00785C54">
        <w:rPr>
          <w:rFonts w:eastAsia="Times New Roman"/>
          <w:szCs w:val="24"/>
        </w:rPr>
        <w:t>Attribute phenomenonTime</w:t>
      </w:r>
      <w:bookmarkEnd w:id="19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37" w:author="Katharina Schleidt" w:date="2022-08-25T13:50:00Z">
              <w:r w:rsidRPr="00785C54" w:rsidDel="007376C2">
                <w:rPr>
                  <w:szCs w:val="24"/>
                </w:rPr>
                <w:delText xml:space="preserve">that </w:delText>
              </w:r>
            </w:del>
            <w:ins w:id="1938"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39" w:author="REID-JAMOND Alison" w:date="2022-04-04T14:14:00Z">
              <w:r w:rsidRPr="00785C54" w:rsidDel="008058B6">
                <w:rPr>
                  <w:szCs w:val="24"/>
                </w:rPr>
                <w:delText xml:space="preserve">SHALL </w:delText>
              </w:r>
            </w:del>
            <w:ins w:id="1940"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1" w:author="Katharina Schleidt" w:date="2022-08-13T16:15:00Z"/>
          <w:szCs w:val="24"/>
        </w:rPr>
      </w:pPr>
      <w:commentRangeStart w:id="1942"/>
      <w:r w:rsidRPr="00785C54">
        <w:rPr>
          <w:szCs w:val="24"/>
        </w:rPr>
        <w:t>NOTE 1</w:t>
      </w:r>
      <w:r w:rsidRPr="00785C54">
        <w:rPr>
          <w:szCs w:val="24"/>
        </w:rPr>
        <w:tab/>
      </w:r>
      <w:ins w:id="1943" w:author="Katharina Schleidt" w:date="2022-08-13T16:15:00Z">
        <w:r w:rsidR="00325C73">
          <w:t>The phenomenonTime is often the time of interaction with a real-world feature either by a SamplingProcedure (time at which a Sample has been taken) or by an ObservingProcedure.</w:t>
        </w:r>
      </w:ins>
      <w:del w:id="1944" w:author="Katharina Schleidt" w:date="2022-08-13T16:15:00Z">
        <w:r w:rsidRPr="00785C54" w:rsidDel="00325C73">
          <w:rPr>
            <w:szCs w:val="24"/>
          </w:rPr>
          <w:delText xml:space="preserve">The phenomenonTime is often the time </w:delText>
        </w:r>
      </w:del>
      <w:ins w:id="1945" w:author="REID-JAMOND Alison" w:date="2022-04-04T14:15:00Z">
        <w:del w:id="1946" w:author="Katharina Schleidt" w:date="2022-08-13T16:15:00Z">
          <w:r w:rsidR="008058B6" w:rsidDel="00325C73">
            <w:rPr>
              <w:szCs w:val="24"/>
            </w:rPr>
            <w:delText xml:space="preserve">at which </w:delText>
          </w:r>
        </w:del>
      </w:ins>
      <w:del w:id="1947"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8" w:author="Katharina Schleidt" w:date="2022-08-13T16:15:00Z"/>
          <w:szCs w:val="24"/>
        </w:rPr>
      </w:pPr>
      <w:del w:id="1949"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2"/>
        <w:r w:rsidR="008058B6" w:rsidDel="00325C73">
          <w:rPr>
            <w:rStyle w:val="Marquedecommentaire"/>
            <w:rFonts w:eastAsia="MS Mincho"/>
            <w:lang w:eastAsia="ja-JP"/>
          </w:rPr>
          <w:commentReference w:id="1942"/>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50"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1" w:author="Katharina Schleidt" w:date="2022-08-13T16:15:00Z">
        <w:r w:rsidR="00325C73">
          <w:rPr>
            <w:szCs w:val="24"/>
          </w:rPr>
          <w:t>2</w:t>
        </w:r>
      </w:ins>
      <w:del w:id="1952"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3" w:author="REID-JAMOND Alison" w:date="2022-04-04T14:16:00Z">
              <w:r w:rsidRPr="00785C54" w:rsidDel="008058B6">
                <w:rPr>
                  <w:szCs w:val="24"/>
                </w:rPr>
                <w:delText xml:space="preserve">SHALL </w:delText>
              </w:r>
            </w:del>
            <w:ins w:id="1954"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5" w:author="REID-JAMOND Alison" w:date="2022-04-04T14:16:00Z">
              <w:r w:rsidRPr="00785C54" w:rsidDel="008058B6">
                <w:rPr>
                  <w:szCs w:val="24"/>
                </w:rPr>
                <w:delText xml:space="preserve">SHOULD </w:delText>
              </w:r>
            </w:del>
            <w:ins w:id="1956"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57" w:name="_Toc113373338"/>
      <w:r w:rsidRPr="00785C54">
        <w:rPr>
          <w:rFonts w:eastAsia="Times New Roman"/>
          <w:szCs w:val="24"/>
        </w:rPr>
        <w:t>Attribute resultTime</w:t>
      </w:r>
      <w:bookmarkEnd w:id="19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58" w:author="REID-JAMOND Alison" w:date="2022-04-04T14:16:00Z">
              <w:r w:rsidRPr="00785C54" w:rsidDel="008058B6">
                <w:rPr>
                  <w:szCs w:val="24"/>
                </w:rPr>
                <w:delText xml:space="preserve">SHALL </w:delText>
              </w:r>
            </w:del>
            <w:ins w:id="1959"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60" w:author="REID-JAMOND Alison" w:date="2022-04-04T14:16:00Z">
              <w:r w:rsidRPr="00785C54" w:rsidDel="008058B6">
                <w:rPr>
                  <w:szCs w:val="24"/>
                </w:rPr>
                <w:delText xml:space="preserve">SHALL </w:delText>
              </w:r>
            </w:del>
            <w:ins w:id="1961"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2" w:name="_Toc113373339"/>
      <w:r w:rsidRPr="00785C54">
        <w:rPr>
          <w:rFonts w:eastAsia="Times New Roman"/>
          <w:szCs w:val="24"/>
        </w:rPr>
        <w:t>Attribute validTime</w:t>
      </w:r>
      <w:bookmarkEnd w:id="19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3" w:author="REID-JAMOND Alison" w:date="2022-04-04T14:16:00Z">
              <w:r w:rsidRPr="00785C54" w:rsidDel="008058B6">
                <w:rPr>
                  <w:szCs w:val="24"/>
                </w:rPr>
                <w:delText xml:space="preserve">SHALL </w:delText>
              </w:r>
            </w:del>
            <w:ins w:id="1964"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5"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Corpsdetexte"/>
      </w:pPr>
      <w:r w:rsidRPr="00785C54">
        <w:br w:type="page"/>
      </w:r>
    </w:p>
    <w:p w14:paraId="3FB788F5" w14:textId="1754D2D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66" w:name="_Toc113373340"/>
      <w:r w:rsidRPr="00785C54">
        <w:rPr>
          <w:rFonts w:eastAsia="Times New Roman"/>
          <w:szCs w:val="24"/>
        </w:rPr>
        <w:lastRenderedPageBreak/>
        <w:t>Association featureOfInterest</w:t>
      </w:r>
      <w:bookmarkEnd w:id="19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67" w:author="REID-JAMOND Alison" w:date="2022-04-04T14:16:00Z">
              <w:r w:rsidRPr="00785C54" w:rsidDel="008058B6">
                <w:rPr>
                  <w:szCs w:val="24"/>
                </w:rPr>
                <w:delText xml:space="preserve">SHALL </w:delText>
              </w:r>
            </w:del>
            <w:ins w:id="1968"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69" w:author="Katharina Schleidt" w:date="2022-08-10T19:20:00Z"/>
          <w:szCs w:val="24"/>
        </w:rPr>
      </w:pPr>
      <w:moveFromRangeStart w:id="1970" w:author="Katharina Schleidt" w:date="2022-08-10T19:20:00Z" w:name="move111051638"/>
      <w:moveFrom w:id="1971" w:author="Katharina Schleidt" w:date="2022-08-10T19:20:00Z">
        <w:r w:rsidRPr="00785C54" w:rsidDel="00113B7F">
          <w:rPr>
            <w:szCs w:val="24"/>
          </w:rPr>
          <w:t>NOTE 1</w:t>
        </w:r>
        <w:r w:rsidRPr="00785C54" w:rsidDel="00113B7F">
          <w:rPr>
            <w:szCs w:val="24"/>
          </w:rPr>
          <w:tab/>
          <w:t>The featureOfInterest can be of Any type</w:t>
        </w:r>
        <w:ins w:id="1972" w:author="REID-JAMOND Alison" w:date="2022-04-04T14:17:00Z">
          <w:r w:rsidR="008058B6" w:rsidDel="00113B7F">
            <w:rPr>
              <w:szCs w:val="24"/>
            </w:rPr>
            <w:t>.</w:t>
          </w:r>
        </w:ins>
      </w:moveFrom>
    </w:p>
    <w:moveFromRangeEnd w:id="1970"/>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3" w:author="Katharina Schleidt" w:date="2022-08-10T19:20:00Z"/>
          <w:szCs w:val="24"/>
        </w:rPr>
      </w:pPr>
      <w:moveToRangeStart w:id="1974" w:author="Katharina Schleidt" w:date="2022-08-10T19:20:00Z" w:name="move111051638"/>
      <w:moveTo w:id="1975" w:author="Katharina Schleidt" w:date="2022-08-10T19:20:00Z">
        <w:r w:rsidRPr="00785C54">
          <w:rPr>
            <w:szCs w:val="24"/>
          </w:rPr>
          <w:t>NOTE 1</w:t>
        </w:r>
        <w:r w:rsidRPr="00785C54">
          <w:rPr>
            <w:szCs w:val="24"/>
          </w:rPr>
          <w:tab/>
          <w:t>The featureOfInterest can be of Any type</w:t>
        </w:r>
        <w:r>
          <w:rPr>
            <w:szCs w:val="24"/>
          </w:rPr>
          <w:t>.</w:t>
        </w:r>
      </w:moveTo>
    </w:p>
    <w:moveToRangeEnd w:id="1974"/>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76" w:author="Katharina Schleidt" w:date="2022-08-13T15:40:00Z">
        <w:r w:rsidR="001574A6" w:rsidRPr="001574A6">
          <w:rPr>
            <w:szCs w:val="24"/>
          </w:rPr>
          <w:t xml:space="preserve">This object is </w:t>
        </w:r>
      </w:ins>
      <w:ins w:id="1977" w:author="Katharina Schleidt" w:date="2022-08-13T15:41:00Z">
        <w:r w:rsidR="001574A6">
          <w:rPr>
            <w:szCs w:val="24"/>
          </w:rPr>
          <w:t xml:space="preserve">either </w:t>
        </w:r>
      </w:ins>
      <w:ins w:id="1978" w:author="Katharina Schleidt" w:date="2022-08-13T15:40:00Z">
        <w:r w:rsidR="001574A6" w:rsidRPr="001574A6">
          <w:rPr>
            <w:szCs w:val="24"/>
          </w:rPr>
          <w:t xml:space="preserve">the real-world object whose properties are under observation, or </w:t>
        </w:r>
      </w:ins>
      <w:ins w:id="1979" w:author="Katharina Schleidt" w:date="2022-08-13T15:41:00Z">
        <w:r w:rsidR="001574A6">
          <w:rPr>
            <w:szCs w:val="24"/>
          </w:rPr>
          <w:t xml:space="preserve">it </w:t>
        </w:r>
      </w:ins>
      <w:ins w:id="1980"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1" w:author="Katharina Schleidt" w:date="2022-08-13T15:40:00Z">
        <w:r w:rsidRPr="00785C54" w:rsidDel="001574A6">
          <w:rPr>
            <w:szCs w:val="24"/>
          </w:rPr>
          <w:delText xml:space="preserve">This object is the real-world object whose properties are under observation, </w:delText>
        </w:r>
        <w:commentRangeStart w:id="1982"/>
        <w:r w:rsidRPr="00785C54" w:rsidDel="001574A6">
          <w:rPr>
            <w:szCs w:val="24"/>
          </w:rPr>
          <w:delText>or is an object created with the intention to sample the real-world object,</w:delText>
        </w:r>
        <w:commentRangeEnd w:id="1982"/>
        <w:r w:rsidR="008058B6" w:rsidDel="001574A6">
          <w:rPr>
            <w:rStyle w:val="Marquedecommentaire"/>
            <w:rFonts w:eastAsia="MS Mincho"/>
            <w:lang w:eastAsia="ja-JP"/>
          </w:rPr>
          <w:commentReference w:id="1982"/>
        </w:r>
        <w:r w:rsidRPr="00785C54" w:rsidDel="001574A6">
          <w:rPr>
            <w:szCs w:val="24"/>
          </w:rPr>
          <w:delText xml:space="preserve"> as described </w:delText>
        </w:r>
        <w:commentRangeStart w:id="1983"/>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3"/>
        <w:r w:rsidR="008058B6" w:rsidDel="001574A6">
          <w:rPr>
            <w:rStyle w:val="Marquedecommentaire"/>
            <w:rFonts w:eastAsia="MS Mincho"/>
            <w:lang w:eastAsia="ja-JP"/>
          </w:rPr>
          <w:commentReference w:id="1983"/>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4" w:author="REID-JAMOND Alison" w:date="2022-04-04T14:18:00Z">
              <w:r w:rsidRPr="00785C54" w:rsidDel="008058B6">
                <w:rPr>
                  <w:szCs w:val="24"/>
                </w:rPr>
                <w:delText xml:space="preserve">SHALL </w:delText>
              </w:r>
            </w:del>
            <w:ins w:id="1985"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86" w:author="REID-JAMOND Alison" w:date="2022-04-04T14:19:00Z">
              <w:r w:rsidRPr="00785C54" w:rsidDel="008058B6">
                <w:rPr>
                  <w:szCs w:val="24"/>
                </w:rPr>
                <w:delText xml:space="preserve">MAY </w:delText>
              </w:r>
            </w:del>
            <w:ins w:id="1987"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88" w:author="REID-JAMOND Alison" w:date="2022-04-04T14:19:00Z">
              <w:r w:rsidRPr="00785C54" w:rsidDel="008058B6">
                <w:rPr>
                  <w:szCs w:val="24"/>
                </w:rPr>
                <w:delText xml:space="preserve">SHALL </w:delText>
              </w:r>
            </w:del>
            <w:ins w:id="1989"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0" w:name="_Toc113373341"/>
      <w:r w:rsidRPr="00785C54">
        <w:rPr>
          <w:rFonts w:eastAsia="Times New Roman"/>
          <w:szCs w:val="24"/>
        </w:rPr>
        <w:t>Association observedProperty</w:t>
      </w:r>
      <w:bookmarkEnd w:id="19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1" w:author="REID-JAMOND Alison" w:date="2022-04-04T14:19:00Z">
              <w:r w:rsidRPr="00785C54" w:rsidDel="008058B6">
                <w:rPr>
                  <w:szCs w:val="24"/>
                </w:rPr>
                <w:delText xml:space="preserve">SHALL </w:delText>
              </w:r>
            </w:del>
            <w:ins w:id="1992"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3" w:author="REID-JAMOND Alison" w:date="2022-04-04T14:19:00Z">
              <w:r w:rsidR="008058B6">
                <w:rPr>
                  <w:szCs w:val="24"/>
                </w:rPr>
                <w:t>shall</w:t>
              </w:r>
            </w:ins>
            <w:del w:id="1994"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1995" w:name="_Toc113373342"/>
      <w:r w:rsidRPr="00785C54">
        <w:rPr>
          <w:rFonts w:eastAsia="Times New Roman"/>
          <w:szCs w:val="24"/>
        </w:rPr>
        <w:t>Association result</w:t>
      </w:r>
      <w:bookmarkEnd w:id="19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1996" w:author="REID-JAMOND Alison" w:date="2022-04-04T14:19:00Z">
              <w:r w:rsidR="008058B6">
                <w:rPr>
                  <w:szCs w:val="24"/>
                </w:rPr>
                <w:t>shall</w:t>
              </w:r>
            </w:ins>
            <w:del w:id="1997"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998"/>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1999" w:author="Katharina Schleidt" w:date="2022-08-13T16:00:00Z">
        <w:r w:rsidRPr="00785C54" w:rsidDel="00DD1147">
          <w:rPr>
            <w:szCs w:val="24"/>
          </w:rPr>
          <w:delText xml:space="preserve">may </w:delText>
        </w:r>
      </w:del>
      <w:ins w:id="2000" w:author="Katharina Schleidt" w:date="2022-08-13T16:00:00Z">
        <w:r w:rsidR="00DD1147">
          <w:rPr>
            <w:szCs w:val="24"/>
          </w:rPr>
          <w:t>can</w:t>
        </w:r>
        <w:r w:rsidR="00DD1147" w:rsidRPr="00785C54">
          <w:rPr>
            <w:szCs w:val="24"/>
          </w:rPr>
          <w:t xml:space="preserve"> </w:t>
        </w:r>
      </w:ins>
      <w:r w:rsidRPr="00785C54">
        <w:rPr>
          <w:szCs w:val="24"/>
        </w:rPr>
        <w:t>be a coverage.</w:t>
      </w:r>
      <w:commentRangeEnd w:id="1998"/>
      <w:r w:rsidR="008058B6">
        <w:rPr>
          <w:rStyle w:val="Marquedecommentaire"/>
          <w:rFonts w:eastAsia="MS Mincho"/>
          <w:lang w:eastAsia="ja-JP"/>
        </w:rPr>
        <w:commentReference w:id="1998"/>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1" w:author="REID-JAMOND Alison" w:date="2022-04-04T14:21:00Z">
              <w:r w:rsidRPr="00785C54" w:rsidDel="008058B6">
                <w:rPr>
                  <w:szCs w:val="24"/>
                </w:rPr>
                <w:delText xml:space="preserve">SHALL </w:delText>
              </w:r>
            </w:del>
            <w:ins w:id="2002"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3"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04" w:name="_Toc113373343"/>
      <w:r w:rsidRPr="00785C54">
        <w:rPr>
          <w:rFonts w:eastAsia="Times New Roman"/>
          <w:szCs w:val="24"/>
        </w:rPr>
        <w:t>Association observingProcedure</w:t>
      </w:r>
      <w:bookmarkEnd w:id="20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5" w:author="REID-JAMOND Alison" w:date="2022-04-04T14:21:00Z">
              <w:r w:rsidRPr="00785C54" w:rsidDel="008058B6">
                <w:rPr>
                  <w:szCs w:val="24"/>
                </w:rPr>
                <w:delText xml:space="preserve"> SHALL</w:delText>
              </w:r>
            </w:del>
            <w:ins w:id="2006" w:author="REID-JAMOND Alison" w:date="2022-04-04T14:21:00Z">
              <w:r w:rsidR="008058B6">
                <w:rPr>
                  <w:szCs w:val="24"/>
                </w:rPr>
                <w:t>shall</w:t>
              </w:r>
            </w:ins>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07"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Corpsdetexte"/>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8" w:author="REID-JAMOND Alison" w:date="2022-04-04T14:21:00Z">
              <w:r w:rsidRPr="00785C54" w:rsidDel="008058B6">
                <w:rPr>
                  <w:szCs w:val="24"/>
                </w:rPr>
                <w:delText xml:space="preserve">SHALL </w:delText>
              </w:r>
            </w:del>
            <w:ins w:id="2009"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0" w:name="_Toc113373344"/>
      <w:r w:rsidRPr="00785C54">
        <w:rPr>
          <w:rFonts w:eastAsia="Times New Roman"/>
          <w:szCs w:val="24"/>
        </w:rPr>
        <w:t>Association observer</w:t>
      </w:r>
      <w:bookmarkEnd w:id="20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1"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2"/>
            <w:del w:id="2013" w:author="Katharina Schleidt" w:date="2022-08-10T19:13:00Z">
              <w:r w:rsidRPr="00785C54" w:rsidDel="002F2035">
                <w:rPr>
                  <w:szCs w:val="24"/>
                </w:rPr>
                <w:delText>SHALL</w:delText>
              </w:r>
            </w:del>
            <w:ins w:id="2014" w:author="Katharina Schleidt" w:date="2022-08-10T19:13:00Z">
              <w:r w:rsidR="002F2035">
                <w:rPr>
                  <w:szCs w:val="24"/>
                </w:rPr>
                <w:t>shall</w:t>
              </w:r>
            </w:ins>
            <w:r w:rsidRPr="00785C54">
              <w:rPr>
                <w:szCs w:val="24"/>
              </w:rPr>
              <w:t xml:space="preserve"> </w:t>
            </w:r>
            <w:commentRangeEnd w:id="2012"/>
            <w:r w:rsidR="008058B6">
              <w:rPr>
                <w:rStyle w:val="Marquedecommentaire"/>
                <w:rFonts w:eastAsia="MS Mincho"/>
                <w:lang w:eastAsia="ja-JP"/>
              </w:rPr>
              <w:commentReference w:id="2012"/>
            </w:r>
            <w:r w:rsidRPr="00785C54">
              <w:rPr>
                <w:szCs w:val="24"/>
              </w:rPr>
              <w:t>be used.</w:t>
            </w:r>
          </w:p>
        </w:tc>
      </w:tr>
    </w:tbl>
    <w:p w14:paraId="57577C42" w14:textId="32C5C46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5" w:name="_Toc113373345"/>
      <w:r w:rsidRPr="00785C54">
        <w:rPr>
          <w:rFonts w:eastAsia="Times New Roman"/>
          <w:szCs w:val="24"/>
        </w:rPr>
        <w:t>Association host</w:t>
      </w:r>
      <w:bookmarkEnd w:id="20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16" w:author="Katharina Schleidt" w:date="2022-08-10T19:13:00Z">
              <w:r w:rsidRPr="00785C54" w:rsidDel="002F2035">
                <w:rPr>
                  <w:szCs w:val="24"/>
                </w:rPr>
                <w:delText>SHALL</w:delText>
              </w:r>
            </w:del>
            <w:ins w:id="2017"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18" w:name="_Toc113373346"/>
      <w:r w:rsidRPr="00785C54">
        <w:rPr>
          <w:rFonts w:eastAsia="Times New Roman"/>
          <w:szCs w:val="24"/>
        </w:rPr>
        <w:t>Constraint Observer or Host</w:t>
      </w:r>
      <w:bookmarkEnd w:id="201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19" w:author="Katharina Schleidt" w:date="2022-08-10T19:15:00Z">
              <w:r w:rsidRPr="00785C54" w:rsidDel="002F2035">
                <w:rPr>
                  <w:szCs w:val="24"/>
                </w:rPr>
                <w:delText>SHOULD</w:delText>
              </w:r>
            </w:del>
            <w:ins w:id="2020"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1" w:name="_Toc113373347"/>
      <w:r w:rsidRPr="00785C54">
        <w:rPr>
          <w:rFonts w:eastAsia="Times New Roman"/>
          <w:szCs w:val="24"/>
        </w:rPr>
        <w:t>Constraint ObservableProperty characteristic associated with featureOfInterest</w:t>
      </w:r>
      <w:bookmarkEnd w:id="202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2" w:author="Katharina Schleidt" w:date="2022-08-10T19:15:00Z">
              <w:r w:rsidRPr="00785C54" w:rsidDel="002F2035">
                <w:rPr>
                  <w:szCs w:val="24"/>
                </w:rPr>
                <w:delText>SHOULD</w:delText>
              </w:r>
            </w:del>
            <w:ins w:id="2023"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4" w:name="_Toc113373348"/>
      <w:r w:rsidRPr="00785C54">
        <w:rPr>
          <w:rFonts w:eastAsia="Times New Roman"/>
          <w:szCs w:val="24"/>
        </w:rPr>
        <w:t>Constraint suitable ObservableProperty</w:t>
      </w:r>
      <w:bookmarkEnd w:id="202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25" w:author="Katharina Schleidt" w:date="2022-08-10T19:15:00Z">
              <w:r w:rsidRPr="00785C54" w:rsidDel="002F2035">
                <w:rPr>
                  <w:szCs w:val="24"/>
                </w:rPr>
                <w:delText>SHOULD</w:delText>
              </w:r>
            </w:del>
            <w:ins w:id="2026"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27" w:name="_Toc113373349"/>
      <w:r w:rsidRPr="00785C54">
        <w:rPr>
          <w:rFonts w:eastAsia="Times New Roman"/>
          <w:szCs w:val="24"/>
        </w:rPr>
        <w:lastRenderedPageBreak/>
        <w:t>Constraint suitable result type</w:t>
      </w:r>
      <w:bookmarkEnd w:id="20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28" w:author="Katharina Schleidt" w:date="2022-08-10T19:15:00Z">
              <w:r w:rsidRPr="00785C54" w:rsidDel="002F2035">
                <w:rPr>
                  <w:szCs w:val="24"/>
                </w:rPr>
                <w:delText>SHOULD</w:delText>
              </w:r>
            </w:del>
            <w:ins w:id="2029"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30" w:name="_Toc113373350"/>
      <w:r w:rsidRPr="00785C54">
        <w:rPr>
          <w:rFonts w:eastAsia="Times New Roman"/>
          <w:szCs w:val="24"/>
        </w:rPr>
        <w:t>Constraint unit of measure</w:t>
      </w:r>
      <w:bookmarkEnd w:id="20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1" w:author="Katharina Schleidt" w:date="2022-08-10T19:13:00Z">
              <w:r w:rsidRPr="00785C54" w:rsidDel="002F2035">
                <w:rPr>
                  <w:szCs w:val="24"/>
                </w:rPr>
                <w:delText>SHALL</w:delText>
              </w:r>
            </w:del>
            <w:ins w:id="2032"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3" w:author="Katharina Schleidt" w:date="2022-08-10T19:13:00Z">
              <w:r w:rsidRPr="00785C54" w:rsidDel="002F2035">
                <w:rPr>
                  <w:szCs w:val="24"/>
                </w:rPr>
                <w:delText>SHALL</w:delText>
              </w:r>
            </w:del>
            <w:ins w:id="2034"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35" w:author="Katharina Schleidt" w:date="2022-08-10T19:15:00Z">
              <w:r w:rsidRPr="00785C54" w:rsidDel="002F2035">
                <w:rPr>
                  <w:szCs w:val="24"/>
                </w:rPr>
                <w:delText>SHOULD</w:delText>
              </w:r>
            </w:del>
            <w:ins w:id="2036"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37"/>
      <w:r w:rsidRPr="00785C54">
        <w:rPr>
          <w:szCs w:val="24"/>
        </w:rPr>
        <w:t>NOTE</w:t>
      </w:r>
      <w:ins w:id="2038"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39" w:author="Katharina Schleidt" w:date="2022-08-13T15:57:00Z">
        <w:r w:rsidRPr="00785C54" w:rsidDel="002A0086">
          <w:rPr>
            <w:szCs w:val="24"/>
          </w:rPr>
          <w:delText xml:space="preserve">should </w:delText>
        </w:r>
      </w:del>
      <w:ins w:id="2040"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37"/>
      <w:r w:rsidR="008058B6">
        <w:rPr>
          <w:rStyle w:val="Marquedecommentaire"/>
          <w:rFonts w:eastAsia="MS Mincho"/>
          <w:lang w:eastAsia="ja-JP"/>
        </w:rPr>
        <w:commentReference w:id="2037"/>
      </w:r>
      <w:r w:rsidRPr="00785C54">
        <w:rPr>
          <w:szCs w:val="24"/>
        </w:rPr>
        <w:t>(e.g., referencing</w:t>
      </w:r>
      <w:ins w:id="2041"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2"/>
      <w:commentRangeStart w:id="2043"/>
      <w:r w:rsidR="00DD2582">
        <w:rPr>
          <w:rStyle w:val="Lienhypertexte"/>
          <w:szCs w:val="24"/>
          <w:lang w:val="en-GB" w:eastAsia="ja-JP"/>
        </w:rPr>
        <w:fldChar w:fldCharType="begin"/>
      </w:r>
      <w:r w:rsidR="00DD2582">
        <w:rPr>
          <w:rStyle w:val="Lienhypertexte"/>
          <w:szCs w:val="24"/>
          <w:lang w:val="en-GB" w:eastAsia="ja-JP"/>
        </w:rPr>
        <w:instrText xml:space="preserve"> HYPERLINK "http://qudt.org/vocab/unit/UNITLESS" </w:instrText>
      </w:r>
      <w:r w:rsidR="00DD2582">
        <w:rPr>
          <w:rStyle w:val="Lienhypertexte"/>
          <w:szCs w:val="24"/>
          <w:lang w:val="en-GB" w:eastAsia="ja-JP"/>
        </w:rPr>
        <w:fldChar w:fldCharType="separate"/>
      </w:r>
      <w:r w:rsidRPr="00785C54">
        <w:rPr>
          <w:rStyle w:val="Lienhypertexte"/>
          <w:szCs w:val="24"/>
          <w:lang w:val="en-GB" w:eastAsia="ja-JP"/>
        </w:rPr>
        <w:t>http://qudt.org/vocab/unit/UNITLESS</w:t>
      </w:r>
      <w:r w:rsidR="00DD2582">
        <w:rPr>
          <w:rStyle w:val="Lienhypertexte"/>
          <w:szCs w:val="24"/>
          <w:lang w:val="en-GB" w:eastAsia="ja-JP"/>
        </w:rPr>
        <w:fldChar w:fldCharType="end"/>
      </w:r>
      <w:commentRangeEnd w:id="2042"/>
      <w:r w:rsidR="008058B6">
        <w:rPr>
          <w:rStyle w:val="Marquedecommentaire"/>
          <w:rFonts w:eastAsia="MS Mincho"/>
          <w:lang w:eastAsia="ja-JP"/>
        </w:rPr>
        <w:commentReference w:id="2042"/>
      </w:r>
      <w:commentRangeEnd w:id="2043"/>
      <w:r w:rsidR="008B6B3B">
        <w:rPr>
          <w:rStyle w:val="Marquedecommentaire"/>
          <w:rFonts w:eastAsia="MS Mincho"/>
          <w:lang w:eastAsia="ja-JP"/>
        </w:rPr>
        <w:commentReference w:id="2043"/>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4"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045" w:name="_Toc113373351"/>
      <w:r w:rsidRPr="00785C54">
        <w:rPr>
          <w:rFonts w:eastAsia="Times New Roman"/>
          <w:szCs w:val="24"/>
        </w:rPr>
        <w:t>ObservableProperty</w:t>
      </w:r>
      <w:bookmarkEnd w:id="2045"/>
    </w:p>
    <w:p w14:paraId="6B8FA6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6" w:name="_Toc113373352"/>
      <w:r w:rsidRPr="00785C54">
        <w:rPr>
          <w:rFonts w:eastAsia="Times New Roman"/>
          <w:szCs w:val="24"/>
        </w:rPr>
        <w:t>ObservableProperty Requirements Class</w:t>
      </w:r>
      <w:bookmarkEnd w:id="204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47" w:name="_Toc113373353"/>
      <w:r w:rsidRPr="00785C54">
        <w:rPr>
          <w:rFonts w:eastAsia="Times New Roman"/>
          <w:szCs w:val="24"/>
        </w:rPr>
        <w:t>Interface ObservableProperty</w:t>
      </w:r>
      <w:bookmarkEnd w:id="20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48" w:author="Katharina Schleidt" w:date="2022-08-10T19:55:00Z">
              <w:r>
                <w:t xml:space="preserve">An </w:t>
              </w:r>
              <w:r w:rsidRPr="00E91BC4">
                <w:rPr>
                  <w:b/>
                  <w:bCs/>
                  <w:szCs w:val="24"/>
                  <w:rPrChange w:id="2049" w:author="Katharina Schleidt" w:date="2022-08-13T17:28:00Z">
                    <w:rPr>
                      <w:szCs w:val="24"/>
                    </w:rPr>
                  </w:rPrChange>
                </w:rPr>
                <w:t>ObservableProperty</w:t>
              </w:r>
              <w:r>
                <w:t xml:space="preserve"> shall be defined as </w:t>
              </w:r>
            </w:ins>
            <w:del w:id="2050" w:author="Katharina Schleidt" w:date="2022-08-10T19:55:00Z">
              <w:r w:rsidR="005B5EAD" w:rsidRPr="00785C54" w:rsidDel="004C36B0">
                <w:rPr>
                  <w:szCs w:val="24"/>
                </w:rPr>
                <w:delText xml:space="preserve">A </w:delText>
              </w:r>
            </w:del>
            <w:ins w:id="2051"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2"/>
      <w:r w:rsidRPr="00785C54">
        <w:lastRenderedPageBreak/>
        <w:t>On a groundwater well</w:t>
      </w:r>
      <w:ins w:id="2053" w:author="Katharina Schleidt" w:date="2022-08-12T19:10:00Z">
        <w:r w:rsidR="009A7292">
          <w:t>,</w:t>
        </w:r>
      </w:ins>
      <w:ins w:id="2054" w:author="Katharina Schleidt" w:date="2022-08-12T19:14:00Z">
        <w:r w:rsidR="009A7292">
          <w:t xml:space="preserve"> the</w:t>
        </w:r>
      </w:ins>
      <w:del w:id="2055" w:author="Katharina Schleidt" w:date="2022-08-12T19:10:00Z">
        <w:r w:rsidRPr="00785C54" w:rsidDel="009A7292">
          <w:delText xml:space="preserve"> we</w:delText>
        </w:r>
      </w:del>
      <w:del w:id="2056" w:author="Katharina Schleidt" w:date="2022-08-12T19:13:00Z">
        <w:r w:rsidRPr="00785C54" w:rsidDel="009A7292">
          <w:delText>:</w:delText>
        </w:r>
      </w:del>
      <w:commentRangeEnd w:id="2052"/>
      <w:r w:rsidR="008058B6">
        <w:rPr>
          <w:rStyle w:val="Marquedecommentaire"/>
          <w:rFonts w:eastAsia="MS Mincho"/>
          <w:lang w:eastAsia="ja-JP"/>
        </w:rPr>
        <w:commentReference w:id="2052"/>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57" w:author="Katharina Schleidt" w:date="2022-08-12T19:14:00Z"/>
          <w:szCs w:val="24"/>
        </w:rPr>
      </w:pPr>
      <w:r w:rsidRPr="00785C54">
        <w:rPr>
          <w:szCs w:val="24"/>
        </w:rPr>
        <w:t>a)</w:t>
      </w:r>
      <w:r w:rsidRPr="00785C54">
        <w:rPr>
          <w:szCs w:val="24"/>
        </w:rPr>
        <w:tab/>
      </w:r>
      <w:del w:id="2058"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59"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60" w:author="Katharina Schleidt" w:date="2022-08-12T19:14:00Z">
        <w:r w:rsidRPr="00785C54" w:rsidDel="009A7292">
          <w:rPr>
            <w:szCs w:val="24"/>
          </w:rPr>
          <w:delText xml:space="preserve">With </w:delText>
        </w:r>
      </w:del>
      <w:ins w:id="2061"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2"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3"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4"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65" w:author="Katharina Schleidt" w:date="2022-08-12T19:16:00Z">
        <w:r w:rsidR="005B5EAD" w:rsidRPr="00785C54" w:rsidDel="00E10000">
          <w:rPr>
            <w:szCs w:val="24"/>
          </w:rPr>
          <w:delText>where we revisit the groundwater well and:</w:delText>
        </w:r>
      </w:del>
      <w:ins w:id="2066"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7" w:author="Katharina Schleidt" w:date="2022-08-12T19:16:00Z"/>
          <w:szCs w:val="24"/>
        </w:rPr>
      </w:pPr>
      <w:ins w:id="2068" w:author="Katharina Schleidt" w:date="2022-08-12T19:17:00Z">
        <w:r>
          <w:rPr>
            <w:szCs w:val="24"/>
          </w:rPr>
          <w:t>c)</w:t>
        </w:r>
      </w:ins>
      <w:r w:rsidR="005B5EAD" w:rsidRPr="009A7292">
        <w:rPr>
          <w:szCs w:val="24"/>
        </w:rPr>
        <w:tab/>
      </w:r>
      <w:del w:id="2069"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70"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1" w:author="Katharina Schleidt" w:date="2022-08-12T19:15:00Z">
          <w:pPr>
            <w:pStyle w:val="ListContinue2-"/>
          </w:pPr>
        </w:pPrChange>
      </w:pPr>
      <w:ins w:id="2072" w:author="Katharina Schleidt" w:date="2022-08-12T19:17:00Z">
        <w:r>
          <w:rPr>
            <w:szCs w:val="24"/>
          </w:rPr>
          <w:t>i</w:t>
        </w:r>
      </w:ins>
      <w:ins w:id="2073"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4" w:author="Katharina Schleidt" w:date="2022-08-12T19:15:00Z">
          <w:pPr>
            <w:pStyle w:val="ListContinue2-"/>
          </w:pPr>
        </w:pPrChange>
      </w:pPr>
      <w:ins w:id="2075" w:author="Katharina Schleidt" w:date="2022-08-12T19:17:00Z">
        <w:r>
          <w:rPr>
            <w:szCs w:val="24"/>
          </w:rPr>
          <w:t>d)</w:t>
        </w:r>
      </w:ins>
      <w:r w:rsidR="005B5EAD" w:rsidRPr="009A7292">
        <w:rPr>
          <w:szCs w:val="24"/>
        </w:rPr>
        <w:tab/>
      </w:r>
      <w:del w:id="2076" w:author="Katharina Schleidt" w:date="2022-08-12T19:17:00Z">
        <w:r w:rsidR="005B5EAD" w:rsidRPr="009A7292" w:rsidDel="00E10000">
          <w:rPr>
            <w:szCs w:val="24"/>
          </w:rPr>
          <w:delText xml:space="preserve">With </w:delText>
        </w:r>
      </w:del>
      <w:ins w:id="2077" w:author="Katharina Schleidt" w:date="2022-08-12T19:17:00Z">
        <w:r>
          <w:rPr>
            <w:szCs w:val="24"/>
          </w:rPr>
          <w:t>w</w:t>
        </w:r>
        <w:r w:rsidRPr="009A7292">
          <w:rPr>
            <w:szCs w:val="24"/>
          </w:rPr>
          <w:t xml:space="preserve">ith </w:t>
        </w:r>
      </w:ins>
      <w:r w:rsidR="005B5EAD" w:rsidRPr="009A7292">
        <w:rPr>
          <w:szCs w:val="24"/>
        </w:rPr>
        <w:t>a manual probe</w:t>
      </w:r>
      <w:del w:id="2078" w:author="Katharina Schleidt" w:date="2022-08-12T19:17:00Z">
        <w:r w:rsidR="005B5EAD" w:rsidRPr="009A7292" w:rsidDel="00E10000">
          <w:rPr>
            <w:szCs w:val="24"/>
          </w:rPr>
          <w:delText xml:space="preserve">, </w:delText>
        </w:r>
      </w:del>
      <w:ins w:id="2079"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80" w:author="Katharina Schleidt" w:date="2022-08-12T19:17:00Z">
        <w:r>
          <w:rPr>
            <w:szCs w:val="24"/>
          </w:rPr>
          <w:t xml:space="preserve"> than use</w:t>
        </w:r>
      </w:ins>
      <w:ins w:id="2081" w:author="Katharina Schleidt" w:date="2022-08-12T19:18:00Z">
        <w:r>
          <w:rPr>
            <w:szCs w:val="24"/>
          </w:rPr>
          <w:t>d</w:t>
        </w:r>
      </w:ins>
      <w:ins w:id="2082"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3"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4" w:name="_Toc113373354"/>
      <w:r w:rsidRPr="00785C54">
        <w:rPr>
          <w:rFonts w:eastAsia="Times New Roman"/>
          <w:szCs w:val="24"/>
        </w:rPr>
        <w:t>Association observer</w:t>
      </w:r>
      <w:bookmarkEnd w:id="20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85" w:author="Katharina Schleidt" w:date="2022-08-10T19:13:00Z">
              <w:r w:rsidRPr="00785C54" w:rsidDel="002F2035">
                <w:rPr>
                  <w:szCs w:val="24"/>
                </w:rPr>
                <w:delText>SHALL</w:delText>
              </w:r>
            </w:del>
            <w:ins w:id="2086"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Titre2"/>
        <w:tabs>
          <w:tab w:val="left" w:pos="400"/>
        </w:tabs>
        <w:autoSpaceDE w:val="0"/>
        <w:autoSpaceDN w:val="0"/>
        <w:adjustRightInd w:val="0"/>
        <w:rPr>
          <w:rFonts w:eastAsia="Times New Roman"/>
          <w:szCs w:val="24"/>
        </w:rPr>
      </w:pPr>
      <w:bookmarkStart w:id="2087" w:name="_Toc113373355"/>
      <w:r w:rsidRPr="00785C54">
        <w:rPr>
          <w:rFonts w:eastAsia="Times New Roman"/>
          <w:szCs w:val="24"/>
        </w:rPr>
        <w:t>Procedure</w:t>
      </w:r>
      <w:bookmarkEnd w:id="2087"/>
    </w:p>
    <w:p w14:paraId="36CDF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8" w:name="_Toc113373356"/>
      <w:r w:rsidRPr="00785C54">
        <w:rPr>
          <w:rFonts w:eastAsia="Times New Roman"/>
          <w:szCs w:val="24"/>
        </w:rPr>
        <w:t>Procedure Requirements Class</w:t>
      </w:r>
      <w:bookmarkEnd w:id="2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089" w:name="_Toc113373357"/>
      <w:r w:rsidRPr="00785C54">
        <w:rPr>
          <w:rFonts w:eastAsia="Times New Roman"/>
          <w:szCs w:val="24"/>
        </w:rPr>
        <w:t>Interface Procedure</w:t>
      </w:r>
      <w:bookmarkEnd w:id="20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90" w:author="Katharina Schleidt" w:date="2022-08-10T19:56:00Z">
              <w:r w:rsidRPr="004C36B0">
                <w:rPr>
                  <w:szCs w:val="24"/>
                </w:rPr>
                <w:t xml:space="preserve">A </w:t>
              </w:r>
              <w:r w:rsidRPr="00E91BC4">
                <w:rPr>
                  <w:b/>
                  <w:bCs/>
                  <w:szCs w:val="24"/>
                  <w:rPrChange w:id="2091" w:author="Katharina Schleidt" w:date="2022-08-13T17:29:00Z">
                    <w:rPr>
                      <w:szCs w:val="24"/>
                    </w:rPr>
                  </w:rPrChange>
                </w:rPr>
                <w:t>Procedure</w:t>
              </w:r>
              <w:r w:rsidRPr="004C36B0">
                <w:rPr>
                  <w:szCs w:val="24"/>
                </w:rPr>
                <w:t xml:space="preserve"> shall be defined as </w:t>
              </w:r>
            </w:ins>
            <w:commentRangeStart w:id="2092"/>
            <w:del w:id="2093" w:author="Katharina Schleidt" w:date="2022-08-13T17:29:00Z">
              <w:r w:rsidR="005B5EAD" w:rsidRPr="00785C54" w:rsidDel="00E91BC4">
                <w:rPr>
                  <w:szCs w:val="24"/>
                </w:rPr>
                <w:delText xml:space="preserve">A </w:delText>
              </w:r>
            </w:del>
            <w:ins w:id="2094"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2"/>
            <w:r w:rsidR="008058B6">
              <w:rPr>
                <w:rStyle w:val="Marquedecommentaire"/>
                <w:rFonts w:eastAsia="MS Mincho"/>
                <w:lang w:eastAsia="ja-JP"/>
              </w:rPr>
              <w:commentReference w:id="2092"/>
            </w:r>
          </w:p>
        </w:tc>
      </w:tr>
    </w:tbl>
    <w:p w14:paraId="45B9959B" w14:textId="5CC63E55" w:rsidR="005B5EAD" w:rsidRPr="008058B6" w:rsidDel="008058B6" w:rsidRDefault="005B5EAD">
      <w:pPr>
        <w:pStyle w:val="Note"/>
        <w:rPr>
          <w:del w:id="2095" w:author="REID-JAMOND Alison" w:date="2022-04-04T14:27:00Z"/>
        </w:rPr>
        <w:pPrChange w:id="2096"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097" w:author="REID-JAMOND Alison" w:date="2022-04-04T14:27:00Z">
        <w:r w:rsidR="008058B6" w:rsidRPr="008058B6">
          <w:t xml:space="preserve"> 1</w:t>
        </w:r>
      </w:ins>
      <w:del w:id="2098"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099"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100"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1" w:author="REID-JAMOND Alison" w:date="2022-04-04T14:27:00Z">
        <w:r w:rsidRPr="00785C54" w:rsidDel="008058B6">
          <w:rPr>
            <w:szCs w:val="24"/>
          </w:rPr>
          <w:delText>2)</w:delText>
        </w:r>
      </w:del>
      <w:ins w:id="2102"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3"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4" w:author="Katharina Schleidt" w:date="2022-08-12T18:24:00Z">
          <w:r w:rsidR="008058B6" w:rsidRPr="00785C54" w:rsidDel="00193100">
            <w:rPr>
              <w:rStyle w:val="stdyear"/>
              <w:szCs w:val="24"/>
              <w:shd w:val="clear" w:color="auto" w:fill="auto"/>
            </w:rPr>
            <w:delText>11</w:delText>
          </w:r>
        </w:del>
      </w:ins>
      <w:ins w:id="2105" w:author="Katharina Schleidt" w:date="2022-08-12T18:24:00Z">
        <w:r w:rsidR="00193100">
          <w:rPr>
            <w:rStyle w:val="stdyear"/>
            <w:szCs w:val="24"/>
            <w:shd w:val="clear" w:color="auto" w:fill="auto"/>
          </w:rPr>
          <w:t>22</w:t>
        </w:r>
      </w:ins>
      <w:ins w:id="2106" w:author="REID-JAMOND Alison" w:date="2022-04-04T14:27:00Z">
        <w:r w:rsidR="008058B6" w:rsidRPr="00785C54">
          <w:rPr>
            <w:szCs w:val="24"/>
          </w:rPr>
          <w:t xml:space="preserve"> </w:t>
        </w:r>
        <w:r w:rsidR="008058B6">
          <w:rPr>
            <w:szCs w:val="24"/>
          </w:rPr>
          <w:t>(</w:t>
        </w:r>
      </w:ins>
      <w:del w:id="2107" w:author="REID-JAMOND Alison" w:date="2022-04-04T14:27:00Z">
        <w:r w:rsidRPr="00785C54" w:rsidDel="008058B6">
          <w:rPr>
            <w:szCs w:val="24"/>
          </w:rPr>
          <w:delText xml:space="preserve"> </w:delText>
        </w:r>
      </w:del>
      <w:r w:rsidRPr="00785C54">
        <w:rPr>
          <w:szCs w:val="24"/>
        </w:rPr>
        <w:t xml:space="preserve">this </w:t>
      </w:r>
      <w:del w:id="2108" w:author="REID-JAMOND Alison" w:date="2022-04-04T14:27:00Z">
        <w:r w:rsidRPr="00785C54" w:rsidDel="008058B6">
          <w:rPr>
            <w:szCs w:val="24"/>
          </w:rPr>
          <w:delText>version t</w:delText>
        </w:r>
      </w:del>
      <w:ins w:id="2109" w:author="REID-JAMOND Alison" w:date="2022-04-04T14:27:00Z">
        <w:r w:rsidR="008058B6">
          <w:rPr>
            <w:szCs w:val="24"/>
          </w:rPr>
          <w:t>document) t</w:t>
        </w:r>
      </w:ins>
      <w:r w:rsidRPr="00785C54">
        <w:rPr>
          <w:szCs w:val="24"/>
        </w:rPr>
        <w:t xml:space="preserve">o avoid unnecessary confusion between the terms </w:t>
      </w:r>
      <w:ins w:id="2110" w:author="REID-JAMOND Alison" w:date="2022-04-04T14:28:00Z">
        <w:r w:rsidR="008058B6">
          <w:rPr>
            <w:szCs w:val="24"/>
          </w:rPr>
          <w:t>"</w:t>
        </w:r>
      </w:ins>
      <w:r w:rsidRPr="00785C54">
        <w:rPr>
          <w:szCs w:val="24"/>
        </w:rPr>
        <w:t>procedure</w:t>
      </w:r>
      <w:ins w:id="2111" w:author="REID-JAMOND Alison" w:date="2022-04-04T14:28:00Z">
        <w:r w:rsidR="008058B6">
          <w:rPr>
            <w:szCs w:val="24"/>
          </w:rPr>
          <w:t>"</w:t>
        </w:r>
      </w:ins>
      <w:r w:rsidRPr="00785C54">
        <w:rPr>
          <w:szCs w:val="24"/>
        </w:rPr>
        <w:t xml:space="preserve"> and </w:t>
      </w:r>
      <w:ins w:id="2112" w:author="REID-JAMOND Alison" w:date="2022-04-04T14:28:00Z">
        <w:r w:rsidR="008058B6">
          <w:rPr>
            <w:szCs w:val="24"/>
          </w:rPr>
          <w:t>"</w:t>
        </w:r>
      </w:ins>
      <w:r w:rsidRPr="00785C54">
        <w:rPr>
          <w:szCs w:val="24"/>
        </w:rPr>
        <w:t>process</w:t>
      </w:r>
      <w:ins w:id="2113"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114" w:name="_Toc113373358"/>
      <w:r w:rsidRPr="00785C54">
        <w:rPr>
          <w:rFonts w:eastAsia="Times New Roman"/>
          <w:szCs w:val="24"/>
        </w:rPr>
        <w:lastRenderedPageBreak/>
        <w:t>ObservingProcedure</w:t>
      </w:r>
      <w:bookmarkEnd w:id="2114"/>
    </w:p>
    <w:p w14:paraId="32C6A4F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5" w:name="_Toc113373359"/>
      <w:r w:rsidRPr="00785C54">
        <w:rPr>
          <w:rFonts w:eastAsia="Times New Roman"/>
          <w:szCs w:val="24"/>
        </w:rPr>
        <w:t>ObservingProcedure Requirements Class</w:t>
      </w:r>
      <w:bookmarkEnd w:id="21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16" w:name="_Toc113373360"/>
      <w:r w:rsidRPr="00785C54">
        <w:rPr>
          <w:rFonts w:eastAsia="Times New Roman"/>
          <w:szCs w:val="24"/>
        </w:rPr>
        <w:t>Interface ObservingProcedure</w:t>
      </w:r>
      <w:bookmarkEnd w:id="211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17" w:author="Katharina Schleidt" w:date="2022-08-10T19:57:00Z">
              <w:r w:rsidRPr="00785C54" w:rsidDel="004C36B0">
                <w:rPr>
                  <w:szCs w:val="24"/>
                </w:rPr>
                <w:delText xml:space="preserve">The </w:delText>
              </w:r>
            </w:del>
            <w:ins w:id="2118" w:author="Katharina Schleidt" w:date="2022-08-10T19:57:00Z">
              <w:r w:rsidR="004C36B0" w:rsidRPr="004C36B0">
                <w:rPr>
                  <w:szCs w:val="24"/>
                </w:rPr>
                <w:t xml:space="preserve">An </w:t>
              </w:r>
              <w:r w:rsidR="004C36B0" w:rsidRPr="00E91BC4">
                <w:rPr>
                  <w:b/>
                  <w:bCs/>
                  <w:szCs w:val="24"/>
                  <w:rPrChange w:id="2119"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20"/>
      <w:del w:id="2121"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2" w:author="Katharina Schleidt" w:date="2022-08-10T19:24:00Z">
        <w:r w:rsidRPr="00785C54">
          <w:rPr>
            <w:szCs w:val="24"/>
          </w:rPr>
          <w:t>NOTE</w:t>
        </w:r>
      </w:ins>
      <w:ins w:id="2123" w:author="Katharina Schleidt" w:date="2022-08-10T19:25:00Z">
        <w:r>
          <w:rPr>
            <w:szCs w:val="24"/>
          </w:rPr>
          <w:t xml:space="preserve"> </w:t>
        </w:r>
      </w:ins>
      <w:r w:rsidR="005B5EAD" w:rsidRPr="00785C54">
        <w:rPr>
          <w:szCs w:val="24"/>
        </w:rPr>
        <w:t>1</w:t>
      </w:r>
      <w:del w:id="2124"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5" w:author="Katharina Schleidt" w:date="2022-08-10T19:25:00Z">
        <w:r w:rsidRPr="00785C54">
          <w:rPr>
            <w:szCs w:val="24"/>
          </w:rPr>
          <w:t>NOTE</w:t>
        </w:r>
        <w:r>
          <w:rPr>
            <w:szCs w:val="24"/>
          </w:rPr>
          <w:t xml:space="preserve"> </w:t>
        </w:r>
      </w:ins>
      <w:r w:rsidR="005B5EAD" w:rsidRPr="00785C54">
        <w:rPr>
          <w:szCs w:val="24"/>
        </w:rPr>
        <w:t>2</w:t>
      </w:r>
      <w:del w:id="2126"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27" w:author="Katharina Schleidt" w:date="2022-08-13T17:04:00Z">
        <w:r w:rsidR="005B5EAD" w:rsidRPr="00785C54" w:rsidDel="00DA74AC">
          <w:rPr>
            <w:szCs w:val="24"/>
          </w:rPr>
          <w:delText>observation</w:delText>
        </w:r>
      </w:del>
      <w:ins w:id="2128"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9" w:author="Katharina Schleidt" w:date="2022-08-10T19:25:00Z">
        <w:r w:rsidRPr="00785C54">
          <w:rPr>
            <w:szCs w:val="24"/>
          </w:rPr>
          <w:t>NOTE</w:t>
        </w:r>
        <w:r>
          <w:rPr>
            <w:szCs w:val="24"/>
          </w:rPr>
          <w:t xml:space="preserve"> </w:t>
        </w:r>
      </w:ins>
      <w:r w:rsidR="005B5EAD" w:rsidRPr="00785C54">
        <w:rPr>
          <w:szCs w:val="24"/>
        </w:rPr>
        <w:t>3</w:t>
      </w:r>
      <w:del w:id="2130"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1" w:author="Katharina Schleidt" w:date="2022-08-10T19:25:00Z">
        <w:r w:rsidRPr="00785C54">
          <w:rPr>
            <w:szCs w:val="24"/>
          </w:rPr>
          <w:t>NOTE</w:t>
        </w:r>
        <w:r>
          <w:rPr>
            <w:szCs w:val="24"/>
          </w:rPr>
          <w:t xml:space="preserve"> </w:t>
        </w:r>
      </w:ins>
      <w:r w:rsidR="005B5EAD" w:rsidRPr="00785C54">
        <w:rPr>
          <w:szCs w:val="24"/>
        </w:rPr>
        <w:t>4</w:t>
      </w:r>
      <w:del w:id="2132"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3" w:author="Katharina Schleidt" w:date="2022-08-10T19:25:00Z">
        <w:r w:rsidRPr="00785C54">
          <w:rPr>
            <w:szCs w:val="24"/>
          </w:rPr>
          <w:t>NOTE</w:t>
        </w:r>
        <w:r>
          <w:rPr>
            <w:szCs w:val="24"/>
          </w:rPr>
          <w:t xml:space="preserve"> </w:t>
        </w:r>
      </w:ins>
      <w:r w:rsidR="005B5EAD" w:rsidRPr="00785C54">
        <w:rPr>
          <w:szCs w:val="24"/>
        </w:rPr>
        <w:t>5</w:t>
      </w:r>
      <w:del w:id="2134"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5" w:author="Katharina Schleidt" w:date="2022-08-10T19:25:00Z">
        <w:r w:rsidRPr="00785C54">
          <w:rPr>
            <w:szCs w:val="24"/>
          </w:rPr>
          <w:t>NOTE</w:t>
        </w:r>
        <w:r>
          <w:rPr>
            <w:szCs w:val="24"/>
          </w:rPr>
          <w:t xml:space="preserve"> </w:t>
        </w:r>
      </w:ins>
      <w:r w:rsidR="005B5EAD" w:rsidRPr="00785C54">
        <w:rPr>
          <w:szCs w:val="24"/>
        </w:rPr>
        <w:t>6</w:t>
      </w:r>
      <w:del w:id="2136"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37"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38" w:author="Katharina Schleidt" w:date="2022-08-12T18:24:00Z">
        <w:r w:rsidR="00193100" w:rsidRPr="00193100">
          <w:rPr>
            <w:szCs w:val="24"/>
          </w:rPr>
          <w:t>ISO 19156:2022</w:t>
        </w:r>
      </w:ins>
      <w:del w:id="2139"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20"/>
      <w:r w:rsidR="008058B6">
        <w:rPr>
          <w:rStyle w:val="Marquedecommentaire"/>
          <w:rFonts w:eastAsia="MS Mincho"/>
          <w:lang w:eastAsia="ja-JP"/>
        </w:rPr>
        <w:commentReference w:id="2120"/>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0" w:name="_Toc113373361"/>
      <w:r w:rsidRPr="00785C54">
        <w:rPr>
          <w:rFonts w:eastAsia="Times New Roman"/>
          <w:szCs w:val="24"/>
        </w:rPr>
        <w:lastRenderedPageBreak/>
        <w:t>Association observer</w:t>
      </w:r>
      <w:bookmarkEnd w:id="21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1" w:author="Katharina Schleidt" w:date="2022-08-10T19:13:00Z">
              <w:r w:rsidRPr="00785C54" w:rsidDel="002F2035">
                <w:rPr>
                  <w:szCs w:val="24"/>
                </w:rPr>
                <w:delText>SHALL</w:delText>
              </w:r>
            </w:del>
            <w:ins w:id="2142"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Titre2"/>
        <w:tabs>
          <w:tab w:val="left" w:pos="400"/>
        </w:tabs>
        <w:autoSpaceDE w:val="0"/>
        <w:autoSpaceDN w:val="0"/>
        <w:adjustRightInd w:val="0"/>
        <w:rPr>
          <w:rFonts w:eastAsia="Times New Roman"/>
          <w:szCs w:val="24"/>
        </w:rPr>
      </w:pPr>
      <w:bookmarkStart w:id="2143" w:name="_Toc113373362"/>
      <w:r w:rsidRPr="00785C54">
        <w:rPr>
          <w:rFonts w:eastAsia="Times New Roman"/>
          <w:szCs w:val="24"/>
        </w:rPr>
        <w:t>Observer</w:t>
      </w:r>
      <w:bookmarkEnd w:id="2143"/>
    </w:p>
    <w:p w14:paraId="03D825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4" w:name="_Toc113373363"/>
      <w:r w:rsidRPr="00785C54">
        <w:rPr>
          <w:rFonts w:eastAsia="Times New Roman"/>
          <w:szCs w:val="24"/>
        </w:rPr>
        <w:t>Observer Requirements Class</w:t>
      </w:r>
      <w:bookmarkEnd w:id="2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45" w:name="_Toc113373364"/>
      <w:r w:rsidRPr="00785C54">
        <w:rPr>
          <w:rFonts w:eastAsia="Times New Roman"/>
          <w:szCs w:val="24"/>
        </w:rPr>
        <w:t>Interface Observer</w:t>
      </w:r>
      <w:bookmarkEnd w:id="214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46" w:author="Katharina Schleidt" w:date="2022-08-10T19:57:00Z">
              <w:r w:rsidRPr="00785C54" w:rsidDel="004C36B0">
                <w:rPr>
                  <w:szCs w:val="24"/>
                </w:rPr>
                <w:delText xml:space="preserve">An </w:delText>
              </w:r>
            </w:del>
            <w:ins w:id="2147" w:author="Katharina Schleidt" w:date="2022-08-10T19:57:00Z">
              <w:r w:rsidR="004C36B0" w:rsidRPr="004C36B0">
                <w:rPr>
                  <w:szCs w:val="24"/>
                </w:rPr>
                <w:t xml:space="preserve">An </w:t>
              </w:r>
              <w:r w:rsidR="004C36B0" w:rsidRPr="00DA74AC">
                <w:rPr>
                  <w:b/>
                  <w:bCs/>
                  <w:szCs w:val="24"/>
                  <w:rPrChange w:id="2148"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49" w:author="Katharina Schleidt" w:date="2022-08-10T19:26:00Z"/>
          <w:szCs w:val="24"/>
        </w:rPr>
      </w:pPr>
      <w:del w:id="2150"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1" w:author="Katharina Schleidt" w:date="2022-08-10T19:25:00Z">
        <w:r w:rsidRPr="00785C54">
          <w:rPr>
            <w:szCs w:val="24"/>
          </w:rPr>
          <w:t>NOTE</w:t>
        </w:r>
        <w:r>
          <w:rPr>
            <w:szCs w:val="24"/>
          </w:rPr>
          <w:t xml:space="preserve"> 1</w:t>
        </w:r>
      </w:ins>
      <w:del w:id="2152"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3" w:author="Katharina Schleidt" w:date="2022-08-10T19:26:00Z">
        <w:r w:rsidRPr="00785C54">
          <w:rPr>
            <w:szCs w:val="24"/>
          </w:rPr>
          <w:t>NOTE</w:t>
        </w:r>
        <w:r>
          <w:rPr>
            <w:szCs w:val="24"/>
          </w:rPr>
          <w:t xml:space="preserve"> 2</w:t>
        </w:r>
      </w:ins>
      <w:del w:id="2154"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5" w:author="Katharina Schleidt" w:date="2022-08-10T19:26:00Z">
        <w:r w:rsidRPr="00785C54">
          <w:rPr>
            <w:szCs w:val="24"/>
          </w:rPr>
          <w:t>NOTE</w:t>
        </w:r>
        <w:r>
          <w:rPr>
            <w:szCs w:val="24"/>
          </w:rPr>
          <w:t xml:space="preserve"> 3</w:t>
        </w:r>
      </w:ins>
      <w:del w:id="2156"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7" w:author="Katharina Schleidt" w:date="2022-08-10T19:26:00Z">
        <w:r w:rsidRPr="00785C54">
          <w:rPr>
            <w:szCs w:val="24"/>
          </w:rPr>
          <w:t>NOTE</w:t>
        </w:r>
        <w:r>
          <w:rPr>
            <w:szCs w:val="24"/>
          </w:rPr>
          <w:t xml:space="preserve"> 4</w:t>
        </w:r>
      </w:ins>
      <w:del w:id="2158"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9" w:author="Katharina Schleidt" w:date="2022-08-10T19:26:00Z">
        <w:r w:rsidRPr="00785C54">
          <w:rPr>
            <w:szCs w:val="24"/>
          </w:rPr>
          <w:t>NOTE</w:t>
        </w:r>
        <w:r>
          <w:rPr>
            <w:szCs w:val="24"/>
          </w:rPr>
          <w:t xml:space="preserve"> 5</w:t>
        </w:r>
      </w:ins>
      <w:del w:id="2160"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Corpsdetexte"/>
        <w:autoSpaceDE w:val="0"/>
        <w:autoSpaceDN w:val="0"/>
        <w:adjustRightInd w:val="0"/>
        <w:rPr>
          <w:szCs w:val="24"/>
        </w:rPr>
      </w:pPr>
      <w:r w:rsidRPr="00785C54">
        <w:rPr>
          <w:szCs w:val="24"/>
        </w:rPr>
        <w:t>An Observer responds to a stimulus, e.g.</w:t>
      </w:r>
      <w:del w:id="2161"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2162"/>
      <w:r w:rsidRPr="00785C54">
        <w:rPr>
          <w:szCs w:val="24"/>
        </w:rPr>
        <w:t xml:space="preserve">Other examples of </w:t>
      </w:r>
      <w:del w:id="2163" w:author="Katharina Schleidt" w:date="2022-08-13T17:22:00Z">
        <w:r w:rsidRPr="00785C54" w:rsidDel="009C7946">
          <w:rPr>
            <w:szCs w:val="24"/>
          </w:rPr>
          <w:delText xml:space="preserve">Sensors </w:delText>
        </w:r>
      </w:del>
      <w:ins w:id="2164"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2"/>
      <w:r w:rsidR="008058B6">
        <w:rPr>
          <w:rStyle w:val="Marquedecommentaire"/>
          <w:rFonts w:eastAsia="MS Mincho"/>
          <w:lang w:eastAsia="ja-JP"/>
        </w:rPr>
        <w:commentReference w:id="2162"/>
      </w:r>
    </w:p>
    <w:p w14:paraId="5FFBF6D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5" w:name="_Toc113373365"/>
      <w:r w:rsidRPr="00785C54">
        <w:rPr>
          <w:rFonts w:eastAsia="Times New Roman"/>
          <w:szCs w:val="24"/>
        </w:rPr>
        <w:t>Association observableProperty</w:t>
      </w:r>
      <w:bookmarkEnd w:id="216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66" w:author="Katharina Schleidt" w:date="2022-08-10T19:13:00Z">
              <w:r w:rsidRPr="00785C54" w:rsidDel="002F2035">
                <w:rPr>
                  <w:szCs w:val="24"/>
                </w:rPr>
                <w:delText>SHALL</w:delText>
              </w:r>
            </w:del>
            <w:ins w:id="2167"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68" w:name="_Toc113373366"/>
      <w:r w:rsidRPr="00785C54">
        <w:rPr>
          <w:rFonts w:eastAsia="Times New Roman"/>
          <w:szCs w:val="24"/>
        </w:rPr>
        <w:t>Association observingProcedure</w:t>
      </w:r>
      <w:bookmarkEnd w:id="216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69" w:author="Katharina Schleidt" w:date="2022-08-10T19:13:00Z">
              <w:r w:rsidRPr="00785C54" w:rsidDel="002F2035">
                <w:rPr>
                  <w:szCs w:val="24"/>
                </w:rPr>
                <w:delText>SHALL</w:delText>
              </w:r>
            </w:del>
            <w:ins w:id="2170"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1" w:name="_Toc113373367"/>
      <w:r w:rsidRPr="00785C54">
        <w:rPr>
          <w:rFonts w:eastAsia="Times New Roman"/>
          <w:szCs w:val="24"/>
        </w:rPr>
        <w:t>Association deployment</w:t>
      </w:r>
      <w:bookmarkEnd w:id="217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2" w:author="Katharina Schleidt" w:date="2022-08-10T19:13:00Z">
              <w:r w:rsidRPr="00785C54" w:rsidDel="002F2035">
                <w:rPr>
                  <w:szCs w:val="24"/>
                </w:rPr>
                <w:delText>SHALL</w:delText>
              </w:r>
            </w:del>
            <w:ins w:id="2173"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Titre2"/>
        <w:tabs>
          <w:tab w:val="left" w:pos="400"/>
        </w:tabs>
        <w:autoSpaceDE w:val="0"/>
        <w:autoSpaceDN w:val="0"/>
        <w:adjustRightInd w:val="0"/>
        <w:rPr>
          <w:rFonts w:eastAsia="Times New Roman"/>
          <w:szCs w:val="24"/>
        </w:rPr>
      </w:pPr>
      <w:bookmarkStart w:id="2174" w:name="_Toc113373368"/>
      <w:r w:rsidRPr="00785C54">
        <w:rPr>
          <w:rFonts w:eastAsia="Times New Roman"/>
          <w:szCs w:val="24"/>
        </w:rPr>
        <w:t>Host</w:t>
      </w:r>
      <w:bookmarkEnd w:id="2174"/>
    </w:p>
    <w:p w14:paraId="34028B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5" w:name="_Toc113373369"/>
      <w:r w:rsidRPr="00785C54">
        <w:rPr>
          <w:rFonts w:eastAsia="Times New Roman"/>
          <w:szCs w:val="24"/>
        </w:rPr>
        <w:t>Host Requirements Class</w:t>
      </w:r>
      <w:bookmarkEnd w:id="21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76" w:name="_Toc113373370"/>
      <w:r w:rsidRPr="00785C54">
        <w:rPr>
          <w:rFonts w:eastAsia="Times New Roman"/>
          <w:szCs w:val="24"/>
        </w:rPr>
        <w:t>Interface Host</w:t>
      </w:r>
      <w:bookmarkEnd w:id="21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77" w:author="Katharina Schleidt" w:date="2022-08-10T19:57:00Z">
              <w:r w:rsidRPr="00785C54" w:rsidDel="004C36B0">
                <w:rPr>
                  <w:szCs w:val="24"/>
                </w:rPr>
                <w:delText xml:space="preserve">A </w:delText>
              </w:r>
            </w:del>
            <w:ins w:id="2178" w:author="Katharina Schleidt" w:date="2022-08-10T19:58:00Z">
              <w:r w:rsidR="004C36B0" w:rsidRPr="004C36B0">
                <w:rPr>
                  <w:szCs w:val="24"/>
                </w:rPr>
                <w:t xml:space="preserve">A </w:t>
              </w:r>
              <w:r w:rsidR="004C36B0" w:rsidRPr="00E91BC4">
                <w:rPr>
                  <w:b/>
                  <w:bCs/>
                  <w:szCs w:val="24"/>
                  <w:rPrChange w:id="2179" w:author="Katharina Schleidt" w:date="2022-08-13T17:29:00Z">
                    <w:rPr>
                      <w:szCs w:val="24"/>
                    </w:rPr>
                  </w:rPrChange>
                </w:rPr>
                <w:t>Host</w:t>
              </w:r>
              <w:r w:rsidR="004C36B0" w:rsidRPr="004C36B0">
                <w:rPr>
                  <w:szCs w:val="24"/>
                </w:rPr>
                <w:t xml:space="preserve"> shall be defined as </w:t>
              </w:r>
            </w:ins>
            <w:ins w:id="2180"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1" w:author="Katharina Schleidt" w:date="2022-08-10T19:27:00Z"/>
          <w:szCs w:val="24"/>
        </w:rPr>
      </w:pPr>
      <w:commentRangeStart w:id="2182"/>
      <w:del w:id="2183"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4" w:author="Katharina Schleidt" w:date="2022-08-10T19:26:00Z">
        <w:r w:rsidRPr="00785C54">
          <w:rPr>
            <w:szCs w:val="24"/>
          </w:rPr>
          <w:t>NOTE</w:t>
        </w:r>
        <w:r>
          <w:rPr>
            <w:szCs w:val="24"/>
          </w:rPr>
          <w:t xml:space="preserve"> 1</w:t>
        </w:r>
      </w:ins>
      <w:del w:id="2185"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6" w:author="Katharina Schleidt" w:date="2022-08-10T19:26:00Z">
        <w:r w:rsidRPr="00785C54">
          <w:rPr>
            <w:szCs w:val="24"/>
          </w:rPr>
          <w:lastRenderedPageBreak/>
          <w:t>NOTE</w:t>
        </w:r>
        <w:r>
          <w:rPr>
            <w:szCs w:val="24"/>
          </w:rPr>
          <w:t xml:space="preserve"> 2</w:t>
        </w:r>
      </w:ins>
      <w:del w:id="2187"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8" w:author="Katharina Schleidt" w:date="2022-08-10T19:27:00Z">
        <w:r w:rsidRPr="00785C54">
          <w:rPr>
            <w:szCs w:val="24"/>
          </w:rPr>
          <w:t>NOTE</w:t>
        </w:r>
        <w:r>
          <w:rPr>
            <w:szCs w:val="24"/>
          </w:rPr>
          <w:t xml:space="preserve"> 3</w:t>
        </w:r>
      </w:ins>
      <w:del w:id="2189"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2"/>
      <w:r w:rsidR="008058B6">
        <w:rPr>
          <w:rStyle w:val="Marquedecommentaire"/>
          <w:rFonts w:eastAsia="MS Mincho"/>
          <w:lang w:eastAsia="ja-JP"/>
        </w:rPr>
        <w:commentReference w:id="2182"/>
      </w:r>
    </w:p>
    <w:p w14:paraId="4E3A73D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0" w:name="_Toc113373371"/>
      <w:r w:rsidRPr="00785C54">
        <w:rPr>
          <w:rFonts w:eastAsia="Times New Roman"/>
          <w:szCs w:val="24"/>
        </w:rPr>
        <w:t>Association deployment</w:t>
      </w:r>
      <w:bookmarkEnd w:id="21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1" w:author="Katharina Schleidt" w:date="2022-08-10T19:13:00Z">
              <w:r w:rsidRPr="00785C54" w:rsidDel="002F2035">
                <w:rPr>
                  <w:szCs w:val="24"/>
                </w:rPr>
                <w:delText>SHALL</w:delText>
              </w:r>
            </w:del>
            <w:ins w:id="2192"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3" w:name="_Toc113373372"/>
      <w:r w:rsidRPr="00785C54">
        <w:rPr>
          <w:rFonts w:eastAsia="Times New Roman"/>
          <w:szCs w:val="24"/>
        </w:rPr>
        <w:t>Association relatedHost</w:t>
      </w:r>
      <w:bookmarkEnd w:id="219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4" w:author="Katharina Schleidt" w:date="2022-08-10T19:13:00Z">
              <w:r w:rsidRPr="00785C54" w:rsidDel="002F2035">
                <w:rPr>
                  <w:szCs w:val="24"/>
                </w:rPr>
                <w:delText>SHALL</w:delText>
              </w:r>
            </w:del>
            <w:ins w:id="2195"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Titre2"/>
        <w:tabs>
          <w:tab w:val="left" w:pos="400"/>
        </w:tabs>
        <w:autoSpaceDE w:val="0"/>
        <w:autoSpaceDN w:val="0"/>
        <w:adjustRightInd w:val="0"/>
        <w:rPr>
          <w:rFonts w:eastAsia="Times New Roman"/>
          <w:szCs w:val="24"/>
        </w:rPr>
      </w:pPr>
      <w:bookmarkStart w:id="2196" w:name="_Toc113373373"/>
      <w:r w:rsidRPr="00785C54">
        <w:rPr>
          <w:rFonts w:eastAsia="Times New Roman"/>
          <w:szCs w:val="24"/>
        </w:rPr>
        <w:t>Deployment</w:t>
      </w:r>
      <w:bookmarkEnd w:id="2196"/>
    </w:p>
    <w:p w14:paraId="3B846BA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7" w:name="_Toc113373374"/>
      <w:r w:rsidRPr="00785C54">
        <w:rPr>
          <w:rFonts w:eastAsia="Times New Roman"/>
          <w:szCs w:val="24"/>
        </w:rPr>
        <w:t>Deployment Requirements Class</w:t>
      </w:r>
      <w:bookmarkEnd w:id="219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198" w:name="_Toc113373375"/>
      <w:r w:rsidRPr="00785C54">
        <w:rPr>
          <w:rFonts w:eastAsia="Times New Roman"/>
          <w:szCs w:val="24"/>
        </w:rPr>
        <w:t>Interface Deployment</w:t>
      </w:r>
      <w:bookmarkEnd w:id="219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199" w:author="Katharina Schleidt" w:date="2022-08-10T19:58:00Z">
              <w:r w:rsidRPr="004C36B0">
                <w:rPr>
                  <w:szCs w:val="24"/>
                </w:rPr>
                <w:t xml:space="preserve">A </w:t>
              </w:r>
              <w:r w:rsidRPr="00E91BC4">
                <w:rPr>
                  <w:b/>
                  <w:bCs/>
                  <w:szCs w:val="24"/>
                  <w:rPrChange w:id="2200" w:author="Katharina Schleidt" w:date="2022-08-13T17:29:00Z">
                    <w:rPr>
                      <w:szCs w:val="24"/>
                    </w:rPr>
                  </w:rPrChange>
                </w:rPr>
                <w:t>Deployment</w:t>
              </w:r>
              <w:r w:rsidRPr="004C36B0">
                <w:rPr>
                  <w:szCs w:val="24"/>
                </w:rPr>
                <w:t xml:space="preserve"> shall be defined as </w:t>
              </w:r>
              <w:r>
                <w:rPr>
                  <w:szCs w:val="24"/>
                </w:rPr>
                <w:t>i</w:t>
              </w:r>
            </w:ins>
            <w:del w:id="2201"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2" w:author="Katharina Schleidt" w:date="2022-08-10T19:27:00Z"/>
          <w:szCs w:val="24"/>
        </w:rPr>
      </w:pPr>
      <w:commentRangeStart w:id="2203"/>
      <w:del w:id="2204" w:author="Katharina Schleidt" w:date="2022-08-10T19:27:00Z">
        <w:r w:rsidRPr="00785C54" w:rsidDel="002E12FD">
          <w:rPr>
            <w:szCs w:val="24"/>
          </w:rPr>
          <w:delText>NOTE</w:delText>
        </w:r>
        <w:r w:rsidRPr="00785C54" w:rsidDel="002E12FD">
          <w:rPr>
            <w:szCs w:val="24"/>
          </w:rPr>
          <w:tab/>
          <w:delText>Examples of deployment are:</w:delText>
        </w:r>
        <w:commentRangeEnd w:id="2203"/>
        <w:r w:rsidR="008058B6" w:rsidDel="002E12FD">
          <w:rPr>
            <w:rStyle w:val="Marquedecommentaire"/>
            <w:rFonts w:eastAsia="MS Mincho"/>
            <w:lang w:eastAsia="ja-JP"/>
          </w:rPr>
          <w:commentReference w:id="2203"/>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5" w:author="Katharina Schleidt" w:date="2022-08-10T19:31:00Z">
        <w:r>
          <w:rPr>
            <w:szCs w:val="24"/>
          </w:rPr>
          <w:t>EXAMPLE</w:t>
        </w:r>
      </w:ins>
      <w:ins w:id="2206" w:author="Katharina Schleidt" w:date="2022-08-10T19:27:00Z">
        <w:r w:rsidR="002E12FD">
          <w:rPr>
            <w:szCs w:val="24"/>
          </w:rPr>
          <w:t xml:space="preserve"> 1</w:t>
        </w:r>
      </w:ins>
      <w:del w:id="2207"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8" w:author="Katharina Schleidt" w:date="2022-08-10T19:31:00Z">
        <w:r>
          <w:rPr>
            <w:szCs w:val="24"/>
          </w:rPr>
          <w:t xml:space="preserve">EXAMPLE </w:t>
        </w:r>
      </w:ins>
      <w:ins w:id="2209" w:author="Katharina Schleidt" w:date="2022-08-10T19:27:00Z">
        <w:r w:rsidR="002E12FD">
          <w:rPr>
            <w:szCs w:val="24"/>
          </w:rPr>
          <w:t>2</w:t>
        </w:r>
      </w:ins>
      <w:del w:id="2210"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1" w:author="Katharina Schleidt" w:date="2022-08-10T19:31:00Z">
        <w:r>
          <w:rPr>
            <w:szCs w:val="24"/>
          </w:rPr>
          <w:t xml:space="preserve">EXAMPLE </w:t>
        </w:r>
      </w:ins>
      <w:ins w:id="2212" w:author="Katharina Schleidt" w:date="2022-08-10T19:27:00Z">
        <w:r w:rsidR="002E12FD">
          <w:rPr>
            <w:szCs w:val="24"/>
          </w:rPr>
          <w:t>3</w:t>
        </w:r>
      </w:ins>
      <w:del w:id="2213"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4" w:author="Katharina Schleidt" w:date="2022-08-10T19:31:00Z">
        <w:r>
          <w:rPr>
            <w:szCs w:val="24"/>
          </w:rPr>
          <w:t xml:space="preserve">EXAMPLE </w:t>
        </w:r>
      </w:ins>
      <w:ins w:id="2215" w:author="Katharina Schleidt" w:date="2022-08-10T19:27:00Z">
        <w:r w:rsidR="002E12FD">
          <w:rPr>
            <w:szCs w:val="24"/>
          </w:rPr>
          <w:t>4</w:t>
        </w:r>
      </w:ins>
      <w:del w:id="2216"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17" w:name="_Toc113373376"/>
      <w:r w:rsidRPr="00785C54">
        <w:rPr>
          <w:rFonts w:eastAsia="Times New Roman"/>
          <w:szCs w:val="24"/>
        </w:rPr>
        <w:lastRenderedPageBreak/>
        <w:t>Association observer</w:t>
      </w:r>
      <w:bookmarkEnd w:id="22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18" w:author="Katharina Schleidt" w:date="2022-08-10T19:13:00Z">
              <w:r w:rsidRPr="00785C54" w:rsidDel="002F2035">
                <w:rPr>
                  <w:szCs w:val="24"/>
                </w:rPr>
                <w:delText>SHALL</w:delText>
              </w:r>
            </w:del>
            <w:ins w:id="2219"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0" w:name="_Toc113373377"/>
      <w:r w:rsidRPr="00785C54">
        <w:rPr>
          <w:rFonts w:eastAsia="Times New Roman"/>
          <w:szCs w:val="24"/>
        </w:rPr>
        <w:t>Association host</w:t>
      </w:r>
      <w:bookmarkEnd w:id="22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1" w:author="Katharina Schleidt" w:date="2022-08-10T19:13:00Z">
              <w:r w:rsidRPr="00785C54" w:rsidDel="002F2035">
                <w:rPr>
                  <w:szCs w:val="24"/>
                </w:rPr>
                <w:delText>SHALL</w:delText>
              </w:r>
            </w:del>
            <w:ins w:id="2222"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Titre1"/>
        <w:autoSpaceDE w:val="0"/>
        <w:autoSpaceDN w:val="0"/>
        <w:adjustRightInd w:val="0"/>
        <w:rPr>
          <w:rFonts w:eastAsia="Times New Roman"/>
          <w:szCs w:val="24"/>
        </w:rPr>
      </w:pPr>
      <w:bookmarkStart w:id="2223" w:name="_Toc113373378"/>
      <w:r w:rsidRPr="00785C54">
        <w:rPr>
          <w:rFonts w:eastAsia="Times New Roman"/>
          <w:szCs w:val="24"/>
        </w:rPr>
        <w:t>Abstract Observation Core</w:t>
      </w:r>
      <w:bookmarkEnd w:id="2223"/>
    </w:p>
    <w:p w14:paraId="68C755B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24" w:name="_Toc113373379"/>
      <w:r w:rsidRPr="00785C54">
        <w:rPr>
          <w:rFonts w:eastAsia="Times New Roman"/>
          <w:szCs w:val="24"/>
        </w:rPr>
        <w:t>General</w:t>
      </w:r>
      <w:bookmarkEnd w:id="2224"/>
    </w:p>
    <w:p w14:paraId="42314B7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5" w:name="_Toc113373380"/>
      <w:r w:rsidRPr="00785C54">
        <w:rPr>
          <w:rFonts w:eastAsia="Times New Roman"/>
          <w:szCs w:val="24"/>
        </w:rPr>
        <w:t>Abstract Observation Core Package Requirements Class</w:t>
      </w:r>
      <w:bookmarkEnd w:id="222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26" w:author="Katharina Schleidt" w:date="2022-08-13T16:37:00Z">
              <w:r w:rsidRPr="00785C54" w:rsidDel="00022C0A">
                <w:rPr>
                  <w:szCs w:val="24"/>
                </w:rPr>
                <w:delText xml:space="preserve">core </w:delText>
              </w:r>
            </w:del>
            <w:ins w:id="2227"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28" w:name="_Toc113373381"/>
      <w:r w:rsidRPr="00785C54">
        <w:rPr>
          <w:rFonts w:eastAsia="Times New Roman"/>
          <w:szCs w:val="24"/>
        </w:rPr>
        <w:t>Association metadata</w:t>
      </w:r>
      <w:bookmarkEnd w:id="22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29" w:author="Katharina Schleidt" w:date="2022-08-10T19:13:00Z">
              <w:r w:rsidRPr="00785C54" w:rsidDel="002F2035">
                <w:rPr>
                  <w:szCs w:val="24"/>
                </w:rPr>
                <w:delText>SHALL</w:delText>
              </w:r>
            </w:del>
            <w:ins w:id="2230"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1"/>
      <w:r w:rsidRPr="00785C54">
        <w:rPr>
          <w:szCs w:val="24"/>
        </w:rPr>
        <w:lastRenderedPageBreak/>
        <w:t>NOTE</w:t>
      </w:r>
      <w:r w:rsidRPr="00785C54">
        <w:rPr>
          <w:szCs w:val="24"/>
        </w:rPr>
        <w:tab/>
      </w:r>
      <w:ins w:id="2232"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3" w:author="Katharina Schleidt" w:date="2022-08-13T16:01:00Z">
        <w:r w:rsidRPr="00785C54" w:rsidDel="00DD1147">
          <w:rPr>
            <w:szCs w:val="24"/>
          </w:rPr>
          <w:delText>Attention should be given not to reinvent semantic that is explicitly modelled in the OMS model.</w:delText>
        </w:r>
        <w:commentRangeEnd w:id="2231"/>
        <w:r w:rsidR="008058B6" w:rsidDel="00DD1147">
          <w:rPr>
            <w:rStyle w:val="Marquedecommentaire"/>
            <w:rFonts w:eastAsia="MS Mincho"/>
            <w:lang w:eastAsia="ja-JP"/>
          </w:rPr>
          <w:commentReference w:id="2231"/>
        </w:r>
      </w:del>
    </w:p>
    <w:p w14:paraId="1E362CB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234" w:name="_Toc113373382"/>
      <w:r w:rsidRPr="00785C54">
        <w:rPr>
          <w:rFonts w:eastAsia="Times New Roman"/>
          <w:szCs w:val="24"/>
        </w:rPr>
        <w:t>AbstractObservationCharacteristics</w:t>
      </w:r>
      <w:bookmarkEnd w:id="2234"/>
    </w:p>
    <w:p w14:paraId="1F5E227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35" w:name="_Toc113373383"/>
      <w:r w:rsidRPr="00785C54">
        <w:rPr>
          <w:rFonts w:eastAsia="Times New Roman"/>
          <w:szCs w:val="24"/>
        </w:rPr>
        <w:t>AbstractObservationCharacteristics Requirements Class</w:t>
      </w:r>
      <w:bookmarkEnd w:id="22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6" w:author="Katharina Schleidt" w:date="2022-08-13T16:37:00Z">
              <w:r w:rsidRPr="00785C54" w:rsidDel="00022C0A">
                <w:rPr>
                  <w:szCs w:val="24"/>
                </w:rPr>
                <w:delText xml:space="preserve">core </w:delText>
              </w:r>
            </w:del>
            <w:ins w:id="2237"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Corpsdetexte"/>
      </w:pPr>
      <w:del w:id="2238" w:author="Ilkka Rinne" w:date="2022-09-06T15:39:00Z">
        <w:r w:rsidRPr="00785C54" w:rsidDel="003B488C">
          <w:delText> </w:delText>
        </w:r>
      </w:del>
      <w:ins w:id="2239" w:author="Katharina Schleidt" w:date="2022-08-13T17:38:00Z">
        <w:r w:rsidR="00BE49F6" w:rsidRPr="00785C54">
          <w:rPr>
            <w:szCs w:val="24"/>
          </w:rPr>
          <w:t>AbstractObservationCharacteristics and AbstractObservation</w:t>
        </w:r>
        <w:commentRangeStart w:id="2240"/>
        <w:commentRangeEnd w:id="2240"/>
        <w:r w:rsidR="00BE49F6">
          <w:rPr>
            <w:rStyle w:val="Marquedecommentaire"/>
            <w:rFonts w:eastAsia="MS Mincho"/>
            <w:lang w:eastAsia="ja-JP"/>
          </w:rPr>
          <w:commentReference w:id="2240"/>
        </w:r>
        <w:r w:rsidR="00BE49F6">
          <w:rPr>
            <w:szCs w:val="24"/>
          </w:rPr>
          <w:t xml:space="preserve"> from </w:t>
        </w:r>
        <w:r w:rsidR="00BE49F6">
          <w:t>t</w:t>
        </w:r>
      </w:ins>
      <w:ins w:id="2241" w:author="Katharina Schleidt" w:date="2022-08-13T17:37:00Z">
        <w:r w:rsidR="00BE49F6" w:rsidRPr="00BE49F6">
          <w:t xml:space="preserve">he </w:t>
        </w:r>
      </w:ins>
      <w:ins w:id="2242"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3"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4" w:author="Katharina Schleidt" w:date="2022-08-13T17:38:00Z">
        <w:r w:rsidR="00BE49F6">
          <w:t>9</w:t>
        </w:r>
      </w:ins>
      <w:ins w:id="2245" w:author="Katharina Schleidt" w:date="2022-08-13T17:37:00Z">
        <w:r w:rsidR="00BE49F6" w:rsidRPr="00BE49F6">
          <w:t>.</w:t>
        </w:r>
      </w:ins>
      <w:ins w:id="2246" w:author="Katharina Schleidt" w:date="2022-08-13T17:39:00Z">
        <w:r w:rsidR="00BE49F6">
          <w:t>2 and 9.3</w:t>
        </w:r>
      </w:ins>
      <w:ins w:id="2247"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48" w:author="Ilkka Rinne" w:date="2022-09-06T13:55:00Z">
        <w:r w:rsidRPr="00785C54" w:rsidDel="00734867">
          <w:rPr>
            <w:noProof/>
            <w:szCs w:val="24"/>
            <w:lang w:val="fr-FR" w:eastAsia="fr-FR"/>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49" w:author="Ilkka Rinne" w:date="2022-09-06T13:55:00Z">
        <w:r w:rsidR="00734867">
          <w:rPr>
            <w:noProof/>
            <w:szCs w:val="24"/>
            <w:lang w:val="fr-FR" w:eastAsia="fr-FR"/>
          </w:rPr>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3">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50"/>
      <w:r w:rsidRPr="00785C54">
        <w:rPr>
          <w:szCs w:val="24"/>
        </w:rPr>
        <w:t xml:space="preserve">Figure 10 — Context diagram for Abstract Observation </w:t>
      </w:r>
      <w:del w:id="2251" w:author="Katharina Schleidt" w:date="2022-08-13T16:38:00Z">
        <w:r w:rsidRPr="00785C54" w:rsidDel="00022C0A">
          <w:rPr>
            <w:szCs w:val="24"/>
          </w:rPr>
          <w:delText xml:space="preserve">core </w:delText>
        </w:r>
      </w:del>
      <w:ins w:id="2252"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50"/>
      <w:r w:rsidR="008058B6">
        <w:rPr>
          <w:rStyle w:val="Marquedecommentaire"/>
          <w:rFonts w:eastAsia="MS Mincho"/>
          <w:b w:val="0"/>
          <w:lang w:eastAsia="ja-JP"/>
        </w:rPr>
        <w:commentReference w:id="2250"/>
      </w:r>
    </w:p>
    <w:p w14:paraId="0493EC99" w14:textId="77777777" w:rsidR="00C63DF3" w:rsidRPr="00785C54" w:rsidRDefault="00C63DF3" w:rsidP="00785C54">
      <w:pPr>
        <w:pStyle w:val="Corpsdetexte"/>
      </w:pPr>
      <w:r w:rsidRPr="00785C54">
        <w:br w:type="page"/>
      </w:r>
    </w:p>
    <w:p w14:paraId="3638CD96" w14:textId="472F81D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3" w:name="_Toc113373384"/>
      <w:r w:rsidRPr="00785C54">
        <w:rPr>
          <w:rFonts w:eastAsia="Times New Roman"/>
          <w:szCs w:val="24"/>
        </w:rPr>
        <w:lastRenderedPageBreak/>
        <w:t>Feature type AbstractObservationCharacteristics</w:t>
      </w:r>
      <w:bookmarkEnd w:id="225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4" w:author="Katharina Schleidt" w:date="2022-08-10T19:59:00Z">
              <w:r w:rsidRPr="004C36B0">
                <w:rPr>
                  <w:szCs w:val="24"/>
                </w:rPr>
                <w:t xml:space="preserve">An </w:t>
              </w:r>
              <w:r w:rsidRPr="00DA74AC">
                <w:rPr>
                  <w:b/>
                  <w:bCs/>
                  <w:szCs w:val="24"/>
                  <w:rPrChange w:id="2255" w:author="Katharina Schleidt" w:date="2022-08-13T17:05:00Z">
                    <w:rPr>
                      <w:szCs w:val="24"/>
                    </w:rPr>
                  </w:rPrChange>
                </w:rPr>
                <w:t>AbstractObservationCharacteristics</w:t>
              </w:r>
              <w:r w:rsidRPr="004C36B0">
                <w:rPr>
                  <w:szCs w:val="24"/>
                </w:rPr>
                <w:t xml:space="preserve"> shall be defined as </w:t>
              </w:r>
            </w:ins>
            <w:commentRangeStart w:id="2256"/>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56"/>
            <w:r w:rsidR="008058B6">
              <w:rPr>
                <w:rStyle w:val="Marquedecommentaire"/>
                <w:rFonts w:eastAsia="MS Mincho"/>
                <w:lang w:eastAsia="ja-JP"/>
              </w:rPr>
              <w:commentReference w:id="2256"/>
            </w:r>
          </w:p>
        </w:tc>
      </w:tr>
    </w:tbl>
    <w:p w14:paraId="4AD4099D" w14:textId="49F1F95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57" w:name="_Toc113373385"/>
      <w:r w:rsidRPr="00785C54">
        <w:rPr>
          <w:rFonts w:eastAsia="Times New Roman"/>
          <w:szCs w:val="24"/>
        </w:rPr>
        <w:t>Attribute observationType</w:t>
      </w:r>
      <w:bookmarkEnd w:id="22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58"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59" w:author="Katharina Schleidt" w:date="2022-08-10T19:13:00Z">
              <w:r w:rsidRPr="00785C54" w:rsidDel="002F2035">
                <w:rPr>
                  <w:szCs w:val="24"/>
                </w:rPr>
                <w:delText>SHALL</w:delText>
              </w:r>
            </w:del>
            <w:ins w:id="2260"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61" w:name="_Toc113373386"/>
      <w:r w:rsidRPr="00785C54">
        <w:rPr>
          <w:rFonts w:eastAsia="Times New Roman"/>
          <w:szCs w:val="24"/>
        </w:rPr>
        <w:t>Attribute parameter</w:t>
      </w:r>
      <w:bookmarkEnd w:id="22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62" w:author="Katharina Schleidt" w:date="2022-08-10T19:13:00Z">
              <w:r w:rsidRPr="00785C54" w:rsidDel="002F2035">
                <w:rPr>
                  <w:szCs w:val="24"/>
                </w:rPr>
                <w:delText>SHALL</w:delText>
              </w:r>
            </w:del>
            <w:ins w:id="2263"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4" w:author="Katharina Schleidt" w:date="2022-08-13T17:29:00Z">
                  <w:rPr>
                    <w:szCs w:val="24"/>
                  </w:rPr>
                </w:rPrChange>
              </w:rPr>
              <w:t>Parameter</w:t>
            </w:r>
            <w:r w:rsidRPr="00785C54">
              <w:rPr>
                <w:szCs w:val="24"/>
              </w:rPr>
              <w:t xml:space="preserve"> </w:t>
            </w:r>
            <w:del w:id="2265" w:author="Katharina Schleidt" w:date="2022-08-10T19:15:00Z">
              <w:r w:rsidRPr="00785C54" w:rsidDel="002F2035">
                <w:rPr>
                  <w:szCs w:val="24"/>
                </w:rPr>
                <w:delText>SHOULD</w:delText>
              </w:r>
            </w:del>
            <w:ins w:id="2266" w:author="Katharina Schleidt" w:date="2022-08-10T19:15:00Z">
              <w:r w:rsidR="002F2035">
                <w:rPr>
                  <w:szCs w:val="24"/>
                </w:rPr>
                <w:t>should</w:t>
              </w:r>
            </w:ins>
            <w:r w:rsidRPr="00785C54">
              <w:rPr>
                <w:szCs w:val="24"/>
              </w:rPr>
              <w:t xml:space="preserve"> </w:t>
            </w:r>
            <w:del w:id="2267" w:author="Katharina Schleidt" w:date="2022-08-10T19:16:00Z">
              <w:r w:rsidRPr="00785C54" w:rsidDel="002F2035">
                <w:rPr>
                  <w:szCs w:val="24"/>
                </w:rPr>
                <w:delText xml:space="preserve">NOT </w:delText>
              </w:r>
            </w:del>
            <w:ins w:id="2268"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69" w:author="Katharina Schleidt" w:date="2022-08-13T17:29:00Z">
                  <w:rPr>
                    <w:szCs w:val="24"/>
                  </w:rPr>
                </w:rPrChange>
              </w:rPr>
              <w:t>Parameter</w:t>
            </w:r>
            <w:r w:rsidRPr="00785C54">
              <w:rPr>
                <w:szCs w:val="24"/>
              </w:rPr>
              <w:t xml:space="preserve"> </w:t>
            </w:r>
            <w:del w:id="2270" w:author="Katharina Schleidt" w:date="2022-08-10T19:15:00Z">
              <w:r w:rsidRPr="00785C54" w:rsidDel="002F2035">
                <w:rPr>
                  <w:szCs w:val="24"/>
                </w:rPr>
                <w:delText>SHOULD</w:delText>
              </w:r>
            </w:del>
            <w:ins w:id="2271" w:author="Katharina Schleidt" w:date="2022-08-10T19:15:00Z">
              <w:r w:rsidR="002F2035">
                <w:rPr>
                  <w:szCs w:val="24"/>
                </w:rPr>
                <w:t>should</w:t>
              </w:r>
            </w:ins>
            <w:r w:rsidRPr="00785C54">
              <w:rPr>
                <w:szCs w:val="24"/>
              </w:rPr>
              <w:t xml:space="preserve"> </w:t>
            </w:r>
            <w:del w:id="2272" w:author="Katharina Schleidt" w:date="2022-08-10T19:16:00Z">
              <w:r w:rsidRPr="00785C54" w:rsidDel="002F2035">
                <w:rPr>
                  <w:szCs w:val="24"/>
                </w:rPr>
                <w:delText xml:space="preserve">NOT </w:delText>
              </w:r>
            </w:del>
            <w:ins w:id="2273"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4" w:author="Katharina Schleidt" w:date="2022-08-10T19:34:00Z"/>
          <w:szCs w:val="24"/>
        </w:rPr>
      </w:pPr>
      <w:del w:id="2275" w:author="Katharina Schleidt" w:date="2022-08-10T19:34:00Z">
        <w:r w:rsidRPr="00785C54" w:rsidDel="00026AA4">
          <w:rPr>
            <w:szCs w:val="24"/>
          </w:rPr>
          <w:delText>NOTE 1</w:delText>
        </w:r>
        <w:r w:rsidRPr="00785C54" w:rsidDel="00026AA4">
          <w:rPr>
            <w:szCs w:val="24"/>
          </w:rPr>
          <w:tab/>
          <w:delText xml:space="preserve">This might </w:delText>
        </w:r>
      </w:del>
      <w:ins w:id="2276" w:author="REID-JAMOND Alison" w:date="2022-04-04T14:35:00Z">
        <w:del w:id="2277" w:author="Katharina Schleidt" w:date="2022-08-10T19:34:00Z">
          <w:r w:rsidR="008058B6" w:rsidDel="00026AA4">
            <w:rPr>
              <w:szCs w:val="24"/>
            </w:rPr>
            <w:delText>can</w:delText>
          </w:r>
          <w:r w:rsidR="008058B6" w:rsidRPr="00785C54" w:rsidDel="00026AA4">
            <w:rPr>
              <w:szCs w:val="24"/>
            </w:rPr>
            <w:delText xml:space="preserve"> </w:delText>
          </w:r>
        </w:del>
      </w:ins>
      <w:del w:id="2278"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9" w:author="Katharina Schleidt" w:date="2022-08-10T19:34:00Z"/>
          <w:szCs w:val="24"/>
        </w:rPr>
      </w:pPr>
      <w:del w:id="2280"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Corpsdetexte"/>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1" w:author="Katharina Schleidt" w:date="2022-08-10T19:34:00Z"/>
          <w:szCs w:val="24"/>
        </w:rPr>
      </w:pPr>
      <w:r w:rsidRPr="00785C54">
        <w:rPr>
          <w:szCs w:val="24"/>
        </w:rPr>
        <w:t>EXAMPLE</w:t>
      </w:r>
      <w:r w:rsidRPr="00785C54">
        <w:rPr>
          <w:szCs w:val="24"/>
        </w:rPr>
        <w:tab/>
        <w:t xml:space="preserve">A time sequence of observations of water quality in a well </w:t>
      </w:r>
      <w:del w:id="2282" w:author="Katharina Schleidt" w:date="2022-08-13T16:10:00Z">
        <w:r w:rsidRPr="00785C54" w:rsidDel="009061F0">
          <w:rPr>
            <w:szCs w:val="24"/>
          </w:rPr>
          <w:delText>might</w:delText>
        </w:r>
      </w:del>
      <w:ins w:id="2283"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4" w:author="Katharina Schleidt" w:date="2022-08-10T19:34:00Z"/>
          <w:szCs w:val="24"/>
        </w:rPr>
      </w:pPr>
      <w:ins w:id="2285"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86"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87"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88" w:name="_Toc113373387"/>
      <w:r w:rsidRPr="00785C54">
        <w:rPr>
          <w:rFonts w:eastAsia="Times New Roman"/>
          <w:szCs w:val="24"/>
        </w:rPr>
        <w:t>Attribute resultQuality</w:t>
      </w:r>
      <w:bookmarkEnd w:id="22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289" w:author="Katharina Schleidt" w:date="2022-08-10T19:13:00Z">
              <w:r w:rsidRPr="00785C54" w:rsidDel="002F2035">
                <w:rPr>
                  <w:szCs w:val="24"/>
                </w:rPr>
                <w:delText>SHALL</w:delText>
              </w:r>
            </w:del>
            <w:ins w:id="2290"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1" w:author="REID-JAMOND Alison" w:date="2022-04-04T14:35:00Z">
        <w:r w:rsidRPr="00785C54" w:rsidDel="008058B6">
          <w:rPr>
            <w:szCs w:val="24"/>
          </w:rPr>
          <w:delText xml:space="preserve">may </w:delText>
        </w:r>
      </w:del>
      <w:ins w:id="2292"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3" w:author="REID-JAMOND Alison" w:date="2022-04-04T14:35:00Z">
        <w:r w:rsidRPr="00785C54" w:rsidDel="008058B6">
          <w:rPr>
            <w:szCs w:val="24"/>
          </w:rPr>
          <w:delText xml:space="preserve">may </w:delText>
        </w:r>
      </w:del>
      <w:ins w:id="2294"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5" w:name="_Toc113373388"/>
      <w:r w:rsidRPr="00785C54">
        <w:rPr>
          <w:rFonts w:eastAsia="Times New Roman"/>
          <w:szCs w:val="24"/>
        </w:rPr>
        <w:t>Association proximateFeatureOfInterest</w:t>
      </w:r>
      <w:bookmarkEnd w:id="22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296" w:author="Katharina Schleidt" w:date="2022-08-10T19:13:00Z">
              <w:r w:rsidRPr="00785C54" w:rsidDel="002F2035">
                <w:rPr>
                  <w:szCs w:val="24"/>
                </w:rPr>
                <w:delText>SHALL</w:delText>
              </w:r>
            </w:del>
            <w:ins w:id="2297"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298" w:name="_Toc113373389"/>
      <w:r w:rsidRPr="00785C54">
        <w:rPr>
          <w:rFonts w:eastAsia="Times New Roman"/>
          <w:szCs w:val="24"/>
        </w:rPr>
        <w:t>Association ultimateFeatureOfInterest</w:t>
      </w:r>
      <w:bookmarkEnd w:id="22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299" w:author="Katharina Schleidt" w:date="2022-08-10T19:13:00Z">
              <w:r w:rsidRPr="00785C54" w:rsidDel="002F2035">
                <w:rPr>
                  <w:szCs w:val="24"/>
                </w:rPr>
                <w:delText>SHALL</w:delText>
              </w:r>
            </w:del>
            <w:ins w:id="2300"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1" w:author="Katharina Schleidt" w:date="2022-08-10T19:40:00Z"/>
          <w:szCs w:val="24"/>
        </w:rPr>
      </w:pPr>
      <w:moveToRangeStart w:id="2302" w:author="Katharina Schleidt" w:date="2022-08-10T19:40:00Z" w:name="move111052864"/>
      <w:moveTo w:id="2303" w:author="Katharina Schleidt" w:date="2022-08-10T19:40:00Z">
        <w:r w:rsidRPr="00785C54">
          <w:rPr>
            <w:szCs w:val="24"/>
          </w:rPr>
          <w:t>EXAMPLE 1</w:t>
        </w:r>
        <w:r w:rsidRPr="00785C54">
          <w:rPr>
            <w:szCs w:val="24"/>
          </w:rPr>
          <w:tab/>
          <w:t xml:space="preserve">A river, an aquifer, soil layer, outcrop, a butterfly, a survey area, a room, </w:t>
        </w:r>
        <w:commentRangeStart w:id="2304"/>
        <w:r w:rsidRPr="00785C54">
          <w:rPr>
            <w:szCs w:val="24"/>
          </w:rPr>
          <w:t>Abby's car</w:t>
        </w:r>
        <w:commentRangeEnd w:id="2304"/>
        <w:r>
          <w:rPr>
            <w:rStyle w:val="Marquedecommentaire"/>
            <w:rFonts w:eastAsia="MS Mincho"/>
            <w:lang w:eastAsia="ja-JP"/>
          </w:rPr>
          <w:commentReference w:id="2304"/>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5" w:author="Katharina Schleidt" w:date="2022-08-10T19:40:00Z"/>
          <w:szCs w:val="24"/>
        </w:rPr>
      </w:pPr>
      <w:moveTo w:id="2306"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7" w:author="Katharina Schleidt" w:date="2022-08-10T19:40:00Z"/>
          <w:szCs w:val="24"/>
        </w:rPr>
      </w:pPr>
      <w:moveTo w:id="2308" w:author="Katharina Schleidt" w:date="2022-08-10T19:40:00Z">
        <w:r w:rsidRPr="00785C54">
          <w:rPr>
            <w:szCs w:val="24"/>
          </w:rPr>
          <w:t>EXAMPLE 3</w:t>
        </w:r>
        <w:r w:rsidRPr="00785C54">
          <w:rPr>
            <w:szCs w:val="24"/>
          </w:rPr>
          <w:tab/>
          <w:t>Pertaining to document</w:t>
        </w:r>
      </w:moveTo>
      <w:ins w:id="2309" w:author="Katharina Schleidt" w:date="2022-08-13T17:06:00Z">
        <w:r w:rsidR="00DA74AC">
          <w:rPr>
            <w:szCs w:val="24"/>
          </w:rPr>
          <w:t>s</w:t>
        </w:r>
      </w:ins>
      <w:moveTo w:id="2310"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1" w:author="Katharina Schleidt" w:date="2022-08-10T19:40:00Z"/>
          <w:szCs w:val="24"/>
        </w:rPr>
      </w:pPr>
      <w:moveTo w:id="2312" w:author="Katharina Schleidt" w:date="2022-08-10T19:40:00Z">
        <w:r w:rsidRPr="00785C54">
          <w:rPr>
            <w:szCs w:val="24"/>
          </w:rPr>
          <w:t>EXAMPLE 4</w:t>
        </w:r>
        <w:r w:rsidRPr="00785C54">
          <w:rPr>
            <w:szCs w:val="24"/>
          </w:rPr>
          <w:tab/>
          <w:t>The determination of the species of the butterfly, in this case the butterfly is the ultimateFeatureOfInterest, no proximateFeatureOfInterest need be provided.</w:t>
        </w:r>
      </w:moveTo>
    </w:p>
    <w:moveToRangeEnd w:id="2302"/>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3" w:author="REID-JAMOND Alison" w:date="2022-04-04T14:37:00Z">
        <w:r w:rsidRPr="00785C54" w:rsidDel="008058B6">
          <w:rPr>
            <w:szCs w:val="24"/>
          </w:rPr>
          <w:delText xml:space="preserve">may </w:delText>
        </w:r>
      </w:del>
      <w:ins w:id="2314"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Corpsdetexte"/>
        <w:autoSpaceDE w:val="0"/>
        <w:autoSpaceDN w:val="0"/>
        <w:adjustRightInd w:val="0"/>
        <w:rPr>
          <w:szCs w:val="24"/>
        </w:rPr>
      </w:pPr>
      <w:r w:rsidRPr="00785C54">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15" w:author="Katharina Schleidt" w:date="2022-08-10T19:15:00Z">
              <w:r w:rsidRPr="00785C54" w:rsidDel="002F2035">
                <w:rPr>
                  <w:szCs w:val="24"/>
                </w:rPr>
                <w:delText>SHOULD</w:delText>
              </w:r>
            </w:del>
            <w:ins w:id="2316"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17" w:author="REID-JAMOND Alison" w:date="2022-04-04T14:38:00Z">
        <w:r w:rsidRPr="00785C54" w:rsidDel="008058B6">
          <w:rPr>
            <w:szCs w:val="24"/>
          </w:rPr>
          <w:delText>, see</w:delText>
        </w:r>
      </w:del>
      <w:ins w:id="2318" w:author="REID-JAMOND Alison" w:date="2022-04-04T14:38:00Z">
        <w:r w:rsidR="008058B6">
          <w:rPr>
            <w:szCs w:val="24"/>
          </w:rPr>
          <w:t>; see</w:t>
        </w:r>
      </w:ins>
      <w:del w:id="2319"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0" w:author="Katharina Schleidt" w:date="2022-08-10T19:40:00Z"/>
          <w:szCs w:val="24"/>
        </w:rPr>
      </w:pPr>
      <w:moveFromRangeStart w:id="2321" w:author="Katharina Schleidt" w:date="2022-08-10T19:40:00Z" w:name="move111052864"/>
      <w:moveFrom w:id="2322"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3"/>
        <w:r w:rsidRPr="00785C54" w:rsidDel="007703D2">
          <w:rPr>
            <w:szCs w:val="24"/>
          </w:rPr>
          <w:t>Abby's car</w:t>
        </w:r>
        <w:commentRangeEnd w:id="2323"/>
        <w:r w:rsidR="00026AA4" w:rsidDel="007703D2">
          <w:rPr>
            <w:rStyle w:val="Marquedecommentaire"/>
            <w:rFonts w:eastAsia="MS Mincho"/>
            <w:lang w:eastAsia="ja-JP"/>
          </w:rPr>
          <w:commentReference w:id="2323"/>
        </w:r>
        <w:r w:rsidRPr="00785C54" w:rsidDel="007703D2">
          <w:rPr>
            <w:szCs w:val="24"/>
          </w:rPr>
          <w:t>, a specific human being, this document</w:t>
        </w:r>
        <w:ins w:id="2324" w:author="REID-JAMOND Alison" w:date="2022-04-04T14:38:00Z">
          <w:r w:rsidR="008058B6" w:rsidDel="007703D2">
            <w:rPr>
              <w:szCs w:val="24"/>
            </w:rPr>
            <w:t>.</w:t>
          </w:r>
        </w:ins>
        <w:bookmarkStart w:id="2325" w:name="_Toc113373390"/>
        <w:bookmarkEnd w:id="2325"/>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6" w:author="Katharina Schleidt" w:date="2022-08-10T19:40:00Z"/>
          <w:szCs w:val="24"/>
        </w:rPr>
      </w:pPr>
      <w:moveFrom w:id="2327"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28" w:name="_Toc113373391"/>
        <w:bookmarkEnd w:id="2328"/>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9" w:author="Katharina Schleidt" w:date="2022-08-10T19:40:00Z"/>
          <w:szCs w:val="24"/>
        </w:rPr>
      </w:pPr>
      <w:moveFrom w:id="2330"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1" w:name="_Toc113373392"/>
        <w:bookmarkEnd w:id="2331"/>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2" w:author="Katharina Schleidt" w:date="2022-08-10T19:40:00Z"/>
          <w:szCs w:val="24"/>
        </w:rPr>
      </w:pPr>
      <w:moveFrom w:id="2333"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4" w:name="_Toc113373393"/>
        <w:bookmarkEnd w:id="2334"/>
      </w:moveFrom>
    </w:p>
    <w:p w14:paraId="30F3F7C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35" w:name="_Toc113373394"/>
      <w:moveFromRangeEnd w:id="2321"/>
      <w:r w:rsidRPr="00785C54">
        <w:rPr>
          <w:rFonts w:eastAsia="Times New Roman"/>
          <w:szCs w:val="24"/>
        </w:rPr>
        <w:t>AbstractObservation</w:t>
      </w:r>
      <w:bookmarkEnd w:id="2335"/>
    </w:p>
    <w:p w14:paraId="1A744C2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6" w:name="_Toc113373395"/>
      <w:r w:rsidRPr="00785C54">
        <w:rPr>
          <w:rFonts w:eastAsia="Times New Roman"/>
          <w:szCs w:val="24"/>
        </w:rPr>
        <w:t>AbstractObservation Requirements Class</w:t>
      </w:r>
      <w:bookmarkEnd w:id="23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37" w:author="Katharina Schleidt" w:date="2022-08-13T16:38:00Z">
              <w:r w:rsidRPr="00785C54" w:rsidDel="00022C0A">
                <w:rPr>
                  <w:szCs w:val="24"/>
                </w:rPr>
                <w:delText xml:space="preserve">core </w:delText>
              </w:r>
            </w:del>
            <w:ins w:id="2338"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39" w:name="_Toc113373396"/>
      <w:r w:rsidRPr="00785C54">
        <w:rPr>
          <w:rFonts w:eastAsia="Times New Roman"/>
          <w:szCs w:val="24"/>
        </w:rPr>
        <w:t>Constraint observationType</w:t>
      </w:r>
      <w:bookmarkEnd w:id="233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40"/>
            <w:r w:rsidRPr="00785C54">
              <w:rPr>
                <w:szCs w:val="24"/>
              </w:rPr>
              <w:t>If information on the type of</w:t>
            </w:r>
            <w:r w:rsidRPr="00D612AA">
              <w:rPr>
                <w:b/>
                <w:bCs/>
                <w:szCs w:val="24"/>
                <w:rPrChange w:id="2341" w:author="Katharina Schleidt" w:date="2022-08-13T17:07:00Z">
                  <w:rPr>
                    <w:szCs w:val="24"/>
                  </w:rPr>
                </w:rPrChange>
              </w:rPr>
              <w:t xml:space="preserve"> Observation</w:t>
            </w:r>
            <w:r w:rsidRPr="00785C54">
              <w:rPr>
                <w:szCs w:val="24"/>
              </w:rPr>
              <w:t xml:space="preserve"> is provided, the constraints defined in the referenced codelist </w:t>
            </w:r>
            <w:del w:id="2342" w:author="Katharina Schleidt" w:date="2022-08-10T19:13:00Z">
              <w:r w:rsidRPr="00785C54" w:rsidDel="002F2035">
                <w:rPr>
                  <w:szCs w:val="24"/>
                </w:rPr>
                <w:delText>SHALL</w:delText>
              </w:r>
            </w:del>
            <w:ins w:id="2343" w:author="Katharina Schleidt" w:date="2022-08-10T19:13:00Z">
              <w:r w:rsidR="002F2035">
                <w:rPr>
                  <w:szCs w:val="24"/>
                </w:rPr>
                <w:t>shall</w:t>
              </w:r>
            </w:ins>
            <w:r w:rsidRPr="00785C54">
              <w:rPr>
                <w:szCs w:val="24"/>
              </w:rPr>
              <w:t xml:space="preserve"> be used.</w:t>
            </w:r>
            <w:commentRangeEnd w:id="2340"/>
            <w:r w:rsidR="008058B6">
              <w:rPr>
                <w:rStyle w:val="Marquedecommentaire"/>
                <w:rFonts w:eastAsia="MS Mincho"/>
                <w:lang w:eastAsia="ja-JP"/>
              </w:rPr>
              <w:commentReference w:id="2340"/>
            </w:r>
          </w:p>
        </w:tc>
      </w:tr>
    </w:tbl>
    <w:p w14:paraId="4E20102B" w14:textId="56BC614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4" w:name="_Toc113373397"/>
      <w:r w:rsidRPr="00785C54">
        <w:rPr>
          <w:rFonts w:eastAsia="Times New Roman"/>
          <w:szCs w:val="24"/>
        </w:rPr>
        <w:t>Constraint resultTime instant</w:t>
      </w:r>
      <w:bookmarkEnd w:id="23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45" w:author="Katharina Schleidt" w:date="2022-08-10T19:13:00Z">
              <w:r w:rsidRPr="00785C54" w:rsidDel="002F2035">
                <w:rPr>
                  <w:szCs w:val="24"/>
                </w:rPr>
                <w:delText>SHALL</w:delText>
              </w:r>
            </w:del>
            <w:ins w:id="2346"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47" w:name="_Toc113373398"/>
      <w:r w:rsidRPr="00785C54">
        <w:rPr>
          <w:rFonts w:eastAsia="Times New Roman"/>
          <w:szCs w:val="24"/>
        </w:rPr>
        <w:t>Constraint parameter unique name</w:t>
      </w:r>
      <w:bookmarkEnd w:id="234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48" w:author="Katharina Schleidt" w:date="2022-08-10T19:13:00Z">
              <w:r w:rsidRPr="00785C54" w:rsidDel="002F2035">
                <w:rPr>
                  <w:szCs w:val="24"/>
                </w:rPr>
                <w:delText>SHALL</w:delText>
              </w:r>
            </w:del>
            <w:ins w:id="2349"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0" w:name="_Toc113373399"/>
      <w:r w:rsidRPr="00785C54">
        <w:rPr>
          <w:rFonts w:eastAsia="Times New Roman"/>
          <w:szCs w:val="24"/>
        </w:rPr>
        <w:lastRenderedPageBreak/>
        <w:t>Constraint proximate or ultimate featureOfInterest</w:t>
      </w:r>
      <w:bookmarkEnd w:id="23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1" w:author="REID-JAMOND Alison" w:date="2022-04-04T14:39:00Z">
              <w:r>
                <w:rPr>
                  <w:szCs w:val="24"/>
                </w:rPr>
                <w:t>A</w:t>
              </w:r>
            </w:ins>
            <w:del w:id="2352"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3" w:author="Katharina Schleidt" w:date="2022-08-10T19:13:00Z">
              <w:r w:rsidR="005B5EAD" w:rsidRPr="00785C54" w:rsidDel="002F2035">
                <w:rPr>
                  <w:szCs w:val="24"/>
                </w:rPr>
                <w:delText>SHALL</w:delText>
              </w:r>
            </w:del>
            <w:ins w:id="2354"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5" w:name="_Toc113373400"/>
      <w:r w:rsidRPr="00785C54">
        <w:rPr>
          <w:rFonts w:eastAsia="Times New Roman"/>
          <w:szCs w:val="24"/>
        </w:rPr>
        <w:t>Constraint Observer or Host</w:t>
      </w:r>
      <w:bookmarkEnd w:id="23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56" w:author="Katharina Schleidt" w:date="2022-08-10T19:13:00Z">
              <w:r w:rsidRPr="00785C54" w:rsidDel="002F2035">
                <w:rPr>
                  <w:szCs w:val="24"/>
                </w:rPr>
                <w:delText>SHALL</w:delText>
              </w:r>
            </w:del>
            <w:ins w:id="2357"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58" w:name="_Toc113373401"/>
      <w:r w:rsidRPr="00785C54">
        <w:rPr>
          <w:rFonts w:eastAsia="Times New Roman"/>
          <w:szCs w:val="24"/>
        </w:rPr>
        <w:t>Constraint ObservableProperty characteristic associated with featureOfInterest</w:t>
      </w:r>
      <w:bookmarkEnd w:id="23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59" w:author="Katharina Schleidt" w:date="2022-08-10T19:13:00Z">
              <w:r w:rsidRPr="00785C54" w:rsidDel="002F2035">
                <w:rPr>
                  <w:szCs w:val="24"/>
                </w:rPr>
                <w:delText>SHALL</w:delText>
              </w:r>
            </w:del>
            <w:ins w:id="2360"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1" w:name="_Toc113373402"/>
      <w:r w:rsidRPr="00785C54">
        <w:rPr>
          <w:rFonts w:eastAsia="Times New Roman"/>
          <w:szCs w:val="24"/>
        </w:rPr>
        <w:t>Constraint suitable ObservableProperty</w:t>
      </w:r>
      <w:bookmarkEnd w:id="23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2" w:author="Katharina Schleidt" w:date="2022-08-10T19:13:00Z">
              <w:r w:rsidRPr="00785C54" w:rsidDel="002F2035">
                <w:rPr>
                  <w:szCs w:val="24"/>
                </w:rPr>
                <w:delText>SHALL</w:delText>
              </w:r>
            </w:del>
            <w:ins w:id="2363"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4" w:name="_Toc113373403"/>
      <w:r w:rsidRPr="00785C54">
        <w:rPr>
          <w:rFonts w:eastAsia="Times New Roman"/>
          <w:szCs w:val="24"/>
        </w:rPr>
        <w:t>Constraint suitable result type</w:t>
      </w:r>
      <w:bookmarkEnd w:id="23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65" w:author="Katharina Schleidt" w:date="2022-08-10T19:13:00Z">
              <w:r w:rsidRPr="00785C54" w:rsidDel="002F2035">
                <w:rPr>
                  <w:szCs w:val="24"/>
                </w:rPr>
                <w:delText>SHALL</w:delText>
              </w:r>
            </w:del>
            <w:ins w:id="2366"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Titre2"/>
        <w:tabs>
          <w:tab w:val="left" w:pos="400"/>
        </w:tabs>
        <w:autoSpaceDE w:val="0"/>
        <w:autoSpaceDN w:val="0"/>
        <w:adjustRightInd w:val="0"/>
        <w:rPr>
          <w:rFonts w:eastAsia="Times New Roman"/>
          <w:szCs w:val="24"/>
        </w:rPr>
      </w:pPr>
      <w:bookmarkStart w:id="2367" w:name="_Toc113373404"/>
      <w:r w:rsidRPr="00785C54">
        <w:rPr>
          <w:rFonts w:eastAsia="Times New Roman"/>
          <w:szCs w:val="24"/>
        </w:rPr>
        <w:t>AbstractObservableProperty</w:t>
      </w:r>
      <w:bookmarkEnd w:id="2367"/>
    </w:p>
    <w:p w14:paraId="6E6993E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68" w:name="_Toc113373405"/>
      <w:r w:rsidRPr="00785C54">
        <w:rPr>
          <w:rFonts w:eastAsia="Times New Roman"/>
          <w:szCs w:val="24"/>
        </w:rPr>
        <w:t>AbstractObservableProperty Requirements Class</w:t>
      </w:r>
      <w:bookmarkEnd w:id="23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69" w:author="Katharina Schleidt" w:date="2022-08-13T16:38:00Z">
              <w:r w:rsidRPr="00785C54" w:rsidDel="00022C0A">
                <w:rPr>
                  <w:szCs w:val="24"/>
                </w:rPr>
                <w:delText xml:space="preserve">core </w:delText>
              </w:r>
            </w:del>
            <w:ins w:id="2370"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Corpsdetexte"/>
      </w:pPr>
      <w:ins w:id="2371" w:author="Katharina Schleidt" w:date="2022-08-13T17:40:00Z">
        <w:r w:rsidRPr="00785C54">
          <w:rPr>
            <w:szCs w:val="24"/>
          </w:rPr>
          <w:t>AbstractObservableProperty</w:t>
        </w:r>
        <w:r w:rsidRPr="00622A2E">
          <w:t xml:space="preserve"> </w:t>
        </w:r>
      </w:ins>
      <w:ins w:id="2372" w:author="Katharina Schleidt" w:date="2022-08-13T17:39:00Z">
        <w:r w:rsidRPr="00622A2E">
          <w:t xml:space="preserve">from the Abstract Observation Core </w:t>
        </w:r>
      </w:ins>
      <w:ins w:id="2373" w:author="Katharina Schleidt" w:date="2022-08-13T17:40:00Z">
        <w:r>
          <w:t>is</w:t>
        </w:r>
      </w:ins>
      <w:ins w:id="2374" w:author="Katharina Schleidt" w:date="2022-08-13T17:39:00Z">
        <w:r w:rsidRPr="00622A2E">
          <w:t xml:space="preserve"> described as a class diagram in Figure 1</w:t>
        </w:r>
      </w:ins>
      <w:ins w:id="2375" w:author="Katharina Schleidt" w:date="2022-08-13T17:40:00Z">
        <w:r>
          <w:t>1</w:t>
        </w:r>
      </w:ins>
      <w:ins w:id="2376" w:author="Katharina Schleidt" w:date="2022-08-13T17:39:00Z">
        <w:r w:rsidRPr="00622A2E">
          <w:t>. The schema is fully described in 9.</w:t>
        </w:r>
      </w:ins>
      <w:ins w:id="2377" w:author="Katharina Schleidt" w:date="2022-08-13T17:40:00Z">
        <w:r>
          <w:t>4</w:t>
        </w:r>
      </w:ins>
      <w:ins w:id="2378"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79" w:author="Ilkka Rinne" w:date="2022-09-06T13:56:00Z">
        <w:r w:rsidRPr="00785C54" w:rsidDel="00734867">
          <w:rPr>
            <w:noProof/>
            <w:szCs w:val="24"/>
            <w:lang w:val="fr-FR" w:eastAsia="fr-FR"/>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80" w:author="Ilkka Rinne" w:date="2022-09-06T13:56:00Z">
        <w:r w:rsidR="00734867">
          <w:rPr>
            <w:noProof/>
            <w:szCs w:val="24"/>
            <w:lang w:val="fr-FR" w:eastAsia="fr-FR"/>
          </w:rPr>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1"/>
      <w:r w:rsidRPr="00785C54">
        <w:rPr>
          <w:szCs w:val="24"/>
        </w:rPr>
        <w:t>Figure 11</w:t>
      </w:r>
      <w:commentRangeEnd w:id="2381"/>
      <w:r w:rsidR="008058B6">
        <w:rPr>
          <w:rStyle w:val="Marquedecommentaire"/>
          <w:rFonts w:eastAsia="MS Mincho"/>
          <w:b w:val="0"/>
          <w:lang w:eastAsia="ja-JP"/>
        </w:rPr>
        <w:commentReference w:id="2381"/>
      </w:r>
      <w:r w:rsidRPr="00785C54">
        <w:rPr>
          <w:szCs w:val="24"/>
        </w:rPr>
        <w:t xml:space="preserve"> — Context diagram for Abstract Observation </w:t>
      </w:r>
      <w:del w:id="2382" w:author="Katharina Schleidt" w:date="2022-08-13T16:38:00Z">
        <w:r w:rsidRPr="00785C54" w:rsidDel="00022C0A">
          <w:rPr>
            <w:szCs w:val="24"/>
          </w:rPr>
          <w:delText xml:space="preserve">core </w:delText>
        </w:r>
      </w:del>
      <w:ins w:id="2383"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84" w:name="_Toc113373406"/>
      <w:r w:rsidRPr="00785C54">
        <w:rPr>
          <w:rFonts w:eastAsia="Times New Roman"/>
          <w:szCs w:val="24"/>
        </w:rPr>
        <w:t>AbstractObservingProcedure</w:t>
      </w:r>
      <w:bookmarkEnd w:id="2384"/>
    </w:p>
    <w:p w14:paraId="1EA5A48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85" w:name="_Toc113373407"/>
      <w:r w:rsidRPr="00785C54">
        <w:rPr>
          <w:rFonts w:eastAsia="Times New Roman"/>
          <w:szCs w:val="24"/>
        </w:rPr>
        <w:t>AbstractObservingProcedure Requirements Class</w:t>
      </w:r>
      <w:bookmarkEnd w:id="23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6" w:author="Katharina Schleidt" w:date="2022-08-13T16:38:00Z">
              <w:r w:rsidRPr="00785C54" w:rsidDel="00022C0A">
                <w:rPr>
                  <w:szCs w:val="24"/>
                </w:rPr>
                <w:delText xml:space="preserve">core </w:delText>
              </w:r>
            </w:del>
            <w:ins w:id="2387"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Corpsdetexte"/>
        <w:rPr>
          <w:ins w:id="2388" w:author="Katharina Schleidt" w:date="2022-08-13T17:40:00Z"/>
        </w:rPr>
      </w:pPr>
      <w:ins w:id="2389"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90" w:author="Katharina Schleidt" w:date="2022-08-13T17:41:00Z">
        <w:r>
          <w:t>5</w:t>
        </w:r>
      </w:ins>
      <w:ins w:id="2391" w:author="Katharina Schleidt" w:date="2022-08-13T17:40:00Z">
        <w:r w:rsidRPr="00622A2E">
          <w:t>.</w:t>
        </w:r>
        <w:r w:rsidRPr="00785C54">
          <w:t> </w:t>
        </w:r>
      </w:ins>
    </w:p>
    <w:p w14:paraId="4604A85B" w14:textId="2931D42D" w:rsidR="00935FAF" w:rsidRPr="00785C54" w:rsidRDefault="00935FAF" w:rsidP="00785C54">
      <w:pPr>
        <w:pStyle w:val="Corpsdetexte"/>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2"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3" w:author="Ilkka Rinne" w:date="2022-09-06T13:57:00Z">
        <w:r w:rsidR="00734867">
          <w:rPr>
            <w:noProof/>
            <w:szCs w:val="24"/>
            <w:lang w:val="fr-FR" w:eastAsia="fr-FR"/>
          </w:rPr>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4"/>
      <w:r w:rsidRPr="00785C54">
        <w:rPr>
          <w:szCs w:val="24"/>
        </w:rPr>
        <w:t>Figure 12</w:t>
      </w:r>
      <w:commentRangeEnd w:id="2394"/>
      <w:r w:rsidR="008058B6">
        <w:rPr>
          <w:rStyle w:val="Marquedecommentaire"/>
          <w:rFonts w:eastAsia="MS Mincho"/>
          <w:b w:val="0"/>
          <w:lang w:eastAsia="ja-JP"/>
        </w:rPr>
        <w:commentReference w:id="2394"/>
      </w:r>
      <w:r w:rsidRPr="00785C54">
        <w:rPr>
          <w:szCs w:val="24"/>
        </w:rPr>
        <w:t xml:space="preserve"> — Context diagram for Abstract Observation </w:t>
      </w:r>
      <w:del w:id="2395" w:author="Katharina Schleidt" w:date="2022-08-13T16:38:00Z">
        <w:r w:rsidRPr="00785C54" w:rsidDel="00022C0A">
          <w:rPr>
            <w:szCs w:val="24"/>
          </w:rPr>
          <w:delText xml:space="preserve">core </w:delText>
        </w:r>
      </w:del>
      <w:ins w:id="2396"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397" w:name="_Toc113373408"/>
      <w:r w:rsidRPr="00785C54">
        <w:rPr>
          <w:rFonts w:eastAsia="Times New Roman"/>
          <w:szCs w:val="24"/>
        </w:rPr>
        <w:lastRenderedPageBreak/>
        <w:t>AbstractObserver</w:t>
      </w:r>
      <w:bookmarkEnd w:id="2397"/>
    </w:p>
    <w:p w14:paraId="7A8CF3B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398" w:name="_Toc113373409"/>
      <w:r w:rsidRPr="00785C54">
        <w:rPr>
          <w:rFonts w:eastAsia="Times New Roman"/>
          <w:szCs w:val="24"/>
        </w:rPr>
        <w:t>AbstractObserver Requirements Class</w:t>
      </w:r>
      <w:bookmarkEnd w:id="23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9" w:author="Katharina Schleidt" w:date="2022-08-13T16:38:00Z">
              <w:r w:rsidRPr="00785C54" w:rsidDel="00022C0A">
                <w:rPr>
                  <w:szCs w:val="24"/>
                </w:rPr>
                <w:delText xml:space="preserve">core </w:delText>
              </w:r>
            </w:del>
            <w:ins w:id="2400"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Corpsdetexte"/>
      </w:pPr>
      <w:ins w:id="2401" w:author="Katharina Schleidt" w:date="2022-08-13T17:41:00Z">
        <w:r w:rsidRPr="00785C54">
          <w:rPr>
            <w:szCs w:val="24"/>
          </w:rPr>
          <w:t>AbstractObserver</w:t>
        </w:r>
      </w:ins>
      <w:ins w:id="2402" w:author="Ilkka Rinne" w:date="2022-09-06T14:07:00Z">
        <w:r w:rsidR="00AF6AF7">
          <w:rPr>
            <w:szCs w:val="24"/>
          </w:rPr>
          <w:t xml:space="preserve"> </w:t>
        </w:r>
      </w:ins>
      <w:ins w:id="2403" w:author="Katharina Schleidt" w:date="2022-08-13T17:41:00Z">
        <w:del w:id="2404"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05" w:author="Ilkka Rinne" w:date="2022-09-06T14:08:00Z">
          <w:r w:rsidDel="00AF6AF7">
            <w:delText>. 9.</w:delText>
          </w:r>
        </w:del>
      </w:ins>
      <w:ins w:id="2406" w:author="Katharina Schleidt" w:date="2022-08-13T17:42:00Z">
        <w:del w:id="2407" w:author="Ilkka Rinne" w:date="2022-09-06T14:08:00Z">
          <w:r w:rsidDel="00AF6AF7">
            <w:delText>7 and 9.8</w:delText>
          </w:r>
        </w:del>
      </w:ins>
      <w:ins w:id="2408" w:author="Katharina Schleidt" w:date="2022-08-13T17:41:00Z">
        <w:r w:rsidRPr="00622A2E">
          <w:t>.</w:t>
        </w:r>
      </w:ins>
      <w:del w:id="2409"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10" w:author="Ilkka Rinne" w:date="2022-09-06T13:58:00Z">
        <w:r w:rsidRPr="00785C54" w:rsidDel="00734867">
          <w:rPr>
            <w:noProof/>
            <w:szCs w:val="24"/>
            <w:lang w:val="fr-FR" w:eastAsia="fr-FR"/>
          </w:rPr>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1" w:author="Ilkka Rinne" w:date="2022-09-06T13:58:00Z">
        <w:r w:rsidR="00734867">
          <w:rPr>
            <w:noProof/>
            <w:szCs w:val="24"/>
            <w:lang w:val="fr-FR" w:eastAsia="fr-FR"/>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9">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2"/>
      <w:r w:rsidRPr="00785C54">
        <w:rPr>
          <w:szCs w:val="24"/>
        </w:rPr>
        <w:lastRenderedPageBreak/>
        <w:t>Figure 13</w:t>
      </w:r>
      <w:commentRangeEnd w:id="2412"/>
      <w:r w:rsidR="008058B6">
        <w:rPr>
          <w:rStyle w:val="Marquedecommentaire"/>
          <w:rFonts w:eastAsia="MS Mincho"/>
          <w:b w:val="0"/>
          <w:lang w:eastAsia="ja-JP"/>
        </w:rPr>
        <w:commentReference w:id="2412"/>
      </w:r>
      <w:r w:rsidRPr="00785C54">
        <w:rPr>
          <w:szCs w:val="24"/>
        </w:rPr>
        <w:t xml:space="preserve"> — Context diagram for Abstract Observation </w:t>
      </w:r>
      <w:del w:id="2413" w:author="Katharina Schleidt" w:date="2022-08-13T16:38:00Z">
        <w:r w:rsidRPr="00785C54" w:rsidDel="00022C0A">
          <w:rPr>
            <w:szCs w:val="24"/>
          </w:rPr>
          <w:delText xml:space="preserve">core </w:delText>
        </w:r>
      </w:del>
      <w:ins w:id="2414" w:author="Katharina Schleidt" w:date="2022-08-13T16:38:00Z">
        <w:r w:rsidR="00022C0A">
          <w:rPr>
            <w:szCs w:val="24"/>
          </w:rPr>
          <w:t>C</w:t>
        </w:r>
        <w:r w:rsidR="00022C0A" w:rsidRPr="00785C54">
          <w:rPr>
            <w:szCs w:val="24"/>
          </w:rPr>
          <w:t xml:space="preserve">ore </w:t>
        </w:r>
      </w:ins>
      <w:r w:rsidRPr="00785C54">
        <w:rPr>
          <w:szCs w:val="24"/>
        </w:rPr>
        <w:t>— AbstractObserver</w:t>
      </w:r>
      <w:del w:id="2415"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16" w:name="_Toc113373410"/>
      <w:r w:rsidRPr="00785C54">
        <w:rPr>
          <w:rFonts w:eastAsia="Times New Roman"/>
          <w:szCs w:val="24"/>
        </w:rPr>
        <w:t>AbstractHost</w:t>
      </w:r>
      <w:bookmarkEnd w:id="2416"/>
    </w:p>
    <w:p w14:paraId="6C6F3C7C" w14:textId="7EF4220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17" w:name="_Toc113373411"/>
      <w:r w:rsidRPr="00785C54">
        <w:rPr>
          <w:rFonts w:eastAsia="Times New Roman"/>
          <w:szCs w:val="24"/>
        </w:rPr>
        <w:t>AbstractHost Requirements Class</w:t>
      </w:r>
      <w:bookmarkEnd w:id="24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18" w:author="Katharina Schleidt" w:date="2022-08-13T16:38:00Z">
              <w:r w:rsidRPr="00785C54" w:rsidDel="00022C0A">
                <w:rPr>
                  <w:szCs w:val="24"/>
                </w:rPr>
                <w:delText xml:space="preserve">core </w:delText>
              </w:r>
            </w:del>
            <w:ins w:id="2419"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Corpsdetexte"/>
        <w:jc w:val="left"/>
        <w:rPr>
          <w:del w:id="2420" w:author="Katharina Schleidt" w:date="2022-08-13T17:42:00Z"/>
        </w:rPr>
        <w:pPrChange w:id="2421" w:author="Ilkka Rinne" w:date="2022-09-06T14:00:00Z">
          <w:pPr>
            <w:pStyle w:val="Corpsdetexte"/>
          </w:pPr>
        </w:pPrChange>
      </w:pPr>
      <w:ins w:id="2422" w:author="Ilkka Rinne" w:date="2022-09-06T14:00:00Z">
        <w:r>
          <w:rPr>
            <w:noProof/>
            <w:szCs w:val="24"/>
            <w:lang w:val="fr-FR" w:eastAsia="fr-FR"/>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3"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4"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25"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26" w:author="Ilkka Rinne" w:date="2022-09-06T13:59:00Z">
        <w:r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27"/>
      <w:r w:rsidRPr="00785C54">
        <w:rPr>
          <w:szCs w:val="24"/>
        </w:rPr>
        <w:t>Figure 14</w:t>
      </w:r>
      <w:commentRangeEnd w:id="2427"/>
      <w:r w:rsidR="008058B6">
        <w:rPr>
          <w:rStyle w:val="Marquedecommentaire"/>
          <w:rFonts w:eastAsia="MS Mincho"/>
          <w:b w:val="0"/>
          <w:lang w:eastAsia="ja-JP"/>
        </w:rPr>
        <w:commentReference w:id="2427"/>
      </w:r>
      <w:r w:rsidRPr="00785C54">
        <w:rPr>
          <w:szCs w:val="24"/>
        </w:rPr>
        <w:t xml:space="preserve"> — Context diagram for Abstract Observation </w:t>
      </w:r>
      <w:del w:id="2428" w:author="Katharina Schleidt" w:date="2022-08-13T16:38:00Z">
        <w:r w:rsidRPr="00785C54" w:rsidDel="00022C0A">
          <w:rPr>
            <w:szCs w:val="24"/>
          </w:rPr>
          <w:delText xml:space="preserve">core </w:delText>
        </w:r>
      </w:del>
      <w:ins w:id="2429"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30" w:name="_Toc113373412"/>
      <w:r w:rsidRPr="00785C54">
        <w:rPr>
          <w:rFonts w:eastAsia="Times New Roman"/>
          <w:szCs w:val="24"/>
        </w:rPr>
        <w:t>AbstractDeployment</w:t>
      </w:r>
      <w:bookmarkEnd w:id="2430"/>
    </w:p>
    <w:p w14:paraId="7B5ECE96" w14:textId="3002BD6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31" w:name="_Toc113373413"/>
      <w:r w:rsidRPr="00785C54">
        <w:rPr>
          <w:rFonts w:eastAsia="Times New Roman"/>
          <w:szCs w:val="24"/>
        </w:rPr>
        <w:t>AbstractDeployment Requirements Class</w:t>
      </w:r>
      <w:bookmarkEnd w:id="24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2">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3" w:author="Katharina Schleidt" w:date="2022-08-13T16:38:00Z">
              <w:r w:rsidRPr="00785C54" w:rsidDel="00022C0A">
                <w:rPr>
                  <w:szCs w:val="24"/>
                </w:rPr>
                <w:delText xml:space="preserve">core </w:delText>
              </w:r>
            </w:del>
            <w:ins w:id="2434"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35"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36"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37"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38"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39" w:author="Ilkka Rinne" w:date="2022-09-06T14:08:00Z"/>
        </w:rPr>
      </w:pPr>
    </w:p>
    <w:p w14:paraId="20E63FB1" w14:textId="67DD8FA6" w:rsidR="00AF6AF7" w:rsidRPr="00785C54" w:rsidRDefault="003B488C" w:rsidP="00AF6AF7">
      <w:pPr>
        <w:pStyle w:val="Corpsdetexte"/>
        <w:rPr>
          <w:ins w:id="2440" w:author="Ilkka Rinne" w:date="2022-09-06T14:08:00Z"/>
        </w:rPr>
      </w:pPr>
      <w:ins w:id="2441" w:author="Ilkka Rinne" w:date="2022-09-06T14:03:00Z">
        <w:r>
          <w:rPr>
            <w:noProof/>
            <w:lang w:val="fr-FR" w:eastAsia="fr-FR"/>
          </w:rPr>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2">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2" w:author="Ilkka Rinne" w:date="2022-09-06T14:08:00Z">
        <w:r w:rsidR="00AF6AF7" w:rsidRPr="00785C54">
          <w:rPr>
            <w:szCs w:val="24"/>
          </w:rPr>
          <w:t>Abstract</w:t>
        </w:r>
        <w:r w:rsidR="00AF6AF7">
          <w:rPr>
            <w:szCs w:val="24"/>
          </w:rPr>
          <w:t>D</w:t>
        </w:r>
      </w:ins>
      <w:ins w:id="2443" w:author="Ilkka Rinne" w:date="2022-09-06T14:09:00Z">
        <w:r w:rsidR="00AF6AF7">
          <w:rPr>
            <w:szCs w:val="24"/>
          </w:rPr>
          <w:t>eployment</w:t>
        </w:r>
      </w:ins>
      <w:ins w:id="2444"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45" w:author="Ilkka Rinne" w:date="2022-09-06T14:09:00Z">
        <w:r w:rsidR="00AF6AF7">
          <w:t>5</w:t>
        </w:r>
      </w:ins>
      <w:ins w:id="2446" w:author="Ilkka Rinne" w:date="2022-09-06T14:08:00Z">
        <w:r w:rsidR="00AF6AF7" w:rsidRPr="00622A2E">
          <w:t>. The schema is fully described in 9.</w:t>
        </w:r>
      </w:ins>
      <w:ins w:id="2447" w:author="Ilkka Rinne" w:date="2022-09-06T14:09:00Z">
        <w:r w:rsidR="00AF6AF7">
          <w:t>8</w:t>
        </w:r>
      </w:ins>
      <w:ins w:id="2448" w:author="Ilkka Rinne" w:date="2022-09-06T14:08:00Z">
        <w:r w:rsidR="00AF6AF7" w:rsidRPr="00622A2E">
          <w:t>.</w:t>
        </w:r>
      </w:ins>
    </w:p>
    <w:p w14:paraId="21504130" w14:textId="4DAB3C56" w:rsidR="00EF5A5B" w:rsidRDefault="00EF5A5B" w:rsidP="00EF5A5B">
      <w:pPr>
        <w:jc w:val="center"/>
        <w:rPr>
          <w:ins w:id="2449"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50" w:author="Ilkka Rinne" w:date="2022-09-06T14:04:00Z"/>
          <w:szCs w:val="24"/>
        </w:rPr>
      </w:pPr>
      <w:ins w:id="2451"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2" w:author="Ilkka Rinne" w:date="2022-09-06T14:02:00Z"/>
        </w:rPr>
        <w:pPrChange w:id="2453" w:author="Ilkka Rinne" w:date="2022-09-06T14:04:00Z">
          <w:pPr>
            <w:pStyle w:val="Titre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54" w:name="_Toc113373414"/>
      <w:r w:rsidRPr="00785C54">
        <w:rPr>
          <w:rFonts w:eastAsia="Times New Roman"/>
          <w:szCs w:val="24"/>
        </w:rPr>
        <w:t>Attribute deploymentReason</w:t>
      </w:r>
      <w:bookmarkEnd w:id="24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55"/>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56" w:author="Katharina Schleidt" w:date="2022-08-13T16:34:00Z">
                  <w:rPr>
                    <w:b/>
                    <w:i/>
                    <w:szCs w:val="24"/>
                  </w:rPr>
                </w:rPrChange>
              </w:rPr>
              <w:t>deploymentReason:CharacterString</w:t>
            </w:r>
            <w:r w:rsidRPr="00785C54">
              <w:rPr>
                <w:szCs w:val="24"/>
              </w:rPr>
              <w:t xml:space="preserve"> </w:t>
            </w:r>
            <w:del w:id="2457" w:author="Katharina Schleidt" w:date="2022-08-10T19:14:00Z">
              <w:r w:rsidRPr="00785C54" w:rsidDel="002F2035">
                <w:rPr>
                  <w:szCs w:val="24"/>
                </w:rPr>
                <w:delText>SHALL</w:delText>
              </w:r>
            </w:del>
            <w:ins w:id="2458" w:author="Katharina Schleidt" w:date="2022-08-10T19:14:00Z">
              <w:r w:rsidR="002F2035">
                <w:rPr>
                  <w:szCs w:val="24"/>
                </w:rPr>
                <w:t>shall</w:t>
              </w:r>
            </w:ins>
            <w:r w:rsidRPr="00785C54">
              <w:rPr>
                <w:szCs w:val="24"/>
              </w:rPr>
              <w:t xml:space="preserve"> be used.</w:t>
            </w:r>
            <w:commentRangeEnd w:id="2455"/>
            <w:r w:rsidR="008058B6">
              <w:rPr>
                <w:rStyle w:val="Marquedecommentaire"/>
                <w:rFonts w:eastAsia="MS Mincho"/>
                <w:lang w:eastAsia="ja-JP"/>
              </w:rPr>
              <w:commentReference w:id="2455"/>
            </w:r>
          </w:p>
        </w:tc>
      </w:tr>
    </w:tbl>
    <w:p w14:paraId="3919A778" w14:textId="31EA604F" w:rsidR="005B5EAD" w:rsidRPr="00785C54" w:rsidDel="008058B6" w:rsidRDefault="005B5EAD">
      <w:pPr>
        <w:pStyle w:val="Example"/>
        <w:rPr>
          <w:del w:id="2459" w:author="REID-JAMOND Alison" w:date="2022-04-04T14:41:00Z"/>
        </w:rPr>
        <w:pPrChange w:id="2460"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1" w:author="REID-JAMOND Alison" w:date="2022-04-04T14:41:00Z">
        <w:r w:rsidR="008058B6">
          <w:t xml:space="preserve"> 1</w:t>
        </w:r>
      </w:ins>
      <w:del w:id="2462"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4"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65" w:author="REID-JAMOND Alison" w:date="2022-04-04T14:41:00Z">
        <w:r w:rsidR="008058B6">
          <w:t>.</w:t>
        </w:r>
      </w:ins>
      <w:del w:id="2466" w:author="REID-JAMOND Alison" w:date="2022-04-04T14:41:00Z">
        <w:r w:rsidRPr="00785C54" w:rsidDel="008058B6">
          <w:delText>;</w:delText>
        </w:r>
      </w:del>
    </w:p>
    <w:p w14:paraId="644A576E" w14:textId="0A1EC2E5" w:rsidR="005B5EAD" w:rsidRPr="00785C54" w:rsidRDefault="005B5EAD">
      <w:pPr>
        <w:pStyle w:val="Example"/>
        <w:pPrChange w:id="246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8" w:author="REID-JAMOND Alison" w:date="2022-04-04T14:41:00Z">
        <w:r w:rsidRPr="00785C54" w:rsidDel="008058B6">
          <w:delText>b)</w:delText>
        </w:r>
        <w:r w:rsidRPr="00785C54" w:rsidDel="008058B6">
          <w:tab/>
        </w:r>
      </w:del>
      <w:ins w:id="2469" w:author="REID-JAMOND Alison" w:date="2022-04-04T14:41:00Z">
        <w:r w:rsidR="008058B6">
          <w:t>EXAMPLE 2</w:t>
        </w:r>
        <w:r w:rsidR="008058B6">
          <w:tab/>
        </w:r>
      </w:ins>
      <w:r w:rsidRPr="00785C54">
        <w:t>A sensor is mounted on a building to monitor seismic activities</w:t>
      </w:r>
      <w:ins w:id="2470" w:author="REID-JAMOND Alison" w:date="2022-04-04T14:41:00Z">
        <w:r w:rsidR="008058B6">
          <w:t>.</w:t>
        </w:r>
      </w:ins>
      <w:del w:id="2471" w:author="REID-JAMOND Alison" w:date="2022-04-04T14:41:00Z">
        <w:r w:rsidRPr="00785C54" w:rsidDel="008058B6">
          <w:delText>;</w:delText>
        </w:r>
      </w:del>
    </w:p>
    <w:p w14:paraId="130900FD" w14:textId="0732640E" w:rsidR="005B5EAD" w:rsidRPr="00785C54" w:rsidRDefault="008058B6">
      <w:pPr>
        <w:pStyle w:val="Example"/>
        <w:pPrChange w:id="247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3" w:author="REID-JAMOND Alison" w:date="2022-04-04T14:42:00Z">
        <w:r>
          <w:t xml:space="preserve">EXAMPLE 3 </w:t>
        </w:r>
        <w:r>
          <w:tab/>
        </w:r>
      </w:ins>
      <w:del w:id="2474" w:author="REID-JAMOND Alison" w:date="2022-04-04T14:42:00Z">
        <w:r w:rsidR="005B5EAD" w:rsidRPr="00785C54" w:rsidDel="008058B6">
          <w:delText>c</w:delText>
        </w:r>
      </w:del>
      <w:del w:id="2475"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76" w:name="_Toc113373415"/>
      <w:r w:rsidRPr="00785C54">
        <w:rPr>
          <w:rFonts w:eastAsia="Times New Roman"/>
          <w:szCs w:val="24"/>
        </w:rPr>
        <w:t>Attribute deploymentTime</w:t>
      </w:r>
      <w:bookmarkEnd w:id="24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77"/>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78" w:author="Katharina Schleidt" w:date="2022-08-13T16:34:00Z">
                  <w:rPr>
                    <w:b/>
                    <w:i/>
                    <w:szCs w:val="24"/>
                  </w:rPr>
                </w:rPrChange>
              </w:rPr>
              <w:t>deploymentTime:TM_Period</w:t>
            </w:r>
            <w:r w:rsidRPr="00785C54">
              <w:rPr>
                <w:szCs w:val="24"/>
              </w:rPr>
              <w:t xml:space="preserve"> </w:t>
            </w:r>
            <w:del w:id="2479" w:author="Katharina Schleidt" w:date="2022-08-10T19:14:00Z">
              <w:r w:rsidRPr="00785C54" w:rsidDel="002F2035">
                <w:rPr>
                  <w:szCs w:val="24"/>
                </w:rPr>
                <w:delText>SHALL</w:delText>
              </w:r>
            </w:del>
            <w:ins w:id="2480" w:author="Katharina Schleidt" w:date="2022-08-10T19:14:00Z">
              <w:r w:rsidR="002F2035">
                <w:rPr>
                  <w:szCs w:val="24"/>
                </w:rPr>
                <w:t>shall</w:t>
              </w:r>
            </w:ins>
            <w:r w:rsidRPr="00785C54">
              <w:rPr>
                <w:szCs w:val="24"/>
              </w:rPr>
              <w:t xml:space="preserve"> be used.</w:t>
            </w:r>
            <w:commentRangeEnd w:id="2477"/>
            <w:r w:rsidR="008058B6">
              <w:rPr>
                <w:rStyle w:val="Marquedecommentaire"/>
                <w:rFonts w:eastAsia="MS Mincho"/>
                <w:lang w:eastAsia="ja-JP"/>
              </w:rPr>
              <w:commentReference w:id="2477"/>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1" w:author="REID-JAMOND Alison" w:date="2022-04-04T14:42:00Z"/>
          <w:szCs w:val="24"/>
        </w:rPr>
      </w:pPr>
      <w:r w:rsidRPr="00785C54">
        <w:rPr>
          <w:szCs w:val="24"/>
        </w:rPr>
        <w:t>EXAMPLE</w:t>
      </w:r>
      <w:ins w:id="2482" w:author="REID-JAMOND Alison" w:date="2022-04-04T14:42:00Z">
        <w:r w:rsidR="008058B6">
          <w:rPr>
            <w:szCs w:val="24"/>
          </w:rPr>
          <w:t xml:space="preserve"> 1</w:t>
        </w:r>
      </w:ins>
      <w:del w:id="2483"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4" w:author="REID-JAMOND Alison" w:date="2022-04-04T14:42:00Z"/>
          <w:szCs w:val="24"/>
        </w:rPr>
      </w:pPr>
      <w:del w:id="2485" w:author="REID-JAMOND Alison" w:date="2022-04-04T14:42:00Z">
        <w:r w:rsidRPr="00785C54" w:rsidDel="008058B6">
          <w:rPr>
            <w:szCs w:val="24"/>
          </w:rPr>
          <w:delText>a)</w:delText>
        </w:r>
        <w:r w:rsidRPr="00785C54" w:rsidDel="008058B6">
          <w:rPr>
            <w:szCs w:val="24"/>
          </w:rPr>
          <w:tab/>
        </w:r>
      </w:del>
      <w:ins w:id="2486"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87" w:author="REID-JAMOND Alison" w:date="2022-04-04T14:42:00Z">
        <w:r w:rsidR="008058B6">
          <w:rPr>
            <w:szCs w:val="24"/>
          </w:rPr>
          <w:t>.</w:t>
        </w:r>
      </w:ins>
      <w:del w:id="2488"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9" w:author="REID-JAMOND Alison" w:date="2022-04-04T14:42:00Z"/>
          <w:szCs w:val="24"/>
        </w:rPr>
        <w:pPrChange w:id="249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1"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3" w:author="REID-JAMOND Alison" w:date="2022-04-04T14:42:00Z">
        <w:r w:rsidRPr="00785C54" w:rsidDel="008058B6">
          <w:rPr>
            <w:szCs w:val="24"/>
          </w:rPr>
          <w:delText>b)</w:delText>
        </w:r>
        <w:r w:rsidRPr="00785C54" w:rsidDel="008058B6">
          <w:rPr>
            <w:szCs w:val="24"/>
          </w:rPr>
          <w:tab/>
          <w:delText>A</w:delText>
        </w:r>
      </w:del>
      <w:ins w:id="2494"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495" w:name="_Toc113373416"/>
      <w:r w:rsidRPr="00785C54">
        <w:rPr>
          <w:rFonts w:eastAsia="Times New Roman"/>
          <w:szCs w:val="24"/>
        </w:rPr>
        <w:t>NamedValue</w:t>
      </w:r>
      <w:bookmarkEnd w:id="2495"/>
    </w:p>
    <w:p w14:paraId="5A472C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96" w:name="_Toc113373417"/>
      <w:r w:rsidRPr="00785C54">
        <w:rPr>
          <w:rFonts w:eastAsia="Times New Roman"/>
          <w:szCs w:val="24"/>
        </w:rPr>
        <w:t>NamedValue Requirements Class</w:t>
      </w:r>
      <w:bookmarkEnd w:id="24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97" w:author="Katharina Schleidt" w:date="2022-08-13T16:38:00Z">
              <w:r w:rsidRPr="00785C54" w:rsidDel="00022C0A">
                <w:rPr>
                  <w:szCs w:val="24"/>
                </w:rPr>
                <w:delText xml:space="preserve">core </w:delText>
              </w:r>
            </w:del>
            <w:ins w:id="2498"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499" w:name="_Toc113373418"/>
      <w:r w:rsidRPr="00785C54">
        <w:rPr>
          <w:rFonts w:eastAsia="Times New Roman"/>
          <w:szCs w:val="24"/>
        </w:rPr>
        <w:t>Data type NamedValue</w:t>
      </w:r>
      <w:bookmarkEnd w:id="24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0" w:name="_Toc113373419"/>
      <w:r w:rsidRPr="00785C54">
        <w:rPr>
          <w:rFonts w:eastAsia="Times New Roman"/>
          <w:szCs w:val="24"/>
        </w:rPr>
        <w:t>Attribute name</w:t>
      </w:r>
      <w:bookmarkEnd w:id="250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501" w:author="Katharina Schleidt" w:date="2022-08-10T19:14:00Z">
              <w:r w:rsidRPr="00785C54" w:rsidDel="002F2035">
                <w:rPr>
                  <w:szCs w:val="24"/>
                </w:rPr>
                <w:delText>SHALL</w:delText>
              </w:r>
            </w:del>
            <w:ins w:id="2502"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3"/>
      <w:r w:rsidRPr="00785C54">
        <w:rPr>
          <w:szCs w:val="24"/>
        </w:rPr>
        <w:t>NOTE</w:t>
      </w:r>
      <w:r w:rsidRPr="00785C54">
        <w:rPr>
          <w:szCs w:val="24"/>
        </w:rPr>
        <w:tab/>
      </w:r>
      <w:ins w:id="2504" w:author="Katharina Schleidt" w:date="2022-08-13T16:02:00Z">
        <w:r w:rsidR="00DD1147" w:rsidRPr="00DD1147">
          <w:rPr>
            <w:szCs w:val="24"/>
          </w:rPr>
          <w:t>Using well-governed sources for the value of the name enhances reusability.</w:t>
        </w:r>
      </w:ins>
      <w:del w:id="2505" w:author="Katharina Schleidt" w:date="2022-08-13T16:02:00Z">
        <w:r w:rsidRPr="00785C54" w:rsidDel="00DD1147">
          <w:rPr>
            <w:szCs w:val="24"/>
          </w:rPr>
          <w:delText>The value of the name should be taken from a well-governed source if possible.</w:delText>
        </w:r>
        <w:commentRangeEnd w:id="2503"/>
        <w:r w:rsidR="008058B6" w:rsidDel="00DD1147">
          <w:rPr>
            <w:rStyle w:val="Marquedecommentaire"/>
            <w:rFonts w:eastAsia="MS Mincho"/>
            <w:lang w:eastAsia="ja-JP"/>
          </w:rPr>
          <w:commentReference w:id="2503"/>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06" w:author="REID-JAMOND Alison" w:date="2022-04-04T14:44:00Z">
        <w:r w:rsidRPr="00785C54" w:rsidDel="008058B6">
          <w:rPr>
            <w:szCs w:val="24"/>
          </w:rPr>
          <w:delText xml:space="preserve">might </w:delText>
        </w:r>
      </w:del>
      <w:ins w:id="2507"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08" w:name="_Toc113373420"/>
      <w:r w:rsidRPr="00785C54">
        <w:rPr>
          <w:rFonts w:eastAsia="Times New Roman"/>
          <w:szCs w:val="24"/>
        </w:rPr>
        <w:t>Attribute value</w:t>
      </w:r>
      <w:bookmarkEnd w:id="250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509" w:author="Katharina Schleidt" w:date="2022-08-10T19:14:00Z">
              <w:r w:rsidRPr="00785C54" w:rsidDel="002F2035">
                <w:rPr>
                  <w:szCs w:val="24"/>
                </w:rPr>
                <w:delText>SHALL</w:delText>
              </w:r>
            </w:del>
            <w:ins w:id="2510"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1"/>
      <w:r w:rsidRPr="00785C54">
        <w:rPr>
          <w:szCs w:val="24"/>
        </w:rPr>
        <w:t>NOTE</w:t>
      </w:r>
      <w:r w:rsidRPr="00785C54">
        <w:rPr>
          <w:szCs w:val="24"/>
        </w:rPr>
        <w:tab/>
      </w:r>
      <w:ins w:id="2512" w:author="Katharina Schleidt" w:date="2022-08-13T16:03:00Z">
        <w:r w:rsidR="00DD1147" w:rsidRPr="00DD1147">
          <w:rPr>
            <w:szCs w:val="24"/>
          </w:rPr>
          <w:t>In concrete realizations, the type "Any" can be substituted</w:t>
        </w:r>
        <w:r w:rsidR="00A1403A">
          <w:rPr>
            <w:szCs w:val="24"/>
          </w:rPr>
          <w:t xml:space="preserve"> </w:t>
        </w:r>
      </w:ins>
      <w:del w:id="2513"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1"/>
      <w:r w:rsidR="008058B6">
        <w:rPr>
          <w:rStyle w:val="Marquedecommentaire"/>
          <w:rFonts w:eastAsia="MS Mincho"/>
          <w:lang w:eastAsia="ja-JP"/>
        </w:rPr>
        <w:commentReference w:id="2511"/>
      </w:r>
    </w:p>
    <w:p w14:paraId="434F0D17"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14" w:name="_Toc113373421"/>
      <w:r w:rsidRPr="00785C54">
        <w:rPr>
          <w:rFonts w:eastAsia="Times New Roman"/>
          <w:szCs w:val="24"/>
        </w:rPr>
        <w:t>Codelists</w:t>
      </w:r>
      <w:bookmarkEnd w:id="2514"/>
    </w:p>
    <w:p w14:paraId="4AB5F0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15" w:name="_Toc113373422"/>
      <w:r w:rsidRPr="00785C54">
        <w:rPr>
          <w:rFonts w:eastAsia="Times New Roman"/>
          <w:szCs w:val="24"/>
        </w:rPr>
        <w:t>AbstractObservationType</w:t>
      </w:r>
      <w:bookmarkEnd w:id="2515"/>
    </w:p>
    <w:p w14:paraId="40E723E2" w14:textId="61CF6BFE"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AbstractObservationType can be specialized as required </w:t>
      </w:r>
      <w:commentRangeStart w:id="2516"/>
      <w:r w:rsidRPr="00785C54">
        <w:rPr>
          <w:szCs w:val="24"/>
        </w:rPr>
        <w:t xml:space="preserve">to </w:t>
      </w:r>
      <w:ins w:id="2517" w:author="Katharina Schleidt" w:date="2022-08-12T19:25:00Z">
        <w:r w:rsidR="00683AA9" w:rsidRPr="00683AA9">
          <w:rPr>
            <w:szCs w:val="24"/>
          </w:rPr>
          <w:t>more precisely define the</w:t>
        </w:r>
        <w:r w:rsidR="00683AA9" w:rsidRPr="00683AA9" w:rsidDel="00683AA9">
          <w:rPr>
            <w:szCs w:val="24"/>
          </w:rPr>
          <w:t xml:space="preserve"> </w:t>
        </w:r>
      </w:ins>
      <w:del w:id="2518" w:author="Katharina Schleidt" w:date="2022-08-12T19:25:00Z">
        <w:r w:rsidRPr="00785C54" w:rsidDel="00683AA9">
          <w:rPr>
            <w:szCs w:val="24"/>
          </w:rPr>
          <w:delText xml:space="preserve">firm up </w:delText>
        </w:r>
      </w:del>
      <w:r w:rsidRPr="00785C54">
        <w:rPr>
          <w:szCs w:val="24"/>
        </w:rPr>
        <w:t>semantics of observation types</w:t>
      </w:r>
      <w:commentRangeEnd w:id="2516"/>
      <w:r w:rsidR="00047CD7">
        <w:rPr>
          <w:rStyle w:val="Marquedecommentaire"/>
          <w:rFonts w:eastAsia="MS Mincho"/>
          <w:lang w:eastAsia="ja-JP"/>
        </w:rPr>
        <w:commentReference w:id="2516"/>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19" w:author="Katharina Schleidt" w:date="2022-08-10T19:14:00Z">
              <w:r w:rsidRPr="00785C54" w:rsidDel="002F2035">
                <w:rPr>
                  <w:szCs w:val="24"/>
                </w:rPr>
                <w:delText>SHALL</w:delText>
              </w:r>
            </w:del>
            <w:ins w:id="2520"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Titre1"/>
        <w:autoSpaceDE w:val="0"/>
        <w:autoSpaceDN w:val="0"/>
        <w:adjustRightInd w:val="0"/>
        <w:rPr>
          <w:rFonts w:eastAsia="Times New Roman"/>
          <w:szCs w:val="24"/>
        </w:rPr>
      </w:pPr>
      <w:bookmarkStart w:id="2521" w:name="_Toc113373423"/>
      <w:r w:rsidRPr="00785C54">
        <w:rPr>
          <w:rFonts w:eastAsia="Times New Roman"/>
          <w:szCs w:val="24"/>
        </w:rPr>
        <w:t>Basic Observations</w:t>
      </w:r>
      <w:bookmarkEnd w:id="2521"/>
    </w:p>
    <w:p w14:paraId="32A8DDA0"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22" w:name="_Toc113373424"/>
      <w:r w:rsidRPr="00785C54">
        <w:rPr>
          <w:rFonts w:eastAsia="Times New Roman"/>
          <w:szCs w:val="24"/>
        </w:rPr>
        <w:t>General</w:t>
      </w:r>
      <w:bookmarkEnd w:id="2522"/>
    </w:p>
    <w:p w14:paraId="134B1C1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3" w:name="_Toc113373425"/>
      <w:r w:rsidRPr="00785C54">
        <w:rPr>
          <w:rFonts w:eastAsia="Times New Roman"/>
          <w:szCs w:val="24"/>
        </w:rPr>
        <w:t>Basic Observations Package Requirements Class</w:t>
      </w:r>
      <w:bookmarkEnd w:id="25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4" w:name="_Toc113373426"/>
      <w:r w:rsidRPr="00785C54">
        <w:rPr>
          <w:rFonts w:eastAsia="Times New Roman"/>
          <w:szCs w:val="24"/>
        </w:rPr>
        <w:t>Attribute link</w:t>
      </w:r>
      <w:bookmarkEnd w:id="25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525" w:author="Katharina Schleidt" w:date="2022-08-10T19:14:00Z">
              <w:r w:rsidRPr="00785C54" w:rsidDel="002F2035">
                <w:rPr>
                  <w:szCs w:val="24"/>
                </w:rPr>
                <w:delText>SHALL</w:delText>
              </w:r>
            </w:del>
            <w:ins w:id="2526"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27" w:name="_Toc113373427"/>
      <w:r w:rsidRPr="00785C54">
        <w:rPr>
          <w:rFonts w:eastAsia="Times New Roman"/>
          <w:szCs w:val="24"/>
        </w:rPr>
        <w:lastRenderedPageBreak/>
        <w:t>Attribute location</w:t>
      </w:r>
      <w:bookmarkEnd w:id="25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528" w:author="Katharina Schleidt" w:date="2022-08-10T19:14:00Z">
              <w:r w:rsidRPr="00785C54" w:rsidDel="002F2035">
                <w:rPr>
                  <w:szCs w:val="24"/>
                </w:rPr>
                <w:delText>SHALL</w:delText>
              </w:r>
            </w:del>
            <w:ins w:id="2529"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Titre2"/>
        <w:tabs>
          <w:tab w:val="left" w:pos="400"/>
        </w:tabs>
        <w:autoSpaceDE w:val="0"/>
        <w:autoSpaceDN w:val="0"/>
        <w:adjustRightInd w:val="0"/>
        <w:rPr>
          <w:rFonts w:eastAsia="Times New Roman"/>
          <w:szCs w:val="24"/>
        </w:rPr>
      </w:pPr>
      <w:bookmarkStart w:id="2530" w:name="_Toc113373428"/>
      <w:r w:rsidRPr="00785C54">
        <w:rPr>
          <w:rFonts w:eastAsia="Times New Roman"/>
          <w:szCs w:val="24"/>
        </w:rPr>
        <w:t>Observation</w:t>
      </w:r>
      <w:bookmarkEnd w:id="2530"/>
    </w:p>
    <w:p w14:paraId="1846994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31" w:name="_Toc113373429"/>
      <w:r w:rsidRPr="00785C54">
        <w:rPr>
          <w:rFonts w:eastAsia="Times New Roman"/>
          <w:szCs w:val="24"/>
        </w:rPr>
        <w:t>Observation Requirements Class</w:t>
      </w:r>
      <w:bookmarkEnd w:id="25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Corpsdetexte"/>
      </w:pPr>
      <w:ins w:id="2532"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3" w:author="Ilkka Rinne" w:date="2022-09-06T14:07:00Z">
        <w:r w:rsidR="00AF6AF7">
          <w:t>6</w:t>
        </w:r>
      </w:ins>
      <w:ins w:id="2534" w:author="Katharina Schleidt" w:date="2022-08-13T17:43:00Z">
        <w:del w:id="2535" w:author="Ilkka Rinne" w:date="2022-09-06T14:07:00Z">
          <w:r w:rsidDel="00AF6AF7">
            <w:delText>5</w:delText>
          </w:r>
        </w:del>
        <w:r w:rsidRPr="00622A2E">
          <w:t xml:space="preserve">. The schema is fully described in </w:t>
        </w:r>
      </w:ins>
      <w:ins w:id="2536" w:author="Katharina Schleidt" w:date="2022-08-13T17:44:00Z">
        <w:r>
          <w:t>10.2</w:t>
        </w:r>
      </w:ins>
      <w:ins w:id="2537"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38"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39" w:author="Ilkka Rinne" w:date="2022-09-06T14:06:00Z">
        <w:r w:rsidR="00AF6AF7">
          <w:rPr>
            <w:noProof/>
            <w:szCs w:val="24"/>
            <w:lang w:val="fr-FR" w:eastAsia="fr-FR"/>
          </w:rPr>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4">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40"/>
      <w:r w:rsidRPr="00785C54">
        <w:rPr>
          <w:szCs w:val="24"/>
        </w:rPr>
        <w:t>Figure 1</w:t>
      </w:r>
      <w:ins w:id="2541" w:author="Ilkka Rinne" w:date="2022-09-06T14:06:00Z">
        <w:r w:rsidR="00AF6AF7">
          <w:rPr>
            <w:szCs w:val="24"/>
          </w:rPr>
          <w:t>6</w:t>
        </w:r>
      </w:ins>
      <w:del w:id="2542" w:author="Ilkka Rinne" w:date="2022-09-06T14:06:00Z">
        <w:r w:rsidRPr="00785C54" w:rsidDel="00AF6AF7">
          <w:rPr>
            <w:szCs w:val="24"/>
          </w:rPr>
          <w:delText>5</w:delText>
        </w:r>
      </w:del>
      <w:commentRangeEnd w:id="2540"/>
      <w:r w:rsidR="008058B6">
        <w:rPr>
          <w:rStyle w:val="Marquedecommentaire"/>
          <w:rFonts w:eastAsia="MS Mincho"/>
          <w:b w:val="0"/>
          <w:lang w:eastAsia="ja-JP"/>
        </w:rPr>
        <w:commentReference w:id="2540"/>
      </w:r>
      <w:r w:rsidRPr="00785C54">
        <w:rPr>
          <w:szCs w:val="24"/>
        </w:rPr>
        <w:t xml:space="preserve"> — Context diagram for Basic Observations — Observation</w:t>
      </w:r>
    </w:p>
    <w:p w14:paraId="1E3EBA0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543" w:name="_Toc113373430"/>
      <w:r w:rsidRPr="00785C54">
        <w:rPr>
          <w:rFonts w:eastAsia="Times New Roman"/>
          <w:szCs w:val="24"/>
        </w:rPr>
        <w:lastRenderedPageBreak/>
        <w:t>ObservationCharacteristics</w:t>
      </w:r>
      <w:bookmarkEnd w:id="2543"/>
    </w:p>
    <w:p w14:paraId="67737DE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4" w:name="_Toc113373431"/>
      <w:r w:rsidRPr="00785C54">
        <w:rPr>
          <w:rFonts w:eastAsia="Times New Roman"/>
          <w:szCs w:val="24"/>
        </w:rPr>
        <w:t>ObservationCharacteristics Requirements Class</w:t>
      </w:r>
      <w:bookmarkEnd w:id="25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45" w:name="_Toc113373432"/>
      <w:r w:rsidRPr="00785C54">
        <w:rPr>
          <w:rFonts w:eastAsia="Times New Roman"/>
          <w:szCs w:val="24"/>
        </w:rPr>
        <w:t>Association collection</w:t>
      </w:r>
      <w:bookmarkEnd w:id="25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46" w:author="Katharina Schleidt" w:date="2022-09-07T15:41:00Z">
              <w:r w:rsidR="00EB5A86">
                <w:rPr>
                  <w:szCs w:val="24"/>
                </w:rPr>
                <w:t>n</w:t>
              </w:r>
            </w:ins>
            <w:r w:rsidRPr="00785C54">
              <w:rPr>
                <w:szCs w:val="24"/>
              </w:rPr>
              <w:t xml:space="preserve"> </w:t>
            </w:r>
            <w:ins w:id="2547" w:author="Katharina Schleidt" w:date="2022-09-07T15:41:00Z">
              <w:r w:rsidR="00EB5A86" w:rsidRPr="00EB5A86">
                <w:rPr>
                  <w:rStyle w:val="lev"/>
                  <w:rPrChange w:id="2548" w:author="Katharina Schleidt" w:date="2022-09-07T15:41:00Z">
                    <w:rPr>
                      <w:rStyle w:val="lev"/>
                      <w:i/>
                      <w:iCs/>
                    </w:rPr>
                  </w:rPrChange>
                </w:rPr>
                <w:t>ObservationCollection</w:t>
              </w:r>
              <w:r w:rsidR="00EB5A86" w:rsidRPr="00EB5A86">
                <w:rPr>
                  <w:rStyle w:val="Accentuation"/>
                  <w:iCs w:val="0"/>
                </w:rPr>
                <w:t xml:space="preserve"> </w:t>
              </w:r>
              <w:r w:rsidR="00EB5A86" w:rsidRPr="00EB5A86">
                <w:rPr>
                  <w:rStyle w:val="Accentuation"/>
                  <w:i w:val="0"/>
                  <w:rPrChange w:id="2549" w:author="Katharina Schleidt" w:date="2022-09-07T15:41:00Z">
                    <w:rPr>
                      <w:rStyle w:val="Accentuation"/>
                      <w:iCs w:val="0"/>
                    </w:rPr>
                  </w:rPrChange>
                </w:rPr>
                <w:t>from the</w:t>
              </w:r>
            </w:ins>
            <w:del w:id="2550" w:author="Katharina Schleidt" w:date="2022-09-07T15:41:00Z">
              <w:r w:rsidRPr="00EB5A86" w:rsidDel="00EB5A86">
                <w:rPr>
                  <w:i/>
                  <w:iCs/>
                  <w:szCs w:val="24"/>
                  <w:rPrChange w:id="2551" w:author="Katharina Schleidt" w:date="2022-09-07T15:41:00Z">
                    <w:rPr>
                      <w:szCs w:val="24"/>
                    </w:rPr>
                  </w:rPrChange>
                </w:rPr>
                <w:delText>collection</w:delText>
              </w:r>
              <w:r w:rsidRPr="00785C54" w:rsidDel="00EB5A86">
                <w:rPr>
                  <w:szCs w:val="24"/>
                </w:rPr>
                <w:delText xml:space="preserve"> </w:delText>
              </w:r>
            </w:del>
            <w:ins w:id="2552"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3" w:author="Katharina Schleidt" w:date="2022-08-10T19:14:00Z">
              <w:r w:rsidRPr="00785C54" w:rsidDel="002F2035">
                <w:rPr>
                  <w:szCs w:val="24"/>
                </w:rPr>
                <w:delText>SHALL</w:delText>
              </w:r>
            </w:del>
            <w:ins w:id="2554"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Titre2"/>
        <w:tabs>
          <w:tab w:val="left" w:pos="400"/>
        </w:tabs>
        <w:autoSpaceDE w:val="0"/>
        <w:autoSpaceDN w:val="0"/>
        <w:adjustRightInd w:val="0"/>
        <w:rPr>
          <w:rFonts w:eastAsia="Times New Roman"/>
          <w:szCs w:val="24"/>
        </w:rPr>
      </w:pPr>
      <w:bookmarkStart w:id="2555" w:name="_Toc113373433"/>
      <w:r w:rsidRPr="00785C54">
        <w:rPr>
          <w:rFonts w:eastAsia="Times New Roman"/>
          <w:szCs w:val="24"/>
        </w:rPr>
        <w:t>ObservationCollection</w:t>
      </w:r>
      <w:bookmarkEnd w:id="2555"/>
    </w:p>
    <w:p w14:paraId="737659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6" w:name="_Toc113373434"/>
      <w:r w:rsidRPr="00785C54">
        <w:rPr>
          <w:rFonts w:eastAsia="Times New Roman"/>
          <w:szCs w:val="24"/>
        </w:rPr>
        <w:t>ObservationCollection Requirements Class</w:t>
      </w:r>
      <w:bookmarkEnd w:id="25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57" w:name="_Toc113373435"/>
      <w:r w:rsidRPr="00785C54">
        <w:rPr>
          <w:rFonts w:eastAsia="Times New Roman"/>
          <w:szCs w:val="24"/>
        </w:rPr>
        <w:t>Feature type ObservationCollection</w:t>
      </w:r>
      <w:bookmarkEnd w:id="25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A7E5599" w:rsidR="005B5EAD" w:rsidRPr="00785C54" w:rsidRDefault="00B36FFD" w:rsidP="00785C54">
            <w:pPr>
              <w:pStyle w:val="Tablebody"/>
              <w:autoSpaceDE w:val="0"/>
              <w:autoSpaceDN w:val="0"/>
              <w:adjustRightInd w:val="0"/>
              <w:jc w:val="both"/>
              <w:rPr>
                <w:szCs w:val="20"/>
              </w:rPr>
            </w:pPr>
            <w:ins w:id="2558" w:author="Katharina Schleidt" w:date="2022-08-10T20:00:00Z">
              <w:r w:rsidRPr="00B36FFD">
                <w:rPr>
                  <w:szCs w:val="24"/>
                </w:rPr>
                <w:t xml:space="preserve">An </w:t>
              </w:r>
              <w:r w:rsidRPr="00D612AA">
                <w:rPr>
                  <w:b/>
                  <w:bCs/>
                  <w:szCs w:val="24"/>
                  <w:rPrChange w:id="2559" w:author="Katharina Schleidt" w:date="2022-08-13T17:08:00Z">
                    <w:rPr>
                      <w:szCs w:val="24"/>
                    </w:rPr>
                  </w:rPrChange>
                </w:rPr>
                <w:t>ObservationCollection</w:t>
              </w:r>
              <w:r w:rsidRPr="00B36FFD">
                <w:rPr>
                  <w:szCs w:val="24"/>
                </w:rPr>
                <w:t xml:space="preserve"> shall be defined as </w:t>
              </w:r>
            </w:ins>
            <w:del w:id="2560" w:author="Katharina Schleidt" w:date="2022-08-10T20:00:00Z">
              <w:r w:rsidR="005B5EAD" w:rsidRPr="00785C54" w:rsidDel="00B36FFD">
                <w:rPr>
                  <w:szCs w:val="24"/>
                </w:rPr>
                <w:delText xml:space="preserve">A </w:delText>
              </w:r>
            </w:del>
            <w:ins w:id="2561"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2" w:author="REID-JAMOND Alison" w:date="2022-04-04T14:48:00Z">
                  <w:rPr>
                    <w:szCs w:val="24"/>
                  </w:rPr>
                </w:rPrChange>
              </w:rPr>
              <w:t>s</w:t>
            </w:r>
            <w:ins w:id="2563" w:author="Grellet Sylvain" w:date="2022-09-15T21:07:00Z">
              <w:r w:rsidR="00C31364">
                <w:rPr>
                  <w:b/>
                  <w:szCs w:val="24"/>
                </w:rPr>
                <w:t>.</w:t>
              </w:r>
            </w:ins>
          </w:p>
        </w:tc>
      </w:tr>
    </w:tbl>
    <w:p w14:paraId="3C2D6584" w14:textId="675ABC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4" w:name="_Toc113373436"/>
      <w:r w:rsidRPr="00785C54">
        <w:rPr>
          <w:rFonts w:eastAsia="Times New Roman"/>
          <w:szCs w:val="24"/>
        </w:rPr>
        <w:t>Attribute collectionType</w:t>
      </w:r>
      <w:bookmarkEnd w:id="25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del w:id="2565" w:author="Katharina Schleidt" w:date="2022-08-10T19:14:00Z">
              <w:r w:rsidRPr="00785C54" w:rsidDel="002F2035">
                <w:rPr>
                  <w:szCs w:val="24"/>
                </w:rPr>
                <w:delText>SHALL</w:delText>
              </w:r>
            </w:del>
            <w:ins w:id="2566"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67" w:author="Katharina Schleidt" w:date="2022-08-10T19:14:00Z">
              <w:r w:rsidRPr="00785C54" w:rsidDel="002F2035">
                <w:rPr>
                  <w:szCs w:val="24"/>
                </w:rPr>
                <w:delText>SHALL</w:delText>
              </w:r>
            </w:del>
            <w:ins w:id="2568"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69" w:name="_Toc113373437"/>
      <w:r w:rsidRPr="00785C54">
        <w:rPr>
          <w:rFonts w:eastAsia="Times New Roman"/>
          <w:szCs w:val="24"/>
        </w:rPr>
        <w:t>Association member</w:t>
      </w:r>
      <w:bookmarkEnd w:id="25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70" w:author="Katharina Schleidt" w:date="2022-08-10T19:14:00Z">
              <w:r w:rsidRPr="00785C54" w:rsidDel="002F2035">
                <w:rPr>
                  <w:szCs w:val="24"/>
                </w:rPr>
                <w:delText>SHALL</w:delText>
              </w:r>
            </w:del>
            <w:ins w:id="2571"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2" w:name="_Toc113373438"/>
      <w:r w:rsidRPr="00785C54">
        <w:rPr>
          <w:rFonts w:eastAsia="Times New Roman"/>
          <w:szCs w:val="24"/>
        </w:rPr>
        <w:t>Association memberCharacteristics</w:t>
      </w:r>
      <w:bookmarkEnd w:id="25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3" w:author="Katharina Schleidt" w:date="2022-08-10T19:14:00Z">
              <w:r w:rsidRPr="00785C54" w:rsidDel="002F2035">
                <w:rPr>
                  <w:szCs w:val="24"/>
                </w:rPr>
                <w:delText>SHALL</w:delText>
              </w:r>
            </w:del>
            <w:ins w:id="2574"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5" w:name="_Toc113373439"/>
      <w:r w:rsidRPr="00785C54">
        <w:rPr>
          <w:rFonts w:eastAsia="Times New Roman"/>
          <w:szCs w:val="24"/>
        </w:rPr>
        <w:t>Association relatedCollection</w:t>
      </w:r>
      <w:bookmarkEnd w:id="25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76" w:author="Katharina Schleidt" w:date="2022-08-10T19:14:00Z">
              <w:r w:rsidRPr="00785C54" w:rsidDel="002F2035">
                <w:rPr>
                  <w:szCs w:val="24"/>
                </w:rPr>
                <w:delText>SHALL</w:delText>
              </w:r>
            </w:del>
            <w:ins w:id="2577"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Titre2"/>
        <w:tabs>
          <w:tab w:val="left" w:pos="400"/>
        </w:tabs>
        <w:autoSpaceDE w:val="0"/>
        <w:autoSpaceDN w:val="0"/>
        <w:adjustRightInd w:val="0"/>
        <w:rPr>
          <w:rFonts w:eastAsia="Times New Roman"/>
          <w:szCs w:val="24"/>
        </w:rPr>
      </w:pPr>
      <w:bookmarkStart w:id="2578" w:name="_Toc113373440"/>
      <w:r w:rsidRPr="00785C54">
        <w:rPr>
          <w:rFonts w:eastAsia="Times New Roman"/>
          <w:szCs w:val="24"/>
        </w:rPr>
        <w:lastRenderedPageBreak/>
        <w:t>ObservingCapability</w:t>
      </w:r>
      <w:bookmarkEnd w:id="2578"/>
    </w:p>
    <w:p w14:paraId="18DCE24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79" w:name="_Toc113373441"/>
      <w:r w:rsidRPr="00785C54">
        <w:rPr>
          <w:rFonts w:eastAsia="Times New Roman"/>
          <w:szCs w:val="24"/>
        </w:rPr>
        <w:t>ObservingCapability Requirements Class</w:t>
      </w:r>
      <w:bookmarkEnd w:id="25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Corpsdetexte"/>
      </w:pPr>
      <w:ins w:id="2580"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81"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2" w:author="Ilkka Rinne" w:date="2022-09-06T14:11:00Z">
        <w:r w:rsidR="0034272F">
          <w:t>7</w:t>
        </w:r>
      </w:ins>
      <w:ins w:id="2583" w:author="Katharina Schleidt" w:date="2022-08-13T17:44:00Z">
        <w:del w:id="2584" w:author="Ilkka Rinne" w:date="2022-09-06T14:11:00Z">
          <w:r w:rsidDel="0034272F">
            <w:delText>6</w:delText>
          </w:r>
        </w:del>
        <w:r w:rsidRPr="00F71BB7">
          <w:t xml:space="preserve">. The schema is fully described in </w:t>
        </w:r>
      </w:ins>
      <w:ins w:id="2585" w:author="Katharina Schleidt" w:date="2022-08-13T17:46:00Z">
        <w:r>
          <w:t xml:space="preserve">10.3, </w:t>
        </w:r>
      </w:ins>
      <w:ins w:id="2586" w:author="Katharina Schleidt" w:date="2022-08-13T17:45:00Z">
        <w:r>
          <w:t xml:space="preserve">10.4 and </w:t>
        </w:r>
      </w:ins>
      <w:ins w:id="2587"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88"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89" w:author="Ilkka Rinne" w:date="2022-09-06T14:11:00Z">
        <w:r w:rsidR="0034272F">
          <w:rPr>
            <w:noProof/>
            <w:szCs w:val="24"/>
            <w:lang w:val="fr-FR" w:eastAsia="fr-FR"/>
          </w:rPr>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90"/>
      <w:r w:rsidRPr="00785C54">
        <w:rPr>
          <w:szCs w:val="24"/>
        </w:rPr>
        <w:t>Figure 1</w:t>
      </w:r>
      <w:ins w:id="2591" w:author="Ilkka Rinne" w:date="2022-09-06T14:11:00Z">
        <w:r w:rsidR="0034272F">
          <w:rPr>
            <w:szCs w:val="24"/>
          </w:rPr>
          <w:t>7</w:t>
        </w:r>
      </w:ins>
      <w:del w:id="2592" w:author="Ilkka Rinne" w:date="2022-09-06T14:11:00Z">
        <w:r w:rsidRPr="00785C54" w:rsidDel="0034272F">
          <w:rPr>
            <w:szCs w:val="24"/>
          </w:rPr>
          <w:delText>6</w:delText>
        </w:r>
      </w:del>
      <w:r w:rsidRPr="00785C54">
        <w:rPr>
          <w:szCs w:val="24"/>
        </w:rPr>
        <w:t xml:space="preserve"> </w:t>
      </w:r>
      <w:commentRangeEnd w:id="2590"/>
      <w:r w:rsidR="008058B6">
        <w:rPr>
          <w:rStyle w:val="Marquedecommentaire"/>
          <w:rFonts w:eastAsia="MS Mincho"/>
          <w:b w:val="0"/>
          <w:lang w:eastAsia="ja-JP"/>
        </w:rPr>
        <w:commentReference w:id="2590"/>
      </w:r>
      <w:r w:rsidRPr="00785C54">
        <w:rPr>
          <w:szCs w:val="24"/>
        </w:rPr>
        <w:t xml:space="preserve">— Context diagram for Basic Observations — </w:t>
      </w:r>
      <w:ins w:id="2593"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594" w:name="_Toc113373442"/>
      <w:r w:rsidRPr="00785C54">
        <w:rPr>
          <w:rFonts w:eastAsia="Times New Roman"/>
          <w:szCs w:val="24"/>
        </w:rPr>
        <w:lastRenderedPageBreak/>
        <w:t>Feature type ObservingCapability</w:t>
      </w:r>
      <w:bookmarkEnd w:id="25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5" w:author="Katharina Schleidt" w:date="2022-08-10T20:00:00Z">
              <w:r w:rsidRPr="00785C54" w:rsidDel="00B36FFD">
                <w:rPr>
                  <w:szCs w:val="24"/>
                </w:rPr>
                <w:delText xml:space="preserve">Information </w:delText>
              </w:r>
            </w:del>
            <w:ins w:id="2596" w:author="Katharina Schleidt" w:date="2022-08-10T20:00:00Z">
              <w:r w:rsidR="00B36FFD" w:rsidRPr="00B36FFD">
                <w:rPr>
                  <w:szCs w:val="24"/>
                </w:rPr>
                <w:t xml:space="preserve">An </w:t>
              </w:r>
              <w:r w:rsidR="00B36FFD" w:rsidRPr="00E91BC4">
                <w:rPr>
                  <w:b/>
                  <w:bCs/>
                  <w:szCs w:val="24"/>
                  <w:rPrChange w:id="2597"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98"/>
      <w:r w:rsidRPr="00785C54">
        <w:rPr>
          <w:szCs w:val="24"/>
        </w:rPr>
        <w:t>EXAMPLE</w:t>
      </w:r>
      <w:r w:rsidRPr="00785C54">
        <w:rPr>
          <w:szCs w:val="24"/>
        </w:rPr>
        <w:tab/>
        <w:t xml:space="preserve">In order to explicitly describe the capabilities of an Environmental Monitoring Facility, </w:t>
      </w:r>
      <w:ins w:id="2599" w:author="Katharina Schleidt" w:date="2022-08-13T15:53:00Z">
        <w:r w:rsidR="002A0086" w:rsidRPr="002A0086">
          <w:rPr>
            <w:szCs w:val="24"/>
          </w:rPr>
          <w:t>information on what Observable Properties are being measured with which methodology is provided</w:t>
        </w:r>
      </w:ins>
      <w:del w:id="2600"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598"/>
      <w:r w:rsidR="008058B6">
        <w:rPr>
          <w:rStyle w:val="Marquedecommentaire"/>
          <w:rFonts w:eastAsia="MS Mincho"/>
          <w:lang w:eastAsia="ja-JP"/>
        </w:rPr>
        <w:commentReference w:id="2598"/>
      </w:r>
    </w:p>
    <w:p w14:paraId="360DA161" w14:textId="18748B2D" w:rsidR="005B5EAD" w:rsidRPr="00785C54" w:rsidRDefault="005B5EAD" w:rsidP="00785C54">
      <w:pPr>
        <w:pStyle w:val="Corpsdetexte"/>
        <w:autoSpaceDE w:val="0"/>
        <w:autoSpaceDN w:val="0"/>
        <w:adjustRightInd w:val="0"/>
        <w:rPr>
          <w:szCs w:val="24"/>
        </w:rPr>
      </w:pPr>
      <w:r w:rsidRPr="00785C54">
        <w:rPr>
          <w:szCs w:val="24"/>
        </w:rPr>
        <w:t>For example</w:t>
      </w:r>
      <w:ins w:id="2601"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2" w:author="REID-JAMOND Alison" w:date="2022-04-04T14:52:00Z">
        <w:r w:rsidRPr="00785C54" w:rsidDel="008058B6">
          <w:rPr>
            <w:szCs w:val="24"/>
          </w:rPr>
          <w:delText>Some other,</w:delText>
        </w:r>
      </w:del>
      <w:ins w:id="2603" w:author="REID-JAMOND Alison" w:date="2022-04-04T14:52:00Z">
        <w:r w:rsidR="008058B6">
          <w:rPr>
            <w:szCs w:val="24"/>
          </w:rPr>
          <w:t>Other monitoring</w:t>
        </w:r>
      </w:ins>
      <w:r w:rsidRPr="00785C54">
        <w:rPr>
          <w:szCs w:val="24"/>
        </w:rPr>
        <w:t xml:space="preserve"> may have several such </w:t>
      </w:r>
      <w:ins w:id="2604" w:author="REID-JAMOND Alison" w:date="2022-04-04T14:52:00Z">
        <w:r w:rsidR="008058B6">
          <w:rPr>
            <w:szCs w:val="24"/>
          </w:rPr>
          <w:t>ObservingCapabilit</w:t>
        </w:r>
      </w:ins>
      <w:ins w:id="2605" w:author="REID-JAMOND Alison" w:date="2022-04-04T14:53:00Z">
        <w:r w:rsidR="008058B6">
          <w:rPr>
            <w:szCs w:val="24"/>
          </w:rPr>
          <w:t xml:space="preserve">ies, for example: </w:t>
        </w:r>
      </w:ins>
      <w:del w:id="2606" w:author="REID-JAMOND Alison" w:date="2022-04-04T14:53:00Z">
        <w:r w:rsidRPr="00785C54" w:rsidDel="008058B6">
          <w:rPr>
            <w:szCs w:val="24"/>
          </w:rPr>
          <w:delText>as</w:delText>
        </w:r>
      </w:del>
    </w:p>
    <w:p w14:paraId="0E4C475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enumros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07" w:name="_Toc113373443"/>
      <w:r w:rsidRPr="00785C54">
        <w:rPr>
          <w:rFonts w:eastAsia="Times New Roman"/>
          <w:szCs w:val="24"/>
        </w:rPr>
        <w:t>ObservableProperty</w:t>
      </w:r>
      <w:bookmarkEnd w:id="2607"/>
    </w:p>
    <w:p w14:paraId="75FD29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08" w:name="_Toc113373444"/>
      <w:r w:rsidRPr="00785C54">
        <w:rPr>
          <w:rFonts w:eastAsia="Times New Roman"/>
          <w:szCs w:val="24"/>
        </w:rPr>
        <w:t>ObservableProperty Requirements Class</w:t>
      </w:r>
      <w:bookmarkEnd w:id="26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Corpsdetexte"/>
      </w:pPr>
      <w:ins w:id="2609" w:author="Katharina Schleidt" w:date="2022-08-13T17:52:00Z">
        <w:r w:rsidRPr="00316886">
          <w:t>ObservableProperty from the Basic Observations is described as a class diagram in Figure 1</w:t>
        </w:r>
      </w:ins>
      <w:ins w:id="2610" w:author="Ilkka Rinne" w:date="2022-09-06T14:12:00Z">
        <w:r w:rsidR="00225515">
          <w:t>8</w:t>
        </w:r>
      </w:ins>
      <w:ins w:id="2611" w:author="Katharina Schleidt" w:date="2022-08-13T17:52:00Z">
        <w:del w:id="2612"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3"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4" w:author="Ilkka Rinne" w:date="2022-09-06T14:12:00Z">
        <w:r w:rsidR="00225515">
          <w:rPr>
            <w:noProof/>
            <w:szCs w:val="24"/>
            <w:lang w:val="fr-FR" w:eastAsia="fr-FR"/>
          </w:rPr>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5"/>
      <w:r w:rsidRPr="00785C54">
        <w:rPr>
          <w:szCs w:val="24"/>
        </w:rPr>
        <w:t xml:space="preserve">Figure </w:t>
      </w:r>
      <w:del w:id="2616" w:author="Ilkka Rinne" w:date="2022-09-06T14:12:00Z">
        <w:r w:rsidRPr="00785C54" w:rsidDel="00225515">
          <w:rPr>
            <w:szCs w:val="24"/>
          </w:rPr>
          <w:delText>17</w:delText>
        </w:r>
        <w:commentRangeEnd w:id="2615"/>
        <w:r w:rsidR="008058B6" w:rsidDel="00225515">
          <w:rPr>
            <w:rStyle w:val="Marquedecommentaire"/>
            <w:rFonts w:eastAsia="MS Mincho"/>
            <w:b w:val="0"/>
            <w:lang w:eastAsia="ja-JP"/>
          </w:rPr>
          <w:commentReference w:id="2615"/>
        </w:r>
        <w:r w:rsidRPr="00785C54" w:rsidDel="00225515">
          <w:rPr>
            <w:szCs w:val="24"/>
          </w:rPr>
          <w:delText xml:space="preserve"> </w:delText>
        </w:r>
      </w:del>
      <w:ins w:id="2617"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18" w:name="_Toc113373445"/>
      <w:r w:rsidRPr="00785C54">
        <w:rPr>
          <w:rFonts w:eastAsia="Times New Roman"/>
          <w:szCs w:val="24"/>
        </w:rPr>
        <w:t>ObservingProcedure</w:t>
      </w:r>
      <w:bookmarkEnd w:id="2618"/>
    </w:p>
    <w:p w14:paraId="14E36BA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19" w:name="_Toc113373446"/>
      <w:r w:rsidRPr="00785C54">
        <w:rPr>
          <w:rFonts w:eastAsia="Times New Roman"/>
          <w:szCs w:val="24"/>
        </w:rPr>
        <w:t>ObservingProcedure Requirements Class</w:t>
      </w:r>
      <w:bookmarkEnd w:id="26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Corpsdetexte"/>
      </w:pPr>
      <w:ins w:id="2620" w:author="Katharina Schleidt" w:date="2022-08-13T17:53:00Z">
        <w:r w:rsidRPr="00316886">
          <w:t>ObservingProcedure from the Basic Observations is described as a class diagram in Figure 1</w:t>
        </w:r>
      </w:ins>
      <w:ins w:id="2621" w:author="Ilkka Rinne" w:date="2022-09-06T14:13:00Z">
        <w:r w:rsidR="00D601ED">
          <w:t>9</w:t>
        </w:r>
      </w:ins>
      <w:ins w:id="2622" w:author="Katharina Schleidt" w:date="2022-08-13T17:53:00Z">
        <w:del w:id="2623"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4" w:author="Ilkka Rinne" w:date="2022-09-06T14:13:00Z">
        <w:r w:rsidRPr="00785C54" w:rsidDel="00D601ED">
          <w:rPr>
            <w:noProof/>
            <w:szCs w:val="24"/>
            <w:lang w:val="fr-FR" w:eastAsia="fr-FR"/>
          </w:rPr>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5" w:author="Ilkka Rinne" w:date="2022-09-06T14:13:00Z">
        <w:r w:rsidR="00D601ED">
          <w:rPr>
            <w:noProof/>
            <w:szCs w:val="24"/>
            <w:lang w:val="fr-FR" w:eastAsia="fr-FR"/>
          </w:rPr>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0">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26"/>
      <w:r w:rsidRPr="00785C54">
        <w:rPr>
          <w:szCs w:val="24"/>
        </w:rPr>
        <w:lastRenderedPageBreak/>
        <w:t>Figure 1</w:t>
      </w:r>
      <w:ins w:id="2627" w:author="Ilkka Rinne" w:date="2022-09-06T14:13:00Z">
        <w:r w:rsidR="00D601ED">
          <w:rPr>
            <w:szCs w:val="24"/>
          </w:rPr>
          <w:t>9</w:t>
        </w:r>
      </w:ins>
      <w:del w:id="2628" w:author="Ilkka Rinne" w:date="2022-09-06T14:13:00Z">
        <w:r w:rsidRPr="00785C54" w:rsidDel="00D601ED">
          <w:rPr>
            <w:szCs w:val="24"/>
          </w:rPr>
          <w:delText>8</w:delText>
        </w:r>
      </w:del>
      <w:commentRangeEnd w:id="2626"/>
      <w:r w:rsidR="008058B6">
        <w:rPr>
          <w:rStyle w:val="Marquedecommentaire"/>
          <w:rFonts w:eastAsia="MS Mincho"/>
          <w:b w:val="0"/>
          <w:lang w:eastAsia="ja-JP"/>
        </w:rPr>
        <w:commentReference w:id="2626"/>
      </w:r>
      <w:r w:rsidRPr="00785C54">
        <w:rPr>
          <w:szCs w:val="24"/>
        </w:rPr>
        <w:t xml:space="preserve"> — Context diagram for Basic Observations — ObservingProcedure</w:t>
      </w:r>
    </w:p>
    <w:p w14:paraId="6108409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29" w:name="_Toc113373447"/>
      <w:r w:rsidRPr="00785C54">
        <w:rPr>
          <w:rFonts w:eastAsia="Times New Roman"/>
          <w:szCs w:val="24"/>
        </w:rPr>
        <w:t>Observer</w:t>
      </w:r>
      <w:bookmarkEnd w:id="2629"/>
    </w:p>
    <w:p w14:paraId="14A2130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30" w:name="_Toc113373448"/>
      <w:r w:rsidRPr="00785C54">
        <w:rPr>
          <w:rFonts w:eastAsia="Times New Roman"/>
          <w:szCs w:val="24"/>
        </w:rPr>
        <w:t>Observer Requirements Class</w:t>
      </w:r>
      <w:bookmarkEnd w:id="26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Corpsdetexte"/>
      </w:pPr>
      <w:ins w:id="2631" w:author="Katharina Schleidt" w:date="2022-08-13T17:54:00Z">
        <w:r w:rsidRPr="00316886">
          <w:t xml:space="preserve">Observer from the Basic Observations is described as a class diagram in Figure </w:t>
        </w:r>
      </w:ins>
      <w:ins w:id="2632" w:author="Ilkka Rinne" w:date="2022-09-06T14:14:00Z">
        <w:r w:rsidR="00086AF7">
          <w:t>20</w:t>
        </w:r>
      </w:ins>
      <w:ins w:id="2633" w:author="Katharina Schleidt" w:date="2022-08-13T17:54:00Z">
        <w:del w:id="2634"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5"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36" w:author="Ilkka Rinne" w:date="2022-09-06T14:14:00Z">
        <w:r w:rsidR="00086AF7">
          <w:rPr>
            <w:noProof/>
            <w:szCs w:val="24"/>
            <w:lang w:val="fr-FR" w:eastAsia="fr-FR"/>
          </w:rPr>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2">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37"/>
      <w:r w:rsidRPr="00785C54">
        <w:rPr>
          <w:szCs w:val="24"/>
        </w:rPr>
        <w:t xml:space="preserve">Figure </w:t>
      </w:r>
      <w:ins w:id="2638" w:author="Ilkka Rinne" w:date="2022-09-06T14:14:00Z">
        <w:r w:rsidR="00086AF7">
          <w:rPr>
            <w:szCs w:val="24"/>
          </w:rPr>
          <w:t>20</w:t>
        </w:r>
      </w:ins>
      <w:del w:id="2639" w:author="Ilkka Rinne" w:date="2022-09-06T14:14:00Z">
        <w:r w:rsidRPr="00785C54" w:rsidDel="00086AF7">
          <w:rPr>
            <w:szCs w:val="24"/>
          </w:rPr>
          <w:delText>19</w:delText>
        </w:r>
      </w:del>
      <w:r w:rsidRPr="00785C54">
        <w:rPr>
          <w:szCs w:val="24"/>
        </w:rPr>
        <w:t xml:space="preserve"> </w:t>
      </w:r>
      <w:commentRangeEnd w:id="2637"/>
      <w:r w:rsidR="008058B6">
        <w:rPr>
          <w:rStyle w:val="Marquedecommentaire"/>
          <w:rFonts w:eastAsia="MS Mincho"/>
          <w:b w:val="0"/>
          <w:lang w:eastAsia="ja-JP"/>
        </w:rPr>
        <w:commentReference w:id="2637"/>
      </w:r>
      <w:r w:rsidRPr="00785C54">
        <w:rPr>
          <w:szCs w:val="24"/>
        </w:rPr>
        <w:t>— Context diagram for Basic Observations — Observer</w:t>
      </w:r>
    </w:p>
    <w:p w14:paraId="4B04886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40" w:name="_Toc113373449"/>
      <w:r w:rsidRPr="00785C54">
        <w:rPr>
          <w:rFonts w:eastAsia="Times New Roman"/>
          <w:szCs w:val="24"/>
        </w:rPr>
        <w:t>Host</w:t>
      </w:r>
      <w:bookmarkEnd w:id="2640"/>
    </w:p>
    <w:p w14:paraId="07F278D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41" w:name="_Toc113373450"/>
      <w:r w:rsidRPr="00785C54">
        <w:rPr>
          <w:rFonts w:eastAsia="Times New Roman"/>
          <w:szCs w:val="24"/>
        </w:rPr>
        <w:t>Host Requirements Class</w:t>
      </w:r>
      <w:bookmarkEnd w:id="26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Corpsdetexte"/>
      </w:pPr>
      <w:ins w:id="2642" w:author="Katharina Schleidt" w:date="2022-08-13T17:54:00Z">
        <w:r w:rsidRPr="00316886">
          <w:t xml:space="preserve">Host from the Basic Observations is described as a class diagram in Figure </w:t>
        </w:r>
        <w:r>
          <w:t>2</w:t>
        </w:r>
      </w:ins>
      <w:ins w:id="2643" w:author="Ilkka Rinne" w:date="2022-09-06T14:15:00Z">
        <w:r w:rsidR="007E0F59">
          <w:t>1</w:t>
        </w:r>
      </w:ins>
      <w:ins w:id="2644" w:author="Katharina Schleidt" w:date="2022-08-13T17:54:00Z">
        <w:del w:id="2645" w:author="Ilkka Rinne" w:date="2022-09-06T14:15:00Z">
          <w:r w:rsidDel="007E0F59">
            <w:delText>0</w:delText>
          </w:r>
        </w:del>
        <w:r w:rsidRPr="00316886">
          <w:t>. The schema is fully described in 10.</w:t>
        </w:r>
      </w:ins>
      <w:ins w:id="2646" w:author="Katharina Schleidt" w:date="2022-08-13T17:55:00Z">
        <w:r>
          <w:t>9</w:t>
        </w:r>
      </w:ins>
      <w:ins w:id="2647"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8"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49" w:author="Ilkka Rinne" w:date="2022-09-06T14:15:00Z">
        <w:r w:rsidR="007E0F59">
          <w:rPr>
            <w:noProof/>
            <w:szCs w:val="24"/>
            <w:lang w:val="fr-FR" w:eastAsia="fr-FR"/>
          </w:rPr>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4">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50"/>
      <w:r w:rsidRPr="00785C54">
        <w:rPr>
          <w:szCs w:val="24"/>
        </w:rPr>
        <w:t>Figure 2</w:t>
      </w:r>
      <w:ins w:id="2651" w:author="Ilkka Rinne" w:date="2022-09-06T14:15:00Z">
        <w:r w:rsidR="007E0F59">
          <w:rPr>
            <w:szCs w:val="24"/>
          </w:rPr>
          <w:t>1</w:t>
        </w:r>
      </w:ins>
      <w:del w:id="2652" w:author="Ilkka Rinne" w:date="2022-09-06T14:15:00Z">
        <w:r w:rsidRPr="00785C54" w:rsidDel="007E0F59">
          <w:rPr>
            <w:szCs w:val="24"/>
          </w:rPr>
          <w:delText>0</w:delText>
        </w:r>
      </w:del>
      <w:r w:rsidRPr="00785C54">
        <w:rPr>
          <w:szCs w:val="24"/>
        </w:rPr>
        <w:t xml:space="preserve"> </w:t>
      </w:r>
      <w:commentRangeEnd w:id="2650"/>
      <w:r w:rsidR="008058B6">
        <w:rPr>
          <w:rStyle w:val="Marquedecommentaire"/>
          <w:rFonts w:eastAsia="MS Mincho"/>
          <w:b w:val="0"/>
          <w:lang w:eastAsia="ja-JP"/>
        </w:rPr>
        <w:commentReference w:id="2650"/>
      </w:r>
      <w:r w:rsidRPr="00785C54">
        <w:rPr>
          <w:szCs w:val="24"/>
        </w:rPr>
        <w:t>— Context diagram for Basic Observations — Host</w:t>
      </w:r>
    </w:p>
    <w:p w14:paraId="77B02EA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53" w:name="_Toc113373451"/>
      <w:r w:rsidRPr="00785C54">
        <w:rPr>
          <w:rFonts w:eastAsia="Times New Roman"/>
          <w:szCs w:val="24"/>
        </w:rPr>
        <w:t>Deployment</w:t>
      </w:r>
      <w:bookmarkEnd w:id="2653"/>
    </w:p>
    <w:p w14:paraId="3CFBE5F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54" w:name="_Toc113373452"/>
      <w:r w:rsidRPr="00785C54">
        <w:rPr>
          <w:rFonts w:eastAsia="Times New Roman"/>
          <w:szCs w:val="24"/>
        </w:rPr>
        <w:t>Deployment Requirements Class</w:t>
      </w:r>
      <w:bookmarkEnd w:id="26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Corpsdetexte"/>
      </w:pPr>
      <w:ins w:id="2655" w:author="Katharina Schleidt" w:date="2022-08-13T17:55:00Z">
        <w:r w:rsidRPr="00115763">
          <w:t xml:space="preserve">Deployment </w:t>
        </w:r>
        <w:r w:rsidRPr="00316886">
          <w:t xml:space="preserve">from the Basic Observations is described as a class diagram in Figure </w:t>
        </w:r>
        <w:r>
          <w:t>2</w:t>
        </w:r>
      </w:ins>
      <w:ins w:id="2656" w:author="Ilkka Rinne" w:date="2022-09-06T14:16:00Z">
        <w:r w:rsidR="00733A61">
          <w:t>2</w:t>
        </w:r>
      </w:ins>
      <w:ins w:id="2657" w:author="Katharina Schleidt" w:date="2022-08-13T17:55:00Z">
        <w:del w:id="2658"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9" w:author="Ilkka Rinne" w:date="2022-09-06T14:16:00Z">
        <w:r w:rsidRPr="00785C54" w:rsidDel="00733A61">
          <w:rPr>
            <w:noProof/>
            <w:szCs w:val="24"/>
            <w:lang w:val="fr-FR" w:eastAsia="fr-FR"/>
          </w:rPr>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60" w:author="Ilkka Rinne" w:date="2022-09-06T14:16:00Z">
        <w:r w:rsidR="00733A61">
          <w:rPr>
            <w:noProof/>
            <w:szCs w:val="24"/>
            <w:lang w:val="fr-FR" w:eastAsia="fr-FR"/>
          </w:rPr>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6">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61"/>
      <w:r w:rsidRPr="00785C54">
        <w:rPr>
          <w:szCs w:val="24"/>
        </w:rPr>
        <w:lastRenderedPageBreak/>
        <w:t>Figure 2</w:t>
      </w:r>
      <w:ins w:id="2662" w:author="Ilkka Rinne" w:date="2022-09-06T14:16:00Z">
        <w:r w:rsidR="00733A61">
          <w:rPr>
            <w:szCs w:val="24"/>
          </w:rPr>
          <w:t>2</w:t>
        </w:r>
      </w:ins>
      <w:del w:id="2663" w:author="Ilkka Rinne" w:date="2022-09-06T14:16:00Z">
        <w:r w:rsidRPr="00785C54" w:rsidDel="00733A61">
          <w:rPr>
            <w:szCs w:val="24"/>
          </w:rPr>
          <w:delText>1</w:delText>
        </w:r>
      </w:del>
      <w:r w:rsidRPr="00785C54">
        <w:rPr>
          <w:szCs w:val="24"/>
        </w:rPr>
        <w:t xml:space="preserve"> </w:t>
      </w:r>
      <w:commentRangeEnd w:id="2661"/>
      <w:r w:rsidR="008058B6">
        <w:rPr>
          <w:rStyle w:val="Marquedecommentaire"/>
          <w:rFonts w:eastAsia="MS Mincho"/>
          <w:b w:val="0"/>
          <w:lang w:eastAsia="ja-JP"/>
        </w:rPr>
        <w:commentReference w:id="2661"/>
      </w:r>
      <w:r w:rsidRPr="00785C54">
        <w:rPr>
          <w:szCs w:val="24"/>
        </w:rPr>
        <w:t>— Context diagram for Basic Observations — Deployment</w:t>
      </w:r>
    </w:p>
    <w:p w14:paraId="6CA53C8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64" w:name="_Toc113373453"/>
      <w:r w:rsidRPr="00785C54">
        <w:rPr>
          <w:rFonts w:eastAsia="Times New Roman"/>
          <w:szCs w:val="24"/>
        </w:rPr>
        <w:t>GenericDomainFeature</w:t>
      </w:r>
      <w:bookmarkEnd w:id="2664"/>
    </w:p>
    <w:p w14:paraId="1A0F62DB"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65" w:name="_Toc113373454"/>
      <w:r w:rsidRPr="00785C54">
        <w:rPr>
          <w:rFonts w:eastAsia="Times New Roman"/>
          <w:szCs w:val="24"/>
        </w:rPr>
        <w:t>GenericDomainFeature Requirements Class</w:t>
      </w:r>
      <w:bookmarkEnd w:id="26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Corpsdetexte"/>
      </w:pPr>
      <w:ins w:id="2666" w:author="Katharina Schleidt" w:date="2022-08-13T17:55:00Z">
        <w:r w:rsidRPr="00785C54">
          <w:rPr>
            <w:szCs w:val="24"/>
          </w:rPr>
          <w:t>GenericDomainFeature</w:t>
        </w:r>
        <w:r w:rsidRPr="00115763">
          <w:t xml:space="preserve"> from the Basic Observations is described as a class diagram in Figure 2</w:t>
        </w:r>
      </w:ins>
      <w:ins w:id="2667" w:author="Ilkka Rinne" w:date="2022-09-06T14:17:00Z">
        <w:r w:rsidR="004113B0">
          <w:t>3</w:t>
        </w:r>
      </w:ins>
      <w:ins w:id="2668" w:author="Katharina Schleidt" w:date="2022-08-13T17:55:00Z">
        <w:del w:id="2669" w:author="Ilkka Rinne" w:date="2022-09-06T14:17:00Z">
          <w:r w:rsidDel="004113B0">
            <w:delText>1</w:delText>
          </w:r>
        </w:del>
        <w:r w:rsidRPr="00115763">
          <w:t>. The schema is fully described in 10.</w:t>
        </w:r>
      </w:ins>
      <w:ins w:id="2670" w:author="Katharina Schleidt" w:date="2022-08-13T17:56:00Z">
        <w:r>
          <w:t>11</w:t>
        </w:r>
      </w:ins>
      <w:ins w:id="2671"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2" w:author="Ilkka Rinne" w:date="2022-09-06T15:19:00Z"/>
          <w:szCs w:val="24"/>
        </w:rPr>
      </w:pPr>
      <w:del w:id="2673"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4" w:author="Ilkka Rinne" w:date="2022-09-06T14:17:00Z">
        <w:r w:rsidR="004113B0">
          <w:rPr>
            <w:noProof/>
            <w:szCs w:val="24"/>
            <w:lang w:val="fr-FR" w:eastAsia="fr-FR"/>
          </w:rPr>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8">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5"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76" w:author="Ilkka Rinne" w:date="2022-09-06T15:19:00Z">
        <w:r>
          <w:t>NOTE</w:t>
        </w:r>
      </w:ins>
      <w:ins w:id="2677" w:author="Ilkka Rinne" w:date="2022-09-06T15:20:00Z">
        <w:r>
          <w:tab/>
        </w:r>
      </w:ins>
      <w:ins w:id="2678" w:author="Ilkka Rinne" w:date="2022-09-06T15:21:00Z">
        <w:r w:rsidR="003133EB">
          <w:t>GenericDomainFeature</w:t>
        </w:r>
      </w:ins>
      <w:ins w:id="2679" w:author="Ilkka Rinne" w:date="2022-09-06T15:22:00Z">
        <w:r w:rsidR="003133EB">
          <w:t xml:space="preserve"> can be used as the target of the ultimate or proximate feature-of-interest of an Observation in lack of an existing, more specific</w:t>
        </w:r>
      </w:ins>
      <w:ins w:id="2680"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81"/>
      <w:r w:rsidRPr="00785C54">
        <w:rPr>
          <w:szCs w:val="24"/>
        </w:rPr>
        <w:t>Figure 2</w:t>
      </w:r>
      <w:ins w:id="2682" w:author="Ilkka Rinne" w:date="2022-09-06T14:17:00Z">
        <w:r w:rsidR="004113B0">
          <w:rPr>
            <w:szCs w:val="24"/>
          </w:rPr>
          <w:t>3</w:t>
        </w:r>
      </w:ins>
      <w:del w:id="2683" w:author="Ilkka Rinne" w:date="2022-09-06T14:17:00Z">
        <w:r w:rsidRPr="00785C54" w:rsidDel="004113B0">
          <w:rPr>
            <w:szCs w:val="24"/>
          </w:rPr>
          <w:delText>2</w:delText>
        </w:r>
      </w:del>
      <w:r w:rsidRPr="00785C54">
        <w:rPr>
          <w:szCs w:val="24"/>
        </w:rPr>
        <w:t xml:space="preserve"> </w:t>
      </w:r>
      <w:commentRangeEnd w:id="2681"/>
      <w:r w:rsidR="00047CD7">
        <w:rPr>
          <w:rStyle w:val="Marquedecommentaire"/>
          <w:rFonts w:eastAsia="MS Mincho"/>
          <w:b w:val="0"/>
          <w:lang w:eastAsia="ja-JP"/>
        </w:rPr>
        <w:commentReference w:id="2681"/>
      </w:r>
      <w:r w:rsidRPr="00785C54">
        <w:rPr>
          <w:szCs w:val="24"/>
        </w:rPr>
        <w:t>— Context diagram for Basic Observations — GenericDomainFeature</w:t>
      </w:r>
    </w:p>
    <w:p w14:paraId="6CBB4B7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4" w:name="_Toc113373455"/>
      <w:r w:rsidRPr="00785C54">
        <w:rPr>
          <w:rFonts w:eastAsia="Times New Roman"/>
          <w:szCs w:val="24"/>
        </w:rPr>
        <w:lastRenderedPageBreak/>
        <w:t>Feature type GenericDomainFeature</w:t>
      </w:r>
      <w:bookmarkEnd w:id="26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685" w:name="_Toc113373456"/>
      <w:r w:rsidRPr="00785C54">
        <w:rPr>
          <w:rFonts w:eastAsia="Times New Roman"/>
          <w:szCs w:val="24"/>
        </w:rPr>
        <w:t>Codelists</w:t>
      </w:r>
      <w:bookmarkEnd w:id="2685"/>
    </w:p>
    <w:p w14:paraId="34248984"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86" w:name="_Toc113373457"/>
      <w:r w:rsidRPr="00785C54">
        <w:rPr>
          <w:rFonts w:eastAsia="Times New Roman"/>
          <w:szCs w:val="24"/>
        </w:rPr>
        <w:t>AbstractObservationCollectionType</w:t>
      </w:r>
      <w:bookmarkEnd w:id="2686"/>
    </w:p>
    <w:p w14:paraId="78BC51A9" w14:textId="4651C0E4" w:rsidR="005B5EAD" w:rsidRPr="00785C54" w:rsidRDefault="005B5EAD" w:rsidP="00785C54">
      <w:pPr>
        <w:pStyle w:val="Corpsdetexte"/>
        <w:autoSpaceDE w:val="0"/>
        <w:autoSpaceDN w:val="0"/>
        <w:adjustRightInd w:val="0"/>
        <w:rPr>
          <w:szCs w:val="24"/>
        </w:rPr>
      </w:pPr>
      <w:r w:rsidRPr="00785C54">
        <w:rPr>
          <w:szCs w:val="24"/>
        </w:rPr>
        <w:t xml:space="preserve">The code list AbstractObservationCollectionType can be specialized as required </w:t>
      </w:r>
      <w:commentRangeStart w:id="2687"/>
      <w:r w:rsidRPr="00785C54">
        <w:rPr>
          <w:szCs w:val="24"/>
        </w:rPr>
        <w:t xml:space="preserve">to </w:t>
      </w:r>
      <w:ins w:id="2688" w:author="Katharina Schleidt" w:date="2022-08-12T19:25:00Z">
        <w:r w:rsidR="00683AA9" w:rsidRPr="00683AA9">
          <w:rPr>
            <w:szCs w:val="24"/>
          </w:rPr>
          <w:t>more precisely define the</w:t>
        </w:r>
      </w:ins>
      <w:del w:id="2689" w:author="Katharina Schleidt" w:date="2022-08-12T19:25:00Z">
        <w:r w:rsidRPr="00785C54" w:rsidDel="00683AA9">
          <w:rPr>
            <w:szCs w:val="24"/>
          </w:rPr>
          <w:delText>firm up</w:delText>
        </w:r>
        <w:commentRangeEnd w:id="2687"/>
        <w:r w:rsidR="00047CD7" w:rsidDel="00683AA9">
          <w:rPr>
            <w:rStyle w:val="Marquedecommentaire"/>
            <w:rFonts w:eastAsia="MS Mincho"/>
            <w:lang w:eastAsia="ja-JP"/>
          </w:rPr>
          <w:commentReference w:id="2687"/>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90" w:author="Katharina Schleidt" w:date="2022-08-10T19:14:00Z">
              <w:r w:rsidRPr="00785C54" w:rsidDel="002F2035">
                <w:rPr>
                  <w:szCs w:val="24"/>
                </w:rPr>
                <w:delText>SHALL</w:delText>
              </w:r>
            </w:del>
            <w:ins w:id="2691"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692" w:name="_Toc113373458"/>
      <w:r w:rsidRPr="00785C54">
        <w:rPr>
          <w:rFonts w:eastAsia="Times New Roman"/>
          <w:szCs w:val="24"/>
        </w:rPr>
        <w:t>ObservationCollectionType</w:t>
      </w:r>
      <w:bookmarkEnd w:id="2692"/>
    </w:p>
    <w:p w14:paraId="64EBF8E7" w14:textId="3E14363D" w:rsidR="005B5EAD" w:rsidRPr="00785C54" w:rsidRDefault="005B5EAD" w:rsidP="00785C54">
      <w:pPr>
        <w:pStyle w:val="Corpsdetexte"/>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3" w:author="Katharina Schleidt" w:date="2022-08-13T16:26:00Z">
        <w:r w:rsidRPr="00785C54" w:rsidDel="00CD0748">
          <w:rPr>
            <w:szCs w:val="24"/>
          </w:rPr>
          <w:delText>International Standard</w:delText>
        </w:r>
      </w:del>
      <w:ins w:id="2694"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5" w:author="Katharina Schleidt" w:date="2022-08-10T19:14:00Z">
              <w:r w:rsidRPr="00785C54" w:rsidDel="002F2035">
                <w:rPr>
                  <w:szCs w:val="24"/>
                </w:rPr>
                <w:delText>SHALL</w:delText>
              </w:r>
            </w:del>
            <w:ins w:id="2696"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697"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698"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699"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700" w:author="Katharina Schleidt" w:date="2022-08-13T17:09:00Z">
              <w:r w:rsidR="00D612AA" w:rsidRPr="00D612AA">
                <w:rPr>
                  <w:b/>
                  <w:bCs/>
                  <w:szCs w:val="24"/>
                  <w:rPrChange w:id="2701" w:author="Katharina Schleidt" w:date="2022-08-13T17:09:00Z">
                    <w:rPr>
                      <w:szCs w:val="24"/>
                    </w:rPr>
                  </w:rPrChange>
                </w:rPr>
                <w:t>O</w:t>
              </w:r>
            </w:ins>
            <w:del w:id="2702" w:author="Katharina Schleidt" w:date="2022-08-13T17:09:00Z">
              <w:r w:rsidRPr="00D612AA" w:rsidDel="00D612AA">
                <w:rPr>
                  <w:b/>
                  <w:bCs/>
                  <w:szCs w:val="24"/>
                  <w:rPrChange w:id="2703" w:author="Katharina Schleidt" w:date="2022-08-13T17:09:00Z">
                    <w:rPr>
                      <w:szCs w:val="24"/>
                    </w:rPr>
                  </w:rPrChange>
                </w:rPr>
                <w:delText>o</w:delText>
              </w:r>
            </w:del>
            <w:r w:rsidRPr="00D612AA">
              <w:rPr>
                <w:b/>
                <w:bCs/>
                <w:szCs w:val="24"/>
                <w:rPrChange w:id="2704"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5" w:author="Katharina Schleidt" w:date="2022-08-13T17:09:00Z">
              <w:r w:rsidRPr="00785C54" w:rsidDel="00D612AA">
                <w:rPr>
                  <w:szCs w:val="24"/>
                </w:rPr>
                <w:delText xml:space="preserve">observation </w:delText>
              </w:r>
            </w:del>
            <w:ins w:id="2706" w:author="Katharina Schleidt" w:date="2022-08-13T17:09:00Z">
              <w:r w:rsidR="00D612AA" w:rsidRPr="00D612AA">
                <w:rPr>
                  <w:b/>
                  <w:bCs/>
                  <w:szCs w:val="24"/>
                  <w:rPrChange w:id="2707"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08" w:author="Katharina Schleidt" w:date="2022-08-13T17:09:00Z">
              <w:r w:rsidRPr="00785C54" w:rsidDel="00D612AA">
                <w:rPr>
                  <w:szCs w:val="24"/>
                </w:rPr>
                <w:delText xml:space="preserve">observations </w:delText>
              </w:r>
            </w:del>
            <w:ins w:id="2709" w:author="Katharina Schleidt" w:date="2022-08-13T17:09:00Z">
              <w:r w:rsidR="00D612AA" w:rsidRPr="00D612AA">
                <w:rPr>
                  <w:b/>
                  <w:bCs/>
                  <w:szCs w:val="24"/>
                  <w:rPrChange w:id="2710"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lastRenderedPageBreak/>
              <w:t>—</w:t>
            </w:r>
            <w:r w:rsidRPr="00785C54">
              <w:rPr>
                <w:szCs w:val="24"/>
              </w:rPr>
              <w:tab/>
              <w:t xml:space="preserve">property = value set/range - this value set/range applies to all </w:t>
            </w:r>
            <w:del w:id="2711" w:author="Katharina Schleidt" w:date="2022-08-13T17:09:00Z">
              <w:r w:rsidRPr="00785C54" w:rsidDel="00D612AA">
                <w:rPr>
                  <w:szCs w:val="24"/>
                </w:rPr>
                <w:delText xml:space="preserve">observations </w:delText>
              </w:r>
            </w:del>
            <w:ins w:id="2712" w:author="Katharina Schleidt" w:date="2022-08-13T17:09:00Z">
              <w:r w:rsidR="00D612AA" w:rsidRPr="00D612AA">
                <w:rPr>
                  <w:b/>
                  <w:bCs/>
                  <w:szCs w:val="24"/>
                  <w:rPrChange w:id="2713"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w:t>
      </w:r>
      <w:r w:rsidRPr="00785C54">
        <w:rPr>
          <w:szCs w:val="24"/>
        </w:rPr>
        <w:tab/>
        <w:t xml:space="preserve">The </w:t>
      </w:r>
      <w:del w:id="2714" w:author="Katharina Schleidt" w:date="2022-08-13T17:10:00Z">
        <w:r w:rsidRPr="00785C54" w:rsidDel="00D612AA">
          <w:rPr>
            <w:szCs w:val="24"/>
          </w:rPr>
          <w:delText xml:space="preserve">observations </w:delText>
        </w:r>
      </w:del>
      <w:ins w:id="2715"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16" w:author="REID-JAMOND Alison" w:date="2022-04-04T15:17:00Z">
        <w:r w:rsidRPr="00785C54" w:rsidDel="00047CD7">
          <w:rPr>
            <w:szCs w:val="24"/>
          </w:rPr>
          <w:delText xml:space="preserve">shall </w:delText>
        </w:r>
      </w:del>
      <w:ins w:id="2717"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18"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19" w:author="REID-JAMOND Alison" w:date="2022-04-04T15:18:00Z">
              <w:r w:rsidR="00047CD7">
                <w:rPr>
                  <w:szCs w:val="24"/>
                </w:rPr>
                <w:t xml:space="preserve"> all</w:t>
              </w:r>
            </w:ins>
            <w:del w:id="2720"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21" w:author="Katharina Schleidt" w:date="2022-08-13T17:10:00Z">
              <w:r w:rsidRPr="00785C54" w:rsidDel="00D612AA">
                <w:rPr>
                  <w:szCs w:val="24"/>
                </w:rPr>
                <w:delText xml:space="preserve">observations </w:delText>
              </w:r>
            </w:del>
            <w:ins w:id="2722" w:author="Katharina Schleidt" w:date="2022-08-13T17:10:00Z">
              <w:r w:rsidR="00D612AA" w:rsidRPr="00D612AA">
                <w:rPr>
                  <w:b/>
                  <w:bCs/>
                  <w:szCs w:val="24"/>
                  <w:rPrChange w:id="2723"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4" w:author="Katharina Schleidt" w:date="2022-08-13T17:11:00Z">
              <w:r w:rsidRPr="00785C54" w:rsidDel="00D612AA">
                <w:rPr>
                  <w:szCs w:val="24"/>
                </w:rPr>
                <w:delText xml:space="preserve">observation </w:delText>
              </w:r>
            </w:del>
            <w:ins w:id="2725" w:author="Katharina Schleidt" w:date="2022-08-13T17:11:00Z">
              <w:r w:rsidR="00D612AA" w:rsidRPr="00D612AA">
                <w:rPr>
                  <w:b/>
                  <w:bCs/>
                  <w:szCs w:val="24"/>
                  <w:rPrChange w:id="2726"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27" w:author="Katharina Schleidt" w:date="2022-08-13T17:11:00Z">
              <w:r w:rsidRPr="00785C54" w:rsidDel="00D612AA">
                <w:rPr>
                  <w:szCs w:val="24"/>
                </w:rPr>
                <w:delText xml:space="preserve">observations </w:delText>
              </w:r>
            </w:del>
            <w:ins w:id="2728" w:author="Katharina Schleidt" w:date="2022-08-13T17:11:00Z">
              <w:r w:rsidR="00D612AA" w:rsidRPr="00D612AA">
                <w:rPr>
                  <w:b/>
                  <w:bCs/>
                  <w:szCs w:val="24"/>
                  <w:rPrChange w:id="2729"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30" w:author="Katharina Schleidt" w:date="2022-08-13T17:11:00Z">
              <w:r w:rsidRPr="00785C54" w:rsidDel="00D612AA">
                <w:rPr>
                  <w:szCs w:val="24"/>
                </w:rPr>
                <w:delText xml:space="preserve">observations </w:delText>
              </w:r>
            </w:del>
            <w:ins w:id="2731" w:author="Katharina Schleidt" w:date="2022-08-13T17:11:00Z">
              <w:r w:rsidR="00D612AA" w:rsidRPr="00D612AA">
                <w:rPr>
                  <w:b/>
                  <w:bCs/>
                  <w:szCs w:val="24"/>
                  <w:rPrChange w:id="2732"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3" w:author="REID-JAMOND Alison" w:date="2022-04-04T15:18:00Z">
        <w:r w:rsidRPr="00785C54" w:rsidDel="00047CD7">
          <w:rPr>
            <w:szCs w:val="24"/>
          </w:rPr>
          <w:delText xml:space="preserve">may </w:delText>
        </w:r>
      </w:del>
      <w:ins w:id="2734"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lastRenderedPageBreak/>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79"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0" w:history="1">
        <w:r w:rsidRPr="00785C54">
          <w:rPr>
            <w:color w:val="0000FF"/>
            <w:szCs w:val="24"/>
            <w:u w:val="single"/>
          </w:rPr>
          <w:t>https://example.org/v1.1/Sensors/41</w:t>
        </w:r>
      </w:hyperlink>
      <w:r w:rsidRPr="00785C54">
        <w:rPr>
          <w:szCs w:val="24"/>
        </w:rPr>
        <w:t xml:space="preserve">, </w:t>
      </w:r>
      <w:hyperlink r:id="rId81"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2"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35" w:name="_Toc113373459"/>
      <w:r w:rsidRPr="00785C54">
        <w:rPr>
          <w:rFonts w:eastAsia="Times New Roman"/>
          <w:szCs w:val="24"/>
        </w:rPr>
        <w:t>ObservationTypeByResultType</w:t>
      </w:r>
      <w:bookmarkEnd w:id="2735"/>
    </w:p>
    <w:p w14:paraId="5E680707" w14:textId="77777777" w:rsidR="005B5EAD" w:rsidRPr="00785C54" w:rsidRDefault="005B5EAD" w:rsidP="00785C54">
      <w:pPr>
        <w:pStyle w:val="Corpsdetexte"/>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36" w:author="Katharina Schleidt" w:date="2022-08-10T19:14:00Z">
              <w:r w:rsidRPr="00785C54" w:rsidDel="002F2035">
                <w:rPr>
                  <w:szCs w:val="24"/>
                </w:rPr>
                <w:delText>SHALL</w:delText>
              </w:r>
            </w:del>
            <w:ins w:id="2737"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38"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39"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40"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41"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geometry-observation: the result is of type </w:t>
            </w:r>
            <w:r w:rsidRPr="003C3C9D">
              <w:rPr>
                <w:b/>
                <w:bCs/>
                <w:szCs w:val="24"/>
                <w:rPrChange w:id="2742"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3"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Corpsdetexte"/>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4"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5"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46"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47"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48"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49"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50"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Titre1"/>
        <w:autoSpaceDE w:val="0"/>
        <w:autoSpaceDN w:val="0"/>
        <w:adjustRightInd w:val="0"/>
        <w:rPr>
          <w:rFonts w:eastAsia="Times New Roman"/>
          <w:szCs w:val="24"/>
        </w:rPr>
      </w:pPr>
      <w:bookmarkStart w:id="2751" w:name="_Toc113373460"/>
      <w:r w:rsidRPr="00785C54">
        <w:rPr>
          <w:rFonts w:eastAsia="Times New Roman"/>
          <w:szCs w:val="24"/>
        </w:rPr>
        <w:t>Conceptual Sample schema</w:t>
      </w:r>
      <w:bookmarkEnd w:id="2751"/>
    </w:p>
    <w:p w14:paraId="7B00E5B2"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752" w:name="_Toc113373461"/>
      <w:r w:rsidRPr="00785C54">
        <w:rPr>
          <w:rFonts w:eastAsia="Times New Roman"/>
          <w:szCs w:val="24"/>
        </w:rPr>
        <w:t>General</w:t>
      </w:r>
      <w:bookmarkEnd w:id="2752"/>
    </w:p>
    <w:p w14:paraId="6C78C59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53" w:name="_Toc113373462"/>
      <w:r w:rsidRPr="00785C54">
        <w:rPr>
          <w:rFonts w:eastAsia="Times New Roman"/>
          <w:szCs w:val="24"/>
        </w:rPr>
        <w:t>Conceptual Sample schema model</w:t>
      </w:r>
      <w:bookmarkEnd w:id="2753"/>
    </w:p>
    <w:p w14:paraId="7041094B" w14:textId="34E92DCF" w:rsidR="005B5EAD" w:rsidRPr="00785C54" w:rsidRDefault="005B5EAD" w:rsidP="00785C54">
      <w:pPr>
        <w:pStyle w:val="Corpsdetexte"/>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4" w:author="Ilkka Rinne" w:date="2022-09-06T14:18:00Z">
        <w:r w:rsidR="0064549B">
          <w:rPr>
            <w:rStyle w:val="citefig"/>
            <w:szCs w:val="24"/>
            <w:shd w:val="clear" w:color="auto" w:fill="auto"/>
          </w:rPr>
          <w:t>4</w:t>
        </w:r>
      </w:ins>
      <w:del w:id="2755" w:author="Ilkka Rinne" w:date="2022-09-06T14:18:00Z">
        <w:r w:rsidRPr="00785C54" w:rsidDel="0064549B">
          <w:rPr>
            <w:rStyle w:val="citefig"/>
            <w:szCs w:val="24"/>
            <w:shd w:val="clear" w:color="auto" w:fill="auto"/>
          </w:rPr>
          <w:delText>3</w:delText>
        </w:r>
      </w:del>
      <w:r w:rsidRPr="00785C54">
        <w:rPr>
          <w:szCs w:val="24"/>
        </w:rPr>
        <w:t>. It is fully described in</w:t>
      </w:r>
      <w:del w:id="2756"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57" w:author="Ilkka Rinne" w:date="2022-09-06T15:23:00Z"/>
          <w:szCs w:val="24"/>
        </w:rPr>
      </w:pPr>
      <w:del w:id="2758"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59" w:author="Ilkka Rinne" w:date="2022-09-06T14:18:00Z">
        <w:r w:rsidR="0064549B">
          <w:rPr>
            <w:noProof/>
            <w:szCs w:val="24"/>
            <w:lang w:val="fr-FR" w:eastAsia="fr-FR"/>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4">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60"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61" w:author="Ilkka Rinne" w:date="2022-09-06T15:23:00Z">
        <w:r>
          <w:t>NOTE</w:t>
        </w:r>
      </w:ins>
      <w:ins w:id="2762" w:author="Ilkka Rinne" w:date="2022-09-06T15:24:00Z">
        <w:r>
          <w:tab/>
          <w:t>A Sample can act as a proxy for the ultimate feature-of-interes</w:t>
        </w:r>
      </w:ins>
      <w:ins w:id="2763" w:author="Ilkka Rinne" w:date="2022-09-06T15:25:00Z">
        <w:r>
          <w:t>t of an Observation, and be associated with this Observation by the role featureOfInterest as a specialization of Any. In this case</w:t>
        </w:r>
      </w:ins>
      <w:ins w:id="2764" w:author="Ilkka Rinne" w:date="2022-09-06T15:26:00Z">
        <w:r>
          <w:t xml:space="preserve"> the sampledFeature association</w:t>
        </w:r>
        <w:r w:rsidR="00A86D25">
          <w:t xml:space="preserve"> of Sample would point upwards in the chain of sampled features leading to the ultimate</w:t>
        </w:r>
      </w:ins>
      <w:ins w:id="2765" w:author="Ilkka Rinne" w:date="2022-09-06T15:27:00Z">
        <w:r w:rsidR="00A86D25">
          <w:t xml:space="preserve"> feature-of-interest of the Observation. The Sample can associate itself with the Observation in question by the role relate</w:t>
        </w:r>
      </w:ins>
      <w:ins w:id="2766"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67" w:author="Ilkka Rinne" w:date="2022-09-06T14:18:00Z">
        <w:r w:rsidR="0064549B">
          <w:rPr>
            <w:szCs w:val="24"/>
          </w:rPr>
          <w:t>4</w:t>
        </w:r>
      </w:ins>
      <w:del w:id="2768"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69" w:name="_Toc113373463"/>
      <w:r w:rsidRPr="00785C54">
        <w:rPr>
          <w:rFonts w:eastAsia="Times New Roman"/>
          <w:szCs w:val="24"/>
        </w:rPr>
        <w:t>Conceptual Sample Schema Package Requirements Class</w:t>
      </w:r>
      <w:bookmarkEnd w:id="27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Titre2"/>
        <w:tabs>
          <w:tab w:val="left" w:pos="400"/>
        </w:tabs>
        <w:autoSpaceDE w:val="0"/>
        <w:autoSpaceDN w:val="0"/>
        <w:adjustRightInd w:val="0"/>
        <w:rPr>
          <w:rFonts w:eastAsia="Times New Roman"/>
          <w:szCs w:val="24"/>
        </w:rPr>
      </w:pPr>
      <w:bookmarkStart w:id="2770" w:name="_Toc113373464"/>
      <w:r w:rsidRPr="00785C54">
        <w:rPr>
          <w:rFonts w:eastAsia="Times New Roman"/>
          <w:szCs w:val="24"/>
        </w:rPr>
        <w:t>Sample</w:t>
      </w:r>
      <w:bookmarkEnd w:id="2770"/>
    </w:p>
    <w:p w14:paraId="18657A3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1" w:name="_Toc113373465"/>
      <w:r w:rsidRPr="00785C54">
        <w:rPr>
          <w:rFonts w:eastAsia="Times New Roman"/>
          <w:szCs w:val="24"/>
        </w:rPr>
        <w:t>Sample Requirements Class</w:t>
      </w:r>
      <w:bookmarkEnd w:id="27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2" w:author="Ilkka Rinne" w:date="2022-09-06T15:32:00Z">
              <w:r w:rsidRPr="00785C54" w:rsidDel="003613DB">
                <w:rPr>
                  <w:szCs w:val="24"/>
                </w:rPr>
                <w:delText>-</w:delText>
              </w:r>
            </w:del>
            <w:ins w:id="2773"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74" w:name="_Toc113373466"/>
      <w:r w:rsidRPr="00785C54">
        <w:rPr>
          <w:rFonts w:eastAsia="Times New Roman"/>
          <w:szCs w:val="24"/>
        </w:rPr>
        <w:t>Interface Sample</w:t>
      </w:r>
      <w:bookmarkEnd w:id="27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5"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76" w:author="Katharina Schleidt" w:date="2022-08-10T20:01:00Z">
              <w:r w:rsidR="005B5EAD" w:rsidRPr="00785C54" w:rsidDel="00B36FFD">
                <w:rPr>
                  <w:szCs w:val="24"/>
                </w:rPr>
                <w:delText>A</w:delText>
              </w:r>
            </w:del>
            <w:r w:rsidR="005B5EAD" w:rsidRPr="00785C54">
              <w:rPr>
                <w:szCs w:val="24"/>
              </w:rPr>
              <w:t xml:space="preserve"> </w:t>
            </w:r>
            <w:del w:id="2777"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78" w:author="REID-JAMOND Alison" w:date="2022-04-04T15:19:00Z"/>
        </w:rPr>
        <w:pPrChange w:id="2779"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80" w:author="REID-JAMOND Alison" w:date="2022-04-04T15:19:00Z">
        <w:r w:rsidR="00047CD7">
          <w:t xml:space="preserve"> 1</w:t>
        </w:r>
      </w:ins>
      <w:del w:id="2781"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2"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3"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4"/>
      <w:r w:rsidRPr="00785C54">
        <w:t xml:space="preserve">(although </w:t>
      </w:r>
      <w:del w:id="2785" w:author="Katharina Schleidt" w:date="2022-08-13T16:45:00Z">
        <w:r w:rsidRPr="00785C54" w:rsidDel="00AA0D5F">
          <w:delText>‘</w:delText>
        </w:r>
      </w:del>
      <w:r w:rsidRPr="00785C54">
        <w:t xml:space="preserve">specimen preservation could be considered a specific activity </w:t>
      </w:r>
      <w:r w:rsidRPr="00100651">
        <w:t>per se</w:t>
      </w:r>
      <w:del w:id="2786" w:author="Katharina Schleidt" w:date="2022-08-13T16:45:00Z">
        <w:r w:rsidRPr="00785C54" w:rsidDel="00AA0D5F">
          <w:delText>’</w:delText>
        </w:r>
      </w:del>
      <w:r w:rsidRPr="00785C54">
        <w:t>)</w:t>
      </w:r>
      <w:commentRangeEnd w:id="2784"/>
      <w:r w:rsidR="00047CD7">
        <w:rPr>
          <w:rStyle w:val="Marquedecommentaire"/>
          <w:rFonts w:eastAsia="MS Mincho"/>
          <w:lang w:eastAsia="ja-JP"/>
        </w:rPr>
        <w:commentReference w:id="2784"/>
      </w:r>
      <w:ins w:id="2787" w:author="REID-JAMOND Alison" w:date="2022-04-04T15:19:00Z">
        <w:r w:rsidR="00047CD7">
          <w:t>.</w:t>
        </w:r>
      </w:ins>
      <w:del w:id="2788" w:author="REID-JAMOND Alison" w:date="2022-04-04T15:19:00Z">
        <w:r w:rsidRPr="00785C54" w:rsidDel="00047CD7">
          <w:delText>;</w:delText>
        </w:r>
      </w:del>
    </w:p>
    <w:p w14:paraId="2D7FB30D" w14:textId="66D2F4EA" w:rsidR="005B5EAD" w:rsidRPr="00785C54" w:rsidRDefault="005B5EAD">
      <w:pPr>
        <w:pStyle w:val="Note"/>
        <w:pPrChange w:id="2789"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0" w:author="REID-JAMOND Alison" w:date="2022-04-04T15:21:00Z">
        <w:r w:rsidRPr="00785C54" w:rsidDel="00047CD7">
          <w:delText>2)</w:delText>
        </w:r>
        <w:r w:rsidRPr="00785C54" w:rsidDel="00047CD7">
          <w:tab/>
        </w:r>
      </w:del>
      <w:ins w:id="2791"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2"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3" w:author="REID-JAMOND Alison" w:date="2022-04-04T15:21:00Z">
        <w:r w:rsidRPr="00785C54" w:rsidDel="00047CD7">
          <w:delText>3)</w:delText>
        </w:r>
        <w:r w:rsidRPr="00785C54" w:rsidDel="00047CD7">
          <w:tab/>
        </w:r>
      </w:del>
      <w:ins w:id="2794"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795" w:author="REID-JAMOND Alison" w:date="2022-04-04T15:21:00Z">
        <w:r w:rsidR="00047CD7">
          <w:t>can</w:t>
        </w:r>
      </w:ins>
      <w:del w:id="2796" w:author="REID-JAMOND Alison" w:date="2022-04-04T15:21:00Z">
        <w:r w:rsidRPr="00785C54" w:rsidDel="00047CD7">
          <w:delText>may</w:delText>
        </w:r>
      </w:del>
      <w:r w:rsidRPr="00785C54">
        <w:t xml:space="preserve"> be made. As such, it </w:t>
      </w:r>
      <w:del w:id="2797" w:author="REID-JAMOND Alison" w:date="2022-04-04T15:21:00Z">
        <w:r w:rsidRPr="00785C54" w:rsidDel="00047CD7">
          <w:delText xml:space="preserve">may </w:delText>
        </w:r>
      </w:del>
      <w:ins w:id="2798"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799" w:name="_Toc113373467"/>
      <w:r w:rsidRPr="00785C54">
        <w:rPr>
          <w:rFonts w:eastAsia="Times New Roman"/>
          <w:szCs w:val="24"/>
        </w:rPr>
        <w:t>Association sampling</w:t>
      </w:r>
      <w:bookmarkEnd w:id="27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00" w:author="Katharina Schleidt" w:date="2022-08-10T19:14:00Z">
              <w:r w:rsidRPr="00785C54" w:rsidDel="002F2035">
                <w:rPr>
                  <w:szCs w:val="24"/>
                </w:rPr>
                <w:delText>SHALL</w:delText>
              </w:r>
            </w:del>
            <w:ins w:id="280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2" w:name="_Toc113373468"/>
      <w:r w:rsidRPr="00785C54">
        <w:rPr>
          <w:rFonts w:eastAsia="Times New Roman"/>
          <w:szCs w:val="24"/>
        </w:rPr>
        <w:t>Association preparationStep</w:t>
      </w:r>
      <w:bookmarkEnd w:id="28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3" w:author="Katharina Schleidt" w:date="2022-08-10T19:14:00Z">
              <w:r w:rsidRPr="00785C54" w:rsidDel="002F2035">
                <w:rPr>
                  <w:szCs w:val="24"/>
                </w:rPr>
                <w:delText>SHALL</w:delText>
              </w:r>
            </w:del>
            <w:ins w:id="2804"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5" w:name="_Toc113373469"/>
      <w:r w:rsidRPr="00785C54">
        <w:rPr>
          <w:rFonts w:eastAsia="Times New Roman"/>
          <w:szCs w:val="24"/>
        </w:rPr>
        <w:t>Association sampledFeature</w:t>
      </w:r>
      <w:bookmarkEnd w:id="28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06" w:author="Katharina Schleidt" w:date="2022-08-10T19:14:00Z">
              <w:r w:rsidRPr="00785C54" w:rsidDel="002F2035">
                <w:rPr>
                  <w:szCs w:val="24"/>
                </w:rPr>
                <w:delText>SHALL</w:delText>
              </w:r>
            </w:del>
            <w:ins w:id="2807"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08" w:name="_Toc113373470"/>
      <w:r w:rsidRPr="00785C54">
        <w:rPr>
          <w:rFonts w:eastAsia="Times New Roman"/>
          <w:szCs w:val="24"/>
        </w:rPr>
        <w:t>Association relatedSample</w:t>
      </w:r>
      <w:bookmarkEnd w:id="2808"/>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09" w:author="Katharina Schleidt" w:date="2022-08-10T19:14:00Z">
              <w:r w:rsidRPr="00785C54" w:rsidDel="002F2035">
                <w:rPr>
                  <w:szCs w:val="24"/>
                </w:rPr>
                <w:delText>SHALL</w:delText>
              </w:r>
            </w:del>
            <w:ins w:id="2810"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811" w:name="_Toc113373471"/>
      <w:r w:rsidRPr="00785C54">
        <w:rPr>
          <w:rFonts w:eastAsia="Times New Roman"/>
          <w:szCs w:val="24"/>
        </w:rPr>
        <w:t>Sampling</w:t>
      </w:r>
      <w:bookmarkEnd w:id="2811"/>
    </w:p>
    <w:p w14:paraId="23C769F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2" w:name="_Toc113373472"/>
      <w:r w:rsidRPr="00785C54">
        <w:rPr>
          <w:rFonts w:eastAsia="Times New Roman"/>
          <w:szCs w:val="24"/>
        </w:rPr>
        <w:t>Sampling Requirements Class</w:t>
      </w:r>
      <w:bookmarkEnd w:id="28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3" w:author="Ilkka Rinne" w:date="2022-09-06T15:32:00Z">
              <w:r w:rsidRPr="00785C54" w:rsidDel="003613DB">
                <w:rPr>
                  <w:szCs w:val="24"/>
                </w:rPr>
                <w:delText>-</w:delText>
              </w:r>
            </w:del>
            <w:ins w:id="2814"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15" w:name="_Toc113373473"/>
      <w:r w:rsidRPr="00785C54">
        <w:rPr>
          <w:rFonts w:eastAsia="Times New Roman"/>
          <w:szCs w:val="24"/>
        </w:rPr>
        <w:t>Interface Sampling</w:t>
      </w:r>
      <w:bookmarkEnd w:id="28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16" w:author="Katharina Schleidt" w:date="2022-08-10T20:01:00Z">
              <w:r w:rsidRPr="00B36FFD">
                <w:rPr>
                  <w:bCs/>
                  <w:szCs w:val="24"/>
                  <w:rPrChange w:id="2817"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18" w:author="Katharina Schleidt" w:date="2022-08-10T20:01:00Z">
              <w:r w:rsidRPr="00B36FFD">
                <w:rPr>
                  <w:szCs w:val="24"/>
                </w:rPr>
                <w:t xml:space="preserve">shall be defined as </w:t>
              </w:r>
            </w:ins>
            <w:del w:id="2819"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20" w:author="Katharina Schleidt" w:date="2022-08-10T19:46:00Z"/>
          <w:szCs w:val="24"/>
        </w:rPr>
      </w:pPr>
      <w:del w:id="2821"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2" w:author="Katharina Schleidt" w:date="2022-08-10T19:45:00Z">
        <w:r w:rsidRPr="00785C54">
          <w:rPr>
            <w:szCs w:val="24"/>
          </w:rPr>
          <w:t>EXAMPLE</w:t>
        </w:r>
        <w:r>
          <w:rPr>
            <w:szCs w:val="24"/>
          </w:rPr>
          <w:t xml:space="preserve"> 1</w:t>
        </w:r>
      </w:ins>
      <w:del w:id="2823"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4" w:author="Katharina Schleidt" w:date="2022-08-10T19:45:00Z">
        <w:r w:rsidRPr="00785C54">
          <w:rPr>
            <w:szCs w:val="24"/>
          </w:rPr>
          <w:t>EXAMPLE</w:t>
        </w:r>
        <w:r>
          <w:rPr>
            <w:szCs w:val="24"/>
          </w:rPr>
          <w:t xml:space="preserve"> 2</w:t>
        </w:r>
      </w:ins>
      <w:del w:id="2825"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6" w:author="Katharina Schleidt" w:date="2022-08-10T19:45:00Z">
        <w:r w:rsidRPr="00785C54">
          <w:rPr>
            <w:szCs w:val="24"/>
          </w:rPr>
          <w:t>EXAMPLE</w:t>
        </w:r>
        <w:r>
          <w:rPr>
            <w:szCs w:val="24"/>
          </w:rPr>
          <w:t xml:space="preserve"> 3</w:t>
        </w:r>
      </w:ins>
      <w:del w:id="2827"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4</w:t>
        </w:r>
      </w:ins>
      <w:del w:id="2829"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5</w:t>
        </w:r>
      </w:ins>
      <w:del w:id="2831"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6</w:t>
        </w:r>
      </w:ins>
      <w:del w:id="2833"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7</w:t>
        </w:r>
      </w:ins>
      <w:del w:id="2835"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8</w:t>
        </w:r>
      </w:ins>
      <w:del w:id="2837"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9</w:t>
        </w:r>
      </w:ins>
      <w:del w:id="2839"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10</w:t>
        </w:r>
      </w:ins>
      <w:del w:id="2841"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2" w:author="Katharina Schleidt" w:date="2022-08-10T19:45:00Z">
        <w:r w:rsidRPr="00785C54">
          <w:rPr>
            <w:szCs w:val="24"/>
          </w:rPr>
          <w:t>EXAMPLE</w:t>
        </w:r>
        <w:r>
          <w:rPr>
            <w:szCs w:val="24"/>
          </w:rPr>
          <w:t xml:space="preserve"> </w:t>
        </w:r>
      </w:ins>
      <w:ins w:id="2843" w:author="Katharina Schleidt" w:date="2022-08-10T19:46:00Z">
        <w:r>
          <w:rPr>
            <w:szCs w:val="24"/>
          </w:rPr>
          <w:t>11</w:t>
        </w:r>
      </w:ins>
      <w:del w:id="2844"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45" w:name="_Toc113373474"/>
      <w:r w:rsidRPr="00785C54">
        <w:rPr>
          <w:rFonts w:eastAsia="Times New Roman"/>
          <w:szCs w:val="24"/>
        </w:rPr>
        <w:lastRenderedPageBreak/>
        <w:t>Association sample</w:t>
      </w:r>
      <w:bookmarkEnd w:id="28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46" w:author="Katharina Schleidt" w:date="2022-08-10T19:14:00Z">
              <w:r w:rsidRPr="00785C54" w:rsidDel="002F2035">
                <w:rPr>
                  <w:szCs w:val="24"/>
                </w:rPr>
                <w:delText>SHALL</w:delText>
              </w:r>
            </w:del>
            <w:ins w:id="284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48" w:name="_Toc113373475"/>
      <w:r w:rsidRPr="00785C54">
        <w:rPr>
          <w:rFonts w:eastAsia="Times New Roman"/>
          <w:szCs w:val="24"/>
        </w:rPr>
        <w:t>Association featureOfInterest</w:t>
      </w:r>
      <w:bookmarkEnd w:id="28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Corpsdetexte"/>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49" w:author="Katharina Schleidt" w:date="2022-08-10T19:14:00Z">
              <w:r w:rsidRPr="00785C54" w:rsidDel="002F2035">
                <w:rPr>
                  <w:szCs w:val="24"/>
                </w:rPr>
                <w:delText>SHALL</w:delText>
              </w:r>
            </w:del>
            <w:ins w:id="2850"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1" w:name="_Toc113373476"/>
      <w:r w:rsidRPr="00785C54">
        <w:rPr>
          <w:rFonts w:eastAsia="Times New Roman"/>
          <w:szCs w:val="24"/>
        </w:rPr>
        <w:t>Association sampler</w:t>
      </w:r>
      <w:bookmarkEnd w:id="285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2" w:author="Katharina Schleidt" w:date="2022-08-10T19:14:00Z">
              <w:r w:rsidRPr="00785C54" w:rsidDel="002F2035">
                <w:rPr>
                  <w:szCs w:val="24"/>
                </w:rPr>
                <w:delText>SHALL</w:delText>
              </w:r>
            </w:del>
            <w:ins w:id="285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4" w:name="_Toc113373477"/>
      <w:r w:rsidRPr="00785C54">
        <w:rPr>
          <w:rFonts w:eastAsia="Times New Roman"/>
          <w:szCs w:val="24"/>
        </w:rPr>
        <w:t>Association samplingProcedure</w:t>
      </w:r>
      <w:bookmarkEnd w:id="28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55" w:author="Katharina Schleidt" w:date="2022-08-10T19:14:00Z">
              <w:r w:rsidRPr="00785C54" w:rsidDel="002F2035">
                <w:rPr>
                  <w:szCs w:val="24"/>
                </w:rPr>
                <w:delText>SHALL</w:delText>
              </w:r>
            </w:del>
            <w:ins w:id="2856"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57" w:name="_Toc113373478"/>
      <w:r w:rsidRPr="00785C54">
        <w:rPr>
          <w:rFonts w:eastAsia="Times New Roman"/>
          <w:szCs w:val="24"/>
        </w:rPr>
        <w:t>Association relatedSampling</w:t>
      </w:r>
      <w:bookmarkEnd w:id="28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58" w:author="Katharina Schleidt" w:date="2022-08-10T19:14:00Z">
              <w:r w:rsidRPr="00785C54" w:rsidDel="002F2035">
                <w:rPr>
                  <w:szCs w:val="24"/>
                </w:rPr>
                <w:delText>SHALL</w:delText>
              </w:r>
            </w:del>
            <w:ins w:id="2859"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Titre2"/>
        <w:tabs>
          <w:tab w:val="left" w:pos="400"/>
        </w:tabs>
        <w:autoSpaceDE w:val="0"/>
        <w:autoSpaceDN w:val="0"/>
        <w:adjustRightInd w:val="0"/>
        <w:rPr>
          <w:rFonts w:eastAsia="Times New Roman"/>
          <w:szCs w:val="24"/>
        </w:rPr>
      </w:pPr>
      <w:bookmarkStart w:id="2860" w:name="_Toc113373479"/>
      <w:r w:rsidRPr="00785C54">
        <w:rPr>
          <w:rFonts w:eastAsia="Times New Roman"/>
          <w:szCs w:val="24"/>
        </w:rPr>
        <w:t>Sampler</w:t>
      </w:r>
      <w:bookmarkEnd w:id="2860"/>
    </w:p>
    <w:p w14:paraId="0F5FC4D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1" w:name="_Toc113373480"/>
      <w:r w:rsidRPr="00785C54">
        <w:rPr>
          <w:rFonts w:eastAsia="Times New Roman"/>
          <w:szCs w:val="24"/>
        </w:rPr>
        <w:t>Sampler Requirements Class</w:t>
      </w:r>
      <w:bookmarkEnd w:id="28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2" w:author="Ilkka Rinne" w:date="2022-09-06T15:32:00Z">
              <w:r w:rsidRPr="00785C54" w:rsidDel="003613DB">
                <w:rPr>
                  <w:szCs w:val="24"/>
                </w:rPr>
                <w:delText>-</w:delText>
              </w:r>
            </w:del>
            <w:ins w:id="2863"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64" w:name="_Toc113373481"/>
      <w:r w:rsidRPr="00785C54">
        <w:rPr>
          <w:rFonts w:eastAsia="Times New Roman"/>
          <w:szCs w:val="24"/>
        </w:rPr>
        <w:t>Interface Sampler</w:t>
      </w:r>
      <w:bookmarkEnd w:id="28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5" w:author="Katharina Schleidt" w:date="2022-08-10T20:02:00Z">
              <w:r w:rsidR="00B36FFD" w:rsidRPr="00B36FFD">
                <w:rPr>
                  <w:szCs w:val="24"/>
                </w:rPr>
                <w:t>shall be defined as</w:t>
              </w:r>
            </w:ins>
            <w:del w:id="2866"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67" w:author="Katharina Schleidt" w:date="2022-08-10T19:46:00Z"/>
          <w:szCs w:val="24"/>
        </w:rPr>
      </w:pPr>
      <w:del w:id="2868"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69" w:author="Katharina Schleidt" w:date="2022-08-10T19:46:00Z">
        <w:r w:rsidRPr="00785C54">
          <w:rPr>
            <w:szCs w:val="24"/>
          </w:rPr>
          <w:t>EXAMPLE</w:t>
        </w:r>
        <w:r>
          <w:rPr>
            <w:szCs w:val="24"/>
          </w:rPr>
          <w:t xml:space="preserve"> 1</w:t>
        </w:r>
      </w:ins>
      <w:del w:id="2870"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1" w:author="Katharina Schleidt" w:date="2022-08-10T19:46:00Z">
        <w:r w:rsidRPr="00785C54">
          <w:rPr>
            <w:szCs w:val="24"/>
          </w:rPr>
          <w:t>EXAMPLE</w:t>
        </w:r>
        <w:r>
          <w:rPr>
            <w:szCs w:val="24"/>
          </w:rPr>
          <w:t xml:space="preserve"> 2</w:t>
        </w:r>
      </w:ins>
      <w:del w:id="2872"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3" w:author="Katharina Schleidt" w:date="2022-08-10T19:46:00Z">
        <w:r w:rsidRPr="00785C54">
          <w:rPr>
            <w:szCs w:val="24"/>
          </w:rPr>
          <w:t>EXAMPLE</w:t>
        </w:r>
        <w:r>
          <w:rPr>
            <w:szCs w:val="24"/>
          </w:rPr>
          <w:t xml:space="preserve"> 3</w:t>
        </w:r>
      </w:ins>
      <w:del w:id="2874"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5" w:author="Katharina Schleidt" w:date="2022-08-10T19:46:00Z">
        <w:r w:rsidRPr="00785C54">
          <w:rPr>
            <w:szCs w:val="24"/>
          </w:rPr>
          <w:t>EXAMPLE</w:t>
        </w:r>
        <w:r>
          <w:rPr>
            <w:szCs w:val="24"/>
          </w:rPr>
          <w:t xml:space="preserve"> 4</w:t>
        </w:r>
      </w:ins>
      <w:del w:id="2876"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77"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78" w:author="Katharina Schleidt" w:date="2022-08-13T17:22:00Z">
        <w:r w:rsidRPr="00785C54" w:rsidDel="009C7946">
          <w:rPr>
            <w:szCs w:val="24"/>
          </w:rPr>
          <w:delText xml:space="preserve">Sensor </w:delText>
        </w:r>
      </w:del>
      <w:ins w:id="2879"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0" w:name="_Toc113373482"/>
      <w:r w:rsidRPr="00785C54">
        <w:rPr>
          <w:rFonts w:eastAsia="Times New Roman"/>
          <w:szCs w:val="24"/>
        </w:rPr>
        <w:t>Association sampling</w:t>
      </w:r>
      <w:bookmarkEnd w:id="28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81" w:author="Katharina Schleidt" w:date="2022-08-10T19:14:00Z">
              <w:r w:rsidRPr="00785C54" w:rsidDel="002F2035">
                <w:rPr>
                  <w:szCs w:val="24"/>
                </w:rPr>
                <w:delText>SHALL</w:delText>
              </w:r>
            </w:del>
            <w:ins w:id="2882"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3" w:name="_Toc113373483"/>
      <w:r w:rsidRPr="00785C54">
        <w:rPr>
          <w:rFonts w:eastAsia="Times New Roman"/>
          <w:szCs w:val="24"/>
        </w:rPr>
        <w:t>Association implementedProcedure</w:t>
      </w:r>
      <w:bookmarkEnd w:id="28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4" w:author="Katharina Schleidt" w:date="2022-08-10T19:14:00Z">
              <w:r w:rsidRPr="00785C54" w:rsidDel="002F2035">
                <w:rPr>
                  <w:szCs w:val="24"/>
                </w:rPr>
                <w:delText>SHALL</w:delText>
              </w:r>
            </w:del>
            <w:ins w:id="2885"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Titre2"/>
        <w:tabs>
          <w:tab w:val="left" w:pos="400"/>
        </w:tabs>
        <w:autoSpaceDE w:val="0"/>
        <w:autoSpaceDN w:val="0"/>
        <w:adjustRightInd w:val="0"/>
        <w:rPr>
          <w:rFonts w:eastAsia="Times New Roman"/>
          <w:szCs w:val="24"/>
        </w:rPr>
      </w:pPr>
      <w:bookmarkStart w:id="2886" w:name="_Toc113373484"/>
      <w:r w:rsidRPr="00785C54">
        <w:rPr>
          <w:rFonts w:eastAsia="Times New Roman"/>
          <w:szCs w:val="24"/>
        </w:rPr>
        <w:t>PreparationStep</w:t>
      </w:r>
      <w:bookmarkEnd w:id="2886"/>
    </w:p>
    <w:p w14:paraId="6ECBD9A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87" w:name="_Toc113373485"/>
      <w:r w:rsidRPr="00785C54">
        <w:rPr>
          <w:rFonts w:eastAsia="Times New Roman"/>
          <w:szCs w:val="24"/>
        </w:rPr>
        <w:t>PreparationStep Requirements Class</w:t>
      </w:r>
      <w:bookmarkEnd w:id="28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88" w:author="Ilkka Rinne" w:date="2022-09-06T15:32:00Z">
              <w:r w:rsidRPr="00785C54" w:rsidDel="003613DB">
                <w:rPr>
                  <w:szCs w:val="24"/>
                </w:rPr>
                <w:delText>-</w:delText>
              </w:r>
            </w:del>
            <w:ins w:id="2889"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0" w:name="_Toc113373486"/>
      <w:r w:rsidRPr="00785C54">
        <w:rPr>
          <w:rFonts w:eastAsia="Times New Roman"/>
          <w:szCs w:val="24"/>
        </w:rPr>
        <w:t>Interface PreparationStep</w:t>
      </w:r>
      <w:bookmarkEnd w:id="28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91" w:author="Katharina Schleidt" w:date="2022-08-10T20:02:00Z">
              <w:r w:rsidR="00B36FFD" w:rsidRPr="00B36FFD">
                <w:rPr>
                  <w:szCs w:val="24"/>
                </w:rPr>
                <w:t>shall be defined as</w:t>
              </w:r>
            </w:ins>
            <w:del w:id="2892"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3" w:name="_Toc113373487"/>
      <w:r w:rsidRPr="00785C54">
        <w:rPr>
          <w:rFonts w:eastAsia="Times New Roman"/>
          <w:szCs w:val="24"/>
        </w:rPr>
        <w:t>Association processingDetails</w:t>
      </w:r>
      <w:bookmarkEnd w:id="28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4" w:author="Katharina Schleidt" w:date="2022-08-10T19:14:00Z">
              <w:r w:rsidRPr="00785C54" w:rsidDel="002F2035">
                <w:rPr>
                  <w:szCs w:val="24"/>
                </w:rPr>
                <w:delText>SHALL</w:delText>
              </w:r>
            </w:del>
            <w:ins w:id="2895"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896" w:name="_Toc113373488"/>
      <w:r w:rsidRPr="00785C54">
        <w:rPr>
          <w:rFonts w:eastAsia="Times New Roman"/>
          <w:szCs w:val="24"/>
        </w:rPr>
        <w:t>Association preparedSample</w:t>
      </w:r>
      <w:bookmarkEnd w:id="28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897" w:author="Katharina Schleidt" w:date="2022-08-10T19:14:00Z">
              <w:r w:rsidRPr="00785C54" w:rsidDel="002F2035">
                <w:rPr>
                  <w:szCs w:val="24"/>
                </w:rPr>
                <w:delText>SHALL</w:delText>
              </w:r>
            </w:del>
            <w:ins w:id="2898"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Titre2"/>
        <w:tabs>
          <w:tab w:val="left" w:pos="400"/>
        </w:tabs>
        <w:autoSpaceDE w:val="0"/>
        <w:autoSpaceDN w:val="0"/>
        <w:adjustRightInd w:val="0"/>
        <w:rPr>
          <w:rFonts w:eastAsia="Times New Roman"/>
          <w:szCs w:val="24"/>
        </w:rPr>
      </w:pPr>
      <w:bookmarkStart w:id="2899" w:name="_Toc113373489"/>
      <w:r w:rsidRPr="00785C54">
        <w:rPr>
          <w:rFonts w:eastAsia="Times New Roman"/>
          <w:szCs w:val="24"/>
        </w:rPr>
        <w:t>PreparationProcedure</w:t>
      </w:r>
      <w:bookmarkEnd w:id="2899"/>
    </w:p>
    <w:p w14:paraId="235033A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0" w:name="_Toc113373490"/>
      <w:r w:rsidRPr="00785C54">
        <w:rPr>
          <w:rFonts w:eastAsia="Times New Roman"/>
          <w:szCs w:val="24"/>
        </w:rPr>
        <w:t>PreparationProcedure Requirements Class</w:t>
      </w:r>
      <w:bookmarkEnd w:id="29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01" w:author="Ilkka Rinne" w:date="2022-09-06T15:32:00Z">
              <w:r w:rsidRPr="00785C54" w:rsidDel="003613DB">
                <w:rPr>
                  <w:szCs w:val="24"/>
                </w:rPr>
                <w:delText>-</w:delText>
              </w:r>
            </w:del>
            <w:ins w:id="2902"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3" w:name="_Toc113373491"/>
      <w:r w:rsidRPr="00785C54">
        <w:rPr>
          <w:rFonts w:eastAsia="Times New Roman"/>
          <w:szCs w:val="24"/>
        </w:rPr>
        <w:t>Interface PreparationProcedure</w:t>
      </w:r>
      <w:bookmarkEnd w:id="29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4" w:author="Katharina Schleidt" w:date="2022-08-10T20:02:00Z">
              <w:r w:rsidRPr="00785C54" w:rsidDel="00B36FFD">
                <w:rPr>
                  <w:szCs w:val="24"/>
                </w:rPr>
                <w:delText xml:space="preserve">The </w:delText>
              </w:r>
            </w:del>
            <w:ins w:id="2905" w:author="Katharina Schleidt" w:date="2022-08-10T20:02:00Z">
              <w:r w:rsidR="00B36FFD" w:rsidRPr="00B36FFD">
                <w:rPr>
                  <w:szCs w:val="24"/>
                </w:rPr>
                <w:t xml:space="preserve">A </w:t>
              </w:r>
            </w:ins>
            <w:ins w:id="2906" w:author="Katharina Schleidt" w:date="2022-08-10T20:03:00Z">
              <w:r w:rsidR="00B36FFD" w:rsidRPr="00B36FFD">
                <w:rPr>
                  <w:b/>
                  <w:bCs/>
                  <w:szCs w:val="24"/>
                  <w:rPrChange w:id="2907" w:author="Katharina Schleidt" w:date="2022-08-10T20:03:00Z">
                    <w:rPr>
                      <w:szCs w:val="24"/>
                    </w:rPr>
                  </w:rPrChange>
                </w:rPr>
                <w:t>PreparationProcedure</w:t>
              </w:r>
              <w:r w:rsidR="00B36FFD" w:rsidRPr="00B36FFD">
                <w:rPr>
                  <w:szCs w:val="24"/>
                </w:rPr>
                <w:t xml:space="preserve"> </w:t>
              </w:r>
            </w:ins>
            <w:ins w:id="2908"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09" w:name="_Toc113373492"/>
      <w:r w:rsidRPr="00785C54">
        <w:rPr>
          <w:rFonts w:eastAsia="Times New Roman"/>
          <w:szCs w:val="24"/>
        </w:rPr>
        <w:t>Association samplePreparationStep</w:t>
      </w:r>
      <w:bookmarkEnd w:id="29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10" w:author="Katharina Schleidt" w:date="2022-08-10T19:14:00Z">
              <w:r w:rsidRPr="00785C54" w:rsidDel="002F2035">
                <w:rPr>
                  <w:szCs w:val="24"/>
                </w:rPr>
                <w:delText>SHALL</w:delText>
              </w:r>
            </w:del>
            <w:ins w:id="2911"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Titre2"/>
        <w:tabs>
          <w:tab w:val="left" w:pos="400"/>
        </w:tabs>
        <w:autoSpaceDE w:val="0"/>
        <w:autoSpaceDN w:val="0"/>
        <w:adjustRightInd w:val="0"/>
        <w:rPr>
          <w:rFonts w:eastAsia="Times New Roman"/>
          <w:szCs w:val="24"/>
        </w:rPr>
      </w:pPr>
      <w:bookmarkStart w:id="2912" w:name="_Toc113373493"/>
      <w:r w:rsidRPr="00785C54">
        <w:rPr>
          <w:rFonts w:eastAsia="Times New Roman"/>
          <w:szCs w:val="24"/>
        </w:rPr>
        <w:t>SamplingProcedure</w:t>
      </w:r>
      <w:bookmarkEnd w:id="2912"/>
    </w:p>
    <w:p w14:paraId="11C9760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3" w:name="_Toc113373494"/>
      <w:r w:rsidRPr="00785C54">
        <w:rPr>
          <w:rFonts w:eastAsia="Times New Roman"/>
          <w:szCs w:val="24"/>
        </w:rPr>
        <w:t>SamplingProcedure Requirements Class</w:t>
      </w:r>
      <w:bookmarkEnd w:id="29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4" w:author="Ilkka Rinne" w:date="2022-09-06T15:32:00Z">
              <w:r w:rsidRPr="00785C54" w:rsidDel="003613DB">
                <w:rPr>
                  <w:szCs w:val="24"/>
                </w:rPr>
                <w:delText>-</w:delText>
              </w:r>
            </w:del>
            <w:ins w:id="2915"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16" w:name="_Toc113373495"/>
      <w:r w:rsidRPr="00785C54">
        <w:rPr>
          <w:rFonts w:eastAsia="Times New Roman"/>
          <w:szCs w:val="24"/>
        </w:rPr>
        <w:t>Interface SamplingProcedure</w:t>
      </w:r>
      <w:bookmarkEnd w:id="2916"/>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17" w:author="Katharina Schleidt" w:date="2022-08-10T20:03:00Z">
              <w:r w:rsidRPr="00B36FFD">
                <w:rPr>
                  <w:szCs w:val="24"/>
                </w:rPr>
                <w:t xml:space="preserve">A </w:t>
              </w:r>
              <w:r w:rsidRPr="00E91BC4">
                <w:rPr>
                  <w:b/>
                  <w:bCs/>
                  <w:szCs w:val="24"/>
                  <w:rPrChange w:id="2918" w:author="Katharina Schleidt" w:date="2022-08-13T17:32:00Z">
                    <w:rPr>
                      <w:szCs w:val="24"/>
                    </w:rPr>
                  </w:rPrChange>
                </w:rPr>
                <w:t>SamplingProcedure</w:t>
              </w:r>
              <w:r w:rsidRPr="00B36FFD">
                <w:rPr>
                  <w:szCs w:val="24"/>
                </w:rPr>
                <w:t xml:space="preserve"> shall be defined as </w:t>
              </w:r>
            </w:ins>
            <w:del w:id="2919" w:author="Katharina Schleidt" w:date="2022-08-10T20:03:00Z">
              <w:r w:rsidR="005B5EAD" w:rsidRPr="00785C54" w:rsidDel="00B36FFD">
                <w:rPr>
                  <w:szCs w:val="24"/>
                </w:rPr>
                <w:delText xml:space="preserve">The </w:delText>
              </w:r>
            </w:del>
            <w:ins w:id="2920"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1" w:name="_Toc113373496"/>
      <w:r w:rsidRPr="00785C54">
        <w:rPr>
          <w:rFonts w:eastAsia="Times New Roman"/>
          <w:szCs w:val="24"/>
        </w:rPr>
        <w:lastRenderedPageBreak/>
        <w:t>Association sampling</w:t>
      </w:r>
      <w:bookmarkEnd w:id="2921"/>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2" w:author="Katharina Schleidt" w:date="2022-08-10T19:14:00Z">
              <w:r w:rsidRPr="00785C54" w:rsidDel="002F2035">
                <w:rPr>
                  <w:szCs w:val="24"/>
                </w:rPr>
                <w:delText>SHALL</w:delText>
              </w:r>
            </w:del>
            <w:ins w:id="2923"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4" w:name="_Toc113373497"/>
      <w:r w:rsidRPr="00785C54">
        <w:rPr>
          <w:rFonts w:eastAsia="Times New Roman"/>
          <w:szCs w:val="24"/>
        </w:rPr>
        <w:t>Association sampler</w:t>
      </w:r>
      <w:bookmarkEnd w:id="2924"/>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5" w:author="Katharina Schleidt" w:date="2022-08-10T19:14:00Z">
              <w:r w:rsidRPr="00785C54" w:rsidDel="002F2035">
                <w:rPr>
                  <w:szCs w:val="24"/>
                </w:rPr>
                <w:delText>SHALL</w:delText>
              </w:r>
            </w:del>
            <w:ins w:id="2926"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Titre1"/>
        <w:autoSpaceDE w:val="0"/>
        <w:autoSpaceDN w:val="0"/>
        <w:adjustRightInd w:val="0"/>
        <w:rPr>
          <w:rFonts w:eastAsia="Times New Roman"/>
          <w:szCs w:val="24"/>
        </w:rPr>
      </w:pPr>
      <w:bookmarkStart w:id="2927" w:name="_Toc113373498"/>
      <w:r w:rsidRPr="00785C54">
        <w:rPr>
          <w:rFonts w:eastAsia="Times New Roman"/>
          <w:szCs w:val="24"/>
        </w:rPr>
        <w:t>Abstract Sample Core</w:t>
      </w:r>
      <w:bookmarkEnd w:id="2927"/>
    </w:p>
    <w:p w14:paraId="3EF4B95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28" w:name="_Toc113373499"/>
      <w:r w:rsidRPr="00785C54">
        <w:rPr>
          <w:rFonts w:eastAsia="Times New Roman"/>
          <w:szCs w:val="24"/>
        </w:rPr>
        <w:t>General</w:t>
      </w:r>
      <w:bookmarkEnd w:id="2928"/>
    </w:p>
    <w:p w14:paraId="4D774EB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29" w:name="_Toc113373500"/>
      <w:r w:rsidRPr="00785C54">
        <w:rPr>
          <w:rFonts w:eastAsia="Times New Roman"/>
          <w:szCs w:val="24"/>
        </w:rPr>
        <w:t>Abstract Sample Core Package Requirements</w:t>
      </w:r>
      <w:bookmarkEnd w:id="29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0" w:author="Katharina Schleidt" w:date="2022-08-13T16:41:00Z">
              <w:r w:rsidRPr="00785C54" w:rsidDel="00022C0A">
                <w:rPr>
                  <w:szCs w:val="24"/>
                </w:rPr>
                <w:delText xml:space="preserve">core </w:delText>
              </w:r>
            </w:del>
            <w:ins w:id="2931"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Titre2"/>
        <w:tabs>
          <w:tab w:val="left" w:pos="400"/>
        </w:tabs>
        <w:autoSpaceDE w:val="0"/>
        <w:autoSpaceDN w:val="0"/>
        <w:adjustRightInd w:val="0"/>
        <w:rPr>
          <w:rFonts w:eastAsia="Times New Roman"/>
          <w:szCs w:val="24"/>
        </w:rPr>
      </w:pPr>
      <w:bookmarkStart w:id="2932" w:name="_Toc113373501"/>
      <w:r w:rsidRPr="00785C54">
        <w:rPr>
          <w:rFonts w:eastAsia="Times New Roman"/>
          <w:szCs w:val="24"/>
        </w:rPr>
        <w:t>AbstractSample</w:t>
      </w:r>
      <w:bookmarkEnd w:id="2932"/>
    </w:p>
    <w:p w14:paraId="11A2208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33" w:name="_Toc113373502"/>
      <w:r w:rsidRPr="00785C54">
        <w:rPr>
          <w:rFonts w:eastAsia="Times New Roman"/>
          <w:szCs w:val="24"/>
        </w:rPr>
        <w:t>AbstractSample Requirements Class</w:t>
      </w:r>
      <w:bookmarkEnd w:id="29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4" w:author="Katharina Schleidt" w:date="2022-08-13T16:41:00Z">
              <w:r w:rsidRPr="00785C54" w:rsidDel="00022C0A">
                <w:rPr>
                  <w:szCs w:val="24"/>
                </w:rPr>
                <w:delText xml:space="preserve">core </w:delText>
              </w:r>
            </w:del>
            <w:ins w:id="2935" w:author="Katharina Schleidt" w:date="2022-08-13T16:41:00Z">
              <w:r w:rsidR="00022C0A">
                <w:rPr>
                  <w:szCs w:val="24"/>
                </w:rPr>
                <w:t>C</w:t>
              </w:r>
              <w:r w:rsidR="00022C0A" w:rsidRPr="00785C54">
                <w:rPr>
                  <w:szCs w:val="24"/>
                </w:rPr>
                <w:t xml:space="preserve">ore </w:t>
              </w:r>
            </w:ins>
            <w:del w:id="2936" w:author="Ilkka Rinne" w:date="2022-09-06T15:32:00Z">
              <w:r w:rsidRPr="00785C54" w:rsidDel="003613DB">
                <w:rPr>
                  <w:szCs w:val="24"/>
                </w:rPr>
                <w:delText>-</w:delText>
              </w:r>
            </w:del>
            <w:ins w:id="2937"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Corpsdetexte"/>
      </w:pPr>
      <w:ins w:id="2938"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39" w:author="Ilkka Rinne" w:date="2022-09-06T14:19:00Z">
        <w:r w:rsidR="00EA5628">
          <w:t>5</w:t>
        </w:r>
      </w:ins>
      <w:ins w:id="2940" w:author="Katharina Schleidt" w:date="2022-08-13T17:57:00Z">
        <w:del w:id="2941"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2"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3" w:author="Ilkka Rinne" w:date="2022-09-06T14:19:00Z">
        <w:r w:rsidR="00EA5628">
          <w:rPr>
            <w:noProof/>
            <w:szCs w:val="24"/>
            <w:lang w:val="fr-FR" w:eastAsia="fr-FR"/>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6">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4"/>
      <w:r w:rsidRPr="00785C54">
        <w:rPr>
          <w:szCs w:val="24"/>
        </w:rPr>
        <w:t>Figure 2</w:t>
      </w:r>
      <w:ins w:id="2945" w:author="Ilkka Rinne" w:date="2022-09-06T14:20:00Z">
        <w:r w:rsidR="00EA5628">
          <w:rPr>
            <w:szCs w:val="24"/>
          </w:rPr>
          <w:t>5</w:t>
        </w:r>
      </w:ins>
      <w:del w:id="2946" w:author="Ilkka Rinne" w:date="2022-09-06T14:20:00Z">
        <w:r w:rsidRPr="00785C54" w:rsidDel="00EA5628">
          <w:rPr>
            <w:szCs w:val="24"/>
          </w:rPr>
          <w:delText>4</w:delText>
        </w:r>
      </w:del>
      <w:commentRangeEnd w:id="2944"/>
      <w:r w:rsidR="00047CD7">
        <w:rPr>
          <w:rStyle w:val="Marquedecommentaire"/>
          <w:rFonts w:eastAsia="MS Mincho"/>
          <w:b w:val="0"/>
          <w:lang w:eastAsia="ja-JP"/>
        </w:rPr>
        <w:commentReference w:id="2944"/>
      </w:r>
      <w:r w:rsidRPr="00785C54">
        <w:rPr>
          <w:szCs w:val="24"/>
        </w:rPr>
        <w:t xml:space="preserve"> — Context diagram for Abstract Sample </w:t>
      </w:r>
      <w:del w:id="2947" w:author="Katharina Schleidt" w:date="2022-08-13T16:41:00Z">
        <w:r w:rsidRPr="00785C54" w:rsidDel="00022C0A">
          <w:rPr>
            <w:szCs w:val="24"/>
          </w:rPr>
          <w:delText xml:space="preserve">core </w:delText>
        </w:r>
      </w:del>
      <w:ins w:id="2948"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49" w:name="_Toc113373503"/>
      <w:r w:rsidRPr="00785C54">
        <w:rPr>
          <w:rFonts w:eastAsia="Times New Roman"/>
          <w:szCs w:val="24"/>
        </w:rPr>
        <w:lastRenderedPageBreak/>
        <w:t>Attribute sampleType</w:t>
      </w:r>
      <w:bookmarkEnd w:id="29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0" w:name="_Toc113373504"/>
      <w:r w:rsidRPr="00785C54">
        <w:rPr>
          <w:rFonts w:eastAsia="Times New Roman"/>
          <w:szCs w:val="24"/>
        </w:rPr>
        <w:t>Attribute parameter</w:t>
      </w:r>
      <w:bookmarkEnd w:id="295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51" w:author="Katharina Schleidt" w:date="2022-08-10T19:14:00Z">
              <w:r w:rsidRPr="00785C54" w:rsidDel="002F2035">
                <w:rPr>
                  <w:szCs w:val="24"/>
                </w:rPr>
                <w:delText>SHALL</w:delText>
              </w:r>
            </w:del>
            <w:ins w:id="2952"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3" w:author="REID-JAMOND Alison" w:date="2022-04-04T15:24:00Z">
        <w:r w:rsidRPr="00785C54" w:rsidDel="00047CD7">
          <w:rPr>
            <w:szCs w:val="24"/>
          </w:rPr>
          <w:delText>must p</w:delText>
        </w:r>
      </w:del>
      <w:ins w:id="2954"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5"/>
      <w:r w:rsidRPr="00785C54">
        <w:rPr>
          <w:szCs w:val="24"/>
        </w:rPr>
        <w:t>NOTE</w:t>
      </w:r>
      <w:r w:rsidRPr="00785C54">
        <w:rPr>
          <w:szCs w:val="24"/>
        </w:rPr>
        <w:tab/>
      </w:r>
      <w:ins w:id="2956"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57" w:author="Katharina Schleidt" w:date="2022-08-13T16:04:00Z">
        <w:r w:rsidRPr="00785C54" w:rsidDel="00A1403A">
          <w:rPr>
            <w:szCs w:val="24"/>
          </w:rPr>
          <w:delText xml:space="preserve">Parameter should NOT be utilized to </w:delText>
        </w:r>
        <w:commentRangeEnd w:id="2955"/>
        <w:r w:rsidR="00047CD7" w:rsidDel="00A1403A">
          <w:rPr>
            <w:rStyle w:val="Marquedecommentaire"/>
            <w:rFonts w:eastAsia="MS Mincho"/>
            <w:lang w:eastAsia="ja-JP"/>
          </w:rPr>
          <w:commentReference w:id="2955"/>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Titre2"/>
        <w:tabs>
          <w:tab w:val="left" w:pos="400"/>
        </w:tabs>
        <w:autoSpaceDE w:val="0"/>
        <w:autoSpaceDN w:val="0"/>
        <w:adjustRightInd w:val="0"/>
        <w:rPr>
          <w:rFonts w:eastAsia="Times New Roman"/>
          <w:szCs w:val="24"/>
        </w:rPr>
      </w:pPr>
      <w:bookmarkStart w:id="2958" w:name="_Toc113373505"/>
      <w:r w:rsidRPr="00785C54">
        <w:rPr>
          <w:rFonts w:eastAsia="Times New Roman"/>
          <w:szCs w:val="24"/>
        </w:rPr>
        <w:t>AbstractSampling</w:t>
      </w:r>
      <w:bookmarkEnd w:id="2958"/>
    </w:p>
    <w:p w14:paraId="0770CA57"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59" w:name="_Toc113373506"/>
      <w:r w:rsidRPr="00785C54">
        <w:rPr>
          <w:rFonts w:eastAsia="Times New Roman"/>
          <w:szCs w:val="24"/>
        </w:rPr>
        <w:t>AbstractSampling Requirements Class</w:t>
      </w:r>
      <w:bookmarkEnd w:id="29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60" w:author="Katharina Schleidt" w:date="2022-08-13T16:41:00Z">
              <w:r w:rsidRPr="00785C54" w:rsidDel="00022C0A">
                <w:rPr>
                  <w:szCs w:val="24"/>
                </w:rPr>
                <w:delText xml:space="preserve">core </w:delText>
              </w:r>
            </w:del>
            <w:ins w:id="2961" w:author="Katharina Schleidt" w:date="2022-08-13T16:41:00Z">
              <w:r w:rsidR="00022C0A">
                <w:rPr>
                  <w:szCs w:val="24"/>
                </w:rPr>
                <w:t>C</w:t>
              </w:r>
              <w:r w:rsidR="00022C0A" w:rsidRPr="00785C54">
                <w:rPr>
                  <w:szCs w:val="24"/>
                </w:rPr>
                <w:t xml:space="preserve">ore </w:t>
              </w:r>
            </w:ins>
            <w:del w:id="2962" w:author="Ilkka Rinne" w:date="2022-09-06T15:32:00Z">
              <w:r w:rsidRPr="00785C54" w:rsidDel="003613DB">
                <w:rPr>
                  <w:szCs w:val="24"/>
                </w:rPr>
                <w:delText>-</w:delText>
              </w:r>
            </w:del>
            <w:ins w:id="2963"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Corpsdetexte"/>
      </w:pPr>
      <w:ins w:id="2964" w:author="Katharina Schleidt" w:date="2022-08-13T17:58:00Z">
        <w:r w:rsidRPr="00785C54">
          <w:rPr>
            <w:szCs w:val="24"/>
          </w:rPr>
          <w:t>AbstractSampling</w:t>
        </w:r>
        <w:r w:rsidRPr="00115763">
          <w:t xml:space="preserve"> from the Abstract Sample Core is described as a class diagram in Figure 2</w:t>
        </w:r>
      </w:ins>
      <w:ins w:id="2965" w:author="Ilkka Rinne" w:date="2022-09-06T14:21:00Z">
        <w:r w:rsidR="00332334">
          <w:t>6</w:t>
        </w:r>
      </w:ins>
      <w:ins w:id="2966" w:author="Katharina Schleidt" w:date="2022-08-13T17:58:00Z">
        <w:del w:id="2967"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68"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69" w:author="Ilkka Rinne" w:date="2022-09-06T14:20:00Z">
        <w:r w:rsidR="00332334">
          <w:rPr>
            <w:noProof/>
            <w:szCs w:val="24"/>
            <w:lang w:val="fr-FR" w:eastAsia="fr-FR"/>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88">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70"/>
      <w:r w:rsidRPr="00785C54">
        <w:rPr>
          <w:szCs w:val="24"/>
        </w:rPr>
        <w:t>Figure 2</w:t>
      </w:r>
      <w:ins w:id="2971" w:author="Ilkka Rinne" w:date="2022-09-06T14:21:00Z">
        <w:r w:rsidR="00332334">
          <w:rPr>
            <w:szCs w:val="24"/>
          </w:rPr>
          <w:t>6</w:t>
        </w:r>
      </w:ins>
      <w:del w:id="2972" w:author="Ilkka Rinne" w:date="2022-09-06T14:21:00Z">
        <w:r w:rsidRPr="00785C54" w:rsidDel="00332334">
          <w:rPr>
            <w:szCs w:val="24"/>
          </w:rPr>
          <w:delText>5</w:delText>
        </w:r>
      </w:del>
      <w:commentRangeEnd w:id="2970"/>
      <w:r w:rsidR="00047CD7">
        <w:rPr>
          <w:rStyle w:val="Marquedecommentaire"/>
          <w:rFonts w:eastAsia="MS Mincho"/>
          <w:b w:val="0"/>
          <w:lang w:eastAsia="ja-JP"/>
        </w:rPr>
        <w:commentReference w:id="2970"/>
      </w:r>
      <w:r w:rsidRPr="00785C54">
        <w:rPr>
          <w:szCs w:val="24"/>
        </w:rPr>
        <w:t xml:space="preserve"> — Context diagram for Abstract Sample </w:t>
      </w:r>
      <w:del w:id="2973" w:author="Katharina Schleidt" w:date="2022-08-13T16:41:00Z">
        <w:r w:rsidRPr="00785C54" w:rsidDel="00022C0A">
          <w:rPr>
            <w:szCs w:val="24"/>
          </w:rPr>
          <w:delText xml:space="preserve">core </w:delText>
        </w:r>
      </w:del>
      <w:ins w:id="2974"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5" w:name="_Toc113373507"/>
      <w:r w:rsidRPr="00785C54">
        <w:rPr>
          <w:rFonts w:eastAsia="Times New Roman"/>
          <w:szCs w:val="24"/>
        </w:rPr>
        <w:t>Attribute samplingLocation</w:t>
      </w:r>
      <w:bookmarkEnd w:id="29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2976" w:author="Katharina Schleidt" w:date="2022-08-10T19:14:00Z">
              <w:r w:rsidRPr="00785C54" w:rsidDel="002F2035">
                <w:rPr>
                  <w:szCs w:val="24"/>
                </w:rPr>
                <w:delText>SHALL</w:delText>
              </w:r>
            </w:del>
            <w:ins w:id="2977"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78" w:name="_Toc113373508"/>
      <w:r w:rsidRPr="00785C54">
        <w:rPr>
          <w:rFonts w:eastAsia="Times New Roman"/>
          <w:szCs w:val="24"/>
        </w:rPr>
        <w:t>Attribute time</w:t>
      </w:r>
      <w:bookmarkEnd w:id="29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79" w:author="Katharina Schleidt" w:date="2022-08-10T19:14:00Z">
              <w:r w:rsidRPr="00785C54" w:rsidDel="002F2035">
                <w:rPr>
                  <w:szCs w:val="24"/>
                </w:rPr>
                <w:delText>SHALL</w:delText>
              </w:r>
            </w:del>
            <w:ins w:id="2980"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81" w:name="_Toc113373509"/>
      <w:r w:rsidRPr="00785C54">
        <w:rPr>
          <w:rFonts w:eastAsia="Times New Roman"/>
          <w:szCs w:val="24"/>
        </w:rPr>
        <w:lastRenderedPageBreak/>
        <w:t>Attribute parameter</w:t>
      </w:r>
      <w:bookmarkEnd w:id="29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82" w:author="Katharina Schleidt" w:date="2022-08-10T19:14:00Z">
              <w:r w:rsidRPr="00785C54" w:rsidDel="002F2035">
                <w:rPr>
                  <w:szCs w:val="24"/>
                </w:rPr>
                <w:delText>SHALL</w:delText>
              </w:r>
            </w:del>
            <w:ins w:id="2983"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84" w:author="REID-JAMOND Alison" w:date="2022-04-04T15:25:00Z">
        <w:r w:rsidRPr="00785C54" w:rsidDel="00047CD7">
          <w:rPr>
            <w:szCs w:val="24"/>
          </w:rPr>
          <w:delText xml:space="preserve">must </w:delText>
        </w:r>
      </w:del>
      <w:ins w:id="2985"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86"/>
      <w:r w:rsidRPr="00785C54">
        <w:rPr>
          <w:szCs w:val="24"/>
        </w:rPr>
        <w:t>NOTE</w:t>
      </w:r>
      <w:r w:rsidRPr="00785C54">
        <w:rPr>
          <w:szCs w:val="24"/>
        </w:rPr>
        <w:tab/>
      </w:r>
      <w:ins w:id="2987"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88" w:author="Katharina Schleidt" w:date="2022-08-13T16:04:00Z">
        <w:r w:rsidRPr="00785C54" w:rsidDel="00A1403A">
          <w:rPr>
            <w:szCs w:val="24"/>
          </w:rPr>
          <w:delText xml:space="preserve">Parameter should NOT </w:delText>
        </w:r>
        <w:commentRangeEnd w:id="2986"/>
        <w:r w:rsidR="00047CD7" w:rsidDel="00A1403A">
          <w:rPr>
            <w:rStyle w:val="Marquedecommentaire"/>
            <w:rFonts w:eastAsia="MS Mincho"/>
            <w:lang w:eastAsia="ja-JP"/>
          </w:rPr>
          <w:commentReference w:id="2986"/>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2989" w:name="_Toc113373510"/>
      <w:r w:rsidRPr="00785C54">
        <w:rPr>
          <w:rFonts w:eastAsia="Times New Roman"/>
          <w:szCs w:val="24"/>
        </w:rPr>
        <w:t>AbstractSampler</w:t>
      </w:r>
      <w:bookmarkEnd w:id="2989"/>
    </w:p>
    <w:p w14:paraId="61C7A63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2990" w:name="_Toc113373511"/>
      <w:r w:rsidRPr="00785C54">
        <w:rPr>
          <w:rFonts w:eastAsia="Times New Roman"/>
          <w:szCs w:val="24"/>
        </w:rPr>
        <w:t>AbstractSampler Requirements Class</w:t>
      </w:r>
      <w:bookmarkEnd w:id="29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91" w:author="Katharina Schleidt" w:date="2022-08-13T16:41:00Z">
              <w:r w:rsidRPr="00785C54" w:rsidDel="00022C0A">
                <w:rPr>
                  <w:szCs w:val="24"/>
                </w:rPr>
                <w:delText xml:space="preserve">core </w:delText>
              </w:r>
            </w:del>
            <w:ins w:id="2992" w:author="Katharina Schleidt" w:date="2022-08-13T16:41:00Z">
              <w:r w:rsidR="00022C0A">
                <w:rPr>
                  <w:szCs w:val="24"/>
                </w:rPr>
                <w:t>C</w:t>
              </w:r>
              <w:r w:rsidR="00022C0A" w:rsidRPr="00785C54">
                <w:rPr>
                  <w:szCs w:val="24"/>
                </w:rPr>
                <w:t xml:space="preserve">ore </w:t>
              </w:r>
            </w:ins>
            <w:del w:id="2993" w:author="Ilkka Rinne" w:date="2022-09-06T15:32:00Z">
              <w:r w:rsidRPr="00785C54" w:rsidDel="003613DB">
                <w:rPr>
                  <w:szCs w:val="24"/>
                </w:rPr>
                <w:delText>-</w:delText>
              </w:r>
            </w:del>
            <w:ins w:id="2994"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Corpsdetexte"/>
      </w:pPr>
      <w:ins w:id="2995" w:author="Katharina Schleidt" w:date="2022-08-13T17:58:00Z">
        <w:r w:rsidRPr="00115763">
          <w:t>AbstractSampler from the Abstract Sample Core is described as a class diagram in Figure 2</w:t>
        </w:r>
      </w:ins>
      <w:ins w:id="2996" w:author="Ilkka Rinne" w:date="2022-09-06T14:21:00Z">
        <w:r w:rsidR="00AB2486">
          <w:t>7</w:t>
        </w:r>
      </w:ins>
      <w:ins w:id="2997" w:author="Katharina Schleidt" w:date="2022-08-13T17:59:00Z">
        <w:del w:id="2998" w:author="Ilkka Rinne" w:date="2022-09-06T14:21:00Z">
          <w:r w:rsidDel="00AB2486">
            <w:delText>6</w:delText>
          </w:r>
        </w:del>
      </w:ins>
      <w:ins w:id="2999" w:author="Katharina Schleidt" w:date="2022-08-13T17:58:00Z">
        <w:r w:rsidRPr="00115763">
          <w:t>. The schema is fully described in 12.</w:t>
        </w:r>
      </w:ins>
      <w:ins w:id="3000" w:author="Katharina Schleidt" w:date="2022-08-13T17:59:00Z">
        <w:r>
          <w:t>4</w:t>
        </w:r>
      </w:ins>
      <w:ins w:id="3001"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2"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3" w:author="Ilkka Rinne" w:date="2022-09-06T14:21:00Z">
        <w:r w:rsidR="00AB2486">
          <w:rPr>
            <w:noProof/>
            <w:szCs w:val="24"/>
            <w:lang w:val="fr-FR" w:eastAsia="fr-FR"/>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0">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4"/>
      <w:r w:rsidRPr="00785C54">
        <w:rPr>
          <w:szCs w:val="24"/>
        </w:rPr>
        <w:t>Figure 2</w:t>
      </w:r>
      <w:ins w:id="3005" w:author="Ilkka Rinne" w:date="2022-09-06T14:22:00Z">
        <w:r w:rsidR="00AB2486">
          <w:rPr>
            <w:szCs w:val="24"/>
          </w:rPr>
          <w:t>7</w:t>
        </w:r>
      </w:ins>
      <w:del w:id="3006" w:author="Ilkka Rinne" w:date="2022-09-06T14:22:00Z">
        <w:r w:rsidRPr="00785C54" w:rsidDel="00AB2486">
          <w:rPr>
            <w:szCs w:val="24"/>
          </w:rPr>
          <w:delText>6</w:delText>
        </w:r>
      </w:del>
      <w:r w:rsidRPr="00785C54">
        <w:rPr>
          <w:szCs w:val="24"/>
        </w:rPr>
        <w:t xml:space="preserve"> </w:t>
      </w:r>
      <w:commentRangeEnd w:id="3004"/>
      <w:r w:rsidR="00047CD7">
        <w:rPr>
          <w:rStyle w:val="Marquedecommentaire"/>
          <w:rFonts w:eastAsia="MS Mincho"/>
          <w:b w:val="0"/>
          <w:lang w:eastAsia="ja-JP"/>
        </w:rPr>
        <w:commentReference w:id="3004"/>
      </w:r>
      <w:r w:rsidRPr="00785C54">
        <w:rPr>
          <w:szCs w:val="24"/>
        </w:rPr>
        <w:t xml:space="preserve">— Context diagram for the Abstract Sample </w:t>
      </w:r>
      <w:del w:id="3007" w:author="Katharina Schleidt" w:date="2022-08-13T16:41:00Z">
        <w:r w:rsidRPr="00785C54" w:rsidDel="00022C0A">
          <w:rPr>
            <w:szCs w:val="24"/>
          </w:rPr>
          <w:delText xml:space="preserve">core </w:delText>
        </w:r>
      </w:del>
      <w:ins w:id="3008"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09" w:name="_Hlk111305954"/>
      <w:r w:rsidRPr="00785C54">
        <w:rPr>
          <w:szCs w:val="24"/>
        </w:rPr>
        <w:t>AbstractSampler</w:t>
      </w:r>
      <w:bookmarkEnd w:id="3009"/>
    </w:p>
    <w:p w14:paraId="7FEA5BE0"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10" w:name="_Toc113373512"/>
      <w:r w:rsidRPr="00785C54">
        <w:rPr>
          <w:rFonts w:eastAsia="Times New Roman"/>
          <w:szCs w:val="24"/>
        </w:rPr>
        <w:t>Attribute samplerType</w:t>
      </w:r>
      <w:bookmarkEnd w:id="30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11" w:author="Katharina Schleidt" w:date="2022-08-10T19:48:00Z"/>
          <w:szCs w:val="24"/>
        </w:rPr>
      </w:pPr>
      <w:del w:id="3012"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3" w:author="Katharina Schleidt" w:date="2022-08-10T19:48:00Z">
        <w:r w:rsidRPr="00785C54">
          <w:rPr>
            <w:szCs w:val="24"/>
          </w:rPr>
          <w:t>EXAMPLE</w:t>
        </w:r>
        <w:r>
          <w:rPr>
            <w:szCs w:val="24"/>
          </w:rPr>
          <w:t xml:space="preserve"> 1</w:t>
        </w:r>
      </w:ins>
      <w:del w:id="3014"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5" w:author="Katharina Schleidt" w:date="2022-08-10T19:48:00Z">
        <w:r w:rsidRPr="00785C54">
          <w:rPr>
            <w:szCs w:val="24"/>
          </w:rPr>
          <w:t>EXAMPLE</w:t>
        </w:r>
        <w:r>
          <w:rPr>
            <w:szCs w:val="24"/>
          </w:rPr>
          <w:t xml:space="preserve"> 2</w:t>
        </w:r>
      </w:ins>
      <w:del w:id="3016"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7" w:author="Katharina Schleidt" w:date="2022-08-10T19:48:00Z">
        <w:r w:rsidRPr="00785C54">
          <w:rPr>
            <w:szCs w:val="24"/>
          </w:rPr>
          <w:t>EXAMPLE</w:t>
        </w:r>
        <w:r>
          <w:rPr>
            <w:szCs w:val="24"/>
          </w:rPr>
          <w:t xml:space="preserve"> 3</w:t>
        </w:r>
      </w:ins>
      <w:del w:id="3018"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9" w:author="Katharina Schleidt" w:date="2022-08-10T19:48:00Z">
        <w:r w:rsidRPr="00785C54">
          <w:rPr>
            <w:szCs w:val="24"/>
          </w:rPr>
          <w:t>EXAMPLE</w:t>
        </w:r>
        <w:r>
          <w:rPr>
            <w:szCs w:val="24"/>
          </w:rPr>
          <w:t xml:space="preserve"> 4</w:t>
        </w:r>
      </w:ins>
      <w:del w:id="3020"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21" w:name="_Toc113373513"/>
      <w:r w:rsidRPr="00785C54">
        <w:rPr>
          <w:rFonts w:eastAsia="Times New Roman"/>
          <w:szCs w:val="24"/>
        </w:rPr>
        <w:lastRenderedPageBreak/>
        <w:t>AbstractSamplingProcedure</w:t>
      </w:r>
      <w:bookmarkEnd w:id="3021"/>
    </w:p>
    <w:p w14:paraId="45D70B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22" w:name="_Toc113373514"/>
      <w:r w:rsidRPr="00785C54">
        <w:rPr>
          <w:rFonts w:eastAsia="Times New Roman"/>
          <w:szCs w:val="24"/>
        </w:rPr>
        <w:t>AbstractSamplingProcedure Requirements Class</w:t>
      </w:r>
      <w:bookmarkEnd w:id="30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3" w:author="Katharina Schleidt" w:date="2022-08-13T16:41:00Z">
              <w:r w:rsidRPr="00785C54" w:rsidDel="00022C0A">
                <w:rPr>
                  <w:szCs w:val="24"/>
                </w:rPr>
                <w:delText xml:space="preserve">core </w:delText>
              </w:r>
            </w:del>
            <w:ins w:id="3024" w:author="Katharina Schleidt" w:date="2022-08-13T16:41:00Z">
              <w:r w:rsidR="00022C0A">
                <w:rPr>
                  <w:szCs w:val="24"/>
                </w:rPr>
                <w:t>C</w:t>
              </w:r>
              <w:r w:rsidR="00022C0A" w:rsidRPr="00785C54">
                <w:rPr>
                  <w:szCs w:val="24"/>
                </w:rPr>
                <w:t xml:space="preserve">ore </w:t>
              </w:r>
            </w:ins>
            <w:del w:id="3025" w:author="Ilkka Rinne" w:date="2022-09-06T15:32:00Z">
              <w:r w:rsidRPr="00785C54" w:rsidDel="003613DB">
                <w:rPr>
                  <w:szCs w:val="24"/>
                </w:rPr>
                <w:delText>-</w:delText>
              </w:r>
            </w:del>
            <w:ins w:id="3026"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Corpsdetexte"/>
      </w:pPr>
      <w:ins w:id="3027" w:author="Katharina Schleidt" w:date="2022-08-13T17:59:00Z">
        <w:r w:rsidRPr="00115763">
          <w:t>AbstractSamplingProcedure from the Abstract Sample Core is described as a class diagram in Figure 2</w:t>
        </w:r>
      </w:ins>
      <w:ins w:id="3028" w:author="Ilkka Rinne" w:date="2022-09-06T14:22:00Z">
        <w:r w:rsidR="002808F7">
          <w:t>8</w:t>
        </w:r>
      </w:ins>
      <w:ins w:id="3029" w:author="Katharina Schleidt" w:date="2022-08-13T17:59:00Z">
        <w:del w:id="3030"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31"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2" w:author="Ilkka Rinne" w:date="2022-09-06T14:22:00Z">
        <w:r w:rsidR="002808F7">
          <w:rPr>
            <w:noProof/>
            <w:szCs w:val="24"/>
            <w:lang w:val="fr-FR" w:eastAsia="fr-FR"/>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2">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3"/>
      <w:r w:rsidRPr="00785C54">
        <w:rPr>
          <w:szCs w:val="24"/>
        </w:rPr>
        <w:t>Figure 2</w:t>
      </w:r>
      <w:ins w:id="3034" w:author="Ilkka Rinne" w:date="2022-09-06T14:22:00Z">
        <w:r w:rsidR="002808F7">
          <w:rPr>
            <w:szCs w:val="24"/>
          </w:rPr>
          <w:t>8</w:t>
        </w:r>
      </w:ins>
      <w:del w:id="3035" w:author="Ilkka Rinne" w:date="2022-09-06T14:22:00Z">
        <w:r w:rsidRPr="00785C54" w:rsidDel="002808F7">
          <w:rPr>
            <w:szCs w:val="24"/>
          </w:rPr>
          <w:delText>7</w:delText>
        </w:r>
      </w:del>
      <w:commentRangeEnd w:id="3033"/>
      <w:r w:rsidR="00047CD7">
        <w:rPr>
          <w:rStyle w:val="Marquedecommentaire"/>
          <w:rFonts w:eastAsia="MS Mincho"/>
          <w:b w:val="0"/>
          <w:lang w:eastAsia="ja-JP"/>
        </w:rPr>
        <w:commentReference w:id="3033"/>
      </w:r>
      <w:r w:rsidRPr="00785C54">
        <w:rPr>
          <w:szCs w:val="24"/>
        </w:rPr>
        <w:t xml:space="preserve"> — Context diagram for Abstract Sample </w:t>
      </w:r>
      <w:del w:id="3036" w:author="Katharina Schleidt" w:date="2022-08-13T16:41:00Z">
        <w:r w:rsidRPr="00785C54" w:rsidDel="00022C0A">
          <w:rPr>
            <w:szCs w:val="24"/>
          </w:rPr>
          <w:delText xml:space="preserve">core </w:delText>
        </w:r>
      </w:del>
      <w:ins w:id="3037"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38" w:name="_Toc113373515"/>
      <w:r w:rsidRPr="00785C54">
        <w:rPr>
          <w:rFonts w:eastAsia="Times New Roman"/>
          <w:szCs w:val="24"/>
        </w:rPr>
        <w:lastRenderedPageBreak/>
        <w:t>AbstractPreparationProcedure</w:t>
      </w:r>
      <w:bookmarkEnd w:id="3038"/>
    </w:p>
    <w:p w14:paraId="5C9846E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39" w:name="_Toc113373516"/>
      <w:r w:rsidRPr="00785C54">
        <w:rPr>
          <w:rFonts w:eastAsia="Times New Roman"/>
          <w:szCs w:val="24"/>
        </w:rPr>
        <w:t>AbstractPreparationProcedure Requirements Class</w:t>
      </w:r>
      <w:bookmarkEnd w:id="30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40" w:author="Katharina Schleidt" w:date="2022-08-13T16:41:00Z">
              <w:r w:rsidRPr="00785C54" w:rsidDel="00022C0A">
                <w:rPr>
                  <w:szCs w:val="24"/>
                </w:rPr>
                <w:delText xml:space="preserve">core </w:delText>
              </w:r>
            </w:del>
            <w:ins w:id="3041" w:author="Katharina Schleidt" w:date="2022-08-13T16:41:00Z">
              <w:r w:rsidR="00022C0A">
                <w:rPr>
                  <w:szCs w:val="24"/>
                </w:rPr>
                <w:t>C</w:t>
              </w:r>
              <w:r w:rsidR="00022C0A" w:rsidRPr="00785C54">
                <w:rPr>
                  <w:szCs w:val="24"/>
                </w:rPr>
                <w:t xml:space="preserve">ore </w:t>
              </w:r>
            </w:ins>
            <w:del w:id="3042" w:author="Ilkka Rinne" w:date="2022-09-06T15:32:00Z">
              <w:r w:rsidRPr="00785C54" w:rsidDel="003613DB">
                <w:rPr>
                  <w:szCs w:val="24"/>
                </w:rPr>
                <w:delText>-</w:delText>
              </w:r>
            </w:del>
            <w:ins w:id="3043"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Corpsdetexte"/>
      </w:pPr>
      <w:ins w:id="3044"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45" w:author="Ilkka Rinne" w:date="2022-09-06T14:23:00Z">
        <w:r w:rsidR="00005B61">
          <w:t>9</w:t>
        </w:r>
      </w:ins>
      <w:ins w:id="3046" w:author="Katharina Schleidt" w:date="2022-08-13T18:00:00Z">
        <w:del w:id="3047"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48"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49" w:author="Ilkka Rinne" w:date="2022-09-06T14:23:00Z">
        <w:r w:rsidR="00005B61">
          <w:rPr>
            <w:noProof/>
            <w:szCs w:val="24"/>
            <w:lang w:val="fr-FR" w:eastAsia="fr-FR"/>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4">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50"/>
      <w:r w:rsidRPr="00785C54">
        <w:rPr>
          <w:szCs w:val="24"/>
        </w:rPr>
        <w:t>Figure 2</w:t>
      </w:r>
      <w:ins w:id="3051" w:author="Ilkka Rinne" w:date="2022-09-06T14:23:00Z">
        <w:r w:rsidR="00005B61">
          <w:rPr>
            <w:szCs w:val="24"/>
          </w:rPr>
          <w:t>9</w:t>
        </w:r>
      </w:ins>
      <w:del w:id="3052" w:author="Ilkka Rinne" w:date="2022-09-06T14:23:00Z">
        <w:r w:rsidRPr="00785C54" w:rsidDel="00005B61">
          <w:rPr>
            <w:szCs w:val="24"/>
          </w:rPr>
          <w:delText>8</w:delText>
        </w:r>
      </w:del>
      <w:r w:rsidRPr="00785C54">
        <w:rPr>
          <w:szCs w:val="24"/>
        </w:rPr>
        <w:t xml:space="preserve"> </w:t>
      </w:r>
      <w:commentRangeEnd w:id="3050"/>
      <w:r w:rsidR="00047CD7">
        <w:rPr>
          <w:rStyle w:val="Marquedecommentaire"/>
          <w:rFonts w:eastAsia="MS Mincho"/>
          <w:b w:val="0"/>
          <w:lang w:eastAsia="ja-JP"/>
        </w:rPr>
        <w:commentReference w:id="3050"/>
      </w:r>
      <w:r w:rsidRPr="00785C54">
        <w:rPr>
          <w:szCs w:val="24"/>
        </w:rPr>
        <w:t xml:space="preserve">— Context diagram for Abstract Sample </w:t>
      </w:r>
      <w:del w:id="3053" w:author="Katharina Schleidt" w:date="2022-08-13T16:41:00Z">
        <w:r w:rsidRPr="00785C54" w:rsidDel="00022C0A">
          <w:rPr>
            <w:szCs w:val="24"/>
          </w:rPr>
          <w:delText xml:space="preserve">core </w:delText>
        </w:r>
      </w:del>
      <w:ins w:id="3054"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55" w:name="_Toc113373517"/>
      <w:r w:rsidRPr="00785C54">
        <w:rPr>
          <w:rFonts w:eastAsia="Times New Roman"/>
          <w:szCs w:val="24"/>
        </w:rPr>
        <w:t>AbstractPreparationStep</w:t>
      </w:r>
      <w:bookmarkEnd w:id="3055"/>
    </w:p>
    <w:p w14:paraId="7CD883D1"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56" w:name="_Toc113373518"/>
      <w:r w:rsidRPr="00785C54">
        <w:rPr>
          <w:rFonts w:eastAsia="Times New Roman"/>
          <w:szCs w:val="24"/>
        </w:rPr>
        <w:t>AbstractPreparationStep Requirements Class</w:t>
      </w:r>
      <w:bookmarkEnd w:id="30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7" w:author="Katharina Schleidt" w:date="2022-08-13T16:41:00Z">
              <w:r w:rsidRPr="00785C54" w:rsidDel="00022C0A">
                <w:rPr>
                  <w:szCs w:val="24"/>
                </w:rPr>
                <w:delText xml:space="preserve">core </w:delText>
              </w:r>
            </w:del>
            <w:ins w:id="3058" w:author="Katharina Schleidt" w:date="2022-08-13T16:41:00Z">
              <w:r w:rsidR="00022C0A">
                <w:rPr>
                  <w:szCs w:val="24"/>
                </w:rPr>
                <w:t>C</w:t>
              </w:r>
              <w:r w:rsidR="00022C0A" w:rsidRPr="00785C54">
                <w:rPr>
                  <w:szCs w:val="24"/>
                </w:rPr>
                <w:t xml:space="preserve">ore </w:t>
              </w:r>
            </w:ins>
            <w:del w:id="3059" w:author="Ilkka Rinne" w:date="2022-09-06T15:32:00Z">
              <w:r w:rsidRPr="00785C54" w:rsidDel="003613DB">
                <w:rPr>
                  <w:szCs w:val="24"/>
                </w:rPr>
                <w:delText>-</w:delText>
              </w:r>
            </w:del>
            <w:ins w:id="3060"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1" w:name="_Toc113373519"/>
      <w:r w:rsidRPr="00785C54">
        <w:rPr>
          <w:rFonts w:eastAsia="Times New Roman"/>
          <w:szCs w:val="24"/>
        </w:rPr>
        <w:t>Attribute description</w:t>
      </w:r>
      <w:bookmarkEnd w:id="30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062" w:author="Katharina Schleidt" w:date="2022-08-10T19:14:00Z">
              <w:r w:rsidRPr="00785C54" w:rsidDel="002F2035">
                <w:rPr>
                  <w:szCs w:val="24"/>
                </w:rPr>
                <w:delText>SHALL</w:delText>
              </w:r>
            </w:del>
            <w:ins w:id="3063"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4" w:name="_Toc113373520"/>
      <w:r w:rsidRPr="00785C54">
        <w:rPr>
          <w:rFonts w:eastAsia="Times New Roman"/>
          <w:szCs w:val="24"/>
        </w:rPr>
        <w:t>Attribute time</w:t>
      </w:r>
      <w:bookmarkEnd w:id="306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65" w:author="Katharina Schleidt" w:date="2022-08-10T19:14:00Z">
              <w:r w:rsidRPr="00785C54" w:rsidDel="002F2035">
                <w:rPr>
                  <w:szCs w:val="24"/>
                </w:rPr>
                <w:delText>SHALL</w:delText>
              </w:r>
            </w:del>
            <w:ins w:id="3066"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Titre2"/>
        <w:tabs>
          <w:tab w:val="left" w:pos="400"/>
        </w:tabs>
        <w:autoSpaceDE w:val="0"/>
        <w:autoSpaceDN w:val="0"/>
        <w:adjustRightInd w:val="0"/>
        <w:rPr>
          <w:rFonts w:eastAsia="Times New Roman"/>
          <w:szCs w:val="24"/>
        </w:rPr>
      </w:pPr>
      <w:bookmarkStart w:id="3067" w:name="_Toc113373521"/>
      <w:r w:rsidRPr="00785C54">
        <w:rPr>
          <w:rFonts w:eastAsia="Times New Roman"/>
          <w:szCs w:val="24"/>
        </w:rPr>
        <w:t>Codelists</w:t>
      </w:r>
      <w:bookmarkEnd w:id="3067"/>
    </w:p>
    <w:p w14:paraId="2AEDE36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68" w:name="_Toc113373522"/>
      <w:r w:rsidRPr="00785C54">
        <w:rPr>
          <w:rFonts w:eastAsia="Times New Roman"/>
          <w:szCs w:val="24"/>
        </w:rPr>
        <w:t>AbstractSampleType</w:t>
      </w:r>
      <w:bookmarkEnd w:id="3068"/>
    </w:p>
    <w:p w14:paraId="033ADCD7" w14:textId="3D566CE7" w:rsidR="005B5EAD" w:rsidRPr="00785C54" w:rsidRDefault="005B5EAD" w:rsidP="00785C54">
      <w:pPr>
        <w:pStyle w:val="Corpsdetexte"/>
        <w:autoSpaceDE w:val="0"/>
        <w:autoSpaceDN w:val="0"/>
        <w:adjustRightInd w:val="0"/>
        <w:rPr>
          <w:szCs w:val="24"/>
        </w:rPr>
      </w:pPr>
      <w:r w:rsidRPr="00785C54">
        <w:rPr>
          <w:szCs w:val="24"/>
        </w:rPr>
        <w:t xml:space="preserve">The code list AbstractSampleType can be specialized as required </w:t>
      </w:r>
      <w:commentRangeStart w:id="3069"/>
      <w:r w:rsidRPr="00785C54">
        <w:rPr>
          <w:szCs w:val="24"/>
        </w:rPr>
        <w:t xml:space="preserve">to </w:t>
      </w:r>
      <w:ins w:id="3070" w:author="Katharina Schleidt" w:date="2022-08-12T19:25:00Z">
        <w:r w:rsidR="00683AA9" w:rsidRPr="00683AA9">
          <w:rPr>
            <w:szCs w:val="24"/>
          </w:rPr>
          <w:t>more precisely define the</w:t>
        </w:r>
        <w:r w:rsidR="00683AA9" w:rsidRPr="00683AA9" w:rsidDel="00683AA9">
          <w:rPr>
            <w:szCs w:val="24"/>
          </w:rPr>
          <w:t xml:space="preserve"> </w:t>
        </w:r>
      </w:ins>
      <w:del w:id="3071" w:author="Katharina Schleidt" w:date="2022-08-12T19:25:00Z">
        <w:r w:rsidRPr="00785C54" w:rsidDel="00683AA9">
          <w:rPr>
            <w:szCs w:val="24"/>
          </w:rPr>
          <w:delText>firm up</w:delText>
        </w:r>
        <w:commentRangeEnd w:id="3069"/>
        <w:r w:rsidR="00047CD7" w:rsidDel="00683AA9">
          <w:rPr>
            <w:rStyle w:val="Marquedecommentaire"/>
            <w:rFonts w:eastAsia="MS Mincho"/>
            <w:lang w:eastAsia="ja-JP"/>
          </w:rPr>
          <w:commentReference w:id="3069"/>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2" w:author="Katharina Schleidt" w:date="2022-08-10T19:14:00Z">
              <w:r w:rsidRPr="00785C54" w:rsidDel="002F2035">
                <w:rPr>
                  <w:szCs w:val="24"/>
                </w:rPr>
                <w:delText>SHALL</w:delText>
              </w:r>
            </w:del>
            <w:ins w:id="3073"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74" w:name="_Toc113373523"/>
      <w:r w:rsidRPr="00785C54">
        <w:rPr>
          <w:rFonts w:eastAsia="Times New Roman"/>
          <w:szCs w:val="24"/>
        </w:rPr>
        <w:t>AbstractSamplerType</w:t>
      </w:r>
      <w:bookmarkEnd w:id="3074"/>
    </w:p>
    <w:p w14:paraId="20D96C2F" w14:textId="0AFE2724" w:rsidR="005B5EAD" w:rsidRPr="00785C54" w:rsidRDefault="005B5EAD" w:rsidP="00785C54">
      <w:pPr>
        <w:pStyle w:val="Corpsdetexte"/>
        <w:autoSpaceDE w:val="0"/>
        <w:autoSpaceDN w:val="0"/>
        <w:adjustRightInd w:val="0"/>
        <w:rPr>
          <w:szCs w:val="24"/>
        </w:rPr>
      </w:pPr>
      <w:r w:rsidRPr="00785C54">
        <w:rPr>
          <w:szCs w:val="24"/>
        </w:rPr>
        <w:t xml:space="preserve">The code list AbstractSamplerType can be specialized as required </w:t>
      </w:r>
      <w:commentRangeStart w:id="3075"/>
      <w:r w:rsidRPr="00785C54">
        <w:rPr>
          <w:szCs w:val="24"/>
        </w:rPr>
        <w:t xml:space="preserve">to </w:t>
      </w:r>
      <w:ins w:id="3076" w:author="Katharina Schleidt" w:date="2022-08-12T19:26:00Z">
        <w:r w:rsidR="00683AA9" w:rsidRPr="00683AA9">
          <w:rPr>
            <w:szCs w:val="24"/>
          </w:rPr>
          <w:t>more precisely define the</w:t>
        </w:r>
        <w:r w:rsidR="00683AA9" w:rsidRPr="00683AA9" w:rsidDel="00683AA9">
          <w:rPr>
            <w:szCs w:val="24"/>
          </w:rPr>
          <w:t xml:space="preserve"> </w:t>
        </w:r>
      </w:ins>
      <w:del w:id="3077" w:author="Katharina Schleidt" w:date="2022-08-12T19:26:00Z">
        <w:r w:rsidRPr="00785C54" w:rsidDel="00683AA9">
          <w:rPr>
            <w:szCs w:val="24"/>
          </w:rPr>
          <w:delText>firm up</w:delText>
        </w:r>
        <w:commentRangeEnd w:id="3075"/>
        <w:r w:rsidR="00047CD7" w:rsidDel="00683AA9">
          <w:rPr>
            <w:rStyle w:val="Marquedecommentaire"/>
            <w:rFonts w:eastAsia="MS Mincho"/>
            <w:lang w:eastAsia="ja-JP"/>
          </w:rPr>
          <w:commentReference w:id="3075"/>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78" w:author="Katharina Schleidt" w:date="2022-08-10T19:14:00Z">
              <w:r w:rsidRPr="00785C54" w:rsidDel="002F2035">
                <w:rPr>
                  <w:szCs w:val="24"/>
                </w:rPr>
                <w:delText>SHALL</w:delText>
              </w:r>
            </w:del>
            <w:ins w:id="3079"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Titre1"/>
        <w:autoSpaceDE w:val="0"/>
        <w:autoSpaceDN w:val="0"/>
        <w:adjustRightInd w:val="0"/>
        <w:rPr>
          <w:rFonts w:eastAsia="Times New Roman"/>
          <w:szCs w:val="24"/>
        </w:rPr>
      </w:pPr>
      <w:bookmarkStart w:id="3080" w:name="_Toc113373524"/>
      <w:r w:rsidRPr="00785C54">
        <w:rPr>
          <w:rFonts w:eastAsia="Times New Roman"/>
          <w:szCs w:val="24"/>
        </w:rPr>
        <w:lastRenderedPageBreak/>
        <w:t>Basic Samples</w:t>
      </w:r>
      <w:bookmarkEnd w:id="3080"/>
    </w:p>
    <w:p w14:paraId="5AECE40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081" w:name="_Toc113373525"/>
      <w:r w:rsidRPr="00785C54">
        <w:rPr>
          <w:rFonts w:eastAsia="Times New Roman"/>
          <w:szCs w:val="24"/>
        </w:rPr>
        <w:t>General</w:t>
      </w:r>
      <w:bookmarkEnd w:id="3081"/>
    </w:p>
    <w:p w14:paraId="4CF45EF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2" w:name="_Toc113373526"/>
      <w:r w:rsidRPr="00785C54">
        <w:rPr>
          <w:rFonts w:eastAsia="Times New Roman"/>
          <w:szCs w:val="24"/>
        </w:rPr>
        <w:t>Basic Samples Package Requirements Class</w:t>
      </w:r>
      <w:bookmarkEnd w:id="30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Titre2"/>
        <w:tabs>
          <w:tab w:val="left" w:pos="400"/>
        </w:tabs>
        <w:autoSpaceDE w:val="0"/>
        <w:autoSpaceDN w:val="0"/>
        <w:adjustRightInd w:val="0"/>
        <w:rPr>
          <w:rFonts w:eastAsia="Times New Roman"/>
          <w:szCs w:val="24"/>
        </w:rPr>
      </w:pPr>
      <w:bookmarkStart w:id="3083" w:name="_Toc113373527"/>
      <w:r w:rsidRPr="00785C54">
        <w:rPr>
          <w:rFonts w:eastAsia="Times New Roman"/>
          <w:szCs w:val="24"/>
        </w:rPr>
        <w:t>Sample</w:t>
      </w:r>
      <w:bookmarkEnd w:id="3083"/>
    </w:p>
    <w:p w14:paraId="29131D45"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084" w:name="_Toc113373528"/>
      <w:r w:rsidRPr="00785C54">
        <w:rPr>
          <w:rFonts w:eastAsia="Times New Roman"/>
          <w:szCs w:val="24"/>
        </w:rPr>
        <w:t>Sample Requirements Class</w:t>
      </w:r>
      <w:bookmarkEnd w:id="30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5" w:author="Ilkka Rinne" w:date="2022-09-06T15:32:00Z">
              <w:r w:rsidRPr="00785C54" w:rsidDel="003613DB">
                <w:rPr>
                  <w:szCs w:val="24"/>
                </w:rPr>
                <w:delText>-</w:delText>
              </w:r>
            </w:del>
            <w:ins w:id="3086"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Corpsdetexte"/>
      </w:pPr>
      <w:ins w:id="3087" w:author="Katharina Schleidt" w:date="2022-08-13T18:01:00Z">
        <w:r w:rsidRPr="00785C54">
          <w:rPr>
            <w:szCs w:val="24"/>
          </w:rPr>
          <w:t>Sample, SpatialSample, StatisticalSample and MaterialSample</w:t>
        </w:r>
        <w:r w:rsidRPr="00BB7007">
          <w:t xml:space="preserve"> </w:t>
        </w:r>
      </w:ins>
      <w:ins w:id="3088" w:author="Katharina Schleidt" w:date="2022-08-13T18:00:00Z">
        <w:r w:rsidRPr="00BB7007">
          <w:t xml:space="preserve">from the Basic Samples </w:t>
        </w:r>
      </w:ins>
      <w:ins w:id="3089" w:author="Katharina Schleidt" w:date="2022-08-13T18:01:00Z">
        <w:r>
          <w:t>are</w:t>
        </w:r>
      </w:ins>
      <w:ins w:id="3090" w:author="Katharina Schleidt" w:date="2022-08-13T18:00:00Z">
        <w:r w:rsidRPr="00BB7007">
          <w:t xml:space="preserve"> described as a class diagram in Figure </w:t>
        </w:r>
      </w:ins>
      <w:ins w:id="3091" w:author="Ilkka Rinne" w:date="2022-09-06T14:24:00Z">
        <w:r w:rsidR="00386E54">
          <w:t>30</w:t>
        </w:r>
      </w:ins>
      <w:ins w:id="3092" w:author="Katharina Schleidt" w:date="2022-08-13T18:00:00Z">
        <w:del w:id="3093" w:author="Ilkka Rinne" w:date="2022-09-06T14:24:00Z">
          <w:r w:rsidRPr="00BB7007" w:rsidDel="00386E54">
            <w:delText>2</w:delText>
          </w:r>
        </w:del>
      </w:ins>
      <w:ins w:id="3094" w:author="Katharina Schleidt" w:date="2022-08-13T18:01:00Z">
        <w:del w:id="3095" w:author="Ilkka Rinne" w:date="2022-09-06T14:24:00Z">
          <w:r w:rsidDel="00386E54">
            <w:delText>9</w:delText>
          </w:r>
        </w:del>
      </w:ins>
      <w:ins w:id="3096" w:author="Katharina Schleidt" w:date="2022-08-13T18:00:00Z">
        <w:r w:rsidRPr="00BB7007">
          <w:t xml:space="preserve">. The schema is fully described in </w:t>
        </w:r>
      </w:ins>
      <w:ins w:id="3097" w:author="Katharina Schleidt" w:date="2022-08-13T18:01:00Z">
        <w:r>
          <w:t>13.2, 13.3, 13.4 and 13.5</w:t>
        </w:r>
      </w:ins>
      <w:ins w:id="3098"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99"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100" w:author="Ilkka Rinne" w:date="2022-09-06T14:24:00Z">
        <w:r w:rsidR="00386E54">
          <w:rPr>
            <w:noProof/>
            <w:szCs w:val="24"/>
            <w:lang w:val="fr-FR" w:eastAsia="fr-FR"/>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6">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101"/>
      <w:r w:rsidRPr="00785C54">
        <w:rPr>
          <w:szCs w:val="24"/>
        </w:rPr>
        <w:lastRenderedPageBreak/>
        <w:t xml:space="preserve">Figure </w:t>
      </w:r>
      <w:del w:id="3102" w:author="Ilkka Rinne" w:date="2022-09-06T14:24:00Z">
        <w:r w:rsidRPr="00785C54" w:rsidDel="00386E54">
          <w:rPr>
            <w:szCs w:val="24"/>
          </w:rPr>
          <w:delText>2</w:delText>
        </w:r>
      </w:del>
      <w:ins w:id="3103" w:author="Ilkka Rinne" w:date="2022-09-06T14:24:00Z">
        <w:r w:rsidR="00386E54">
          <w:rPr>
            <w:szCs w:val="24"/>
          </w:rPr>
          <w:t>30</w:t>
        </w:r>
      </w:ins>
      <w:del w:id="3104" w:author="Ilkka Rinne" w:date="2022-09-06T14:24:00Z">
        <w:r w:rsidRPr="00785C54" w:rsidDel="00386E54">
          <w:rPr>
            <w:szCs w:val="24"/>
          </w:rPr>
          <w:delText>9</w:delText>
        </w:r>
        <w:commentRangeEnd w:id="3101"/>
        <w:r w:rsidR="00047CD7" w:rsidDel="00386E54">
          <w:rPr>
            <w:rStyle w:val="Marquedecommentaire"/>
            <w:rFonts w:eastAsia="MS Mincho"/>
            <w:b w:val="0"/>
            <w:lang w:eastAsia="ja-JP"/>
          </w:rPr>
          <w:commentReference w:id="3101"/>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05" w:name="_Toc113373529"/>
      <w:r w:rsidRPr="00785C54">
        <w:rPr>
          <w:rFonts w:eastAsia="Times New Roman"/>
          <w:szCs w:val="24"/>
        </w:rPr>
        <w:t>SpatialSample</w:t>
      </w:r>
      <w:bookmarkEnd w:id="3105"/>
    </w:p>
    <w:p w14:paraId="6E9A17F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06" w:name="_Toc113373530"/>
      <w:r w:rsidRPr="00785C54">
        <w:rPr>
          <w:rFonts w:eastAsia="Times New Roman"/>
          <w:szCs w:val="24"/>
        </w:rPr>
        <w:t>SpatialSample Requirements Class</w:t>
      </w:r>
      <w:bookmarkEnd w:id="31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07" w:author="Ilkka Rinne" w:date="2022-09-06T15:32:00Z">
              <w:r w:rsidRPr="00785C54" w:rsidDel="003613DB">
                <w:rPr>
                  <w:szCs w:val="24"/>
                </w:rPr>
                <w:delText>-</w:delText>
              </w:r>
            </w:del>
            <w:ins w:id="3108"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09" w:name="_Toc113373531"/>
      <w:r w:rsidRPr="00785C54">
        <w:rPr>
          <w:rFonts w:eastAsia="Times New Roman"/>
          <w:szCs w:val="24"/>
        </w:rPr>
        <w:t>Feature type SpatialSample</w:t>
      </w:r>
      <w:bookmarkEnd w:id="31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10" w:author="Katharina Schleidt" w:date="2022-08-10T20:04:00Z">
              <w:r w:rsidR="00B36FFD" w:rsidRPr="00B36FFD">
                <w:rPr>
                  <w:szCs w:val="24"/>
                </w:rPr>
                <w:t xml:space="preserve">shall be defined as </w:t>
              </w:r>
            </w:ins>
            <w:del w:id="3111"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2" w:author="REID-JAMOND Alison" w:date="2022-04-04T15:30:00Z">
        <w:r w:rsidR="00047CD7">
          <w:rPr>
            <w:szCs w:val="24"/>
          </w:rPr>
          <w:t>can</w:t>
        </w:r>
      </w:ins>
      <w:del w:id="3113"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4" w:author="REID-JAMOND Alison" w:date="2022-04-04T15:30:00Z"/>
        </w:rPr>
        <w:pPrChange w:id="3115"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16" w:author="REID-JAMOND Alison" w:date="2022-04-04T15:30:00Z">
        <w:r w:rsidR="00047CD7">
          <w:t xml:space="preserve"> 1</w:t>
        </w:r>
      </w:ins>
      <w:del w:id="3117"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18"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19" w:author="REID-JAMOND Alison" w:date="2022-04-04T15:30:00Z">
        <w:r w:rsidRPr="00785C54" w:rsidDel="00047CD7">
          <w:delText>a)</w:delText>
        </w:r>
      </w:del>
      <w:r w:rsidRPr="00785C54">
        <w:tab/>
        <w:t xml:space="preserve">Typically an Observation ‘site’ or </w:t>
      </w:r>
      <w:del w:id="3120" w:author="Ilkka Rinne" w:date="2022-09-06T15:32:00Z">
        <w:r w:rsidRPr="00785C54" w:rsidDel="003613DB">
          <w:delText>'</w:delText>
        </w:r>
      </w:del>
      <w:ins w:id="3121" w:author="Ilkka Rinne" w:date="2022-09-06T15:32:00Z">
        <w:r w:rsidR="003613DB">
          <w:t>‘</w:t>
        </w:r>
      </w:ins>
      <w:r w:rsidRPr="00785C54">
        <w:t>station</w:t>
      </w:r>
      <w:del w:id="3122" w:author="Ilkka Rinne" w:date="2022-09-06T15:32:00Z">
        <w:r w:rsidRPr="00785C54" w:rsidDel="003613DB">
          <w:delText>'</w:delText>
        </w:r>
      </w:del>
      <w:ins w:id="3123" w:author="Ilkka Rinne" w:date="2022-09-06T15:32:00Z">
        <w:r w:rsidR="003613DB">
          <w:t>’</w:t>
        </w:r>
      </w:ins>
      <w:r w:rsidRPr="00785C54">
        <w:t xml:space="preserve"> connotes the </w:t>
      </w:r>
      <w:del w:id="3124" w:author="Katharina Schleidt" w:date="2022-08-13T16:44:00Z">
        <w:r w:rsidRPr="00785C54" w:rsidDel="00AA0D5F">
          <w:delText>'</w:delText>
        </w:r>
      </w:del>
      <w:r w:rsidRPr="00785C54">
        <w:t>world in the vicinity of the site (or station)</w:t>
      </w:r>
      <w:del w:id="3125"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2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27" w:author="REID-JAMOND Alison" w:date="2022-04-04T15:30:00Z">
        <w:r>
          <w:t>EXAMPLE 2</w:t>
        </w:r>
      </w:ins>
      <w:del w:id="3128"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29" w:author="REID-JAMOND Alison" w:date="2022-04-04T15:30:00Z">
        <w:r w:rsidR="005B5EAD" w:rsidRPr="00785C54" w:rsidDel="00047CD7">
          <w:delText>.</w:delText>
        </w:r>
      </w:del>
    </w:p>
    <w:p w14:paraId="5B2A578E"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0" w:name="_Toc113373532"/>
      <w:r w:rsidRPr="00785C54">
        <w:rPr>
          <w:rFonts w:eastAsia="Times New Roman"/>
          <w:szCs w:val="24"/>
        </w:rPr>
        <w:lastRenderedPageBreak/>
        <w:t>Attribute shape</w:t>
      </w:r>
      <w:bookmarkEnd w:id="31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131" w:author="Katharina Schleidt" w:date="2022-08-10T19:14:00Z">
              <w:r w:rsidRPr="00785C54" w:rsidDel="002F2035">
                <w:rPr>
                  <w:szCs w:val="24"/>
                </w:rPr>
                <w:delText>SHALL</w:delText>
              </w:r>
            </w:del>
            <w:ins w:id="3132"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3" w:author="Katharina Schleidt" w:date="2022-08-13T16:11:00Z">
        <w:r w:rsidRPr="00785C54" w:rsidDel="009061F0">
          <w:rPr>
            <w:szCs w:val="24"/>
          </w:rPr>
          <w:delText>might</w:delText>
        </w:r>
      </w:del>
      <w:ins w:id="3134" w:author="Katharina Schleidt" w:date="2022-08-13T16:11:00Z">
        <w:r w:rsidR="009061F0">
          <w:rPr>
            <w:szCs w:val="24"/>
          </w:rPr>
          <w:t>can</w:t>
        </w:r>
      </w:ins>
      <w:r w:rsidRPr="00785C54">
        <w:rPr>
          <w:szCs w:val="24"/>
        </w:rPr>
        <w:t xml:space="preserve"> use different intervals, and sub-samples </w:t>
      </w:r>
      <w:del w:id="3135" w:author="Katharina Schleidt" w:date="2022-08-13T16:11:00Z">
        <w:r w:rsidRPr="00785C54" w:rsidDel="009061F0">
          <w:rPr>
            <w:szCs w:val="24"/>
          </w:rPr>
          <w:delText>might</w:delText>
        </w:r>
      </w:del>
      <w:ins w:id="3136"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37" w:name="_Toc113373533"/>
      <w:r w:rsidRPr="00785C54">
        <w:rPr>
          <w:rFonts w:eastAsia="Times New Roman"/>
          <w:szCs w:val="24"/>
        </w:rPr>
        <w:t>Attribute horizontalPositionalAccuracy</w:t>
      </w:r>
      <w:bookmarkEnd w:id="31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138" w:author="Katharina Schleidt" w:date="2022-08-10T19:14:00Z">
              <w:r w:rsidRPr="00785C54" w:rsidDel="002F2035">
                <w:rPr>
                  <w:szCs w:val="24"/>
                </w:rPr>
                <w:delText>SHALL</w:delText>
              </w:r>
            </w:del>
            <w:ins w:id="3139"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0" w:name="_Toc113373534"/>
      <w:r w:rsidRPr="00785C54">
        <w:rPr>
          <w:rFonts w:eastAsia="Times New Roman"/>
          <w:szCs w:val="24"/>
        </w:rPr>
        <w:t>Attribute verticalPositionalAccuracy</w:t>
      </w:r>
      <w:bookmarkEnd w:id="31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141" w:author="Katharina Schleidt" w:date="2022-08-10T19:14:00Z">
              <w:r w:rsidRPr="00785C54" w:rsidDel="002F2035">
                <w:rPr>
                  <w:szCs w:val="24"/>
                </w:rPr>
                <w:delText>SHALL</w:delText>
              </w:r>
            </w:del>
            <w:ins w:id="3142"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Titre2"/>
        <w:tabs>
          <w:tab w:val="left" w:pos="400"/>
        </w:tabs>
        <w:autoSpaceDE w:val="0"/>
        <w:autoSpaceDN w:val="0"/>
        <w:adjustRightInd w:val="0"/>
        <w:rPr>
          <w:rFonts w:eastAsia="Times New Roman"/>
          <w:szCs w:val="24"/>
        </w:rPr>
      </w:pPr>
      <w:bookmarkStart w:id="3143" w:name="_Toc113373535"/>
      <w:r w:rsidRPr="00785C54">
        <w:rPr>
          <w:rFonts w:eastAsia="Times New Roman"/>
          <w:szCs w:val="24"/>
        </w:rPr>
        <w:t>MaterialSample</w:t>
      </w:r>
      <w:bookmarkEnd w:id="3143"/>
    </w:p>
    <w:p w14:paraId="06C8DB5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4" w:name="_Toc113373536"/>
      <w:r w:rsidRPr="00785C54">
        <w:rPr>
          <w:rFonts w:eastAsia="Times New Roman"/>
          <w:szCs w:val="24"/>
        </w:rPr>
        <w:t>MaterialSample Requirements Class</w:t>
      </w:r>
      <w:bookmarkEnd w:id="31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5" w:author="Ilkka Rinne" w:date="2022-09-06T15:32:00Z">
              <w:r w:rsidRPr="00785C54" w:rsidDel="003613DB">
                <w:rPr>
                  <w:szCs w:val="24"/>
                </w:rPr>
                <w:delText>-</w:delText>
              </w:r>
            </w:del>
            <w:ins w:id="3146"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47" w:name="_Toc113373537"/>
      <w:r w:rsidRPr="00785C54">
        <w:rPr>
          <w:rFonts w:eastAsia="Times New Roman"/>
          <w:szCs w:val="24"/>
        </w:rPr>
        <w:t>Feature type MaterialSample</w:t>
      </w:r>
      <w:bookmarkEnd w:id="31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48" w:author="Katharina Schleidt" w:date="2022-08-10T20:04:00Z">
              <w:r w:rsidR="00B36FFD" w:rsidRPr="00B36FFD">
                <w:rPr>
                  <w:szCs w:val="24"/>
                </w:rPr>
                <w:t xml:space="preserve">shall be defined as </w:t>
              </w:r>
            </w:ins>
            <w:del w:id="3149"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50" w:author="Ilkka Rinne" w:date="2022-09-06T15:32:00Z">
        <w:r w:rsidRPr="00785C54" w:rsidDel="003613DB">
          <w:rPr>
            <w:szCs w:val="24"/>
          </w:rPr>
          <w:delText>'</w:delText>
        </w:r>
      </w:del>
      <w:ins w:id="3151" w:author="Ilkka Rinne" w:date="2022-09-06T15:32:00Z">
        <w:r w:rsidR="003613DB">
          <w:rPr>
            <w:szCs w:val="24"/>
          </w:rPr>
          <w:t>‘</w:t>
        </w:r>
      </w:ins>
      <w:r w:rsidRPr="00785C54">
        <w:rPr>
          <w:szCs w:val="24"/>
        </w:rPr>
        <w:t>specimens</w:t>
      </w:r>
      <w:del w:id="3152" w:author="Ilkka Rinne" w:date="2022-09-06T15:32:00Z">
        <w:r w:rsidRPr="00785C54" w:rsidDel="003613DB">
          <w:rPr>
            <w:szCs w:val="24"/>
          </w:rPr>
          <w:delText>'</w:delText>
        </w:r>
      </w:del>
      <w:ins w:id="3153"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4" w:author="REID-JAMOND Alison" w:date="2022-04-04T15:31:00Z">
            <w:rPr>
              <w:szCs w:val="24"/>
            </w:rPr>
          </w:rPrChange>
        </w:rPr>
        <w:t>ex</w:t>
      </w:r>
      <w:del w:id="3155" w:author="REID-JAMOND Alison" w:date="2022-04-04T15:31:00Z">
        <w:r w:rsidRPr="00047CD7" w:rsidDel="00047CD7">
          <w:rPr>
            <w:i/>
            <w:szCs w:val="24"/>
            <w:rPrChange w:id="3156" w:author="REID-JAMOND Alison" w:date="2022-04-04T15:31:00Z">
              <w:rPr>
                <w:szCs w:val="24"/>
              </w:rPr>
            </w:rPrChange>
          </w:rPr>
          <w:delText>-</w:delText>
        </w:r>
      </w:del>
      <w:ins w:id="3157" w:author="REID-JAMOND Alison" w:date="2022-04-04T15:31:00Z">
        <w:r w:rsidR="00047CD7" w:rsidRPr="00047CD7">
          <w:rPr>
            <w:i/>
            <w:szCs w:val="24"/>
            <w:rPrChange w:id="3158" w:author="REID-JAMOND Alison" w:date="2022-04-04T15:31:00Z">
              <w:rPr>
                <w:szCs w:val="24"/>
              </w:rPr>
            </w:rPrChange>
          </w:rPr>
          <w:t xml:space="preserve"> </w:t>
        </w:r>
      </w:ins>
      <w:r w:rsidRPr="00047CD7">
        <w:rPr>
          <w:i/>
          <w:szCs w:val="24"/>
          <w:rPrChange w:id="3159"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0" w:name="_Toc113373538"/>
      <w:r w:rsidRPr="00785C54">
        <w:rPr>
          <w:rFonts w:eastAsia="Times New Roman"/>
          <w:szCs w:val="24"/>
        </w:rPr>
        <w:t>Attribute size</w:t>
      </w:r>
      <w:bookmarkEnd w:id="31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161" w:author="Katharina Schleidt" w:date="2022-08-10T19:14:00Z">
              <w:r w:rsidRPr="00785C54" w:rsidDel="002F2035">
                <w:rPr>
                  <w:szCs w:val="24"/>
                </w:rPr>
                <w:delText>SHALL</w:delText>
              </w:r>
            </w:del>
            <w:ins w:id="3162"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3" w:author="REID-JAMOND Alison" w:date="2022-04-04T15:31:00Z">
        <w:r w:rsidRPr="00785C54" w:rsidDel="00047CD7">
          <w:rPr>
            <w:szCs w:val="24"/>
          </w:rPr>
          <w:delText xml:space="preserve">may </w:delText>
        </w:r>
      </w:del>
      <w:ins w:id="3164"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65" w:name="_Toc113373539"/>
      <w:r w:rsidRPr="00785C54">
        <w:rPr>
          <w:rFonts w:eastAsia="Times New Roman"/>
          <w:szCs w:val="24"/>
        </w:rPr>
        <w:t>Attribute storageLocation</w:t>
      </w:r>
      <w:bookmarkEnd w:id="31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166" w:author="Katharina Schleidt" w:date="2022-08-10T19:14:00Z">
              <w:r w:rsidRPr="00785C54" w:rsidDel="002F2035">
                <w:rPr>
                  <w:szCs w:val="24"/>
                </w:rPr>
                <w:delText>SHALL</w:delText>
              </w:r>
            </w:del>
            <w:ins w:id="3167"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68" w:author="REID-JAMOND Alison" w:date="2022-04-04T15:31:00Z">
        <w:r w:rsidRPr="00785C54" w:rsidDel="00047CD7">
          <w:rPr>
            <w:szCs w:val="24"/>
          </w:rPr>
          <w:delText xml:space="preserve">may </w:delText>
        </w:r>
      </w:del>
      <w:ins w:id="3169"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70" w:name="_Toc113373540"/>
      <w:r w:rsidRPr="00785C54">
        <w:rPr>
          <w:rFonts w:eastAsia="Times New Roman"/>
          <w:szCs w:val="24"/>
        </w:rPr>
        <w:t>Attribute sourceLocation</w:t>
      </w:r>
      <w:bookmarkEnd w:id="31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171" w:author="Katharina Schleidt" w:date="2022-08-10T19:14:00Z">
              <w:r w:rsidRPr="00785C54" w:rsidDel="002F2035">
                <w:rPr>
                  <w:szCs w:val="24"/>
                </w:rPr>
                <w:delText>SHALL</w:delText>
              </w:r>
            </w:del>
            <w:ins w:id="3172"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3" w:author="REID-JAMOND Alison" w:date="2022-04-04T15:31:00Z"/>
        </w:rPr>
        <w:pPrChange w:id="3174"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5" w:author="REID-JAMOND Alison" w:date="2022-04-04T15:31:00Z">
        <w:r w:rsidR="00047CD7">
          <w:t xml:space="preserve"> 1</w:t>
        </w:r>
      </w:ins>
      <w:del w:id="3176"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77"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78" w:author="REID-JAMOND Alison" w:date="2022-04-04T15:31:00Z">
        <w:r>
          <w:t xml:space="preserve">  </w:t>
        </w:r>
      </w:ins>
      <w:del w:id="3179"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80"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81" w:author="REID-JAMOND Alison" w:date="2022-04-04T15:31:00Z">
        <w:r w:rsidRPr="00785C54" w:rsidDel="00047CD7">
          <w:lastRenderedPageBreak/>
          <w:delText>2)</w:delText>
        </w:r>
        <w:r w:rsidRPr="00785C54" w:rsidDel="00047CD7">
          <w:tab/>
        </w:r>
      </w:del>
      <w:ins w:id="3182" w:author="REID-JAMOND Alison" w:date="2022-04-04T15:31:00Z">
        <w:r w:rsidR="00047CD7">
          <w:t>NOTE 2</w:t>
        </w:r>
      </w:ins>
      <w:del w:id="3183" w:author="REID-JAMOND Alison" w:date="2022-04-04T15:31:00Z">
        <w:r w:rsidRPr="00785C54" w:rsidDel="00047CD7">
          <w:delText>T</w:delText>
        </w:r>
      </w:del>
      <w:ins w:id="3184" w:author="REID-JAMOND Alison" w:date="2022-04-04T15:31:00Z">
        <w:r w:rsidR="00047CD7">
          <w:tab/>
          <w:t>T</w:t>
        </w:r>
      </w:ins>
      <w:r w:rsidRPr="00785C54">
        <w:t xml:space="preserve">he attribute sourceLocation of the MaterialSample </w:t>
      </w:r>
      <w:del w:id="3185" w:author="REID-JAMOND Alison" w:date="2022-04-04T15:32:00Z">
        <w:r w:rsidRPr="00785C54" w:rsidDel="00047CD7">
          <w:delText>may not be necessary</w:delText>
        </w:r>
      </w:del>
      <w:ins w:id="3186"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187" w:name="_Toc113373541"/>
      <w:r w:rsidRPr="00785C54">
        <w:rPr>
          <w:rFonts w:eastAsia="Times New Roman"/>
          <w:szCs w:val="24"/>
        </w:rPr>
        <w:t>StatisticalSample</w:t>
      </w:r>
      <w:bookmarkEnd w:id="3187"/>
    </w:p>
    <w:p w14:paraId="3750672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88" w:name="_Toc113373542"/>
      <w:r w:rsidRPr="00785C54">
        <w:rPr>
          <w:rFonts w:eastAsia="Times New Roman"/>
          <w:szCs w:val="24"/>
        </w:rPr>
        <w:t>StatisticalSample Requirements Class</w:t>
      </w:r>
      <w:bookmarkEnd w:id="31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89" w:author="Ilkka Rinne" w:date="2022-09-06T15:32:00Z">
              <w:r w:rsidRPr="00785C54" w:rsidDel="003613DB">
                <w:rPr>
                  <w:szCs w:val="24"/>
                </w:rPr>
                <w:delText>-</w:delText>
              </w:r>
            </w:del>
            <w:ins w:id="3190"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1" w:name="_Toc113373543"/>
      <w:r w:rsidRPr="00785C54">
        <w:rPr>
          <w:rFonts w:eastAsia="Times New Roman"/>
          <w:szCs w:val="24"/>
        </w:rPr>
        <w:t>Feature type StatisticalSample</w:t>
      </w:r>
      <w:bookmarkEnd w:id="31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2"/>
            <w:r w:rsidRPr="00785C54">
              <w:rPr>
                <w:szCs w:val="24"/>
              </w:rPr>
              <w:t xml:space="preserve">A </w:t>
            </w:r>
            <w:r w:rsidRPr="00785C54">
              <w:rPr>
                <w:b/>
                <w:szCs w:val="24"/>
              </w:rPr>
              <w:t>StatisticalSample</w:t>
            </w:r>
            <w:r w:rsidRPr="00785C54">
              <w:rPr>
                <w:szCs w:val="24"/>
              </w:rPr>
              <w:t xml:space="preserve"> </w:t>
            </w:r>
            <w:ins w:id="3193" w:author="Katharina Schleidt" w:date="2022-08-10T20:04:00Z">
              <w:r w:rsidR="00B36FFD" w:rsidRPr="00B36FFD">
                <w:rPr>
                  <w:szCs w:val="24"/>
                </w:rPr>
                <w:t xml:space="preserve">shall be defined as </w:t>
              </w:r>
            </w:ins>
            <w:del w:id="3194"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2"/>
            <w:r w:rsidR="00047CD7">
              <w:rPr>
                <w:rStyle w:val="Marquedecommentaire"/>
                <w:rFonts w:eastAsia="MS Mincho"/>
                <w:lang w:eastAsia="ja-JP"/>
              </w:rPr>
              <w:commentReference w:id="3192"/>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195" w:author="REID-JAMOND Alison" w:date="2022-04-04T15:32:00Z">
        <w:r w:rsidRPr="00785C54" w:rsidDel="00047CD7">
          <w:rPr>
            <w:szCs w:val="24"/>
          </w:rPr>
          <w:delText xml:space="preserve">may </w:delText>
        </w:r>
      </w:del>
      <w:ins w:id="3196"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197" w:name="_Toc113373544"/>
      <w:r w:rsidRPr="00785C54">
        <w:rPr>
          <w:rFonts w:eastAsia="Times New Roman"/>
          <w:szCs w:val="24"/>
        </w:rPr>
        <w:t>Attribute classification</w:t>
      </w:r>
      <w:bookmarkEnd w:id="31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198" w:author="Katharina Schleidt" w:date="2022-08-10T19:14:00Z">
              <w:r w:rsidRPr="00785C54" w:rsidDel="002F2035">
                <w:rPr>
                  <w:szCs w:val="24"/>
                </w:rPr>
                <w:delText>SHALL</w:delText>
              </w:r>
            </w:del>
            <w:ins w:id="3199"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00" w:name="_Toc113373545"/>
      <w:r w:rsidRPr="00785C54">
        <w:rPr>
          <w:rFonts w:eastAsia="Times New Roman"/>
          <w:szCs w:val="24"/>
        </w:rPr>
        <w:t>Sampling</w:t>
      </w:r>
      <w:bookmarkEnd w:id="3200"/>
    </w:p>
    <w:p w14:paraId="261AB8E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01" w:name="_Toc113373546"/>
      <w:r w:rsidRPr="00785C54">
        <w:rPr>
          <w:rFonts w:eastAsia="Times New Roman"/>
          <w:szCs w:val="24"/>
        </w:rPr>
        <w:t>Sampling Requirements Class</w:t>
      </w:r>
      <w:bookmarkEnd w:id="32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lastRenderedPageBreak/>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2" w:author="Ilkka Rinne" w:date="2022-09-06T15:32:00Z">
              <w:r w:rsidRPr="00785C54" w:rsidDel="003613DB">
                <w:rPr>
                  <w:szCs w:val="24"/>
                </w:rPr>
                <w:delText>-</w:delText>
              </w:r>
            </w:del>
            <w:ins w:id="3203"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Corpsdetexte"/>
        <w:rPr>
          <w:ins w:id="3204" w:author="Katharina Schleidt" w:date="2022-08-13T18:02:00Z"/>
        </w:rPr>
      </w:pPr>
      <w:ins w:id="3205"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06" w:author="Ilkka Rinne" w:date="2022-09-06T14:26:00Z">
        <w:r w:rsidR="008821D0">
          <w:t>1</w:t>
        </w:r>
      </w:ins>
      <w:ins w:id="3207" w:author="Katharina Schleidt" w:date="2022-08-13T18:02:00Z">
        <w:del w:id="3208"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Corpsdetexte"/>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09" w:author="Ilkka Rinne" w:date="2022-09-06T14:25:00Z">
        <w:r w:rsidRPr="00785C54" w:rsidDel="008821D0">
          <w:rPr>
            <w:noProof/>
            <w:szCs w:val="24"/>
            <w:lang w:val="fr-FR" w:eastAsia="fr-FR"/>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10" w:author="Ilkka Rinne" w:date="2022-09-06T14:26:00Z">
        <w:r w:rsidR="008821D0">
          <w:rPr>
            <w:noProof/>
            <w:szCs w:val="24"/>
            <w:lang w:val="fr-FR" w:eastAsia="fr-FR"/>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8">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11"/>
      <w:r w:rsidRPr="00785C54">
        <w:rPr>
          <w:szCs w:val="24"/>
        </w:rPr>
        <w:lastRenderedPageBreak/>
        <w:t>Figure 3</w:t>
      </w:r>
      <w:ins w:id="3212" w:author="Ilkka Rinne" w:date="2022-09-06T14:25:00Z">
        <w:r w:rsidR="008821D0">
          <w:rPr>
            <w:szCs w:val="24"/>
          </w:rPr>
          <w:t>1</w:t>
        </w:r>
      </w:ins>
      <w:del w:id="3213" w:author="Ilkka Rinne" w:date="2022-09-06T14:25:00Z">
        <w:r w:rsidRPr="00785C54" w:rsidDel="008821D0">
          <w:rPr>
            <w:szCs w:val="24"/>
          </w:rPr>
          <w:delText>0</w:delText>
        </w:r>
      </w:del>
      <w:commentRangeEnd w:id="3211"/>
      <w:r w:rsidR="00047CD7">
        <w:rPr>
          <w:rStyle w:val="Marquedecommentaire"/>
          <w:rFonts w:eastAsia="MS Mincho"/>
          <w:b w:val="0"/>
          <w:lang w:eastAsia="ja-JP"/>
        </w:rPr>
        <w:commentReference w:id="3211"/>
      </w:r>
      <w:r w:rsidRPr="00785C54">
        <w:rPr>
          <w:szCs w:val="24"/>
        </w:rPr>
        <w:t xml:space="preserve"> — Context diagram for Basic Samples — Sampling</w:t>
      </w:r>
    </w:p>
    <w:p w14:paraId="3D3F4F2C"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14" w:name="_Toc113373547"/>
      <w:r w:rsidRPr="00785C54">
        <w:rPr>
          <w:rFonts w:eastAsia="Times New Roman"/>
          <w:szCs w:val="24"/>
        </w:rPr>
        <w:t>Sampler</w:t>
      </w:r>
      <w:bookmarkEnd w:id="3214"/>
    </w:p>
    <w:p w14:paraId="40CD2FFD"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15" w:name="_Toc113373548"/>
      <w:r w:rsidRPr="00785C54">
        <w:rPr>
          <w:rFonts w:eastAsia="Times New Roman"/>
          <w:szCs w:val="24"/>
        </w:rPr>
        <w:t>Sampler Requirements Class</w:t>
      </w:r>
      <w:bookmarkEnd w:id="32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6" w:author="Ilkka Rinne" w:date="2022-09-06T15:32:00Z">
              <w:r w:rsidRPr="00785C54" w:rsidDel="003613DB">
                <w:rPr>
                  <w:szCs w:val="24"/>
                </w:rPr>
                <w:delText>-</w:delText>
              </w:r>
            </w:del>
            <w:ins w:id="3217"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Corpsdetexte"/>
      </w:pPr>
      <w:ins w:id="3218" w:author="Katharina Schleidt" w:date="2022-08-13T18:03:00Z">
        <w:r w:rsidRPr="00785C54">
          <w:rPr>
            <w:szCs w:val="24"/>
          </w:rPr>
          <w:t>Sampler</w:t>
        </w:r>
        <w:r w:rsidRPr="00BB7007">
          <w:t xml:space="preserve"> from the Basic Samples is described as a class diagram in Figure 3</w:t>
        </w:r>
      </w:ins>
      <w:ins w:id="3219" w:author="Ilkka Rinne" w:date="2022-09-06T14:27:00Z">
        <w:r w:rsidR="000F79BF">
          <w:t>2</w:t>
        </w:r>
      </w:ins>
      <w:ins w:id="3220" w:author="Katharina Schleidt" w:date="2022-08-13T18:03:00Z">
        <w:del w:id="3221"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2" w:author="Ilkka Rinne" w:date="2022-09-06T14:27:00Z">
        <w:r w:rsidRPr="00785C54" w:rsidDel="000F79BF">
          <w:rPr>
            <w:noProof/>
            <w:szCs w:val="24"/>
            <w:lang w:val="fr-FR" w:eastAsia="fr-FR"/>
          </w:rPr>
          <w:lastRenderedPageBreak/>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3" w:author="Ilkka Rinne" w:date="2022-09-06T14:27:00Z">
        <w:r w:rsidR="000F79BF">
          <w:rPr>
            <w:noProof/>
            <w:szCs w:val="24"/>
            <w:lang w:val="fr-FR" w:eastAsia="fr-FR"/>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0">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4"/>
      <w:r w:rsidRPr="00785C54">
        <w:rPr>
          <w:szCs w:val="24"/>
        </w:rPr>
        <w:t>Figure 3</w:t>
      </w:r>
      <w:ins w:id="3225" w:author="Ilkka Rinne" w:date="2022-09-06T14:27:00Z">
        <w:r w:rsidR="000F79BF">
          <w:rPr>
            <w:szCs w:val="24"/>
          </w:rPr>
          <w:t>2</w:t>
        </w:r>
      </w:ins>
      <w:del w:id="3226" w:author="Ilkka Rinne" w:date="2022-09-06T14:27:00Z">
        <w:r w:rsidRPr="00785C54" w:rsidDel="000F79BF">
          <w:rPr>
            <w:szCs w:val="24"/>
          </w:rPr>
          <w:delText>1</w:delText>
        </w:r>
      </w:del>
      <w:commentRangeEnd w:id="3224"/>
      <w:r w:rsidR="00047CD7">
        <w:rPr>
          <w:rStyle w:val="Marquedecommentaire"/>
          <w:rFonts w:eastAsia="MS Mincho"/>
          <w:b w:val="0"/>
          <w:lang w:eastAsia="ja-JP"/>
        </w:rPr>
        <w:commentReference w:id="3224"/>
      </w:r>
      <w:r w:rsidRPr="00785C54">
        <w:rPr>
          <w:szCs w:val="24"/>
        </w:rPr>
        <w:t xml:space="preserve"> — Context diagram for Basic Samples — Sampler</w:t>
      </w:r>
    </w:p>
    <w:p w14:paraId="0A5AB601"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27" w:name="_Toc113373549"/>
      <w:r w:rsidRPr="00785C54">
        <w:rPr>
          <w:rFonts w:eastAsia="Times New Roman"/>
          <w:szCs w:val="24"/>
        </w:rPr>
        <w:t>SamplingProcedure</w:t>
      </w:r>
      <w:bookmarkEnd w:id="3227"/>
    </w:p>
    <w:p w14:paraId="5504EE9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28" w:name="_Toc113373550"/>
      <w:r w:rsidRPr="00785C54">
        <w:rPr>
          <w:rFonts w:eastAsia="Times New Roman"/>
          <w:szCs w:val="24"/>
        </w:rPr>
        <w:t>SamplingProcedure Requirements Class</w:t>
      </w:r>
      <w:bookmarkEnd w:id="32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9" w:author="Ilkka Rinne" w:date="2022-09-06T15:32:00Z">
              <w:r w:rsidRPr="00785C54" w:rsidDel="003613DB">
                <w:rPr>
                  <w:szCs w:val="24"/>
                </w:rPr>
                <w:delText>-</w:delText>
              </w:r>
            </w:del>
            <w:ins w:id="3230"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Corpsdetexte"/>
      </w:pPr>
      <w:ins w:id="3231" w:author="Katharina Schleidt" w:date="2022-08-13T18:03:00Z">
        <w:r w:rsidRPr="00785C54">
          <w:rPr>
            <w:szCs w:val="24"/>
          </w:rPr>
          <w:t>SamplingProcedure</w:t>
        </w:r>
        <w:r w:rsidRPr="00BB7007">
          <w:t xml:space="preserve"> from the Basic Samples is described as a class diagram in Figure 3</w:t>
        </w:r>
      </w:ins>
      <w:ins w:id="3232" w:author="Ilkka Rinne" w:date="2022-09-06T14:28:00Z">
        <w:r w:rsidR="00A21027">
          <w:t>3</w:t>
        </w:r>
      </w:ins>
      <w:ins w:id="3233" w:author="Katharina Schleidt" w:date="2022-08-13T18:03:00Z">
        <w:del w:id="3234"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5" w:author="Ilkka Rinne" w:date="2022-09-06T14:27:00Z">
        <w:r w:rsidRPr="00785C54" w:rsidDel="00A21027">
          <w:rPr>
            <w:noProof/>
            <w:szCs w:val="24"/>
            <w:lang w:val="fr-FR" w:eastAsia="fr-FR"/>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36" w:author="Ilkka Rinne" w:date="2022-09-06T14:28:00Z">
        <w:r w:rsidR="00A21027">
          <w:rPr>
            <w:noProof/>
            <w:szCs w:val="24"/>
            <w:lang w:val="fr-FR" w:eastAsia="fr-FR"/>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37"/>
      <w:r w:rsidRPr="00785C54">
        <w:rPr>
          <w:szCs w:val="24"/>
        </w:rPr>
        <w:t>Figure 3</w:t>
      </w:r>
      <w:ins w:id="3238" w:author="Ilkka Rinne" w:date="2022-09-06T14:28:00Z">
        <w:r w:rsidR="00A21027">
          <w:rPr>
            <w:szCs w:val="24"/>
          </w:rPr>
          <w:t>3</w:t>
        </w:r>
      </w:ins>
      <w:del w:id="3239" w:author="Ilkka Rinne" w:date="2022-09-06T14:28:00Z">
        <w:r w:rsidRPr="00785C54" w:rsidDel="00A21027">
          <w:rPr>
            <w:szCs w:val="24"/>
          </w:rPr>
          <w:delText>2</w:delText>
        </w:r>
        <w:commentRangeEnd w:id="3237"/>
        <w:r w:rsidR="00047CD7" w:rsidDel="00A21027">
          <w:rPr>
            <w:rStyle w:val="Marquedecommentaire"/>
            <w:rFonts w:eastAsia="MS Mincho"/>
            <w:b w:val="0"/>
            <w:lang w:eastAsia="ja-JP"/>
          </w:rPr>
          <w:commentReference w:id="3237"/>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40" w:name="_Toc113373551"/>
      <w:r w:rsidRPr="00785C54">
        <w:rPr>
          <w:rFonts w:eastAsia="Times New Roman"/>
          <w:szCs w:val="24"/>
        </w:rPr>
        <w:lastRenderedPageBreak/>
        <w:t>PreparationProcedure</w:t>
      </w:r>
      <w:bookmarkEnd w:id="3240"/>
    </w:p>
    <w:p w14:paraId="53457B72"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41" w:name="_Toc113373552"/>
      <w:r w:rsidRPr="00785C54">
        <w:rPr>
          <w:rFonts w:eastAsia="Times New Roman"/>
          <w:szCs w:val="24"/>
        </w:rPr>
        <w:t>PreparationProcedure Requirements Class</w:t>
      </w:r>
      <w:bookmarkEnd w:id="32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2" w:author="Ilkka Rinne" w:date="2022-09-06T15:32:00Z">
              <w:r w:rsidRPr="00785C54" w:rsidDel="003613DB">
                <w:rPr>
                  <w:szCs w:val="24"/>
                </w:rPr>
                <w:delText>-</w:delText>
              </w:r>
            </w:del>
            <w:ins w:id="3243"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Corpsdetexte"/>
      </w:pPr>
      <w:ins w:id="3244" w:author="Katharina Schleidt" w:date="2022-08-13T18:04:00Z">
        <w:r w:rsidRPr="00785C54">
          <w:rPr>
            <w:szCs w:val="24"/>
          </w:rPr>
          <w:t>PreparationProcedure</w:t>
        </w:r>
        <w:r w:rsidRPr="00BB7007">
          <w:t xml:space="preserve"> from the Basic Samples is described as a class diagram in Figure 3</w:t>
        </w:r>
      </w:ins>
      <w:ins w:id="3245" w:author="Ilkka Rinne" w:date="2022-09-06T14:29:00Z">
        <w:r w:rsidR="00D73867">
          <w:t>4</w:t>
        </w:r>
      </w:ins>
      <w:ins w:id="3246" w:author="Katharina Schleidt" w:date="2022-08-13T18:04:00Z">
        <w:del w:id="3247"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8" w:author="Ilkka Rinne" w:date="2022-09-06T14:28:00Z">
        <w:r w:rsidRPr="00785C54" w:rsidDel="00D73867">
          <w:rPr>
            <w:noProof/>
            <w:szCs w:val="24"/>
            <w:lang w:val="fr-FR" w:eastAsia="fr-FR"/>
          </w:rPr>
          <w:lastRenderedPageBreak/>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49" w:author="Ilkka Rinne" w:date="2022-09-06T14:28:00Z">
        <w:r w:rsidR="00D73867">
          <w:rPr>
            <w:noProof/>
            <w:szCs w:val="24"/>
            <w:lang w:val="fr-FR" w:eastAsia="fr-FR"/>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3">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50"/>
      <w:r w:rsidRPr="00785C54">
        <w:rPr>
          <w:szCs w:val="24"/>
        </w:rPr>
        <w:t>Figure 3</w:t>
      </w:r>
      <w:ins w:id="3251" w:author="Ilkka Rinne" w:date="2022-09-06T14:29:00Z">
        <w:r w:rsidR="00D73867">
          <w:rPr>
            <w:szCs w:val="24"/>
          </w:rPr>
          <w:t>4</w:t>
        </w:r>
      </w:ins>
      <w:del w:id="3252" w:author="Ilkka Rinne" w:date="2022-09-06T14:29:00Z">
        <w:r w:rsidRPr="00785C54" w:rsidDel="00D73867">
          <w:rPr>
            <w:szCs w:val="24"/>
          </w:rPr>
          <w:delText>3</w:delText>
        </w:r>
      </w:del>
      <w:commentRangeEnd w:id="3250"/>
      <w:r w:rsidR="00047CD7">
        <w:rPr>
          <w:rStyle w:val="Marquedecommentaire"/>
          <w:rFonts w:eastAsia="MS Mincho"/>
          <w:b w:val="0"/>
          <w:lang w:eastAsia="ja-JP"/>
        </w:rPr>
        <w:commentReference w:id="3250"/>
      </w:r>
      <w:r w:rsidRPr="00785C54">
        <w:rPr>
          <w:szCs w:val="24"/>
        </w:rPr>
        <w:t xml:space="preserve"> — Context diagram for Basic Samples — PreparationProcedure</w:t>
      </w:r>
    </w:p>
    <w:p w14:paraId="5CE4E584"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53" w:name="_Toc113373553"/>
      <w:r w:rsidRPr="00785C54">
        <w:rPr>
          <w:rFonts w:eastAsia="Times New Roman"/>
          <w:szCs w:val="24"/>
        </w:rPr>
        <w:t>PreparationStep</w:t>
      </w:r>
      <w:bookmarkEnd w:id="3253"/>
    </w:p>
    <w:p w14:paraId="5445E17A"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54" w:name="_Toc113373554"/>
      <w:r w:rsidRPr="00785C54">
        <w:rPr>
          <w:rFonts w:eastAsia="Times New Roman"/>
          <w:szCs w:val="24"/>
        </w:rPr>
        <w:t>PreparationStep Requirements Class</w:t>
      </w:r>
      <w:bookmarkEnd w:id="32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5" w:author="Ilkka Rinne" w:date="2022-09-06T15:32:00Z">
              <w:r w:rsidRPr="00785C54" w:rsidDel="003613DB">
                <w:rPr>
                  <w:szCs w:val="24"/>
                </w:rPr>
                <w:delText>-</w:delText>
              </w:r>
            </w:del>
            <w:ins w:id="3256"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Corpsdetexte"/>
      </w:pPr>
      <w:ins w:id="3257" w:author="Katharina Schleidt" w:date="2022-08-13T18:05:00Z">
        <w:r w:rsidRPr="00785C54">
          <w:rPr>
            <w:szCs w:val="24"/>
          </w:rPr>
          <w:t>PreparationStep</w:t>
        </w:r>
        <w:r w:rsidRPr="00BB7007">
          <w:t xml:space="preserve"> </w:t>
        </w:r>
      </w:ins>
      <w:ins w:id="3258" w:author="Katharina Schleidt" w:date="2022-08-13T18:04:00Z">
        <w:r w:rsidRPr="00BB7007">
          <w:t>from the Basic Samples is described as a class diagram in Figure 3</w:t>
        </w:r>
      </w:ins>
      <w:ins w:id="3259" w:author="Ilkka Rinne" w:date="2022-09-06T14:29:00Z">
        <w:r w:rsidR="00476D80">
          <w:t>5</w:t>
        </w:r>
      </w:ins>
      <w:ins w:id="3260" w:author="Katharina Schleidt" w:date="2022-08-13T18:04:00Z">
        <w:del w:id="3261"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2" w:author="Ilkka Rinne" w:date="2022-09-06T14:29:00Z">
        <w:r w:rsidRPr="00785C54" w:rsidDel="00476D80">
          <w:rPr>
            <w:noProof/>
            <w:szCs w:val="24"/>
            <w:lang w:val="fr-FR" w:eastAsia="fr-FR"/>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3" w:author="Ilkka Rinne" w:date="2022-09-06T14:29:00Z">
        <w:r w:rsidR="00476D80">
          <w:rPr>
            <w:noProof/>
            <w:szCs w:val="24"/>
            <w:lang w:val="fr-FR" w:eastAsia="fr-FR"/>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5">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4"/>
      <w:r w:rsidRPr="00785C54">
        <w:rPr>
          <w:szCs w:val="24"/>
        </w:rPr>
        <w:t>Figure 3</w:t>
      </w:r>
      <w:ins w:id="3265" w:author="Ilkka Rinne" w:date="2022-09-06T14:29:00Z">
        <w:r w:rsidR="00476D80">
          <w:rPr>
            <w:szCs w:val="24"/>
          </w:rPr>
          <w:t>5</w:t>
        </w:r>
      </w:ins>
      <w:del w:id="3266" w:author="Ilkka Rinne" w:date="2022-09-06T14:29:00Z">
        <w:r w:rsidRPr="00785C54" w:rsidDel="00476D80">
          <w:rPr>
            <w:szCs w:val="24"/>
          </w:rPr>
          <w:delText>4</w:delText>
        </w:r>
      </w:del>
      <w:r w:rsidRPr="00785C54">
        <w:rPr>
          <w:szCs w:val="24"/>
        </w:rPr>
        <w:t xml:space="preserve"> </w:t>
      </w:r>
      <w:commentRangeEnd w:id="3264"/>
      <w:r w:rsidR="00047CD7">
        <w:rPr>
          <w:rStyle w:val="Marquedecommentaire"/>
          <w:rFonts w:eastAsia="MS Mincho"/>
          <w:b w:val="0"/>
          <w:lang w:eastAsia="ja-JP"/>
        </w:rPr>
        <w:commentReference w:id="3264"/>
      </w:r>
      <w:r w:rsidRPr="00785C54">
        <w:rPr>
          <w:szCs w:val="24"/>
        </w:rPr>
        <w:t>— Context diagram for Basic Samples — PreparationStep</w:t>
      </w:r>
    </w:p>
    <w:p w14:paraId="453FCFE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267" w:name="_Toc113373555"/>
      <w:r w:rsidRPr="00785C54">
        <w:rPr>
          <w:rFonts w:eastAsia="Times New Roman"/>
          <w:szCs w:val="24"/>
        </w:rPr>
        <w:lastRenderedPageBreak/>
        <w:t>SampleCollection</w:t>
      </w:r>
      <w:bookmarkEnd w:id="3267"/>
    </w:p>
    <w:p w14:paraId="3C1759FC"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68" w:name="_Toc113373556"/>
      <w:r w:rsidRPr="00785C54">
        <w:rPr>
          <w:rFonts w:eastAsia="Times New Roman"/>
          <w:szCs w:val="24"/>
        </w:rPr>
        <w:t>SampleCollection Requirements Class</w:t>
      </w:r>
      <w:bookmarkEnd w:id="32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9" w:author="Ilkka Rinne" w:date="2022-09-06T15:32:00Z">
              <w:r w:rsidRPr="00785C54" w:rsidDel="003613DB">
                <w:rPr>
                  <w:szCs w:val="24"/>
                </w:rPr>
                <w:delText>-</w:delText>
              </w:r>
            </w:del>
            <w:ins w:id="3270"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Corpsdetexte"/>
      </w:pPr>
      <w:ins w:id="3271" w:author="Katharina Schleidt" w:date="2022-08-13T18:05:00Z">
        <w:r w:rsidRPr="00785C54">
          <w:rPr>
            <w:szCs w:val="24"/>
          </w:rPr>
          <w:t>SampleCollection</w:t>
        </w:r>
        <w:r w:rsidRPr="00BB7007">
          <w:t xml:space="preserve"> from the Basic Samples is described as a class diagram in Figure 3</w:t>
        </w:r>
      </w:ins>
      <w:ins w:id="3272" w:author="Ilkka Rinne" w:date="2022-09-06T14:30:00Z">
        <w:r w:rsidR="00BD2BC0">
          <w:t>6</w:t>
        </w:r>
      </w:ins>
      <w:ins w:id="3273" w:author="Katharina Schleidt" w:date="2022-08-13T18:05:00Z">
        <w:del w:id="3274"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5"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76" w:author="Ilkka Rinne" w:date="2022-09-06T14:30:00Z">
        <w:r w:rsidR="00BD2BC0">
          <w:rPr>
            <w:noProof/>
            <w:szCs w:val="24"/>
            <w:lang w:val="fr-FR" w:eastAsia="fr-FR"/>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7">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77"/>
      <w:r w:rsidRPr="00785C54">
        <w:rPr>
          <w:szCs w:val="24"/>
        </w:rPr>
        <w:t>Figure 3</w:t>
      </w:r>
      <w:ins w:id="3278" w:author="Ilkka Rinne" w:date="2022-09-06T14:30:00Z">
        <w:r w:rsidR="00BD2BC0">
          <w:rPr>
            <w:szCs w:val="24"/>
          </w:rPr>
          <w:t>6</w:t>
        </w:r>
      </w:ins>
      <w:del w:id="3279" w:author="Ilkka Rinne" w:date="2022-09-06T14:30:00Z">
        <w:r w:rsidRPr="00785C54" w:rsidDel="00BD2BC0">
          <w:rPr>
            <w:szCs w:val="24"/>
          </w:rPr>
          <w:delText>5</w:delText>
        </w:r>
      </w:del>
      <w:r w:rsidRPr="00785C54">
        <w:rPr>
          <w:szCs w:val="24"/>
        </w:rPr>
        <w:t xml:space="preserve"> </w:t>
      </w:r>
      <w:commentRangeEnd w:id="3277"/>
      <w:r w:rsidR="00047CD7">
        <w:rPr>
          <w:rStyle w:val="Marquedecommentaire"/>
          <w:rFonts w:eastAsia="MS Mincho"/>
          <w:b w:val="0"/>
          <w:lang w:eastAsia="ja-JP"/>
        </w:rPr>
        <w:commentReference w:id="3277"/>
      </w:r>
      <w:r w:rsidRPr="00785C54">
        <w:rPr>
          <w:szCs w:val="24"/>
        </w:rPr>
        <w:t>— Context diagram for Basic Samples — SampleCollection</w:t>
      </w:r>
    </w:p>
    <w:p w14:paraId="3BB0E54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0" w:name="_Toc113373557"/>
      <w:r w:rsidRPr="00785C54">
        <w:rPr>
          <w:rFonts w:eastAsia="Times New Roman"/>
          <w:szCs w:val="24"/>
        </w:rPr>
        <w:lastRenderedPageBreak/>
        <w:t>Feature type SampleCollection</w:t>
      </w:r>
      <w:bookmarkEnd w:id="32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81" w:author="Katharina Schleidt" w:date="2022-08-10T20:04:00Z">
              <w:r w:rsidRPr="00785C54" w:rsidDel="00B36FFD">
                <w:rPr>
                  <w:szCs w:val="24"/>
                </w:rPr>
                <w:delText xml:space="preserve">A </w:delText>
              </w:r>
            </w:del>
            <w:ins w:id="3282" w:author="Katharina Schleidt" w:date="2022-08-10T20:05:00Z">
              <w:r w:rsidR="00B36FFD" w:rsidRPr="00B36FFD">
                <w:rPr>
                  <w:szCs w:val="24"/>
                </w:rPr>
                <w:t xml:space="preserve">A </w:t>
              </w:r>
              <w:r w:rsidR="00B36FFD" w:rsidRPr="00E91BC4">
                <w:rPr>
                  <w:b/>
                  <w:bCs/>
                  <w:szCs w:val="24"/>
                  <w:rPrChange w:id="3283" w:author="Katharina Schleidt" w:date="2022-08-13T17:33:00Z">
                    <w:rPr>
                      <w:szCs w:val="24"/>
                    </w:rPr>
                  </w:rPrChange>
                </w:rPr>
                <w:t>SampleCollection</w:t>
              </w:r>
              <w:r w:rsidR="00B36FFD" w:rsidRPr="00B36FFD">
                <w:rPr>
                  <w:szCs w:val="24"/>
                </w:rPr>
                <w:t xml:space="preserve"> shall be defined as </w:t>
              </w:r>
            </w:ins>
            <w:ins w:id="3284"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5" w:name="_Toc113373558"/>
      <w:r w:rsidRPr="00785C54">
        <w:rPr>
          <w:rFonts w:eastAsia="Times New Roman"/>
          <w:szCs w:val="24"/>
        </w:rPr>
        <w:t>Association member</w:t>
      </w:r>
      <w:bookmarkEnd w:id="32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86" w:author="Katharina Schleidt" w:date="2022-08-10T19:14:00Z">
              <w:r w:rsidRPr="00785C54" w:rsidDel="002F2035">
                <w:rPr>
                  <w:szCs w:val="24"/>
                </w:rPr>
                <w:delText>SHALL</w:delText>
              </w:r>
            </w:del>
            <w:ins w:id="3287"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88" w:name="_Toc113373559"/>
      <w:r w:rsidRPr="00785C54">
        <w:rPr>
          <w:rFonts w:eastAsia="Times New Roman"/>
          <w:szCs w:val="24"/>
        </w:rPr>
        <w:t>Association relatedCollection</w:t>
      </w:r>
      <w:bookmarkEnd w:id="32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89" w:author="Katharina Schleidt" w:date="2022-08-10T19:14:00Z">
              <w:r w:rsidRPr="00785C54" w:rsidDel="002F2035">
                <w:rPr>
                  <w:szCs w:val="24"/>
                </w:rPr>
                <w:delText>SHALL</w:delText>
              </w:r>
            </w:del>
            <w:ins w:id="3290"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Titre2"/>
        <w:tabs>
          <w:tab w:val="left" w:pos="400"/>
        </w:tabs>
        <w:autoSpaceDE w:val="0"/>
        <w:autoSpaceDN w:val="0"/>
        <w:adjustRightInd w:val="0"/>
        <w:rPr>
          <w:rFonts w:eastAsia="Times New Roman"/>
          <w:szCs w:val="24"/>
        </w:rPr>
      </w:pPr>
      <w:bookmarkStart w:id="3291" w:name="_Toc113373560"/>
      <w:r w:rsidRPr="00785C54">
        <w:rPr>
          <w:rFonts w:eastAsia="Times New Roman"/>
          <w:szCs w:val="24"/>
        </w:rPr>
        <w:t>PhysicalDimension</w:t>
      </w:r>
      <w:bookmarkEnd w:id="3291"/>
    </w:p>
    <w:p w14:paraId="6F028463"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292" w:name="_Toc113373561"/>
      <w:r w:rsidRPr="00785C54">
        <w:rPr>
          <w:rFonts w:eastAsia="Times New Roman"/>
          <w:szCs w:val="24"/>
        </w:rPr>
        <w:t>PhysicalDimension Requirements Class</w:t>
      </w:r>
      <w:bookmarkEnd w:id="32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3" w:author="Ilkka Rinne" w:date="2022-09-06T15:32:00Z">
              <w:r w:rsidRPr="00785C54" w:rsidDel="003613DB">
                <w:rPr>
                  <w:szCs w:val="24"/>
                </w:rPr>
                <w:delText>-</w:delText>
              </w:r>
            </w:del>
            <w:ins w:id="3294"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295" w:name="_Toc113373562"/>
      <w:r w:rsidRPr="00785C54">
        <w:rPr>
          <w:rFonts w:eastAsia="Times New Roman"/>
          <w:szCs w:val="24"/>
        </w:rPr>
        <w:t>Data type PhysicalDimension</w:t>
      </w:r>
      <w:bookmarkEnd w:id="32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rsidP="00FA14DE">
            <w:pPr>
              <w:pStyle w:val="Tablebody"/>
              <w:autoSpaceDE w:val="0"/>
              <w:autoSpaceDN w:val="0"/>
              <w:adjustRightInd w:val="0"/>
              <w:jc w:val="both"/>
              <w:rPr>
                <w:szCs w:val="20"/>
              </w:rPr>
              <w:pPrChange w:id="3296" w:author="Grellet Sylvain" w:date="2022-09-15T21:12:00Z">
                <w:pPr>
                  <w:pStyle w:val="Tablebody"/>
                  <w:autoSpaceDE w:val="0"/>
                  <w:autoSpaceDN w:val="0"/>
                  <w:adjustRightInd w:val="0"/>
                  <w:jc w:val="both"/>
                </w:pPr>
              </w:pPrChange>
            </w:pPr>
            <w:del w:id="3297" w:author="Katharina Schleidt" w:date="2022-08-10T20:05:00Z">
              <w:r w:rsidRPr="00785C54" w:rsidDel="00A807FF">
                <w:rPr>
                  <w:szCs w:val="24"/>
                </w:rPr>
                <w:delText xml:space="preserve">A </w:delText>
              </w:r>
            </w:del>
            <w:ins w:id="3298" w:author="Katharina Schleidt" w:date="2022-08-10T20:05:00Z">
              <w:r w:rsidR="00A807FF" w:rsidRPr="00A807FF">
                <w:rPr>
                  <w:szCs w:val="24"/>
                </w:rPr>
                <w:t xml:space="preserve">A </w:t>
              </w:r>
              <w:r w:rsidR="00A807FF" w:rsidRPr="00E91BC4">
                <w:rPr>
                  <w:b/>
                  <w:bCs/>
                  <w:szCs w:val="24"/>
                  <w:rPrChange w:id="3299"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300" w:author="Ilkka Rinne" w:date="2022-09-06T15:32:00Z">
              <w:r w:rsidRPr="00785C54" w:rsidDel="003613DB">
                <w:rPr>
                  <w:szCs w:val="24"/>
                </w:rPr>
                <w:delText>dataType</w:delText>
              </w:r>
            </w:del>
            <w:ins w:id="3301" w:author="Ilkka Rinne" w:date="2022-09-06T15:32:00Z">
              <w:del w:id="3302" w:author="Grellet Sylvain" w:date="2022-09-15T21:12:00Z">
                <w:r w:rsidR="003613DB" w:rsidDel="00FA14DE">
                  <w:rPr>
                    <w:szCs w:val="24"/>
                  </w:rPr>
                  <w:pgNum/>
                </w:r>
                <w:r w:rsidR="003613DB" w:rsidDel="00FA14DE">
                  <w:rPr>
                    <w:szCs w:val="24"/>
                  </w:rPr>
                  <w:delText>orrespo</w:delText>
                </w:r>
              </w:del>
            </w:ins>
            <w:ins w:id="3303" w:author="Grellet Sylvain" w:date="2022-09-15T21:12:00Z">
              <w:r w:rsidR="002E175D">
                <w:rPr>
                  <w:szCs w:val="24"/>
                </w:rPr>
                <w:t>data</w:t>
              </w:r>
            </w:ins>
            <w:ins w:id="3304" w:author="Grellet Sylvain" w:date="2022-09-15T21:13:00Z">
              <w:r w:rsidR="002E175D">
                <w:rPr>
                  <w:szCs w:val="24"/>
                </w:rPr>
                <w:t>T</w:t>
              </w:r>
            </w:ins>
            <w:ins w:id="3305"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6" w:name="_Toc113373563"/>
      <w:r w:rsidRPr="00785C54">
        <w:rPr>
          <w:rFonts w:eastAsia="Times New Roman"/>
          <w:szCs w:val="24"/>
        </w:rPr>
        <w:lastRenderedPageBreak/>
        <w:t>Attribute dimension</w:t>
      </w:r>
      <w:bookmarkEnd w:id="33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07" w:author="Katharina Schleidt" w:date="2022-08-10T19:14:00Z">
              <w:r w:rsidRPr="00785C54" w:rsidDel="002F2035">
                <w:rPr>
                  <w:szCs w:val="24"/>
                </w:rPr>
                <w:delText>SHALL</w:delText>
              </w:r>
            </w:del>
            <w:ins w:id="3308"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09" w:name="_Toc113373564"/>
      <w:r w:rsidRPr="00785C54">
        <w:rPr>
          <w:rFonts w:eastAsia="Times New Roman"/>
          <w:szCs w:val="24"/>
        </w:rPr>
        <w:t>Attribute value</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10" w:author="Katharina Schleidt" w:date="2022-08-10T19:14:00Z">
              <w:r w:rsidRPr="00785C54" w:rsidDel="002F2035">
                <w:rPr>
                  <w:szCs w:val="24"/>
                </w:rPr>
                <w:delText>SHALL</w:delText>
              </w:r>
            </w:del>
            <w:ins w:id="3311"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12" w:name="_Toc113373565"/>
      <w:r w:rsidRPr="00785C54">
        <w:rPr>
          <w:rFonts w:eastAsia="Times New Roman"/>
          <w:szCs w:val="24"/>
        </w:rPr>
        <w:t>NamedLocation</w:t>
      </w:r>
      <w:bookmarkEnd w:id="3312"/>
    </w:p>
    <w:p w14:paraId="52A94C7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3" w:name="_Toc113373566"/>
      <w:r w:rsidRPr="00785C54">
        <w:rPr>
          <w:rFonts w:eastAsia="Times New Roman"/>
          <w:szCs w:val="24"/>
        </w:rPr>
        <w:t>NamedLocation Requirements Class</w:t>
      </w:r>
      <w:bookmarkEnd w:id="33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14" w:author="Ilkka Rinne" w:date="2022-09-06T15:32:00Z">
              <w:r w:rsidRPr="00785C54" w:rsidDel="003613DB">
                <w:rPr>
                  <w:szCs w:val="24"/>
                </w:rPr>
                <w:delText>-</w:delText>
              </w:r>
            </w:del>
            <w:ins w:id="3315"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16" w:name="_Toc113373567"/>
      <w:r w:rsidRPr="00785C54">
        <w:rPr>
          <w:rFonts w:eastAsia="Times New Roman"/>
          <w:szCs w:val="24"/>
        </w:rPr>
        <w:t>Data type NamedLocation</w:t>
      </w:r>
      <w:bookmarkEnd w:id="33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17" w:author="Katharina Schleidt" w:date="2022-08-10T20:05:00Z">
              <w:r w:rsidRPr="00A807FF">
                <w:rPr>
                  <w:szCs w:val="24"/>
                </w:rPr>
                <w:t xml:space="preserve">A </w:t>
              </w:r>
              <w:r w:rsidRPr="00E91BC4">
                <w:rPr>
                  <w:b/>
                  <w:bCs/>
                  <w:szCs w:val="24"/>
                  <w:rPrChange w:id="3318" w:author="Katharina Schleidt" w:date="2022-08-13T17:33:00Z">
                    <w:rPr>
                      <w:szCs w:val="24"/>
                    </w:rPr>
                  </w:rPrChange>
                </w:rPr>
                <w:t>NamedLocation</w:t>
              </w:r>
              <w:r w:rsidRPr="00A807FF">
                <w:rPr>
                  <w:szCs w:val="24"/>
                </w:rPr>
                <w:t xml:space="preserve"> shall be defined as </w:t>
              </w:r>
            </w:ins>
            <w:commentRangeStart w:id="3319"/>
            <w:del w:id="3320" w:author="Katharina Schleidt" w:date="2022-08-13T17:34:00Z">
              <w:r w:rsidR="005B5EAD" w:rsidRPr="00785C54" w:rsidDel="0037109D">
                <w:rPr>
                  <w:szCs w:val="24"/>
                </w:rPr>
                <w:delText xml:space="preserve">A </w:delText>
              </w:r>
            </w:del>
            <w:ins w:id="3321"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19"/>
            <w:r w:rsidR="00047CD7">
              <w:rPr>
                <w:rStyle w:val="Marquedecommentaire"/>
                <w:rFonts w:eastAsia="MS Mincho"/>
                <w:lang w:eastAsia="ja-JP"/>
              </w:rPr>
              <w:commentReference w:id="3319"/>
            </w:r>
          </w:p>
        </w:tc>
      </w:tr>
    </w:tbl>
    <w:p w14:paraId="7F5AD77A" w14:textId="33C8B475" w:rsidR="0033443B" w:rsidRPr="00785C54" w:rsidRDefault="0033443B" w:rsidP="00785C54">
      <w:pPr>
        <w:pStyle w:val="Corpsdetexte"/>
      </w:pPr>
      <w:r w:rsidRPr="00785C54">
        <w:br w:type="page"/>
      </w:r>
    </w:p>
    <w:p w14:paraId="587277D0" w14:textId="54B0027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2" w:name="_Toc113373568"/>
      <w:r w:rsidRPr="00785C54">
        <w:rPr>
          <w:rFonts w:eastAsia="Times New Roman"/>
          <w:szCs w:val="24"/>
        </w:rPr>
        <w:lastRenderedPageBreak/>
        <w:t>Attribute address</w:t>
      </w:r>
      <w:bookmarkEnd w:id="33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323" w:author="Katharina Schleidt" w:date="2022-08-10T19:14:00Z">
              <w:r w:rsidRPr="00785C54" w:rsidDel="002F2035">
                <w:rPr>
                  <w:szCs w:val="24"/>
                </w:rPr>
                <w:delText>SHALL</w:delText>
              </w:r>
            </w:del>
            <w:ins w:id="3324"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5" w:name="_Toc113373569"/>
      <w:r w:rsidRPr="00785C54">
        <w:rPr>
          <w:rFonts w:eastAsia="Times New Roman"/>
          <w:szCs w:val="24"/>
        </w:rPr>
        <w:t>Attribute name</w:t>
      </w:r>
      <w:bookmarkEnd w:id="3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326" w:author="Katharina Schleidt" w:date="2022-08-10T19:14:00Z">
              <w:r w:rsidRPr="00785C54" w:rsidDel="002F2035">
                <w:rPr>
                  <w:szCs w:val="24"/>
                </w:rPr>
                <w:delText>SHALL</w:delText>
              </w:r>
            </w:del>
            <w:ins w:id="3327"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28" w:name="_Toc113373570"/>
      <w:r w:rsidRPr="00785C54">
        <w:rPr>
          <w:rFonts w:eastAsia="Times New Roman"/>
          <w:szCs w:val="24"/>
        </w:rPr>
        <w:t>Attribute representativeGeometry</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329" w:author="Katharina Schleidt" w:date="2022-08-10T19:14:00Z">
              <w:r w:rsidRPr="00785C54" w:rsidDel="002F2035">
                <w:rPr>
                  <w:szCs w:val="24"/>
                </w:rPr>
                <w:delText>SHALL</w:delText>
              </w:r>
            </w:del>
            <w:ins w:id="3330"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Titre2"/>
        <w:tabs>
          <w:tab w:val="left" w:pos="400"/>
          <w:tab w:val="left" w:pos="432"/>
        </w:tabs>
        <w:autoSpaceDE w:val="0"/>
        <w:autoSpaceDN w:val="0"/>
        <w:adjustRightInd w:val="0"/>
        <w:rPr>
          <w:rFonts w:eastAsia="Times New Roman"/>
          <w:szCs w:val="24"/>
        </w:rPr>
      </w:pPr>
      <w:bookmarkStart w:id="3331" w:name="_Toc113373571"/>
      <w:r w:rsidRPr="00785C54">
        <w:rPr>
          <w:rFonts w:eastAsia="Times New Roman"/>
          <w:szCs w:val="24"/>
        </w:rPr>
        <w:t>StatisticalClassification</w:t>
      </w:r>
      <w:bookmarkEnd w:id="3331"/>
    </w:p>
    <w:p w14:paraId="26494C2F"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2" w:name="_Toc113373572"/>
      <w:r w:rsidRPr="00785C54">
        <w:rPr>
          <w:rFonts w:eastAsia="Times New Roman"/>
          <w:szCs w:val="24"/>
        </w:rPr>
        <w:t>StatisticalClassification Requirements Class</w:t>
      </w:r>
      <w:bookmarkEnd w:id="33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3" w:author="Ilkka Rinne" w:date="2022-09-06T15:32:00Z">
              <w:r w:rsidRPr="00785C54" w:rsidDel="003613DB">
                <w:rPr>
                  <w:szCs w:val="24"/>
                </w:rPr>
                <w:delText>-</w:delText>
              </w:r>
            </w:del>
            <w:ins w:id="3334"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35" w:name="_Toc113373573"/>
      <w:r w:rsidRPr="00785C54">
        <w:rPr>
          <w:rFonts w:eastAsia="Times New Roman"/>
          <w:szCs w:val="24"/>
        </w:rPr>
        <w:t>Data type StatisticalClassification</w:t>
      </w:r>
      <w:bookmarkEnd w:id="3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rsidP="00866955">
            <w:pPr>
              <w:pStyle w:val="Tablebody"/>
              <w:autoSpaceDE w:val="0"/>
              <w:autoSpaceDN w:val="0"/>
              <w:adjustRightInd w:val="0"/>
              <w:jc w:val="both"/>
              <w:rPr>
                <w:szCs w:val="20"/>
              </w:rPr>
              <w:pPrChange w:id="3336" w:author="Grellet Sylvain" w:date="2022-09-15T21:15:00Z">
                <w:pPr>
                  <w:pStyle w:val="Tablebody"/>
                  <w:autoSpaceDE w:val="0"/>
                  <w:autoSpaceDN w:val="0"/>
                  <w:adjustRightInd w:val="0"/>
                  <w:jc w:val="both"/>
                </w:pPr>
              </w:pPrChange>
            </w:pPr>
            <w:del w:id="3337" w:author="Katharina Schleidt" w:date="2022-08-10T20:06:00Z">
              <w:r w:rsidRPr="00785C54" w:rsidDel="00A807FF">
                <w:rPr>
                  <w:szCs w:val="24"/>
                </w:rPr>
                <w:delText xml:space="preserve">A </w:delText>
              </w:r>
            </w:del>
            <w:ins w:id="3338" w:author="Katharina Schleidt" w:date="2022-08-10T20:06:00Z">
              <w:r w:rsidR="00A807FF" w:rsidRPr="00A807FF">
                <w:rPr>
                  <w:szCs w:val="24"/>
                </w:rPr>
                <w:t xml:space="preserve">A </w:t>
              </w:r>
              <w:r w:rsidR="00A807FF" w:rsidRPr="0037109D">
                <w:rPr>
                  <w:b/>
                  <w:bCs/>
                  <w:szCs w:val="24"/>
                  <w:rPrChange w:id="3339"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40" w:author="Ilkka Rinne" w:date="2022-09-06T15:32:00Z">
              <w:r w:rsidRPr="00785C54" w:rsidDel="003613DB">
                <w:rPr>
                  <w:szCs w:val="24"/>
                </w:rPr>
                <w:delText>dataType</w:delText>
              </w:r>
            </w:del>
            <w:ins w:id="3341" w:author="Ilkka Rinne" w:date="2022-09-06T15:32:00Z">
              <w:del w:id="3342" w:author="Grellet Sylvain" w:date="2022-09-15T21:15:00Z">
                <w:r w:rsidR="003613DB" w:rsidDel="00866955">
                  <w:rPr>
                    <w:szCs w:val="24"/>
                  </w:rPr>
                  <w:pgNum/>
                </w:r>
                <w:r w:rsidR="003613DB" w:rsidDel="00866955">
                  <w:rPr>
                    <w:szCs w:val="24"/>
                  </w:rPr>
                  <w:delText>orrespo</w:delText>
                </w:r>
              </w:del>
            </w:ins>
            <w:del w:id="3343" w:author="Grellet Sylvain" w:date="2022-09-15T21:15:00Z">
              <w:r w:rsidRPr="00785C54" w:rsidDel="00866955">
                <w:rPr>
                  <w:szCs w:val="24"/>
                </w:rPr>
                <w:delText xml:space="preserve"> </w:delText>
              </w:r>
            </w:del>
            <w:ins w:id="3344" w:author="Grellet Sylvain" w:date="2022-09-15T21:15:00Z">
              <w:r w:rsidR="00866955">
                <w:rPr>
                  <w:szCs w:val="24"/>
                </w:rPr>
                <w:t xml:space="preserve">dataType </w:t>
              </w:r>
            </w:ins>
            <w:r w:rsidRPr="00785C54">
              <w:rPr>
                <w:szCs w:val="24"/>
              </w:rPr>
              <w:t>for the provision of information on statistical classifications.</w:t>
            </w:r>
          </w:p>
        </w:tc>
      </w:tr>
    </w:tbl>
    <w:p w14:paraId="0F7F7B3C" w14:textId="700D7EFD"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5" w:name="_Toc113373574"/>
      <w:r w:rsidRPr="00785C54">
        <w:rPr>
          <w:rFonts w:eastAsia="Times New Roman"/>
          <w:szCs w:val="24"/>
        </w:rPr>
        <w:lastRenderedPageBreak/>
        <w:t>Attribute concept</w:t>
      </w:r>
      <w:bookmarkEnd w:id="33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46" w:author="Katharina Schleidt" w:date="2022-08-10T19:14:00Z">
              <w:r w:rsidRPr="00785C54" w:rsidDel="002F2035">
                <w:rPr>
                  <w:szCs w:val="24"/>
                </w:rPr>
                <w:delText>SHALL</w:delText>
              </w:r>
            </w:del>
            <w:ins w:id="3347"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Titre3"/>
        <w:tabs>
          <w:tab w:val="left" w:pos="400"/>
          <w:tab w:val="left" w:pos="432"/>
          <w:tab w:val="left" w:pos="560"/>
          <w:tab w:val="left" w:pos="720"/>
        </w:tabs>
        <w:autoSpaceDE w:val="0"/>
        <w:autoSpaceDN w:val="0"/>
        <w:adjustRightInd w:val="0"/>
        <w:rPr>
          <w:rFonts w:eastAsia="Times New Roman"/>
          <w:szCs w:val="24"/>
        </w:rPr>
      </w:pPr>
      <w:bookmarkStart w:id="3348" w:name="_Toc113373575"/>
      <w:r w:rsidRPr="00785C54">
        <w:rPr>
          <w:rFonts w:eastAsia="Times New Roman"/>
          <w:szCs w:val="24"/>
        </w:rPr>
        <w:t>Attribute classification</w:t>
      </w:r>
      <w:bookmarkEnd w:id="33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49" w:author="Katharina Schleidt" w:date="2022-08-10T19:14:00Z">
              <w:r w:rsidRPr="00785C54" w:rsidDel="002F2035">
                <w:rPr>
                  <w:szCs w:val="24"/>
                </w:rPr>
                <w:delText>SHALL</w:delText>
              </w:r>
            </w:del>
            <w:ins w:id="3350"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51"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2" w:author="Katharina Schleidt" w:date="2022-08-10T19:49:00Z">
        <w:r w:rsidRPr="00785C54">
          <w:rPr>
            <w:szCs w:val="24"/>
          </w:rPr>
          <w:t>EXAMPLE</w:t>
        </w:r>
        <w:r>
          <w:rPr>
            <w:szCs w:val="24"/>
          </w:rPr>
          <w:t xml:space="preserve"> 1</w:t>
        </w:r>
      </w:ins>
      <w:del w:id="3353" w:author="Katharina Schleidt" w:date="2022-08-10T19:49:00Z">
        <w:r w:rsidR="005B5EAD" w:rsidRPr="00785C54" w:rsidDel="005929A0">
          <w:rPr>
            <w:szCs w:val="24"/>
          </w:rPr>
          <w:delText>a)</w:delText>
        </w:r>
      </w:del>
      <w:ins w:id="3354"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5" w:author="Katharina Schleidt" w:date="2022-08-10T19:49:00Z">
        <w:r w:rsidRPr="00785C54">
          <w:rPr>
            <w:szCs w:val="24"/>
          </w:rPr>
          <w:t>EXAMPLE</w:t>
        </w:r>
        <w:r>
          <w:rPr>
            <w:szCs w:val="24"/>
          </w:rPr>
          <w:t xml:space="preserve"> 2</w:t>
        </w:r>
      </w:ins>
      <w:del w:id="3356"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57" w:author="Katharina Schleidt" w:date="2022-08-10T19:49:00Z">
        <w:r w:rsidRPr="00785C54">
          <w:rPr>
            <w:szCs w:val="24"/>
          </w:rPr>
          <w:t>EXAMPLE</w:t>
        </w:r>
        <w:r>
          <w:rPr>
            <w:szCs w:val="24"/>
          </w:rPr>
          <w:t xml:space="preserve"> 3</w:t>
        </w:r>
      </w:ins>
      <w:del w:id="3358" w:author="Katharina Schleidt" w:date="2022-08-10T19:49:00Z">
        <w:r w:rsidR="005B5EAD" w:rsidRPr="00785C54" w:rsidDel="005929A0">
          <w:rPr>
            <w:szCs w:val="24"/>
          </w:rPr>
          <w:delText>c)</w:delText>
        </w:r>
      </w:del>
      <w:r w:rsidR="005B5EAD" w:rsidRPr="00785C54">
        <w:rPr>
          <w:szCs w:val="24"/>
        </w:rPr>
        <w:tab/>
      </w:r>
      <w:ins w:id="3359"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Titre2"/>
        <w:tabs>
          <w:tab w:val="left" w:pos="400"/>
        </w:tabs>
        <w:autoSpaceDE w:val="0"/>
        <w:autoSpaceDN w:val="0"/>
        <w:adjustRightInd w:val="0"/>
        <w:rPr>
          <w:rFonts w:eastAsia="Times New Roman"/>
          <w:szCs w:val="24"/>
        </w:rPr>
      </w:pPr>
      <w:bookmarkStart w:id="3360" w:name="_Toc113373576"/>
      <w:r w:rsidRPr="00785C54">
        <w:rPr>
          <w:rFonts w:eastAsia="Times New Roman"/>
          <w:szCs w:val="24"/>
        </w:rPr>
        <w:t>Codelists</w:t>
      </w:r>
      <w:bookmarkEnd w:id="3360"/>
    </w:p>
    <w:p w14:paraId="399509FF" w14:textId="77777777" w:rsidR="005B5EAD" w:rsidRPr="00785C54" w:rsidRDefault="005B5EAD" w:rsidP="00785C54">
      <w:pPr>
        <w:pStyle w:val="Titre3"/>
        <w:tabs>
          <w:tab w:val="left" w:pos="400"/>
          <w:tab w:val="left" w:pos="560"/>
          <w:tab w:val="left" w:pos="720"/>
        </w:tabs>
        <w:autoSpaceDE w:val="0"/>
        <w:autoSpaceDN w:val="0"/>
        <w:adjustRightInd w:val="0"/>
        <w:rPr>
          <w:rFonts w:eastAsia="Times New Roman"/>
          <w:szCs w:val="24"/>
        </w:rPr>
      </w:pPr>
      <w:bookmarkStart w:id="3361" w:name="_Toc113373577"/>
      <w:r w:rsidRPr="00785C54">
        <w:rPr>
          <w:rFonts w:eastAsia="Times New Roman"/>
          <w:szCs w:val="24"/>
        </w:rPr>
        <w:t>SampleTypeByGeometryType</w:t>
      </w:r>
      <w:bookmarkEnd w:id="3361"/>
    </w:p>
    <w:p w14:paraId="25AD4B36" w14:textId="07AD7A47" w:rsidR="005B5EAD" w:rsidRPr="00785C54" w:rsidRDefault="005B5EAD" w:rsidP="00785C54">
      <w:pPr>
        <w:pStyle w:val="Corpsdetexte"/>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62" w:author="REID-JAMOND Alison" w:date="2022-04-04T15:35:00Z">
        <w:r w:rsidRPr="00785C54" w:rsidDel="00047CD7">
          <w:rPr>
            <w:szCs w:val="24"/>
          </w:rPr>
          <w:delText>the previous version of this standard</w:delText>
        </w:r>
      </w:del>
      <w:ins w:id="3363" w:author="REID-JAMOND Alison" w:date="2022-04-04T15:35:00Z">
        <w:r w:rsidR="00047CD7">
          <w:rPr>
            <w:szCs w:val="24"/>
          </w:rPr>
          <w:t>ISO 19156:2011</w:t>
        </w:r>
      </w:ins>
      <w:r w:rsidRPr="00785C54">
        <w:rPr>
          <w:szCs w:val="24"/>
        </w:rPr>
        <w:t>.</w:t>
      </w: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64" w:author="Katharina Schleidt" w:date="2022-08-10T19:14:00Z">
              <w:r w:rsidRPr="00785C54" w:rsidDel="002F2035">
                <w:rPr>
                  <w:szCs w:val="24"/>
                </w:rPr>
                <w:delText>SHALL</w:delText>
              </w:r>
            </w:del>
            <w:ins w:id="3365"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66"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67"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68"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69"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Corpsdetexte"/>
        <w:autoSpaceDE w:val="0"/>
        <w:autoSpaceDN w:val="0"/>
        <w:adjustRightInd w:val="0"/>
        <w:rPr>
          <w:szCs w:val="24"/>
        </w:rPr>
      </w:pPr>
    </w:p>
    <w:tbl>
      <w:tblPr>
        <w:tblStyle w:val="Grilledutableau"/>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70" w:author="Katharina Schleidt" w:date="2022-08-10T19:14:00Z">
              <w:r w:rsidRPr="00785C54" w:rsidDel="002F2035">
                <w:rPr>
                  <w:szCs w:val="24"/>
                </w:rPr>
                <w:delText>SHALL</w:delText>
              </w:r>
            </w:del>
            <w:ins w:id="3371"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72"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3" w:author="Ilkka Rinne" w:date="2022-09-06T15:32:00Z">
              <w:r w:rsidRPr="00785C54" w:rsidDel="003613DB">
                <w:rPr>
                  <w:szCs w:val="24"/>
                </w:rPr>
                <w:delText>"</w:delText>
              </w:r>
            </w:del>
            <w:ins w:id="3374" w:author="Ilkka Rinne" w:date="2022-09-06T15:32:00Z">
              <w:r w:rsidR="003613DB">
                <w:rPr>
                  <w:szCs w:val="24"/>
                </w:rPr>
                <w:t>“</w:t>
              </w:r>
            </w:ins>
            <w:r w:rsidRPr="00785C54">
              <w:rPr>
                <w:szCs w:val="24"/>
              </w:rPr>
              <w:t>point</w:t>
            </w:r>
            <w:del w:id="3375" w:author="Ilkka Rinne" w:date="2022-09-06T15:32:00Z">
              <w:r w:rsidRPr="00785C54" w:rsidDel="003613DB">
                <w:rPr>
                  <w:szCs w:val="24"/>
                </w:rPr>
                <w:delText>"</w:delText>
              </w:r>
            </w:del>
            <w:ins w:id="3376" w:author="Ilkka Rinne" w:date="2022-09-06T15:32:00Z">
              <w:r w:rsidR="003613DB">
                <w:rPr>
                  <w:szCs w:val="24"/>
                </w:rPr>
                <w:t>”</w:t>
              </w:r>
            </w:ins>
            <w:r w:rsidRPr="00785C54">
              <w:rPr>
                <w:szCs w:val="24"/>
              </w:rPr>
              <w:t xml:space="preserve"> is used, the provided geometry shall be of type </w:t>
            </w:r>
            <w:r w:rsidRPr="0037109D">
              <w:rPr>
                <w:b/>
                <w:bCs/>
                <w:szCs w:val="24"/>
                <w:rPrChange w:id="3377"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If value </w:t>
            </w:r>
            <w:del w:id="3378" w:author="Ilkka Rinne" w:date="2022-09-06T15:32:00Z">
              <w:r w:rsidRPr="00785C54" w:rsidDel="003613DB">
                <w:rPr>
                  <w:szCs w:val="24"/>
                </w:rPr>
                <w:delText>"</w:delText>
              </w:r>
            </w:del>
            <w:ins w:id="3379" w:author="Ilkka Rinne" w:date="2022-09-06T15:32:00Z">
              <w:r w:rsidR="003613DB">
                <w:rPr>
                  <w:szCs w:val="24"/>
                </w:rPr>
                <w:t>“</w:t>
              </w:r>
            </w:ins>
            <w:r w:rsidRPr="00785C54">
              <w:rPr>
                <w:szCs w:val="24"/>
              </w:rPr>
              <w:t>curve</w:t>
            </w:r>
            <w:del w:id="3380" w:author="Ilkka Rinne" w:date="2022-09-06T15:32:00Z">
              <w:r w:rsidRPr="00785C54" w:rsidDel="003613DB">
                <w:rPr>
                  <w:szCs w:val="24"/>
                </w:rPr>
                <w:delText>"</w:delText>
              </w:r>
            </w:del>
            <w:ins w:id="3381" w:author="Ilkka Rinne" w:date="2022-09-06T15:32:00Z">
              <w:r w:rsidR="003613DB">
                <w:rPr>
                  <w:szCs w:val="24"/>
                </w:rPr>
                <w:t>”</w:t>
              </w:r>
            </w:ins>
            <w:r w:rsidRPr="00785C54">
              <w:rPr>
                <w:szCs w:val="24"/>
              </w:rPr>
              <w:t xml:space="preserve"> is used, the provided geometry shall be of type </w:t>
            </w:r>
            <w:r w:rsidRPr="0037109D">
              <w:rPr>
                <w:b/>
                <w:bCs/>
                <w:szCs w:val="24"/>
                <w:rPrChange w:id="3382"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83" w:author="Ilkka Rinne" w:date="2022-09-06T15:32:00Z">
              <w:r w:rsidRPr="00785C54" w:rsidDel="003613DB">
                <w:rPr>
                  <w:szCs w:val="24"/>
                </w:rPr>
                <w:delText>"</w:delText>
              </w:r>
            </w:del>
            <w:ins w:id="3384" w:author="Ilkka Rinne" w:date="2022-09-06T15:32:00Z">
              <w:r w:rsidR="003613DB">
                <w:rPr>
                  <w:szCs w:val="24"/>
                </w:rPr>
                <w:t>“</w:t>
              </w:r>
            </w:ins>
            <w:r w:rsidRPr="00785C54">
              <w:rPr>
                <w:szCs w:val="24"/>
              </w:rPr>
              <w:t>surface</w:t>
            </w:r>
            <w:del w:id="3385" w:author="Ilkka Rinne" w:date="2022-09-06T15:32:00Z">
              <w:r w:rsidRPr="00785C54" w:rsidDel="003613DB">
                <w:rPr>
                  <w:szCs w:val="24"/>
                </w:rPr>
                <w:delText>"</w:delText>
              </w:r>
            </w:del>
            <w:ins w:id="3386" w:author="Ilkka Rinne" w:date="2022-09-06T15:32:00Z">
              <w:r w:rsidR="003613DB">
                <w:rPr>
                  <w:szCs w:val="24"/>
                </w:rPr>
                <w:t>”</w:t>
              </w:r>
            </w:ins>
            <w:r w:rsidRPr="00785C54">
              <w:rPr>
                <w:szCs w:val="24"/>
              </w:rPr>
              <w:t xml:space="preserve"> is used, the provided geometry shall be of type </w:t>
            </w:r>
            <w:r w:rsidRPr="0037109D">
              <w:rPr>
                <w:b/>
                <w:bCs/>
                <w:szCs w:val="24"/>
                <w:rPrChange w:id="3387"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88" w:author="Ilkka Rinne" w:date="2022-09-06T15:32:00Z">
              <w:r w:rsidRPr="00785C54" w:rsidDel="003613DB">
                <w:rPr>
                  <w:szCs w:val="24"/>
                </w:rPr>
                <w:delText>"</w:delText>
              </w:r>
            </w:del>
            <w:ins w:id="3389" w:author="Ilkka Rinne" w:date="2022-09-06T15:32:00Z">
              <w:r w:rsidR="003613DB">
                <w:rPr>
                  <w:szCs w:val="24"/>
                </w:rPr>
                <w:t>“</w:t>
              </w:r>
            </w:ins>
            <w:r w:rsidRPr="00785C54">
              <w:rPr>
                <w:szCs w:val="24"/>
              </w:rPr>
              <w:t>solid</w:t>
            </w:r>
            <w:del w:id="3390" w:author="Ilkka Rinne" w:date="2022-09-06T15:32:00Z">
              <w:r w:rsidRPr="00785C54" w:rsidDel="003613DB">
                <w:rPr>
                  <w:szCs w:val="24"/>
                </w:rPr>
                <w:delText>"</w:delText>
              </w:r>
            </w:del>
            <w:ins w:id="3391" w:author="Ilkka Rinne" w:date="2022-09-06T15:32:00Z">
              <w:r w:rsidR="003613DB">
                <w:rPr>
                  <w:szCs w:val="24"/>
                </w:rPr>
                <w:t>”</w:t>
              </w:r>
            </w:ins>
            <w:r w:rsidRPr="00785C54">
              <w:rPr>
                <w:szCs w:val="24"/>
              </w:rPr>
              <w:t xml:space="preserve"> is used, the provided geometry shall be of type </w:t>
            </w:r>
            <w:r w:rsidRPr="0037109D">
              <w:rPr>
                <w:b/>
                <w:bCs/>
                <w:szCs w:val="24"/>
                <w:rPrChange w:id="3392"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393"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94" w:author="REID-JAMOND Alison" w:date="2022-04-04T14:56:00Z">
        <w:r w:rsidR="00047CD7">
          <w:rPr>
            <w:rFonts w:eastAsia="Times New Roman"/>
            <w:szCs w:val="24"/>
          </w:rPr>
          <w:t>t</w:t>
        </w:r>
      </w:ins>
      <w:del w:id="3395"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96" w:author="REID-JAMOND Alison" w:date="2022-04-04T14:56:00Z">
        <w:r w:rsidR="00047CD7">
          <w:rPr>
            <w:rFonts w:eastAsia="Times New Roman"/>
            <w:szCs w:val="24"/>
          </w:rPr>
          <w:t>s</w:t>
        </w:r>
      </w:ins>
      <w:del w:id="3397" w:author="REID-JAMOND Alison" w:date="2022-04-04T14:56:00Z">
        <w:r w:rsidRPr="00785C54" w:rsidDel="00047CD7">
          <w:rPr>
            <w:rFonts w:eastAsia="Times New Roman"/>
            <w:szCs w:val="24"/>
          </w:rPr>
          <w:delText>S</w:delText>
        </w:r>
      </w:del>
      <w:r w:rsidRPr="00785C54">
        <w:rPr>
          <w:rFonts w:eastAsia="Times New Roman"/>
          <w:szCs w:val="24"/>
        </w:rPr>
        <w:t>uite</w:t>
      </w:r>
      <w:bookmarkEnd w:id="3393"/>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8" w:author="Ilkka Rinne" w:date="2022-09-06T15:32:00Z">
        <w:r w:rsidRPr="00785C54" w:rsidDel="003613DB">
          <w:rPr>
            <w:szCs w:val="24"/>
          </w:rPr>
          <w:delText>-</w:delText>
        </w:r>
      </w:del>
      <w:ins w:id="3399"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0" w:author="Ilkka Rinne" w:date="2022-09-06T15:32:00Z">
        <w:r w:rsidRPr="00785C54" w:rsidDel="003613DB">
          <w:rPr>
            <w:szCs w:val="24"/>
          </w:rPr>
          <w:delText>-</w:delText>
        </w:r>
      </w:del>
      <w:ins w:id="3401"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2" w:author="Ilkka Rinne" w:date="2022-09-06T15:32:00Z">
        <w:r w:rsidRPr="00785C54" w:rsidDel="003613DB">
          <w:rPr>
            <w:szCs w:val="24"/>
          </w:rPr>
          <w:delText>-</w:delText>
        </w:r>
      </w:del>
      <w:ins w:id="3403"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Corpsdetexte"/>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Observation </w:t>
      </w:r>
      <w:del w:id="3404" w:author="Ilkka Rinne" w:date="2022-09-06T15:32:00Z">
        <w:r w:rsidRPr="00785C54" w:rsidDel="003613DB">
          <w:rPr>
            <w:szCs w:val="24"/>
          </w:rPr>
          <w:delText>-</w:delText>
        </w:r>
      </w:del>
      <w:ins w:id="3405"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6" w:author="Ilkka Rinne" w:date="2022-09-06T15:32:00Z">
        <w:r w:rsidRPr="00785C54" w:rsidDel="003613DB">
          <w:rPr>
            <w:szCs w:val="24"/>
          </w:rPr>
          <w:delText>-</w:delText>
        </w:r>
      </w:del>
      <w:ins w:id="3407"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08" w:author="Ilkka Rinne" w:date="2022-09-06T15:32:00Z">
        <w:r w:rsidRPr="00785C54" w:rsidDel="003613DB">
          <w:rPr>
            <w:szCs w:val="24"/>
          </w:rPr>
          <w:delText>-</w:delText>
        </w:r>
      </w:del>
      <w:ins w:id="3409"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410" w:author="Ilkka Rinne" w:date="2022-09-06T15:32:00Z">
        <w:r w:rsidRPr="00785C54" w:rsidDel="003613DB">
          <w:rPr>
            <w:szCs w:val="24"/>
          </w:rPr>
          <w:delText>-</w:delText>
        </w:r>
      </w:del>
      <w:ins w:id="3411"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12" w:author="Katharina Schleidt" w:date="2022-08-13T16:38:00Z">
        <w:r w:rsidRPr="00785C54" w:rsidDel="00022C0A">
          <w:rPr>
            <w:szCs w:val="24"/>
          </w:rPr>
          <w:delText xml:space="preserve">core </w:delText>
        </w:r>
      </w:del>
      <w:ins w:id="3413"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4" w:author="Katharina Schleidt" w:date="2022-08-13T16:38:00Z">
        <w:r w:rsidRPr="00785C54" w:rsidDel="00022C0A">
          <w:rPr>
            <w:szCs w:val="24"/>
          </w:rPr>
          <w:delText xml:space="preserve">core </w:delText>
        </w:r>
      </w:del>
      <w:ins w:id="3415"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Corpsdetexte"/>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16" w:author="Katharina Schleidt" w:date="2022-08-13T16:38:00Z">
        <w:r w:rsidRPr="00785C54" w:rsidDel="00022C0A">
          <w:rPr>
            <w:szCs w:val="24"/>
          </w:rPr>
          <w:delText xml:space="preserve">core </w:delText>
        </w:r>
      </w:del>
      <w:ins w:id="3417" w:author="Katharina Schleidt" w:date="2022-08-13T16:38:00Z">
        <w:r w:rsidR="00022C0A">
          <w:rPr>
            <w:szCs w:val="24"/>
          </w:rPr>
          <w:t>C</w:t>
        </w:r>
        <w:r w:rsidR="00022C0A" w:rsidRPr="00785C54">
          <w:rPr>
            <w:szCs w:val="24"/>
          </w:rPr>
          <w:t xml:space="preserve">ore </w:t>
        </w:r>
      </w:ins>
      <w:del w:id="3418" w:author="Ilkka Rinne" w:date="2022-09-06T15:32:00Z">
        <w:r w:rsidRPr="00785C54" w:rsidDel="003613DB">
          <w:rPr>
            <w:szCs w:val="24"/>
          </w:rPr>
          <w:delText>-</w:delText>
        </w:r>
      </w:del>
      <w:ins w:id="3419"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0" w:author="Katharina Schleidt" w:date="2022-08-13T16:39:00Z">
        <w:r w:rsidRPr="00785C54" w:rsidDel="00022C0A">
          <w:rPr>
            <w:szCs w:val="24"/>
          </w:rPr>
          <w:delText xml:space="preserve">core </w:delText>
        </w:r>
      </w:del>
      <w:ins w:id="3421" w:author="Katharina Schleidt" w:date="2022-08-13T16:39:00Z">
        <w:r w:rsidR="00022C0A">
          <w:rPr>
            <w:szCs w:val="24"/>
          </w:rPr>
          <w:t>C</w:t>
        </w:r>
        <w:r w:rsidR="00022C0A" w:rsidRPr="00785C54">
          <w:rPr>
            <w:szCs w:val="24"/>
          </w:rPr>
          <w:t xml:space="preserve">ore </w:t>
        </w:r>
      </w:ins>
      <w:del w:id="3422" w:author="Ilkka Rinne" w:date="2022-09-06T15:32:00Z">
        <w:r w:rsidRPr="00785C54" w:rsidDel="003613DB">
          <w:rPr>
            <w:szCs w:val="24"/>
          </w:rPr>
          <w:delText>-</w:delText>
        </w:r>
      </w:del>
      <w:ins w:id="3423"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4" w:author="Katharina Schleidt" w:date="2022-08-13T16:39:00Z">
        <w:r w:rsidRPr="00785C54" w:rsidDel="00022C0A">
          <w:rPr>
            <w:szCs w:val="24"/>
          </w:rPr>
          <w:delText xml:space="preserve">core </w:delText>
        </w:r>
      </w:del>
      <w:ins w:id="3425" w:author="Katharina Schleidt" w:date="2022-08-13T16:39:00Z">
        <w:r w:rsidR="00022C0A">
          <w:rPr>
            <w:szCs w:val="24"/>
          </w:rPr>
          <w:t>C</w:t>
        </w:r>
        <w:r w:rsidR="00022C0A" w:rsidRPr="00785C54">
          <w:rPr>
            <w:szCs w:val="24"/>
          </w:rPr>
          <w:t xml:space="preserve">ore </w:t>
        </w:r>
      </w:ins>
      <w:del w:id="3426" w:author="Ilkka Rinne" w:date="2022-09-06T15:32:00Z">
        <w:r w:rsidRPr="00785C54" w:rsidDel="003613DB">
          <w:rPr>
            <w:szCs w:val="24"/>
          </w:rPr>
          <w:delText>-</w:delText>
        </w:r>
      </w:del>
      <w:ins w:id="3427"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8" w:author="Katharina Schleidt" w:date="2022-08-13T16:39:00Z">
        <w:r w:rsidRPr="00785C54" w:rsidDel="00022C0A">
          <w:rPr>
            <w:szCs w:val="24"/>
          </w:rPr>
          <w:delText xml:space="preserve">core </w:delText>
        </w:r>
      </w:del>
      <w:ins w:id="3429" w:author="Katharina Schleidt" w:date="2022-08-13T16:39:00Z">
        <w:r w:rsidR="00022C0A">
          <w:rPr>
            <w:szCs w:val="24"/>
          </w:rPr>
          <w:t>C</w:t>
        </w:r>
        <w:r w:rsidR="00022C0A" w:rsidRPr="00785C54">
          <w:rPr>
            <w:szCs w:val="24"/>
          </w:rPr>
          <w:t xml:space="preserve">ore </w:t>
        </w:r>
      </w:ins>
      <w:del w:id="3430" w:author="Ilkka Rinne" w:date="2022-09-06T15:32:00Z">
        <w:r w:rsidRPr="00785C54" w:rsidDel="003613DB">
          <w:rPr>
            <w:szCs w:val="24"/>
          </w:rPr>
          <w:delText>-</w:delText>
        </w:r>
      </w:del>
      <w:ins w:id="3431"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2" w:author="Katharina Schleidt" w:date="2022-08-13T16:39:00Z">
        <w:r w:rsidRPr="00785C54" w:rsidDel="00022C0A">
          <w:rPr>
            <w:szCs w:val="24"/>
          </w:rPr>
          <w:delText xml:space="preserve">core </w:delText>
        </w:r>
      </w:del>
      <w:ins w:id="3433" w:author="Katharina Schleidt" w:date="2022-08-13T16:39:00Z">
        <w:r w:rsidR="00022C0A">
          <w:rPr>
            <w:szCs w:val="24"/>
          </w:rPr>
          <w:t>C</w:t>
        </w:r>
        <w:r w:rsidR="00022C0A" w:rsidRPr="00785C54">
          <w:rPr>
            <w:szCs w:val="24"/>
          </w:rPr>
          <w:t xml:space="preserve">ore </w:t>
        </w:r>
      </w:ins>
      <w:del w:id="3434" w:author="Ilkka Rinne" w:date="2022-09-06T15:32:00Z">
        <w:r w:rsidRPr="00785C54" w:rsidDel="003613DB">
          <w:rPr>
            <w:szCs w:val="24"/>
          </w:rPr>
          <w:delText>-</w:delText>
        </w:r>
      </w:del>
      <w:ins w:id="3435"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Corpsdetexte"/>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Abstract Observation </w:t>
      </w:r>
      <w:del w:id="3436" w:author="Katharina Schleidt" w:date="2022-08-13T16:39:00Z">
        <w:r w:rsidRPr="00785C54" w:rsidDel="00022C0A">
          <w:rPr>
            <w:szCs w:val="24"/>
          </w:rPr>
          <w:delText xml:space="preserve">core </w:delText>
        </w:r>
      </w:del>
      <w:ins w:id="3437" w:author="Katharina Schleidt" w:date="2022-08-13T16:39:00Z">
        <w:r w:rsidR="00022C0A">
          <w:rPr>
            <w:szCs w:val="24"/>
          </w:rPr>
          <w:t>C</w:t>
        </w:r>
        <w:r w:rsidR="00022C0A" w:rsidRPr="00785C54">
          <w:rPr>
            <w:szCs w:val="24"/>
          </w:rPr>
          <w:t xml:space="preserve">ore </w:t>
        </w:r>
      </w:ins>
      <w:del w:id="3438" w:author="Ilkka Rinne" w:date="2022-09-06T15:32:00Z">
        <w:r w:rsidRPr="00785C54" w:rsidDel="003613DB">
          <w:rPr>
            <w:szCs w:val="24"/>
          </w:rPr>
          <w:delText>-</w:delText>
        </w:r>
      </w:del>
      <w:ins w:id="3439"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0" w:author="Katharina Schleidt" w:date="2022-08-13T16:39:00Z">
        <w:r w:rsidRPr="00785C54" w:rsidDel="00022C0A">
          <w:rPr>
            <w:szCs w:val="24"/>
          </w:rPr>
          <w:delText xml:space="preserve">core </w:delText>
        </w:r>
      </w:del>
      <w:ins w:id="3441" w:author="Katharina Schleidt" w:date="2022-08-13T16:39:00Z">
        <w:r w:rsidR="00022C0A">
          <w:rPr>
            <w:szCs w:val="24"/>
          </w:rPr>
          <w:t>C</w:t>
        </w:r>
        <w:r w:rsidR="00022C0A" w:rsidRPr="00785C54">
          <w:rPr>
            <w:szCs w:val="24"/>
          </w:rPr>
          <w:t xml:space="preserve">ore </w:t>
        </w:r>
      </w:ins>
      <w:del w:id="3442" w:author="Ilkka Rinne" w:date="2022-09-06T15:32:00Z">
        <w:r w:rsidRPr="00785C54" w:rsidDel="003613DB">
          <w:rPr>
            <w:szCs w:val="24"/>
          </w:rPr>
          <w:delText>-</w:delText>
        </w:r>
      </w:del>
      <w:ins w:id="3443"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44" w:author="Katharina Schleidt" w:date="2022-08-13T16:39:00Z">
        <w:r w:rsidRPr="00785C54" w:rsidDel="00022C0A">
          <w:rPr>
            <w:szCs w:val="24"/>
          </w:rPr>
          <w:delText xml:space="preserve">core </w:delText>
        </w:r>
      </w:del>
      <w:ins w:id="3445" w:author="Katharina Schleidt" w:date="2022-08-13T16:39:00Z">
        <w:r w:rsidR="00022C0A">
          <w:rPr>
            <w:szCs w:val="24"/>
          </w:rPr>
          <w:t>C</w:t>
        </w:r>
        <w:r w:rsidR="00022C0A" w:rsidRPr="00785C54">
          <w:rPr>
            <w:szCs w:val="24"/>
          </w:rPr>
          <w:t xml:space="preserve">ore </w:t>
        </w:r>
      </w:ins>
      <w:del w:id="3446" w:author="Ilkka Rinne" w:date="2022-09-06T15:32:00Z">
        <w:r w:rsidRPr="00785C54" w:rsidDel="003613DB">
          <w:rPr>
            <w:szCs w:val="24"/>
          </w:rPr>
          <w:delText>-</w:delText>
        </w:r>
      </w:del>
      <w:ins w:id="3447"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8" w:author="Ilkka Rinne" w:date="2022-09-06T15:32:00Z">
        <w:r w:rsidRPr="00785C54" w:rsidDel="003613DB">
          <w:rPr>
            <w:szCs w:val="24"/>
          </w:rPr>
          <w:delText>-</w:delText>
        </w:r>
      </w:del>
      <w:ins w:id="3449"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Corpsdetexte"/>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50" w:author="Ilkka Rinne" w:date="2022-09-06T15:32:00Z">
        <w:r w:rsidRPr="00785C54" w:rsidDel="003613DB">
          <w:rPr>
            <w:szCs w:val="24"/>
          </w:rPr>
          <w:delText>-</w:delText>
        </w:r>
      </w:del>
      <w:ins w:id="3451"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2" w:author="Ilkka Rinne" w:date="2022-09-06T15:32:00Z">
        <w:r w:rsidRPr="00785C54" w:rsidDel="003613DB">
          <w:rPr>
            <w:szCs w:val="24"/>
          </w:rPr>
          <w:delText>-</w:delText>
        </w:r>
      </w:del>
      <w:ins w:id="345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4" w:author="Ilkka Rinne" w:date="2022-09-06T15:32:00Z">
        <w:r w:rsidRPr="00785C54" w:rsidDel="003613DB">
          <w:rPr>
            <w:szCs w:val="24"/>
          </w:rPr>
          <w:delText>-</w:delText>
        </w:r>
      </w:del>
      <w:ins w:id="3455"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6" w:author="Ilkka Rinne" w:date="2022-09-06T15:32:00Z">
        <w:r w:rsidRPr="00785C54" w:rsidDel="003613DB">
          <w:rPr>
            <w:szCs w:val="24"/>
          </w:rPr>
          <w:delText>-</w:delText>
        </w:r>
      </w:del>
      <w:ins w:id="345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8" w:author="Ilkka Rinne" w:date="2022-09-06T15:32:00Z">
        <w:r w:rsidRPr="00785C54" w:rsidDel="003613DB">
          <w:rPr>
            <w:szCs w:val="24"/>
          </w:rPr>
          <w:delText>-</w:delText>
        </w:r>
      </w:del>
      <w:ins w:id="3459"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0" w:author="Ilkka Rinne" w:date="2022-09-06T15:32:00Z">
        <w:r w:rsidRPr="00785C54" w:rsidDel="003613DB">
          <w:rPr>
            <w:szCs w:val="24"/>
          </w:rPr>
          <w:delText>-</w:delText>
        </w:r>
      </w:del>
      <w:ins w:id="3461"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Corpsdetexte"/>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Basic Observations </w:t>
      </w:r>
      <w:del w:id="3462" w:author="Ilkka Rinne" w:date="2022-09-06T15:32:00Z">
        <w:r w:rsidRPr="00785C54" w:rsidDel="003613DB">
          <w:rPr>
            <w:szCs w:val="24"/>
          </w:rPr>
          <w:delText>-</w:delText>
        </w:r>
      </w:del>
      <w:ins w:id="3463"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4" w:author="Ilkka Rinne" w:date="2022-09-06T15:32:00Z">
        <w:r w:rsidRPr="00785C54" w:rsidDel="003613DB">
          <w:rPr>
            <w:szCs w:val="24"/>
          </w:rPr>
          <w:delText>-</w:delText>
        </w:r>
      </w:del>
      <w:ins w:id="3465"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66" w:author="Ilkka Rinne" w:date="2022-09-06T15:32:00Z">
        <w:r w:rsidRPr="00785C54" w:rsidDel="003613DB">
          <w:rPr>
            <w:szCs w:val="24"/>
          </w:rPr>
          <w:delText>-</w:delText>
        </w:r>
      </w:del>
      <w:ins w:id="3467"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8" w:author="Ilkka Rinne" w:date="2022-09-06T15:32:00Z">
        <w:r w:rsidRPr="00785C54" w:rsidDel="003613DB">
          <w:rPr>
            <w:szCs w:val="24"/>
          </w:rPr>
          <w:delText>-</w:delText>
        </w:r>
      </w:del>
      <w:ins w:id="3469"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Corpsdetexte"/>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 xml:space="preserve">Conceptual Sample </w:t>
      </w:r>
      <w:del w:id="3470" w:author="Ilkka Rinne" w:date="2022-09-06T15:32:00Z">
        <w:r w:rsidRPr="00785C54" w:rsidDel="003613DB">
          <w:rPr>
            <w:szCs w:val="24"/>
          </w:rPr>
          <w:delText>-</w:delText>
        </w:r>
      </w:del>
      <w:ins w:id="3471"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2" w:author="Ilkka Rinne" w:date="2022-09-06T15:32:00Z">
        <w:r w:rsidRPr="00785C54" w:rsidDel="003613DB">
          <w:rPr>
            <w:szCs w:val="24"/>
          </w:rPr>
          <w:delText>-</w:delText>
        </w:r>
      </w:del>
      <w:ins w:id="3473"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4" w:author="Ilkka Rinne" w:date="2022-09-06T15:32:00Z">
        <w:r w:rsidRPr="00785C54" w:rsidDel="003613DB">
          <w:rPr>
            <w:szCs w:val="24"/>
          </w:rPr>
          <w:delText>-</w:delText>
        </w:r>
      </w:del>
      <w:ins w:id="3475"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6" w:author="Ilkka Rinne" w:date="2022-09-06T15:32:00Z">
        <w:r w:rsidRPr="00785C54" w:rsidDel="003613DB">
          <w:rPr>
            <w:szCs w:val="24"/>
          </w:rPr>
          <w:delText>-</w:delText>
        </w:r>
      </w:del>
      <w:ins w:id="3477"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78" w:author="Ilkka Rinne" w:date="2022-09-06T15:32:00Z">
        <w:r w:rsidRPr="00785C54" w:rsidDel="003613DB">
          <w:rPr>
            <w:szCs w:val="24"/>
          </w:rPr>
          <w:delText>-</w:delText>
        </w:r>
      </w:del>
      <w:ins w:id="3479"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80" w:author="Katharina Schleidt" w:date="2022-08-13T16:42:00Z">
        <w:r w:rsidRPr="00785C54" w:rsidDel="00022C0A">
          <w:rPr>
            <w:szCs w:val="24"/>
          </w:rPr>
          <w:delText xml:space="preserve">core </w:delText>
        </w:r>
      </w:del>
      <w:ins w:id="3481"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2" w:author="Katharina Schleidt" w:date="2022-08-13T16:42:00Z">
        <w:r w:rsidRPr="00785C54" w:rsidDel="00022C0A">
          <w:rPr>
            <w:szCs w:val="24"/>
          </w:rPr>
          <w:delText xml:space="preserve">core </w:delText>
        </w:r>
      </w:del>
      <w:ins w:id="3483"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4" w:author="Katharina Schleidt" w:date="2022-08-13T16:42:00Z">
        <w:r w:rsidRPr="00785C54" w:rsidDel="00022C0A">
          <w:rPr>
            <w:szCs w:val="24"/>
          </w:rPr>
          <w:delText xml:space="preserve">core </w:delText>
        </w:r>
      </w:del>
      <w:ins w:id="3485" w:author="Katharina Schleidt" w:date="2022-08-13T16:42:00Z">
        <w:r w:rsidR="00022C0A">
          <w:rPr>
            <w:szCs w:val="24"/>
          </w:rPr>
          <w:t>C</w:t>
        </w:r>
        <w:r w:rsidR="00022C0A" w:rsidRPr="00785C54">
          <w:rPr>
            <w:szCs w:val="24"/>
          </w:rPr>
          <w:t xml:space="preserve">ore </w:t>
        </w:r>
      </w:ins>
      <w:del w:id="3486" w:author="Ilkka Rinne" w:date="2022-09-06T15:32:00Z">
        <w:r w:rsidRPr="00785C54" w:rsidDel="003613DB">
          <w:rPr>
            <w:szCs w:val="24"/>
          </w:rPr>
          <w:delText>-</w:delText>
        </w:r>
      </w:del>
      <w:ins w:id="3487"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8" w:author="Katharina Schleidt" w:date="2022-08-13T16:42:00Z">
        <w:r w:rsidRPr="00785C54" w:rsidDel="00022C0A">
          <w:rPr>
            <w:szCs w:val="24"/>
          </w:rPr>
          <w:delText xml:space="preserve">core </w:delText>
        </w:r>
      </w:del>
      <w:ins w:id="3489" w:author="Katharina Schleidt" w:date="2022-08-13T16:42:00Z">
        <w:r w:rsidR="00022C0A">
          <w:rPr>
            <w:szCs w:val="24"/>
          </w:rPr>
          <w:t>C</w:t>
        </w:r>
        <w:r w:rsidR="00022C0A" w:rsidRPr="00785C54">
          <w:rPr>
            <w:szCs w:val="24"/>
          </w:rPr>
          <w:t xml:space="preserve">ore </w:t>
        </w:r>
      </w:ins>
      <w:del w:id="3490" w:author="Ilkka Rinne" w:date="2022-09-06T15:32:00Z">
        <w:r w:rsidRPr="00785C54" w:rsidDel="003613DB">
          <w:rPr>
            <w:szCs w:val="24"/>
          </w:rPr>
          <w:delText>-</w:delText>
        </w:r>
      </w:del>
      <w:ins w:id="3491"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2" w:author="Katharina Schleidt" w:date="2022-08-13T16:42:00Z">
        <w:r w:rsidRPr="00785C54" w:rsidDel="00022C0A">
          <w:rPr>
            <w:szCs w:val="24"/>
          </w:rPr>
          <w:delText xml:space="preserve">core </w:delText>
        </w:r>
      </w:del>
      <w:ins w:id="3493" w:author="Katharina Schleidt" w:date="2022-08-13T16:42:00Z">
        <w:r w:rsidR="00022C0A">
          <w:rPr>
            <w:szCs w:val="24"/>
          </w:rPr>
          <w:t>C</w:t>
        </w:r>
        <w:r w:rsidR="00022C0A" w:rsidRPr="00785C54">
          <w:rPr>
            <w:szCs w:val="24"/>
          </w:rPr>
          <w:t xml:space="preserve">ore </w:t>
        </w:r>
      </w:ins>
      <w:del w:id="3494" w:author="Ilkka Rinne" w:date="2022-09-06T15:32:00Z">
        <w:r w:rsidRPr="00785C54" w:rsidDel="003613DB">
          <w:rPr>
            <w:szCs w:val="24"/>
          </w:rPr>
          <w:delText>-</w:delText>
        </w:r>
      </w:del>
      <w:ins w:id="3495"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6" w:author="Katharina Schleidt" w:date="2022-08-13T16:42:00Z">
        <w:r w:rsidRPr="00785C54" w:rsidDel="00022C0A">
          <w:rPr>
            <w:szCs w:val="24"/>
          </w:rPr>
          <w:delText xml:space="preserve">core </w:delText>
        </w:r>
      </w:del>
      <w:ins w:id="3497" w:author="Katharina Schleidt" w:date="2022-08-13T16:42:00Z">
        <w:r w:rsidR="00022C0A">
          <w:rPr>
            <w:szCs w:val="24"/>
          </w:rPr>
          <w:t>C</w:t>
        </w:r>
        <w:r w:rsidR="00022C0A" w:rsidRPr="00785C54">
          <w:rPr>
            <w:szCs w:val="24"/>
          </w:rPr>
          <w:t xml:space="preserve">ore </w:t>
        </w:r>
      </w:ins>
      <w:del w:id="3498" w:author="Ilkka Rinne" w:date="2022-09-06T15:32:00Z">
        <w:r w:rsidRPr="00785C54" w:rsidDel="003613DB">
          <w:rPr>
            <w:szCs w:val="24"/>
          </w:rPr>
          <w:delText>-</w:delText>
        </w:r>
      </w:del>
      <w:ins w:id="3499"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lastRenderedPageBreak/>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0" w:author="Katharina Schleidt" w:date="2022-08-13T16:42:00Z">
        <w:r w:rsidRPr="00785C54" w:rsidDel="00022C0A">
          <w:rPr>
            <w:szCs w:val="24"/>
          </w:rPr>
          <w:delText xml:space="preserve">core </w:delText>
        </w:r>
      </w:del>
      <w:ins w:id="3501" w:author="Katharina Schleidt" w:date="2022-08-13T16:42:00Z">
        <w:r w:rsidR="00022C0A">
          <w:rPr>
            <w:szCs w:val="24"/>
          </w:rPr>
          <w:t>C</w:t>
        </w:r>
        <w:r w:rsidR="00022C0A" w:rsidRPr="00785C54">
          <w:rPr>
            <w:szCs w:val="24"/>
          </w:rPr>
          <w:t xml:space="preserve">ore </w:t>
        </w:r>
      </w:ins>
      <w:del w:id="3502" w:author="Ilkka Rinne" w:date="2022-09-06T15:32:00Z">
        <w:r w:rsidRPr="00785C54" w:rsidDel="003613DB">
          <w:rPr>
            <w:szCs w:val="24"/>
          </w:rPr>
          <w:delText>-</w:delText>
        </w:r>
      </w:del>
      <w:ins w:id="3503"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504" w:author="Katharina Schleidt" w:date="2022-08-13T16:42:00Z">
        <w:r w:rsidRPr="00785C54" w:rsidDel="00022C0A">
          <w:rPr>
            <w:szCs w:val="24"/>
          </w:rPr>
          <w:delText xml:space="preserve">core </w:delText>
        </w:r>
      </w:del>
      <w:ins w:id="3505" w:author="Katharina Schleidt" w:date="2022-08-13T16:42:00Z">
        <w:r w:rsidR="00022C0A">
          <w:rPr>
            <w:szCs w:val="24"/>
          </w:rPr>
          <w:t>C</w:t>
        </w:r>
        <w:r w:rsidR="00022C0A" w:rsidRPr="00785C54">
          <w:rPr>
            <w:szCs w:val="24"/>
          </w:rPr>
          <w:t xml:space="preserve">ore </w:t>
        </w:r>
      </w:ins>
      <w:del w:id="3506" w:author="Ilkka Rinne" w:date="2022-09-06T15:32:00Z">
        <w:r w:rsidRPr="00785C54" w:rsidDel="003613DB">
          <w:rPr>
            <w:szCs w:val="24"/>
          </w:rPr>
          <w:delText>-</w:delText>
        </w:r>
      </w:del>
      <w:ins w:id="3507"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8" w:author="Ilkka Rinne" w:date="2022-09-06T15:32:00Z">
        <w:r w:rsidRPr="00785C54" w:rsidDel="003613DB">
          <w:rPr>
            <w:szCs w:val="24"/>
          </w:rPr>
          <w:delText>-</w:delText>
        </w:r>
      </w:del>
      <w:ins w:id="3509"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0" w:author="Ilkka Rinne" w:date="2022-09-06T15:32:00Z">
        <w:r w:rsidRPr="00785C54" w:rsidDel="003613DB">
          <w:rPr>
            <w:szCs w:val="24"/>
          </w:rPr>
          <w:delText>-</w:delText>
        </w:r>
      </w:del>
      <w:ins w:id="3511"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2" w:author="Ilkka Rinne" w:date="2022-09-06T15:32:00Z">
        <w:r w:rsidRPr="00785C54" w:rsidDel="003613DB">
          <w:rPr>
            <w:szCs w:val="24"/>
          </w:rPr>
          <w:delText>-</w:delText>
        </w:r>
      </w:del>
      <w:ins w:id="3513"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4" w:author="Ilkka Rinne" w:date="2022-09-06T15:32:00Z">
        <w:r w:rsidRPr="00785C54" w:rsidDel="003613DB">
          <w:rPr>
            <w:szCs w:val="24"/>
          </w:rPr>
          <w:delText>-</w:delText>
        </w:r>
      </w:del>
      <w:ins w:id="351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6" w:author="Ilkka Rinne" w:date="2022-09-06T15:32:00Z">
        <w:r w:rsidRPr="00785C54" w:rsidDel="003613DB">
          <w:rPr>
            <w:szCs w:val="24"/>
          </w:rPr>
          <w:delText>-</w:delText>
        </w:r>
      </w:del>
      <w:ins w:id="3517"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8" w:author="Ilkka Rinne" w:date="2022-09-06T15:32:00Z">
        <w:r w:rsidRPr="00785C54" w:rsidDel="003613DB">
          <w:rPr>
            <w:szCs w:val="24"/>
          </w:rPr>
          <w:delText>-</w:delText>
        </w:r>
      </w:del>
      <w:ins w:id="3519"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0" w:author="Ilkka Rinne" w:date="2022-09-06T15:32:00Z">
        <w:r w:rsidRPr="00785C54" w:rsidDel="003613DB">
          <w:rPr>
            <w:szCs w:val="24"/>
          </w:rPr>
          <w:delText>-</w:delText>
        </w:r>
      </w:del>
      <w:ins w:id="3521"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2" w:author="Ilkka Rinne" w:date="2022-09-06T15:32:00Z">
        <w:r w:rsidRPr="00785C54" w:rsidDel="003613DB">
          <w:rPr>
            <w:szCs w:val="24"/>
          </w:rPr>
          <w:delText>-</w:delText>
        </w:r>
      </w:del>
      <w:ins w:id="3523"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4" w:author="Ilkka Rinne" w:date="2022-09-06T15:32:00Z">
        <w:r w:rsidRPr="00785C54" w:rsidDel="003613DB">
          <w:rPr>
            <w:szCs w:val="24"/>
          </w:rPr>
          <w:delText>-</w:delText>
        </w:r>
      </w:del>
      <w:ins w:id="3525"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26" w:author="Ilkka Rinne" w:date="2022-09-06T15:32:00Z">
        <w:r w:rsidRPr="00785C54" w:rsidDel="003613DB">
          <w:rPr>
            <w:szCs w:val="24"/>
          </w:rPr>
          <w:delText>-</w:delText>
        </w:r>
      </w:del>
      <w:ins w:id="3527"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28"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28"/>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Corpsdetexte"/>
        <w:autoSpaceDE w:val="0"/>
        <w:autoSpaceDN w:val="0"/>
        <w:adjustRightInd w:val="0"/>
        <w:rPr>
          <w:szCs w:val="24"/>
        </w:rPr>
      </w:pPr>
      <w:r w:rsidRPr="00785C54">
        <w:rPr>
          <w:szCs w:val="24"/>
        </w:rPr>
        <w:t xml:space="preserve">This </w:t>
      </w:r>
      <w:del w:id="3529" w:author="REID-JAMOND Alison" w:date="2022-04-04T14:57:00Z">
        <w:r w:rsidRPr="00785C54" w:rsidDel="00047CD7">
          <w:rPr>
            <w:szCs w:val="24"/>
          </w:rPr>
          <w:delText>International Standard</w:delText>
        </w:r>
      </w:del>
      <w:ins w:id="3530"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31" w:author="REID-JAMOND Alison" w:date="2022-04-04T14:58:00Z">
        <w:r w:rsidRPr="00785C54" w:rsidDel="00047CD7">
          <w:rPr>
            <w:szCs w:val="24"/>
          </w:rPr>
          <w:delText xml:space="preserve">standard </w:delText>
        </w:r>
      </w:del>
      <w:ins w:id="3532"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33"/>
      <w:r w:rsidRPr="00785C54">
        <w:rPr>
          <w:szCs w:val="24"/>
        </w:rPr>
        <w:t xml:space="preserve">Observations, measurements and samples </w:t>
      </w:r>
      <w:commentRangeEnd w:id="3533"/>
      <w:r w:rsidR="00047CD7">
        <w:rPr>
          <w:rStyle w:val="Marquedecommentaire"/>
          <w:rFonts w:eastAsia="MS Mincho"/>
          <w:lang w:eastAsia="ja-JP"/>
        </w:rPr>
        <w:commentReference w:id="3533"/>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34"/>
      <w:commentRangeStart w:id="3535"/>
      <w:r w:rsidRPr="00785C54">
        <w:rPr>
          <w:szCs w:val="24"/>
        </w:rPr>
        <w:t>Table B.1 — Earth Observations (EO)</w:t>
      </w:r>
      <w:commentRangeEnd w:id="3534"/>
      <w:r w:rsidR="00047CD7">
        <w:rPr>
          <w:rStyle w:val="Marquedecommentaire"/>
          <w:rFonts w:eastAsia="MS Mincho"/>
          <w:b w:val="0"/>
          <w:lang w:eastAsia="ja-JP"/>
        </w:rPr>
        <w:commentReference w:id="3534"/>
      </w:r>
      <w:commentRangeEnd w:id="3535"/>
      <w:r w:rsidR="00047CD7">
        <w:rPr>
          <w:rStyle w:val="Marquedecommentaire"/>
          <w:rFonts w:eastAsia="MS Mincho"/>
          <w:b w:val="0"/>
          <w:lang w:eastAsia="ja-JP"/>
        </w:rPr>
        <w:commentReference w:id="3535"/>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B416AA" w:rsidP="00785C54">
            <w:pPr>
              <w:pStyle w:val="Tablebody"/>
              <w:autoSpaceDE w:val="0"/>
              <w:autoSpaceDN w:val="0"/>
              <w:adjustRightInd w:val="0"/>
              <w:jc w:val="both"/>
              <w:rPr>
                <w:szCs w:val="20"/>
              </w:rPr>
            </w:pPr>
            <w:hyperlink r:id="rId108"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B416AA" w:rsidP="00785C54">
            <w:pPr>
              <w:pStyle w:val="Tablebody"/>
              <w:autoSpaceDE w:val="0"/>
              <w:autoSpaceDN w:val="0"/>
              <w:adjustRightInd w:val="0"/>
              <w:jc w:val="both"/>
              <w:rPr>
                <w:szCs w:val="20"/>
              </w:rPr>
            </w:pPr>
            <w:hyperlink r:id="rId109"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36" w:author="Ilkka Rinne" w:date="2022-09-06T15:32:00Z">
              <w:r w:rsidRPr="00785C54" w:rsidDel="003613DB">
                <w:rPr>
                  <w:szCs w:val="24"/>
                </w:rPr>
                <w:delText>"</w:delText>
              </w:r>
            </w:del>
            <w:ins w:id="3537" w:author="Ilkka Rinne" w:date="2022-09-06T15:32:00Z">
              <w:r w:rsidR="003613DB">
                <w:rPr>
                  <w:szCs w:val="24"/>
                </w:rPr>
                <w:t>“</w:t>
              </w:r>
            </w:ins>
            <w:r w:rsidRPr="00785C54">
              <w:rPr>
                <w:szCs w:val="24"/>
              </w:rPr>
              <w:t>Topic</w:t>
            </w:r>
            <w:del w:id="3538" w:author="Ilkka Rinne" w:date="2022-09-06T15:32:00Z">
              <w:r w:rsidRPr="00785C54" w:rsidDel="003613DB">
                <w:rPr>
                  <w:szCs w:val="24"/>
                </w:rPr>
                <w:delText>"</w:delText>
              </w:r>
            </w:del>
            <w:ins w:id="3539"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40" w:author="Ilkka Rinne" w:date="2022-09-06T15:32:00Z">
              <w:r w:rsidRPr="00785C54" w:rsidDel="003613DB">
                <w:rPr>
                  <w:szCs w:val="24"/>
                </w:rPr>
                <w:delText>"</w:delText>
              </w:r>
            </w:del>
            <w:ins w:id="3541" w:author="Ilkka Rinne" w:date="2022-09-06T15:32:00Z">
              <w:r w:rsidR="003613DB">
                <w:rPr>
                  <w:szCs w:val="24"/>
                </w:rPr>
                <w:t>“</w:t>
              </w:r>
            </w:ins>
            <w:r w:rsidRPr="00785C54">
              <w:rPr>
                <w:szCs w:val="24"/>
              </w:rPr>
              <w:t>Topic</w:t>
            </w:r>
            <w:del w:id="3542" w:author="Ilkka Rinne" w:date="2022-09-06T15:32:00Z">
              <w:r w:rsidRPr="00785C54" w:rsidDel="003613DB">
                <w:rPr>
                  <w:szCs w:val="24"/>
                </w:rPr>
                <w:delText>"</w:delText>
              </w:r>
            </w:del>
            <w:ins w:id="3543"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Corpsdetexte"/>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3544"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Corpsdetexte"/>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45" w:author="REID-JAMOND Alison" w:date="2022-04-04T15:03:00Z">
              <w:r w:rsidRPr="00785C54" w:rsidDel="00047CD7">
                <w:rPr>
                  <w:szCs w:val="24"/>
                </w:rPr>
                <w:delText>has been</w:delText>
              </w:r>
            </w:del>
            <w:ins w:id="3546"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547"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48"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49" w:author="REID-JAMOND Alison" w:date="2022-04-04T08:11:00Z">
        <w:r w:rsidR="003E2160">
          <w:rPr>
            <w:rStyle w:val="stdyear"/>
            <w:rFonts w:eastAsia="Times New Roman"/>
            <w:szCs w:val="24"/>
            <w:shd w:val="clear" w:color="auto" w:fill="auto"/>
          </w:rPr>
          <w:t>2</w:t>
        </w:r>
      </w:ins>
      <w:del w:id="3550"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51" w:author="REID-JAMOND Alison" w:date="2022-04-04T08:11:00Z">
        <w:r w:rsidR="003E2160">
          <w:rPr>
            <w:rFonts w:eastAsia="Times New Roman"/>
            <w:szCs w:val="24"/>
          </w:rPr>
          <w:t xml:space="preserve"> (this document)</w:t>
        </w:r>
      </w:ins>
      <w:bookmarkEnd w:id="3547"/>
    </w:p>
    <w:p w14:paraId="0B220B21" w14:textId="6447EFF4" w:rsidR="005B5EAD" w:rsidRPr="00785C54" w:rsidRDefault="005B5EAD" w:rsidP="00785C54">
      <w:pPr>
        <w:pStyle w:val="Corpsdetexte"/>
        <w:autoSpaceDE w:val="0"/>
        <w:autoSpaceDN w:val="0"/>
        <w:adjustRightInd w:val="0"/>
        <w:rPr>
          <w:szCs w:val="24"/>
        </w:rPr>
      </w:pPr>
      <w:r w:rsidRPr="00785C54">
        <w:rPr>
          <w:szCs w:val="24"/>
        </w:rPr>
        <w:t xml:space="preserve">This annex contains information about the changes made in the Observation, Sampling and Specimen models between </w:t>
      </w:r>
      <w:del w:id="3552" w:author="REID-JAMOND Alison" w:date="2022-04-04T08:12:00Z">
        <w:r w:rsidRPr="00785C54" w:rsidDel="003E2160">
          <w:rPr>
            <w:szCs w:val="24"/>
          </w:rPr>
          <w:delText>Observations and Measurements v2.0</w:delText>
        </w:r>
      </w:del>
      <w:ins w:id="3553"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54" w:author="REID-JAMOND Alison" w:date="2022-04-04T08:12:00Z">
        <w:r w:rsidRPr="00785C54" w:rsidDel="003E2160">
          <w:rPr>
            <w:szCs w:val="24"/>
          </w:rPr>
          <w:delText>, edition 1</w:delText>
        </w:r>
      </w:del>
      <w:r w:rsidRPr="00785C54">
        <w:rPr>
          <w:szCs w:val="24"/>
        </w:rPr>
        <w:t xml:space="preserve">) and </w:t>
      </w:r>
      <w:del w:id="3555" w:author="REID-JAMOND Alison" w:date="2022-04-04T08:12:00Z">
        <w:r w:rsidRPr="00785C54" w:rsidDel="003E2160">
          <w:rPr>
            <w:szCs w:val="24"/>
          </w:rPr>
          <w:delText>Observations, Measurements and Samples v3.0</w:delText>
        </w:r>
      </w:del>
      <w:ins w:id="3556"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57" w:author="REID-JAMOND Alison" w:date="2022-04-04T08:12:00Z">
        <w:r w:rsidR="003E2160">
          <w:rPr>
            <w:rStyle w:val="stdyear"/>
            <w:szCs w:val="24"/>
            <w:shd w:val="clear" w:color="auto" w:fill="auto"/>
          </w:rPr>
          <w:t>2</w:t>
        </w:r>
      </w:ins>
      <w:del w:id="3558"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Corpsdetexte"/>
        <w:autoSpaceDE w:val="0"/>
        <w:autoSpaceDN w:val="0"/>
        <w:adjustRightInd w:val="0"/>
        <w:rPr>
          <w:szCs w:val="24"/>
        </w:rPr>
      </w:pPr>
      <w:r w:rsidRPr="00785C54">
        <w:rPr>
          <w:szCs w:val="24"/>
        </w:rPr>
        <w:t xml:space="preserve">The following UML packages were defined in </w:t>
      </w:r>
      <w:del w:id="3559"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60" w:author="REID-JAMOND Alison" w:date="2022-04-04T08:13:00Z">
        <w:r w:rsidRPr="00785C54" w:rsidDel="003E2160">
          <w:rPr>
            <w:szCs w:val="24"/>
          </w:rPr>
          <w:delText xml:space="preserve"> Edition 1 (</w:delText>
        </w:r>
      </w:del>
      <w:ins w:id="3561"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t>samplingSolid &lt;&lt;RequirementsClass&gt;&gt;</w:t>
      </w:r>
    </w:p>
    <w:p w14:paraId="56F6990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Corpsdetexte"/>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2" w:author="REID-JAMOND Alison" w:date="2022-04-04T08:13:00Z">
        <w:r w:rsidR="003E2160">
          <w:rPr>
            <w:rStyle w:val="stddocNumber"/>
            <w:szCs w:val="24"/>
            <w:shd w:val="clear" w:color="auto" w:fill="auto"/>
          </w:rPr>
          <w:t>:2011</w:t>
        </w:r>
      </w:ins>
      <w:del w:id="3563"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Corpsdetexte"/>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64" w:author="REID-JAMOND Alison" w:date="2022-04-04T08:14:00Z">
        <w:r w:rsidR="003E2160">
          <w:rPr>
            <w:rStyle w:val="stddocNumber"/>
            <w:szCs w:val="24"/>
            <w:shd w:val="clear" w:color="auto" w:fill="auto"/>
          </w:rPr>
          <w:t>:2022 (this document)</w:t>
        </w:r>
      </w:ins>
      <w:del w:id="3565" w:author="REID-JAMOND Alison" w:date="2022-04-04T08:14:00Z">
        <w:r w:rsidRPr="00785C54" w:rsidDel="003E2160">
          <w:rPr>
            <w:szCs w:val="24"/>
          </w:rPr>
          <w:delText xml:space="preserve"> Edition 2 (2020)</w:delText>
        </w:r>
      </w:del>
      <w:r w:rsidRPr="00785C54">
        <w:rPr>
          <w:szCs w:val="24"/>
        </w:rPr>
        <w:t xml:space="preserve"> the UML packages </w:t>
      </w:r>
      <w:del w:id="3566" w:author="REID-JAMOND Alison" w:date="2022-04-04T08:14:00Z">
        <w:r w:rsidRPr="00785C54" w:rsidDel="003E2160">
          <w:rPr>
            <w:szCs w:val="24"/>
          </w:rPr>
          <w:delText xml:space="preserve">were </w:delText>
        </w:r>
      </w:del>
      <w:ins w:id="3567"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68"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69"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70" w:author="Katharina Schleidt" w:date="2022-08-13T16:39:00Z">
        <w:r w:rsidRPr="00785C54" w:rsidDel="00022C0A">
          <w:rPr>
            <w:szCs w:val="24"/>
          </w:rPr>
          <w:delText xml:space="preserve">core </w:delText>
        </w:r>
      </w:del>
      <w:ins w:id="3571"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72" w:author="Katharina Schleidt" w:date="2022-08-13T16:39:00Z">
        <w:r w:rsidRPr="00785C54" w:rsidDel="00022C0A">
          <w:rPr>
            <w:szCs w:val="24"/>
          </w:rPr>
          <w:delText xml:space="preserve">core </w:delText>
        </w:r>
      </w:del>
      <w:ins w:id="3573"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Corpsdetexte"/>
        <w:autoSpaceDE w:val="0"/>
        <w:autoSpaceDN w:val="0"/>
        <w:adjustRightInd w:val="0"/>
        <w:rPr>
          <w:szCs w:val="24"/>
        </w:rPr>
      </w:pPr>
      <w:r w:rsidRPr="00785C54">
        <w:rPr>
          <w:szCs w:val="24"/>
        </w:rPr>
        <w:t xml:space="preserve">The requirements classes of </w:t>
      </w:r>
      <w:del w:id="3574"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75"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76" w:author="REID-JAMOND Alison" w:date="2022-04-04T08:14:00Z">
        <w:r w:rsidR="003E2160">
          <w:rPr>
            <w:rStyle w:val="stddocNumber"/>
            <w:szCs w:val="24"/>
            <w:shd w:val="clear" w:color="auto" w:fill="auto"/>
          </w:rPr>
          <w:t>:2022</w:t>
        </w:r>
      </w:ins>
      <w:del w:id="3577" w:author="REID-JAMOND Alison" w:date="2022-04-04T08:14:00Z">
        <w:r w:rsidRPr="00785C54" w:rsidDel="003E2160">
          <w:rPr>
            <w:szCs w:val="24"/>
          </w:rPr>
          <w:delText xml:space="preserve"> Edition 2</w:delText>
        </w:r>
      </w:del>
      <w:ins w:id="3578" w:author="REID-JAMOND Alison" w:date="2022-04-04T08:14:00Z">
        <w:r w:rsidR="003E2160">
          <w:rPr>
            <w:szCs w:val="24"/>
          </w:rPr>
          <w:t xml:space="preserve"> (this document)</w:t>
        </w:r>
      </w:ins>
      <w:r w:rsidRPr="00785C54">
        <w:rPr>
          <w:szCs w:val="24"/>
        </w:rPr>
        <w:t xml:space="preserve"> are much more fine-grained than in the conformance classes in </w:t>
      </w:r>
      <w:del w:id="3579" w:author="REID-JAMOND Alison" w:date="2022-04-04T08:14:00Z">
        <w:r w:rsidRPr="00785C54" w:rsidDel="003E2160">
          <w:rPr>
            <w:szCs w:val="24"/>
          </w:rPr>
          <w:delText>Edition 1</w:delText>
        </w:r>
      </w:del>
      <w:ins w:id="3580" w:author="REID-JAMOND Alison" w:date="2022-04-04T08:14:00Z">
        <w:r w:rsidR="003E2160">
          <w:rPr>
            <w:szCs w:val="24"/>
          </w:rPr>
          <w:t>ISO 19156:</w:t>
        </w:r>
      </w:ins>
      <w:ins w:id="3581" w:author="REID-JAMOND Alison" w:date="2022-04-04T08:15:00Z">
        <w:r w:rsidR="003E2160">
          <w:rPr>
            <w:szCs w:val="24"/>
          </w:rPr>
          <w:t>2011</w:t>
        </w:r>
      </w:ins>
      <w:r w:rsidRPr="00785C54">
        <w:rPr>
          <w:szCs w:val="24"/>
        </w:rPr>
        <w:t xml:space="preserve">: </w:t>
      </w:r>
      <w:ins w:id="3582" w:author="REID-JAMOND Alison" w:date="2022-04-04T08:15:00Z">
        <w:r w:rsidR="003E2160">
          <w:rPr>
            <w:szCs w:val="24"/>
          </w:rPr>
          <w:t>t</w:t>
        </w:r>
      </w:ins>
      <w:del w:id="3583"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84" w:author="REID-JAMOND Alison" w:date="2022-04-04T08:15:00Z">
        <w:r w:rsidRPr="00785C54" w:rsidDel="003E2160">
          <w:rPr>
            <w:szCs w:val="24"/>
          </w:rPr>
          <w:delText xml:space="preserve">that </w:delText>
        </w:r>
      </w:del>
      <w:ins w:id="3585"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86"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7" w:author="REID-JAMOND Alison" w:date="2022-04-04T08:15:00Z">
        <w:r w:rsidR="003E2160">
          <w:rPr>
            <w:rStyle w:val="stddocNumber"/>
            <w:szCs w:val="24"/>
            <w:shd w:val="clear" w:color="auto" w:fill="auto"/>
          </w:rPr>
          <w:t xml:space="preserve">:2022 </w:t>
        </w:r>
      </w:ins>
      <w:del w:id="3588"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89" w:author="REID-JAMOND Alison" w:date="2022-04-04T08:15:00Z">
        <w:r w:rsidRPr="00785C54" w:rsidDel="003E2160">
          <w:rPr>
            <w:szCs w:val="24"/>
          </w:rPr>
          <w:delText>the Edition 1</w:delText>
        </w:r>
      </w:del>
      <w:ins w:id="3590" w:author="REID-JAMOND Alison" w:date="2022-04-04T08:15:00Z">
        <w:r w:rsidR="003E2160">
          <w:rPr>
            <w:szCs w:val="24"/>
          </w:rPr>
          <w:t>ISO 19156:2011</w:t>
        </w:r>
      </w:ins>
      <w:r w:rsidRPr="00785C54">
        <w:rPr>
          <w:szCs w:val="24"/>
        </w:rPr>
        <w:t xml:space="preserve"> (18 conformance classes). For the complete list of </w:t>
      </w:r>
      <w:del w:id="3591" w:author="REID-JAMOND Alison" w:date="2022-04-04T08:15:00Z">
        <w:r w:rsidRPr="00785C54" w:rsidDel="003E2160">
          <w:rPr>
            <w:szCs w:val="24"/>
          </w:rPr>
          <w:delText xml:space="preserve">Edition 2 </w:delText>
        </w:r>
      </w:del>
      <w:r w:rsidRPr="00785C54">
        <w:rPr>
          <w:szCs w:val="24"/>
        </w:rPr>
        <w:t>conformance classes</w:t>
      </w:r>
      <w:ins w:id="3592"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Corpsdetexte"/>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Corpsdetexte"/>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93"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94" w:author="REID-JAMOND Alison" w:date="2022-04-04T08:17:00Z">
        <w:r w:rsidR="003E2160">
          <w:rPr>
            <w:rStyle w:val="stddocNumber"/>
            <w:szCs w:val="24"/>
            <w:shd w:val="clear" w:color="auto" w:fill="auto"/>
          </w:rPr>
          <w:t>:2022</w:t>
        </w:r>
      </w:ins>
      <w:del w:id="3595"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96"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97"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Corpsdetexte"/>
        <w:autoSpaceDE w:val="0"/>
        <w:autoSpaceDN w:val="0"/>
        <w:adjustRightInd w:val="0"/>
        <w:rPr>
          <w:szCs w:val="24"/>
        </w:rPr>
      </w:pPr>
      <w:r w:rsidRPr="00785C54">
        <w:rPr>
          <w:szCs w:val="24"/>
        </w:rPr>
        <w:t xml:space="preserve">There are a few completely new concepts added </w:t>
      </w:r>
      <w:del w:id="3598" w:author="REID-JAMOND Alison" w:date="2022-04-04T08:17:00Z">
        <w:r w:rsidRPr="00785C54" w:rsidDel="003E2160">
          <w:rPr>
            <w:szCs w:val="24"/>
          </w:rPr>
          <w:delText>in the Edition 2</w:delText>
        </w:r>
      </w:del>
      <w:ins w:id="3599"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Corpsdetexte"/>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600"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601"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602" w:author="REID-JAMOND Alison" w:date="2022-04-04T08:18:00Z">
        <w:r w:rsidR="003E2160">
          <w:rPr>
            <w:szCs w:val="24"/>
          </w:rPr>
          <w:t>:</w:t>
        </w:r>
      </w:ins>
      <w:del w:id="3603"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604"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05"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60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7"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60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09"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Corpsdetexte"/>
        <w:autoSpaceDE w:val="0"/>
        <w:autoSpaceDN w:val="0"/>
        <w:adjustRightInd w:val="0"/>
        <w:rPr>
          <w:szCs w:val="24"/>
        </w:rPr>
      </w:pPr>
      <w:r w:rsidRPr="00785C54">
        <w:rPr>
          <w:szCs w:val="24"/>
        </w:rPr>
        <w:t xml:space="preserve">The Abstract Observation </w:t>
      </w:r>
      <w:del w:id="3610" w:author="Katharina Schleidt" w:date="2022-08-13T16:40:00Z">
        <w:r w:rsidRPr="00785C54" w:rsidDel="00022C0A">
          <w:rPr>
            <w:szCs w:val="24"/>
          </w:rPr>
          <w:delText xml:space="preserve">core </w:delText>
        </w:r>
      </w:del>
      <w:ins w:id="3611"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12" w:author="Katharina Schleidt" w:date="2022-08-13T16:42:00Z">
        <w:r w:rsidRPr="00785C54" w:rsidDel="00022C0A">
          <w:rPr>
            <w:szCs w:val="24"/>
          </w:rPr>
          <w:delText xml:space="preserve">core </w:delText>
        </w:r>
      </w:del>
      <w:ins w:id="3613"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14" w:author="Ilkka Rinne" w:date="2022-09-06T15:32:00Z">
        <w:r w:rsidRPr="00785C54" w:rsidDel="003613DB">
          <w:rPr>
            <w:szCs w:val="24"/>
          </w:rPr>
          <w:delText>or bespok</w:delText>
        </w:r>
      </w:del>
      <w:ins w:id="3615" w:author="Ilkka Rinne" w:date="2022-09-06T15:32:00Z">
        <w:del w:id="3616" w:author="Grellet Sylvain" w:date="2022-09-15T21:16:00Z">
          <w:r w:rsidR="003613DB" w:rsidDel="007826F5">
            <w:rPr>
              <w:szCs w:val="24"/>
            </w:rPr>
            <w:pgNum/>
          </w:r>
          <w:r w:rsidR="003613DB" w:rsidDel="007826F5">
            <w:rPr>
              <w:szCs w:val="24"/>
            </w:rPr>
            <w:delText>orresp</w:delText>
          </w:r>
        </w:del>
      </w:ins>
      <w:del w:id="3617" w:author="Grellet Sylvain" w:date="2022-09-15T21:16:00Z">
        <w:r w:rsidRPr="00785C54" w:rsidDel="007826F5">
          <w:rPr>
            <w:szCs w:val="24"/>
          </w:rPr>
          <w:delText>e</w:delText>
        </w:r>
      </w:del>
      <w:ins w:id="3618" w:author="Grellet Sylvain" w:date="2022-09-15T21:16:00Z">
        <w:r w:rsidR="007826F5">
          <w:rPr>
            <w:szCs w:val="24"/>
          </w:rPr>
          <w:t xml:space="preserve">or </w:t>
        </w:r>
      </w:ins>
      <w:ins w:id="3619" w:author="Grellet Sylvain" w:date="2022-09-15T21:17:00Z">
        <w:r w:rsidR="007826F5">
          <w:rPr>
            <w:szCs w:val="24"/>
          </w:rPr>
          <w:t>bespoke</w:t>
        </w:r>
      </w:ins>
      <w:r w:rsidRPr="00785C54">
        <w:rPr>
          <w:szCs w:val="24"/>
        </w:rPr>
        <w:t xml:space="preserve"> domain classes as long as they conceptually and pertaining to their data content realize the </w:t>
      </w:r>
      <w:del w:id="3620" w:author="Ilkka Rinne" w:date="2022-09-06T15:32:00Z">
        <w:r w:rsidRPr="00785C54" w:rsidDel="003613DB">
          <w:rPr>
            <w:szCs w:val="24"/>
          </w:rPr>
          <w:delText>correspo</w:delText>
        </w:r>
        <w:bookmarkStart w:id="3621" w:name="_GoBack"/>
        <w:bookmarkEnd w:id="3621"/>
        <w:r w:rsidRPr="00785C54" w:rsidDel="003613DB">
          <w:rPr>
            <w:szCs w:val="24"/>
          </w:rPr>
          <w:delText>n</w:delText>
        </w:r>
      </w:del>
      <w:ins w:id="3622" w:author="Ilkka Rinne" w:date="2022-09-06T15:32:00Z">
        <w:del w:id="3623" w:author="Grellet Sylvain" w:date="2022-09-15T21:17:00Z">
          <w:r w:rsidR="003613DB" w:rsidDel="007826F5">
            <w:rPr>
              <w:szCs w:val="24"/>
            </w:rPr>
            <w:pgNum/>
          </w:r>
        </w:del>
      </w:ins>
      <w:ins w:id="3624" w:author="Grellet Sylvain" w:date="2022-09-15T21:17:00Z">
        <w:r w:rsidR="007826F5">
          <w:rPr>
            <w:lang w:eastAsia="ja-JP"/>
          </w:rPr>
          <w:t xml:space="preserve">corresponding </w:t>
        </w:r>
      </w:ins>
      <w:ins w:id="3625" w:author="Ilkka Rinne" w:date="2022-09-06T15:32:00Z">
        <w:del w:id="3626" w:author="Grellet Sylvain" w:date="2022-09-15T21:17:00Z">
          <w:r w:rsidR="003613DB" w:rsidDel="007826F5">
            <w:rPr>
              <w:szCs w:val="24"/>
            </w:rPr>
            <w:delText>orrespond</w:delText>
          </w:r>
        </w:del>
      </w:ins>
      <w:del w:id="3627"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Corpsdetexte"/>
        <w:autoSpaceDE w:val="0"/>
        <w:autoSpaceDN w:val="0"/>
        <w:adjustRightInd w:val="0"/>
        <w:rPr>
          <w:szCs w:val="24"/>
        </w:rPr>
      </w:pPr>
      <w:r w:rsidRPr="00785C54">
        <w:rPr>
          <w:szCs w:val="24"/>
        </w:rPr>
        <w:t xml:space="preserve">While the Abstract Observation and Abstract Sample </w:t>
      </w:r>
      <w:del w:id="3628" w:author="Katharina Schleidt" w:date="2022-08-13T16:42:00Z">
        <w:r w:rsidRPr="00785C54" w:rsidDel="00022C0A">
          <w:rPr>
            <w:szCs w:val="24"/>
          </w:rPr>
          <w:delText xml:space="preserve">core </w:delText>
        </w:r>
      </w:del>
      <w:ins w:id="3629"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30" w:author="REID-JAMOND Alison" w:date="2022-04-04T08:19:00Z">
        <w:r w:rsidR="003E2160">
          <w:rPr>
            <w:szCs w:val="24"/>
          </w:rPr>
          <w:t>i</w:t>
        </w:r>
      </w:ins>
      <w:del w:id="3631"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3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3" w:author="Katharina Schleidt" w:date="2022-08-12T18:02:00Z">
        <w:r w:rsidRPr="00785C54" w:rsidDel="00F543D2">
          <w:rPr>
            <w:szCs w:val="24"/>
          </w:rPr>
          <w:delText>Edition 1</w:delText>
        </w:r>
      </w:del>
    </w:p>
    <w:p w14:paraId="66325C35" w14:textId="53C42635" w:rsidR="005B5EAD" w:rsidRPr="00785C54" w:rsidRDefault="005B5EAD" w:rsidP="00785C54">
      <w:pPr>
        <w:pStyle w:val="Corpsdetexte"/>
        <w:autoSpaceDE w:val="0"/>
        <w:autoSpaceDN w:val="0"/>
        <w:adjustRightInd w:val="0"/>
        <w:rPr>
          <w:szCs w:val="24"/>
        </w:rPr>
      </w:pPr>
      <w:r w:rsidRPr="00785C54">
        <w:rPr>
          <w:szCs w:val="24"/>
        </w:rPr>
        <w:t xml:space="preserve">The Observation concept was modelled as OM_Observation class in </w:t>
      </w:r>
      <w:ins w:id="363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35"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Corpsdetexte"/>
        <w:autoSpaceDE w:val="0"/>
        <w:autoSpaceDN w:val="0"/>
        <w:adjustRightInd w:val="0"/>
        <w:rPr>
          <w:szCs w:val="24"/>
        </w:rPr>
      </w:pPr>
      <w:del w:id="3636" w:author="Ilkka Rinne" w:date="2022-09-06T15:32:00Z">
        <w:r w:rsidRPr="00785C54" w:rsidDel="003613DB">
          <w:rPr>
            <w:szCs w:val="24"/>
          </w:rPr>
          <w:delText>"</w:delText>
        </w:r>
      </w:del>
      <w:ins w:id="3637"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38" w:author="Ilkka Rinne" w:date="2022-09-06T15:32:00Z">
        <w:r w:rsidRPr="00785C54" w:rsidDel="003613DB">
          <w:rPr>
            <w:szCs w:val="24"/>
          </w:rPr>
          <w:delText>"</w:delText>
        </w:r>
      </w:del>
      <w:ins w:id="3639" w:author="Ilkka Rinne" w:date="2022-09-06T15:32:00Z">
        <w:r w:rsidR="003613DB">
          <w:rPr>
            <w:szCs w:val="24"/>
          </w:rPr>
          <w:t>”</w:t>
        </w:r>
      </w:ins>
    </w:p>
    <w:p w14:paraId="1AA03E14"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Corpsdetexte"/>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4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1" w:author="Katharina Schleidt" w:date="2022-08-12T18:02:00Z">
        <w:r w:rsidRPr="00785C54" w:rsidDel="00F543D2">
          <w:rPr>
            <w:szCs w:val="24"/>
          </w:rPr>
          <w:delText>Edition 2</w:delText>
        </w:r>
      </w:del>
    </w:p>
    <w:p w14:paraId="28BCB939" w14:textId="50670AB5" w:rsidR="005B5EAD" w:rsidRPr="00785C54" w:rsidRDefault="005B5EAD" w:rsidP="00785C54">
      <w:pPr>
        <w:pStyle w:val="Corpsdetexte"/>
        <w:autoSpaceDE w:val="0"/>
        <w:autoSpaceDN w:val="0"/>
        <w:adjustRightInd w:val="0"/>
        <w:rPr>
          <w:szCs w:val="24"/>
        </w:rPr>
      </w:pPr>
      <w:r w:rsidRPr="00785C54">
        <w:rPr>
          <w:szCs w:val="24"/>
        </w:rPr>
        <w:t xml:space="preserve">In </w:t>
      </w:r>
      <w:ins w:id="364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43"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44" w:author="Katharina Schleidt" w:date="2022-08-13T16:40:00Z">
        <w:r w:rsidRPr="00785C54" w:rsidDel="00022C0A">
          <w:rPr>
            <w:szCs w:val="24"/>
          </w:rPr>
          <w:delText xml:space="preserve">core </w:delText>
        </w:r>
      </w:del>
      <w:ins w:id="3645"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46" w:author="Katharina Schleidt" w:date="2022-08-13T16:40:00Z">
        <w:r w:rsidRPr="00785C54" w:rsidDel="00022C0A">
          <w:rPr>
            <w:szCs w:val="24"/>
          </w:rPr>
          <w:delText xml:space="preserve">core </w:delText>
        </w:r>
      </w:del>
      <w:ins w:id="3647"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Corpsdetexte"/>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Corpsdetexte"/>
        <w:autoSpaceDE w:val="0"/>
        <w:autoSpaceDN w:val="0"/>
        <w:adjustRightInd w:val="0"/>
        <w:rPr>
          <w:szCs w:val="24"/>
        </w:rPr>
      </w:pPr>
      <w:del w:id="3648" w:author="Ilkka Rinne" w:date="2022-09-06T15:32:00Z">
        <w:r w:rsidRPr="00785C54" w:rsidDel="003613DB">
          <w:rPr>
            <w:szCs w:val="24"/>
          </w:rPr>
          <w:delText>"</w:delText>
        </w:r>
      </w:del>
      <w:ins w:id="3649"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50" w:author="Ilkka Rinne" w:date="2022-09-06T15:32:00Z">
        <w:r w:rsidRPr="00785C54" w:rsidDel="003613DB">
          <w:rPr>
            <w:szCs w:val="24"/>
          </w:rPr>
          <w:delText>"</w:delText>
        </w:r>
      </w:del>
      <w:ins w:id="3651" w:author="Ilkka Rinne" w:date="2022-09-06T15:32:00Z">
        <w:r w:rsidR="003613DB">
          <w:rPr>
            <w:szCs w:val="24"/>
          </w:rPr>
          <w:t>”</w:t>
        </w:r>
      </w:ins>
    </w:p>
    <w:p w14:paraId="4A19845E"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Corpsdetexte"/>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5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53"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Corpsdetexte"/>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Corpsdetexte"/>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Corpsdetexte"/>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4" w:author="REID-JAMOND Alison" w:date="2022-04-04T08:22:00Z">
        <w:r>
          <w:rPr>
            <w:szCs w:val="24"/>
          </w:rPr>
          <w:lastRenderedPageBreak/>
          <w:t>1)</w:t>
        </w:r>
      </w:ins>
      <w:del w:id="3655"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6" w:author="REID-JAMOND Alison" w:date="2022-04-04T08:22:00Z">
        <w:r>
          <w:rPr>
            <w:szCs w:val="24"/>
          </w:rPr>
          <w:t>2)</w:t>
        </w:r>
      </w:ins>
      <w:del w:id="3657"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8" w:author="REID-JAMOND Alison" w:date="2022-04-04T08:22:00Z">
        <w:r>
          <w:rPr>
            <w:szCs w:val="24"/>
          </w:rPr>
          <w:t>3)</w:t>
        </w:r>
      </w:ins>
      <w:del w:id="3659"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0" w:author="REID-JAMOND Alison" w:date="2022-04-04T08:22:00Z">
        <w:r>
          <w:rPr>
            <w:szCs w:val="24"/>
          </w:rPr>
          <w:t>4)</w:t>
        </w:r>
      </w:ins>
      <w:del w:id="3661"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2" w:author="REID-JAMOND Alison" w:date="2022-04-04T08:22:00Z">
        <w:r>
          <w:rPr>
            <w:szCs w:val="24"/>
          </w:rPr>
          <w:t>5)</w:t>
        </w:r>
      </w:ins>
      <w:del w:id="3663"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4" w:author="REID-JAMOND Alison" w:date="2022-04-04T08:22:00Z">
        <w:r>
          <w:rPr>
            <w:szCs w:val="24"/>
          </w:rPr>
          <w:t>6)</w:t>
        </w:r>
      </w:ins>
      <w:del w:id="3665"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6" w:author="REID-JAMOND Alison" w:date="2022-04-04T08:22:00Z">
        <w:r>
          <w:rPr>
            <w:szCs w:val="24"/>
          </w:rPr>
          <w:t>7)</w:t>
        </w:r>
      </w:ins>
      <w:del w:id="3667"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68" w:author="REID-JAMOND Alison" w:date="2022-04-04T08:22:00Z">
        <w:r>
          <w:rPr>
            <w:szCs w:val="24"/>
          </w:rPr>
          <w:t>8)</w:t>
        </w:r>
      </w:ins>
      <w:del w:id="3669"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0" w:author="REID-JAMOND Alison" w:date="2022-04-04T08:22:00Z">
        <w:r>
          <w:rPr>
            <w:szCs w:val="24"/>
          </w:rPr>
          <w:t>9)</w:t>
        </w:r>
      </w:ins>
      <w:del w:id="3671"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72" w:author="REID-JAMOND Alison" w:date="2022-04-04T08:22:00Z">
        <w:r>
          <w:rPr>
            <w:szCs w:val="24"/>
          </w:rPr>
          <w:t>10)</w:t>
        </w:r>
      </w:ins>
      <w:del w:id="3673"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Corpsdetexte"/>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Corpsdetexte"/>
        <w:autoSpaceDE w:val="0"/>
        <w:autoSpaceDN w:val="0"/>
        <w:adjustRightInd w:val="0"/>
        <w:rPr>
          <w:szCs w:val="24"/>
        </w:rPr>
      </w:pPr>
      <w:r w:rsidRPr="00785C54">
        <w:rPr>
          <w:szCs w:val="24"/>
        </w:rPr>
        <w:t xml:space="preserve">Considering the constraints defined in the AbstractObservation class, the Observation class </w:t>
      </w:r>
      <w:del w:id="3674" w:author="REID-JAMOND Alison" w:date="2022-04-04T08:22:00Z">
        <w:r w:rsidRPr="00785C54" w:rsidDel="003E2160">
          <w:rPr>
            <w:szCs w:val="24"/>
          </w:rPr>
          <w:delText>in Edition 2</w:delText>
        </w:r>
      </w:del>
      <w:ins w:id="3675"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76"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77"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Migration from OM_Observation to Observation</w:t>
      </w:r>
    </w:p>
    <w:p w14:paraId="235EF745" w14:textId="050DC072" w:rsidR="005B5EAD" w:rsidRPr="00785C54" w:rsidRDefault="005B5EAD" w:rsidP="00785C54">
      <w:pPr>
        <w:pStyle w:val="Corpsdetexte"/>
        <w:autoSpaceDE w:val="0"/>
        <w:autoSpaceDN w:val="0"/>
        <w:adjustRightInd w:val="0"/>
        <w:rPr>
          <w:szCs w:val="24"/>
        </w:rPr>
      </w:pPr>
      <w:r w:rsidRPr="00785C54">
        <w:rPr>
          <w:szCs w:val="24"/>
        </w:rPr>
        <w:t xml:space="preserve">An instance of the OM_Observation class of </w:t>
      </w:r>
      <w:ins w:id="367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9"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80" w:author="Katharina Schleidt" w:date="2022-08-13T16:05:00Z">
        <w:r w:rsidR="00A1403A" w:rsidRPr="00A1403A">
          <w:rPr>
            <w:szCs w:val="24"/>
          </w:rPr>
          <w:t>Refactoring of the domain models can potentially be necessary in order to separate the ultimate and proximate features of interest</w:t>
        </w:r>
      </w:ins>
      <w:commentRangeStart w:id="3681"/>
      <w:del w:id="3682" w:author="Katharina Schleidt" w:date="2022-08-13T16:05:00Z">
        <w:r w:rsidRPr="00785C54" w:rsidDel="00A1403A">
          <w:rPr>
            <w:szCs w:val="24"/>
          </w:rPr>
          <w:delText>Refactoring of the domain models may be required to separate the ultimate and proximate features of interest</w:delText>
        </w:r>
        <w:commentRangeEnd w:id="3681"/>
        <w:r w:rsidR="003E2160" w:rsidDel="00A1403A">
          <w:rPr>
            <w:rStyle w:val="Marquedecommentaire"/>
            <w:rFonts w:eastAsia="MS Mincho"/>
            <w:lang w:eastAsia="ja-JP"/>
          </w:rPr>
          <w:commentReference w:id="3681"/>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Observation types of </w:t>
      </w:r>
      <w:ins w:id="3683"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4" w:author="Katharina Schleidt" w:date="2022-08-12T18:03:00Z">
        <w:r w:rsidRPr="00785C54" w:rsidDel="00F543D2">
          <w:rPr>
            <w:szCs w:val="24"/>
          </w:rPr>
          <w:delText>Edition 1</w:delText>
        </w:r>
      </w:del>
      <w:r w:rsidRPr="00785C54">
        <w:rPr>
          <w:szCs w:val="24"/>
        </w:rPr>
        <w:t xml:space="preserve"> see the </w:t>
      </w:r>
      <w:del w:id="3685" w:author="Ilkka Rinne" w:date="2022-09-06T15:32:00Z">
        <w:r w:rsidRPr="00785C54" w:rsidDel="003613DB">
          <w:rPr>
            <w:szCs w:val="24"/>
          </w:rPr>
          <w:delText>"</w:delText>
        </w:r>
      </w:del>
      <w:ins w:id="3686" w:author="Ilkka Rinne" w:date="2022-09-06T15:32:00Z">
        <w:r w:rsidR="003613DB">
          <w:rPr>
            <w:szCs w:val="24"/>
          </w:rPr>
          <w:t>“</w:t>
        </w:r>
      </w:ins>
      <w:r w:rsidRPr="00785C54">
        <w:rPr>
          <w:szCs w:val="24"/>
        </w:rPr>
        <w:t>Hard-typing vs. soft typing and codelist use</w:t>
      </w:r>
      <w:del w:id="3687" w:author="Ilkka Rinne" w:date="2022-09-06T15:32:00Z">
        <w:r w:rsidRPr="00785C54" w:rsidDel="003613DB">
          <w:rPr>
            <w:szCs w:val="24"/>
          </w:rPr>
          <w:delText>"</w:delText>
        </w:r>
      </w:del>
      <w:ins w:id="3688"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8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90" w:author="Katharina Schleidt" w:date="2022-08-12T18:03:00Z">
        <w:r w:rsidRPr="00785C54" w:rsidDel="00F543D2">
          <w:rPr>
            <w:szCs w:val="24"/>
          </w:rPr>
          <w:delText>edition 2</w:delText>
        </w:r>
      </w:del>
      <w:r w:rsidRPr="00785C54">
        <w:rPr>
          <w:szCs w:val="24"/>
        </w:rPr>
        <w:t xml:space="preserve"> Basic Observations package to </w:t>
      </w:r>
      <w:ins w:id="369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92"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93" w:author="REID-JAMOND Alison" w:date="2022-04-04T08:28:00Z">
        <w:r w:rsidR="003E2160">
          <w:rPr>
            <w:rStyle w:val="stddocNumber"/>
            <w:szCs w:val="24"/>
            <w:shd w:val="clear" w:color="auto" w:fill="auto"/>
          </w:rPr>
          <w:t>:20</w:t>
        </w:r>
        <w:del w:id="3694" w:author="Katharina Schleidt" w:date="2022-08-12T18:04:00Z">
          <w:r w:rsidR="003E2160" w:rsidDel="00F543D2">
            <w:rPr>
              <w:rStyle w:val="stddocNumber"/>
              <w:szCs w:val="24"/>
              <w:shd w:val="clear" w:color="auto" w:fill="auto"/>
            </w:rPr>
            <w:delText>11</w:delText>
          </w:r>
        </w:del>
      </w:ins>
      <w:ins w:id="3695" w:author="Katharina Schleidt" w:date="2022-08-12T18:04:00Z">
        <w:r w:rsidR="00F543D2">
          <w:rPr>
            <w:rStyle w:val="stddocNumber"/>
            <w:szCs w:val="24"/>
            <w:shd w:val="clear" w:color="auto" w:fill="auto"/>
          </w:rPr>
          <w:t>22</w:t>
        </w:r>
      </w:ins>
      <w:ins w:id="3696" w:author="REID-JAMOND Alison" w:date="2022-04-04T08:28:00Z">
        <w:r w:rsidR="003E2160">
          <w:rPr>
            <w:rStyle w:val="stddocNumber"/>
            <w:szCs w:val="24"/>
            <w:shd w:val="clear" w:color="auto" w:fill="auto"/>
          </w:rPr>
          <w:t xml:space="preserve"> to ISO 19156:2011</w:t>
        </w:r>
      </w:ins>
      <w:r w:rsidRPr="00785C54">
        <w:rPr>
          <w:szCs w:val="24"/>
        </w:rPr>
        <w:t xml:space="preserve"> </w:t>
      </w:r>
      <w:del w:id="3697"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98" w:author="REID-JAMOND Alison" w:date="2022-04-04T08:28:00Z">
              <w:r w:rsidRPr="00785C54" w:rsidDel="003E2160">
                <w:rPr>
                  <w:b/>
                  <w:szCs w:val="24"/>
                </w:rPr>
                <w:delText>Edition 2</w:delText>
              </w:r>
            </w:del>
            <w:ins w:id="3699"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700" w:author="REID-JAMOND Alison" w:date="2022-04-04T08:28:00Z">
              <w:r w:rsidRPr="00785C54" w:rsidDel="003E2160">
                <w:rPr>
                  <w:b/>
                  <w:szCs w:val="24"/>
                </w:rPr>
                <w:delText>Edition 1</w:delText>
              </w:r>
            </w:del>
            <w:ins w:id="3701"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lastRenderedPageBreak/>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702"/>
      <w:r w:rsidRPr="00785C54">
        <w:rPr>
          <w:szCs w:val="24"/>
        </w:rPr>
        <w:t xml:space="preserve">in </w:t>
      </w:r>
      <w:ins w:id="3703"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4" w:author="Katharina Schleidt" w:date="2022-08-12T18:04:00Z">
        <w:r w:rsidRPr="00785C54" w:rsidDel="00F543D2">
          <w:rPr>
            <w:szCs w:val="24"/>
          </w:rPr>
          <w:delText>Edition 1</w:delText>
        </w:r>
        <w:commentRangeEnd w:id="3702"/>
        <w:r w:rsidR="003E2160" w:rsidDel="00F543D2">
          <w:rPr>
            <w:rStyle w:val="Marquedecommentaire"/>
            <w:rFonts w:eastAsia="MS Mincho"/>
            <w:b w:val="0"/>
            <w:lang w:eastAsia="ja-JP"/>
          </w:rPr>
          <w:commentReference w:id="3702"/>
        </w:r>
      </w:del>
    </w:p>
    <w:p w14:paraId="0B28861F" w14:textId="1B8112A2" w:rsidR="005B5EAD" w:rsidRPr="00785C54" w:rsidRDefault="005B5EAD" w:rsidP="00785C54">
      <w:pPr>
        <w:pStyle w:val="Corpsdetexte"/>
        <w:autoSpaceDE w:val="0"/>
        <w:autoSpaceDN w:val="0"/>
        <w:adjustRightInd w:val="0"/>
        <w:rPr>
          <w:szCs w:val="24"/>
        </w:rPr>
      </w:pPr>
      <w:r w:rsidRPr="00785C54">
        <w:rPr>
          <w:szCs w:val="24"/>
        </w:rPr>
        <w:t>The Samp</w:t>
      </w:r>
      <w:ins w:id="3705" w:author="Katharina Schleidt" w:date="2022-08-10T19:11:00Z">
        <w:r w:rsidR="002F2035">
          <w:rPr>
            <w:szCs w:val="24"/>
          </w:rPr>
          <w:t>l</w:t>
        </w:r>
      </w:ins>
      <w:r w:rsidRPr="00785C54">
        <w:rPr>
          <w:szCs w:val="24"/>
        </w:rPr>
        <w:t xml:space="preserve">ing Feature concept was modelled as SF_SamplingFeature class in </w:t>
      </w:r>
      <w:ins w:id="3706"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707"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Corpsdetexte"/>
        <w:autoSpaceDE w:val="0"/>
        <w:autoSpaceDN w:val="0"/>
        <w:adjustRightInd w:val="0"/>
        <w:rPr>
          <w:szCs w:val="24"/>
        </w:rPr>
      </w:pPr>
      <w:del w:id="3708" w:author="Ilkka Rinne" w:date="2022-09-06T15:32:00Z">
        <w:r w:rsidRPr="00785C54" w:rsidDel="003613DB">
          <w:rPr>
            <w:szCs w:val="24"/>
          </w:rPr>
          <w:delText>"</w:delText>
        </w:r>
      </w:del>
      <w:ins w:id="3709"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710" w:author="Ilkka Rinne" w:date="2022-09-06T15:32:00Z">
        <w:r w:rsidRPr="00785C54" w:rsidDel="003613DB">
          <w:rPr>
            <w:szCs w:val="24"/>
          </w:rPr>
          <w:delText>"</w:delText>
        </w:r>
      </w:del>
      <w:ins w:id="3711" w:author="Ilkka Rinne" w:date="2022-09-06T15:32:00Z">
        <w:r w:rsidR="003613DB">
          <w:rPr>
            <w:szCs w:val="24"/>
          </w:rPr>
          <w:t>”</w:t>
        </w:r>
      </w:ins>
    </w:p>
    <w:p w14:paraId="2B53B1B0" w14:textId="77777777" w:rsidR="005B5EAD" w:rsidRPr="00785C54" w:rsidRDefault="005B5EAD" w:rsidP="00785C54">
      <w:pPr>
        <w:pStyle w:val="Corpsdetexte"/>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t>parameter: NamedValue [0..*].</w:t>
      </w:r>
    </w:p>
    <w:p w14:paraId="53196E87" w14:textId="77777777" w:rsidR="005B5EAD" w:rsidRPr="00785C54" w:rsidRDefault="005B5EAD" w:rsidP="00785C54">
      <w:pPr>
        <w:pStyle w:val="Corpsdetexte"/>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Corpsdetexte"/>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Corpsdetexte"/>
        <w:autoSpaceDE w:val="0"/>
        <w:autoSpaceDN w:val="0"/>
        <w:adjustRightInd w:val="0"/>
        <w:rPr>
          <w:szCs w:val="24"/>
        </w:rPr>
      </w:pPr>
      <w:del w:id="3712" w:author="Ilkka Rinne" w:date="2022-09-06T15:32:00Z">
        <w:r w:rsidRPr="00785C54" w:rsidDel="003613DB">
          <w:rPr>
            <w:szCs w:val="24"/>
          </w:rPr>
          <w:delText>"</w:delText>
        </w:r>
      </w:del>
      <w:ins w:id="3713" w:author="Ilkka Rinne" w:date="2022-09-06T15:32:00Z">
        <w:r w:rsidR="003613DB">
          <w:rPr>
            <w:szCs w:val="24"/>
          </w:rPr>
          <w:t>“</w:t>
        </w:r>
      </w:ins>
      <w:r w:rsidRPr="00785C54">
        <w:rPr>
          <w:szCs w:val="24"/>
        </w:rPr>
        <w:t xml:space="preserve">A Specimen is a physical sample, obtained for </w:t>
      </w:r>
      <w:del w:id="3714" w:author="Katharina Schleidt" w:date="2022-08-13T17:15:00Z">
        <w:r w:rsidRPr="00785C54" w:rsidDel="003C3C9D">
          <w:rPr>
            <w:szCs w:val="24"/>
          </w:rPr>
          <w:delText>observation</w:delText>
        </w:r>
      </w:del>
      <w:ins w:id="3715"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716"/>
      <w:r w:rsidRPr="003E2160">
        <w:rPr>
          <w:i/>
          <w:szCs w:val="24"/>
          <w:rPrChange w:id="3717" w:author="REID-JAMOND Alison" w:date="2022-04-04T08:31:00Z">
            <w:rPr>
              <w:szCs w:val="24"/>
            </w:rPr>
          </w:rPrChange>
        </w:rPr>
        <w:t>ex situ</w:t>
      </w:r>
      <w:commentRangeEnd w:id="3716"/>
      <w:r w:rsidR="003E2160">
        <w:rPr>
          <w:rStyle w:val="Marquedecommentaire"/>
          <w:rFonts w:eastAsia="MS Mincho"/>
          <w:lang w:eastAsia="ja-JP"/>
        </w:rPr>
        <w:commentReference w:id="3716"/>
      </w:r>
      <w:r w:rsidRPr="00785C54">
        <w:rPr>
          <w:szCs w:val="24"/>
        </w:rPr>
        <w:t>, sometimes in a laboratory.</w:t>
      </w:r>
      <w:del w:id="3718" w:author="Ilkka Rinne" w:date="2022-09-06T15:32:00Z">
        <w:r w:rsidRPr="00785C54" w:rsidDel="003613DB">
          <w:rPr>
            <w:szCs w:val="24"/>
          </w:rPr>
          <w:delText>"</w:delText>
        </w:r>
      </w:del>
      <w:ins w:id="3719" w:author="Ilkka Rinne" w:date="2022-09-06T15:32:00Z">
        <w:r w:rsidR="003613DB">
          <w:rPr>
            <w:szCs w:val="24"/>
          </w:rPr>
          <w:t>”</w:t>
        </w:r>
      </w:ins>
    </w:p>
    <w:p w14:paraId="7E132ED1"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Corpsdetexte"/>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Corpsdetexte"/>
        <w:autoSpaceDE w:val="0"/>
        <w:autoSpaceDN w:val="0"/>
        <w:adjustRightInd w:val="0"/>
        <w:rPr>
          <w:szCs w:val="24"/>
        </w:rPr>
      </w:pPr>
      <w:del w:id="3720" w:author="Ilkka Rinne" w:date="2022-09-06T15:32:00Z">
        <w:r w:rsidRPr="00785C54" w:rsidDel="003613DB">
          <w:rPr>
            <w:szCs w:val="24"/>
          </w:rPr>
          <w:delText>"</w:delText>
        </w:r>
      </w:del>
      <w:ins w:id="3721"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22" w:author="Ilkka Rinne" w:date="2022-09-06T15:32:00Z">
        <w:r w:rsidRPr="00785C54" w:rsidDel="003613DB">
          <w:rPr>
            <w:szCs w:val="24"/>
          </w:rPr>
          <w:delText>"</w:delText>
        </w:r>
      </w:del>
      <w:ins w:id="3723" w:author="Ilkka Rinne" w:date="2022-09-06T15:32:00Z">
        <w:r w:rsidR="003613DB">
          <w:rPr>
            <w:szCs w:val="24"/>
          </w:rPr>
          <w:t>”</w:t>
        </w:r>
      </w:ins>
    </w:p>
    <w:p w14:paraId="6BBDD5E2" w14:textId="77777777" w:rsidR="005B5EAD" w:rsidRPr="00785C54" w:rsidRDefault="005B5EAD" w:rsidP="00785C54">
      <w:pPr>
        <w:pStyle w:val="Corpsdetexte"/>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2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25"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Corpsdetexte"/>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3726"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27" w:author="Katharina Schleidt" w:date="2022-08-12T18:04:00Z">
        <w:r w:rsidRPr="00785C54" w:rsidDel="00E778A2">
          <w:rPr>
            <w:szCs w:val="24"/>
          </w:rPr>
          <w:delText>Edition 2</w:delText>
        </w:r>
      </w:del>
    </w:p>
    <w:p w14:paraId="5E24DDD7" w14:textId="51DD12E2" w:rsidR="005B5EAD" w:rsidRPr="00785C54" w:rsidRDefault="00E778A2" w:rsidP="00785C54">
      <w:pPr>
        <w:pStyle w:val="Corpsdetexte"/>
        <w:autoSpaceDE w:val="0"/>
        <w:autoSpaceDN w:val="0"/>
        <w:adjustRightInd w:val="0"/>
        <w:rPr>
          <w:szCs w:val="24"/>
        </w:rPr>
      </w:pPr>
      <w:ins w:id="3728"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29"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30" w:author="Katharina Schleidt" w:date="2022-08-13T16:42:00Z">
        <w:r w:rsidRPr="00785C54" w:rsidDel="00022C0A">
          <w:rPr>
            <w:szCs w:val="24"/>
          </w:rPr>
          <w:delText xml:space="preserve">core </w:delText>
        </w:r>
      </w:del>
      <w:ins w:id="3731"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t>MaterialSample class.</w:t>
      </w:r>
    </w:p>
    <w:p w14:paraId="062DC7AA" w14:textId="77777777" w:rsidR="005B5EAD" w:rsidRPr="00785C54" w:rsidRDefault="005B5EAD" w:rsidP="00785C54">
      <w:pPr>
        <w:pStyle w:val="Corpsdetexte"/>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Corpsdetexte"/>
        <w:autoSpaceDE w:val="0"/>
        <w:autoSpaceDN w:val="0"/>
        <w:adjustRightInd w:val="0"/>
        <w:rPr>
          <w:szCs w:val="24"/>
        </w:rPr>
      </w:pPr>
      <w:del w:id="3732" w:author="Ilkka Rinne" w:date="2022-09-06T15:32:00Z">
        <w:r w:rsidRPr="00785C54" w:rsidDel="003613DB">
          <w:rPr>
            <w:szCs w:val="24"/>
          </w:rPr>
          <w:delText>"</w:delText>
        </w:r>
      </w:del>
      <w:ins w:id="3733" w:author="Ilkka Rinne" w:date="2022-09-06T15:32:00Z">
        <w:r w:rsidR="003613DB">
          <w:rPr>
            <w:szCs w:val="24"/>
          </w:rPr>
          <w:t>“</w:t>
        </w:r>
      </w:ins>
      <w:r w:rsidRPr="00785C54">
        <w:rPr>
          <w:szCs w:val="24"/>
        </w:rPr>
        <w:t>an object that is representative of a concept, real-world object or phenomenon.</w:t>
      </w:r>
      <w:del w:id="3734" w:author="Ilkka Rinne" w:date="2022-09-06T15:32:00Z">
        <w:r w:rsidRPr="00785C54" w:rsidDel="003613DB">
          <w:rPr>
            <w:szCs w:val="24"/>
          </w:rPr>
          <w:delText>"</w:delText>
        </w:r>
      </w:del>
      <w:ins w:id="3735" w:author="Ilkka Rinne" w:date="2022-09-06T15:32:00Z">
        <w:r w:rsidR="003613DB">
          <w:rPr>
            <w:szCs w:val="24"/>
          </w:rPr>
          <w:t>”</w:t>
        </w:r>
      </w:ins>
    </w:p>
    <w:p w14:paraId="430835C0" w14:textId="77777777" w:rsidR="005B5EAD" w:rsidRPr="00785C54" w:rsidRDefault="005B5EAD" w:rsidP="00785C54">
      <w:pPr>
        <w:pStyle w:val="Corpsdetexte"/>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Corpsdetexte"/>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36"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37"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Corpsdetexte"/>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8" w:author="REID-JAMOND Alison" w:date="2022-04-04T08:33:00Z">
        <w:r>
          <w:rPr>
            <w:szCs w:val="24"/>
          </w:rPr>
          <w:t>1)</w:t>
        </w:r>
      </w:ins>
      <w:del w:id="3739"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40" w:author="REID-JAMOND Alison" w:date="2022-04-04T08:33:00Z">
        <w:r w:rsidRPr="00785C54" w:rsidDel="003E2160">
          <w:rPr>
            <w:szCs w:val="24"/>
          </w:rPr>
          <w:delText>o</w:delText>
        </w:r>
      </w:del>
      <w:ins w:id="3741"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2" w:author="REID-JAMOND Alison" w:date="2022-04-04T08:33:00Z">
        <w:r>
          <w:rPr>
            <w:szCs w:val="24"/>
          </w:rPr>
          <w:t>—</w:t>
        </w:r>
      </w:ins>
      <w:del w:id="3743"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4" w:author="REID-JAMOND Alison" w:date="2022-04-04T08:33:00Z">
        <w:r>
          <w:rPr>
            <w:szCs w:val="24"/>
          </w:rPr>
          <w:t>—</w:t>
        </w:r>
      </w:ins>
      <w:del w:id="3745"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6" w:author="REID-JAMOND Alison" w:date="2022-04-04T08:33:00Z">
        <w:r>
          <w:rPr>
            <w:szCs w:val="24"/>
          </w:rPr>
          <w:t>2)</w:t>
        </w:r>
      </w:ins>
      <w:del w:id="3747"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48" w:author="REID-JAMOND Alison" w:date="2022-04-04T08:33:00Z">
        <w:r>
          <w:rPr>
            <w:szCs w:val="24"/>
          </w:rPr>
          <w:t>—</w:t>
        </w:r>
      </w:ins>
      <w:del w:id="3749"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0"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1" w:author="REID-JAMOND Alison" w:date="2022-04-04T08:33:00Z">
        <w:r>
          <w:rPr>
            <w:szCs w:val="24"/>
          </w:rPr>
          <w:t>—</w:t>
        </w:r>
      </w:ins>
      <w:del w:id="3752"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3" w:author="REID-JAMOND Alison" w:date="2022-04-04T08:33:00Z">
        <w:r>
          <w:rPr>
            <w:szCs w:val="24"/>
          </w:rPr>
          <w:t>—</w:t>
        </w:r>
      </w:ins>
      <w:del w:id="3754"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e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55" w:author="REID-JAMOND Alison" w:date="2022-04-04T08:33:00Z">
        <w:r>
          <w:rPr>
            <w:szCs w:val="24"/>
          </w:rPr>
          <w:lastRenderedPageBreak/>
          <w:t>—</w:t>
        </w:r>
      </w:ins>
      <w:del w:id="3756"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Corpsdetexte"/>
        <w:autoSpaceDE w:val="0"/>
        <w:autoSpaceDN w:val="0"/>
        <w:adjustRightInd w:val="0"/>
        <w:rPr>
          <w:szCs w:val="24"/>
        </w:rPr>
      </w:pPr>
      <w:r w:rsidRPr="00785C54">
        <w:rPr>
          <w:szCs w:val="24"/>
        </w:rPr>
        <w:t xml:space="preserve">Note that in </w:t>
      </w:r>
      <w:ins w:id="375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8" w:author="Katharina Schleidt" w:date="2022-08-12T18:05:00Z">
        <w:r w:rsidRPr="00785C54" w:rsidDel="00E778A2">
          <w:rPr>
            <w:szCs w:val="24"/>
          </w:rPr>
          <w:delText>Edition 1</w:delText>
        </w:r>
      </w:del>
      <w:r w:rsidRPr="00785C54">
        <w:rPr>
          <w:szCs w:val="24"/>
        </w:rPr>
        <w:t xml:space="preserve"> the SF_Samp</w:t>
      </w:r>
      <w:ins w:id="3759"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60" w:author="Ilkka Rinne" w:date="2022-09-06T15:32:00Z">
        <w:r w:rsidRPr="00785C54" w:rsidDel="003613DB">
          <w:rPr>
            <w:szCs w:val="24"/>
          </w:rPr>
          <w:delText>"</w:delText>
        </w:r>
      </w:del>
      <w:ins w:id="3761" w:author="Ilkka Rinne" w:date="2022-09-06T15:32:00Z">
        <w:r w:rsidR="003613DB">
          <w:rPr>
            <w:szCs w:val="24"/>
          </w:rPr>
          <w:t>“</w:t>
        </w:r>
      </w:ins>
      <w:r w:rsidRPr="00785C54">
        <w:rPr>
          <w:szCs w:val="24"/>
        </w:rPr>
        <w:t>station</w:t>
      </w:r>
      <w:del w:id="3762" w:author="Ilkka Rinne" w:date="2022-09-06T15:32:00Z">
        <w:r w:rsidRPr="00785C54" w:rsidDel="003613DB">
          <w:rPr>
            <w:szCs w:val="24"/>
          </w:rPr>
          <w:delText>"</w:delText>
        </w:r>
      </w:del>
      <w:ins w:id="3763" w:author="Ilkka Rinne" w:date="2022-09-06T15:32:00Z">
        <w:r w:rsidR="003613DB">
          <w:rPr>
            <w:szCs w:val="24"/>
          </w:rPr>
          <w:t>”</w:t>
        </w:r>
      </w:ins>
      <w:r w:rsidRPr="00785C54">
        <w:rPr>
          <w:szCs w:val="24"/>
        </w:rPr>
        <w:t>:</w:t>
      </w:r>
    </w:p>
    <w:p w14:paraId="3BB8D0B0" w14:textId="4EA0E4C6" w:rsidR="005B5EAD" w:rsidRPr="00785C54" w:rsidRDefault="005B5EAD" w:rsidP="00785C54">
      <w:pPr>
        <w:pStyle w:val="Corpsdetexte"/>
        <w:autoSpaceDE w:val="0"/>
        <w:autoSpaceDN w:val="0"/>
        <w:adjustRightInd w:val="0"/>
        <w:rPr>
          <w:szCs w:val="24"/>
        </w:rPr>
      </w:pPr>
      <w:del w:id="3764" w:author="Ilkka Rinne" w:date="2022-09-06T15:32:00Z">
        <w:r w:rsidRPr="00785C54" w:rsidDel="003613DB">
          <w:rPr>
            <w:szCs w:val="24"/>
          </w:rPr>
          <w:delText>"</w:delText>
        </w:r>
      </w:del>
      <w:ins w:id="3765" w:author="Ilkka Rinne" w:date="2022-09-06T15:32:00Z">
        <w:r w:rsidR="003613DB">
          <w:rPr>
            <w:szCs w:val="24"/>
          </w:rPr>
          <w:t>“</w:t>
        </w:r>
      </w:ins>
      <w:r w:rsidRPr="00785C54">
        <w:rPr>
          <w:szCs w:val="24"/>
        </w:rPr>
        <w:t>A common mode of sampling is at a point. In environmental measurements and monitoring the term Station is often used.</w:t>
      </w:r>
      <w:del w:id="3766" w:author="Ilkka Rinne" w:date="2022-09-06T15:32:00Z">
        <w:r w:rsidRPr="00785C54" w:rsidDel="003613DB">
          <w:rPr>
            <w:szCs w:val="24"/>
          </w:rPr>
          <w:delText>"</w:delText>
        </w:r>
      </w:del>
      <w:ins w:id="3767" w:author="Ilkka Rinne" w:date="2022-09-06T15:32:00Z">
        <w:r w:rsidR="003613DB">
          <w:rPr>
            <w:szCs w:val="24"/>
          </w:rPr>
          <w:t>”</w:t>
        </w:r>
      </w:ins>
    </w:p>
    <w:p w14:paraId="3C2AC176" w14:textId="77777777" w:rsidR="005B5EAD" w:rsidRPr="00785C54" w:rsidRDefault="005B5EAD" w:rsidP="00785C54">
      <w:pPr>
        <w:pStyle w:val="Corpsdetexte"/>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Corpsdetexte"/>
        <w:autoSpaceDE w:val="0"/>
        <w:autoSpaceDN w:val="0"/>
        <w:adjustRightInd w:val="0"/>
        <w:rPr>
          <w:szCs w:val="24"/>
        </w:rPr>
      </w:pPr>
      <w:del w:id="3768" w:author="Ilkka Rinne" w:date="2022-09-06T15:32:00Z">
        <w:r w:rsidRPr="00785C54" w:rsidDel="003613DB">
          <w:rPr>
            <w:szCs w:val="24"/>
          </w:rPr>
          <w:delText>"</w:delText>
        </w:r>
      </w:del>
      <w:ins w:id="3769"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70" w:author="Ilkka Rinne" w:date="2022-09-06T15:32:00Z">
        <w:r w:rsidRPr="00785C54" w:rsidDel="003613DB">
          <w:rPr>
            <w:szCs w:val="24"/>
          </w:rPr>
          <w:delText>"</w:delText>
        </w:r>
      </w:del>
      <w:ins w:id="3771" w:author="Ilkka Rinne" w:date="2022-09-06T15:32:00Z">
        <w:r w:rsidR="003613DB">
          <w:rPr>
            <w:szCs w:val="24"/>
          </w:rPr>
          <w:t>”</w:t>
        </w:r>
      </w:ins>
    </w:p>
    <w:p w14:paraId="4855FB42" w14:textId="558E7ED2" w:rsidR="005B5EAD" w:rsidRPr="00785C54" w:rsidRDefault="005B5EAD" w:rsidP="00785C54">
      <w:pPr>
        <w:pStyle w:val="Corpsdetexte"/>
        <w:autoSpaceDE w:val="0"/>
        <w:autoSpaceDN w:val="0"/>
        <w:adjustRightInd w:val="0"/>
        <w:rPr>
          <w:szCs w:val="24"/>
        </w:rPr>
      </w:pPr>
      <w:r w:rsidRPr="00785C54">
        <w:rPr>
          <w:szCs w:val="24"/>
        </w:rPr>
        <w:t xml:space="preserve">The Sample (or SpatialSample) concept of the </w:t>
      </w:r>
      <w:ins w:id="377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3"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Corpsdetexte"/>
        <w:autoSpaceDE w:val="0"/>
        <w:autoSpaceDN w:val="0"/>
        <w:adjustRightInd w:val="0"/>
        <w:rPr>
          <w:szCs w:val="24"/>
        </w:rPr>
      </w:pPr>
      <w:r w:rsidRPr="00785C54">
        <w:rPr>
          <w:szCs w:val="24"/>
        </w:rPr>
        <w:t xml:space="preserve">An instance of SF_SamplingFeature class of </w:t>
      </w:r>
      <w:ins w:id="377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5"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7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77" w:author="Katharina Schleidt" w:date="2022-08-12T18:05:00Z">
        <w:r w:rsidRPr="00785C54" w:rsidDel="00E778A2">
          <w:rPr>
            <w:szCs w:val="24"/>
          </w:rPr>
          <w:delText>edition 2</w:delText>
        </w:r>
      </w:del>
      <w:r w:rsidRPr="00785C54">
        <w:rPr>
          <w:szCs w:val="24"/>
        </w:rPr>
        <w:t xml:space="preserve"> Basic Samples package to </w:t>
      </w:r>
      <w:ins w:id="377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9"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8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1"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8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3"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84" w:author="Katharina Schleidt" w:date="2022-08-12T18:06:00Z">
              <w:r w:rsidRPr="00E778A2">
                <w:rPr>
                  <w:rStyle w:val="stdpublisher"/>
                  <w:b/>
                  <w:bCs/>
                  <w:szCs w:val="24"/>
                  <w:shd w:val="clear" w:color="auto" w:fill="auto"/>
                  <w:rPrChange w:id="3785" w:author="Katharina Schleidt" w:date="2022-08-12T18:06:00Z">
                    <w:rPr>
                      <w:rStyle w:val="stdpublisher"/>
                      <w:szCs w:val="24"/>
                      <w:shd w:val="clear" w:color="auto" w:fill="auto"/>
                    </w:rPr>
                  </w:rPrChange>
                </w:rPr>
                <w:t>ISO</w:t>
              </w:r>
              <w:r w:rsidRPr="00E778A2">
                <w:rPr>
                  <w:b/>
                  <w:bCs/>
                  <w:szCs w:val="24"/>
                  <w:rPrChange w:id="3786" w:author="Katharina Schleidt" w:date="2022-08-12T18:06:00Z">
                    <w:rPr>
                      <w:szCs w:val="24"/>
                    </w:rPr>
                  </w:rPrChange>
                </w:rPr>
                <w:t> </w:t>
              </w:r>
              <w:r w:rsidRPr="00E778A2">
                <w:rPr>
                  <w:rStyle w:val="stddocNumber"/>
                  <w:b/>
                  <w:bCs/>
                  <w:szCs w:val="24"/>
                  <w:shd w:val="clear" w:color="auto" w:fill="auto"/>
                  <w:rPrChange w:id="3787"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88"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89" w:author="Katharina Schleidt" w:date="2022-08-12T18:06:00Z">
              <w:r w:rsidRPr="00E778A2">
                <w:rPr>
                  <w:rStyle w:val="stdpublisher"/>
                  <w:b/>
                  <w:bCs/>
                  <w:szCs w:val="24"/>
                  <w:shd w:val="clear" w:color="auto" w:fill="auto"/>
                  <w:rPrChange w:id="3790" w:author="Katharina Schleidt" w:date="2022-08-12T18:06:00Z">
                    <w:rPr>
                      <w:rStyle w:val="stdpublisher"/>
                      <w:szCs w:val="24"/>
                      <w:shd w:val="clear" w:color="auto" w:fill="auto"/>
                    </w:rPr>
                  </w:rPrChange>
                </w:rPr>
                <w:t>ISO</w:t>
              </w:r>
              <w:r w:rsidRPr="00E778A2">
                <w:rPr>
                  <w:b/>
                  <w:bCs/>
                  <w:szCs w:val="24"/>
                  <w:rPrChange w:id="3791" w:author="Katharina Schleidt" w:date="2022-08-12T18:06:00Z">
                    <w:rPr>
                      <w:szCs w:val="24"/>
                    </w:rPr>
                  </w:rPrChange>
                </w:rPr>
                <w:t> </w:t>
              </w:r>
              <w:r w:rsidRPr="00E778A2">
                <w:rPr>
                  <w:rStyle w:val="stddocNumber"/>
                  <w:b/>
                  <w:bCs/>
                  <w:szCs w:val="24"/>
                  <w:shd w:val="clear" w:color="auto" w:fill="auto"/>
                  <w:rPrChange w:id="3792" w:author="Katharina Schleidt" w:date="2022-08-12T18:06:00Z">
                    <w:rPr>
                      <w:rStyle w:val="stddocNumber"/>
                      <w:szCs w:val="24"/>
                      <w:shd w:val="clear" w:color="auto" w:fill="auto"/>
                    </w:rPr>
                  </w:rPrChange>
                </w:rPr>
                <w:t>19156:2011</w:t>
              </w:r>
            </w:ins>
            <w:del w:id="3793"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lastRenderedPageBreak/>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Corpsdetexte"/>
        <w:autoSpaceDE w:val="0"/>
        <w:autoSpaceDN w:val="0"/>
        <w:adjustRightInd w:val="0"/>
        <w:rPr>
          <w:szCs w:val="24"/>
        </w:rPr>
      </w:pPr>
      <w:r w:rsidRPr="00785C54">
        <w:rPr>
          <w:szCs w:val="24"/>
        </w:rPr>
        <w:t xml:space="preserve">An instance of SF_SpatialSamplingFeature class of </w:t>
      </w:r>
      <w:ins w:id="379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5"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Corpsdetexte"/>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96"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7"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98" w:author="Ilkka Rinne" w:date="2022-09-06T15:32:00Z">
        <w:r w:rsidRPr="00785C54" w:rsidDel="003613DB">
          <w:rPr>
            <w:szCs w:val="24"/>
          </w:rPr>
          <w:delText>"</w:delText>
        </w:r>
      </w:del>
      <w:ins w:id="3799" w:author="Ilkka Rinne" w:date="2022-09-06T15:32:00Z">
        <w:r w:rsidR="003613DB">
          <w:rPr>
            <w:szCs w:val="24"/>
          </w:rPr>
          <w:t>“</w:t>
        </w:r>
      </w:ins>
      <w:r w:rsidRPr="00785C54">
        <w:rPr>
          <w:szCs w:val="24"/>
        </w:rPr>
        <w:t>Hard-typing vs. soft typing and codelist use</w:t>
      </w:r>
      <w:del w:id="3800" w:author="Ilkka Rinne" w:date="2022-09-06T15:32:00Z">
        <w:r w:rsidRPr="00785C54" w:rsidDel="003613DB">
          <w:rPr>
            <w:szCs w:val="24"/>
          </w:rPr>
          <w:delText>"</w:delText>
        </w:r>
      </w:del>
      <w:ins w:id="3801"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80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3"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80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5"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80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7"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08"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9"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810" w:author="Katharina Schleidt" w:date="2022-08-12T18:07:00Z">
              <w:r w:rsidRPr="00E778A2">
                <w:rPr>
                  <w:rStyle w:val="stdpublisher"/>
                  <w:b/>
                  <w:bCs/>
                  <w:szCs w:val="24"/>
                  <w:shd w:val="clear" w:color="auto" w:fill="auto"/>
                  <w:rPrChange w:id="3811" w:author="Katharina Schleidt" w:date="2022-08-12T18:07:00Z">
                    <w:rPr>
                      <w:rStyle w:val="stdpublisher"/>
                      <w:szCs w:val="24"/>
                      <w:shd w:val="clear" w:color="auto" w:fill="auto"/>
                    </w:rPr>
                  </w:rPrChange>
                </w:rPr>
                <w:t>ISO</w:t>
              </w:r>
              <w:r w:rsidRPr="00E778A2">
                <w:rPr>
                  <w:b/>
                  <w:bCs/>
                  <w:szCs w:val="24"/>
                  <w:rPrChange w:id="3812" w:author="Katharina Schleidt" w:date="2022-08-12T18:07:00Z">
                    <w:rPr>
                      <w:szCs w:val="24"/>
                    </w:rPr>
                  </w:rPrChange>
                </w:rPr>
                <w:t> </w:t>
              </w:r>
              <w:r w:rsidRPr="00E778A2">
                <w:rPr>
                  <w:rStyle w:val="stddocNumber"/>
                  <w:b/>
                  <w:bCs/>
                  <w:szCs w:val="24"/>
                  <w:shd w:val="clear" w:color="auto" w:fill="auto"/>
                  <w:rPrChange w:id="3813" w:author="Katharina Schleidt" w:date="2022-08-12T18:07:00Z">
                    <w:rPr>
                      <w:rStyle w:val="stddocNumber"/>
                      <w:szCs w:val="24"/>
                      <w:shd w:val="clear" w:color="auto" w:fill="auto"/>
                    </w:rPr>
                  </w:rPrChange>
                </w:rPr>
                <w:t>19156:2022</w:t>
              </w:r>
            </w:ins>
            <w:del w:id="3814"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815" w:author="Katharina Schleidt" w:date="2022-08-12T18:07:00Z">
              <w:r w:rsidRPr="00E778A2">
                <w:rPr>
                  <w:rStyle w:val="stdpublisher"/>
                  <w:b/>
                  <w:bCs/>
                  <w:szCs w:val="24"/>
                  <w:shd w:val="clear" w:color="auto" w:fill="auto"/>
                  <w:rPrChange w:id="3816" w:author="Katharina Schleidt" w:date="2022-08-12T18:08:00Z">
                    <w:rPr>
                      <w:rStyle w:val="stdpublisher"/>
                      <w:szCs w:val="24"/>
                      <w:shd w:val="clear" w:color="auto" w:fill="auto"/>
                    </w:rPr>
                  </w:rPrChange>
                </w:rPr>
                <w:t>ISO</w:t>
              </w:r>
              <w:r w:rsidRPr="00E778A2">
                <w:rPr>
                  <w:b/>
                  <w:bCs/>
                  <w:szCs w:val="24"/>
                  <w:rPrChange w:id="3817" w:author="Katharina Schleidt" w:date="2022-08-12T18:08:00Z">
                    <w:rPr>
                      <w:szCs w:val="24"/>
                    </w:rPr>
                  </w:rPrChange>
                </w:rPr>
                <w:t> </w:t>
              </w:r>
              <w:r w:rsidRPr="00E778A2">
                <w:rPr>
                  <w:rStyle w:val="stddocNumber"/>
                  <w:b/>
                  <w:bCs/>
                  <w:szCs w:val="24"/>
                  <w:shd w:val="clear" w:color="auto" w:fill="auto"/>
                  <w:rPrChange w:id="3818" w:author="Katharina Schleidt" w:date="2022-08-12T18:08:00Z">
                    <w:rPr>
                      <w:rStyle w:val="stddocNumber"/>
                      <w:szCs w:val="24"/>
                      <w:shd w:val="clear" w:color="auto" w:fill="auto"/>
                    </w:rPr>
                  </w:rPrChange>
                </w:rPr>
                <w:t>19156:2011</w:t>
              </w:r>
            </w:ins>
            <w:del w:id="3819"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lastRenderedPageBreak/>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Corpsdetexte"/>
        <w:autoSpaceDE w:val="0"/>
        <w:autoSpaceDN w:val="0"/>
        <w:adjustRightInd w:val="0"/>
        <w:rPr>
          <w:szCs w:val="24"/>
        </w:rPr>
      </w:pPr>
      <w:r w:rsidRPr="00785C54">
        <w:rPr>
          <w:szCs w:val="24"/>
        </w:rPr>
        <w:t xml:space="preserve">An instance of SF_Specimen class of </w:t>
      </w:r>
      <w:ins w:id="3820"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1"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22" w:author="Katharina Schleidt" w:date="2022-08-13T16:42:00Z">
        <w:r w:rsidRPr="00785C54" w:rsidDel="00022C0A">
          <w:rPr>
            <w:szCs w:val="24"/>
          </w:rPr>
          <w:delText xml:space="preserve">core </w:delText>
        </w:r>
      </w:del>
      <w:ins w:id="3823"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2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25" w:author="Katharina Schleidt" w:date="2022-08-12T18:08:00Z">
        <w:r w:rsidRPr="00785C54" w:rsidDel="00E778A2">
          <w:rPr>
            <w:szCs w:val="24"/>
          </w:rPr>
          <w:delText>edition 2</w:delText>
        </w:r>
      </w:del>
      <w:r w:rsidRPr="00785C54">
        <w:rPr>
          <w:szCs w:val="24"/>
        </w:rPr>
        <w:t xml:space="preserve"> Basic Samples package to </w:t>
      </w:r>
      <w:ins w:id="3826"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27"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28"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29"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30" w:author="Katharina Schleidt" w:date="2022-08-12T18:08:00Z">
        <w:r w:rsidR="00E778A2" w:rsidRPr="00E778A2">
          <w:rPr>
            <w:szCs w:val="24"/>
          </w:rPr>
          <w:t>ISO 19156:2011</w:t>
        </w:r>
      </w:ins>
      <w:del w:id="3831"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32" w:author="Katharina Schleidt" w:date="2022-08-12T18:08:00Z">
              <w:r w:rsidRPr="00E778A2">
                <w:rPr>
                  <w:b/>
                  <w:szCs w:val="24"/>
                </w:rPr>
                <w:t>ISO 19156:20</w:t>
              </w:r>
              <w:r>
                <w:rPr>
                  <w:b/>
                  <w:szCs w:val="24"/>
                </w:rPr>
                <w:t>22</w:t>
              </w:r>
            </w:ins>
            <w:del w:id="3833"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34" w:author="Katharina Schleidt" w:date="2022-08-12T18:08:00Z">
              <w:r w:rsidRPr="00E778A2">
                <w:rPr>
                  <w:b/>
                  <w:szCs w:val="24"/>
                </w:rPr>
                <w:t>ISO 19156:2011</w:t>
              </w:r>
            </w:ins>
            <w:del w:id="3835"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3836" w:author="Katharina Schleidt" w:date="2022-08-12T18:09:00Z">
        <w:r w:rsidR="00E778A2" w:rsidRPr="00E778A2">
          <w:rPr>
            <w:szCs w:val="24"/>
          </w:rPr>
          <w:t>ISO 19156:2011</w:t>
        </w:r>
      </w:ins>
      <w:del w:id="3837"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38" w:author="Katharina Schleidt" w:date="2022-08-12T18:09:00Z">
        <w:r w:rsidR="00E778A2" w:rsidRPr="00E778A2">
          <w:rPr>
            <w:szCs w:val="24"/>
          </w:rPr>
          <w:t>ISO 19156:20</w:t>
        </w:r>
        <w:r w:rsidR="00E778A2">
          <w:rPr>
            <w:szCs w:val="24"/>
          </w:rPr>
          <w:t>22</w:t>
        </w:r>
      </w:ins>
      <w:del w:id="3839"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Corpsdetexte"/>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Corpsdetexte"/>
        <w:autoSpaceDE w:val="0"/>
        <w:autoSpaceDN w:val="0"/>
        <w:adjustRightInd w:val="0"/>
        <w:rPr>
          <w:szCs w:val="24"/>
        </w:rPr>
      </w:pPr>
      <w:ins w:id="3840" w:author="Katharina Schleidt" w:date="2022-08-12T18:09:00Z">
        <w:r w:rsidRPr="00E778A2">
          <w:rPr>
            <w:szCs w:val="24"/>
          </w:rPr>
          <w:t>ISO 19156:2011</w:t>
        </w:r>
      </w:ins>
      <w:del w:id="3841"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42" w:author="Katharina Schleidt" w:date="2022-08-12T18:09:00Z">
        <w:r w:rsidRPr="00E778A2">
          <w:rPr>
            <w:szCs w:val="24"/>
          </w:rPr>
          <w:t>ISO 19156:20</w:t>
        </w:r>
        <w:r>
          <w:rPr>
            <w:szCs w:val="24"/>
          </w:rPr>
          <w:t>22</w:t>
        </w:r>
      </w:ins>
      <w:del w:id="3843"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Corpsdetexte"/>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44" w:author="Katharina Schleidt" w:date="2022-08-12T18:09:00Z">
        <w:r w:rsidR="00E778A2" w:rsidRPr="00E778A2">
          <w:rPr>
            <w:szCs w:val="24"/>
          </w:rPr>
          <w:t>ISO 19156:20</w:t>
        </w:r>
        <w:r w:rsidR="00E778A2">
          <w:rPr>
            <w:szCs w:val="24"/>
          </w:rPr>
          <w:t>22</w:t>
        </w:r>
      </w:ins>
      <w:del w:id="3845" w:author="Katharina Schleidt" w:date="2022-08-12T18:09:00Z">
        <w:r w:rsidRPr="00785C54" w:rsidDel="00E778A2">
          <w:rPr>
            <w:szCs w:val="24"/>
          </w:rPr>
          <w:delText>edition 2</w:delText>
        </w:r>
      </w:del>
      <w:r w:rsidRPr="00785C54">
        <w:rPr>
          <w:szCs w:val="24"/>
        </w:rPr>
        <w:t xml:space="preserve"> Basic Samples package to </w:t>
      </w:r>
      <w:ins w:id="3846" w:author="Katharina Schleidt" w:date="2022-08-12T18:09:00Z">
        <w:r w:rsidR="00E778A2" w:rsidRPr="00E778A2">
          <w:rPr>
            <w:szCs w:val="24"/>
          </w:rPr>
          <w:t>ISO 19156:2011</w:t>
        </w:r>
      </w:ins>
      <w:del w:id="3847"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3848"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49"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50" w:author="Katharina Schleidt" w:date="2022-08-12T18:10:00Z">
        <w:r w:rsidR="00E778A2" w:rsidRPr="00E778A2">
          <w:rPr>
            <w:szCs w:val="24"/>
          </w:rPr>
          <w:t>ISO 19156:2011</w:t>
        </w:r>
      </w:ins>
      <w:del w:id="3851"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52" w:author="Katharina Schleidt" w:date="2022-08-12T18:10:00Z">
              <w:r w:rsidRPr="00E778A2">
                <w:rPr>
                  <w:b/>
                  <w:szCs w:val="24"/>
                </w:rPr>
                <w:t>ISO 19156:20</w:t>
              </w:r>
              <w:r>
                <w:rPr>
                  <w:b/>
                  <w:szCs w:val="24"/>
                </w:rPr>
                <w:t>22</w:t>
              </w:r>
            </w:ins>
            <w:del w:id="3853"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54" w:author="Katharina Schleidt" w:date="2022-08-12T18:10:00Z">
              <w:r w:rsidRPr="00E778A2">
                <w:rPr>
                  <w:b/>
                  <w:szCs w:val="24"/>
                </w:rPr>
                <w:t>ISO 19156:2011</w:t>
              </w:r>
            </w:ins>
            <w:del w:id="3855"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Corpsdetexte"/>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56" w:author="Katharina Schleidt" w:date="2022-08-12T18:10:00Z">
        <w:r w:rsidR="00E778A2" w:rsidRPr="00E778A2">
          <w:rPr>
            <w:rStyle w:val="stdpublisher"/>
            <w:szCs w:val="24"/>
            <w:shd w:val="clear" w:color="auto" w:fill="auto"/>
          </w:rPr>
          <w:t>ISO 19156:2011</w:t>
        </w:r>
      </w:ins>
      <w:del w:id="3857"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58" w:author="Katharina Schleidt" w:date="2022-08-12T18:10:00Z">
        <w:r w:rsidR="00E778A2" w:rsidRPr="00E778A2">
          <w:rPr>
            <w:szCs w:val="24"/>
          </w:rPr>
          <w:t>ISO 19156:20</w:t>
        </w:r>
        <w:r w:rsidR="00E778A2">
          <w:rPr>
            <w:szCs w:val="24"/>
          </w:rPr>
          <w:t>22</w:t>
        </w:r>
      </w:ins>
      <w:del w:id="3859"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Corpsdetexte"/>
      </w:pPr>
      <w:r w:rsidRPr="00785C54">
        <w:br w:type="page"/>
      </w:r>
    </w:p>
    <w:p w14:paraId="08322F51" w14:textId="67DB0754" w:rsidR="005B5EAD" w:rsidRPr="00785C54" w:rsidRDefault="005B5EAD" w:rsidP="00785C54">
      <w:pPr>
        <w:pStyle w:val="Corpsdetexte"/>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60"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1" w:author="Ilkka Rinne" w:date="2022-09-06T15:37:00Z"/>
          <w:szCs w:val="24"/>
        </w:rPr>
      </w:pPr>
      <w:del w:id="3862"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63"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1">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64"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65"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Corpsdetexte"/>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66" w:author="Ilkka Rinne" w:date="2022-09-06T15:32:00Z"/>
          <w:szCs w:val="24"/>
        </w:rPr>
      </w:pPr>
      <w:del w:id="3867"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68"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3">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69"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70" w:author="Ilkka Rinne" w:date="2022-09-06T15:32:00Z">
        <w:r>
          <w:t>NOTE</w:t>
        </w:r>
        <w:r>
          <w:tab/>
        </w:r>
      </w:ins>
      <w:ins w:id="3871" w:author="Ilkka Rinne" w:date="2022-09-06T15:33:00Z">
        <w:r>
          <w:t xml:space="preserve">No values or vocabulary </w:t>
        </w:r>
      </w:ins>
      <w:ins w:id="3872" w:author="Ilkka Rinne" w:date="2022-09-06T15:35:00Z">
        <w:r>
          <w:t xml:space="preserve">are </w:t>
        </w:r>
      </w:ins>
      <w:ins w:id="3873" w:author="Ilkka Rinne" w:date="2022-09-06T15:33:00Z">
        <w:r>
          <w:t>provided for SamplerClassification</w:t>
        </w:r>
      </w:ins>
      <w:ins w:id="3874" w:author="Ilkka Rinne" w:date="2022-09-06T15:35:00Z">
        <w:r>
          <w:t xml:space="preserve"> in this document.</w:t>
        </w:r>
      </w:ins>
      <w:ins w:id="3875" w:author="Ilkka Rinne" w:date="2022-09-06T15:33:00Z">
        <w:r>
          <w:t xml:space="preserve"> </w:t>
        </w:r>
      </w:ins>
      <w:ins w:id="3876" w:author="Ilkka Rinne" w:date="2022-09-06T15:35:00Z">
        <w:r>
          <w:t>C</w:t>
        </w:r>
      </w:ins>
      <w:ins w:id="3877" w:author="Ilkka Rinne" w:date="2022-09-06T15:33:00Z">
        <w:r>
          <w:t>lass provided h</w:t>
        </w:r>
      </w:ins>
      <w:ins w:id="3878" w:author="Ilkka Rinne" w:date="2022-09-06T15:34:00Z">
        <w:r>
          <w:t>e</w:t>
        </w:r>
      </w:ins>
      <w:ins w:id="3879" w:author="Ilkka Rinne" w:date="2022-09-06T15:33:00Z">
        <w:r>
          <w:t xml:space="preserve">re only as an example of </w:t>
        </w:r>
      </w:ins>
      <w:ins w:id="3880" w:author="Ilkka Rinne" w:date="2022-09-06T15:34:00Z">
        <w:r>
          <w:t>t</w:t>
        </w:r>
      </w:ins>
      <w:ins w:id="3881" w:author="Ilkka Rinne" w:date="2022-09-06T15:35:00Z">
        <w:r>
          <w:t>he</w:t>
        </w:r>
      </w:ins>
      <w:ins w:id="3882" w:author="Ilkka Rinne" w:date="2022-09-06T15:34:00Z">
        <w:r>
          <w:t xml:space="preserve"> codelist extension mechanism</w:t>
        </w:r>
      </w:ins>
      <w:ins w:id="3883" w:author="Ilkka Rinne" w:date="2022-09-06T15:35:00Z">
        <w:r>
          <w:t xml:space="preserve"> </w:t>
        </w:r>
      </w:ins>
      <w:ins w:id="3884" w:author="Ilkka Rinne" w:date="2022-09-06T15:36:00Z">
        <w:r>
          <w:t xml:space="preserve">for application domain </w:t>
        </w:r>
      </w:ins>
      <w:ins w:id="3885" w:author="Ilkka Rinne" w:date="2022-09-06T15:37:00Z">
        <w:r>
          <w:t xml:space="preserve">specific </w:t>
        </w:r>
      </w:ins>
      <w:ins w:id="3886" w:author="Ilkka Rinne" w:date="2022-09-06T15:36:00Z">
        <w:r>
          <w:t>implementatio</w:t>
        </w:r>
      </w:ins>
      <w:ins w:id="3887" w:author="Ilkka Rinne" w:date="2022-09-06T15:37:00Z">
        <w:r>
          <w:t>ns</w:t>
        </w:r>
      </w:ins>
      <w:ins w:id="3888"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Corpsdetexte"/>
        <w:autoSpaceDE w:val="0"/>
        <w:autoSpaceDN w:val="0"/>
        <w:adjustRightInd w:val="0"/>
        <w:rPr>
          <w:szCs w:val="24"/>
        </w:rPr>
      </w:pPr>
      <w:r w:rsidRPr="00785C54">
        <w:rPr>
          <w:szCs w:val="24"/>
        </w:rPr>
        <w:t>Instances of the specialized Observation types of 19156:2011 can be migrated into instances of the 19156:202</w:t>
      </w:r>
      <w:ins w:id="3889" w:author="REID-JAMOND Alison" w:date="2022-04-04T08:37:00Z">
        <w:r w:rsidR="003E2160">
          <w:rPr>
            <w:szCs w:val="24"/>
          </w:rPr>
          <w:t>2</w:t>
        </w:r>
      </w:ins>
      <w:del w:id="3890"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Corpsdetexte"/>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91" w:author="REID-JAMOND Alison" w:date="2022-04-04T08:37:00Z">
        <w:r w:rsidR="003E2160">
          <w:rPr>
            <w:rStyle w:val="stdyear"/>
            <w:szCs w:val="24"/>
            <w:shd w:val="clear" w:color="auto" w:fill="auto"/>
          </w:rPr>
          <w:t>2</w:t>
        </w:r>
      </w:ins>
      <w:del w:id="3892"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Corpsdetexte"/>
        <w:autoSpaceDE w:val="0"/>
        <w:autoSpaceDN w:val="0"/>
        <w:adjustRightInd w:val="0"/>
        <w:rPr>
          <w:szCs w:val="24"/>
        </w:rPr>
      </w:pPr>
      <w:r w:rsidRPr="00785C54">
        <w:rPr>
          <w:szCs w:val="24"/>
        </w:rPr>
        <w:t xml:space="preserve">In </w:t>
      </w:r>
      <w:ins w:id="3893" w:author="Katharina Schleidt" w:date="2022-08-12T18:11:00Z">
        <w:r w:rsidR="006C4FD2" w:rsidRPr="006C4FD2">
          <w:rPr>
            <w:szCs w:val="24"/>
          </w:rPr>
          <w:t>ISO 19156:2011</w:t>
        </w:r>
      </w:ins>
      <w:del w:id="3894"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95"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96" w:author="REID-JAMOND Alison" w:date="2022-04-04T08:37:00Z">
        <w:r w:rsidR="003E2160">
          <w:rPr>
            <w:rStyle w:val="stddocNumber"/>
            <w:szCs w:val="24"/>
            <w:shd w:val="clear" w:color="auto" w:fill="auto"/>
          </w:rPr>
          <w:t>:20</w:t>
        </w:r>
        <w:del w:id="3897" w:author="Katharina Schleidt" w:date="2022-08-12T18:11:00Z">
          <w:r w:rsidR="003E2160" w:rsidDel="006C4FD2">
            <w:rPr>
              <w:rStyle w:val="stddocNumber"/>
              <w:szCs w:val="24"/>
              <w:shd w:val="clear" w:color="auto" w:fill="auto"/>
            </w:rPr>
            <w:delText>11</w:delText>
          </w:r>
        </w:del>
      </w:ins>
      <w:ins w:id="3898" w:author="Katharina Schleidt" w:date="2022-08-12T18:11:00Z">
        <w:r w:rsidR="006C4FD2">
          <w:rPr>
            <w:rStyle w:val="stddocNumber"/>
            <w:szCs w:val="24"/>
            <w:shd w:val="clear" w:color="auto" w:fill="auto"/>
          </w:rPr>
          <w:t>22</w:t>
        </w:r>
      </w:ins>
      <w:del w:id="3899"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900" w:author="Katharina Schleidt" w:date="2022-08-13T16:40:00Z">
        <w:r w:rsidRPr="00785C54" w:rsidDel="00022C0A">
          <w:rPr>
            <w:szCs w:val="24"/>
          </w:rPr>
          <w:delText xml:space="preserve">core </w:delText>
        </w:r>
      </w:del>
      <w:ins w:id="3901"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902" w:author="Katharina Schleidt" w:date="2022-08-13T16:40:00Z">
        <w:r w:rsidRPr="00785C54" w:rsidDel="00022C0A">
          <w:rPr>
            <w:szCs w:val="24"/>
          </w:rPr>
          <w:delText xml:space="preserve">core </w:delText>
        </w:r>
      </w:del>
      <w:ins w:id="3903"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4)</w:t>
      </w:r>
      <w:r w:rsidRPr="00785C54">
        <w:rPr>
          <w:szCs w:val="24"/>
        </w:rPr>
        <w:tab/>
        <w:t>AbstractPreparationStep;</w:t>
      </w:r>
    </w:p>
    <w:p w14:paraId="29C34163"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Corpsdetexte"/>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904"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905"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Corpsdetexte"/>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906" w:author="Katharina Schleidt" w:date="2022-08-12T18:11:00Z">
        <w:r w:rsidR="006C4FD2" w:rsidRPr="006C4FD2">
          <w:rPr>
            <w:szCs w:val="24"/>
          </w:rPr>
          <w:t>ISO 19156:2011</w:t>
        </w:r>
      </w:ins>
      <w:del w:id="3907"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enumros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Corpsdetexte"/>
        <w:autoSpaceDE w:val="0"/>
        <w:autoSpaceDN w:val="0"/>
        <w:adjustRightInd w:val="0"/>
        <w:rPr>
          <w:szCs w:val="24"/>
        </w:rPr>
      </w:pPr>
      <w:r w:rsidRPr="00785C54">
        <w:rPr>
          <w:szCs w:val="24"/>
        </w:rPr>
        <w:t xml:space="preserve">The General Feature Instance package and its contained classes are not included in the </w:t>
      </w:r>
      <w:ins w:id="3908" w:author="Katharina Schleidt" w:date="2022-08-12T18:12:00Z">
        <w:r w:rsidR="006C4FD2" w:rsidRPr="006C4FD2">
          <w:rPr>
            <w:szCs w:val="24"/>
          </w:rPr>
          <w:t>ISO 19156:2022</w:t>
        </w:r>
      </w:ins>
      <w:del w:id="3909"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Corpsdetexte"/>
        <w:autoSpaceDE w:val="0"/>
        <w:autoSpaceDN w:val="0"/>
        <w:adjustRightInd w:val="0"/>
        <w:rPr>
          <w:szCs w:val="24"/>
        </w:rPr>
      </w:pPr>
      <w:r w:rsidRPr="00785C54">
        <w:rPr>
          <w:szCs w:val="24"/>
        </w:rPr>
        <w:t xml:space="preserve">The Temporal Coverage package and its contained classes are not included in the </w:t>
      </w:r>
      <w:ins w:id="3910" w:author="Katharina Schleidt" w:date="2022-08-12T18:12:00Z">
        <w:r w:rsidR="006C4FD2" w:rsidRPr="006C4FD2">
          <w:rPr>
            <w:szCs w:val="24"/>
          </w:rPr>
          <w:t>ISO 19156:2022</w:t>
        </w:r>
      </w:ins>
      <w:del w:id="3911"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912" w:author="Katharina Schleidt" w:date="2022-08-12T18:11:00Z">
        <w:r w:rsidR="006C4FD2" w:rsidRPr="006C4FD2">
          <w:rPr>
            <w:szCs w:val="24"/>
          </w:rPr>
          <w:t>ISO 19156:2011</w:t>
        </w:r>
      </w:ins>
      <w:del w:id="3913" w:author="Katharina Schleidt" w:date="2022-08-12T18:11:00Z">
        <w:r w:rsidRPr="00785C54" w:rsidDel="006C4FD2">
          <w:rPr>
            <w:szCs w:val="24"/>
          </w:rPr>
          <w:delText>Edition 1</w:delText>
        </w:r>
      </w:del>
      <w:r w:rsidRPr="00785C54">
        <w:rPr>
          <w:szCs w:val="24"/>
        </w:rPr>
        <w:t xml:space="preserve">) UML model will be revised to profile the </w:t>
      </w:r>
      <w:ins w:id="3914" w:author="Katharina Schleidt" w:date="2022-08-12T18:12:00Z">
        <w:r w:rsidR="006C4FD2" w:rsidRPr="006C4FD2">
          <w:rPr>
            <w:szCs w:val="24"/>
          </w:rPr>
          <w:t>ISO 19156:2022</w:t>
        </w:r>
      </w:ins>
      <w:del w:id="3915"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3916"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916"/>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Corpsdetexte"/>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Corpsdetexte"/>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917" w:author="REID-JAMOND Alison" w:date="2022-04-04T08:41:00Z">
        <w:r w:rsidRPr="00785C54" w:rsidDel="003E2160">
          <w:rPr>
            <w:szCs w:val="24"/>
          </w:rPr>
          <w:delText xml:space="preserve">might </w:delText>
        </w:r>
      </w:del>
      <w:ins w:id="3918"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Corpsdetexte"/>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919" w:author="REID-JAMOND Alison" w:date="2022-04-04T08:42:00Z">
        <w:r w:rsidRPr="00785C54" w:rsidDel="003E2160">
          <w:rPr>
            <w:szCs w:val="24"/>
          </w:rPr>
          <w:delText xml:space="preserve">might </w:delText>
        </w:r>
      </w:del>
      <w:ins w:id="3920"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Corpsdetexte"/>
        <w:autoSpaceDE w:val="0"/>
        <w:autoSpaceDN w:val="0"/>
        <w:adjustRightInd w:val="0"/>
        <w:rPr>
          <w:szCs w:val="24"/>
        </w:rPr>
      </w:pPr>
      <w:r w:rsidRPr="00785C54">
        <w:rPr>
          <w:szCs w:val="24"/>
        </w:rPr>
        <w:t xml:space="preserve">These viewpoints are not exclusive, and both are used in analysis and modelling. For example, a feature </w:t>
      </w:r>
      <w:del w:id="3921" w:author="Katharina Schleidt" w:date="2022-08-13T16:06:00Z">
        <w:r w:rsidRPr="00785C54" w:rsidDel="00A1403A">
          <w:rPr>
            <w:szCs w:val="24"/>
          </w:rPr>
          <w:delText xml:space="preserve">might </w:delText>
        </w:r>
      </w:del>
      <w:ins w:id="3922"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23" w:author="Katharina Schleidt" w:date="2022-08-13T16:06:00Z">
        <w:r w:rsidRPr="00785C54" w:rsidDel="00A1403A">
          <w:rPr>
            <w:szCs w:val="24"/>
          </w:rPr>
          <w:delText xml:space="preserve">might </w:delText>
        </w:r>
      </w:del>
      <w:ins w:id="3924"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Corpsdetexte"/>
        <w:autoSpaceDE w:val="0"/>
        <w:autoSpaceDN w:val="0"/>
        <w:adjustRightInd w:val="0"/>
        <w:rPr>
          <w:szCs w:val="24"/>
        </w:rPr>
      </w:pPr>
      <w:r w:rsidRPr="00785C54">
        <w:rPr>
          <w:szCs w:val="24"/>
        </w:rPr>
        <w:t xml:space="preserve">Observations focus on the data collection event. An act of </w:t>
      </w:r>
      <w:ins w:id="3925" w:author="Katharina Schleidt" w:date="2022-08-13T17:16:00Z">
        <w:r w:rsidR="003C3C9D">
          <w:rPr>
            <w:szCs w:val="24"/>
          </w:rPr>
          <w:t>o</w:t>
        </w:r>
      </w:ins>
      <w:del w:id="3926"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Corpsdetexte"/>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27" w:author="Katharina Schleidt" w:date="2022-08-13T17:16:00Z">
        <w:r w:rsidRPr="00785C54" w:rsidDel="003C3C9D">
          <w:rPr>
            <w:szCs w:val="24"/>
          </w:rPr>
          <w:delText xml:space="preserve">observation </w:delText>
        </w:r>
      </w:del>
      <w:ins w:id="3928"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Corpsdetexte"/>
        <w:autoSpaceDE w:val="0"/>
        <w:autoSpaceDN w:val="0"/>
        <w:adjustRightInd w:val="0"/>
        <w:rPr>
          <w:szCs w:val="24"/>
        </w:rPr>
      </w:pPr>
      <w:r w:rsidRPr="00785C54">
        <w:rPr>
          <w:szCs w:val="24"/>
        </w:rPr>
        <w:t xml:space="preserve">An observation event is clearly a “feature” in its own right, according to the GFM definition. An </w:t>
      </w:r>
      <w:del w:id="3929" w:author="Katharina Schleidt" w:date="2022-08-13T17:17:00Z">
        <w:r w:rsidRPr="00785C54" w:rsidDel="003C3C9D">
          <w:rPr>
            <w:szCs w:val="24"/>
          </w:rPr>
          <w:delText xml:space="preserve">observation </w:delText>
        </w:r>
      </w:del>
      <w:ins w:id="3930"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31" w:author="Katharina Schleidt" w:date="2022-08-13T17:17:00Z">
        <w:r w:rsidRPr="00785C54" w:rsidDel="003C3C9D">
          <w:rPr>
            <w:szCs w:val="24"/>
          </w:rPr>
          <w:delText xml:space="preserve">observation </w:delText>
        </w:r>
      </w:del>
      <w:ins w:id="3932"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Corpsdetexte"/>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Corpsdetexte"/>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3933"/>
      <w:del w:id="3934" w:author="Katharina Schleidt" w:date="2022-08-13T16:06:00Z">
        <w:r w:rsidRPr="00785C54" w:rsidDel="00A1403A">
          <w:rPr>
            <w:szCs w:val="24"/>
          </w:rPr>
          <w:delText>might</w:delText>
        </w:r>
        <w:commentRangeEnd w:id="3933"/>
        <w:r w:rsidR="003E2160" w:rsidDel="00A1403A">
          <w:rPr>
            <w:rStyle w:val="Marquedecommentaire"/>
            <w:rFonts w:eastAsia="MS Mincho"/>
            <w:lang w:eastAsia="ja-JP"/>
          </w:rPr>
          <w:commentReference w:id="3933"/>
        </w:r>
        <w:r w:rsidRPr="00785C54" w:rsidDel="00A1403A">
          <w:rPr>
            <w:szCs w:val="24"/>
          </w:rPr>
          <w:delText xml:space="preserve"> </w:delText>
        </w:r>
      </w:del>
      <w:ins w:id="3935"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w:t>
      </w:r>
      <w:del w:id="3936" w:author="Katharina Schleidt" w:date="2022-08-13T16:06:00Z">
        <w:r w:rsidRPr="00785C54" w:rsidDel="00A1403A">
          <w:rPr>
            <w:szCs w:val="24"/>
          </w:rPr>
          <w:delText xml:space="preserve">might </w:delText>
        </w:r>
      </w:del>
      <w:ins w:id="3937"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Corpsdetexte"/>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38" w:author="Katharina Schleidt" w:date="2022-08-13T17:17:00Z">
        <w:r w:rsidRPr="00785C54" w:rsidDel="009C7946">
          <w:rPr>
            <w:szCs w:val="24"/>
          </w:rPr>
          <w:delText xml:space="preserve">Observations </w:delText>
        </w:r>
      </w:del>
      <w:ins w:id="3939"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40"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41"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Corpsdetexte"/>
        <w:autoSpaceDE w:val="0"/>
        <w:autoSpaceDN w:val="0"/>
        <w:adjustRightInd w:val="0"/>
        <w:rPr>
          <w:szCs w:val="24"/>
        </w:rPr>
      </w:pPr>
      <w:r w:rsidRPr="00785C54">
        <w:rPr>
          <w:szCs w:val="24"/>
        </w:rPr>
        <w:t xml:space="preserve">Specialization of the </w:t>
      </w:r>
      <w:del w:id="3942" w:author="Katharina Schleidt" w:date="2022-08-13T17:18:00Z">
        <w:r w:rsidRPr="00785C54" w:rsidDel="009C7946">
          <w:rPr>
            <w:szCs w:val="24"/>
          </w:rPr>
          <w:delText xml:space="preserve">observation </w:delText>
        </w:r>
      </w:del>
      <w:ins w:id="3943"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Corpsdetexte"/>
        <w:autoSpaceDE w:val="0"/>
        <w:autoSpaceDN w:val="0"/>
        <w:adjustRightInd w:val="0"/>
        <w:rPr>
          <w:szCs w:val="24"/>
        </w:rPr>
      </w:pPr>
      <w:r w:rsidRPr="00785C54">
        <w:rPr>
          <w:szCs w:val="24"/>
        </w:rPr>
        <w:lastRenderedPageBreak/>
        <w:t xml:space="preserve">The </w:t>
      </w:r>
      <w:del w:id="3944" w:author="Katharina Schleidt" w:date="2022-08-13T17:18:00Z">
        <w:r w:rsidRPr="00785C54" w:rsidDel="009C7946">
          <w:rPr>
            <w:szCs w:val="24"/>
          </w:rPr>
          <w:delText xml:space="preserve">observation </w:delText>
        </w:r>
      </w:del>
      <w:ins w:id="3945"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46" w:author="Katharina Schleidt" w:date="2022-08-13T17:18:00Z">
        <w:r w:rsidRPr="00785C54" w:rsidDel="009C7946">
          <w:rPr>
            <w:szCs w:val="24"/>
          </w:rPr>
          <w:delText xml:space="preserve">observation </w:delText>
        </w:r>
      </w:del>
      <w:ins w:id="3947"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48" w:author="Katharina Schleidt" w:date="2022-08-13T16:06:00Z">
        <w:r w:rsidRPr="00785C54" w:rsidDel="00A1403A">
          <w:rPr>
            <w:szCs w:val="24"/>
          </w:rPr>
          <w:delText xml:space="preserve">might </w:delText>
        </w:r>
      </w:del>
      <w:ins w:id="3949"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50" w:author="Katharina Schleidt" w:date="2022-08-13T17:18:00Z">
        <w:r w:rsidRPr="00785C54" w:rsidDel="009C7946">
          <w:rPr>
            <w:szCs w:val="24"/>
          </w:rPr>
          <w:delText xml:space="preserve">observation </w:delText>
        </w:r>
      </w:del>
      <w:ins w:id="3951"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Corpsdetexte"/>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52" w:author="Katharina Schleidt" w:date="2022-08-13T16:06:00Z">
        <w:r w:rsidRPr="00785C54" w:rsidDel="00A1403A">
          <w:rPr>
            <w:szCs w:val="24"/>
          </w:rPr>
          <w:delText xml:space="preserve">might </w:delText>
        </w:r>
      </w:del>
      <w:ins w:id="3953"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Corpsdetexte"/>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54"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55" w:author="Katharina Schleidt" w:date="2022-08-13T17:18:00Z">
        <w:r w:rsidRPr="00785C54" w:rsidDel="009C7946">
          <w:rPr>
            <w:szCs w:val="24"/>
          </w:rPr>
          <w:delText xml:space="preserve">observation </w:delText>
        </w:r>
      </w:del>
      <w:ins w:id="3956"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Corpsdetexte"/>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Corpsdetexte"/>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57" w:author="Katharina Schleidt" w:date="2022-08-13T16:07:00Z">
        <w:r w:rsidRPr="00785C54" w:rsidDel="00A1403A">
          <w:rPr>
            <w:szCs w:val="24"/>
          </w:rPr>
          <w:delText>might</w:delText>
        </w:r>
      </w:del>
      <w:ins w:id="3958"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Corpsdetexte"/>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Corpsdetexte"/>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59" w:author="Katharina Schleidt" w:date="2022-08-13T16:07:00Z">
        <w:r w:rsidRPr="00785C54" w:rsidDel="00A1403A">
          <w:rPr>
            <w:szCs w:val="24"/>
          </w:rPr>
          <w:delText>might</w:delText>
        </w:r>
      </w:del>
      <w:ins w:id="3960"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61" w:author="Katharina Schleidt" w:date="2022-08-13T16:07:00Z">
        <w:r w:rsidRPr="00785C54" w:rsidDel="00A1403A">
          <w:rPr>
            <w:szCs w:val="24"/>
          </w:rPr>
          <w:delText>might</w:delText>
        </w:r>
      </w:del>
      <w:ins w:id="3962"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63" w:author="Katharina Schleidt" w:date="2022-08-13T16:07:00Z">
        <w:r w:rsidRPr="00785C54" w:rsidDel="00A1403A">
          <w:rPr>
            <w:szCs w:val="24"/>
          </w:rPr>
          <w:delText>might</w:delText>
        </w:r>
      </w:del>
      <w:ins w:id="3964"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Corpsdetexte"/>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Corpsdetexte"/>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Corpsdetexte"/>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65" w:author="Katharina Schleidt" w:date="2022-08-13T16:07:00Z">
        <w:r w:rsidRPr="00785C54" w:rsidDel="00A1403A">
          <w:rPr>
            <w:szCs w:val="24"/>
          </w:rPr>
          <w:delText>might</w:delText>
        </w:r>
      </w:del>
      <w:ins w:id="3966"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Corpsdetexte"/>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Corpsdetexte"/>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Corpsdetexte"/>
        <w:autoSpaceDE w:val="0"/>
        <w:autoSpaceDN w:val="0"/>
        <w:adjustRightInd w:val="0"/>
        <w:rPr>
          <w:szCs w:val="24"/>
        </w:rPr>
      </w:pPr>
      <w:r w:rsidRPr="00785C54">
        <w:rPr>
          <w:szCs w:val="24"/>
        </w:rPr>
        <w:t xml:space="preserve">Each of these associated objects </w:t>
      </w:r>
      <w:del w:id="3967" w:author="Katharina Schleidt" w:date="2022-08-13T16:07:00Z">
        <w:r w:rsidRPr="00785C54" w:rsidDel="00A1403A">
          <w:rPr>
            <w:szCs w:val="24"/>
          </w:rPr>
          <w:delText>might</w:delText>
        </w:r>
      </w:del>
      <w:ins w:id="3968" w:author="Katharina Schleidt" w:date="2022-08-13T16:07:00Z">
        <w:r w:rsidR="00A1403A">
          <w:rPr>
            <w:szCs w:val="24"/>
          </w:rPr>
          <w:t>can</w:t>
        </w:r>
      </w:ins>
      <w:r w:rsidRPr="00785C54">
        <w:rPr>
          <w:szCs w:val="24"/>
        </w:rPr>
        <w:t xml:space="preserve"> require a complex description. Hence</w:t>
      </w:r>
      <w:ins w:id="3969"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Corpsdetexte"/>
        <w:autoSpaceDE w:val="0"/>
        <w:autoSpaceDN w:val="0"/>
        <w:adjustRightInd w:val="0"/>
        <w:rPr>
          <w:szCs w:val="24"/>
        </w:rPr>
      </w:pPr>
      <w:r w:rsidRPr="00785C54">
        <w:rPr>
          <w:szCs w:val="24"/>
        </w:rPr>
        <w:t xml:space="preserve">In a serialized representation (e.g. JSON, XML following the GML pattern, etc…), they </w:t>
      </w:r>
      <w:del w:id="3970" w:author="Katharina Schleidt" w:date="2022-08-13T16:07:00Z">
        <w:r w:rsidRPr="00785C54" w:rsidDel="00A1403A">
          <w:rPr>
            <w:szCs w:val="24"/>
          </w:rPr>
          <w:delText>might</w:delText>
        </w:r>
      </w:del>
      <w:ins w:id="3971"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72" w:author="Katharina Schleidt" w:date="2022-08-13T16:07:00Z">
        <w:r w:rsidRPr="00785C54" w:rsidDel="00A1403A">
          <w:rPr>
            <w:szCs w:val="24"/>
          </w:rPr>
          <w:delText>might</w:delText>
        </w:r>
      </w:del>
      <w:ins w:id="3973"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74" w:author="Katharina Schleidt" w:date="2022-08-13T16:07:00Z">
        <w:r w:rsidRPr="00785C54" w:rsidDel="00A1403A">
          <w:rPr>
            <w:szCs w:val="24"/>
          </w:rPr>
          <w:delText>might</w:delText>
        </w:r>
      </w:del>
      <w:ins w:id="3975"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Corpsdetexte"/>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Corpsdetexte"/>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Corpsdetexte"/>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76"/>
      <w:r w:rsidRPr="00785C54">
        <w:rPr>
          <w:szCs w:val="24"/>
        </w:rPr>
        <w:t>(e</w:t>
      </w:r>
      <w:ins w:id="3977" w:author="Katharina Schleidt" w:date="2022-08-13T16:35:00Z">
        <w:r w:rsidR="00022C0A">
          <w:rPr>
            <w:szCs w:val="24"/>
          </w:rPr>
          <w:t>.g.,</w:t>
        </w:r>
      </w:ins>
      <w:del w:id="3978" w:author="Katharina Schleidt" w:date="2022-08-13T16:35:00Z">
        <w:r w:rsidRPr="00785C54" w:rsidDel="00022C0A">
          <w:rPr>
            <w:szCs w:val="24"/>
          </w:rPr>
          <w:delText>x :</w:delText>
        </w:r>
      </w:del>
      <w:r w:rsidRPr="00785C54">
        <w:rPr>
          <w:szCs w:val="24"/>
        </w:rPr>
        <w:t xml:space="preserve"> forecast) </w:t>
      </w:r>
      <w:commentRangeEnd w:id="3976"/>
      <w:r w:rsidR="00047CD7">
        <w:rPr>
          <w:rStyle w:val="Marquedecommentaire"/>
          <w:rFonts w:eastAsia="MS Mincho"/>
          <w:lang w:eastAsia="ja-JP"/>
        </w:rPr>
        <w:commentReference w:id="3976"/>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Corpsdetexte"/>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Corpsdetexte"/>
        <w:autoSpaceDE w:val="0"/>
        <w:autoSpaceDN w:val="0"/>
        <w:adjustRightInd w:val="0"/>
        <w:rPr>
          <w:szCs w:val="24"/>
        </w:rPr>
      </w:pPr>
      <w:r w:rsidRPr="00785C54">
        <w:rPr>
          <w:szCs w:val="24"/>
        </w:rPr>
        <w:t xml:space="preserve">Within the model provided in this </w:t>
      </w:r>
      <w:del w:id="3979" w:author="REID-JAMOND Alison" w:date="2022-04-04T15:04:00Z">
        <w:r w:rsidRPr="00785C54" w:rsidDel="00047CD7">
          <w:rPr>
            <w:szCs w:val="24"/>
          </w:rPr>
          <w:delText>standard</w:delText>
        </w:r>
      </w:del>
      <w:ins w:id="3980"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81" w:author="REID-JAMOND Alison" w:date="2022-04-04T15:04:00Z">
        <w:r w:rsidR="00047CD7">
          <w:rPr>
            <w:szCs w:val="24"/>
          </w:rPr>
          <w:t>-</w:t>
        </w:r>
      </w:ins>
      <w:del w:id="3982"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Corpsdetexte"/>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83" w:author="Katharina Schleidt" w:date="2022-08-13T17:19:00Z">
        <w:r w:rsidRPr="00785C54" w:rsidDel="009C7946">
          <w:rPr>
            <w:szCs w:val="24"/>
          </w:rPr>
          <w:delText>observation</w:delText>
        </w:r>
      </w:del>
      <w:ins w:id="3984"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85" w:author="REID-JAMOND Alison" w:date="2022-04-04T15:05:00Z">
        <w:r w:rsidRPr="00785C54" w:rsidDel="00047CD7">
          <w:rPr>
            <w:szCs w:val="24"/>
          </w:rPr>
          <w:delText xml:space="preserve">might </w:delText>
        </w:r>
      </w:del>
      <w:ins w:id="3986"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87" w:author="REID-JAMOND Alison" w:date="2022-04-04T15:05:00Z">
        <w:r w:rsidRPr="00785C54" w:rsidDel="00047CD7">
          <w:rPr>
            <w:szCs w:val="24"/>
          </w:rPr>
          <w:delText xml:space="preserve">might </w:delText>
        </w:r>
      </w:del>
      <w:ins w:id="3988"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Corpsdetexte"/>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89" w:author="Katharina Schleidt" w:date="2022-08-13T16:08:00Z">
        <w:r w:rsidRPr="00785C54" w:rsidDel="009061F0">
          <w:rPr>
            <w:szCs w:val="24"/>
          </w:rPr>
          <w:delText xml:space="preserve">might </w:delText>
        </w:r>
      </w:del>
      <w:ins w:id="3990" w:author="Katharina Schleidt" w:date="2022-08-13T16:08:00Z">
        <w:r w:rsidR="009061F0">
          <w:rPr>
            <w:szCs w:val="24"/>
          </w:rPr>
          <w:t>is</w:t>
        </w:r>
        <w:r w:rsidR="009061F0" w:rsidRPr="00785C54">
          <w:rPr>
            <w:szCs w:val="24"/>
          </w:rPr>
          <w:t xml:space="preserve"> </w:t>
        </w:r>
      </w:ins>
      <w:r w:rsidRPr="00785C54">
        <w:rPr>
          <w:szCs w:val="24"/>
        </w:rPr>
        <w:t xml:space="preserve">not </w:t>
      </w:r>
      <w:del w:id="3991" w:author="Katharina Schleidt" w:date="2022-08-13T16:08:00Z">
        <w:r w:rsidRPr="00785C54" w:rsidDel="009061F0">
          <w:rPr>
            <w:szCs w:val="24"/>
          </w:rPr>
          <w:delText xml:space="preserve">be </w:delText>
        </w:r>
      </w:del>
      <w:ins w:id="3992"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Corpsdetexte"/>
        <w:autoSpaceDE w:val="0"/>
        <w:autoSpaceDN w:val="0"/>
        <w:adjustRightInd w:val="0"/>
        <w:rPr>
          <w:szCs w:val="24"/>
        </w:rPr>
      </w:pPr>
      <w:r w:rsidRPr="00785C54">
        <w:rPr>
          <w:szCs w:val="24"/>
        </w:rPr>
        <w:t xml:space="preserve">The key is that the proximate feature-of-interest </w:t>
      </w:r>
      <w:del w:id="3993" w:author="REID-JAMOND Alison" w:date="2022-04-04T15:05:00Z">
        <w:r w:rsidRPr="00785C54" w:rsidDel="00047CD7">
          <w:rPr>
            <w:szCs w:val="24"/>
          </w:rPr>
          <w:delText xml:space="preserve">must </w:delText>
        </w:r>
      </w:del>
      <w:ins w:id="3994"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95"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96" w:author="REID-JAMOND Alison" w:date="2022-04-04T15:05:00Z">
        <w:r w:rsidRPr="00785C54" w:rsidDel="00047CD7">
          <w:rPr>
            <w:szCs w:val="24"/>
          </w:rPr>
          <w:delText>must have</w:delText>
        </w:r>
      </w:del>
      <w:ins w:id="3997"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3998" w:author="REID-JAMOND Alison" w:date="2022-04-04T15:06:00Z">
        <w:r w:rsidRPr="00785C54" w:rsidDel="00047CD7">
          <w:rPr>
            <w:szCs w:val="24"/>
          </w:rPr>
          <w:delText xml:space="preserve">might </w:delText>
        </w:r>
      </w:del>
      <w:ins w:id="3999"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0" w:author="REID-JAMOND Alison" w:date="2022-04-04T15:06:00Z"/>
          <w:szCs w:val="24"/>
        </w:rPr>
      </w:pPr>
      <w:r w:rsidRPr="00785C54">
        <w:rPr>
          <w:szCs w:val="24"/>
        </w:rPr>
        <w:t>EXAMPLE</w:t>
      </w:r>
      <w:ins w:id="4001" w:author="REID-JAMOND Alison" w:date="2022-04-04T15:06:00Z">
        <w:r w:rsidR="00047CD7">
          <w:rPr>
            <w:szCs w:val="24"/>
          </w:rPr>
          <w:t xml:space="preserve"> 1</w:t>
        </w:r>
      </w:ins>
      <w:del w:id="4002"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03" w:author="REID-JAMOND Alison" w:date="2022-04-04T15:06:00Z"/>
          <w:szCs w:val="24"/>
        </w:rPr>
      </w:pPr>
      <w:ins w:id="4004" w:author="REID-JAMOND Alison" w:date="2022-04-04T15:06:00Z">
        <w:r>
          <w:rPr>
            <w:szCs w:val="24"/>
          </w:rPr>
          <w:tab/>
        </w:r>
      </w:ins>
      <w:del w:id="4005"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4006" w:author="REID-JAMOND Alison" w:date="2022-04-04T15:06:00Z">
        <w:r>
          <w:rPr>
            <w:szCs w:val="24"/>
          </w:rPr>
          <w:t>.</w:t>
        </w:r>
      </w:ins>
      <w:del w:id="4007"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08" w:author="REID-JAMOND Alison" w:date="2022-04-04T15:06:00Z"/>
          <w:szCs w:val="24"/>
        </w:rPr>
        <w:pPrChange w:id="4009"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0"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11" w:author="REID-JAMOND Alison" w:date="2022-04-04T15:06:00Z"/>
          <w:szCs w:val="24"/>
        </w:rPr>
      </w:pPr>
      <w:del w:id="4012"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4013" w:author="REID-JAMOND Alison" w:date="2022-04-04T15:06:00Z">
        <w:r w:rsidR="00047CD7">
          <w:rPr>
            <w:szCs w:val="24"/>
          </w:rPr>
          <w:t>.</w:t>
        </w:r>
      </w:ins>
      <w:del w:id="4014"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15" w:author="REID-JAMOND Alison" w:date="2022-04-04T15:06:00Z"/>
          <w:szCs w:val="24"/>
        </w:rPr>
        <w:pPrChange w:id="401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17"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18"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19"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4020" w:author="Katharina Schleidt" w:date="2022-08-13T17:20:00Z">
        <w:r w:rsidRPr="00785C54" w:rsidDel="009C7946">
          <w:rPr>
            <w:szCs w:val="24"/>
          </w:rPr>
          <w:delText xml:space="preserve">observation </w:delText>
        </w:r>
      </w:del>
      <w:ins w:id="4021"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Corpsdetexte"/>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22" w:author="REID-JAMOND Alison" w:date="2022-04-04T15:06:00Z">
        <w:r w:rsidRPr="00785C54" w:rsidDel="00047CD7">
          <w:rPr>
            <w:szCs w:val="24"/>
          </w:rPr>
          <w:delText xml:space="preserve"> </w:delText>
        </w:r>
      </w:del>
      <w:del w:id="4023" w:author="REID-JAMOND Alison" w:date="2022-04-04T11:10:00Z">
        <w:r w:rsidRPr="00785C54" w:rsidDel="008B5385">
          <w:rPr>
            <w:rStyle w:val="citesec"/>
            <w:szCs w:val="24"/>
            <w:shd w:val="clear" w:color="auto" w:fill="auto"/>
          </w:rPr>
          <w:delText xml:space="preserve">section </w:delText>
        </w:r>
      </w:del>
      <w:ins w:id="4024"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Corpsdetexte"/>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25" w:author="Katharina Schleidt" w:date="2022-08-13T17:20:00Z">
        <w:r w:rsidRPr="00785C54" w:rsidDel="009C7946">
          <w:rPr>
            <w:szCs w:val="24"/>
          </w:rPr>
          <w:delText>observations</w:delText>
        </w:r>
      </w:del>
      <w:ins w:id="4026"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27" w:author="Katharina Schleidt" w:date="2022-08-13T17:20:00Z">
        <w:r w:rsidRPr="00785C54" w:rsidDel="009C7946">
          <w:rPr>
            <w:szCs w:val="24"/>
          </w:rPr>
          <w:delText xml:space="preserve">observations </w:delText>
        </w:r>
      </w:del>
      <w:ins w:id="4028"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Corpsdetexte"/>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29" w:author="Katharina Schleidt" w:date="2022-08-13T16:09:00Z">
        <w:r w:rsidR="009061F0">
          <w:rPr>
            <w:szCs w:val="24"/>
          </w:rPr>
          <w:t xml:space="preserve">in some cases, </w:t>
        </w:r>
      </w:ins>
      <w:r w:rsidRPr="00785C54">
        <w:rPr>
          <w:szCs w:val="24"/>
        </w:rPr>
        <w:t xml:space="preserve">the types of these features </w:t>
      </w:r>
      <w:del w:id="4030" w:author="Katharina Schleidt" w:date="2022-08-13T16:09:00Z">
        <w:r w:rsidRPr="00785C54" w:rsidDel="009061F0">
          <w:rPr>
            <w:szCs w:val="24"/>
          </w:rPr>
          <w:delText xml:space="preserve">might </w:delText>
        </w:r>
      </w:del>
      <w:ins w:id="4031" w:author="Katharina Schleidt" w:date="2022-08-13T16:09:00Z">
        <w:r w:rsidR="009061F0">
          <w:rPr>
            <w:szCs w:val="24"/>
          </w:rPr>
          <w:t xml:space="preserve">are </w:t>
        </w:r>
      </w:ins>
      <w:r w:rsidRPr="00785C54">
        <w:rPr>
          <w:szCs w:val="24"/>
        </w:rPr>
        <w:t xml:space="preserve">not </w:t>
      </w:r>
      <w:del w:id="4032"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Corpsdetexte"/>
        <w:autoSpaceDE w:val="0"/>
        <w:autoSpaceDN w:val="0"/>
        <w:adjustRightInd w:val="0"/>
        <w:rPr>
          <w:szCs w:val="24"/>
        </w:rPr>
      </w:pPr>
      <w:r w:rsidRPr="00785C54">
        <w:rPr>
          <w:szCs w:val="24"/>
        </w:rPr>
        <w:t xml:space="preserve">Within the Open Geospatial Consortium (OGC), different data models have evolved for the provision of sensor data </w:t>
      </w:r>
      <w:ins w:id="4033" w:author="REID-JAMOND Alison" w:date="2022-04-04T11:09:00Z">
        <w:r w:rsidR="008B5385">
          <w:rPr>
            <w:szCs w:val="24"/>
          </w:rPr>
          <w:t>[</w:t>
        </w:r>
      </w:ins>
      <w:del w:id="4034" w:author="REID-JAMOND Alison" w:date="2022-04-04T11:09:00Z">
        <w:r w:rsidRPr="00785C54" w:rsidDel="008B5385">
          <w:rPr>
            <w:szCs w:val="24"/>
          </w:rPr>
          <w:delText>(</w:delText>
        </w:r>
      </w:del>
      <w:r w:rsidRPr="00785C54">
        <w:rPr>
          <w:szCs w:val="24"/>
        </w:rPr>
        <w:t>Observations, measurements and samples Model (OMS)</w:t>
      </w:r>
      <w:ins w:id="4035" w:author="REID-JAMOND Alison" w:date="2022-04-04T11:09:00Z">
        <w:r w:rsidR="008B5385">
          <w:rPr>
            <w:szCs w:val="24"/>
          </w:rPr>
          <w:t>]</w:t>
        </w:r>
      </w:ins>
      <w:del w:id="4036" w:author="REID-JAMOND Alison" w:date="2022-04-04T11:09:00Z">
        <w:r w:rsidRPr="00785C54" w:rsidDel="008B5385">
          <w:rPr>
            <w:szCs w:val="24"/>
          </w:rPr>
          <w:delText>)</w:delText>
        </w:r>
      </w:del>
      <w:r w:rsidRPr="00785C54">
        <w:rPr>
          <w:szCs w:val="24"/>
        </w:rPr>
        <w:t xml:space="preserve"> and datacubes </w:t>
      </w:r>
      <w:ins w:id="4037" w:author="REID-JAMOND Alison" w:date="2022-04-04T11:10:00Z">
        <w:r w:rsidR="008B5385">
          <w:rPr>
            <w:szCs w:val="24"/>
          </w:rPr>
          <w:t>[</w:t>
        </w:r>
      </w:ins>
      <w:del w:id="4038"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39"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40" w:author="REID-JAMOND Alison" w:date="2022-04-04T11:10:00Z">
        <w:r w:rsidR="008B5385">
          <w:rPr>
            <w:szCs w:val="24"/>
          </w:rPr>
          <w:t>]</w:t>
        </w:r>
      </w:ins>
      <w:del w:id="4041"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2" w:author="Ilkka Rinne" w:date="2022-09-06T14:34:00Z">
        <w:r w:rsidRPr="00785C54" w:rsidDel="00156615">
          <w:rPr>
            <w:noProof/>
            <w:szCs w:val="24"/>
            <w:lang w:val="fr-FR" w:eastAsia="fr-FR"/>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43"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44"/>
      <w:r w:rsidRPr="00785C54">
        <w:rPr>
          <w:szCs w:val="24"/>
        </w:rPr>
        <w:t>Figure D.2 — OMS model key elements</w:t>
      </w:r>
      <w:commentRangeEnd w:id="4044"/>
      <w:r w:rsidR="00047CD7">
        <w:rPr>
          <w:rStyle w:val="Marquedecommentaire"/>
          <w:rFonts w:eastAsia="MS Mincho"/>
          <w:b w:val="0"/>
          <w:lang w:eastAsia="ja-JP"/>
        </w:rPr>
        <w:commentReference w:id="4044"/>
      </w:r>
    </w:p>
    <w:p w14:paraId="65D5648A" w14:textId="40A2731E" w:rsidR="005B5EAD" w:rsidRPr="00785C54" w:rsidRDefault="005B5EAD" w:rsidP="00785C54">
      <w:pPr>
        <w:pStyle w:val="Corpsdetexte"/>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45"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46"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47"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48"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49"/>
      <w:r w:rsidRPr="00785C54">
        <w:rPr>
          <w:szCs w:val="24"/>
        </w:rPr>
        <w:t>Figure D.3 — CIS model key elements</w:t>
      </w:r>
      <w:commentRangeEnd w:id="4049"/>
      <w:r w:rsidR="00047CD7">
        <w:rPr>
          <w:rStyle w:val="Marquedecommentaire"/>
          <w:rFonts w:eastAsia="MS Mincho"/>
          <w:b w:val="0"/>
          <w:lang w:eastAsia="ja-JP"/>
        </w:rPr>
        <w:commentReference w:id="4049"/>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50"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51"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52"/>
      <w:r w:rsidRPr="00785C54">
        <w:rPr>
          <w:szCs w:val="24"/>
        </w:rPr>
        <w:t>Figure D.4 — Coverage as a result of an Observation</w:t>
      </w:r>
      <w:commentRangeEnd w:id="4052"/>
      <w:r w:rsidR="00047CD7">
        <w:rPr>
          <w:rStyle w:val="Marquedecommentaire"/>
          <w:rFonts w:eastAsia="MS Mincho"/>
          <w:b w:val="0"/>
          <w:lang w:eastAsia="ja-JP"/>
        </w:rPr>
        <w:commentReference w:id="4052"/>
      </w:r>
    </w:p>
    <w:p w14:paraId="4B350184" w14:textId="17AB1B7F" w:rsidR="005B5EAD" w:rsidRPr="00785C54" w:rsidRDefault="005B5EAD" w:rsidP="00785C54">
      <w:pPr>
        <w:pStyle w:val="Corpsdetexte"/>
        <w:autoSpaceDE w:val="0"/>
        <w:autoSpaceDN w:val="0"/>
        <w:adjustRightInd w:val="0"/>
        <w:rPr>
          <w:szCs w:val="24"/>
        </w:rPr>
      </w:pPr>
      <w:r w:rsidRPr="00785C54">
        <w:rPr>
          <w:szCs w:val="24"/>
        </w:rPr>
        <w:t xml:space="preserve">When OMS and CIS models are used in conjunction, care must be taken in ensuring alignment pertaining to the </w:t>
      </w:r>
      <w:del w:id="4053" w:author="Katharina Schleidt" w:date="2022-08-13T17:25:00Z">
        <w:r w:rsidRPr="00785C54" w:rsidDel="000F7C96">
          <w:rPr>
            <w:szCs w:val="24"/>
          </w:rPr>
          <w:delText>Domain</w:delText>
        </w:r>
      </w:del>
      <w:ins w:id="4054"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55" w:author="Katharina Schleidt" w:date="2022-08-13T17:25:00Z">
        <w:r w:rsidRPr="00785C54" w:rsidDel="000F7C96">
          <w:rPr>
            <w:szCs w:val="24"/>
          </w:rPr>
          <w:delText>Domain</w:delText>
        </w:r>
      </w:del>
      <w:ins w:id="4056"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57"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58" w:author="Katharina Schleidt" w:date="2022-08-13T16:11:00Z">
        <w:r w:rsidRPr="00785C54" w:rsidDel="009061F0">
          <w:rPr>
            <w:szCs w:val="24"/>
          </w:rPr>
          <w:delText>may</w:delText>
        </w:r>
      </w:del>
      <w:ins w:id="4059" w:author="Katharina Schleidt" w:date="2022-08-13T16:11:00Z">
        <w:r w:rsidR="009061F0">
          <w:rPr>
            <w:szCs w:val="24"/>
          </w:rPr>
          <w:t>can</w:t>
        </w:r>
      </w:ins>
      <w:r w:rsidRPr="00785C54">
        <w:rPr>
          <w:szCs w:val="24"/>
        </w:rPr>
        <w:t xml:space="preserve"> reference a feature representing this transect or profile</w:t>
      </w:r>
      <w:ins w:id="4060"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61"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62"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63"/>
      <w:r w:rsidRPr="00785C54">
        <w:rPr>
          <w:szCs w:val="24"/>
        </w:rPr>
        <w:t>Figure D.5 — Observation as metadata of a Coverage</w:t>
      </w:r>
      <w:commentRangeEnd w:id="4063"/>
      <w:r w:rsidR="00047CD7">
        <w:rPr>
          <w:rStyle w:val="Marquedecommentaire"/>
          <w:rFonts w:eastAsia="MS Mincho"/>
          <w:b w:val="0"/>
          <w:lang w:eastAsia="ja-JP"/>
        </w:rPr>
        <w:commentReference w:id="4063"/>
      </w:r>
    </w:p>
    <w:p w14:paraId="55B09075" w14:textId="231C409D" w:rsidR="005B5EAD" w:rsidRDefault="005B5EAD" w:rsidP="00785C54">
      <w:pPr>
        <w:pStyle w:val="Corpsdetexte"/>
        <w:autoSpaceDE w:val="0"/>
        <w:autoSpaceDN w:val="0"/>
        <w:adjustRightInd w:val="0"/>
        <w:rPr>
          <w:ins w:id="4064"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65"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66" w:author="Ilkka Rinne" w:date="2022-09-06T14:39:00Z"/>
          <w:rFonts w:eastAsia="Calibri"/>
          <w:szCs w:val="24"/>
          <w:lang w:eastAsia="en-US"/>
        </w:rPr>
      </w:pPr>
      <w:ins w:id="4067" w:author="Ilkka Rinne" w:date="2022-09-06T14:39:00Z">
        <w:r>
          <w:rPr>
            <w:szCs w:val="24"/>
          </w:rPr>
          <w:br w:type="page"/>
        </w:r>
      </w:ins>
    </w:p>
    <w:p w14:paraId="5DED038D" w14:textId="57AE896A" w:rsidR="00393148" w:rsidRDefault="00393148" w:rsidP="00393148">
      <w:pPr>
        <w:pStyle w:val="ANNEX"/>
        <w:rPr>
          <w:ins w:id="4068" w:author="Ilkka Rinne" w:date="2022-09-06T14:58:00Z"/>
        </w:rPr>
      </w:pPr>
      <w:ins w:id="4069" w:author="Ilkka Rinne" w:date="2022-09-06T14:43:00Z">
        <w:r>
          <w:lastRenderedPageBreak/>
          <w:br/>
        </w:r>
      </w:ins>
      <w:bookmarkStart w:id="4070" w:name="_Toc113373582"/>
      <w:ins w:id="4071" w:author="Ilkka Rinne" w:date="2022-09-06T14:40:00Z">
        <w:r w:rsidRPr="00785C54">
          <w:t>(informative)</w:t>
        </w:r>
        <w:r w:rsidRPr="00785C54">
          <w:br/>
        </w:r>
        <w:r w:rsidRPr="00785C54">
          <w:br/>
        </w:r>
      </w:ins>
      <w:ins w:id="4072" w:author="Ilkka Rinne" w:date="2022-09-06T14:42:00Z">
        <w:r>
          <w:t>Detail</w:t>
        </w:r>
      </w:ins>
      <w:ins w:id="4073" w:author="Ilkka Rinne" w:date="2022-09-06T14:43:00Z">
        <w:r>
          <w:t>ed</w:t>
        </w:r>
      </w:ins>
      <w:ins w:id="4074" w:author="Ilkka Rinne" w:date="2022-09-06T14:41:00Z">
        <w:r>
          <w:t xml:space="preserve"> package overview diagrams</w:t>
        </w:r>
      </w:ins>
      <w:bookmarkEnd w:id="4070"/>
    </w:p>
    <w:p w14:paraId="5DDA8132" w14:textId="2BF19A30" w:rsidR="00C269ED" w:rsidRPr="00C269ED" w:rsidRDefault="00C269ED">
      <w:pPr>
        <w:rPr>
          <w:ins w:id="4075" w:author="Ilkka Rinne" w:date="2022-09-06T14:44:00Z"/>
        </w:rPr>
        <w:pPrChange w:id="4076" w:author="Ilkka Rinne" w:date="2022-09-06T14:58:00Z">
          <w:pPr>
            <w:pStyle w:val="ANNEX"/>
          </w:pPr>
        </w:pPrChange>
      </w:pPr>
      <w:ins w:id="4077" w:author="Ilkka Rinne" w:date="2022-09-06T14:58:00Z">
        <w:r>
          <w:rPr>
            <w:lang w:eastAsia="en-US"/>
          </w:rPr>
          <w:t xml:space="preserve">The UML class diagrams in this Annex are provided </w:t>
        </w:r>
      </w:ins>
      <w:ins w:id="4078" w:author="Ilkka Rinne" w:date="2022-09-06T14:59:00Z">
        <w:r>
          <w:rPr>
            <w:lang w:eastAsia="en-US"/>
          </w:rPr>
          <w:t xml:space="preserve">as additional </w:t>
        </w:r>
      </w:ins>
      <w:ins w:id="4079" w:author="Ilkka Rinne" w:date="2022-09-06T14:58:00Z">
        <w:r>
          <w:rPr>
            <w:lang w:eastAsia="en-US"/>
          </w:rPr>
          <w:t>reference in cases</w:t>
        </w:r>
      </w:ins>
      <w:ins w:id="4080" w:author="Ilkka Rinne" w:date="2022-09-06T14:59:00Z">
        <w:r>
          <w:rPr>
            <w:lang w:eastAsia="en-US"/>
          </w:rPr>
          <w:t xml:space="preserve"> where a complete picture of a</w:t>
        </w:r>
      </w:ins>
      <w:ins w:id="4081" w:author="Ilkka Rinne" w:date="2022-09-06T15:00:00Z">
        <w:r>
          <w:rPr>
            <w:lang w:eastAsia="en-US"/>
          </w:rPr>
          <w:t xml:space="preserve">ll classes contained in a package is useful. </w:t>
        </w:r>
      </w:ins>
      <w:ins w:id="4082" w:author="Ilkka Rinne" w:date="2022-09-06T15:02:00Z">
        <w:r w:rsidR="00756F7F">
          <w:rPr>
            <w:lang w:eastAsia="en-US"/>
          </w:rPr>
          <w:t xml:space="preserve">They are provided here despite the fact that </w:t>
        </w:r>
      </w:ins>
      <w:ins w:id="4083" w:author="Ilkka Rinne" w:date="2022-09-06T15:03:00Z">
        <w:r w:rsidR="00756F7F">
          <w:rPr>
            <w:lang w:eastAsia="en-US"/>
          </w:rPr>
          <w:t>the</w:t>
        </w:r>
      </w:ins>
      <w:ins w:id="4084" w:author="Ilkka Rinne" w:date="2022-09-06T15:01:00Z">
        <w:r w:rsidR="00756F7F">
          <w:rPr>
            <w:lang w:eastAsia="en-US"/>
          </w:rPr>
          <w:t xml:space="preserve"> text </w:t>
        </w:r>
      </w:ins>
      <w:ins w:id="4085" w:author="Ilkka Rinne" w:date="2022-09-06T15:03:00Z">
        <w:r w:rsidR="00756F7F">
          <w:rPr>
            <w:lang w:eastAsia="en-US"/>
          </w:rPr>
          <w:t>is</w:t>
        </w:r>
      </w:ins>
      <w:ins w:id="4086" w:author="Ilkka Rinne" w:date="2022-09-06T15:01:00Z">
        <w:r w:rsidR="00756F7F">
          <w:rPr>
            <w:lang w:eastAsia="en-US"/>
          </w:rPr>
          <w:t xml:space="preserve"> most likely not readable</w:t>
        </w:r>
      </w:ins>
      <w:ins w:id="4087" w:author="Ilkka Rinne" w:date="2022-09-06T15:02:00Z">
        <w:r w:rsidR="00756F7F">
          <w:rPr>
            <w:lang w:eastAsia="en-US"/>
          </w:rPr>
          <w:t xml:space="preserve"> with typical A4 format print resolution</w:t>
        </w:r>
      </w:ins>
      <w:ins w:id="4088" w:author="Ilkka Rinne" w:date="2022-09-06T15:03:00Z">
        <w:r w:rsidR="00756F7F">
          <w:rPr>
            <w:lang w:eastAsia="en-US"/>
          </w:rPr>
          <w:t>.</w:t>
        </w:r>
      </w:ins>
      <w:ins w:id="4089" w:author="Ilkka Rinne" w:date="2022-09-06T15:01:00Z">
        <w:r w:rsidR="00756F7F">
          <w:rPr>
            <w:lang w:eastAsia="en-US"/>
          </w:rPr>
          <w:t xml:space="preserve"> </w:t>
        </w:r>
      </w:ins>
      <w:ins w:id="4090" w:author="Ilkka Rinne" w:date="2022-09-06T15:03:00Z">
        <w:r w:rsidR="00756F7F">
          <w:rPr>
            <w:lang w:eastAsia="en-US"/>
          </w:rPr>
          <w:t xml:space="preserve">The </w:t>
        </w:r>
      </w:ins>
      <w:ins w:id="4091" w:author="Ilkka Rinne" w:date="2022-09-06T14:58:00Z">
        <w:r>
          <w:rPr>
            <w:lang w:eastAsia="en-US"/>
          </w:rPr>
          <w:t xml:space="preserve">intended </w:t>
        </w:r>
      </w:ins>
      <w:ins w:id="4092" w:author="Ilkka Rinne" w:date="2022-09-06T15:03:00Z">
        <w:r w:rsidR="00756F7F">
          <w:rPr>
            <w:lang w:eastAsia="en-US"/>
          </w:rPr>
          <w:t xml:space="preserve">use is for </w:t>
        </w:r>
      </w:ins>
      <w:ins w:id="4093"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94" w:author="Ilkka Rinne" w:date="2022-09-06T14:45:00Z"/>
        </w:rPr>
      </w:pPr>
      <w:ins w:id="4095" w:author="Ilkka Rinne" w:date="2022-09-06T14:44:00Z">
        <w:r>
          <w:t xml:space="preserve">Abstract Observation </w:t>
        </w:r>
      </w:ins>
      <w:ins w:id="4096" w:author="Ilkka Rinne" w:date="2022-09-06T14:45:00Z">
        <w:r>
          <w:t>C</w:t>
        </w:r>
      </w:ins>
      <w:ins w:id="4097" w:author="Ilkka Rinne" w:date="2022-09-06T14:44:00Z">
        <w:r>
          <w:t xml:space="preserve">ore </w:t>
        </w:r>
      </w:ins>
      <w:ins w:id="4098" w:author="Ilkka Rinne" w:date="2022-09-06T14:45:00Z">
        <w:r>
          <w:t>–</w:t>
        </w:r>
      </w:ins>
      <w:ins w:id="4099" w:author="Ilkka Rinne" w:date="2022-09-06T14:44:00Z">
        <w:r>
          <w:t xml:space="preserve"> overview</w:t>
        </w:r>
      </w:ins>
    </w:p>
    <w:p w14:paraId="64C9C7EC" w14:textId="005DF394" w:rsidR="002037C6" w:rsidRPr="002037C6" w:rsidRDefault="002037C6">
      <w:pPr>
        <w:rPr>
          <w:ins w:id="4100" w:author="Ilkka Rinne" w:date="2022-09-06T14:43:00Z"/>
          <w:lang w:eastAsia="en-US"/>
          <w:rPrChange w:id="4101" w:author="Ilkka Rinne" w:date="2022-09-06T14:45:00Z">
            <w:rPr>
              <w:ins w:id="4102" w:author="Ilkka Rinne" w:date="2022-09-06T14:43:00Z"/>
            </w:rPr>
          </w:rPrChange>
        </w:rPr>
        <w:pPrChange w:id="4103" w:author="Ilkka Rinne" w:date="2022-09-06T14:45:00Z">
          <w:pPr>
            <w:pStyle w:val="ANNEX"/>
          </w:pPr>
        </w:pPrChange>
      </w:pPr>
      <w:ins w:id="4104" w:author="Ilkka Rinne" w:date="2022-09-06T14:46:00Z">
        <w:r>
          <w:rPr>
            <w:lang w:eastAsia="en-US"/>
          </w:rPr>
          <w:t xml:space="preserve">The Figure E.1 provides </w:t>
        </w:r>
      </w:ins>
      <w:ins w:id="4105" w:author="Katharina Schleidt" w:date="2022-09-07T16:12:00Z">
        <w:r w:rsidR="002641A0">
          <w:rPr>
            <w:lang w:eastAsia="en-US"/>
          </w:rPr>
          <w:t xml:space="preserve">a </w:t>
        </w:r>
      </w:ins>
      <w:ins w:id="4106" w:author="Ilkka Rinne" w:date="2022-09-06T14:46:00Z">
        <w:r>
          <w:rPr>
            <w:lang w:eastAsia="en-US"/>
          </w:rPr>
          <w:t>diagram of all classes in pa</w:t>
        </w:r>
      </w:ins>
      <w:ins w:id="4107" w:author="Ilkka Rinne" w:date="2022-09-06T14:47:00Z">
        <w:r>
          <w:rPr>
            <w:lang w:eastAsia="en-US"/>
          </w:rPr>
          <w:t xml:space="preserve">ckage Abstract Observation Core. </w:t>
        </w:r>
      </w:ins>
      <w:ins w:id="4108" w:author="Ilkka Rinne" w:date="2022-09-06T14:50:00Z">
        <w:r w:rsidR="009A125E">
          <w:rPr>
            <w:lang w:eastAsia="en-US"/>
          </w:rPr>
          <w:t>Th</w:t>
        </w:r>
      </w:ins>
      <w:ins w:id="4109" w:author="Ilkka Rinne" w:date="2022-09-06T14:53:00Z">
        <w:r w:rsidR="002B3E5F">
          <w:rPr>
            <w:lang w:eastAsia="en-US"/>
          </w:rPr>
          <w:t>is</w:t>
        </w:r>
      </w:ins>
      <w:ins w:id="4110" w:author="Ilkka Rinne" w:date="2022-09-06T14:50:00Z">
        <w:r w:rsidR="009A125E">
          <w:rPr>
            <w:lang w:eastAsia="en-US"/>
          </w:rPr>
          <w:t xml:space="preserve"> Figure is also </w:t>
        </w:r>
      </w:ins>
      <w:ins w:id="4111" w:author="Ilkka Rinne" w:date="2022-09-06T14:51:00Z">
        <w:r w:rsidR="002B3E5F">
          <w:rPr>
            <w:lang w:eastAsia="en-US"/>
          </w:rPr>
          <w:t xml:space="preserve">made </w:t>
        </w:r>
      </w:ins>
      <w:ins w:id="4112" w:author="Ilkka Rinne" w:date="2022-09-06T14:50:00Z">
        <w:r w:rsidR="009A125E">
          <w:rPr>
            <w:lang w:eastAsia="en-US"/>
          </w:rPr>
          <w:t>available as a standalone PDF document at</w:t>
        </w:r>
      </w:ins>
      <w:ins w:id="4113" w:author="Ilkka Rinne" w:date="2022-09-06T14:51:00Z">
        <w:r w:rsidR="009A125E">
          <w:rPr>
            <w:lang w:eastAsia="en-US"/>
          </w:rPr>
          <w:t xml:space="preserve"> </w:t>
        </w:r>
        <w:r w:rsidR="009A125E" w:rsidRPr="002B3E5F">
          <w:rPr>
            <w:highlight w:val="yellow"/>
            <w:lang w:eastAsia="en-US"/>
            <w:rPrChange w:id="4114" w:author="Ilkka Rinne" w:date="2022-09-06T14:53:00Z">
              <w:rPr>
                <w:lang w:eastAsia="en-US"/>
              </w:rPr>
            </w:rPrChange>
          </w:rPr>
          <w:t>[</w:t>
        </w:r>
      </w:ins>
      <w:ins w:id="4115" w:author="Ilkka Rinne" w:date="2022-09-06T14:53:00Z">
        <w:r w:rsidR="002B3E5F" w:rsidRPr="002B3E5F">
          <w:rPr>
            <w:highlight w:val="yellow"/>
            <w:lang w:eastAsia="en-US"/>
            <w:rPrChange w:id="4116" w:author="Ilkka Rinne" w:date="2022-09-06T14:53:00Z">
              <w:rPr>
                <w:lang w:eastAsia="en-US"/>
              </w:rPr>
            </w:rPrChange>
          </w:rPr>
          <w:t xml:space="preserve">insert the </w:t>
        </w:r>
      </w:ins>
      <w:ins w:id="4117" w:author="Ilkka Rinne" w:date="2022-09-06T14:51:00Z">
        <w:r w:rsidR="009A125E" w:rsidRPr="002B3E5F">
          <w:rPr>
            <w:highlight w:val="yellow"/>
            <w:lang w:eastAsia="en-US"/>
            <w:rPrChange w:id="4118" w:author="Ilkka Rinne" w:date="2022-09-06T14:53:00Z">
              <w:rPr>
                <w:lang w:eastAsia="en-US"/>
              </w:rPr>
            </w:rPrChange>
          </w:rPr>
          <w:t xml:space="preserve">URL </w:t>
        </w:r>
      </w:ins>
      <w:ins w:id="4119" w:author="Ilkka Rinne" w:date="2022-09-06T14:53:00Z">
        <w:r w:rsidR="002B3E5F" w:rsidRPr="002B3E5F">
          <w:rPr>
            <w:highlight w:val="yellow"/>
            <w:lang w:eastAsia="en-US"/>
            <w:rPrChange w:id="4120" w:author="Ilkka Rinne" w:date="2022-09-06T14:53:00Z">
              <w:rPr>
                <w:lang w:eastAsia="en-US"/>
              </w:rPr>
            </w:rPrChange>
          </w:rPr>
          <w:t>for</w:t>
        </w:r>
      </w:ins>
      <w:ins w:id="4121" w:author="Ilkka Rinne" w:date="2022-09-06T14:52:00Z">
        <w:r w:rsidR="002B3E5F" w:rsidRPr="002B3E5F">
          <w:rPr>
            <w:highlight w:val="yellow"/>
            <w:lang w:eastAsia="en-US"/>
            <w:rPrChange w:id="4122" w:author="Ilkka Rinne" w:date="2022-09-06T14:53:00Z">
              <w:rPr>
                <w:lang w:eastAsia="en-US"/>
              </w:rPr>
            </w:rPrChange>
          </w:rPr>
          <w:t xml:space="preserve"> 19156_ed2figE1.pdf</w:t>
        </w:r>
      </w:ins>
      <w:ins w:id="4123" w:author="Ilkka Rinne" w:date="2022-09-06T14:53:00Z">
        <w:r w:rsidR="002B3E5F" w:rsidRPr="002B3E5F">
          <w:rPr>
            <w:highlight w:val="yellow"/>
            <w:lang w:eastAsia="en-US"/>
            <w:rPrChange w:id="4124" w:author="Ilkka Rinne" w:date="2022-09-06T14:53:00Z">
              <w:rPr>
                <w:lang w:eastAsia="en-US"/>
              </w:rPr>
            </w:rPrChange>
          </w:rPr>
          <w:t xml:space="preserve"> here</w:t>
        </w:r>
      </w:ins>
      <w:ins w:id="4125" w:author="Ilkka Rinne" w:date="2022-09-06T14:51:00Z">
        <w:r w:rsidR="009A125E" w:rsidRPr="002B3E5F">
          <w:rPr>
            <w:highlight w:val="yellow"/>
            <w:lang w:eastAsia="en-US"/>
            <w:rPrChange w:id="4126" w:author="Ilkka Rinne" w:date="2022-09-06T14:53:00Z">
              <w:rPr>
                <w:lang w:eastAsia="en-US"/>
              </w:rPr>
            </w:rPrChange>
          </w:rPr>
          <w:t>]</w:t>
        </w:r>
        <w:r w:rsidR="009A125E">
          <w:rPr>
            <w:lang w:eastAsia="en-US"/>
          </w:rPr>
          <w:t>.</w:t>
        </w:r>
      </w:ins>
      <w:ins w:id="4127" w:author="Ilkka Rinne" w:date="2022-09-06T14:48:00Z">
        <w:r>
          <w:rPr>
            <w:lang w:eastAsia="en-US"/>
          </w:rPr>
          <w:t xml:space="preserve"> </w:t>
        </w:r>
      </w:ins>
    </w:p>
    <w:p w14:paraId="095AA06D" w14:textId="7E5F0137" w:rsidR="00393148" w:rsidRDefault="00393148" w:rsidP="00393148">
      <w:pPr>
        <w:rPr>
          <w:ins w:id="4128" w:author="Ilkka Rinne" w:date="2022-09-06T14:54:00Z"/>
        </w:rPr>
      </w:pPr>
      <w:ins w:id="4129" w:author="Ilkka Rinne" w:date="2022-09-06T14:43:00Z">
        <w:r>
          <w:rPr>
            <w:noProof/>
            <w:lang w:val="fr-FR" w:eastAsia="fr-FR"/>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4130" w:author="Ilkka Rinne" w:date="2022-09-06T14:56:00Z"/>
          <w:szCs w:val="24"/>
        </w:rPr>
      </w:pPr>
      <w:commentRangeStart w:id="4131"/>
      <w:ins w:id="4132"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31"/>
        <w:r>
          <w:rPr>
            <w:szCs w:val="24"/>
          </w:rPr>
          <w:t xml:space="preserve">Abstract Observation Core </w:t>
        </w:r>
        <w:del w:id="4133" w:author="Katharina Schleidt" w:date="2022-09-07T16:13:00Z">
          <w:r w:rsidDel="002641A0">
            <w:rPr>
              <w:szCs w:val="24"/>
            </w:rPr>
            <w:delText>-</w:delText>
          </w:r>
        </w:del>
      </w:ins>
      <w:ins w:id="4134" w:author="Katharina Schleidt" w:date="2022-09-07T16:13:00Z">
        <w:r w:rsidR="002641A0">
          <w:rPr>
            <w:szCs w:val="24"/>
          </w:rPr>
          <w:t>–</w:t>
        </w:r>
      </w:ins>
      <w:ins w:id="4135" w:author="Ilkka Rinne" w:date="2022-09-06T14:56:00Z">
        <w:r>
          <w:rPr>
            <w:szCs w:val="24"/>
          </w:rPr>
          <w:t xml:space="preserve"> overview</w:t>
        </w:r>
        <w:r>
          <w:rPr>
            <w:rStyle w:val="Marquedecommentaire"/>
            <w:rFonts w:eastAsia="MS Mincho"/>
            <w:b w:val="0"/>
            <w:lang w:eastAsia="ja-JP"/>
          </w:rPr>
          <w:commentReference w:id="4131"/>
        </w:r>
      </w:ins>
    </w:p>
    <w:p w14:paraId="1DBE9C62" w14:textId="2D2B4D6D" w:rsidR="002B3E5F" w:rsidRDefault="002B3E5F" w:rsidP="00393148">
      <w:pPr>
        <w:rPr>
          <w:ins w:id="4136" w:author="Ilkka Rinne" w:date="2022-09-06T14:54:00Z"/>
        </w:rPr>
      </w:pPr>
    </w:p>
    <w:p w14:paraId="779C9C01" w14:textId="5562D9EF" w:rsidR="002B3E5F" w:rsidRDefault="002B3E5F" w:rsidP="002B3E5F">
      <w:pPr>
        <w:pStyle w:val="a2"/>
        <w:rPr>
          <w:ins w:id="4137" w:author="Ilkka Rinne" w:date="2022-09-06T15:04:00Z"/>
        </w:rPr>
      </w:pPr>
      <w:ins w:id="4138" w:author="Ilkka Rinne" w:date="2022-09-06T14:54:00Z">
        <w:r>
          <w:t>Basic Observations – overview</w:t>
        </w:r>
      </w:ins>
    </w:p>
    <w:p w14:paraId="57DB0E27" w14:textId="7137F11C" w:rsidR="00CF3D5E" w:rsidRPr="00D77CFA" w:rsidRDefault="00CF3D5E">
      <w:pPr>
        <w:rPr>
          <w:ins w:id="4139" w:author="Ilkka Rinne" w:date="2022-09-06T15:04:00Z"/>
          <w:lang w:eastAsia="en-US"/>
        </w:rPr>
        <w:pPrChange w:id="4140" w:author="Ilkka Rinne" w:date="2022-09-06T15:04:00Z">
          <w:pPr>
            <w:pStyle w:val="ANNEX"/>
          </w:pPr>
        </w:pPrChange>
      </w:pPr>
      <w:ins w:id="4141" w:author="Ilkka Rinne" w:date="2022-09-06T15:04:00Z">
        <w:r>
          <w:rPr>
            <w:lang w:eastAsia="en-US"/>
          </w:rPr>
          <w:t xml:space="preserve">The Figure E.2 </w:t>
        </w:r>
        <w:r w:rsidRPr="00CF3D5E">
          <w:rPr>
            <w:rPrChange w:id="4142" w:author="Ilkka Rinne" w:date="2022-09-06T15:04:00Z">
              <w:rPr>
                <w:lang w:eastAsia="en-US"/>
              </w:rPr>
            </w:rPrChange>
          </w:rPr>
          <w:t>provides</w:t>
        </w:r>
        <w:r>
          <w:rPr>
            <w:lang w:eastAsia="en-US"/>
          </w:rPr>
          <w:t xml:space="preserve"> </w:t>
        </w:r>
      </w:ins>
      <w:ins w:id="4143" w:author="Katharina Schleidt" w:date="2022-09-07T16:13:00Z">
        <w:r w:rsidR="002641A0">
          <w:rPr>
            <w:lang w:eastAsia="en-US"/>
          </w:rPr>
          <w:t xml:space="preserve">a </w:t>
        </w:r>
      </w:ins>
      <w:ins w:id="4144"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4145" w:author="Ilkka Rinne" w:date="2022-09-06T15:05:00Z">
        <w:r>
          <w:rPr>
            <w:highlight w:val="yellow"/>
            <w:lang w:eastAsia="en-US"/>
          </w:rPr>
          <w:t>2</w:t>
        </w:r>
      </w:ins>
      <w:ins w:id="4146"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47" w:author="Ilkka Rinne" w:date="2022-09-06T14:54:00Z"/>
        </w:rPr>
        <w:pPrChange w:id="4148" w:author="Ilkka Rinne" w:date="2022-09-06T15:04:00Z">
          <w:pPr>
            <w:pStyle w:val="a2"/>
          </w:pPr>
        </w:pPrChange>
      </w:pPr>
    </w:p>
    <w:p w14:paraId="09D6A784" w14:textId="374664FC" w:rsidR="002B3E5F" w:rsidRDefault="002B3E5F" w:rsidP="002B3E5F">
      <w:pPr>
        <w:rPr>
          <w:ins w:id="4149" w:author="Ilkka Rinne" w:date="2022-09-06T14:57:00Z"/>
          <w:lang w:eastAsia="en-US"/>
        </w:rPr>
      </w:pPr>
      <w:ins w:id="4150" w:author="Ilkka Rinne" w:date="2022-09-06T14:54:00Z">
        <w:r>
          <w:rPr>
            <w:noProof/>
            <w:lang w:val="fr-FR" w:eastAsia="fr-FR"/>
          </w:rPr>
          <w:lastRenderedPageBreak/>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51" w:author="Ilkka Rinne" w:date="2022-09-06T14:57:00Z"/>
          <w:szCs w:val="24"/>
        </w:rPr>
      </w:pPr>
      <w:commentRangeStart w:id="4152"/>
      <w:ins w:id="4153"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52"/>
        <w:r>
          <w:rPr>
            <w:szCs w:val="24"/>
          </w:rPr>
          <w:t xml:space="preserve">Basic Observations </w:t>
        </w:r>
      </w:ins>
      <w:ins w:id="4154" w:author="Ilkka Rinne" w:date="2022-09-06T15:05:00Z">
        <w:r w:rsidR="000C5640">
          <w:rPr>
            <w:szCs w:val="24"/>
          </w:rPr>
          <w:t>–</w:t>
        </w:r>
      </w:ins>
      <w:ins w:id="4155" w:author="Ilkka Rinne" w:date="2022-09-06T14:57:00Z">
        <w:r>
          <w:rPr>
            <w:szCs w:val="24"/>
          </w:rPr>
          <w:t xml:space="preserve"> overview</w:t>
        </w:r>
        <w:r>
          <w:rPr>
            <w:rStyle w:val="Marquedecommentaire"/>
            <w:rFonts w:eastAsia="MS Mincho"/>
            <w:b w:val="0"/>
            <w:lang w:eastAsia="ja-JP"/>
          </w:rPr>
          <w:commentReference w:id="4152"/>
        </w:r>
      </w:ins>
    </w:p>
    <w:p w14:paraId="229CEF24" w14:textId="3FF1DAB7" w:rsidR="00610673" w:rsidRDefault="000C5640" w:rsidP="000C5640">
      <w:pPr>
        <w:pStyle w:val="a2"/>
        <w:rPr>
          <w:ins w:id="4156" w:author="Ilkka Rinne" w:date="2022-09-06T15:05:00Z"/>
        </w:rPr>
      </w:pPr>
      <w:ins w:id="4157" w:author="Ilkka Rinne" w:date="2022-09-06T15:05:00Z">
        <w:r>
          <w:t>Abstract Sample Core – overview</w:t>
        </w:r>
      </w:ins>
    </w:p>
    <w:p w14:paraId="14498344" w14:textId="189953EA" w:rsidR="000C5640" w:rsidRPr="00D77CFA" w:rsidRDefault="000C5640">
      <w:pPr>
        <w:rPr>
          <w:ins w:id="4158" w:author="Ilkka Rinne" w:date="2022-09-06T15:06:00Z"/>
          <w:lang w:eastAsia="en-US"/>
        </w:rPr>
        <w:pPrChange w:id="4159" w:author="Ilkka Rinne" w:date="2022-09-06T15:06:00Z">
          <w:pPr>
            <w:pStyle w:val="ANNEX"/>
          </w:pPr>
        </w:pPrChange>
      </w:pPr>
      <w:ins w:id="4160" w:author="Ilkka Rinne" w:date="2022-09-06T15:06:00Z">
        <w:r>
          <w:rPr>
            <w:lang w:eastAsia="en-US"/>
          </w:rPr>
          <w:t xml:space="preserve">The Figure E.3 </w:t>
        </w:r>
        <w:r w:rsidRPr="00D77CFA">
          <w:t>provides</w:t>
        </w:r>
        <w:r>
          <w:rPr>
            <w:lang w:eastAsia="en-US"/>
          </w:rPr>
          <w:t xml:space="preserve"> </w:t>
        </w:r>
      </w:ins>
      <w:ins w:id="4161" w:author="Katharina Schleidt" w:date="2022-09-07T16:13:00Z">
        <w:r w:rsidR="002641A0">
          <w:rPr>
            <w:lang w:eastAsia="en-US"/>
          </w:rPr>
          <w:t xml:space="preserve">a </w:t>
        </w:r>
      </w:ins>
      <w:ins w:id="4162"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63" w:author="Ilkka Rinne" w:date="2022-09-06T15:06:00Z"/>
          <w:lang w:eastAsia="en-US"/>
        </w:rPr>
      </w:pPr>
      <w:ins w:id="4164" w:author="Ilkka Rinne" w:date="2022-09-06T15:06:00Z">
        <w:r>
          <w:rPr>
            <w:noProof/>
            <w:lang w:val="fr-FR" w:eastAsia="fr-FR"/>
          </w:rPr>
          <w:lastRenderedPageBreak/>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65" w:author="Ilkka Rinne" w:date="2022-09-06T15:07:00Z"/>
          <w:szCs w:val="24"/>
        </w:rPr>
      </w:pPr>
      <w:commentRangeStart w:id="4166"/>
      <w:ins w:id="4167"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66"/>
      <w:ins w:id="4168" w:author="Ilkka Rinne" w:date="2022-09-06T15:07:00Z">
        <w:r>
          <w:rPr>
            <w:szCs w:val="24"/>
          </w:rPr>
          <w:t>Abstract Sample Core</w:t>
        </w:r>
      </w:ins>
      <w:ins w:id="4169" w:author="Ilkka Rinne" w:date="2022-09-06T15:06:00Z">
        <w:r>
          <w:rPr>
            <w:szCs w:val="24"/>
          </w:rPr>
          <w:t xml:space="preserve"> – overview</w:t>
        </w:r>
        <w:r>
          <w:rPr>
            <w:rStyle w:val="Marquedecommentaire"/>
            <w:rFonts w:eastAsia="MS Mincho"/>
            <w:b w:val="0"/>
            <w:lang w:eastAsia="ja-JP"/>
          </w:rPr>
          <w:commentReference w:id="4166"/>
        </w:r>
      </w:ins>
    </w:p>
    <w:p w14:paraId="51DF311A" w14:textId="0A8D02B9" w:rsidR="00913B69" w:rsidRDefault="00913B69" w:rsidP="00913B69">
      <w:pPr>
        <w:pStyle w:val="a2"/>
        <w:rPr>
          <w:ins w:id="4170" w:author="Ilkka Rinne" w:date="2022-09-06T15:07:00Z"/>
        </w:rPr>
      </w:pPr>
      <w:ins w:id="4171" w:author="Ilkka Rinne" w:date="2022-09-06T15:07:00Z">
        <w:r>
          <w:t>Basic Samples – overview</w:t>
        </w:r>
      </w:ins>
    </w:p>
    <w:p w14:paraId="14445FDB" w14:textId="5B3A7286" w:rsidR="004A43E0" w:rsidRDefault="004A43E0" w:rsidP="004A43E0">
      <w:pPr>
        <w:rPr>
          <w:ins w:id="4172" w:author="Ilkka Rinne" w:date="2022-09-06T15:08:00Z"/>
          <w:lang w:eastAsia="en-US"/>
        </w:rPr>
      </w:pPr>
      <w:ins w:id="4173" w:author="Ilkka Rinne" w:date="2022-09-06T15:08:00Z">
        <w:r>
          <w:rPr>
            <w:lang w:eastAsia="en-US"/>
          </w:rPr>
          <w:t xml:space="preserve">The Figure E.4 </w:t>
        </w:r>
        <w:r w:rsidRPr="00D77CFA">
          <w:t>provides</w:t>
        </w:r>
        <w:r>
          <w:rPr>
            <w:lang w:eastAsia="en-US"/>
          </w:rPr>
          <w:t xml:space="preserve"> </w:t>
        </w:r>
      </w:ins>
      <w:ins w:id="4174" w:author="Katharina Schleidt" w:date="2022-09-07T16:13:00Z">
        <w:r w:rsidR="002641A0">
          <w:rPr>
            <w:lang w:eastAsia="en-US"/>
          </w:rPr>
          <w:t xml:space="preserve">a </w:t>
        </w:r>
      </w:ins>
      <w:ins w:id="4175"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76" w:author="Ilkka Rinne" w:date="2022-09-06T15:08:00Z"/>
          <w:lang w:eastAsia="en-US"/>
        </w:rPr>
      </w:pPr>
      <w:ins w:id="4177" w:author="Ilkka Rinne" w:date="2022-09-06T15:08:00Z">
        <w:r>
          <w:rPr>
            <w:noProof/>
            <w:lang w:val="fr-FR" w:eastAsia="fr-FR"/>
          </w:rPr>
          <w:lastRenderedPageBreak/>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78" w:author="Ilkka Rinne" w:date="2022-09-06T15:09:00Z"/>
          <w:szCs w:val="24"/>
        </w:rPr>
      </w:pPr>
      <w:commentRangeStart w:id="4179"/>
      <w:ins w:id="4180"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79"/>
        <w:r>
          <w:rPr>
            <w:szCs w:val="24"/>
          </w:rPr>
          <w:t>Basic Samples – overview</w:t>
        </w:r>
        <w:r>
          <w:rPr>
            <w:rStyle w:val="Marquedecommentaire"/>
            <w:rFonts w:eastAsia="MS Mincho"/>
            <w:b w:val="0"/>
            <w:lang w:eastAsia="ja-JP"/>
          </w:rPr>
          <w:commentReference w:id="4179"/>
        </w:r>
      </w:ins>
    </w:p>
    <w:p w14:paraId="456F1A13" w14:textId="77777777" w:rsidR="00053A30" w:rsidRPr="00D77CFA" w:rsidRDefault="00053A30" w:rsidP="004A43E0">
      <w:pPr>
        <w:rPr>
          <w:ins w:id="4181" w:author="Ilkka Rinne" w:date="2022-09-06T15:08:00Z"/>
          <w:lang w:eastAsia="en-US"/>
        </w:rPr>
      </w:pPr>
    </w:p>
    <w:p w14:paraId="5C182028" w14:textId="1E1E02DE" w:rsidR="00B3479B" w:rsidRPr="00B3479B" w:rsidRDefault="00B3479B">
      <w:pPr>
        <w:rPr>
          <w:ins w:id="4182" w:author="Ilkka Rinne" w:date="2022-09-06T15:06:00Z"/>
        </w:rPr>
        <w:pPrChange w:id="4183"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84" w:author="Ilkka Rinne" w:date="2022-09-06T15:05:00Z">
          <w:pPr>
            <w:pStyle w:val="Corpsdetexte"/>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85" w:name="_Toc113373583"/>
      <w:commentRangeStart w:id="4186"/>
      <w:r w:rsidRPr="00785C54">
        <w:rPr>
          <w:szCs w:val="24"/>
        </w:rPr>
        <w:lastRenderedPageBreak/>
        <w:t>Bibliography</w:t>
      </w:r>
      <w:commentRangeEnd w:id="4186"/>
      <w:r w:rsidR="003E2160">
        <w:rPr>
          <w:rStyle w:val="Marquedecommentaire"/>
          <w:rFonts w:eastAsia="MS Mincho"/>
          <w:b w:val="0"/>
          <w:lang w:eastAsia="ja-JP"/>
        </w:rPr>
        <w:commentReference w:id="4186"/>
      </w:r>
      <w:bookmarkEnd w:id="4185"/>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87"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88" w:author="Katharina Schleidt" w:date="2022-08-13T16:47:00Z"/>
          <w:szCs w:val="24"/>
        </w:rPr>
      </w:pPr>
      <w:commentRangeStart w:id="4189"/>
      <w:r w:rsidRPr="00785C54">
        <w:rPr>
          <w:szCs w:val="24"/>
        </w:rPr>
        <w:t>[</w:t>
      </w:r>
      <w:r w:rsidRPr="00785C54">
        <w:rPr>
          <w:rStyle w:val="bibnumber"/>
          <w:szCs w:val="24"/>
          <w:shd w:val="clear" w:color="auto" w:fill="auto"/>
        </w:rPr>
        <w:t>2</w:t>
      </w:r>
      <w:r w:rsidRPr="00785C54">
        <w:rPr>
          <w:szCs w:val="24"/>
        </w:rPr>
        <w:t>]</w:t>
      </w:r>
      <w:r w:rsidRPr="00785C54">
        <w:rPr>
          <w:szCs w:val="24"/>
        </w:rPr>
        <w:tab/>
      </w:r>
      <w:del w:id="4190"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91"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89"/>
        <w:r w:rsidR="003E2160" w:rsidDel="009E0246">
          <w:rPr>
            <w:rStyle w:val="Marquedecommentaire"/>
            <w:rFonts w:eastAsia="MS Mincho"/>
            <w:lang w:eastAsia="ja-JP"/>
          </w:rPr>
          <w:commentReference w:id="4189"/>
        </w:r>
      </w:del>
      <w:ins w:id="4192"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93" w:author="Katharina Schleidt" w:date="2022-08-13T16:47:00Z">
        <w:r w:rsidRPr="00785C54" w:rsidDel="009E0246">
          <w:rPr>
            <w:rStyle w:val="bibnumber"/>
            <w:szCs w:val="24"/>
            <w:shd w:val="clear" w:color="auto" w:fill="auto"/>
          </w:rPr>
          <w:delText>4</w:delText>
        </w:r>
      </w:del>
      <w:ins w:id="4194"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95"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96" w:author="Katharina Schleidt" w:date="2022-08-13T16:47:00Z">
        <w:r w:rsidRPr="00785C54" w:rsidDel="009E0246">
          <w:rPr>
            <w:rStyle w:val="bibnumber"/>
            <w:szCs w:val="24"/>
            <w:shd w:val="clear" w:color="auto" w:fill="auto"/>
          </w:rPr>
          <w:delText>5</w:delText>
        </w:r>
      </w:del>
      <w:ins w:id="4197"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98" w:author="Katharina Schleidt" w:date="2022-08-13T16:47:00Z">
        <w:r w:rsidRPr="00785C54" w:rsidDel="009E0246">
          <w:rPr>
            <w:rStyle w:val="bibnumber"/>
            <w:szCs w:val="24"/>
            <w:shd w:val="clear" w:color="auto" w:fill="auto"/>
          </w:rPr>
          <w:delText>6</w:delText>
        </w:r>
      </w:del>
      <w:ins w:id="4199"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200" w:author="Katharina Schleidt" w:date="2022-08-13T16:48:00Z">
        <w:r w:rsidRPr="00785C54" w:rsidDel="009E0246">
          <w:rPr>
            <w:rStyle w:val="bibnumber"/>
            <w:szCs w:val="24"/>
            <w:shd w:val="clear" w:color="auto" w:fill="auto"/>
          </w:rPr>
          <w:delText>7</w:delText>
        </w:r>
      </w:del>
      <w:ins w:id="4201"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202"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203" w:author="Katharina Schleidt" w:date="2022-08-13T16:48:00Z">
        <w:r w:rsidRPr="00785C54" w:rsidDel="009E0246">
          <w:rPr>
            <w:rStyle w:val="bibnumber"/>
            <w:szCs w:val="24"/>
            <w:shd w:val="clear" w:color="auto" w:fill="auto"/>
          </w:rPr>
          <w:delText>8</w:delText>
        </w:r>
      </w:del>
      <w:ins w:id="4204"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205"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206" w:author="Katharina Schleidt" w:date="2022-08-13T16:48:00Z">
        <w:r w:rsidRPr="00785C54" w:rsidDel="009E0246">
          <w:rPr>
            <w:rStyle w:val="bibnumber"/>
            <w:szCs w:val="24"/>
            <w:shd w:val="clear" w:color="auto" w:fill="auto"/>
          </w:rPr>
          <w:delText>9</w:delText>
        </w:r>
      </w:del>
      <w:ins w:id="4207"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208"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209" w:author="Katharina Schleidt" w:date="2022-08-13T16:48:00Z">
        <w:r w:rsidRPr="00785C54" w:rsidDel="009E0246">
          <w:rPr>
            <w:rStyle w:val="bibnumber"/>
            <w:szCs w:val="24"/>
            <w:shd w:val="clear" w:color="auto" w:fill="auto"/>
          </w:rPr>
          <w:delText>10</w:delText>
        </w:r>
      </w:del>
      <w:ins w:id="4210"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211" w:author="Katharina Schleidt" w:date="2022-08-13T16:48:00Z">
        <w:r w:rsidRPr="00785C54" w:rsidDel="009E0246">
          <w:rPr>
            <w:rStyle w:val="bibnumber"/>
            <w:szCs w:val="24"/>
            <w:shd w:val="clear" w:color="auto" w:fill="auto"/>
          </w:rPr>
          <w:delText>11</w:delText>
        </w:r>
      </w:del>
      <w:ins w:id="4212"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213" w:author="Katharina Schleidt" w:date="2022-08-13T16:48:00Z">
        <w:r w:rsidRPr="00785C54" w:rsidDel="009E0246">
          <w:rPr>
            <w:rStyle w:val="bibnumber"/>
            <w:szCs w:val="24"/>
            <w:shd w:val="clear" w:color="auto" w:fill="auto"/>
          </w:rPr>
          <w:delText>12</w:delText>
        </w:r>
      </w:del>
      <w:ins w:id="4214"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215" w:author="Katharina Schleidt" w:date="2022-08-13T16:48:00Z">
        <w:r w:rsidRPr="00785C54" w:rsidDel="009E0246">
          <w:rPr>
            <w:rStyle w:val="bibnumber"/>
            <w:szCs w:val="24"/>
            <w:shd w:val="clear" w:color="auto" w:fill="auto"/>
          </w:rPr>
          <w:delText>13</w:delText>
        </w:r>
      </w:del>
      <w:ins w:id="4216"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217" w:author="Katharina Schleidt" w:date="2022-08-13T16:48:00Z">
        <w:r w:rsidRPr="00785C54" w:rsidDel="009E0246">
          <w:rPr>
            <w:rStyle w:val="bibnumber"/>
            <w:szCs w:val="24"/>
            <w:shd w:val="clear" w:color="auto" w:fill="auto"/>
          </w:rPr>
          <w:delText>14</w:delText>
        </w:r>
      </w:del>
      <w:ins w:id="4218"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219" w:author="Katharina Schleidt" w:date="2022-08-13T16:48:00Z">
        <w:r w:rsidRPr="00785C54" w:rsidDel="009E0246">
          <w:rPr>
            <w:rStyle w:val="bibnumber"/>
            <w:szCs w:val="24"/>
            <w:shd w:val="clear" w:color="auto" w:fill="auto"/>
          </w:rPr>
          <w:delText>15</w:delText>
        </w:r>
      </w:del>
      <w:ins w:id="4220"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221" w:author="Katharina Schleidt" w:date="2022-08-13T16:48:00Z">
        <w:r w:rsidRPr="00785C54" w:rsidDel="009E0246">
          <w:rPr>
            <w:rStyle w:val="bibnumber"/>
            <w:szCs w:val="24"/>
            <w:shd w:val="clear" w:color="auto" w:fill="auto"/>
          </w:rPr>
          <w:delText>16</w:delText>
        </w:r>
      </w:del>
      <w:ins w:id="4222"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223" w:author="Katharina Schleidt" w:date="2022-08-13T16:48:00Z">
        <w:r w:rsidRPr="00785C54" w:rsidDel="009E0246">
          <w:rPr>
            <w:rStyle w:val="bibnumber"/>
            <w:szCs w:val="24"/>
            <w:shd w:val="clear" w:color="auto" w:fill="auto"/>
          </w:rPr>
          <w:delText>17</w:delText>
        </w:r>
      </w:del>
      <w:ins w:id="4224"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225" w:author="Katharina Schleidt" w:date="2022-08-13T16:48:00Z">
        <w:r w:rsidRPr="00785C54" w:rsidDel="009E0246">
          <w:rPr>
            <w:rStyle w:val="bibnumber"/>
            <w:szCs w:val="24"/>
            <w:shd w:val="clear" w:color="auto" w:fill="auto"/>
          </w:rPr>
          <w:delText>18</w:delText>
        </w:r>
      </w:del>
      <w:ins w:id="4226"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28">
        <w:r w:rsidRPr="00785C54">
          <w:rPr>
            <w:rStyle w:val="Lienhypertexte"/>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227" w:author="Katharina Schleidt" w:date="2022-08-13T16:48:00Z">
        <w:r w:rsidRPr="00785C54" w:rsidDel="009E0246">
          <w:rPr>
            <w:rStyle w:val="bibnumber"/>
            <w:szCs w:val="24"/>
            <w:shd w:val="clear" w:color="auto" w:fill="auto"/>
          </w:rPr>
          <w:delText>19</w:delText>
        </w:r>
      </w:del>
      <w:ins w:id="4228"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29" w:history="1">
        <w:r w:rsidRPr="00785C54">
          <w:rPr>
            <w:rStyle w:val="Lienhypertexte"/>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4229" w:author="Katharina Schleidt" w:date="2022-08-13T16:48:00Z">
        <w:r w:rsidRPr="00785C54" w:rsidDel="009E0246">
          <w:rPr>
            <w:rStyle w:val="bibnumber"/>
            <w:szCs w:val="24"/>
            <w:shd w:val="clear" w:color="auto" w:fill="auto"/>
          </w:rPr>
          <w:delText>20</w:delText>
        </w:r>
      </w:del>
      <w:ins w:id="4230"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0"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1">
        <w:r w:rsidRPr="00785C54">
          <w:rPr>
            <w:rStyle w:val="Lienhypertexte"/>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231" w:author="Katharina Schleidt" w:date="2022-08-13T16:48:00Z">
        <w:r w:rsidRPr="00785C54" w:rsidDel="009E0246">
          <w:rPr>
            <w:rStyle w:val="bibnumber"/>
            <w:szCs w:val="24"/>
            <w:shd w:val="clear" w:color="auto" w:fill="auto"/>
          </w:rPr>
          <w:delText>21</w:delText>
        </w:r>
      </w:del>
      <w:ins w:id="4232"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2">
        <w:r w:rsidRPr="00785C54">
          <w:rPr>
            <w:rStyle w:val="Lienhypertexte"/>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33" w:author="Katharina Schleidt" w:date="2022-08-13T16:48:00Z">
        <w:r w:rsidRPr="00785C54" w:rsidDel="009E0246">
          <w:rPr>
            <w:rStyle w:val="bibnumber"/>
            <w:szCs w:val="24"/>
            <w:shd w:val="clear" w:color="auto" w:fill="auto"/>
          </w:rPr>
          <w:delText>22</w:delText>
        </w:r>
      </w:del>
      <w:ins w:id="4234"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35" w:author="Katharina Schleidt" w:date="2022-08-13T16:48:00Z">
        <w:r w:rsidRPr="00785C54" w:rsidDel="009E0246">
          <w:rPr>
            <w:rStyle w:val="bibnumber"/>
            <w:szCs w:val="24"/>
            <w:shd w:val="clear" w:color="auto" w:fill="auto"/>
          </w:rPr>
          <w:delText>23</w:delText>
        </w:r>
      </w:del>
      <w:ins w:id="4236"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37" w:author="Katharina Schleidt" w:date="2022-08-13T16:48:00Z">
        <w:r w:rsidRPr="00785C54" w:rsidDel="009E0246">
          <w:rPr>
            <w:rStyle w:val="bibnumber"/>
            <w:szCs w:val="24"/>
            <w:shd w:val="clear" w:color="auto" w:fill="auto"/>
          </w:rPr>
          <w:delText>24</w:delText>
        </w:r>
      </w:del>
      <w:ins w:id="4238"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39" w:author="Katharina Schleidt" w:date="2022-08-13T16:48:00Z">
        <w:r w:rsidRPr="00785C54" w:rsidDel="009E0246">
          <w:rPr>
            <w:rStyle w:val="bibnumber"/>
            <w:szCs w:val="24"/>
            <w:shd w:val="clear" w:color="auto" w:fill="auto"/>
          </w:rPr>
          <w:delText>25</w:delText>
        </w:r>
      </w:del>
      <w:ins w:id="4240"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41" w:author="Katharina Schleidt" w:date="2022-08-13T16:48:00Z">
        <w:r w:rsidRPr="00785C54" w:rsidDel="009E0246">
          <w:rPr>
            <w:rStyle w:val="bibnumber"/>
            <w:szCs w:val="24"/>
            <w:shd w:val="clear" w:color="auto" w:fill="auto"/>
          </w:rPr>
          <w:delText>26</w:delText>
        </w:r>
      </w:del>
      <w:ins w:id="4242"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43" w:author="Katharina Schleidt" w:date="2022-08-13T16:48:00Z">
        <w:r w:rsidRPr="00785C54" w:rsidDel="009E0246">
          <w:rPr>
            <w:rStyle w:val="bibnumber"/>
            <w:szCs w:val="24"/>
            <w:shd w:val="clear" w:color="auto" w:fill="auto"/>
          </w:rPr>
          <w:delText>27</w:delText>
        </w:r>
      </w:del>
      <w:ins w:id="4244"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45" w:author="Katharina Schleidt" w:date="2022-08-13T16:48:00Z">
        <w:r w:rsidRPr="00785C54" w:rsidDel="009E0246">
          <w:rPr>
            <w:rStyle w:val="bibnumber"/>
            <w:szCs w:val="24"/>
            <w:shd w:val="clear" w:color="auto" w:fill="auto"/>
            <w:lang w:val="fr-CH"/>
          </w:rPr>
          <w:delText>28</w:delText>
        </w:r>
      </w:del>
      <w:ins w:id="4246"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3">
        <w:r w:rsidRPr="00785C54">
          <w:rPr>
            <w:rStyle w:val="Lienhypertexte"/>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47" w:author="Katharina Schleidt" w:date="2022-08-13T16:49:00Z">
        <w:r w:rsidRPr="00785C54" w:rsidDel="009E0246">
          <w:rPr>
            <w:rStyle w:val="bibnumber"/>
            <w:szCs w:val="24"/>
            <w:shd w:val="clear" w:color="auto" w:fill="auto"/>
          </w:rPr>
          <w:delText>29</w:delText>
        </w:r>
      </w:del>
      <w:ins w:id="4248"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4">
        <w:r w:rsidRPr="00785C54">
          <w:rPr>
            <w:rStyle w:val="Lienhypertexte"/>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49" w:author="Katharina Schleidt" w:date="2022-08-13T16:49:00Z">
        <w:r w:rsidRPr="00785C54" w:rsidDel="009E0246">
          <w:rPr>
            <w:rStyle w:val="bibnumber"/>
            <w:szCs w:val="24"/>
            <w:shd w:val="clear" w:color="auto" w:fill="auto"/>
          </w:rPr>
          <w:delText>30</w:delText>
        </w:r>
      </w:del>
      <w:ins w:id="4250"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5">
        <w:r w:rsidRPr="00785C54">
          <w:rPr>
            <w:rStyle w:val="Lienhypertexte"/>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51" w:author="Katharina Schleidt" w:date="2022-08-13T16:49:00Z">
        <w:r w:rsidRPr="00785C54" w:rsidDel="009E0246">
          <w:rPr>
            <w:rStyle w:val="bibnumber"/>
            <w:szCs w:val="24"/>
            <w:shd w:val="clear" w:color="auto" w:fill="auto"/>
          </w:rPr>
          <w:delText>31</w:delText>
        </w:r>
      </w:del>
      <w:ins w:id="4252"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6"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53"/>
      <w:ins w:id="4254" w:author="REID-JAMOND Alison" w:date="2022-04-04T08:08:00Z">
        <w:r>
          <w:rPr>
            <w:szCs w:val="24"/>
          </w:rPr>
          <w:t>[3</w:t>
        </w:r>
        <w:del w:id="4255" w:author="Katharina Schleidt" w:date="2022-08-13T16:49:00Z">
          <w:r w:rsidDel="009E0246">
            <w:rPr>
              <w:szCs w:val="24"/>
            </w:rPr>
            <w:delText>2</w:delText>
          </w:r>
        </w:del>
      </w:ins>
      <w:ins w:id="4256" w:author="Katharina Schleidt" w:date="2022-08-13T16:49:00Z">
        <w:r w:rsidR="009E0246">
          <w:rPr>
            <w:szCs w:val="24"/>
          </w:rPr>
          <w:t>1</w:t>
        </w:r>
      </w:ins>
      <w:ins w:id="4257" w:author="REID-JAMOND Alison" w:date="2022-04-04T08:08:00Z">
        <w:r>
          <w:rPr>
            <w:szCs w:val="24"/>
          </w:rPr>
          <w:t xml:space="preserve">] </w:t>
        </w:r>
        <w:r>
          <w:rPr>
            <w:szCs w:val="24"/>
          </w:rPr>
          <w:tab/>
        </w:r>
      </w:ins>
      <w:ins w:id="4258" w:author="Katharina Schleidt" w:date="2022-08-13T16:53:00Z">
        <w:r w:rsidR="001C6797" w:rsidRPr="001C6797">
          <w:rPr>
            <w:szCs w:val="24"/>
          </w:rPr>
          <w:t xml:space="preserve">Spatial Data on the Web Best Practices, W3C Working Group Note, 28 September 2017. Also published as OGC Best Practice 15-107, </w:t>
        </w:r>
      </w:ins>
      <w:ins w:id="4259" w:author="Katharina Schleidt" w:date="2022-08-13T16:51:00Z">
        <w:r w:rsidR="009E0246">
          <w:rPr>
            <w:rStyle w:val="Lienhypertexte"/>
            <w:rFonts w:eastAsia="MS Mincho"/>
            <w:szCs w:val="24"/>
            <w:lang w:val="en-GB"/>
          </w:rPr>
          <w:fldChar w:fldCharType="begin"/>
        </w:r>
        <w:r w:rsidR="009E0246">
          <w:rPr>
            <w:rStyle w:val="Lienhypertexte"/>
            <w:rFonts w:eastAsia="MS Mincho"/>
            <w:szCs w:val="24"/>
            <w:lang w:val="en-GB"/>
          </w:rPr>
          <w:instrText xml:space="preserve"> HYPERLINK "</w:instrText>
        </w:r>
      </w:ins>
      <w:ins w:id="4260" w:author="REID-JAMOND Alison" w:date="2022-04-04T08:08:00Z">
        <w:r w:rsidR="009E0246" w:rsidRPr="009E0246">
          <w:rPr>
            <w:rStyle w:val="Lienhypertexte"/>
            <w:rFonts w:eastAsia="MS Mincho"/>
            <w:szCs w:val="24"/>
            <w:lang w:val="en-GB"/>
          </w:rPr>
          <w:instrText>https://www.w3.org/TR/sdw-bp/</w:instrText>
        </w:r>
      </w:ins>
      <w:ins w:id="4261" w:author="Katharina Schleidt" w:date="2022-08-13T16:51:00Z">
        <w:r w:rsidR="009E0246">
          <w:rPr>
            <w:rStyle w:val="Lienhypertexte"/>
            <w:rFonts w:eastAsia="MS Mincho"/>
            <w:szCs w:val="24"/>
            <w:lang w:val="en-GB"/>
          </w:rPr>
          <w:instrText xml:space="preserve">" </w:instrText>
        </w:r>
        <w:r w:rsidR="009E0246">
          <w:rPr>
            <w:rStyle w:val="Lienhypertexte"/>
            <w:rFonts w:eastAsia="MS Mincho"/>
            <w:szCs w:val="24"/>
            <w:lang w:val="en-GB"/>
          </w:rPr>
          <w:fldChar w:fldCharType="separate"/>
        </w:r>
      </w:ins>
      <w:ins w:id="4262" w:author="REID-JAMOND Alison" w:date="2022-04-04T08:08:00Z">
        <w:r w:rsidR="009E0246" w:rsidRPr="009E0246">
          <w:rPr>
            <w:rStyle w:val="Lienhypertexte"/>
            <w:rFonts w:eastAsia="MS Mincho"/>
            <w:szCs w:val="24"/>
            <w:lang w:val="en-GB"/>
          </w:rPr>
          <w:t>https://www.w3.org/TR/sdw-bp/</w:t>
        </w:r>
      </w:ins>
      <w:ins w:id="4263" w:author="Katharina Schleidt" w:date="2022-08-13T16:51:00Z">
        <w:r w:rsidR="009E0246">
          <w:rPr>
            <w:rStyle w:val="Lienhypertexte"/>
            <w:rFonts w:eastAsia="MS Mincho"/>
            <w:szCs w:val="24"/>
            <w:lang w:val="en-GB"/>
          </w:rPr>
          <w:fldChar w:fldCharType="end"/>
        </w:r>
      </w:ins>
      <w:commentRangeEnd w:id="4253"/>
      <w:ins w:id="4264" w:author="REID-JAMOND Alison" w:date="2022-04-04T08:08:00Z">
        <w:r>
          <w:rPr>
            <w:rStyle w:val="Marquedecommentaire"/>
            <w:rFonts w:eastAsia="MS Mincho"/>
            <w:lang w:eastAsia="ja-JP"/>
          </w:rPr>
          <w:commentReference w:id="4253"/>
        </w:r>
      </w:ins>
    </w:p>
    <w:sectPr w:rsidR="001F501C" w:rsidRPr="00785C54" w:rsidSect="002B4EBE">
      <w:footerReference w:type="even" r:id="rId137"/>
      <w:footerReference w:type="default" r:id="rId138"/>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107" w:author="REID-JAMOND Alison" w:date="2022-04-04T08:06:00Z" w:initials="RA">
    <w:p w14:paraId="03B9B45A" w14:textId="77777777" w:rsidR="003E2160" w:rsidRDefault="003E2160">
      <w:pPr>
        <w:pStyle w:val="Commentaire"/>
      </w:pPr>
      <w:r>
        <w:rPr>
          <w:rStyle w:val="Marquedecommentair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aire"/>
      </w:pPr>
      <w:r>
        <w:t>Adding a cross-reference to Annex C could perhaps help with this.</w:t>
      </w:r>
    </w:p>
  </w:comment>
  <w:comment w:id="1145" w:author="REID-JAMOND Alison" w:date="2022-04-04T08:07:00Z" w:initials="RA">
    <w:p w14:paraId="7C50AC87" w14:textId="39D7CA78" w:rsidR="003E2160" w:rsidRDefault="003E2160">
      <w:pPr>
        <w:pStyle w:val="Commentaire"/>
      </w:pPr>
      <w:r>
        <w:rPr>
          <w:rStyle w:val="Marquedecommentair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aire"/>
      </w:pPr>
      <w:r>
        <w:rPr>
          <w:rStyle w:val="Marquedecommentair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aire"/>
      </w:pPr>
      <w:r>
        <w:rPr>
          <w:rStyle w:val="Marquedecommentair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4" w:author="Katharina Schleidt" w:date="2022-08-12T18:35:00Z" w:initials="KS">
    <w:p w14:paraId="205AC236" w14:textId="77777777" w:rsidR="0018223B" w:rsidRDefault="0018223B">
      <w:pPr>
        <w:pStyle w:val="Commentaire"/>
      </w:pPr>
      <w:r>
        <w:rPr>
          <w:rStyle w:val="Marquedecommentair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aire"/>
        <w:rPr>
          <w:lang w:val="en-US"/>
        </w:rPr>
      </w:pPr>
    </w:p>
  </w:comment>
  <w:comment w:id="1376" w:author="REID-JAMOND Alison" w:date="2022-04-04T11:51:00Z" w:initials="RA">
    <w:p w14:paraId="446E1183" w14:textId="038B6364" w:rsidR="000A6B0A" w:rsidRDefault="000A6B0A">
      <w:pPr>
        <w:pStyle w:val="Commentaire"/>
      </w:pPr>
      <w:r>
        <w:rPr>
          <w:rStyle w:val="Marquedecommentaire"/>
        </w:rPr>
        <w:annotationRef/>
      </w:r>
      <w:r>
        <w:t>Please ensure all unnecessary capitalization is removed from the full terms in this list.</w:t>
      </w:r>
    </w:p>
  </w:comment>
  <w:comment w:id="1400" w:author="REID-JAMOND Alison" w:date="2022-04-04T11:52:00Z" w:initials="RA">
    <w:p w14:paraId="04057BCF" w14:textId="47DBC607" w:rsidR="000A6B0A" w:rsidRDefault="000A6B0A">
      <w:pPr>
        <w:pStyle w:val="Commentaire"/>
      </w:pPr>
      <w:r>
        <w:rPr>
          <w:rStyle w:val="Marquedecommentair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3" w:author="REID-JAMOND Alison" w:date="2022-04-04T11:55:00Z" w:initials="RA">
    <w:p w14:paraId="2E79061C" w14:textId="2A597EAC" w:rsidR="000A6B0A" w:rsidRDefault="000A6B0A">
      <w:pPr>
        <w:pStyle w:val="Commentaire"/>
      </w:pPr>
      <w:r>
        <w:rPr>
          <w:rStyle w:val="Marquedecommentaire"/>
        </w:rPr>
        <w:annotationRef/>
      </w:r>
      <w:r>
        <w:t>The idea of "some aplication domains" is quite vague. Is it possible to be more specific about what is meant by "some"?</w:t>
      </w:r>
    </w:p>
  </w:comment>
  <w:comment w:id="1436" w:author="REID-JAMOND Alison" w:date="2022-04-04T12:00:00Z" w:initials="RA">
    <w:p w14:paraId="4F9298B3" w14:textId="5E44C0B7" w:rsidR="000A6B0A" w:rsidRDefault="000A6B0A">
      <w:pPr>
        <w:pStyle w:val="Commentaire"/>
      </w:pPr>
      <w:r>
        <w:rPr>
          <w:rStyle w:val="Marquedecommentaire"/>
        </w:rPr>
        <w:annotationRef/>
      </w:r>
      <w:r>
        <w:t>Please do not write verbal forms in capital letters.</w:t>
      </w:r>
    </w:p>
  </w:comment>
  <w:comment w:id="1493" w:author="REID-JAMOND Alison" w:date="2022-04-04T12:02:00Z" w:initials="RA">
    <w:p w14:paraId="06B0E42A" w14:textId="5C1DECA6" w:rsidR="000A6B0A" w:rsidRDefault="000A6B0A">
      <w:pPr>
        <w:pStyle w:val="Commentaire"/>
      </w:pPr>
      <w:r>
        <w:rPr>
          <w:rStyle w:val="Marquedecommentaire"/>
        </w:rPr>
        <w:annotationRef/>
      </w:r>
      <w:r>
        <w:t>Does "observations" need to be capitalized here? Please check and modify throughout if necessary.</w:t>
      </w:r>
    </w:p>
  </w:comment>
  <w:comment w:id="1500" w:author="REID-JAMOND Alison" w:date="2022-04-04T11:31:00Z" w:initials="RA">
    <w:p w14:paraId="36C28322" w14:textId="2F5262D6" w:rsidR="000A6B0A" w:rsidRDefault="000A6B0A">
      <w:pPr>
        <w:pStyle w:val="Commentaire"/>
      </w:pPr>
      <w:r>
        <w:rPr>
          <w:rStyle w:val="Marquedecommentaire"/>
        </w:rPr>
        <w:annotationRef/>
      </w:r>
      <w:r>
        <w:t>Unless there is an intention to remove conformance rules for Models in general from the future revision of ISO 19109, there is no reason for it to be dated.</w:t>
      </w:r>
    </w:p>
  </w:comment>
  <w:comment w:id="1665" w:author="REID-JAMOND Alison" w:date="2022-04-04T12:42:00Z" w:initials="RA">
    <w:p w14:paraId="0D8F0275" w14:textId="7CC6B4EE" w:rsidR="000A6B0A" w:rsidRDefault="000A6B0A">
      <w:pPr>
        <w:pStyle w:val="Commentaire"/>
      </w:pPr>
      <w:r>
        <w:rPr>
          <w:rStyle w:val="Marquedecommentaire"/>
        </w:rPr>
        <w:annotationRef/>
      </w:r>
      <w:r>
        <w:t xml:space="preserve">EXAMPLEs cannot contain the verbal forms "shall", "should" or "may". Please review the verbal forms used in this Example. </w:t>
      </w:r>
    </w:p>
  </w:comment>
  <w:comment w:id="1695" w:author="REID-JAMOND Alison" w:date="2022-04-04T11:24:00Z" w:initials="RA">
    <w:p w14:paraId="724856A6" w14:textId="77777777" w:rsidR="000A6B0A" w:rsidRDefault="000A6B0A">
      <w:pPr>
        <w:pStyle w:val="Commentaire"/>
      </w:pPr>
      <w:r>
        <w:rPr>
          <w:rStyle w:val="Marquedecommentair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aire"/>
      </w:pPr>
    </w:p>
    <w:p w14:paraId="71DE1E79" w14:textId="23A99D74" w:rsidR="000A6B0A" w:rsidRDefault="000A6B0A">
      <w:pPr>
        <w:pStyle w:val="Commentaire"/>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09" w:author="REID-JAMOND Alison" w:date="2022-04-04T11:23:00Z" w:initials="RA">
    <w:p w14:paraId="0FB79FE8" w14:textId="5B7185E5" w:rsidR="000A6B0A" w:rsidRDefault="000A6B0A">
      <w:pPr>
        <w:pStyle w:val="Commentaire"/>
      </w:pPr>
      <w:r>
        <w:rPr>
          <w:rStyle w:val="Marquedecommentaire"/>
        </w:rPr>
        <w:annotationRef/>
      </w:r>
      <w:r>
        <w:t>I think it would be clearer to write the document number here. If this table were to be cross-referenced in another document, for example, it could become confusing or unclear.</w:t>
      </w:r>
    </w:p>
  </w:comment>
  <w:comment w:id="1765" w:author="REID-JAMOND Alison" w:date="2022-04-04T12:45:00Z" w:initials="RA">
    <w:p w14:paraId="7085B4F1" w14:textId="37BD1F75" w:rsidR="000A6B0A" w:rsidRDefault="000A6B0A">
      <w:pPr>
        <w:pStyle w:val="Commentaire"/>
      </w:pPr>
      <w:r>
        <w:rPr>
          <w:rStyle w:val="Marquedecommentaire"/>
        </w:rPr>
        <w:annotationRef/>
      </w:r>
      <w:r>
        <w:t xml:space="preserve">There are a lot of example links contained within this one example. Is it necessary to include this many examples? </w:t>
      </w:r>
    </w:p>
  </w:comment>
  <w:comment w:id="1789" w:author="Katharina Schleidt" w:date="2022-08-23T19:19:00Z" w:initials="KS">
    <w:p w14:paraId="34C1F2C3" w14:textId="37A21A01" w:rsidR="00A81201" w:rsidRDefault="00A81201">
      <w:pPr>
        <w:pStyle w:val="Commentaire"/>
      </w:pPr>
      <w:r>
        <w:rPr>
          <w:rStyle w:val="Marquedecommentaire"/>
        </w:rPr>
        <w:annotationRef/>
      </w:r>
      <w:r>
        <w:t>Jörg Klausen found this glitch, following sentence required for 2) to make sense!</w:t>
      </w:r>
    </w:p>
  </w:comment>
  <w:comment w:id="1792" w:author="REID-JAMOND Alison" w:date="2022-04-04T12:46:00Z" w:initials="RA">
    <w:p w14:paraId="7FA0CC4D" w14:textId="402CC57A" w:rsidR="000A6B0A" w:rsidRDefault="000A6B0A">
      <w:pPr>
        <w:pStyle w:val="Commentaire"/>
      </w:pPr>
      <w:r>
        <w:rPr>
          <w:rStyle w:val="Marquedecommentair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4" w:author="REID-JAMOND Alison" w:date="2022-04-04T12:47:00Z" w:initials="RA">
    <w:p w14:paraId="10A0C0E0" w14:textId="5B316562" w:rsidR="000A6B0A" w:rsidRDefault="000A6B0A">
      <w:pPr>
        <w:pStyle w:val="Commentaire"/>
      </w:pPr>
      <w:r>
        <w:rPr>
          <w:rStyle w:val="Marquedecommentaire"/>
        </w:rPr>
        <w:annotationRef/>
      </w:r>
      <w:r>
        <w:t>Please refer to a specific figure number, rather than using a more general reference.</w:t>
      </w:r>
    </w:p>
  </w:comment>
  <w:comment w:id="1804" w:author="REID-JAMOND Alison" w:date="2022-04-04T12:49:00Z" w:initials="RA">
    <w:p w14:paraId="79E15410" w14:textId="60DB7B6B" w:rsidR="000A6B0A" w:rsidRDefault="000A6B0A" w:rsidP="000A6B0A">
      <w:pPr>
        <w:pStyle w:val="Commentaire"/>
      </w:pPr>
      <w:r>
        <w:rPr>
          <w:rStyle w:val="Marquedecommentaire"/>
        </w:rPr>
        <w:annotationRef/>
      </w:r>
      <w:r>
        <w:t>Note that "may" denotes permission, whereas "can" denotes possibility. Please review use of "may" and "can" throughout.</w:t>
      </w:r>
    </w:p>
    <w:p w14:paraId="5F1AB11A" w14:textId="77777777" w:rsidR="000A6B0A" w:rsidRDefault="000A6B0A" w:rsidP="000A6B0A">
      <w:pPr>
        <w:pStyle w:val="Commentaire"/>
      </w:pPr>
    </w:p>
    <w:p w14:paraId="2C8A29EB" w14:textId="4B76F8E8" w:rsidR="000A6B0A" w:rsidRDefault="000A6B0A">
      <w:pPr>
        <w:pStyle w:val="Commentaire"/>
      </w:pPr>
    </w:p>
  </w:comment>
  <w:comment w:id="1813" w:author="REID-JAMOND Alison" w:date="2022-04-04T12:53:00Z" w:initials="RA">
    <w:p w14:paraId="3A59638E" w14:textId="023C19A7" w:rsidR="00A52B09" w:rsidRDefault="00A52B09">
      <w:pPr>
        <w:pStyle w:val="Commentaire"/>
      </w:pPr>
      <w:r>
        <w:rPr>
          <w:rStyle w:val="Marquedecommentaire"/>
        </w:rPr>
        <w:annotationRef/>
      </w:r>
      <w:r>
        <w:t>This cross-reference does not need to be dated.</w:t>
      </w:r>
    </w:p>
  </w:comment>
  <w:comment w:id="1826" w:author="REID-JAMOND Alison" w:date="2022-04-04T13:59:00Z" w:initials="RA">
    <w:p w14:paraId="07A3065F" w14:textId="40599F31" w:rsidR="008058B6" w:rsidRDefault="008058B6">
      <w:pPr>
        <w:pStyle w:val="Commentaire"/>
      </w:pPr>
      <w:r>
        <w:rPr>
          <w:rStyle w:val="Marquedecommentaire"/>
        </w:rPr>
        <w:annotationRef/>
      </w:r>
      <w:r>
        <w:t xml:space="preserve">The word "might" is not recommended as it is a little ambiguous. It is suggested to use the verbal form "can" or "can potentially" instead of "might". </w:t>
      </w:r>
    </w:p>
  </w:comment>
  <w:comment w:id="1839" w:author="REID-JAMOND Alison" w:date="2022-04-04T14:06:00Z" w:initials="RA">
    <w:p w14:paraId="209EAC42" w14:textId="537EE663" w:rsidR="008058B6" w:rsidRDefault="008058B6">
      <w:pPr>
        <w:pStyle w:val="Commentaire"/>
      </w:pPr>
      <w:r>
        <w:rPr>
          <w:rStyle w:val="Marquedecommentaire"/>
        </w:rPr>
        <w:annotationRef/>
      </w:r>
      <w:r>
        <w:t>Is this a direct quotation from another source? If so, please provide the Bibliographical reference for it.</w:t>
      </w:r>
    </w:p>
  </w:comment>
  <w:comment w:id="1877" w:author="REID-JAMOND Alison" w:date="2022-04-04T14:09:00Z" w:initials="RA">
    <w:p w14:paraId="3DF075C5" w14:textId="3904BF06" w:rsidR="008058B6" w:rsidRDefault="008058B6">
      <w:pPr>
        <w:pStyle w:val="Commentaire"/>
      </w:pPr>
      <w:r>
        <w:rPr>
          <w:rStyle w:val="Marquedecommentaire"/>
        </w:rPr>
        <w:annotationRef/>
      </w:r>
      <w:r>
        <w:t>Please refer to the specific figure number, rather than saying "the figure below".</w:t>
      </w:r>
    </w:p>
  </w:comment>
  <w:comment w:id="1892" w:author="REID-JAMOND Alison" w:date="2022-04-04T14:11:00Z" w:initials="RA">
    <w:p w14:paraId="7BDE4AF0" w14:textId="519D59F9" w:rsidR="008058B6" w:rsidRDefault="008058B6">
      <w:pPr>
        <w:pStyle w:val="Commentaire"/>
      </w:pPr>
      <w:r>
        <w:rPr>
          <w:rStyle w:val="Marquedecommentaire"/>
        </w:rPr>
        <w:annotationRef/>
      </w:r>
      <w:r>
        <w:t>Note that at times "domain" is written with a capital letter, and at times not. Please verify which option is correct and harmonize throughout.</w:t>
      </w:r>
    </w:p>
  </w:comment>
  <w:comment w:id="1901" w:author="REID-JAMOND Alison" w:date="2022-04-04T14:12:00Z" w:initials="RA">
    <w:p w14:paraId="1C917DA6" w14:textId="0C60F268" w:rsidR="008058B6" w:rsidRDefault="008058B6">
      <w:pPr>
        <w:pStyle w:val="Commentaire"/>
      </w:pPr>
      <w:r>
        <w:rPr>
          <w:rStyle w:val="Marquedecommentaire"/>
        </w:rPr>
        <w:annotationRef/>
      </w:r>
      <w:r>
        <w:t>Is it necessary for these terms to be written with capital letters here?</w:t>
      </w:r>
    </w:p>
  </w:comment>
  <w:comment w:id="1902" w:author="Katharina Schleidt" w:date="2022-08-13T17:01:00Z" w:initials="KS">
    <w:p w14:paraId="0FFE49ED" w14:textId="2F727190" w:rsidR="00D5345E" w:rsidRDefault="00D5345E">
      <w:pPr>
        <w:pStyle w:val="Commentaire"/>
      </w:pPr>
      <w:r>
        <w:rPr>
          <w:rStyle w:val="Marquedecommentaire"/>
        </w:rPr>
        <w:annotationRef/>
      </w:r>
      <w:r>
        <w:t>As these</w:t>
      </w:r>
      <w:r w:rsidR="00DA74AC">
        <w:t xml:space="preserve"> refer to classes from GWML, should be capital. Added GWML reference</w:t>
      </w:r>
    </w:p>
  </w:comment>
  <w:comment w:id="1929" w:author="REID-JAMOND Alison" w:date="2022-04-04T14:14:00Z" w:initials="RA">
    <w:p w14:paraId="2B88D0BE" w14:textId="4FA80EE9" w:rsidR="008058B6" w:rsidRDefault="008058B6">
      <w:pPr>
        <w:pStyle w:val="Commentaire"/>
      </w:pPr>
      <w:r>
        <w:rPr>
          <w:rStyle w:val="Marquedecommentaire"/>
        </w:rPr>
        <w:annotationRef/>
      </w:r>
      <w:r>
        <w:t>The requirement in this section does not contain the verbal form "shall". Instead, it is written as statement of fact. Please verify that this is correct.</w:t>
      </w:r>
    </w:p>
  </w:comment>
  <w:comment w:id="1942" w:author="REID-JAMOND Alison" w:date="2022-04-04T14:15:00Z" w:initials="RA">
    <w:p w14:paraId="6B7D6FCE" w14:textId="638BCA93" w:rsidR="008058B6" w:rsidRDefault="008058B6">
      <w:pPr>
        <w:pStyle w:val="Commentaire"/>
      </w:pPr>
      <w:r>
        <w:rPr>
          <w:rStyle w:val="Marquedecommentaire"/>
        </w:rPr>
        <w:annotationRef/>
      </w:r>
      <w:r>
        <w:t>Suggest combining these two notes.</w:t>
      </w:r>
    </w:p>
  </w:comment>
  <w:comment w:id="1982" w:author="REID-JAMOND Alison" w:date="2022-04-04T14:17:00Z" w:initials="RA">
    <w:p w14:paraId="29A00588" w14:textId="129C6D3B" w:rsidR="008058B6" w:rsidRDefault="008058B6">
      <w:pPr>
        <w:pStyle w:val="Commentaire"/>
      </w:pPr>
      <w:r>
        <w:rPr>
          <w:rStyle w:val="Marquedecommentaire"/>
        </w:rPr>
        <w:annotationRef/>
      </w:r>
      <w:r>
        <w:t>Please review wording: "is an object created with the intention of acting as a sample of the real-world obkect" or "is an object created with the intention of sampling the real-world object"?</w:t>
      </w:r>
    </w:p>
  </w:comment>
  <w:comment w:id="1983" w:author="REID-JAMOND Alison" w:date="2022-04-04T14:17:00Z" w:initials="RA">
    <w:p w14:paraId="7F26909F" w14:textId="6966D902" w:rsidR="008058B6" w:rsidRDefault="008058B6">
      <w:pPr>
        <w:pStyle w:val="Commentaire"/>
      </w:pPr>
      <w:r>
        <w:rPr>
          <w:rStyle w:val="Marquedecommentaire"/>
        </w:rPr>
        <w:annotationRef/>
      </w:r>
      <w:r>
        <w:t>Please refer to a specific subclause.</w:t>
      </w:r>
    </w:p>
  </w:comment>
  <w:comment w:id="1998" w:author="REID-JAMOND Alison" w:date="2022-04-04T14:20:00Z" w:initials="RA">
    <w:p w14:paraId="139135A8" w14:textId="770E492C" w:rsidR="008058B6" w:rsidRDefault="008058B6">
      <w:pPr>
        <w:pStyle w:val="Commentaire"/>
      </w:pPr>
      <w:r>
        <w:rPr>
          <w:rStyle w:val="Marquedecommentaire"/>
        </w:rPr>
        <w:annotationRef/>
      </w:r>
      <w:r>
        <w:t>NOTEs cannot contain the verbal forms "may", "should" or "shall". Please rephrase.</w:t>
      </w:r>
    </w:p>
  </w:comment>
  <w:comment w:id="2012" w:author="REID-JAMOND Alison" w:date="2022-04-04T14:22:00Z" w:initials="RA">
    <w:p w14:paraId="0DF3571F" w14:textId="2C28A891" w:rsidR="008058B6" w:rsidRDefault="008058B6">
      <w:pPr>
        <w:pStyle w:val="Commentaire"/>
      </w:pPr>
      <w:r>
        <w:rPr>
          <w:rStyle w:val="Marquedecommentaire"/>
        </w:rPr>
        <w:annotationRef/>
      </w:r>
      <w:r>
        <w:t>Please convert all uppercase verbal forms into lowercase as shown in previous subclauses.</w:t>
      </w:r>
    </w:p>
  </w:comment>
  <w:comment w:id="2037" w:author="REID-JAMOND Alison" w:date="2022-04-04T14:23:00Z" w:initials="RA">
    <w:p w14:paraId="17A0FD77" w14:textId="4D242EF4" w:rsidR="008058B6" w:rsidRDefault="008058B6">
      <w:pPr>
        <w:pStyle w:val="Commentaire"/>
      </w:pPr>
      <w:r>
        <w:rPr>
          <w:rStyle w:val="Marquedecommentaire"/>
        </w:rPr>
        <w:annotationRef/>
      </w:r>
      <w:r>
        <w:t>NOTEs cannot contain the verbal forms "may", "should" or "shall". Please rephrase.</w:t>
      </w:r>
    </w:p>
  </w:comment>
  <w:comment w:id="2042" w:author="REID-JAMOND Alison" w:date="2022-04-04T14:23:00Z" w:initials="RA">
    <w:p w14:paraId="2ED799AB" w14:textId="0CE06575" w:rsidR="008058B6" w:rsidRDefault="008058B6">
      <w:pPr>
        <w:pStyle w:val="Commentaire"/>
      </w:pPr>
      <w:r>
        <w:rPr>
          <w:rStyle w:val="Marquedecommentaire"/>
        </w:rPr>
        <w:annotationRef/>
      </w:r>
      <w:r>
        <w:t>Please move this link to the Bibliography, either to replace the link already present in entry [28] or to be included as a new entry, as appropriate.</w:t>
      </w:r>
    </w:p>
  </w:comment>
  <w:comment w:id="2043" w:author="Katharina Schleidt" w:date="2022-08-12T19:21:00Z" w:initials="KS">
    <w:p w14:paraId="5D9DF39E" w14:textId="77777777" w:rsidR="008B6B3B" w:rsidRDefault="008B6B3B">
      <w:pPr>
        <w:pStyle w:val="Commentaire"/>
      </w:pPr>
      <w:r>
        <w:rPr>
          <w:rStyle w:val="Marquedecommentaire"/>
        </w:rPr>
        <w:annotationRef/>
      </w:r>
      <w:r>
        <w:t>This URI is not a document reference, it is the label for a vocabulary entry. Moving to the bibliography would make no sense.</w:t>
      </w:r>
    </w:p>
    <w:p w14:paraId="1CFB5927" w14:textId="0EF9611F" w:rsidR="008B6B3B" w:rsidRDefault="008B6B3B">
      <w:pPr>
        <w:pStyle w:val="Commentaire"/>
      </w:pPr>
      <w:r>
        <w:t>We’ve added the term “entry” to clarify this</w:t>
      </w:r>
    </w:p>
  </w:comment>
  <w:comment w:id="2052" w:author="REID-JAMOND Alison" w:date="2022-04-04T14:24:00Z" w:initials="RA">
    <w:p w14:paraId="002A194A" w14:textId="1C40FFF8" w:rsidR="008058B6" w:rsidRDefault="008058B6">
      <w:pPr>
        <w:pStyle w:val="Commentaire"/>
      </w:pPr>
      <w:r>
        <w:rPr>
          <w:rStyle w:val="Marquedecommentaire"/>
        </w:rPr>
        <w:annotationRef/>
      </w:r>
      <w:r>
        <w:t xml:space="preserve">In accordance with the </w:t>
      </w:r>
      <w:hyperlink r:id="rId1" w:history="1">
        <w:r w:rsidRPr="008058B6">
          <w:rPr>
            <w:rStyle w:val="Lienhypertexte"/>
            <w:lang w:val="en-GB"/>
          </w:rPr>
          <w:t>ISO House Style</w:t>
        </w:r>
      </w:hyperlink>
      <w:r>
        <w:t xml:space="preserve">, an impersonal tone is to be adopted in ISO documents in which person pronouns ( I, we, you) are to be avoided. Please rephrase this Example accordingly. </w:t>
      </w:r>
    </w:p>
  </w:comment>
  <w:comment w:id="2092" w:author="REID-JAMOND Alison" w:date="2022-04-04T14:26:00Z" w:initials="RA">
    <w:p w14:paraId="04A89B3F" w14:textId="019DC4B3" w:rsidR="008058B6" w:rsidRDefault="008058B6">
      <w:pPr>
        <w:pStyle w:val="Commentaire"/>
      </w:pPr>
      <w:r>
        <w:rPr>
          <w:rStyle w:val="Marquedecommentaire"/>
        </w:rPr>
        <w:annotationRef/>
      </w:r>
      <w:r>
        <w:t>There is no verbal form used in this sentence. It therefore appears incomplete and cannot be considered a requirement. Please review.</w:t>
      </w:r>
    </w:p>
  </w:comment>
  <w:comment w:id="2120" w:author="REID-JAMOND Alison" w:date="2022-04-04T14:28:00Z" w:initials="RA">
    <w:p w14:paraId="2A781E35" w14:textId="3C4EE33D" w:rsidR="008058B6" w:rsidRDefault="008058B6">
      <w:pPr>
        <w:pStyle w:val="Commentaire"/>
      </w:pPr>
      <w:r>
        <w:rPr>
          <w:rStyle w:val="Marquedecommentaire"/>
        </w:rPr>
        <w:annotationRef/>
      </w:r>
      <w:r>
        <w:t>Please list these notes as NOTE 1, NOTE 2, NOTE 3, or else combine to form one single NOTE.</w:t>
      </w:r>
    </w:p>
  </w:comment>
  <w:comment w:id="2162" w:author="REID-JAMOND Alison" w:date="2022-04-04T14:30:00Z" w:initials="RA">
    <w:p w14:paraId="29A17A0C" w14:textId="61D0BC55" w:rsidR="008058B6" w:rsidRDefault="008058B6">
      <w:pPr>
        <w:pStyle w:val="Commentaire"/>
      </w:pPr>
      <w:r>
        <w:rPr>
          <w:rStyle w:val="Marquedecommentaire"/>
        </w:rPr>
        <w:annotationRef/>
      </w:r>
      <w:r>
        <w:t>Does "sensors" need to have a capital letter here? Please check and harmonize throughout the document.</w:t>
      </w:r>
    </w:p>
  </w:comment>
  <w:comment w:id="2182" w:author="REID-JAMOND Alison" w:date="2022-04-04T14:31:00Z" w:initials="RA">
    <w:p w14:paraId="1FD60317" w14:textId="3D3788E0" w:rsidR="008058B6" w:rsidRDefault="008058B6">
      <w:pPr>
        <w:pStyle w:val="Commentaire"/>
      </w:pPr>
      <w:r>
        <w:rPr>
          <w:rStyle w:val="Marquedecommentaire"/>
        </w:rPr>
        <w:annotationRef/>
      </w:r>
      <w:r>
        <w:t>Please see previous comment on the regrouping of NOTEs.</w:t>
      </w:r>
    </w:p>
  </w:comment>
  <w:comment w:id="2203" w:author="REID-JAMOND Alison" w:date="2022-04-04T14:31:00Z" w:initials="RA">
    <w:p w14:paraId="168ADD7B" w14:textId="68177280" w:rsidR="008058B6" w:rsidRDefault="008058B6">
      <w:pPr>
        <w:pStyle w:val="Commentaire"/>
      </w:pPr>
      <w:r>
        <w:rPr>
          <w:rStyle w:val="Marquedecommentaire"/>
        </w:rPr>
        <w:annotationRef/>
      </w:r>
      <w:r>
        <w:t>Please see previous comment on the regrouping of NOTEs.</w:t>
      </w:r>
    </w:p>
  </w:comment>
  <w:comment w:id="2231" w:author="REID-JAMOND Alison" w:date="2022-04-04T14:32:00Z" w:initials="RA">
    <w:p w14:paraId="6690963A" w14:textId="23C99631" w:rsidR="008058B6" w:rsidRDefault="008058B6">
      <w:pPr>
        <w:pStyle w:val="Commentaire"/>
      </w:pPr>
      <w:r>
        <w:rPr>
          <w:rStyle w:val="Marquedecommentaire"/>
        </w:rPr>
        <w:annotationRef/>
      </w:r>
      <w:r>
        <w:t>NOTEs cannot contain the verbal form "should". Please rephrase.</w:t>
      </w:r>
    </w:p>
  </w:comment>
  <w:comment w:id="2240" w:author="REID-JAMOND Alison" w:date="2022-04-04T14:33:00Z" w:initials="RA">
    <w:p w14:paraId="63E98EB8" w14:textId="77777777" w:rsidR="00BE49F6" w:rsidRDefault="00BE49F6" w:rsidP="00BE49F6">
      <w:pPr>
        <w:pStyle w:val="Commentaire"/>
      </w:pPr>
      <w:r>
        <w:rPr>
          <w:rStyle w:val="Marquedecommentaire"/>
        </w:rPr>
        <w:annotationRef/>
      </w:r>
      <w:r>
        <w:t>All figures shall be precited in the document, but Figure 10 does not appear to have been cited. Please introduce a reference to this figure.</w:t>
      </w:r>
    </w:p>
  </w:comment>
  <w:comment w:id="2250" w:author="REID-JAMOND Alison" w:date="2022-04-04T14:33:00Z" w:initials="RA">
    <w:p w14:paraId="0793A348" w14:textId="4175FA2C" w:rsidR="008058B6" w:rsidRDefault="008058B6">
      <w:pPr>
        <w:pStyle w:val="Commentaire"/>
      </w:pPr>
      <w:r>
        <w:rPr>
          <w:rStyle w:val="Marquedecommentaire"/>
        </w:rPr>
        <w:annotationRef/>
      </w:r>
      <w:r>
        <w:t>All figures shall be precited in the document, but Figure 10 does not appear to have been cited. Please introduce a reference to this figure.</w:t>
      </w:r>
    </w:p>
  </w:comment>
  <w:comment w:id="2256" w:author="REID-JAMOND Alison" w:date="2022-04-04T14:33:00Z" w:initials="RA">
    <w:p w14:paraId="660B4F5C" w14:textId="10DD1BDA" w:rsidR="008058B6" w:rsidRDefault="008058B6">
      <w:pPr>
        <w:pStyle w:val="Commentaire"/>
      </w:pPr>
      <w:r>
        <w:rPr>
          <w:rStyle w:val="Marquedecommentaire"/>
        </w:rPr>
        <w:annotationRef/>
      </w:r>
      <w:r>
        <w:t>This section of text is labelled "requirement" but it does not contain the verbal form "shall". Please review.</w:t>
      </w:r>
    </w:p>
  </w:comment>
  <w:comment w:id="2304" w:author="Katharina Schleidt" w:date="2022-08-10T19:36:00Z" w:initials="KS">
    <w:p w14:paraId="1F139DAC" w14:textId="77777777" w:rsidR="007703D2" w:rsidRDefault="007703D2" w:rsidP="007703D2">
      <w:pPr>
        <w:pStyle w:val="Commentaire"/>
      </w:pPr>
      <w:r>
        <w:rPr>
          <w:rStyle w:val="Marquedecommentaire"/>
        </w:rPr>
        <w:annotationRef/>
      </w:r>
      <w:r>
        <w:t>Modification of “Abby’s car” to “a person’s car” was rejected, confirmed with TC211/TMG and</w:t>
      </w:r>
    </w:p>
    <w:p w14:paraId="4E948761" w14:textId="77777777" w:rsidR="007703D2" w:rsidRPr="00026AA4" w:rsidRDefault="007703D2" w:rsidP="007703D2">
      <w:pPr>
        <w:pStyle w:val="Commentaire"/>
        <w:rPr>
          <w:lang w:val="en-US"/>
        </w:rPr>
      </w:pPr>
      <w:r>
        <w:t>ISO/CS EPM that "Abby's" was acceptable usage.</w:t>
      </w:r>
    </w:p>
  </w:comment>
  <w:comment w:id="2323" w:author="Katharina Schleidt" w:date="2022-08-10T19:36:00Z" w:initials="KS">
    <w:p w14:paraId="38725881" w14:textId="77777777" w:rsidR="00026AA4" w:rsidRDefault="00026AA4" w:rsidP="00026AA4">
      <w:pPr>
        <w:pStyle w:val="Commentaire"/>
      </w:pPr>
      <w:r>
        <w:rPr>
          <w:rStyle w:val="Marquedecommentaire"/>
        </w:rPr>
        <w:annotationRef/>
      </w:r>
      <w:r>
        <w:t>Modification of “Abby’s car” to “a person’s car” was rejected, confirmed with TC211/TMG and</w:t>
      </w:r>
    </w:p>
    <w:p w14:paraId="424FF95F" w14:textId="15BA28F4" w:rsidR="00026AA4" w:rsidRPr="00026AA4" w:rsidRDefault="00026AA4" w:rsidP="00026AA4">
      <w:pPr>
        <w:pStyle w:val="Commentaire"/>
        <w:rPr>
          <w:lang w:val="en-US"/>
        </w:rPr>
      </w:pPr>
      <w:r>
        <w:t>ISO/CS EPM that "Abby's" was acceptable usage.</w:t>
      </w:r>
    </w:p>
  </w:comment>
  <w:comment w:id="2340" w:author="REID-JAMOND Alison" w:date="2022-04-04T14:39:00Z" w:initials="RA">
    <w:p w14:paraId="728CA83F" w14:textId="03C4CC1A" w:rsidR="008058B6" w:rsidRDefault="008058B6">
      <w:pPr>
        <w:pStyle w:val="Commentaire"/>
      </w:pPr>
      <w:r>
        <w:rPr>
          <w:rStyle w:val="Marquedecommentaire"/>
        </w:rPr>
        <w:annotationRef/>
      </w:r>
      <w:r>
        <w:t>Should the word "observation" be written in bold font here?</w:t>
      </w:r>
    </w:p>
  </w:comment>
  <w:comment w:id="2381" w:author="REID-JAMOND Alison" w:date="2022-04-04T14:46:00Z" w:initials="RA">
    <w:p w14:paraId="6CAA8319" w14:textId="5872591B"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394" w:author="REID-JAMOND Alison" w:date="2022-04-04T14:46:00Z" w:initials="RA">
    <w:p w14:paraId="5BFC48F2" w14:textId="78FEC99C"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12" w:author="REID-JAMOND Alison" w:date="2022-04-04T14:46:00Z" w:initials="RA">
    <w:p w14:paraId="61895A2F" w14:textId="0A2642A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27" w:author="REID-JAMOND Alison" w:date="2022-04-04T14:47:00Z" w:initials="RA">
    <w:p w14:paraId="78D8C362" w14:textId="737CAB46"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455" w:author="REID-JAMOND Alison" w:date="2022-04-04T14:40:00Z" w:initials="RA">
    <w:p w14:paraId="5A521A21" w14:textId="04C4C889" w:rsidR="008058B6" w:rsidRDefault="008058B6">
      <w:pPr>
        <w:pStyle w:val="Commentaire"/>
      </w:pPr>
      <w:r>
        <w:rPr>
          <w:rStyle w:val="Marquedecommentaire"/>
        </w:rPr>
        <w:annotationRef/>
      </w:r>
      <w:r>
        <w:t>It is not clear why the section of text "deploxmentReason:CharacterString" is written in italic font here. Please review.</w:t>
      </w:r>
    </w:p>
  </w:comment>
  <w:comment w:id="2477" w:author="REID-JAMOND Alison" w:date="2022-04-04T14:41:00Z" w:initials="RA">
    <w:p w14:paraId="0C4DDC48" w14:textId="29347B04" w:rsidR="008058B6" w:rsidRDefault="008058B6">
      <w:pPr>
        <w:pStyle w:val="Commentaire"/>
      </w:pPr>
      <w:r>
        <w:rPr>
          <w:rStyle w:val="Marquedecommentaire"/>
        </w:rPr>
        <w:annotationRef/>
      </w:r>
      <w:r>
        <w:t>The previous comment concerning the use of italic font also applies here.</w:t>
      </w:r>
    </w:p>
  </w:comment>
  <w:comment w:id="2503" w:author="REID-JAMOND Alison" w:date="2022-04-04T14:44:00Z" w:initials="RA">
    <w:p w14:paraId="35995AE9" w14:textId="2A3A1594" w:rsidR="008058B6" w:rsidRDefault="008058B6">
      <w:pPr>
        <w:pStyle w:val="Commentaire"/>
      </w:pPr>
      <w:r>
        <w:rPr>
          <w:rStyle w:val="Marquedecommentaire"/>
        </w:rPr>
        <w:annotationRef/>
      </w:r>
      <w:r>
        <w:t>NOTEs cannot contain the verbal form "should". Please rephrase.</w:t>
      </w:r>
    </w:p>
  </w:comment>
  <w:comment w:id="2511" w:author="REID-JAMOND Alison" w:date="2022-04-04T14:44:00Z" w:initials="RA">
    <w:p w14:paraId="43EB7675" w14:textId="1C365D6B" w:rsidR="008058B6" w:rsidRDefault="008058B6">
      <w:pPr>
        <w:pStyle w:val="Commentaire"/>
      </w:pPr>
      <w:r>
        <w:rPr>
          <w:rStyle w:val="Marquedecommentaire"/>
        </w:rPr>
        <w:annotationRef/>
      </w:r>
      <w:r>
        <w:t>NOTEs cannot contain the verbal form "should". Please rephrase.</w:t>
      </w:r>
    </w:p>
  </w:comment>
  <w:comment w:id="2516" w:author="REID-JAMOND Alison" w:date="2022-04-04T15:28:00Z" w:initials="RA">
    <w:p w14:paraId="56280D05" w14:textId="53368DF2" w:rsidR="00047CD7" w:rsidRDefault="00047CD7">
      <w:pPr>
        <w:pStyle w:val="Commentaire"/>
      </w:pPr>
      <w:r>
        <w:rPr>
          <w:rStyle w:val="Marquedecommentaire"/>
        </w:rPr>
        <w:annotationRef/>
      </w:r>
      <w:r>
        <w:t>This phrasing seems quite informal. Please review and consider replacing with more appropriate phrasing, e.g. to clarify, to confirm, etc.</w:t>
      </w:r>
    </w:p>
  </w:comment>
  <w:comment w:id="2540" w:author="REID-JAMOND Alison" w:date="2022-04-04T14:47:00Z" w:initials="RA">
    <w:p w14:paraId="10C38615" w14:textId="482760B9"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0" w:author="REID-JAMOND Alison" w:date="2022-04-04T14:48:00Z" w:initials="RA">
    <w:p w14:paraId="29B66184" w14:textId="0E9BF2E2"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598" w:author="REID-JAMOND Alison" w:date="2022-04-04T14:49:00Z" w:initials="RA">
    <w:p w14:paraId="7037591B" w14:textId="77777777" w:rsidR="008058B6" w:rsidRDefault="008058B6">
      <w:pPr>
        <w:pStyle w:val="Commentaire"/>
      </w:pPr>
      <w:r>
        <w:rPr>
          <w:rStyle w:val="Marquedecommentaire"/>
        </w:rPr>
        <w:annotationRef/>
      </w:r>
      <w:r>
        <w:t xml:space="preserve">EXAMPLEs cannot contain the verbal form "must". Please rephrase by using statement of fact. </w:t>
      </w:r>
    </w:p>
    <w:p w14:paraId="13A700B2" w14:textId="77777777" w:rsidR="008058B6" w:rsidRDefault="008058B6">
      <w:pPr>
        <w:pStyle w:val="Commentaire"/>
      </w:pPr>
      <w:r>
        <w:t xml:space="preserve">Note that in accordance with the ISO House Style, the use of personal pronouns should also be avoided (in this case, "one"). </w:t>
      </w:r>
    </w:p>
    <w:p w14:paraId="272EF9C9" w14:textId="77777777" w:rsidR="008058B6" w:rsidRDefault="008058B6">
      <w:pPr>
        <w:pStyle w:val="Commentaire"/>
      </w:pPr>
      <w:r>
        <w:t>A possible rephrasing of this sentence could be:</w:t>
      </w:r>
    </w:p>
    <w:p w14:paraId="0FC18B64" w14:textId="45010247" w:rsidR="008058B6" w:rsidRDefault="008058B6">
      <w:pPr>
        <w:pStyle w:val="Commentaire"/>
      </w:pPr>
      <w:r>
        <w:t>"..... information needs to be provided on what Obersable Properties..."</w:t>
      </w:r>
    </w:p>
  </w:comment>
  <w:comment w:id="2615" w:author="REID-JAMOND Alison" w:date="2022-04-04T14:54:00Z" w:initials="RA">
    <w:p w14:paraId="51CFB5A1" w14:textId="136EB02E"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26" w:author="REID-JAMOND Alison" w:date="2022-04-04T14:54:00Z" w:initials="RA">
    <w:p w14:paraId="1869A1F7" w14:textId="24AA34F4"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37" w:author="REID-JAMOND Alison" w:date="2022-04-04T14:54:00Z" w:initials="RA">
    <w:p w14:paraId="30BE2A4A" w14:textId="011C3143"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50" w:author="REID-JAMOND Alison" w:date="2022-04-04T14:54:00Z" w:initials="RA">
    <w:p w14:paraId="319A8A11" w14:textId="38D6C091"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61" w:author="REID-JAMOND Alison" w:date="2022-04-04T14:54:00Z" w:initials="RA">
    <w:p w14:paraId="21A653CE" w14:textId="18AFFE9F" w:rsidR="008058B6" w:rsidRDefault="008058B6">
      <w:pPr>
        <w:pStyle w:val="Commentaire"/>
      </w:pPr>
      <w:r>
        <w:rPr>
          <w:rStyle w:val="Marquedecommentaire"/>
        </w:rPr>
        <w:annotationRef/>
      </w:r>
      <w:r>
        <w:t>All figures shall be precited in the document, but this figure does not appear to have been cited. Please introduce a reference to this figure.</w:t>
      </w:r>
    </w:p>
  </w:comment>
  <w:comment w:id="2681" w:author="REID-JAMOND Alison" w:date="2022-04-04T15:09:00Z" w:initials="RA">
    <w:p w14:paraId="2A14AC0E"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80038D2" w14:textId="6B90B8F6" w:rsidR="00047CD7" w:rsidRDefault="00047CD7">
      <w:pPr>
        <w:pStyle w:val="Commentaire"/>
      </w:pPr>
    </w:p>
  </w:comment>
  <w:comment w:id="2687" w:author="REID-JAMOND Alison" w:date="2022-04-04T15:29:00Z" w:initials="RA">
    <w:p w14:paraId="6EF064D6" w14:textId="65D74396" w:rsidR="00047CD7" w:rsidRDefault="00047CD7">
      <w:pPr>
        <w:pStyle w:val="Commentaire"/>
      </w:pPr>
      <w:r>
        <w:rPr>
          <w:rStyle w:val="Marquedecommentaire"/>
        </w:rPr>
        <w:annotationRef/>
      </w:r>
      <w:r>
        <w:t>Please see previous comment in subclause 9.10.1 on this phrasing.</w:t>
      </w:r>
    </w:p>
  </w:comment>
  <w:comment w:id="2784" w:author="REID-JAMOND Alison" w:date="2022-04-04T15:20:00Z" w:initials="RA">
    <w:p w14:paraId="558E7EC1" w14:textId="7963640F" w:rsidR="00047CD7" w:rsidRDefault="00047CD7">
      <w:pPr>
        <w:pStyle w:val="Commentaire"/>
      </w:pPr>
      <w:r>
        <w:rPr>
          <w:rStyle w:val="Marquedecommentair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4" w:author="REID-JAMOND Alison" w:date="2022-04-04T15:23:00Z" w:initials="RA">
    <w:p w14:paraId="6A7F116F"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3A03F8D" w14:textId="35B2B66D" w:rsidR="00047CD7" w:rsidRDefault="00047CD7">
      <w:pPr>
        <w:pStyle w:val="Commentaire"/>
      </w:pPr>
    </w:p>
  </w:comment>
  <w:comment w:id="2955" w:author="REID-JAMOND Alison" w:date="2022-04-04T15:24:00Z" w:initials="RA">
    <w:p w14:paraId="27CCBB26" w14:textId="7E36A84F" w:rsidR="00047CD7" w:rsidRDefault="00047CD7">
      <w:pPr>
        <w:pStyle w:val="Commentaire"/>
      </w:pPr>
      <w:r>
        <w:rPr>
          <w:rStyle w:val="Marquedecommentaire"/>
        </w:rPr>
        <w:annotationRef/>
      </w:r>
      <w:r>
        <w:t>NOTEs cannot contain the verbal forms "shall", "should" or "may". Please rephrase or convert to body text.</w:t>
      </w:r>
    </w:p>
  </w:comment>
  <w:comment w:id="2970" w:author="REID-JAMOND Alison" w:date="2022-04-04T15:25:00Z" w:initials="RA">
    <w:p w14:paraId="79A9C55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4F98B631" w14:textId="30925A95" w:rsidR="00047CD7" w:rsidRDefault="00047CD7">
      <w:pPr>
        <w:pStyle w:val="Commentaire"/>
      </w:pPr>
    </w:p>
  </w:comment>
  <w:comment w:id="2986" w:author="REID-JAMOND Alison" w:date="2022-04-04T15:25:00Z" w:initials="RA">
    <w:p w14:paraId="3EE84C01" w14:textId="48EE0B68" w:rsidR="00047CD7" w:rsidRDefault="00047CD7">
      <w:pPr>
        <w:pStyle w:val="Commentaire"/>
      </w:pPr>
      <w:r>
        <w:rPr>
          <w:rStyle w:val="Marquedecommentaire"/>
        </w:rPr>
        <w:annotationRef/>
      </w:r>
      <w:r>
        <w:t>NOTEs cannot contain the verbal forms "shall", "should" or "may". Please rephrase or convert to body text.</w:t>
      </w:r>
    </w:p>
  </w:comment>
  <w:comment w:id="3004" w:author="REID-JAMOND Alison" w:date="2022-04-04T15:26:00Z" w:initials="RA">
    <w:p w14:paraId="5AD6691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386FD1" w14:textId="6326995D" w:rsidR="00047CD7" w:rsidRDefault="00047CD7">
      <w:pPr>
        <w:pStyle w:val="Commentaire"/>
      </w:pPr>
    </w:p>
  </w:comment>
  <w:comment w:id="3033" w:author="REID-JAMOND Alison" w:date="2022-04-04T15:27:00Z" w:initials="RA">
    <w:p w14:paraId="4D6296ED"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73E2E130" w14:textId="61E5F130" w:rsidR="00047CD7" w:rsidRDefault="00047CD7">
      <w:pPr>
        <w:pStyle w:val="Commentaire"/>
      </w:pPr>
    </w:p>
  </w:comment>
  <w:comment w:id="3050" w:author="REID-JAMOND Alison" w:date="2022-04-04T15:27:00Z" w:initials="RA">
    <w:p w14:paraId="7B3909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44EFCB" w14:textId="21B01597" w:rsidR="00047CD7" w:rsidRDefault="00047CD7">
      <w:pPr>
        <w:pStyle w:val="Commentaire"/>
      </w:pPr>
    </w:p>
  </w:comment>
  <w:comment w:id="3069" w:author="REID-JAMOND Alison" w:date="2022-04-04T15:29:00Z" w:initials="RA">
    <w:p w14:paraId="0E48B1A1" w14:textId="51680BC9" w:rsidR="00047CD7" w:rsidRDefault="00047CD7">
      <w:pPr>
        <w:pStyle w:val="Commentaire"/>
      </w:pPr>
      <w:r>
        <w:rPr>
          <w:rStyle w:val="Marquedecommentaire"/>
        </w:rPr>
        <w:annotationRef/>
      </w:r>
      <w:r>
        <w:t>Please see previous comments on this phrasing, e.g. in subclause 9.10.1.</w:t>
      </w:r>
    </w:p>
  </w:comment>
  <w:comment w:id="3075" w:author="REID-JAMOND Alison" w:date="2022-04-04T15:29:00Z" w:initials="RA">
    <w:p w14:paraId="1F98F4DD" w14:textId="6C186CC5" w:rsidR="00047CD7" w:rsidRDefault="00047CD7">
      <w:pPr>
        <w:pStyle w:val="Commentaire"/>
      </w:pPr>
      <w:r>
        <w:rPr>
          <w:rStyle w:val="Marquedecommentaire"/>
        </w:rPr>
        <w:annotationRef/>
      </w:r>
      <w:r>
        <w:t>See previous comment.</w:t>
      </w:r>
    </w:p>
  </w:comment>
  <w:comment w:id="3101" w:author="REID-JAMOND Alison" w:date="2022-04-04T15:30:00Z" w:initials="RA">
    <w:p w14:paraId="1A8B31A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011AFB7" w14:textId="418EB38E" w:rsidR="00047CD7" w:rsidRDefault="00047CD7">
      <w:pPr>
        <w:pStyle w:val="Commentaire"/>
      </w:pPr>
    </w:p>
  </w:comment>
  <w:comment w:id="3192" w:author="REID-JAMOND Alison" w:date="2022-04-04T15:32:00Z" w:initials="RA">
    <w:p w14:paraId="0AAC5BB6" w14:textId="6F27B487" w:rsidR="00047CD7" w:rsidRDefault="00047CD7">
      <w:pPr>
        <w:pStyle w:val="Commentaire"/>
      </w:pPr>
      <w:r>
        <w:rPr>
          <w:rStyle w:val="Marquedecommentaire"/>
        </w:rPr>
        <w:annotationRef/>
      </w:r>
      <w:r>
        <w:t>This text is marked as a requirement, but the verbal form "shall" is not used. Please check.</w:t>
      </w:r>
    </w:p>
  </w:comment>
  <w:comment w:id="3211" w:author="REID-JAMOND Alison" w:date="2022-04-04T15:33:00Z" w:initials="RA">
    <w:p w14:paraId="040B11B3"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9C2404A" w14:textId="6C29360A" w:rsidR="00047CD7" w:rsidRDefault="00047CD7">
      <w:pPr>
        <w:pStyle w:val="Commentaire"/>
      </w:pPr>
    </w:p>
  </w:comment>
  <w:comment w:id="3224" w:author="REID-JAMOND Alison" w:date="2022-04-04T15:33:00Z" w:initials="RA">
    <w:p w14:paraId="18EE3CA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11A9D3" w14:textId="6DACCAD5" w:rsidR="00047CD7" w:rsidRDefault="00047CD7">
      <w:pPr>
        <w:pStyle w:val="Commentaire"/>
      </w:pPr>
    </w:p>
  </w:comment>
  <w:comment w:id="3237" w:author="REID-JAMOND Alison" w:date="2022-04-04T15:33:00Z" w:initials="RA">
    <w:p w14:paraId="18D7483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B233904" w14:textId="414F4357" w:rsidR="00047CD7" w:rsidRDefault="00047CD7">
      <w:pPr>
        <w:pStyle w:val="Commentaire"/>
      </w:pPr>
    </w:p>
  </w:comment>
  <w:comment w:id="3250" w:author="REID-JAMOND Alison" w:date="2022-04-04T15:33:00Z" w:initials="RA">
    <w:p w14:paraId="2084DF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5ADA1522" w14:textId="7B69AFA9" w:rsidR="00047CD7" w:rsidRDefault="00047CD7">
      <w:pPr>
        <w:pStyle w:val="Commentaire"/>
      </w:pPr>
    </w:p>
  </w:comment>
  <w:comment w:id="3264" w:author="REID-JAMOND Alison" w:date="2022-04-04T15:34:00Z" w:initials="RA">
    <w:p w14:paraId="453E2176"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25AAB4B4" w14:textId="20E32639" w:rsidR="00047CD7" w:rsidRDefault="00047CD7">
      <w:pPr>
        <w:pStyle w:val="Commentaire"/>
      </w:pPr>
    </w:p>
  </w:comment>
  <w:comment w:id="3277" w:author="REID-JAMOND Alison" w:date="2022-04-04T15:34:00Z" w:initials="RA">
    <w:p w14:paraId="7F6A63D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14E2A2F" w14:textId="7EB4F6BB" w:rsidR="00047CD7" w:rsidRDefault="00047CD7">
      <w:pPr>
        <w:pStyle w:val="Commentaire"/>
      </w:pPr>
    </w:p>
  </w:comment>
  <w:comment w:id="3319" w:author="REID-JAMOND Alison" w:date="2022-04-04T15:34:00Z" w:initials="RA">
    <w:p w14:paraId="7F6D913B" w14:textId="3B7774A2" w:rsidR="00047CD7" w:rsidRDefault="00047CD7">
      <w:pPr>
        <w:pStyle w:val="Commentaire"/>
      </w:pPr>
      <w:r>
        <w:rPr>
          <w:rStyle w:val="Marquedecommentaire"/>
        </w:rPr>
        <w:annotationRef/>
      </w:r>
      <w:r>
        <w:t>This text is marked as a requirement, but the verbal form "shall" is not used. Please check.</w:t>
      </w:r>
    </w:p>
  </w:comment>
  <w:comment w:id="3533" w:author="REID-JAMOND Alison" w:date="2022-04-04T14:57:00Z" w:initials="RA">
    <w:p w14:paraId="64F9F9EB" w14:textId="233321B3" w:rsidR="00047CD7" w:rsidRDefault="00047CD7">
      <w:pPr>
        <w:pStyle w:val="Commentaire"/>
      </w:pPr>
      <w:r>
        <w:rPr>
          <w:rStyle w:val="Marquedecommentaire"/>
        </w:rPr>
        <w:annotationRef/>
      </w:r>
      <w:r>
        <w:t>Previously this has been written with each word capitalized. Please harmonize throughout.</w:t>
      </w:r>
    </w:p>
  </w:comment>
  <w:comment w:id="3534" w:author="REID-JAMOND Alison" w:date="2022-04-04T14:59:00Z" w:initials="RA">
    <w:p w14:paraId="63D0A6F3" w14:textId="51A3A154" w:rsidR="00047CD7" w:rsidRDefault="00047CD7">
      <w:pPr>
        <w:pStyle w:val="Commentaire"/>
      </w:pPr>
      <w:r>
        <w:rPr>
          <w:rStyle w:val="Marquedecommentair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35" w:author="REID-JAMOND Alison" w:date="2022-04-04T15:01:00Z" w:initials="RA">
    <w:p w14:paraId="0D70F5D3" w14:textId="448B5015" w:rsidR="00047CD7" w:rsidRDefault="00047CD7">
      <w:pPr>
        <w:pStyle w:val="Commentaire"/>
      </w:pPr>
      <w:r>
        <w:rPr>
          <w:rStyle w:val="Marquedecommentaire"/>
        </w:rPr>
        <w:annotationRef/>
      </w:r>
      <w:r>
        <w:t>Please note that all tables shall be precited in the document, but none of the tables in this annex seem to be referenced. Please insert references to each table, explaining the content to the user.</w:t>
      </w:r>
    </w:p>
  </w:comment>
  <w:comment w:id="3681" w:author="REID-JAMOND Alison" w:date="2022-04-04T08:23:00Z" w:initials="RA">
    <w:p w14:paraId="15959A89" w14:textId="33645E80" w:rsidR="003E2160" w:rsidRDefault="003E2160" w:rsidP="000A6B0A">
      <w:pPr>
        <w:pStyle w:val="Commentaire"/>
      </w:pPr>
      <w:r>
        <w:rPr>
          <w:rStyle w:val="Marquedecommentaire"/>
        </w:rPr>
        <w:annotationRef/>
      </w:r>
      <w:r w:rsidR="000A6B0A">
        <w:t>Please check the verbal form used here ("may" or "can</w:t>
      </w:r>
      <w:r>
        <w:t>"</w:t>
      </w:r>
      <w:r w:rsidR="000A6B0A">
        <w:t>)</w:t>
      </w:r>
    </w:p>
  </w:comment>
  <w:comment w:id="3702" w:author="REID-JAMOND Alison" w:date="2022-04-04T08:29:00Z" w:initials="RA">
    <w:p w14:paraId="1DA08CE0" w14:textId="002148CB" w:rsidR="003E2160" w:rsidRDefault="003E2160">
      <w:pPr>
        <w:pStyle w:val="Commentaire"/>
      </w:pPr>
      <w:r>
        <w:rPr>
          <w:rStyle w:val="Marquedecommentair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716" w:author="REID-JAMOND Alison" w:date="2022-04-04T08:32:00Z" w:initials="RA">
    <w:p w14:paraId="4A472404" w14:textId="2085F097" w:rsidR="003E2160" w:rsidRDefault="003E2160">
      <w:pPr>
        <w:pStyle w:val="Commentaire"/>
      </w:pPr>
      <w:r>
        <w:rPr>
          <w:rStyle w:val="Marquedecommentaire"/>
        </w:rPr>
        <w:annotationRef/>
      </w:r>
      <w:r>
        <w:t>Note that Latin text shall be written in italic font.</w:t>
      </w:r>
    </w:p>
  </w:comment>
  <w:comment w:id="3933" w:author="REID-JAMOND Alison" w:date="2022-04-04T08:44:00Z" w:initials="RA">
    <w:p w14:paraId="572E4689" w14:textId="6A8DE648" w:rsidR="003E2160" w:rsidRDefault="003E2160">
      <w:pPr>
        <w:pStyle w:val="Commentaire"/>
      </w:pPr>
      <w:r>
        <w:rPr>
          <w:rStyle w:val="Marquedecommentaire"/>
        </w:rPr>
        <w:annotationRef/>
      </w:r>
      <w:r>
        <w:t>Please avoid the use of "might", as it is quite ambiguous in terms of meaning. Please try to use "can" (possibility) or "may" (permission) instead, or "can potentially" in the case of a hypothetical situation.</w:t>
      </w:r>
    </w:p>
  </w:comment>
  <w:comment w:id="3976" w:author="REID-JAMOND Alison" w:date="2022-04-04T15:04:00Z" w:initials="RA">
    <w:p w14:paraId="6FCA18FB" w14:textId="5A501B76" w:rsidR="00047CD7" w:rsidRDefault="00047CD7">
      <w:pPr>
        <w:pStyle w:val="Commentaire"/>
      </w:pPr>
      <w:r>
        <w:rPr>
          <w:rStyle w:val="Marquedecommentaire"/>
        </w:rPr>
        <w:annotationRef/>
      </w:r>
      <w:r>
        <w:t>"e.g." ?</w:t>
      </w:r>
    </w:p>
  </w:comment>
  <w:comment w:id="4044" w:author="REID-JAMOND Alison" w:date="2022-04-04T15:07:00Z" w:initials="RA">
    <w:p w14:paraId="1096B7B8"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3A8C0707" w14:textId="28F66BEA" w:rsidR="00047CD7" w:rsidRDefault="00047CD7">
      <w:pPr>
        <w:pStyle w:val="Commentaire"/>
      </w:pPr>
    </w:p>
  </w:comment>
  <w:comment w:id="4049" w:author="REID-JAMOND Alison" w:date="2022-04-04T15:07:00Z" w:initials="RA">
    <w:p w14:paraId="6287E3C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0112BACE" w14:textId="469523B6" w:rsidR="00047CD7" w:rsidRDefault="00047CD7">
      <w:pPr>
        <w:pStyle w:val="Commentaire"/>
      </w:pPr>
    </w:p>
  </w:comment>
  <w:comment w:id="4052" w:author="REID-JAMOND Alison" w:date="2022-04-04T15:08:00Z" w:initials="RA">
    <w:p w14:paraId="26C1B255"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1239DC07" w14:textId="50BABBC1" w:rsidR="00047CD7" w:rsidRDefault="00047CD7">
      <w:pPr>
        <w:pStyle w:val="Commentaire"/>
      </w:pPr>
    </w:p>
  </w:comment>
  <w:comment w:id="4063" w:author="REID-JAMOND Alison" w:date="2022-04-04T15:08:00Z" w:initials="RA">
    <w:p w14:paraId="0F016D6C" w14:textId="77777777" w:rsidR="00047CD7" w:rsidRDefault="00047CD7" w:rsidP="00047CD7">
      <w:pPr>
        <w:pStyle w:val="Commentaire"/>
      </w:pPr>
      <w:r>
        <w:rPr>
          <w:rStyle w:val="Marquedecommentaire"/>
        </w:rPr>
        <w:annotationRef/>
      </w:r>
      <w:r>
        <w:t>All figures shall be precited in the document, but this figure does not appear to have been cited. Please introduce a reference to this figure.</w:t>
      </w:r>
    </w:p>
    <w:p w14:paraId="6FE32AD6" w14:textId="78EF4A47" w:rsidR="00047CD7" w:rsidRDefault="00047CD7">
      <w:pPr>
        <w:pStyle w:val="Commentaire"/>
      </w:pPr>
    </w:p>
  </w:comment>
  <w:comment w:id="4131" w:author="REID-JAMOND Alison" w:date="2022-04-04T15:07:00Z" w:initials="RA">
    <w:p w14:paraId="289EC3FC"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aire"/>
      </w:pPr>
    </w:p>
  </w:comment>
  <w:comment w:id="4152" w:author="REID-JAMOND Alison" w:date="2022-04-04T15:07:00Z" w:initials="RA">
    <w:p w14:paraId="7E900BF6" w14:textId="77777777" w:rsidR="00610673" w:rsidRDefault="00610673" w:rsidP="00610673">
      <w:pPr>
        <w:pStyle w:val="Commentaire"/>
      </w:pPr>
      <w:r>
        <w:rPr>
          <w:rStyle w:val="Marquedecommentair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aire"/>
      </w:pPr>
    </w:p>
  </w:comment>
  <w:comment w:id="4166" w:author="REID-JAMOND Alison" w:date="2022-04-04T15:07:00Z" w:initials="RA">
    <w:p w14:paraId="62BC912A" w14:textId="77777777" w:rsidR="00E87BAD" w:rsidRDefault="00E87BAD" w:rsidP="00E87BAD">
      <w:pPr>
        <w:pStyle w:val="Commentaire"/>
      </w:pPr>
      <w:r>
        <w:rPr>
          <w:rStyle w:val="Marquedecommentair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aire"/>
      </w:pPr>
    </w:p>
  </w:comment>
  <w:comment w:id="4179" w:author="REID-JAMOND Alison" w:date="2022-04-04T15:07:00Z" w:initials="RA">
    <w:p w14:paraId="565A8B59" w14:textId="77777777" w:rsidR="00053A30" w:rsidRDefault="00053A30" w:rsidP="00053A30">
      <w:pPr>
        <w:pStyle w:val="Commentaire"/>
      </w:pPr>
      <w:r>
        <w:rPr>
          <w:rStyle w:val="Marquedecommentair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aire"/>
      </w:pPr>
    </w:p>
  </w:comment>
  <w:comment w:id="4186" w:author="REID-JAMOND Alison" w:date="2022-04-04T08:48:00Z" w:initials="RA">
    <w:p w14:paraId="1F80AE0C" w14:textId="306BCCD6" w:rsidR="003E2160" w:rsidRDefault="003E2160">
      <w:pPr>
        <w:pStyle w:val="Commentaire"/>
      </w:pPr>
      <w:r>
        <w:rPr>
          <w:rStyle w:val="Marquedecommentaire"/>
        </w:rPr>
        <w:annotationRef/>
      </w:r>
      <w:r>
        <w:t>Note that references only need to be dated if they refer to a specific part of a document (e.g. specific subclause, table, etc.)</w:t>
      </w:r>
    </w:p>
  </w:comment>
  <w:comment w:id="4189" w:author="REID-JAMOND Alison" w:date="2022-04-04T08:47:00Z" w:initials="RA">
    <w:p w14:paraId="60C83E5B" w14:textId="118B13BB" w:rsidR="003E2160" w:rsidRDefault="003E2160">
      <w:pPr>
        <w:pStyle w:val="Commentaire"/>
      </w:pPr>
      <w:r>
        <w:rPr>
          <w:rStyle w:val="Marquedecommentaire"/>
        </w:rPr>
        <w:annotationRef/>
      </w:r>
      <w:r>
        <w:t>Is it necessary to cite both of these documents in the Bibliography? Neither seem to be cited in the document. Consider removing.</w:t>
      </w:r>
    </w:p>
  </w:comment>
  <w:comment w:id="4253" w:author="REID-JAMOND Alison" w:date="2022-04-04T08:08:00Z" w:initials="RA">
    <w:p w14:paraId="2995245B" w14:textId="2100315B" w:rsidR="003E2160" w:rsidRDefault="003E2160">
      <w:pPr>
        <w:pStyle w:val="Commentaire"/>
      </w:pPr>
      <w:r>
        <w:rPr>
          <w:rStyle w:val="Marquedecommentair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814C6C" w14:textId="77777777" w:rsidR="00B416AA" w:rsidRDefault="00B416AA">
      <w:pPr>
        <w:spacing w:after="0" w:line="240" w:lineRule="auto"/>
      </w:pPr>
      <w:r>
        <w:separator/>
      </w:r>
    </w:p>
    <w:p w14:paraId="235DA407" w14:textId="77777777" w:rsidR="00B416AA" w:rsidRDefault="00B416AA"/>
  </w:endnote>
  <w:endnote w:type="continuationSeparator" w:id="0">
    <w:p w14:paraId="3D8D6553" w14:textId="77777777" w:rsidR="00B416AA" w:rsidRDefault="00B416AA">
      <w:pPr>
        <w:spacing w:after="0" w:line="240" w:lineRule="auto"/>
      </w:pPr>
      <w:r>
        <w:continuationSeparator/>
      </w:r>
    </w:p>
    <w:p w14:paraId="7474EA21" w14:textId="77777777" w:rsidR="00B416AA" w:rsidRDefault="00B416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6307EA" w14:textId="77777777" w:rsidR="0033443B" w:rsidRPr="00BA1CC8" w:rsidRDefault="0033443B"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1094" w14:textId="77777777" w:rsidR="0033443B" w:rsidRDefault="0033443B"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C17157" w14:textId="71AED91A" w:rsidR="0033443B" w:rsidRPr="00BA1CC8" w:rsidRDefault="0033443B"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866955">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69AF66" w14:textId="597DA336" w:rsidR="0033443B" w:rsidRPr="00BA1CC8" w:rsidRDefault="0033443B" w:rsidP="003B153F">
    <w:pPr>
      <w:pStyle w:val="Pieddepage"/>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866955">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D3E8D8" w14:textId="2D3E1B36" w:rsidR="0033443B" w:rsidRDefault="0033443B" w:rsidP="00B73D5B">
    <w:pPr>
      <w:pStyle w:val="Pieddepage"/>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7826F5">
      <w:rPr>
        <w:b/>
        <w:noProof/>
      </w:rPr>
      <w:t>142</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BC7FAE" w14:textId="26F5F975" w:rsidR="0033443B" w:rsidRPr="00B73D5B" w:rsidRDefault="0033443B" w:rsidP="00B73D5B">
    <w:pPr>
      <w:pStyle w:val="Pieddepage"/>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7826F5">
      <w:rPr>
        <w:b/>
        <w:noProof/>
      </w:rPr>
      <w:t>143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2438D0" w14:textId="77777777" w:rsidR="00B416AA" w:rsidRDefault="00B416AA">
      <w:pPr>
        <w:spacing w:after="0" w:line="240" w:lineRule="auto"/>
      </w:pPr>
      <w:r>
        <w:separator/>
      </w:r>
    </w:p>
    <w:p w14:paraId="60A44486" w14:textId="77777777" w:rsidR="00B416AA" w:rsidRDefault="00B416AA"/>
  </w:footnote>
  <w:footnote w:type="continuationSeparator" w:id="0">
    <w:p w14:paraId="3F5E9A0C" w14:textId="77777777" w:rsidR="00B416AA" w:rsidRDefault="00B416AA">
      <w:pPr>
        <w:spacing w:after="0" w:line="240" w:lineRule="auto"/>
      </w:pPr>
      <w:r>
        <w:continuationSeparator/>
      </w:r>
    </w:p>
    <w:p w14:paraId="2B48834C" w14:textId="77777777" w:rsidR="00B416AA" w:rsidRDefault="00B416AA"/>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D5A56" w14:textId="77777777" w:rsidR="0033443B" w:rsidRPr="00151316" w:rsidRDefault="0033443B"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98D5C4" w14:textId="7650273B" w:rsidR="00DD2582" w:rsidRDefault="00100651">
    <w:pPr>
      <w:pStyle w:val="En-tte"/>
    </w:pPr>
    <w:ins w:id="7"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D55DDF" w14:textId="14191212" w:rsidR="0033443B" w:rsidRPr="000167AE" w:rsidRDefault="00100651" w:rsidP="000167AE">
    <w:pPr>
      <w:pStyle w:val="En-tte"/>
      <w:spacing w:after="720" w:line="240" w:lineRule="exact"/>
      <w:jc w:val="left"/>
      <w:rPr>
        <w:sz w:val="24"/>
        <w:szCs w:val="24"/>
      </w:rPr>
    </w:pPr>
    <w:ins w:id="1162"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SqSWc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48F59B" w14:textId="6D991A88" w:rsidR="0033443B" w:rsidRPr="004D16C0" w:rsidRDefault="00100651" w:rsidP="00864D32">
    <w:pPr>
      <w:pStyle w:val="En-tte"/>
      <w:spacing w:after="720" w:line="240" w:lineRule="exact"/>
      <w:jc w:val="right"/>
      <w:rPr>
        <w:sz w:val="24"/>
        <w:szCs w:val="24"/>
      </w:rPr>
    </w:pPr>
    <w:ins w:id="1163"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9kHVk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7E8CAF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Titre1"/>
      <w:lvlText w:val="%1"/>
      <w:lvlJc w:val="left"/>
      <w:pPr>
        <w:tabs>
          <w:tab w:val="num" w:pos="432"/>
        </w:tabs>
        <w:ind w:left="432" w:hanging="432"/>
      </w:pPr>
      <w:rPr>
        <w:b/>
        <w:i w:val="0"/>
      </w:rPr>
    </w:lvl>
    <w:lvl w:ilvl="1">
      <w:start w:val="1"/>
      <w:numFmt w:val="decimal"/>
      <w:pStyle w:val="Titre2"/>
      <w:lvlText w:val="%1.%2"/>
      <w:lvlJc w:val="left"/>
      <w:pPr>
        <w:tabs>
          <w:tab w:val="num" w:pos="360"/>
        </w:tabs>
        <w:ind w:left="0" w:firstLine="0"/>
      </w:pPr>
      <w:rPr>
        <w:b/>
        <w:i w:val="0"/>
      </w:rPr>
    </w:lvl>
    <w:lvl w:ilvl="2">
      <w:start w:val="1"/>
      <w:numFmt w:val="decimal"/>
      <w:pStyle w:val="Titre3"/>
      <w:lvlText w:val="%1.%2.%3"/>
      <w:lvlJc w:val="left"/>
      <w:pPr>
        <w:tabs>
          <w:tab w:val="num" w:pos="720"/>
        </w:tabs>
        <w:ind w:left="0" w:firstLine="0"/>
      </w:pPr>
      <w:rPr>
        <w:b/>
        <w:i w:val="0"/>
      </w:rPr>
    </w:lvl>
    <w:lvl w:ilvl="3">
      <w:start w:val="1"/>
      <w:numFmt w:val="decimal"/>
      <w:pStyle w:val="Titre4"/>
      <w:lvlText w:val="%1.%2.%3.%4"/>
      <w:lvlJc w:val="left"/>
      <w:pPr>
        <w:tabs>
          <w:tab w:val="num" w:pos="1080"/>
        </w:tabs>
        <w:ind w:left="0" w:firstLine="0"/>
      </w:pPr>
      <w:rPr>
        <w:b/>
        <w:i w:val="0"/>
      </w:rPr>
    </w:lvl>
    <w:lvl w:ilvl="4">
      <w:start w:val="1"/>
      <w:numFmt w:val="decimal"/>
      <w:pStyle w:val="Titre5"/>
      <w:lvlText w:val="%1.%2.%3.%4.%5"/>
      <w:lvlJc w:val="left"/>
      <w:pPr>
        <w:tabs>
          <w:tab w:val="num" w:pos="1080"/>
        </w:tabs>
        <w:ind w:left="0" w:firstLine="0"/>
      </w:pPr>
      <w:rPr>
        <w:b/>
        <w:i w:val="0"/>
      </w:rPr>
    </w:lvl>
    <w:lvl w:ilvl="5">
      <w:start w:val="1"/>
      <w:numFmt w:val="decimal"/>
      <w:pStyle w:val="Titre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10"/>
  </w:num>
  <w:num w:numId="4">
    <w:abstractNumId w:val="6"/>
  </w:num>
  <w:num w:numId="5">
    <w:abstractNumId w:val="7"/>
  </w:num>
  <w:num w:numId="6">
    <w:abstractNumId w:val="9"/>
  </w:num>
  <w:num w:numId="7">
    <w:abstractNumId w:val="3"/>
  </w:num>
  <w:num w:numId="8">
    <w:abstractNumId w:val="2"/>
  </w:num>
  <w:num w:numId="9">
    <w:abstractNumId w:val="1"/>
  </w:num>
  <w:num w:numId="10">
    <w:abstractNumId w:val="5"/>
  </w:num>
  <w:num w:numId="11">
    <w:abstractNumId w:val="4"/>
  </w:num>
  <w:num w:numId="12">
    <w:abstractNumId w:val="8"/>
  </w:num>
  <w:num w:numId="13">
    <w:abstractNumId w:val="0"/>
  </w:num>
  <w:num w:numId="14">
    <w:abstractNumId w:val="17"/>
  </w:num>
  <w:num w:numId="15">
    <w:abstractNumId w:val="16"/>
  </w:num>
  <w:num w:numId="16">
    <w:abstractNumId w:val="12"/>
  </w:num>
  <w:num w:numId="17">
    <w:abstractNumId w:val="15"/>
  </w:num>
  <w:num w:numId="18">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revisionView w:markup="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26F5"/>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364"/>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Titre1">
    <w:name w:val="heading 1"/>
    <w:basedOn w:val="BaseHeading"/>
    <w:next w:val="Normal"/>
    <w:link w:val="Titre1C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Titre2">
    <w:name w:val="heading 2"/>
    <w:basedOn w:val="Titre1"/>
    <w:next w:val="Normal"/>
    <w:link w:val="Titre2C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Titre3">
    <w:name w:val="heading 3"/>
    <w:basedOn w:val="Titre1"/>
    <w:next w:val="Normal"/>
    <w:link w:val="Titre3C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Titre4">
    <w:name w:val="heading 4"/>
    <w:basedOn w:val="Titre3"/>
    <w:next w:val="Normal"/>
    <w:link w:val="Titre4Car"/>
    <w:uiPriority w:val="9"/>
    <w:qFormat/>
    <w:rsid w:val="008A1AFA"/>
    <w:pPr>
      <w:numPr>
        <w:ilvl w:val="3"/>
      </w:numPr>
      <w:tabs>
        <w:tab w:val="clear" w:pos="880"/>
        <w:tab w:val="left" w:pos="940"/>
        <w:tab w:val="left" w:pos="1140"/>
        <w:tab w:val="left" w:pos="1360"/>
      </w:tabs>
      <w:outlineLvl w:val="3"/>
    </w:pPr>
  </w:style>
  <w:style w:type="paragraph" w:styleId="Titre5">
    <w:name w:val="heading 5"/>
    <w:basedOn w:val="Titre4"/>
    <w:next w:val="Normal"/>
    <w:link w:val="Titre5Car"/>
    <w:uiPriority w:val="9"/>
    <w:qFormat/>
    <w:rsid w:val="008A1AFA"/>
    <w:pPr>
      <w:numPr>
        <w:ilvl w:val="4"/>
      </w:numPr>
      <w:tabs>
        <w:tab w:val="clear" w:pos="940"/>
        <w:tab w:val="clear" w:pos="1140"/>
        <w:tab w:val="clear" w:pos="1360"/>
      </w:tabs>
      <w:outlineLvl w:val="4"/>
    </w:pPr>
  </w:style>
  <w:style w:type="paragraph" w:styleId="Titre6">
    <w:name w:val="heading 6"/>
    <w:basedOn w:val="Titre5"/>
    <w:next w:val="Normal"/>
    <w:link w:val="Titre6Car"/>
    <w:uiPriority w:val="9"/>
    <w:qFormat/>
    <w:rsid w:val="008A1AFA"/>
    <w:pPr>
      <w:numPr>
        <w:ilvl w:val="5"/>
      </w:numPr>
      <w:outlineLvl w:val="5"/>
    </w:pPr>
  </w:style>
  <w:style w:type="paragraph" w:styleId="Titre7">
    <w:name w:val="heading 7"/>
    <w:basedOn w:val="Normal"/>
    <w:next w:val="Normal"/>
    <w:link w:val="Titre7C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9"/>
    <w:rsid w:val="001B51CD"/>
    <w:rPr>
      <w:rFonts w:eastAsia="MS Mincho"/>
      <w:b/>
      <w:sz w:val="26"/>
      <w:lang w:val="en-GB" w:eastAsia="ja-JP"/>
    </w:rPr>
  </w:style>
  <w:style w:type="character" w:customStyle="1" w:styleId="Titre2Car">
    <w:name w:val="Titre 2 Car"/>
    <w:link w:val="Titre2"/>
    <w:uiPriority w:val="9"/>
    <w:rsid w:val="001B51CD"/>
    <w:rPr>
      <w:rFonts w:eastAsia="MS Mincho"/>
      <w:b/>
      <w:sz w:val="24"/>
      <w:lang w:val="en-GB" w:eastAsia="ja-JP"/>
    </w:rPr>
  </w:style>
  <w:style w:type="character" w:customStyle="1" w:styleId="Titre3Car">
    <w:name w:val="Titre 3 Car"/>
    <w:link w:val="Titre3"/>
    <w:uiPriority w:val="9"/>
    <w:rsid w:val="001B51CD"/>
    <w:rPr>
      <w:rFonts w:eastAsia="MS Mincho"/>
      <w:b/>
      <w:sz w:val="22"/>
      <w:lang w:val="en-GB" w:eastAsia="ja-JP"/>
    </w:rPr>
  </w:style>
  <w:style w:type="character" w:customStyle="1" w:styleId="Titre4Car">
    <w:name w:val="Titre 4 Car"/>
    <w:link w:val="Titre4"/>
    <w:uiPriority w:val="9"/>
    <w:rsid w:val="00F828CA"/>
    <w:rPr>
      <w:rFonts w:eastAsia="MS Mincho"/>
      <w:b/>
      <w:sz w:val="22"/>
      <w:lang w:val="en-GB" w:eastAsia="ja-JP"/>
    </w:rPr>
  </w:style>
  <w:style w:type="character" w:customStyle="1" w:styleId="Titre5Car">
    <w:name w:val="Titre 5 Car"/>
    <w:link w:val="Titre5"/>
    <w:uiPriority w:val="9"/>
    <w:rsid w:val="001B51CD"/>
    <w:rPr>
      <w:rFonts w:eastAsia="MS Mincho"/>
      <w:b/>
      <w:sz w:val="22"/>
      <w:lang w:val="en-GB" w:eastAsia="ja-JP"/>
    </w:rPr>
  </w:style>
  <w:style w:type="character" w:customStyle="1" w:styleId="Titre6Car">
    <w:name w:val="Titre 6 Car"/>
    <w:link w:val="Titre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Corpsdetexte">
    <w:name w:val="Body Text"/>
    <w:basedOn w:val="BaseText"/>
    <w:link w:val="CorpsdetexteCar"/>
    <w:uiPriority w:val="99"/>
    <w:unhideWhenUsed/>
    <w:rsid w:val="008A1AFA"/>
    <w:pPr>
      <w:spacing w:after="120"/>
    </w:pPr>
  </w:style>
  <w:style w:type="character" w:customStyle="1" w:styleId="CorpsdetexteCar">
    <w:name w:val="Corps de texte Car"/>
    <w:link w:val="Corpsdetexte"/>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M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unhideWhenUsed/>
    <w:rsid w:val="001B02F3"/>
    <w:pPr>
      <w:spacing w:line="240" w:lineRule="auto"/>
    </w:pPr>
    <w:rPr>
      <w:sz w:val="20"/>
    </w:rPr>
  </w:style>
  <w:style w:type="character" w:customStyle="1" w:styleId="CommentaireCar">
    <w:name w:val="Commentaire Car"/>
    <w:basedOn w:val="Policepardfaut"/>
    <w:link w:val="Commentaire"/>
    <w:uiPriority w:val="99"/>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 w:type="character" w:customStyle="1" w:styleId="UnresolvedMention2">
    <w:name w:val="Unresolved Mention2"/>
    <w:basedOn w:val="Policepardfaut"/>
    <w:uiPriority w:val="99"/>
    <w:unhideWhenUsed/>
    <w:rsid w:val="00E9415D"/>
    <w:rPr>
      <w:color w:val="605E5C"/>
      <w:shd w:val="clear" w:color="auto" w:fill="E1DFDD"/>
    </w:rPr>
  </w:style>
  <w:style w:type="paragraph" w:styleId="Listepuces">
    <w:name w:val="List Bullet"/>
    <w:basedOn w:val="Normal"/>
    <w:uiPriority w:val="99"/>
    <w:semiHidden/>
    <w:unhideWhenUsed/>
    <w:rsid w:val="00C0265A"/>
    <w:pPr>
      <w:tabs>
        <w:tab w:val="num" w:pos="360"/>
      </w:tabs>
      <w:ind w:left="360" w:hanging="360"/>
      <w:contextualSpacing/>
    </w:pPr>
  </w:style>
  <w:style w:type="paragraph" w:styleId="Listepuces2">
    <w:name w:val="List Bullet 2"/>
    <w:basedOn w:val="Normal"/>
    <w:uiPriority w:val="99"/>
    <w:semiHidden/>
    <w:unhideWhenUsed/>
    <w:rsid w:val="00C0265A"/>
    <w:pPr>
      <w:tabs>
        <w:tab w:val="num" w:pos="643"/>
      </w:tabs>
      <w:ind w:left="643" w:hanging="360"/>
      <w:contextualSpacing/>
    </w:pPr>
  </w:style>
  <w:style w:type="paragraph" w:styleId="Listepuces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Policepardfau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Policepardfau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Policepardfaut"/>
    <w:link w:val="Example"/>
    <w:rsid w:val="00B314CC"/>
    <w:rPr>
      <w:szCs w:val="22"/>
      <w:lang w:val="en-GB"/>
    </w:rPr>
  </w:style>
  <w:style w:type="paragraph" w:styleId="Liste">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Policepardfaut"/>
    <w:uiPriority w:val="99"/>
    <w:unhideWhenUsed/>
    <w:rsid w:val="00482C25"/>
    <w:rPr>
      <w:color w:val="605E5C"/>
      <w:shd w:val="clear" w:color="auto" w:fill="E1DFDD"/>
    </w:rPr>
  </w:style>
  <w:style w:type="paragraph" w:styleId="PrformatHTML">
    <w:name w:val="HTML Preformatted"/>
    <w:basedOn w:val="Normal"/>
    <w:link w:val="PrformatHTMLCar"/>
    <w:uiPriority w:val="99"/>
    <w:semiHidden/>
    <w:unhideWhenUsed/>
    <w:rsid w:val="005C3420"/>
    <w:pPr>
      <w:spacing w:after="0" w:line="240" w:lineRule="auto"/>
    </w:pPr>
    <w:rPr>
      <w:rFonts w:ascii="Consolas" w:hAnsi="Consolas"/>
      <w:sz w:val="20"/>
    </w:rPr>
  </w:style>
  <w:style w:type="character" w:customStyle="1" w:styleId="PrformatHTMLCar">
    <w:name w:val="Préformaté HTML Car"/>
    <w:basedOn w:val="Policepardfaut"/>
    <w:link w:val="PrformatHTML"/>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e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e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e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enumros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enumros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enumros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e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Corpsdetexte"/>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Retraitcorpsdetexte2">
    <w:name w:val="Body Text Indent 2"/>
    <w:basedOn w:val="Normal"/>
    <w:link w:val="Retraitcorpsdetexte2Car"/>
    <w:uiPriority w:val="99"/>
    <w:rsid w:val="00AE6A87"/>
    <w:pPr>
      <w:ind w:left="805"/>
    </w:pPr>
  </w:style>
  <w:style w:type="character" w:customStyle="1" w:styleId="Retraitcorpsdetexte2Car">
    <w:name w:val="Retrait corps de texte 2 Car"/>
    <w:basedOn w:val="Policepardfaut"/>
    <w:link w:val="Retraitcorpsdetexte2"/>
    <w:uiPriority w:val="99"/>
    <w:rsid w:val="00AE6A87"/>
    <w:rPr>
      <w:rFonts w:eastAsia="MS Mincho"/>
      <w:sz w:val="22"/>
      <w:lang w:val="en-GB" w:eastAsia="ja-JP"/>
    </w:rPr>
  </w:style>
  <w:style w:type="paragraph" w:styleId="Retraitcorpsdetexte3">
    <w:name w:val="Body Text Indent 3"/>
    <w:basedOn w:val="Retraitcorpsdetexte2"/>
    <w:link w:val="Retraitcorpsdetexte3Car"/>
    <w:uiPriority w:val="99"/>
    <w:rsid w:val="00AE6A87"/>
    <w:pPr>
      <w:ind w:left="1202"/>
    </w:pPr>
  </w:style>
  <w:style w:type="character" w:customStyle="1" w:styleId="Retraitcorpsdetexte3Car">
    <w:name w:val="Retrait corps de texte 3 Car"/>
    <w:basedOn w:val="Policepardfaut"/>
    <w:link w:val="Retraitcorpsdetexte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Titre1"/>
    <w:next w:val="Corpsdetexte"/>
    <w:qFormat/>
    <w:rsid w:val="008A1AFA"/>
    <w:pPr>
      <w:numPr>
        <w:numId w:val="0"/>
      </w:numPr>
      <w:shd w:val="pct15" w:color="auto" w:fill="auto"/>
    </w:pPr>
  </w:style>
  <w:style w:type="paragraph" w:customStyle="1" w:styleId="AMENDHeading1Unnumbered">
    <w:name w:val="AMEND Heading 1 Unnumbered"/>
    <w:basedOn w:val="Titre1"/>
    <w:next w:val="Corpsdetexte"/>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e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Policepardfau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Policepardfaut"/>
    <w:link w:val="zzCover"/>
    <w:rsid w:val="00C72066"/>
    <w:rPr>
      <w:rFonts w:ascii="Times New Roman" w:eastAsia="Times New Roman" w:hAnsi="Times New Roman"/>
      <w:b/>
      <w:color w:val="000000"/>
      <w:sz w:val="24"/>
      <w:lang w:val="en-GB" w:eastAsia="ja-JP"/>
    </w:rPr>
  </w:style>
  <w:style w:type="paragraph" w:styleId="Bibliographie">
    <w:name w:val="Bibliography"/>
    <w:basedOn w:val="Normal"/>
    <w:next w:val="Normal"/>
    <w:uiPriority w:val="37"/>
    <w:semiHidden/>
    <w:unhideWhenUsed/>
    <w:rsid w:val="000A6B0A"/>
  </w:style>
  <w:style w:type="paragraph" w:styleId="Normalcentr">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Corpsdetexte2">
    <w:name w:val="Body Text 2"/>
    <w:basedOn w:val="Normal"/>
    <w:link w:val="Corpsdetexte2Car"/>
    <w:uiPriority w:val="99"/>
    <w:semiHidden/>
    <w:unhideWhenUsed/>
    <w:rsid w:val="000A6B0A"/>
    <w:pPr>
      <w:spacing w:after="120" w:line="480" w:lineRule="auto"/>
    </w:pPr>
  </w:style>
  <w:style w:type="character" w:customStyle="1" w:styleId="Corpsdetexte2Car">
    <w:name w:val="Corps de texte 2 Car"/>
    <w:basedOn w:val="Policepardfaut"/>
    <w:link w:val="Corpsdetexte2"/>
    <w:uiPriority w:val="99"/>
    <w:semiHidden/>
    <w:rsid w:val="000A6B0A"/>
    <w:rPr>
      <w:rFonts w:eastAsia="MS Mincho"/>
      <w:sz w:val="22"/>
      <w:lang w:val="en-GB" w:eastAsia="ja-JP"/>
    </w:rPr>
  </w:style>
  <w:style w:type="paragraph" w:styleId="Corpsdetexte3">
    <w:name w:val="Body Text 3"/>
    <w:basedOn w:val="Normal"/>
    <w:link w:val="Corpsdetexte3Car"/>
    <w:uiPriority w:val="99"/>
    <w:semiHidden/>
    <w:unhideWhenUsed/>
    <w:rsid w:val="000A6B0A"/>
    <w:pPr>
      <w:spacing w:after="120"/>
    </w:pPr>
    <w:rPr>
      <w:sz w:val="16"/>
      <w:szCs w:val="16"/>
    </w:rPr>
  </w:style>
  <w:style w:type="character" w:customStyle="1" w:styleId="Corpsdetexte3Car">
    <w:name w:val="Corps de texte 3 Car"/>
    <w:basedOn w:val="Policepardfaut"/>
    <w:link w:val="Corpsdetexte3"/>
    <w:uiPriority w:val="99"/>
    <w:semiHidden/>
    <w:rsid w:val="000A6B0A"/>
    <w:rPr>
      <w:rFonts w:eastAsia="MS Mincho"/>
      <w:sz w:val="16"/>
      <w:szCs w:val="16"/>
      <w:lang w:val="en-GB" w:eastAsia="ja-JP"/>
    </w:rPr>
  </w:style>
  <w:style w:type="paragraph" w:styleId="Retrait1religne">
    <w:name w:val="Body Text First Indent"/>
    <w:basedOn w:val="Corpsdetexte"/>
    <w:link w:val="Retrait1religneC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Retrait1religneCar">
    <w:name w:val="Retrait 1re ligne Car"/>
    <w:basedOn w:val="CorpsdetexteCar"/>
    <w:link w:val="Retrait1religne"/>
    <w:uiPriority w:val="99"/>
    <w:semiHidden/>
    <w:rsid w:val="000A6B0A"/>
    <w:rPr>
      <w:rFonts w:eastAsia="MS Mincho"/>
      <w:sz w:val="22"/>
      <w:szCs w:val="22"/>
      <w:lang w:val="en-GB" w:eastAsia="ja-JP"/>
    </w:rPr>
  </w:style>
  <w:style w:type="paragraph" w:styleId="Retraitcorpsdetexte">
    <w:name w:val="Body Text Indent"/>
    <w:basedOn w:val="Normal"/>
    <w:link w:val="RetraitcorpsdetexteCar"/>
    <w:uiPriority w:val="99"/>
    <w:semiHidden/>
    <w:unhideWhenUsed/>
    <w:rsid w:val="000A6B0A"/>
    <w:pPr>
      <w:spacing w:after="120"/>
      <w:ind w:left="283"/>
    </w:pPr>
  </w:style>
  <w:style w:type="character" w:customStyle="1" w:styleId="RetraitcorpsdetexteCar">
    <w:name w:val="Retrait corps de texte Car"/>
    <w:basedOn w:val="Policepardfaut"/>
    <w:link w:val="Retraitcorpsdetexte"/>
    <w:uiPriority w:val="99"/>
    <w:semiHidden/>
    <w:rsid w:val="000A6B0A"/>
    <w:rPr>
      <w:rFonts w:eastAsia="MS Mincho"/>
      <w:sz w:val="22"/>
      <w:lang w:val="en-GB" w:eastAsia="ja-JP"/>
    </w:rPr>
  </w:style>
  <w:style w:type="paragraph" w:styleId="Retraitcorpset1relig">
    <w:name w:val="Body Text First Indent 2"/>
    <w:basedOn w:val="Retraitcorpsdetexte"/>
    <w:link w:val="Retraitcorpset1religCar"/>
    <w:uiPriority w:val="99"/>
    <w:semiHidden/>
    <w:unhideWhenUsed/>
    <w:rsid w:val="000A6B0A"/>
    <w:pPr>
      <w:spacing w:after="240"/>
      <w:ind w:left="360" w:firstLine="360"/>
    </w:pPr>
  </w:style>
  <w:style w:type="character" w:customStyle="1" w:styleId="Retraitcorpset1religCar">
    <w:name w:val="Retrait corps et 1re lig. Car"/>
    <w:basedOn w:val="RetraitcorpsdetexteCar"/>
    <w:link w:val="Retraitcorpset1relig"/>
    <w:uiPriority w:val="99"/>
    <w:semiHidden/>
    <w:rsid w:val="000A6B0A"/>
    <w:rPr>
      <w:rFonts w:eastAsia="MS Mincho"/>
      <w:sz w:val="22"/>
      <w:lang w:val="en-GB" w:eastAsia="ja-JP"/>
    </w:rPr>
  </w:style>
  <w:style w:type="character" w:styleId="Titredulivre">
    <w:name w:val="Book Title"/>
    <w:basedOn w:val="Policepardfaut"/>
    <w:uiPriority w:val="33"/>
    <w:semiHidden/>
    <w:qFormat/>
    <w:rsid w:val="000A6B0A"/>
    <w:rPr>
      <w:b/>
      <w:bCs/>
      <w:i/>
      <w:iCs/>
      <w:spacing w:val="5"/>
    </w:rPr>
  </w:style>
  <w:style w:type="paragraph" w:styleId="Formuledepolitesse">
    <w:name w:val="Closing"/>
    <w:basedOn w:val="Normal"/>
    <w:link w:val="FormuledepolitesseCar"/>
    <w:uiPriority w:val="99"/>
    <w:semiHidden/>
    <w:unhideWhenUsed/>
    <w:rsid w:val="000A6B0A"/>
    <w:pPr>
      <w:spacing w:after="0" w:line="240" w:lineRule="auto"/>
      <w:ind w:left="4252"/>
    </w:pPr>
  </w:style>
  <w:style w:type="character" w:customStyle="1" w:styleId="FormuledepolitesseCar">
    <w:name w:val="Formule de politesse Car"/>
    <w:basedOn w:val="Policepardfaut"/>
    <w:link w:val="Formuledepolitesse"/>
    <w:uiPriority w:val="99"/>
    <w:semiHidden/>
    <w:rsid w:val="000A6B0A"/>
    <w:rPr>
      <w:rFonts w:eastAsia="MS Mincho"/>
      <w:sz w:val="22"/>
      <w:lang w:val="en-GB" w:eastAsia="ja-JP"/>
    </w:rPr>
  </w:style>
  <w:style w:type="paragraph" w:styleId="Date">
    <w:name w:val="Date"/>
    <w:basedOn w:val="Normal"/>
    <w:next w:val="Normal"/>
    <w:link w:val="DateCar"/>
    <w:uiPriority w:val="99"/>
    <w:semiHidden/>
    <w:unhideWhenUsed/>
    <w:rsid w:val="000A6B0A"/>
  </w:style>
  <w:style w:type="character" w:customStyle="1" w:styleId="DateCar">
    <w:name w:val="Date Car"/>
    <w:basedOn w:val="Policepardfaut"/>
    <w:link w:val="Date"/>
    <w:uiPriority w:val="99"/>
    <w:semiHidden/>
    <w:rsid w:val="000A6B0A"/>
    <w:rPr>
      <w:rFonts w:eastAsia="MS Mincho"/>
      <w:sz w:val="22"/>
      <w:lang w:val="en-GB" w:eastAsia="ja-JP"/>
    </w:rPr>
  </w:style>
  <w:style w:type="paragraph" w:styleId="Explorateurdedocuments">
    <w:name w:val="Document Map"/>
    <w:basedOn w:val="Normal"/>
    <w:link w:val="ExplorateurdedocumentsCar"/>
    <w:uiPriority w:val="99"/>
    <w:semiHidden/>
    <w:unhideWhenUsed/>
    <w:rsid w:val="000A6B0A"/>
    <w:pPr>
      <w:spacing w:after="0"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0A6B0A"/>
    <w:rPr>
      <w:rFonts w:ascii="Segoe UI" w:eastAsia="MS Mincho" w:hAnsi="Segoe UI" w:cs="Segoe UI"/>
      <w:sz w:val="16"/>
      <w:szCs w:val="16"/>
      <w:lang w:val="en-GB" w:eastAsia="ja-JP"/>
    </w:rPr>
  </w:style>
  <w:style w:type="paragraph" w:styleId="Signaturelectronique">
    <w:name w:val="E-mail Signature"/>
    <w:basedOn w:val="Normal"/>
    <w:link w:val="SignaturelectroniqueCar"/>
    <w:uiPriority w:val="99"/>
    <w:semiHidden/>
    <w:unhideWhenUsed/>
    <w:rsid w:val="000A6B0A"/>
    <w:pPr>
      <w:spacing w:after="0" w:line="240" w:lineRule="auto"/>
    </w:pPr>
  </w:style>
  <w:style w:type="character" w:customStyle="1" w:styleId="SignaturelectroniqueCar">
    <w:name w:val="Signature électronique Car"/>
    <w:basedOn w:val="Policepardfaut"/>
    <w:link w:val="Signaturelectronique"/>
    <w:uiPriority w:val="99"/>
    <w:semiHidden/>
    <w:rsid w:val="000A6B0A"/>
    <w:rPr>
      <w:rFonts w:eastAsia="MS Mincho"/>
      <w:sz w:val="22"/>
      <w:lang w:val="en-GB" w:eastAsia="ja-JP"/>
    </w:rPr>
  </w:style>
  <w:style w:type="character" w:styleId="Accentuation">
    <w:name w:val="Emphasis"/>
    <w:basedOn w:val="Policepardfaut"/>
    <w:uiPriority w:val="20"/>
    <w:qFormat/>
    <w:rsid w:val="000A6B0A"/>
    <w:rPr>
      <w:i/>
      <w:iCs/>
    </w:rPr>
  </w:style>
  <w:style w:type="paragraph" w:styleId="Adressedestinataire">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dresseexpditeur">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
    <w:name w:val="Hashtag"/>
    <w:basedOn w:val="Policepardfaut"/>
    <w:uiPriority w:val="99"/>
    <w:semiHidden/>
    <w:unhideWhenUsed/>
    <w:rsid w:val="000A6B0A"/>
    <w:rPr>
      <w:color w:val="2B579A"/>
      <w:shd w:val="clear" w:color="auto" w:fill="E1DFDD"/>
    </w:rPr>
  </w:style>
  <w:style w:type="character" w:customStyle="1" w:styleId="Titre7Car">
    <w:name w:val="Titre 7 Car"/>
    <w:basedOn w:val="Policepardfaut"/>
    <w:link w:val="Titre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Titre8Car">
    <w:name w:val="Titre 8 Car"/>
    <w:basedOn w:val="Policepardfaut"/>
    <w:link w:val="Titre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Titre9Car">
    <w:name w:val="Titre 9 Car"/>
    <w:basedOn w:val="Policepardfaut"/>
    <w:link w:val="Titre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AcronymeHTML">
    <w:name w:val="HTML Acronym"/>
    <w:basedOn w:val="Policepardfaut"/>
    <w:uiPriority w:val="99"/>
    <w:semiHidden/>
    <w:unhideWhenUsed/>
    <w:rsid w:val="000A6B0A"/>
  </w:style>
  <w:style w:type="paragraph" w:styleId="AdresseHTML">
    <w:name w:val="HTML Address"/>
    <w:basedOn w:val="Normal"/>
    <w:link w:val="AdresseHTMLCar"/>
    <w:uiPriority w:val="99"/>
    <w:semiHidden/>
    <w:unhideWhenUsed/>
    <w:rsid w:val="000A6B0A"/>
    <w:pPr>
      <w:spacing w:after="0" w:line="240" w:lineRule="auto"/>
    </w:pPr>
    <w:rPr>
      <w:i/>
      <w:iCs/>
    </w:rPr>
  </w:style>
  <w:style w:type="character" w:customStyle="1" w:styleId="AdresseHTMLCar">
    <w:name w:val="Adresse HTML Car"/>
    <w:basedOn w:val="Policepardfaut"/>
    <w:link w:val="AdresseHTML"/>
    <w:uiPriority w:val="99"/>
    <w:semiHidden/>
    <w:rsid w:val="000A6B0A"/>
    <w:rPr>
      <w:rFonts w:eastAsia="MS Mincho"/>
      <w:i/>
      <w:iCs/>
      <w:sz w:val="22"/>
      <w:lang w:val="en-GB" w:eastAsia="ja-JP"/>
    </w:rPr>
  </w:style>
  <w:style w:type="character" w:styleId="CitationHTML">
    <w:name w:val="HTML Cite"/>
    <w:basedOn w:val="Policepardfaut"/>
    <w:uiPriority w:val="99"/>
    <w:semiHidden/>
    <w:unhideWhenUsed/>
    <w:rsid w:val="000A6B0A"/>
    <w:rPr>
      <w:i/>
      <w:iCs/>
    </w:rPr>
  </w:style>
  <w:style w:type="character" w:styleId="CodeHTML">
    <w:name w:val="HTML Code"/>
    <w:basedOn w:val="Policepardfaut"/>
    <w:uiPriority w:val="99"/>
    <w:semiHidden/>
    <w:unhideWhenUsed/>
    <w:rsid w:val="000A6B0A"/>
    <w:rPr>
      <w:rFonts w:ascii="Consolas" w:hAnsi="Consolas" w:cs="Consolas"/>
      <w:sz w:val="20"/>
      <w:szCs w:val="20"/>
    </w:rPr>
  </w:style>
  <w:style w:type="character" w:styleId="DfinitionHTML">
    <w:name w:val="HTML Definition"/>
    <w:basedOn w:val="Policepardfaut"/>
    <w:uiPriority w:val="99"/>
    <w:semiHidden/>
    <w:unhideWhenUsed/>
    <w:rsid w:val="000A6B0A"/>
    <w:rPr>
      <w:i/>
      <w:iCs/>
    </w:rPr>
  </w:style>
  <w:style w:type="character" w:styleId="ClavierHTML">
    <w:name w:val="HTML Keyboard"/>
    <w:basedOn w:val="Policepardfaut"/>
    <w:uiPriority w:val="99"/>
    <w:semiHidden/>
    <w:unhideWhenUsed/>
    <w:rsid w:val="000A6B0A"/>
    <w:rPr>
      <w:rFonts w:ascii="Consolas" w:hAnsi="Consolas" w:cs="Consolas"/>
      <w:sz w:val="20"/>
      <w:szCs w:val="20"/>
    </w:rPr>
  </w:style>
  <w:style w:type="character" w:styleId="ExempleHTML">
    <w:name w:val="HTML Sample"/>
    <w:basedOn w:val="Policepardfaut"/>
    <w:uiPriority w:val="99"/>
    <w:semiHidden/>
    <w:unhideWhenUsed/>
    <w:rsid w:val="000A6B0A"/>
    <w:rPr>
      <w:rFonts w:ascii="Consolas" w:hAnsi="Consolas" w:cs="Consolas"/>
      <w:sz w:val="24"/>
      <w:szCs w:val="24"/>
    </w:rPr>
  </w:style>
  <w:style w:type="character" w:styleId="MachinecrireHTML">
    <w:name w:val="HTML Typewriter"/>
    <w:basedOn w:val="Policepardfaut"/>
    <w:uiPriority w:val="99"/>
    <w:semiHidden/>
    <w:unhideWhenUsed/>
    <w:rsid w:val="000A6B0A"/>
    <w:rPr>
      <w:rFonts w:ascii="Consolas" w:hAnsi="Consolas" w:cs="Consolas"/>
      <w:sz w:val="20"/>
      <w:szCs w:val="20"/>
    </w:rPr>
  </w:style>
  <w:style w:type="character" w:styleId="VariableHTML">
    <w:name w:val="HTML Variable"/>
    <w:basedOn w:val="Policepardfau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Titreindex">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Emphaseintense">
    <w:name w:val="Intense Emphasis"/>
    <w:basedOn w:val="Policepardfaut"/>
    <w:uiPriority w:val="21"/>
    <w:qFormat/>
    <w:rsid w:val="000A6B0A"/>
    <w:rPr>
      <w:i/>
      <w:iCs/>
      <w:color w:val="5B9BD5" w:themeColor="accent1"/>
    </w:rPr>
  </w:style>
  <w:style w:type="paragraph" w:styleId="Citationintense">
    <w:name w:val="Intense Quote"/>
    <w:basedOn w:val="Normal"/>
    <w:next w:val="Normal"/>
    <w:link w:val="CitationintenseC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0A6B0A"/>
    <w:rPr>
      <w:rFonts w:eastAsia="MS Mincho"/>
      <w:i/>
      <w:iCs/>
      <w:color w:val="5B9BD5" w:themeColor="accent1"/>
      <w:sz w:val="22"/>
      <w:lang w:val="en-GB" w:eastAsia="ja-JP"/>
    </w:rPr>
  </w:style>
  <w:style w:type="character" w:styleId="Rfrenceintense">
    <w:name w:val="Intense Reference"/>
    <w:basedOn w:val="Policepardfaut"/>
    <w:uiPriority w:val="32"/>
    <w:semiHidden/>
    <w:qFormat/>
    <w:rsid w:val="000A6B0A"/>
    <w:rPr>
      <w:b/>
      <w:bCs/>
      <w:smallCaps/>
      <w:color w:val="5B9BD5" w:themeColor="accent1"/>
      <w:spacing w:val="5"/>
    </w:rPr>
  </w:style>
  <w:style w:type="character" w:styleId="Numrodeligne">
    <w:name w:val="line number"/>
    <w:basedOn w:val="Policepardfaut"/>
    <w:uiPriority w:val="99"/>
    <w:semiHidden/>
    <w:unhideWhenUsed/>
    <w:rsid w:val="000A6B0A"/>
  </w:style>
  <w:style w:type="paragraph" w:styleId="Liste2">
    <w:name w:val="List 2"/>
    <w:basedOn w:val="Normal"/>
    <w:uiPriority w:val="99"/>
    <w:semiHidden/>
    <w:unhideWhenUsed/>
    <w:rsid w:val="000A6B0A"/>
    <w:pPr>
      <w:ind w:left="566" w:hanging="283"/>
      <w:contextualSpacing/>
    </w:pPr>
  </w:style>
  <w:style w:type="paragraph" w:styleId="Liste3">
    <w:name w:val="List 3"/>
    <w:basedOn w:val="Normal"/>
    <w:uiPriority w:val="99"/>
    <w:semiHidden/>
    <w:unhideWhenUsed/>
    <w:rsid w:val="000A6B0A"/>
    <w:pPr>
      <w:ind w:left="849" w:hanging="283"/>
      <w:contextualSpacing/>
    </w:pPr>
  </w:style>
  <w:style w:type="paragraph" w:styleId="Liste4">
    <w:name w:val="List 4"/>
    <w:basedOn w:val="Normal"/>
    <w:uiPriority w:val="99"/>
    <w:semiHidden/>
    <w:unhideWhenUsed/>
    <w:rsid w:val="000A6B0A"/>
    <w:pPr>
      <w:ind w:left="1132" w:hanging="283"/>
      <w:contextualSpacing/>
    </w:pPr>
  </w:style>
  <w:style w:type="paragraph" w:styleId="Liste5">
    <w:name w:val="List 5"/>
    <w:basedOn w:val="Normal"/>
    <w:uiPriority w:val="99"/>
    <w:semiHidden/>
    <w:unhideWhenUsed/>
    <w:rsid w:val="000A6B0A"/>
    <w:pPr>
      <w:ind w:left="1415" w:hanging="283"/>
      <w:contextualSpacing/>
    </w:pPr>
  </w:style>
  <w:style w:type="paragraph" w:styleId="Listepuces4">
    <w:name w:val="List Bullet 4"/>
    <w:basedOn w:val="Normal"/>
    <w:uiPriority w:val="99"/>
    <w:semiHidden/>
    <w:unhideWhenUsed/>
    <w:rsid w:val="000A6B0A"/>
    <w:pPr>
      <w:numPr>
        <w:numId w:val="10"/>
      </w:numPr>
      <w:contextualSpacing/>
    </w:pPr>
  </w:style>
  <w:style w:type="paragraph" w:styleId="Listepuces5">
    <w:name w:val="List Bullet 5"/>
    <w:basedOn w:val="Normal"/>
    <w:uiPriority w:val="99"/>
    <w:semiHidden/>
    <w:unhideWhenUsed/>
    <w:rsid w:val="000A6B0A"/>
    <w:pPr>
      <w:numPr>
        <w:numId w:val="11"/>
      </w:numPr>
      <w:contextualSpacing/>
    </w:pPr>
  </w:style>
  <w:style w:type="paragraph" w:styleId="Listenumros">
    <w:name w:val="List Number"/>
    <w:basedOn w:val="Normal"/>
    <w:uiPriority w:val="99"/>
    <w:semiHidden/>
    <w:unhideWhenUsed/>
    <w:rsid w:val="000A6B0A"/>
    <w:pPr>
      <w:numPr>
        <w:numId w:val="12"/>
      </w:numPr>
      <w:contextualSpacing/>
    </w:pPr>
  </w:style>
  <w:style w:type="paragraph" w:styleId="Listenumros5">
    <w:name w:val="List Number 5"/>
    <w:basedOn w:val="Normal"/>
    <w:uiPriority w:val="99"/>
    <w:semiHidden/>
    <w:unhideWhenUsed/>
    <w:rsid w:val="000A6B0A"/>
    <w:pPr>
      <w:numPr>
        <w:numId w:val="13"/>
      </w:numPr>
      <w:contextualSpacing/>
    </w:pPr>
  </w:style>
  <w:style w:type="paragraph" w:styleId="Textedemacro">
    <w:name w:val="macro"/>
    <w:link w:val="TextedemacroC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TextedemacroCar">
    <w:name w:val="Texte de macro Car"/>
    <w:basedOn w:val="Policepardfaut"/>
    <w:link w:val="Textedemacro"/>
    <w:uiPriority w:val="99"/>
    <w:semiHidden/>
    <w:rsid w:val="000A6B0A"/>
    <w:rPr>
      <w:rFonts w:ascii="Consolas" w:eastAsia="MS Mincho" w:hAnsi="Consolas" w:cs="Consolas"/>
      <w:lang w:val="en-GB" w:eastAsia="ja-JP"/>
    </w:rPr>
  </w:style>
  <w:style w:type="character" w:customStyle="1" w:styleId="Mention">
    <w:name w:val="Mention"/>
    <w:basedOn w:val="Policepardfaut"/>
    <w:uiPriority w:val="99"/>
    <w:semiHidden/>
    <w:unhideWhenUsed/>
    <w:rsid w:val="000A6B0A"/>
    <w:rPr>
      <w:color w:val="2B579A"/>
      <w:shd w:val="clear" w:color="auto" w:fill="E1DFDD"/>
    </w:rPr>
  </w:style>
  <w:style w:type="paragraph" w:styleId="En-ttedemessage">
    <w:name w:val="Message Header"/>
    <w:basedOn w:val="Normal"/>
    <w:link w:val="En-ttedemessageC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ttedemessageCar">
    <w:name w:val="En-tête de message Car"/>
    <w:basedOn w:val="Policepardfaut"/>
    <w:link w:val="En-ttedemessage"/>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Sansinterligne">
    <w:name w:val="No Spacing"/>
    <w:uiPriority w:val="1"/>
    <w:semiHidden/>
    <w:qFormat/>
    <w:rsid w:val="000A6B0A"/>
    <w:pPr>
      <w:jc w:val="both"/>
    </w:pPr>
    <w:rPr>
      <w:rFonts w:eastAsia="MS Mincho"/>
      <w:sz w:val="22"/>
      <w:lang w:val="en-GB" w:eastAsia="ja-JP"/>
    </w:rPr>
  </w:style>
  <w:style w:type="paragraph" w:styleId="Retraitnormal">
    <w:name w:val="Normal Indent"/>
    <w:basedOn w:val="Normal"/>
    <w:uiPriority w:val="99"/>
    <w:semiHidden/>
    <w:unhideWhenUsed/>
    <w:rsid w:val="000A6B0A"/>
    <w:pPr>
      <w:ind w:left="720"/>
    </w:pPr>
  </w:style>
  <w:style w:type="paragraph" w:styleId="Titredenote">
    <w:name w:val="Note Heading"/>
    <w:basedOn w:val="Normal"/>
    <w:next w:val="Normal"/>
    <w:link w:val="TitredenoteCar"/>
    <w:uiPriority w:val="99"/>
    <w:semiHidden/>
    <w:unhideWhenUsed/>
    <w:rsid w:val="000A6B0A"/>
    <w:pPr>
      <w:spacing w:after="0" w:line="240" w:lineRule="auto"/>
    </w:pPr>
  </w:style>
  <w:style w:type="character" w:customStyle="1" w:styleId="TitredenoteCar">
    <w:name w:val="Titre de note Car"/>
    <w:basedOn w:val="Policepardfaut"/>
    <w:link w:val="Titredenote"/>
    <w:uiPriority w:val="99"/>
    <w:semiHidden/>
    <w:rsid w:val="000A6B0A"/>
    <w:rPr>
      <w:rFonts w:eastAsia="MS Mincho"/>
      <w:sz w:val="22"/>
      <w:lang w:val="en-GB" w:eastAsia="ja-JP"/>
    </w:rPr>
  </w:style>
  <w:style w:type="character" w:styleId="Numrodepage">
    <w:name w:val="page number"/>
    <w:basedOn w:val="Policepardfaut"/>
    <w:uiPriority w:val="99"/>
    <w:semiHidden/>
    <w:unhideWhenUsed/>
    <w:rsid w:val="000A6B0A"/>
  </w:style>
  <w:style w:type="paragraph" w:styleId="Textebrut">
    <w:name w:val="Plain Text"/>
    <w:basedOn w:val="Normal"/>
    <w:link w:val="TextebrutCar"/>
    <w:uiPriority w:val="99"/>
    <w:semiHidden/>
    <w:unhideWhenUsed/>
    <w:rsid w:val="000A6B0A"/>
    <w:pPr>
      <w:spacing w:after="0" w:line="240" w:lineRule="auto"/>
    </w:pPr>
    <w:rPr>
      <w:rFonts w:ascii="Consolas" w:hAnsi="Consolas" w:cs="Consolas"/>
      <w:sz w:val="21"/>
      <w:szCs w:val="21"/>
    </w:rPr>
  </w:style>
  <w:style w:type="character" w:customStyle="1" w:styleId="TextebrutCar">
    <w:name w:val="Texte brut Car"/>
    <w:basedOn w:val="Policepardfaut"/>
    <w:link w:val="Textebrut"/>
    <w:uiPriority w:val="99"/>
    <w:semiHidden/>
    <w:rsid w:val="000A6B0A"/>
    <w:rPr>
      <w:rFonts w:ascii="Consolas" w:eastAsia="MS Mincho" w:hAnsi="Consolas" w:cs="Consolas"/>
      <w:sz w:val="21"/>
      <w:szCs w:val="21"/>
      <w:lang w:val="en-GB" w:eastAsia="ja-JP"/>
    </w:rPr>
  </w:style>
  <w:style w:type="paragraph" w:styleId="Citation">
    <w:name w:val="Quote"/>
    <w:basedOn w:val="Normal"/>
    <w:next w:val="Normal"/>
    <w:link w:val="CitationCar"/>
    <w:uiPriority w:val="29"/>
    <w:qFormat/>
    <w:rsid w:val="000A6B0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0A6B0A"/>
    <w:rPr>
      <w:rFonts w:eastAsia="MS Mincho"/>
      <w:i/>
      <w:iCs/>
      <w:color w:val="404040" w:themeColor="text1" w:themeTint="BF"/>
      <w:sz w:val="22"/>
      <w:lang w:val="en-GB" w:eastAsia="ja-JP"/>
    </w:rPr>
  </w:style>
  <w:style w:type="paragraph" w:styleId="Salutations">
    <w:name w:val="Salutation"/>
    <w:basedOn w:val="Normal"/>
    <w:next w:val="Normal"/>
    <w:link w:val="SalutationsCar"/>
    <w:uiPriority w:val="99"/>
    <w:semiHidden/>
    <w:unhideWhenUsed/>
    <w:rsid w:val="000A6B0A"/>
  </w:style>
  <w:style w:type="character" w:customStyle="1" w:styleId="SalutationsCar">
    <w:name w:val="Salutations Car"/>
    <w:basedOn w:val="Policepardfaut"/>
    <w:link w:val="Salutations"/>
    <w:uiPriority w:val="99"/>
    <w:semiHidden/>
    <w:rsid w:val="000A6B0A"/>
    <w:rPr>
      <w:rFonts w:eastAsia="MS Mincho"/>
      <w:sz w:val="22"/>
      <w:lang w:val="en-GB" w:eastAsia="ja-JP"/>
    </w:rPr>
  </w:style>
  <w:style w:type="paragraph" w:styleId="Signature">
    <w:name w:val="Signature"/>
    <w:basedOn w:val="Normal"/>
    <w:link w:val="SignatureCar"/>
    <w:uiPriority w:val="99"/>
    <w:semiHidden/>
    <w:unhideWhenUsed/>
    <w:rsid w:val="000A6B0A"/>
    <w:pPr>
      <w:spacing w:after="0" w:line="240" w:lineRule="auto"/>
      <w:ind w:left="4252"/>
    </w:pPr>
  </w:style>
  <w:style w:type="character" w:customStyle="1" w:styleId="SignatureCar">
    <w:name w:val="Signature Car"/>
    <w:basedOn w:val="Policepardfaut"/>
    <w:link w:val="Signature"/>
    <w:uiPriority w:val="99"/>
    <w:semiHidden/>
    <w:rsid w:val="000A6B0A"/>
    <w:rPr>
      <w:rFonts w:eastAsia="MS Mincho"/>
      <w:sz w:val="22"/>
      <w:lang w:val="en-GB" w:eastAsia="ja-JP"/>
    </w:rPr>
  </w:style>
  <w:style w:type="character" w:customStyle="1" w:styleId="SmartHyperlink">
    <w:name w:val="Smart Hyperlink"/>
    <w:basedOn w:val="Policepardfaut"/>
    <w:uiPriority w:val="99"/>
    <w:semiHidden/>
    <w:unhideWhenUsed/>
    <w:rsid w:val="000A6B0A"/>
    <w:rPr>
      <w:u w:val="dotted"/>
    </w:rPr>
  </w:style>
  <w:style w:type="character" w:styleId="lev">
    <w:name w:val="Strong"/>
    <w:basedOn w:val="Policepardfaut"/>
    <w:uiPriority w:val="22"/>
    <w:qFormat/>
    <w:rsid w:val="000A6B0A"/>
    <w:rPr>
      <w:b/>
      <w:bCs/>
    </w:rPr>
  </w:style>
  <w:style w:type="paragraph" w:styleId="Sous-titre">
    <w:name w:val="Subtitle"/>
    <w:basedOn w:val="Normal"/>
    <w:next w:val="Normal"/>
    <w:link w:val="Sous-titreC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ous-titreCar">
    <w:name w:val="Sous-titre Car"/>
    <w:basedOn w:val="Policepardfaut"/>
    <w:link w:val="Sous-titr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Emphaseple">
    <w:name w:val="Subtle Emphasis"/>
    <w:basedOn w:val="Policepardfaut"/>
    <w:uiPriority w:val="19"/>
    <w:qFormat/>
    <w:rsid w:val="000A6B0A"/>
    <w:rPr>
      <w:i/>
      <w:iCs/>
      <w:color w:val="404040" w:themeColor="text1" w:themeTint="BF"/>
    </w:rPr>
  </w:style>
  <w:style w:type="character" w:styleId="Rfrenceple">
    <w:name w:val="Subtle Reference"/>
    <w:basedOn w:val="Policepardfaut"/>
    <w:uiPriority w:val="31"/>
    <w:qFormat/>
    <w:rsid w:val="000A6B0A"/>
    <w:rPr>
      <w:smallCaps/>
      <w:color w:val="5A5A5A" w:themeColor="text1" w:themeTint="A5"/>
    </w:rPr>
  </w:style>
  <w:style w:type="paragraph" w:styleId="Tabledesrfrencesjuridiques">
    <w:name w:val="table of authorities"/>
    <w:basedOn w:val="Normal"/>
    <w:next w:val="Normal"/>
    <w:uiPriority w:val="99"/>
    <w:semiHidden/>
    <w:unhideWhenUsed/>
    <w:rsid w:val="000A6B0A"/>
    <w:pPr>
      <w:spacing w:after="0"/>
      <w:ind w:left="220" w:hanging="220"/>
    </w:pPr>
  </w:style>
  <w:style w:type="paragraph" w:styleId="Tabledesillustrations">
    <w:name w:val="table of figures"/>
    <w:basedOn w:val="Normal"/>
    <w:next w:val="Normal"/>
    <w:uiPriority w:val="99"/>
    <w:semiHidden/>
    <w:unhideWhenUsed/>
    <w:rsid w:val="000A6B0A"/>
    <w:pPr>
      <w:spacing w:after="0"/>
    </w:pPr>
  </w:style>
  <w:style w:type="paragraph" w:styleId="Titre">
    <w:name w:val="Title"/>
    <w:basedOn w:val="Normal"/>
    <w:next w:val="Normal"/>
    <w:link w:val="TitreC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0A6B0A"/>
    <w:rPr>
      <w:rFonts w:asciiTheme="majorHAnsi" w:eastAsiaTheme="majorEastAsia" w:hAnsiTheme="majorHAnsi" w:cstheme="majorBidi"/>
      <w:spacing w:val="-10"/>
      <w:kern w:val="28"/>
      <w:sz w:val="56"/>
      <w:szCs w:val="56"/>
      <w:lang w:val="en-GB" w:eastAsia="ja-JP"/>
    </w:rPr>
  </w:style>
  <w:style w:type="paragraph" w:styleId="TitreTR">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
    <w:name w:val="Unresolved Mention"/>
    <w:basedOn w:val="Policepardfau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1.png"/><Relationship Id="rId117" Type="http://schemas.openxmlformats.org/officeDocument/2006/relationships/image" Target="media/image78.emf"/><Relationship Id="rId21" Type="http://schemas.openxmlformats.org/officeDocument/2006/relationships/footer" Target="footer4.xml"/><Relationship Id="rId42" Type="http://schemas.openxmlformats.org/officeDocument/2006/relationships/image" Target="media/image9.png"/><Relationship Id="rId47" Type="http://schemas.openxmlformats.org/officeDocument/2006/relationships/image" Target="media/image14.emf"/><Relationship Id="rId63" Type="http://schemas.openxmlformats.org/officeDocument/2006/relationships/image" Target="media/image30.png"/><Relationship Id="rId68" Type="http://schemas.openxmlformats.org/officeDocument/2006/relationships/image" Target="media/image35.emf"/><Relationship Id="rId84" Type="http://schemas.openxmlformats.org/officeDocument/2006/relationships/image" Target="media/image47.emf"/><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yperlink" Target="http://www.qudt.org/" TargetMode="External"/><Relationship Id="rId138" Type="http://schemas.openxmlformats.org/officeDocument/2006/relationships/footer" Target="footer6.xml"/><Relationship Id="rId16" Type="http://schemas.openxmlformats.org/officeDocument/2006/relationships/comments" Target="comments.xml"/><Relationship Id="rId107" Type="http://schemas.openxmlformats.org/officeDocument/2006/relationships/image" Target="media/image70.emf"/><Relationship Id="rId11" Type="http://schemas.openxmlformats.org/officeDocument/2006/relationships/endnotes" Target="endnotes.xml"/><Relationship Id="rId32" Type="http://schemas.openxmlformats.org/officeDocument/2006/relationships/hyperlink" Target="https://iddata.eaufrance.fr/id/HydroStation/Y251002001" TargetMode="External"/><Relationship Id="rId37" Type="http://schemas.openxmlformats.org/officeDocument/2006/relationships/image" Target="media/image4.emf"/><Relationship Id="rId53" Type="http://schemas.openxmlformats.org/officeDocument/2006/relationships/image" Target="media/image20.emf"/><Relationship Id="rId58" Type="http://schemas.openxmlformats.org/officeDocument/2006/relationships/image" Target="media/image25.png"/><Relationship Id="rId74" Type="http://schemas.openxmlformats.org/officeDocument/2006/relationships/image" Target="media/image41.emf"/><Relationship Id="rId79" Type="http://schemas.openxmlformats.org/officeDocument/2006/relationships/hyperlink" Target="https://example.org/collections/42/items/42" TargetMode="External"/><Relationship Id="rId102" Type="http://schemas.openxmlformats.org/officeDocument/2006/relationships/image" Target="media/image65.png"/><Relationship Id="rId123" Type="http://schemas.openxmlformats.org/officeDocument/2006/relationships/image" Target="media/image84.emf"/><Relationship Id="rId128" Type="http://schemas.openxmlformats.org/officeDocument/2006/relationships/hyperlink" Target="http://infoscience.epfl.ch/record/313/files/Nieva01.pdf" TargetMode="External"/><Relationship Id="rId5" Type="http://schemas.openxmlformats.org/officeDocument/2006/relationships/customXml" Target="../customXml/item4.xml"/><Relationship Id="rId90" Type="http://schemas.openxmlformats.org/officeDocument/2006/relationships/image" Target="media/image53.emf"/><Relationship Id="rId95" Type="http://schemas.openxmlformats.org/officeDocument/2006/relationships/image" Target="media/image58.png"/><Relationship Id="rId22" Type="http://schemas.openxmlformats.org/officeDocument/2006/relationships/hyperlink" Target="http://www.opengis.net/spec/om/3.0/req/pkg/classM" TargetMode="External"/><Relationship Id="rId27" Type="http://schemas.openxmlformats.org/officeDocument/2006/relationships/image" Target="media/image2.emf"/><Relationship Id="rId43" Type="http://schemas.openxmlformats.org/officeDocument/2006/relationships/image" Target="media/image10.emf"/><Relationship Id="rId48" Type="http://schemas.openxmlformats.org/officeDocument/2006/relationships/image" Target="media/image15.png"/><Relationship Id="rId64" Type="http://schemas.openxmlformats.org/officeDocument/2006/relationships/image" Target="media/image31.emf"/><Relationship Id="rId69" Type="http://schemas.openxmlformats.org/officeDocument/2006/relationships/image" Target="media/image36.png"/><Relationship Id="rId113" Type="http://schemas.openxmlformats.org/officeDocument/2006/relationships/image" Target="media/image74.emf"/><Relationship Id="rId118" Type="http://schemas.openxmlformats.org/officeDocument/2006/relationships/image" Target="media/image79.png"/><Relationship Id="rId134" Type="http://schemas.openxmlformats.org/officeDocument/2006/relationships/hyperlink" Target="https://www.w3.org/TR/vocab-ssn/" TargetMode="External"/><Relationship Id="rId13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18.emf"/><Relationship Id="rId72" Type="http://schemas.openxmlformats.org/officeDocument/2006/relationships/image" Target="media/image39.emf"/><Relationship Id="rId80" Type="http://schemas.openxmlformats.org/officeDocument/2006/relationships/hyperlink" Target="https://example.org/v1.1/Sensors/41" TargetMode="External"/><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1.emf"/><Relationship Id="rId121" Type="http://schemas.openxmlformats.org/officeDocument/2006/relationships/image" Target="media/image82.emf"/><Relationship Id="rId142" Type="http://schemas.microsoft.com/office/2016/09/relationships/commentsIds" Target="commentsIds.xml"/><Relationship Id="rId3" Type="http://schemas.openxmlformats.org/officeDocument/2006/relationships/customXml" Target="../customXml/item2.xml"/><Relationship Id="rId12" Type="http://schemas.openxmlformats.org/officeDocument/2006/relationships/header" Target="header1.xml"/><Relationship Id="rId17" Type="http://schemas.microsoft.com/office/2011/relationships/commentsExtended" Target="commentsExtended.xml"/><Relationship Id="rId25" Type="http://schemas.openxmlformats.org/officeDocument/2006/relationships/hyperlink" Target="http://www.opengis.net/spec/om/3.0/conf/pkg/classM" TargetMode="External"/><Relationship Id="rId33" Type="http://schemas.openxmlformats.org/officeDocument/2006/relationships/hyperlink" Target="https://iddata.eaufrance.fr/id/WatercourseLinkSequence/A0080300"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6.emf"/><Relationship Id="rId67" Type="http://schemas.openxmlformats.org/officeDocument/2006/relationships/image" Target="media/image34.png"/><Relationship Id="rId103" Type="http://schemas.openxmlformats.org/officeDocument/2006/relationships/image" Target="media/image66.emf"/><Relationship Id="rId108" Type="http://schemas.openxmlformats.org/officeDocument/2006/relationships/hyperlink" Target="http://sweetontology.net/realm/PlanetarySurface" TargetMode="External"/><Relationship Id="rId116" Type="http://schemas.openxmlformats.org/officeDocument/2006/relationships/image" Target="media/image77.png"/><Relationship Id="rId124" Type="http://schemas.openxmlformats.org/officeDocument/2006/relationships/image" Target="media/image85.emf"/><Relationship Id="rId129" Type="http://schemas.openxmlformats.org/officeDocument/2006/relationships/hyperlink" Target="https://www.academia.edu/3337298/Measurement_theory_Frequently_asked_questions" TargetMode="External"/><Relationship Id="rId137" Type="http://schemas.openxmlformats.org/officeDocument/2006/relationships/footer" Target="footer5.xml"/><Relationship Id="rId20" Type="http://schemas.openxmlformats.org/officeDocument/2006/relationships/footer" Target="footer3.xml"/><Relationship Id="rId41" Type="http://schemas.openxmlformats.org/officeDocument/2006/relationships/image" Target="media/image8.emf"/><Relationship Id="rId54" Type="http://schemas.openxmlformats.org/officeDocument/2006/relationships/image" Target="media/image21.png"/><Relationship Id="rId62" Type="http://schemas.openxmlformats.org/officeDocument/2006/relationships/image" Target="media/image29.emf"/><Relationship Id="rId70" Type="http://schemas.openxmlformats.org/officeDocument/2006/relationships/image" Target="media/image37.emf"/><Relationship Id="rId75" Type="http://schemas.openxmlformats.org/officeDocument/2006/relationships/image" Target="media/image42.png"/><Relationship Id="rId83" Type="http://schemas.openxmlformats.org/officeDocument/2006/relationships/image" Target="media/image46.png"/><Relationship Id="rId88" Type="http://schemas.openxmlformats.org/officeDocument/2006/relationships/image" Target="media/image51.emf"/><Relationship Id="rId91" Type="http://schemas.openxmlformats.org/officeDocument/2006/relationships/image" Target="media/image54.png"/><Relationship Id="rId96" Type="http://schemas.openxmlformats.org/officeDocument/2006/relationships/image" Target="media/image59.emf"/><Relationship Id="rId111" Type="http://schemas.openxmlformats.org/officeDocument/2006/relationships/image" Target="media/image72.emf"/><Relationship Id="rId132" Type="http://schemas.openxmlformats.org/officeDocument/2006/relationships/hyperlink" Target="http://www.opengeospatial.org/standards/sensorml" TargetMode="External"/><Relationship Id="rId140" Type="http://schemas.microsoft.com/office/2011/relationships/people" Target="people.xml"/><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www.opengis.net/spec/om/3.0/req/pkg/classM/reqN" TargetMode="External"/><Relationship Id="rId28" Type="http://schemas.openxmlformats.org/officeDocument/2006/relationships/hyperlink" Target="http://sweetontology.net/realmAtmoBoundaryLayer" TargetMode="External"/><Relationship Id="rId36" Type="http://schemas.openxmlformats.org/officeDocument/2006/relationships/image" Target="media/image3.png"/><Relationship Id="rId49" Type="http://schemas.openxmlformats.org/officeDocument/2006/relationships/image" Target="media/image16.emf"/><Relationship Id="rId57" Type="http://schemas.openxmlformats.org/officeDocument/2006/relationships/image" Target="media/image24.emf"/><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emf"/><Relationship Id="rId127" Type="http://schemas.openxmlformats.org/officeDocument/2006/relationships/image" Target="media/image88.emf"/><Relationship Id="rId10" Type="http://schemas.openxmlformats.org/officeDocument/2006/relationships/footnotes" Target="footnotes.xml"/><Relationship Id="rId31" Type="http://schemas.openxmlformats.org/officeDocument/2006/relationships/hyperlink" Target="https://data.geoscience.fr/id/borehole/BSS001REWW"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7.em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emf"/><Relationship Id="rId81" Type="http://schemas.openxmlformats.org/officeDocument/2006/relationships/hyperlink" Target="https://example.org/v1.1/Sensors/43" TargetMode="External"/><Relationship Id="rId86" Type="http://schemas.openxmlformats.org/officeDocument/2006/relationships/image" Target="media/image49.emf"/><Relationship Id="rId94" Type="http://schemas.openxmlformats.org/officeDocument/2006/relationships/image" Target="media/image57.emf"/><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3.png"/><Relationship Id="rId130" Type="http://schemas.openxmlformats.org/officeDocument/2006/relationships/hyperlink" Target="https://ucum.org/ucum.html" TargetMode="External"/><Relationship Id="rId135" Type="http://schemas.openxmlformats.org/officeDocument/2006/relationships/hyperlink" Target="https://inspire.ec.europa.eu/id/document/tg/d2.9-o%26m-swe" TargetMode="External"/><Relationship Id="rId143" Type="http://schemas.microsoft.com/office/2018/08/relationships/commentsExtensible" Target="commentsExtensi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6.emf"/><Relationship Id="rId109" Type="http://schemas.openxmlformats.org/officeDocument/2006/relationships/hyperlink" Target="http://sweetontology.net/realm/PlanetarySurface" TargetMode="External"/><Relationship Id="rId34"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0" Type="http://schemas.openxmlformats.org/officeDocument/2006/relationships/image" Target="media/image17.png"/><Relationship Id="rId55" Type="http://schemas.openxmlformats.org/officeDocument/2006/relationships/image" Target="media/image22.emf"/><Relationship Id="rId76" Type="http://schemas.openxmlformats.org/officeDocument/2006/relationships/image" Target="media/image43.emf"/><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emf"/><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38.png"/><Relationship Id="rId92" Type="http://schemas.openxmlformats.org/officeDocument/2006/relationships/image" Target="media/image55.emf"/><Relationship Id="rId2" Type="http://schemas.openxmlformats.org/officeDocument/2006/relationships/customXml" Target="../customXml/item1.xml"/><Relationship Id="rId29" Type="http://schemas.openxmlformats.org/officeDocument/2006/relationships/hyperlink" Target="https://lubw-frost.docker01.ilt-dmz.iosb.fraunhofer.de/v1.1/Locations(269)" TargetMode="External"/><Relationship Id="rId24" Type="http://schemas.openxmlformats.org/officeDocument/2006/relationships/hyperlink" Target="http://www.opengis.net/spec/om/3.0/rec/pkg/classM/recO" TargetMode="External"/><Relationship Id="rId40" Type="http://schemas.openxmlformats.org/officeDocument/2006/relationships/image" Target="media/image7.png"/><Relationship Id="rId45" Type="http://schemas.openxmlformats.org/officeDocument/2006/relationships/image" Target="media/image12.emf"/><Relationship Id="rId66" Type="http://schemas.openxmlformats.org/officeDocument/2006/relationships/image" Target="media/image33.emf"/><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emf"/><Relationship Id="rId131" Type="http://schemas.openxmlformats.org/officeDocument/2006/relationships/hyperlink" Target="http://finto.fi/ucum/en/" TargetMode="External"/><Relationship Id="rId136" Type="http://schemas.openxmlformats.org/officeDocument/2006/relationships/hyperlink" Target="https://content.iospress.com/articles/semantic-web/sw214" TargetMode="External"/><Relationship Id="rId61" Type="http://schemas.openxmlformats.org/officeDocument/2006/relationships/image" Target="media/image28.png"/><Relationship Id="rId82" Type="http://schemas.openxmlformats.org/officeDocument/2006/relationships/hyperlink" Target="https://example.org/collections/42/items/42" TargetMode="External"/><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hyperlink" Target="https://inspire-geoportal.ec.europa.eu/resources/INSPIRE-61494ff5-6fad-11e8-b649-52540023a883_20210415-080302/services/1/PullResults/701-750/43.iso19139.xml" TargetMode="External"/><Relationship Id="rId35" Type="http://schemas.openxmlformats.org/officeDocument/2006/relationships/hyperlink" Target="https://www.geodata.rocks/Samples/SD-5054_1_A_564_7WR_20-40" TargetMode="External"/><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3.emf"/><Relationship Id="rId105" Type="http://schemas.openxmlformats.org/officeDocument/2006/relationships/image" Target="media/image68.emf"/><Relationship Id="rId126" Type="http://schemas.openxmlformats.org/officeDocument/2006/relationships/image" Target="media/image8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F2A7FE0-775A-40F1-BFBF-78D5970D5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187</Pages>
  <Words>47150</Words>
  <Characters>259331</Characters>
  <Application>Microsoft Office Word</Application>
  <DocSecurity>0</DocSecurity>
  <Lines>2161</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305870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68</cp:revision>
  <cp:lastPrinted>2022-09-06T11:34:00Z</cp:lastPrinted>
  <dcterms:created xsi:type="dcterms:W3CDTF">2022-08-13T16:13:00Z</dcterms:created>
  <dcterms:modified xsi:type="dcterms:W3CDTF">2022-09-15T19:17:00Z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