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headerReference w:type="first" r:id="rId16"/>
          <w:footerReference w:type="first" r:id="rId17"/>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CD2488"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CD2488"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CD2488"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CD2488"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CD2488"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CD2488"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CD2488"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CD2488"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CD2488"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t>Foreword</w:t>
      </w:r>
    </w:p>
    <w:p w14:paraId="000437BF" w14:textId="77777777" w:rsidR="003E2160" w:rsidRPr="00C36263" w:rsidRDefault="003E2160" w:rsidP="00AE1012">
      <w:pPr>
        <w:pStyle w:val="ForewordText"/>
        <w:rPr>
          <w:ins w:id="16" w:author="REID-JAMOND Alison" w:date="2022-04-04T07:49:00Z"/>
          <w:lang w:val="en-US"/>
        </w:rPr>
      </w:pPr>
      <w:ins w:id="1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AE1012">
      <w:pPr>
        <w:pStyle w:val="ForewordText"/>
        <w:rPr>
          <w:ins w:id="18" w:author="REID-JAMOND Alison" w:date="2022-04-04T07:49:00Z"/>
          <w:lang w:val="en-US"/>
        </w:rPr>
      </w:pPr>
      <w:ins w:id="1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AE1012">
      <w:pPr>
        <w:pStyle w:val="ForewordText"/>
        <w:rPr>
          <w:ins w:id="20" w:author="REID-JAMOND Alison" w:date="2022-04-04T07:49:00Z"/>
          <w:lang w:val="en-US"/>
        </w:rPr>
      </w:pPr>
      <w:ins w:id="2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AE1012">
      <w:pPr>
        <w:pStyle w:val="ForewordText"/>
        <w:rPr>
          <w:ins w:id="22" w:author="REID-JAMOND Alison" w:date="2022-04-04T07:49:00Z"/>
          <w:lang w:val="en-US"/>
        </w:rPr>
      </w:pPr>
      <w:ins w:id="2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AE1012">
      <w:pPr>
        <w:pStyle w:val="ForewordText"/>
        <w:rPr>
          <w:ins w:id="24" w:author="REID-JAMOND Alison" w:date="2022-04-04T07:49:00Z"/>
          <w:lang w:val="en-US"/>
        </w:rPr>
      </w:pPr>
      <w:ins w:id="2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3A23ADA3" w:rsidR="003E2160" w:rsidRDefault="003E2160" w:rsidP="006227EB">
      <w:pPr>
        <w:pStyle w:val="ForewordText"/>
        <w:rPr>
          <w:ins w:id="26" w:author="REID-JAMOND Alison" w:date="2022-04-04T07:51:00Z"/>
          <w:lang w:val="en-US"/>
        </w:rPr>
      </w:pPr>
      <w:ins w:id="2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informaiton/Geomatics</w:t>
        </w:r>
        <w:r w:rsidRPr="00C36263">
          <w:rPr>
            <w:i/>
            <w:lang w:val="en-US"/>
          </w:rPr>
          <w:t xml:space="preserve">, </w:t>
        </w:r>
        <w:r w:rsidRPr="00C36263">
          <w:rPr>
            <w:lang w:val="en-US"/>
          </w:rPr>
          <w:t xml:space="preserve">in collaboration with the European Committee for Standardization (CEN) Technical Committee CEN/TC </w:t>
        </w:r>
      </w:ins>
      <w:ins w:id="28" w:author="REID-JAMOND Alison" w:date="2022-04-04T07:50:00Z">
        <w:r>
          <w:rPr>
            <w:lang w:val="en-US"/>
          </w:rPr>
          <w:t>287</w:t>
        </w:r>
      </w:ins>
      <w:ins w:id="29" w:author="REID-JAMOND Alison" w:date="2022-04-04T07:49:00Z">
        <w:r w:rsidRPr="00C36263">
          <w:rPr>
            <w:lang w:val="en-US"/>
          </w:rPr>
          <w:t>,</w:t>
        </w:r>
        <w:r w:rsidRPr="00C36263">
          <w:rPr>
            <w:i/>
            <w:lang w:val="en-US"/>
          </w:rPr>
          <w:t xml:space="preserve"> </w:t>
        </w:r>
      </w:ins>
      <w:ins w:id="30" w:author="REID-JAMOND Alison" w:date="2022-04-04T07:50:00Z">
        <w:r>
          <w:rPr>
            <w:i/>
            <w:lang w:val="en-US"/>
          </w:rPr>
          <w:t>Intelligent transport systems</w:t>
        </w:r>
      </w:ins>
      <w:ins w:id="31"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2" w:author="REID-JAMOND Alison" w:date="2022-04-04T08:03:00Z">
        <w:r>
          <w:rPr>
            <w:lang w:val="en-US"/>
          </w:rPr>
          <w:t>, and in collaboration with the Open Geospatial Consortium (OGC).</w:t>
        </w:r>
      </w:ins>
    </w:p>
    <w:p w14:paraId="09F999E3" w14:textId="593F414A" w:rsidR="003E2160" w:rsidRPr="00074D99" w:rsidRDefault="003E2160" w:rsidP="00074D99">
      <w:pPr>
        <w:pStyle w:val="ForewordText"/>
        <w:rPr>
          <w:ins w:id="33" w:author="REID-JAMOND Alison" w:date="2022-04-04T07:51:00Z"/>
          <w:lang w:val="en-US"/>
        </w:rPr>
      </w:pPr>
      <w:ins w:id="34"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074D99">
      <w:pPr>
        <w:pStyle w:val="ForewordText"/>
        <w:keepNext/>
        <w:rPr>
          <w:ins w:id="35" w:author="REID-JAMOND Alison" w:date="2022-04-04T07:52:00Z"/>
          <w:lang w:val="en-US"/>
        </w:rPr>
      </w:pPr>
      <w:commentRangeStart w:id="36"/>
      <w:ins w:id="37" w:author="REID-JAMOND Alison" w:date="2022-04-04T07:51:00Z">
        <w:r w:rsidRPr="00074D99">
          <w:rPr>
            <w:lang w:val="en-US"/>
          </w:rPr>
          <w:t>The main changes are as follows:</w:t>
        </w:r>
      </w:ins>
      <w:commentRangeEnd w:id="36"/>
      <w:ins w:id="38" w:author="REID-JAMOND Alison" w:date="2022-04-04T08:06:00Z">
        <w:r>
          <w:rPr>
            <w:rStyle w:val="CommentReference"/>
            <w:rFonts w:eastAsia="MS Mincho"/>
            <w:lang w:eastAsia="ja-JP"/>
          </w:rPr>
          <w:commentReference w:id="36"/>
        </w:r>
      </w:ins>
    </w:p>
    <w:p w14:paraId="0E5E5C17" w14:textId="76ED0E99" w:rsidR="003E2160" w:rsidRDefault="003E2160" w:rsidP="00074D99">
      <w:pPr>
        <w:pStyle w:val="ForewordText"/>
        <w:keepNext/>
        <w:rPr>
          <w:ins w:id="39" w:author="REID-JAMOND Alison" w:date="2022-04-04T08:03:00Z"/>
          <w:szCs w:val="24"/>
        </w:rPr>
      </w:pPr>
      <w:ins w:id="40" w:author="REID-JAMOND Alison" w:date="2022-04-04T08:04:00Z">
        <w:r>
          <w:rPr>
            <w:szCs w:val="24"/>
          </w:rPr>
          <w:t xml:space="preserve">— </w:t>
        </w:r>
      </w:ins>
      <w:ins w:id="41"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074D99">
      <w:pPr>
        <w:pStyle w:val="ForewordText"/>
        <w:keepNext/>
        <w:rPr>
          <w:ins w:id="42" w:author="REID-JAMOND Alison" w:date="2022-04-04T08:03:00Z"/>
          <w:szCs w:val="24"/>
        </w:rPr>
      </w:pPr>
      <w:ins w:id="43" w:author="REID-JAMOND Alison" w:date="2022-04-04T08:04:00Z">
        <w:r>
          <w:rPr>
            <w:szCs w:val="24"/>
          </w:rPr>
          <w:t xml:space="preserve">— </w:t>
        </w:r>
      </w:ins>
      <w:ins w:id="44" w:author="REID-JAMOND Alison" w:date="2022-04-04T07:52:00Z">
        <w:r w:rsidRPr="00785C54">
          <w:rPr>
            <w:szCs w:val="24"/>
          </w:rPr>
          <w:t xml:space="preserve">The fundamental Observation model has remained largely the same as in the </w:t>
        </w:r>
      </w:ins>
      <w:ins w:id="45" w:author="REID-JAMOND Alison" w:date="2022-04-04T08:03:00Z">
        <w:r>
          <w:rPr>
            <w:szCs w:val="24"/>
          </w:rPr>
          <w:t>2011 edition</w:t>
        </w:r>
      </w:ins>
      <w:ins w:id="46"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074D99">
      <w:pPr>
        <w:pStyle w:val="ForewordText"/>
        <w:keepNext/>
        <w:rPr>
          <w:ins w:id="47" w:author="REID-JAMOND Alison" w:date="2022-04-04T07:51:00Z"/>
          <w:rFonts w:ascii="Calibri" w:hAnsi="Calibri"/>
          <w:lang w:val="en-US"/>
        </w:rPr>
      </w:pPr>
      <w:ins w:id="48" w:author="REID-JAMOND Alison" w:date="2022-04-04T08:04:00Z">
        <w:r>
          <w:rPr>
            <w:szCs w:val="24"/>
          </w:rPr>
          <w:t xml:space="preserve">— </w:t>
        </w:r>
      </w:ins>
      <w:ins w:id="49" w:author="REID-JAMOND Alison" w:date="2022-04-04T07:52:00Z">
        <w:r w:rsidRPr="00785C54">
          <w:rPr>
            <w:szCs w:val="24"/>
          </w:rPr>
          <w:t>The Sample model has also been refined. Given the integral nature of the Sample model, is has been decided to include that term in the name of the standard.</w:t>
        </w:r>
      </w:ins>
    </w:p>
    <w:p w14:paraId="17E5C7D3" w14:textId="3A5946BD" w:rsidR="003E2160" w:rsidRPr="00114260" w:rsidRDefault="003E2160" w:rsidP="00114260">
      <w:pPr>
        <w:pStyle w:val="ForewordText"/>
        <w:rPr>
          <w:ins w:id="50" w:author="REID-JAMOND Alison" w:date="2022-04-04T07:49:00Z"/>
          <w:lang w:val="en-US"/>
        </w:rPr>
      </w:pPr>
      <w:ins w:id="51"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52" w:author="REID-JAMOND Alison" w:date="2022-04-04T07:49:00Z"/>
          <w:szCs w:val="24"/>
        </w:rPr>
      </w:pPr>
      <w:del w:id="53"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54" w:author="REID-JAMOND Alison" w:date="2022-04-04T07:49:00Z"/>
          <w:szCs w:val="24"/>
        </w:rPr>
      </w:pPr>
      <w:del w:id="55"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56" w:author="REID-JAMOND Alison" w:date="2022-04-04T07:49:00Z"/>
          <w:szCs w:val="24"/>
        </w:rPr>
      </w:pPr>
      <w:del w:id="57"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58" w:author="REID-JAMOND Alison" w:date="2022-04-04T07:49:00Z"/>
          <w:szCs w:val="24"/>
        </w:rPr>
      </w:pPr>
      <w:del w:id="59"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62" w:author="REID-JAMOND Alison" w:date="2022-04-04T08:07:00Z"/>
          <w:szCs w:val="24"/>
        </w:rPr>
      </w:pPr>
      <w:del w:id="63"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64" w:author="REID-JAMOND Alison" w:date="2022-04-04T08:07:00Z"/>
          <w:szCs w:val="24"/>
        </w:rPr>
      </w:pPr>
      <w:del w:id="65"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66" w:author="REID-JAMOND Alison" w:date="2022-04-04T08:07:00Z"/>
          <w:szCs w:val="24"/>
        </w:rPr>
      </w:pPr>
      <w:del w:id="67"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68" w:author="REID-JAMOND Alison" w:date="2022-04-04T08:07:00Z"/>
          <w:szCs w:val="24"/>
        </w:rPr>
      </w:pPr>
      <w:del w:id="69"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t>Introduction</w:t>
      </w:r>
    </w:p>
    <w:p w14:paraId="35DA2A79" w14:textId="77777777" w:rsidR="005B5EAD" w:rsidRPr="00785C54" w:rsidRDefault="005B5EAD" w:rsidP="00785C54">
      <w:pPr>
        <w:pStyle w:val="BodyText"/>
        <w:autoSpaceDE w:val="0"/>
        <w:autoSpaceDN w:val="0"/>
        <w:adjustRightInd w:val="0"/>
        <w:rPr>
          <w:szCs w:val="24"/>
        </w:rPr>
      </w:pPr>
      <w:commentRangeStart w:id="70"/>
      <w:r w:rsidRPr="00785C54">
        <w:rPr>
          <w:szCs w:val="24"/>
        </w:rPr>
        <w:t xml:space="preserve">This International Standard </w:t>
      </w:r>
      <w:commentRangeEnd w:id="70"/>
      <w:r w:rsidR="003E2160">
        <w:rPr>
          <w:rStyle w:val="CommentReference"/>
          <w:rFonts w:eastAsia="MS Mincho"/>
          <w:lang w:eastAsia="ja-JP"/>
        </w:rPr>
        <w:commentReference w:id="70"/>
      </w:r>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34E65D7"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71"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72" w:author="REID-JAMOND Alison" w:date="2022-04-04T08:09:00Z">
        <w:r w:rsidR="003E2160">
          <w:rPr>
            <w:rStyle w:val="Hyperlink"/>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73"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74" w:author="REID-JAMOND Alison" w:date="2022-04-04T08:09:00Z">
        <w:r w:rsidRPr="00785C54" w:rsidDel="003E2160">
          <w:rPr>
            <w:szCs w:val="24"/>
          </w:rPr>
          <w:delText>.</w:delText>
        </w:r>
      </w:del>
      <w:r w:rsidRPr="00785C54">
        <w:rPr>
          <w:szCs w:val="24"/>
        </w:rPr>
        <w:t xml:space="preserve"> </w:t>
      </w:r>
      <w:commentRangeStart w:id="75"/>
      <w:r w:rsidRPr="00785C54">
        <w:rPr>
          <w:szCs w:val="24"/>
        </w:rPr>
        <w:t xml:space="preserve">This new version of the Observations and Measurements Standard </w:t>
      </w:r>
      <w:commentRangeEnd w:id="75"/>
      <w:r w:rsidR="003E2160">
        <w:rPr>
          <w:rStyle w:val="CommentReference"/>
          <w:rFonts w:eastAsia="MS Mincho"/>
          <w:lang w:eastAsia="ja-JP"/>
        </w:rPr>
        <w:commentReference w:id="75"/>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76"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77"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78"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81" w:author="REID-JAMOND Alison" w:date="2022-04-04T11:19:00Z">
        <w:r w:rsidRPr="00785C54" w:rsidDel="008B5385">
          <w:rPr>
            <w:szCs w:val="24"/>
          </w:rPr>
          <w:delText>International Standard</w:delText>
        </w:r>
      </w:del>
      <w:ins w:id="82"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83" w:author="REID-JAMOND Alison" w:date="2022-04-04T11:19:00Z">
        <w:r w:rsidRPr="00785C54" w:rsidDel="008B5385">
          <w:rPr>
            <w:szCs w:val="24"/>
          </w:rPr>
          <w:delText>International Standard</w:delText>
        </w:r>
      </w:del>
      <w:ins w:id="84"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85" w:author="REID-JAMOND Alison" w:date="2022-04-04T11:20:00Z">
            <w:rPr>
              <w:szCs w:val="24"/>
            </w:rPr>
          </w:rPrChange>
        </w:rPr>
        <w:t>ex</w:t>
      </w:r>
      <w:del w:id="86" w:author="REID-JAMOND Alison" w:date="2022-04-04T11:20:00Z">
        <w:r w:rsidRPr="008B5385" w:rsidDel="008B5385">
          <w:rPr>
            <w:i/>
            <w:szCs w:val="24"/>
            <w:rPrChange w:id="87" w:author="REID-JAMOND Alison" w:date="2022-04-04T11:20:00Z">
              <w:rPr>
                <w:szCs w:val="24"/>
              </w:rPr>
            </w:rPrChange>
          </w:rPr>
          <w:delText>-</w:delText>
        </w:r>
      </w:del>
      <w:ins w:id="88" w:author="REID-JAMOND Alison" w:date="2022-04-04T11:20:00Z">
        <w:r w:rsidR="008B5385">
          <w:rPr>
            <w:i/>
            <w:szCs w:val="24"/>
          </w:rPr>
          <w:t xml:space="preserve"> </w:t>
        </w:r>
      </w:ins>
      <w:r w:rsidRPr="008B5385">
        <w:rPr>
          <w:i/>
          <w:szCs w:val="24"/>
          <w:rPrChange w:id="89" w:author="REID-JAMOND Alison" w:date="2022-04-04T11:20:00Z">
            <w:rPr>
              <w:szCs w:val="24"/>
            </w:rPr>
          </w:rPrChange>
        </w:rPr>
        <w:t>situ</w:t>
      </w:r>
      <w:r w:rsidRPr="00785C54">
        <w:rPr>
          <w:szCs w:val="24"/>
        </w:rPr>
        <w:t xml:space="preserve"> observations)</w:t>
      </w:r>
      <w:del w:id="90"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91" w:author="REID-JAMOND Alison" w:date="2022-04-04T11:20:00Z">
        <w:r w:rsidRPr="00785C54" w:rsidDel="008B5385">
          <w:rPr>
            <w:szCs w:val="24"/>
          </w:rPr>
          <w:delText>International Standard</w:delText>
        </w:r>
      </w:del>
      <w:ins w:id="92"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F2622B">
      <w:pPr>
        <w:pStyle w:val="BodyText"/>
        <w:rPr>
          <w:ins w:id="93" w:author="REID-JAMOND Alison" w:date="2022-04-04T11:21:00Z"/>
        </w:rPr>
      </w:pPr>
      <w:ins w:id="94"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95"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96" w:author="Katharina Schleidt" w:date="2022-05-22T15:19:00Z">
            <w:rPr>
              <w:szCs w:val="24"/>
            </w:rPr>
          </w:rPrChange>
        </w:rPr>
      </w:pPr>
      <w:r w:rsidRPr="00100651">
        <w:rPr>
          <w:rStyle w:val="stdpublisher"/>
          <w:szCs w:val="24"/>
          <w:shd w:val="clear" w:color="auto" w:fill="auto"/>
          <w:lang w:val="de-DE"/>
          <w:rPrChange w:id="97" w:author="Katharina Schleidt" w:date="2022-05-22T15:19:00Z">
            <w:rPr>
              <w:rStyle w:val="stdpublisher"/>
              <w:szCs w:val="24"/>
              <w:shd w:val="clear" w:color="auto" w:fill="auto"/>
            </w:rPr>
          </w:rPrChange>
        </w:rPr>
        <w:t>ISO</w:t>
      </w:r>
      <w:r w:rsidRPr="00100651">
        <w:rPr>
          <w:szCs w:val="24"/>
          <w:lang w:val="de-DE"/>
          <w:rPrChange w:id="98" w:author="Katharina Schleidt" w:date="2022-05-22T15:19:00Z">
            <w:rPr>
              <w:szCs w:val="24"/>
            </w:rPr>
          </w:rPrChange>
        </w:rPr>
        <w:t> </w:t>
      </w:r>
      <w:r w:rsidRPr="00100651">
        <w:rPr>
          <w:rStyle w:val="stddocNumber"/>
          <w:szCs w:val="24"/>
          <w:shd w:val="clear" w:color="auto" w:fill="auto"/>
          <w:lang w:val="de-DE"/>
          <w:rPrChange w:id="99" w:author="Katharina Schleidt" w:date="2022-05-22T15:19:00Z">
            <w:rPr>
              <w:rStyle w:val="stddocNumber"/>
              <w:szCs w:val="24"/>
              <w:shd w:val="clear" w:color="auto" w:fill="auto"/>
            </w:rPr>
          </w:rPrChange>
        </w:rPr>
        <w:t>19107</w:t>
      </w:r>
      <w:r w:rsidRPr="00100651">
        <w:rPr>
          <w:szCs w:val="24"/>
          <w:lang w:val="de-DE"/>
          <w:rPrChange w:id="100" w:author="Katharina Schleidt" w:date="2022-05-22T15:19:00Z">
            <w:rPr>
              <w:szCs w:val="24"/>
            </w:rPr>
          </w:rPrChange>
        </w:rPr>
        <w:t>:</w:t>
      </w:r>
      <w:r w:rsidRPr="00100651">
        <w:rPr>
          <w:rStyle w:val="stdyear"/>
          <w:szCs w:val="24"/>
          <w:shd w:val="clear" w:color="auto" w:fill="auto"/>
          <w:lang w:val="de-DE"/>
          <w:rPrChange w:id="101" w:author="Katharina Schleidt" w:date="2022-05-22T15:19:00Z">
            <w:rPr>
              <w:rStyle w:val="stdyear"/>
              <w:szCs w:val="24"/>
              <w:shd w:val="clear" w:color="auto" w:fill="auto"/>
            </w:rPr>
          </w:rPrChange>
        </w:rPr>
        <w:t>2019</w:t>
      </w:r>
      <w:r w:rsidRPr="00100651">
        <w:rPr>
          <w:szCs w:val="24"/>
          <w:lang w:val="de-DE"/>
          <w:rPrChange w:id="102" w:author="Katharina Schleidt" w:date="2022-05-22T15:19:00Z">
            <w:rPr>
              <w:szCs w:val="24"/>
            </w:rPr>
          </w:rPrChange>
        </w:rPr>
        <w:t xml:space="preserve">, </w:t>
      </w:r>
      <w:r w:rsidRPr="00100651">
        <w:rPr>
          <w:rStyle w:val="stddocTitle"/>
          <w:szCs w:val="24"/>
          <w:shd w:val="clear" w:color="auto" w:fill="auto"/>
          <w:lang w:val="de-DE"/>
          <w:rPrChange w:id="103"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04" w:author="Katharina Schleidt" w:date="2022-05-22T15:19:00Z">
            <w:rPr>
              <w:szCs w:val="24"/>
            </w:rPr>
          </w:rPrChange>
        </w:rPr>
      </w:pPr>
      <w:r w:rsidRPr="00100651">
        <w:rPr>
          <w:rStyle w:val="stdpublisher"/>
          <w:szCs w:val="24"/>
          <w:shd w:val="clear" w:color="auto" w:fill="auto"/>
          <w:lang w:val="de-DE"/>
          <w:rPrChange w:id="105" w:author="Katharina Schleidt" w:date="2022-05-22T15:19:00Z">
            <w:rPr>
              <w:rStyle w:val="stdpublisher"/>
              <w:szCs w:val="24"/>
              <w:shd w:val="clear" w:color="auto" w:fill="auto"/>
            </w:rPr>
          </w:rPrChange>
        </w:rPr>
        <w:t>ISO</w:t>
      </w:r>
      <w:r w:rsidRPr="00100651">
        <w:rPr>
          <w:szCs w:val="24"/>
          <w:lang w:val="de-DE"/>
          <w:rPrChange w:id="106" w:author="Katharina Schleidt" w:date="2022-05-22T15:19:00Z">
            <w:rPr>
              <w:szCs w:val="24"/>
            </w:rPr>
          </w:rPrChange>
        </w:rPr>
        <w:t> </w:t>
      </w:r>
      <w:r w:rsidRPr="00100651">
        <w:rPr>
          <w:rStyle w:val="stddocNumber"/>
          <w:szCs w:val="24"/>
          <w:shd w:val="clear" w:color="auto" w:fill="auto"/>
          <w:lang w:val="de-DE"/>
          <w:rPrChange w:id="107" w:author="Katharina Schleidt" w:date="2022-05-22T15:19:00Z">
            <w:rPr>
              <w:rStyle w:val="stddocNumber"/>
              <w:szCs w:val="24"/>
              <w:shd w:val="clear" w:color="auto" w:fill="auto"/>
            </w:rPr>
          </w:rPrChange>
        </w:rPr>
        <w:t>19108</w:t>
      </w:r>
      <w:r w:rsidRPr="00100651">
        <w:rPr>
          <w:szCs w:val="24"/>
          <w:lang w:val="de-DE"/>
          <w:rPrChange w:id="108" w:author="Katharina Schleidt" w:date="2022-05-22T15:19:00Z">
            <w:rPr>
              <w:szCs w:val="24"/>
            </w:rPr>
          </w:rPrChange>
        </w:rPr>
        <w:t>:</w:t>
      </w:r>
      <w:r w:rsidRPr="00100651">
        <w:rPr>
          <w:rStyle w:val="stdyear"/>
          <w:szCs w:val="24"/>
          <w:shd w:val="clear" w:color="auto" w:fill="auto"/>
          <w:lang w:val="de-DE"/>
          <w:rPrChange w:id="109" w:author="Katharina Schleidt" w:date="2022-05-22T15:19:00Z">
            <w:rPr>
              <w:rStyle w:val="stdyear"/>
              <w:szCs w:val="24"/>
              <w:shd w:val="clear" w:color="auto" w:fill="auto"/>
            </w:rPr>
          </w:rPrChange>
        </w:rPr>
        <w:t>2002</w:t>
      </w:r>
      <w:r w:rsidRPr="00100651">
        <w:rPr>
          <w:szCs w:val="24"/>
          <w:lang w:val="de-DE"/>
          <w:rPrChange w:id="110" w:author="Katharina Schleidt" w:date="2022-05-22T15:19:00Z">
            <w:rPr>
              <w:szCs w:val="24"/>
            </w:rPr>
          </w:rPrChange>
        </w:rPr>
        <w:t xml:space="preserve">, </w:t>
      </w:r>
      <w:r w:rsidRPr="00100651">
        <w:rPr>
          <w:rStyle w:val="stddocTitle"/>
          <w:szCs w:val="24"/>
          <w:shd w:val="clear" w:color="auto" w:fill="auto"/>
          <w:lang w:val="de-DE"/>
          <w:rPrChange w:id="111" w:author="Katharina Schleidt" w:date="2022-05-22T15:19:00Z">
            <w:rPr>
              <w:rStyle w:val="stddocTitle"/>
              <w:szCs w:val="24"/>
              <w:shd w:val="clear" w:color="auto" w:fill="auto"/>
            </w:rPr>
          </w:rPrChange>
        </w:rPr>
        <w:t>Geographic information — Temporal schema</w:t>
      </w:r>
    </w:p>
    <w:p w14:paraId="2D2A844A" w14:textId="0020939C"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12"/>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Rules for application schema</w:t>
      </w:r>
      <w:commentRangeEnd w:id="112"/>
      <w:r w:rsidR="000A6B0A">
        <w:rPr>
          <w:rStyle w:val="CommentReference"/>
          <w:rFonts w:eastAsia="MS Mincho"/>
          <w:lang w:eastAsia="ja-JP"/>
        </w:rPr>
        <w:commentReference w:id="112"/>
      </w:r>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9879DD">
      <w:pPr>
        <w:pStyle w:val="BodyText"/>
        <w:rPr>
          <w:ins w:id="113" w:author="REID-JAMOND Alison" w:date="2022-04-04T11:37:00Z"/>
        </w:rPr>
      </w:pPr>
      <w:ins w:id="114" w:author="REID-JAMOND Alison" w:date="2022-04-04T11:37:00Z">
        <w:r>
          <w:t>For the purposes of this document, the following terms and definitions apply.</w:t>
        </w:r>
      </w:ins>
    </w:p>
    <w:p w14:paraId="552B194A" w14:textId="77777777" w:rsidR="000A6B0A" w:rsidRPr="00164FB3" w:rsidRDefault="000A6B0A" w:rsidP="009879DD">
      <w:pPr>
        <w:pStyle w:val="BodyText"/>
        <w:rPr>
          <w:ins w:id="115" w:author="REID-JAMOND Alison" w:date="2022-04-04T11:37:00Z"/>
          <w:rFonts w:ascii="Times New Roman" w:eastAsia="Times New Roman" w:hAnsi="Times New Roman"/>
          <w:sz w:val="24"/>
          <w:szCs w:val="24"/>
          <w:lang w:val="en-US"/>
        </w:rPr>
      </w:pPr>
      <w:ins w:id="116"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941CD8">
      <w:pPr>
        <w:pStyle w:val="ListContinue1"/>
        <w:rPr>
          <w:ins w:id="117" w:author="REID-JAMOND Alison" w:date="2022-04-04T11:37:00Z"/>
          <w:rStyle w:val="Hyperlink"/>
          <w:lang w:val="en-US"/>
        </w:rPr>
      </w:pPr>
      <w:ins w:id="118"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9879DD">
      <w:pPr>
        <w:pStyle w:val="ListContinue1"/>
        <w:rPr>
          <w:ins w:id="119" w:author="REID-JAMOND Alison" w:date="2022-04-04T11:37:00Z"/>
          <w:rStyle w:val="Hyperlink"/>
          <w:lang w:val="en-US"/>
        </w:rPr>
      </w:pPr>
      <w:ins w:id="120" w:author="REID-JAMOND Alison" w:date="2022-04-04T11:37:00Z">
        <w:r>
          <w:rPr>
            <w:lang w:val="en-US"/>
          </w:rPr>
          <w:t>—</w:t>
        </w:r>
        <w:r>
          <w:rPr>
            <w:lang w:val="en-US"/>
          </w:rPr>
          <w:tab/>
        </w:r>
        <w:r w:rsidRPr="00164FB3">
          <w:rPr>
            <w:lang w:val="en-US"/>
          </w:rPr>
          <w:t xml:space="preserve">IEC Electropedia: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1" w:author="REID-JAMOND Alison" w:date="2022-04-04T11:37:00Z"/>
          <w:szCs w:val="24"/>
        </w:rPr>
      </w:pPr>
      <w:ins w:id="122" w:author="REID-JAMOND Alison" w:date="2022-04-04T11:38:00Z">
        <w:r>
          <w:rPr>
            <w:szCs w:val="24"/>
          </w:rPr>
          <w:t>a</w:t>
        </w:r>
      </w:ins>
      <w:del w:id="12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4" w:author="REID-JAMOND Alison" w:date="2022-04-04T11:37:00Z"/>
          <w:szCs w:val="24"/>
        </w:rPr>
      </w:pPr>
      <w:del w:id="12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6" w:author="REID-JAMOND Alison" w:date="2022-04-04T11:37:00Z"/>
          <w:szCs w:val="24"/>
        </w:rPr>
      </w:pPr>
      <w:del w:id="12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8"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 Date and SG Point (conversion of data into a series of codes).</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may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6A66644" w:rsidR="005B5EAD" w:rsidRPr="000A6B0A" w:rsidRDefault="005B5EAD" w:rsidP="00785C54">
      <w:pPr>
        <w:pStyle w:val="Terms"/>
        <w:autoSpaceDE w:val="0"/>
        <w:autoSpaceDN w:val="0"/>
        <w:adjustRightInd w:val="0"/>
        <w:rPr>
          <w:i/>
          <w:szCs w:val="24"/>
          <w:rPrChange w:id="129" w:author="REID-JAMOND Alison" w:date="2022-04-04T11:35:00Z">
            <w:rPr>
              <w:szCs w:val="24"/>
            </w:rPr>
          </w:rPrChange>
        </w:rPr>
      </w:pPr>
      <w:r w:rsidRPr="000A6B0A">
        <w:rPr>
          <w:i/>
          <w:szCs w:val="24"/>
          <w:rPrChange w:id="130" w:author="REID-JAMOND Alison" w:date="2022-04-04T11:35:00Z">
            <w:rPr>
              <w:szCs w:val="24"/>
            </w:rPr>
          </w:rPrChange>
        </w:rPr>
        <w:t>ex</w:t>
      </w:r>
      <w:ins w:id="131" w:author="REID-JAMOND Alison" w:date="2022-04-04T11:35:00Z">
        <w:r w:rsidR="000A6B0A" w:rsidRPr="000A6B0A">
          <w:rPr>
            <w:i/>
            <w:szCs w:val="24"/>
            <w:rPrChange w:id="132" w:author="REID-JAMOND Alison" w:date="2022-04-04T11:35:00Z">
              <w:rPr>
                <w:szCs w:val="24"/>
              </w:rPr>
            </w:rPrChange>
          </w:rPr>
          <w:t xml:space="preserve"> </w:t>
        </w:r>
      </w:ins>
      <w:del w:id="133" w:author="REID-JAMOND Alison" w:date="2022-04-04T11:35:00Z">
        <w:r w:rsidRPr="000A6B0A" w:rsidDel="000A6B0A">
          <w:rPr>
            <w:i/>
            <w:szCs w:val="24"/>
            <w:rPrChange w:id="134" w:author="REID-JAMOND Alison" w:date="2022-04-04T11:35:00Z">
              <w:rPr>
                <w:szCs w:val="24"/>
              </w:rPr>
            </w:rPrChange>
          </w:rPr>
          <w:delText>-</w:delText>
        </w:r>
      </w:del>
      <w:r w:rsidRPr="000A6B0A">
        <w:rPr>
          <w:i/>
          <w:szCs w:val="24"/>
          <w:rPrChange w:id="135"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Opposite of in-situ (on-site).</w:t>
      </w: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feature may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77777777" w:rsidR="005B5EAD" w:rsidRPr="00785C54" w:rsidRDefault="005B5EAD" w:rsidP="00785C54">
      <w:pPr>
        <w:pStyle w:val="Definition"/>
        <w:autoSpaceDE w:val="0"/>
        <w:autoSpaceDN w:val="0"/>
        <w:adjustRightInd w:val="0"/>
        <w:rPr>
          <w:szCs w:val="24"/>
        </w:rPr>
      </w:pPr>
      <w:r w:rsidRPr="00785C54">
        <w:rPr>
          <w:szCs w:val="24"/>
        </w:rPr>
        <w:t>class of features having common characteristics</w:t>
      </w:r>
    </w:p>
    <w:p w14:paraId="4FEDAC37" w14:textId="77777777" w:rsidR="005B5EAD" w:rsidRPr="00785C54" w:rsidRDefault="005B5EAD" w:rsidP="00785C54">
      <w:pPr>
        <w:pStyle w:val="TermNum"/>
        <w:autoSpaceDE w:val="0"/>
        <w:autoSpaceDN w:val="0"/>
        <w:adjustRightInd w:val="0"/>
        <w:rPr>
          <w:szCs w:val="24"/>
        </w:rPr>
      </w:pPr>
      <w:r w:rsidRPr="00785C54">
        <w:rPr>
          <w:szCs w:val="24"/>
        </w:rPr>
        <w:t>3.10</w:t>
      </w:r>
    </w:p>
    <w:p w14:paraId="6BF4AAF8" w14:textId="77777777" w:rsidR="005B5EAD" w:rsidRPr="00785C54" w:rsidRDefault="005B5EAD" w:rsidP="00785C54">
      <w:pPr>
        <w:pStyle w:val="Terms"/>
        <w:autoSpaceDE w:val="0"/>
        <w:autoSpaceDN w:val="0"/>
        <w:adjustRightInd w:val="0"/>
        <w:rPr>
          <w:szCs w:val="24"/>
        </w:rPr>
      </w:pPr>
      <w:r w:rsidRPr="00785C54">
        <w:rPr>
          <w:szCs w:val="24"/>
        </w:rPr>
        <w:t>measurand</w:t>
      </w:r>
    </w:p>
    <w:p w14:paraId="244FE900" w14:textId="77777777" w:rsidR="005B5EAD" w:rsidRPr="00785C54" w:rsidRDefault="005B5EAD" w:rsidP="00785C54">
      <w:pPr>
        <w:pStyle w:val="Definition"/>
        <w:autoSpaceDE w:val="0"/>
        <w:autoSpaceDN w:val="0"/>
        <w:adjustRightInd w:val="0"/>
        <w:rPr>
          <w:szCs w:val="24"/>
        </w:rPr>
      </w:pPr>
      <w:r w:rsidRPr="00785C54">
        <w:rPr>
          <w:szCs w:val="24"/>
        </w:rPr>
        <w:t>quantity intended to be measured</w:t>
      </w:r>
    </w:p>
    <w:p w14:paraId="28AA770C" w14:textId="77777777" w:rsidR="005B5EAD" w:rsidRPr="00785C54" w:rsidRDefault="005B5EAD" w:rsidP="00785C54">
      <w:pPr>
        <w:pStyle w:val="TermNum"/>
        <w:autoSpaceDE w:val="0"/>
        <w:autoSpaceDN w:val="0"/>
        <w:adjustRightInd w:val="0"/>
        <w:rPr>
          <w:szCs w:val="24"/>
        </w:rPr>
      </w:pPr>
      <w:r w:rsidRPr="00785C54">
        <w:rPr>
          <w:szCs w:val="24"/>
        </w:rPr>
        <w:t>3.11</w:t>
      </w:r>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77777777" w:rsidR="005B5EAD" w:rsidRPr="00785C54" w:rsidRDefault="005B5EAD" w:rsidP="00785C54">
      <w:pPr>
        <w:pStyle w:val="TermNum"/>
        <w:autoSpaceDE w:val="0"/>
        <w:autoSpaceDN w:val="0"/>
        <w:adjustRightInd w:val="0"/>
        <w:rPr>
          <w:szCs w:val="24"/>
        </w:rPr>
      </w:pPr>
      <w:r w:rsidRPr="00785C54">
        <w:rPr>
          <w:szCs w:val="24"/>
        </w:rPr>
        <w:t>3.12</w:t>
      </w:r>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77777777" w:rsidR="005B5EAD" w:rsidRPr="00785C54" w:rsidRDefault="005B5EAD" w:rsidP="00785C54">
      <w:pPr>
        <w:pStyle w:val="TermNum"/>
        <w:autoSpaceDE w:val="0"/>
        <w:autoSpaceDN w:val="0"/>
        <w:adjustRightInd w:val="0"/>
        <w:rPr>
          <w:szCs w:val="24"/>
        </w:rPr>
      </w:pPr>
      <w:r w:rsidRPr="00785C54">
        <w:rPr>
          <w:szCs w:val="24"/>
        </w:rPr>
        <w:t>3.13</w:t>
      </w:r>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77777777" w:rsidR="005B5EAD" w:rsidRPr="00785C54" w:rsidRDefault="005B5EAD" w:rsidP="00785C54">
      <w:pPr>
        <w:pStyle w:val="Definition"/>
        <w:autoSpaceDE w:val="0"/>
        <w:autoSpaceDN w:val="0"/>
        <w:adjustRightInd w:val="0"/>
        <w:rPr>
          <w:szCs w:val="24"/>
        </w:rPr>
      </w:pPr>
      <w:r w:rsidRPr="00785C54">
        <w:rPr>
          <w:szCs w:val="24"/>
        </w:rPr>
        <w:t>act carried out by an observer to determine the value of an observable property of an object (feature-of-interest) by using a procedure, with the value is provided as the result</w:t>
      </w:r>
    </w:p>
    <w:p w14:paraId="5CAEE2E8" w14:textId="77777777" w:rsidR="005B5EAD" w:rsidRPr="00785C54" w:rsidRDefault="005B5EAD" w:rsidP="00785C54">
      <w:pPr>
        <w:pStyle w:val="TermNum"/>
        <w:autoSpaceDE w:val="0"/>
        <w:autoSpaceDN w:val="0"/>
        <w:adjustRightInd w:val="0"/>
        <w:rPr>
          <w:szCs w:val="24"/>
        </w:rPr>
      </w:pPr>
      <w:r w:rsidRPr="00785C54">
        <w:rPr>
          <w:szCs w:val="24"/>
        </w:rPr>
        <w:t>3.14</w:t>
      </w:r>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77777777" w:rsidR="005B5EAD" w:rsidRPr="00785C54" w:rsidRDefault="005B5EAD" w:rsidP="00785C54">
      <w:pPr>
        <w:pStyle w:val="TermNum"/>
        <w:autoSpaceDE w:val="0"/>
        <w:autoSpaceDN w:val="0"/>
        <w:adjustRightInd w:val="0"/>
        <w:rPr>
          <w:szCs w:val="24"/>
        </w:rPr>
      </w:pPr>
      <w:r w:rsidRPr="00785C54">
        <w:rPr>
          <w:szCs w:val="24"/>
        </w:rPr>
        <w:t>3.15</w:t>
      </w:r>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7777777" w:rsidR="005B5EAD" w:rsidRPr="00785C54" w:rsidRDefault="005B5EAD" w:rsidP="00785C54">
      <w:pPr>
        <w:pStyle w:val="TermNum"/>
        <w:autoSpaceDE w:val="0"/>
        <w:autoSpaceDN w:val="0"/>
        <w:adjustRightInd w:val="0"/>
        <w:rPr>
          <w:szCs w:val="24"/>
        </w:rPr>
      </w:pPr>
      <w:r w:rsidRPr="00785C54">
        <w:rPr>
          <w:szCs w:val="24"/>
        </w:rPr>
        <w:t>3.16</w:t>
      </w:r>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77777777" w:rsidR="005B5EAD" w:rsidRPr="00785C54" w:rsidRDefault="005B5EAD" w:rsidP="00785C54">
      <w:pPr>
        <w:pStyle w:val="TermNum"/>
        <w:autoSpaceDE w:val="0"/>
        <w:autoSpaceDN w:val="0"/>
        <w:adjustRightInd w:val="0"/>
        <w:rPr>
          <w:szCs w:val="24"/>
        </w:rPr>
      </w:pPr>
      <w:r w:rsidRPr="00785C54">
        <w:rPr>
          <w:szCs w:val="24"/>
        </w:rPr>
        <w:t>3.17</w:t>
      </w:r>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587278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w:t>
      </w:r>
      <w:ins w:id="136" w:author="REID-JAMOND Alison" w:date="2022-04-04T11:40:00Z">
        <w:r w:rsidR="000A6B0A">
          <w:rPr>
            <w:szCs w:val="24"/>
          </w:rPr>
          <w:t xml:space="preserve"> person'</w:t>
        </w:r>
      </w:ins>
      <w:del w:id="137" w:author="REID-JAMOND Alison" w:date="2022-04-04T11:40:00Z">
        <w:r w:rsidRPr="00785C54" w:rsidDel="000A6B0A">
          <w:rPr>
            <w:szCs w:val="24"/>
          </w:rPr>
          <w:delText>bby</w:delText>
        </w:r>
      </w:del>
      <w:r w:rsidRPr="00785C54">
        <w:rPr>
          <w:szCs w:val="24"/>
        </w:rPr>
        <w:t>'s car has the colour red, where "colour red" is a property of the car.</w:t>
      </w:r>
    </w:p>
    <w:p w14:paraId="18B39B9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modified — Example has been added to the entry.]</w:t>
      </w:r>
    </w:p>
    <w:p w14:paraId="3D63949E" w14:textId="77777777" w:rsidR="005B5EAD" w:rsidRPr="00785C54" w:rsidRDefault="005B5EAD" w:rsidP="00785C54">
      <w:pPr>
        <w:pStyle w:val="TermNum"/>
        <w:autoSpaceDE w:val="0"/>
        <w:autoSpaceDN w:val="0"/>
        <w:adjustRightInd w:val="0"/>
        <w:rPr>
          <w:szCs w:val="24"/>
        </w:rPr>
      </w:pPr>
      <w:r w:rsidRPr="00785C54">
        <w:rPr>
          <w:szCs w:val="24"/>
        </w:rPr>
        <w:t>3.18</w:t>
      </w:r>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Cars (a feature type) all have a characteristic colour, where "colour" is a property type.</w:t>
      </w:r>
    </w:p>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77777777" w:rsidR="005B5EAD" w:rsidRPr="00785C54" w:rsidRDefault="005B5EAD" w:rsidP="00785C54">
      <w:pPr>
        <w:pStyle w:val="TermNum"/>
        <w:autoSpaceDE w:val="0"/>
        <w:autoSpaceDN w:val="0"/>
        <w:adjustRightInd w:val="0"/>
        <w:rPr>
          <w:szCs w:val="24"/>
        </w:rPr>
      </w:pPr>
      <w:r w:rsidRPr="00785C54">
        <w:rPr>
          <w:szCs w:val="24"/>
        </w:rPr>
        <w:t>3.19</w:t>
      </w:r>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77777777" w:rsidR="005B5EAD" w:rsidRPr="00785C54" w:rsidRDefault="005B5EAD" w:rsidP="00785C54">
      <w:pPr>
        <w:pStyle w:val="TermNum"/>
        <w:autoSpaceDE w:val="0"/>
        <w:autoSpaceDN w:val="0"/>
        <w:adjustRightInd w:val="0"/>
        <w:rPr>
          <w:szCs w:val="24"/>
        </w:rPr>
      </w:pPr>
      <w:r w:rsidRPr="00785C54">
        <w:rPr>
          <w:szCs w:val="24"/>
        </w:rPr>
        <w:t>3.20</w:t>
      </w:r>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77777777" w:rsidR="005B5EAD" w:rsidRPr="00785C54" w:rsidRDefault="005B5EAD" w:rsidP="00785C54">
      <w:pPr>
        <w:pStyle w:val="TermNum"/>
        <w:autoSpaceDE w:val="0"/>
        <w:autoSpaceDN w:val="0"/>
        <w:adjustRightInd w:val="0"/>
        <w:rPr>
          <w:szCs w:val="24"/>
        </w:rPr>
      </w:pPr>
      <w:r w:rsidRPr="00785C54">
        <w:rPr>
          <w:szCs w:val="24"/>
        </w:rPr>
        <w:t>3.21</w:t>
      </w:r>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7777777" w:rsidR="005B5EAD" w:rsidRPr="00785C54" w:rsidRDefault="005B5EAD" w:rsidP="00785C54">
      <w:pPr>
        <w:pStyle w:val="TermNum"/>
        <w:autoSpaceDE w:val="0"/>
        <w:autoSpaceDN w:val="0"/>
        <w:adjustRightInd w:val="0"/>
        <w:rPr>
          <w:szCs w:val="24"/>
        </w:rPr>
      </w:pPr>
      <w:r w:rsidRPr="00785C54">
        <w:rPr>
          <w:szCs w:val="24"/>
        </w:rPr>
        <w:t>3.22</w:t>
      </w:r>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77777777" w:rsidR="005B5EAD" w:rsidRPr="00785C54" w:rsidRDefault="005B5EAD" w:rsidP="00785C54">
      <w:pPr>
        <w:pStyle w:val="TermNum"/>
        <w:autoSpaceDE w:val="0"/>
        <w:autoSpaceDN w:val="0"/>
        <w:adjustRightInd w:val="0"/>
        <w:rPr>
          <w:szCs w:val="24"/>
        </w:rPr>
      </w:pPr>
      <w:r w:rsidRPr="00785C54">
        <w:rPr>
          <w:szCs w:val="24"/>
        </w:rPr>
        <w:t>3.23</w:t>
      </w:r>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77777777" w:rsidR="005B5EAD" w:rsidRPr="00785C54" w:rsidRDefault="005B5EAD" w:rsidP="00785C54">
      <w:pPr>
        <w:pStyle w:val="TermNum"/>
        <w:autoSpaceDE w:val="0"/>
        <w:autoSpaceDN w:val="0"/>
        <w:adjustRightInd w:val="0"/>
        <w:rPr>
          <w:szCs w:val="24"/>
        </w:rPr>
      </w:pPr>
      <w:r w:rsidRPr="00785C54">
        <w:rPr>
          <w:szCs w:val="24"/>
        </w:rPr>
        <w:t>3.24</w:t>
      </w:r>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7777777" w:rsidR="005B5EAD" w:rsidRPr="00785C54" w:rsidRDefault="005B5EAD" w:rsidP="00785C54">
      <w:pPr>
        <w:pStyle w:val="TermNum"/>
        <w:autoSpaceDE w:val="0"/>
        <w:autoSpaceDN w:val="0"/>
        <w:adjustRightInd w:val="0"/>
        <w:rPr>
          <w:szCs w:val="24"/>
        </w:rPr>
      </w:pPr>
      <w:r w:rsidRPr="00785C54">
        <w:rPr>
          <w:szCs w:val="24"/>
        </w:rPr>
        <w:t>3.25</w:t>
      </w:r>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77777777" w:rsidR="005B5EAD" w:rsidRPr="00785C54" w:rsidRDefault="005B5EAD" w:rsidP="00785C54">
      <w:pPr>
        <w:pStyle w:val="TermNum"/>
        <w:autoSpaceDE w:val="0"/>
        <w:autoSpaceDN w:val="0"/>
        <w:adjustRightInd w:val="0"/>
        <w:rPr>
          <w:szCs w:val="24"/>
        </w:rPr>
      </w:pPr>
      <w:r w:rsidRPr="00785C54">
        <w:rPr>
          <w:szCs w:val="24"/>
        </w:rPr>
        <w:t>3.26</w:t>
      </w:r>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138"/>
      <w:r w:rsidRPr="00785C54">
        <w:rPr>
          <w:rFonts w:eastAsia="Times New Roman"/>
          <w:szCs w:val="24"/>
        </w:rPr>
        <w:t>Abbreviated terms and acronyms</w:t>
      </w:r>
      <w:commentRangeEnd w:id="138"/>
      <w:r w:rsidR="000A6B0A">
        <w:rPr>
          <w:rStyle w:val="CommentReference"/>
          <w:b w:val="0"/>
        </w:rPr>
        <w:commentReference w:id="138"/>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9"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40" w:author="REID-JAMOND Alison" w:date="2022-04-04T15:02:00Z"/>
                <w:szCs w:val="24"/>
              </w:rPr>
            </w:pPr>
            <w:ins w:id="141"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42" w:author="REID-JAMOND Alison" w:date="2022-04-04T15:02:00Z"/>
                <w:szCs w:val="24"/>
              </w:rPr>
            </w:pPr>
            <w:ins w:id="143"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2D3C957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44" w:author="REID-JAMOND Alison" w:date="2022-04-04T11:49:00Z">
              <w:r w:rsidR="000A6B0A">
                <w:rPr>
                  <w:szCs w:val="24"/>
                </w:rPr>
                <w:t>n</w:t>
              </w:r>
            </w:ins>
            <w:del w:id="145" w:author="REID-JAMOND Alison" w:date="2022-04-04T11:49:00Z">
              <w:r w:rsidRPr="00785C54" w:rsidDel="000A6B0A">
                <w:rPr>
                  <w:szCs w:val="24"/>
                </w:rPr>
                <w:delText>N</w:delText>
              </w:r>
            </w:del>
            <w:r w:rsidRPr="00785C54">
              <w:rPr>
                <w:szCs w:val="24"/>
              </w:rPr>
              <w:t>frastructure for S</w:t>
            </w:r>
            <w:del w:id="146" w:author="REID-JAMOND Alison" w:date="2022-04-04T11:49:00Z">
              <w:r w:rsidRPr="00785C54" w:rsidDel="000A6B0A">
                <w:rPr>
                  <w:szCs w:val="24"/>
                </w:rPr>
                <w:delText>P</w:delText>
              </w:r>
            </w:del>
            <w:ins w:id="147" w:author="REID-JAMOND Alison" w:date="2022-04-04T11:49:00Z">
              <w:r w:rsidR="000A6B0A">
                <w:rPr>
                  <w:szCs w:val="24"/>
                </w:rPr>
                <w:t>p</w:t>
              </w:r>
            </w:ins>
            <w:r w:rsidRPr="00785C54">
              <w:rPr>
                <w:szCs w:val="24"/>
              </w:rPr>
              <w:t>atial Info</w:t>
            </w:r>
            <w:del w:id="148" w:author="REID-JAMOND Alison" w:date="2022-04-04T11:49:00Z">
              <w:r w:rsidRPr="00785C54" w:rsidDel="000A6B0A">
                <w:rPr>
                  <w:szCs w:val="24"/>
                </w:rPr>
                <w:delText>R</w:delText>
              </w:r>
            </w:del>
            <w:ins w:id="149"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50"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51" w:author="REID-JAMOND Alison" w:date="2022-04-04T11:50:00Z">
              <w:r>
                <w:rPr>
                  <w:szCs w:val="24"/>
                </w:rPr>
                <w:t>t</w:t>
              </w:r>
            </w:ins>
            <w:del w:id="152" w:author="REID-JAMOND Alison" w:date="2022-04-04T11:50:00Z">
              <w:r w:rsidR="005B5EAD" w:rsidRPr="00785C54" w:rsidDel="000A6B0A">
                <w:rPr>
                  <w:szCs w:val="24"/>
                </w:rPr>
                <w:delText>T</w:delText>
              </w:r>
            </w:del>
            <w:r w:rsidR="005B5EAD" w:rsidRPr="00785C54">
              <w:rPr>
                <w:szCs w:val="24"/>
              </w:rPr>
              <w:t xml:space="preserve">wo </w:t>
            </w:r>
            <w:ins w:id="153" w:author="REID-JAMOND Alison" w:date="2022-04-04T11:50:00Z">
              <w:r>
                <w:rPr>
                  <w:szCs w:val="24"/>
                </w:rPr>
                <w:t>d</w:t>
              </w:r>
            </w:ins>
            <w:del w:id="154"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55" w:author="REID-JAMOND Alison" w:date="2022-04-04T11:50:00Z">
              <w:r>
                <w:rPr>
                  <w:szCs w:val="24"/>
                </w:rPr>
                <w:t>t</w:t>
              </w:r>
            </w:ins>
            <w:del w:id="156" w:author="REID-JAMOND Alison" w:date="2022-04-04T11:50:00Z">
              <w:r w:rsidR="005B5EAD" w:rsidRPr="00785C54" w:rsidDel="000A6B0A">
                <w:rPr>
                  <w:szCs w:val="24"/>
                </w:rPr>
                <w:delText>T</w:delText>
              </w:r>
            </w:del>
            <w:r w:rsidR="005B5EAD" w:rsidRPr="00785C54">
              <w:rPr>
                <w:szCs w:val="24"/>
              </w:rPr>
              <w:t xml:space="preserve">hree </w:t>
            </w:r>
            <w:ins w:id="157" w:author="REID-JAMOND Alison" w:date="2022-04-04T11:50:00Z">
              <w:r>
                <w:rPr>
                  <w:szCs w:val="24"/>
                </w:rPr>
                <w:t>d</w:t>
              </w:r>
            </w:ins>
            <w:del w:id="158"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032A2CCE"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59" w:author="REID-JAMOND Alison" w:date="2022-04-04T11:52:00Z">
        <w:r w:rsidRPr="00785C54" w:rsidDel="000A6B0A">
          <w:rPr>
            <w:szCs w:val="24"/>
          </w:rPr>
          <w:delText>International Standard</w:delText>
        </w:r>
      </w:del>
      <w:ins w:id="160"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61"/>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commentRangeEnd w:id="161"/>
      <w:r w:rsidR="000A6B0A">
        <w:rPr>
          <w:rStyle w:val="CommentReference"/>
          <w:rFonts w:eastAsia="MS Mincho"/>
          <w:lang w:eastAsia="ja-JP"/>
        </w:rPr>
        <w:commentReference w:id="161"/>
      </w:r>
      <w:r w:rsidRPr="00785C54">
        <w:rPr>
          <w:szCs w:val="24"/>
        </w:rPr>
        <w:t>.</w:t>
      </w:r>
    </w:p>
    <w:p w14:paraId="0B797401" w14:textId="77777777" w:rsidR="005B5EAD" w:rsidRPr="00785C54" w:rsidRDefault="005B5EAD" w:rsidP="00785C54">
      <w:pPr>
        <w:pStyle w:val="BodyText"/>
        <w:autoSpaceDE w:val="0"/>
        <w:autoSpaceDN w:val="0"/>
        <w:adjustRightInd w:val="0"/>
        <w:rPr>
          <w:szCs w:val="24"/>
        </w:rPr>
      </w:pPr>
      <w:r w:rsidRPr="00785C54">
        <w:rPr>
          <w:szCs w:val="24"/>
        </w:rPr>
        <w:t xml:space="preserve">The UML in Abstract Core and Basic packages is conformant with the profile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Annex E</w:t>
      </w:r>
      <w:r w:rsidRPr="00785C54">
        <w:rPr>
          <w:szCs w:val="24"/>
        </w:rPr>
        <w:t xml:space="preserve">. Use of this restricted idiom supports direct transformation into a GML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 xml:space="preserve"> introduces some additional stereotypes. In particular «FeatureType» implies that a class is an instance of the «metaclass» GF_FeatureType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and therefore represents a feature type.</w:t>
      </w:r>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055BD14C" w:rsidR="005B5EAD" w:rsidRPr="00785C54" w:rsidRDefault="005B5EAD" w:rsidP="00785C54">
      <w:pPr>
        <w:pStyle w:val="BodyText"/>
        <w:autoSpaceDE w:val="0"/>
        <w:autoSpaceDN w:val="0"/>
        <w:adjustRightInd w:val="0"/>
        <w:rPr>
          <w:szCs w:val="24"/>
        </w:rPr>
      </w:pPr>
      <w:r w:rsidRPr="00785C54">
        <w:rPr>
          <w:szCs w:val="24"/>
        </w:rPr>
        <w:t xml:space="preserve">This </w:t>
      </w:r>
      <w:ins w:id="162" w:author="REID-JAMOND Alison" w:date="2022-04-04T11:54:00Z">
        <w:r w:rsidR="000A6B0A">
          <w:rPr>
            <w:szCs w:val="24"/>
          </w:rPr>
          <w:t>document</w:t>
        </w:r>
      </w:ins>
      <w:del w:id="163"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w:t>
      </w:r>
      <w:del w:id="164" w:author="REID-JAMOND Alison" w:date="2022-04-04T11:55:00Z">
        <w:r w:rsidRPr="00785C54" w:rsidDel="000A6B0A">
          <w:rPr>
            <w:szCs w:val="24"/>
          </w:rPr>
          <w:delText>International Standard</w:delText>
        </w:r>
      </w:del>
      <w:ins w:id="165" w:author="REID-JAMOND Alison" w:date="2022-04-04T11:55:00Z">
        <w:r w:rsidR="000A6B0A">
          <w:rPr>
            <w:szCs w:val="24"/>
          </w:rPr>
          <w:t>document</w:t>
        </w:r>
      </w:ins>
      <w:r w:rsidRPr="00785C54">
        <w:rPr>
          <w:szCs w:val="24"/>
        </w:rPr>
        <w:t xml:space="preserve"> to common terminology </w:t>
      </w:r>
      <w:commentRangeStart w:id="166"/>
      <w:r w:rsidRPr="00785C54">
        <w:rPr>
          <w:szCs w:val="24"/>
        </w:rPr>
        <w:t xml:space="preserve">in some application domains </w:t>
      </w:r>
      <w:commentRangeEnd w:id="166"/>
      <w:r w:rsidR="000A6B0A">
        <w:rPr>
          <w:rStyle w:val="CommentReference"/>
          <w:rFonts w:eastAsia="MS Mincho"/>
          <w:lang w:eastAsia="ja-JP"/>
        </w:rPr>
        <w:commentReference w:id="16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7" w:author="REID-JAMOND Alison" w:date="2022-04-04T11:58:00Z">
        <w:r>
          <w:rPr>
            <w:szCs w:val="24"/>
          </w:rPr>
          <w:t>—</w:t>
        </w:r>
      </w:ins>
      <w:del w:id="168"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9" w:author="REID-JAMOND Alison" w:date="2022-04-04T11:58:00Z">
        <w:r>
          <w:rPr>
            <w:szCs w:val="24"/>
          </w:rPr>
          <w:t>—</w:t>
        </w:r>
      </w:ins>
      <w:del w:id="170"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1" w:author="REID-JAMOND Alison" w:date="2022-04-04T11:58:00Z">
        <w:r>
          <w:rPr>
            <w:szCs w:val="24"/>
          </w:rPr>
          <w:t>—</w:t>
        </w:r>
      </w:ins>
      <w:del w:id="172"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7AE54685"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3" w:author="REID-JAMOND Alison" w:date="2022-04-04T11:58:00Z">
        <w:r>
          <w:rPr>
            <w:szCs w:val="24"/>
          </w:rPr>
          <w:t>—</w:t>
        </w:r>
      </w:ins>
      <w:del w:id="174"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Additional constraints. As these sometimes pertain to multiple attributes or associations, this part of the name may become more complex.</w:t>
      </w:r>
    </w:p>
    <w:p w14:paraId="7A06AA82" w14:textId="55AFF0FA" w:rsidR="005B5EAD" w:rsidRPr="00785C54" w:rsidRDefault="005B5EAD" w:rsidP="00785C54">
      <w:pPr>
        <w:pStyle w:val="BodyText"/>
        <w:autoSpaceDE w:val="0"/>
        <w:autoSpaceDN w:val="0"/>
        <w:adjustRightInd w:val="0"/>
        <w:rPr>
          <w:szCs w:val="24"/>
        </w:rPr>
      </w:pPr>
      <w:del w:id="175" w:author="REID-JAMOND Alison" w:date="2022-04-04T11:58:00Z">
        <w:r w:rsidRPr="00785C54" w:rsidDel="000A6B0A">
          <w:rPr>
            <w:szCs w:val="24"/>
          </w:rPr>
          <w:delText>Please note that the i</w:delText>
        </w:r>
      </w:del>
      <w:ins w:id="176"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77"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78" w:author="REID-JAMOND Alison" w:date="2022-04-04T11:58:00Z">
        <w:r w:rsidRPr="00785C54" w:rsidDel="000A6B0A">
          <w:rPr>
            <w:szCs w:val="24"/>
          </w:rPr>
          <w:delText xml:space="preserve">standard </w:delText>
        </w:r>
      </w:del>
      <w:ins w:id="179"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80" w:author="REID-JAMOND Alison" w:date="2022-04-04T11:59:00Z">
        <w:r w:rsidRPr="00785C54" w:rsidDel="000A6B0A">
          <w:rPr>
            <w:szCs w:val="24"/>
          </w:rPr>
          <w:delText xml:space="preserve">must </w:delText>
        </w:r>
      </w:del>
      <w:ins w:id="181"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77777777"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82"/>
      <w:r w:rsidRPr="00785C54">
        <w:rPr>
          <w:szCs w:val="24"/>
        </w:rPr>
        <w:t>All requirements in a dependency SHALL also be satisfied by a conforming implementation.</w:t>
      </w:r>
      <w:commentRangeEnd w:id="182"/>
      <w:r w:rsidR="000A6B0A">
        <w:rPr>
          <w:rStyle w:val="CommentReference"/>
          <w:rFonts w:eastAsia="MS Mincho"/>
          <w:lang w:eastAsia="ja-JP"/>
        </w:rPr>
        <w:commentReference w:id="182"/>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83" w:author="REID-JAMOND Alison" w:date="2022-04-04T14:56:00Z">
        <w:r w:rsidR="00047CD7">
          <w:rPr>
            <w:szCs w:val="24"/>
          </w:rPr>
          <w:t xml:space="preserve"> in accordance with </w:t>
        </w:r>
      </w:ins>
      <w:del w:id="184"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85"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86" w:author="REID-JAMOND Alison" w:date="2022-04-04T12:01:00Z">
        <w:r w:rsidRPr="00785C54" w:rsidDel="000A6B0A">
          <w:rPr>
            <w:szCs w:val="24"/>
          </w:rPr>
          <w:delText xml:space="preserve">must </w:delText>
        </w:r>
      </w:del>
      <w:ins w:id="187"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88"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CD2488" w:rsidP="00785C54">
      <w:pPr>
        <w:pStyle w:val="BodyText"/>
        <w:autoSpaceDE w:val="0"/>
        <w:autoSpaceDN w:val="0"/>
        <w:adjustRightInd w:val="0"/>
        <w:rPr>
          <w:szCs w:val="24"/>
        </w:rPr>
      </w:pPr>
      <w:hyperlink r:id="rId26"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CD2488" w:rsidP="00785C54">
      <w:pPr>
        <w:pStyle w:val="BodyText"/>
        <w:autoSpaceDE w:val="0"/>
        <w:autoSpaceDN w:val="0"/>
        <w:adjustRightInd w:val="0"/>
        <w:rPr>
          <w:szCs w:val="24"/>
        </w:rPr>
      </w:pPr>
      <w:hyperlink r:id="rId27"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CD2488" w:rsidP="00785C54">
      <w:pPr>
        <w:pStyle w:val="BodyText"/>
        <w:autoSpaceDE w:val="0"/>
        <w:autoSpaceDN w:val="0"/>
        <w:adjustRightInd w:val="0"/>
        <w:rPr>
          <w:szCs w:val="24"/>
        </w:rPr>
      </w:pPr>
      <w:hyperlink r:id="rId28"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CD2488" w:rsidP="00785C54">
      <w:pPr>
        <w:pStyle w:val="BodyText"/>
        <w:autoSpaceDE w:val="0"/>
        <w:autoSpaceDN w:val="0"/>
        <w:adjustRightInd w:val="0"/>
        <w:rPr>
          <w:szCs w:val="24"/>
        </w:rPr>
      </w:pPr>
      <w:hyperlink r:id="rId29"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89" w:author="REID-JAMOND Alison" w:date="2022-04-04T12:02:00Z">
        <w:r w:rsidRPr="00785C54" w:rsidDel="000A6B0A">
          <w:rPr>
            <w:szCs w:val="24"/>
          </w:rPr>
          <w:delText>International Standard</w:delText>
        </w:r>
      </w:del>
      <w:ins w:id="190" w:author="REID-JAMOND Alison" w:date="2022-04-04T12:02:00Z">
        <w:r w:rsidR="000A6B0A">
          <w:rPr>
            <w:szCs w:val="24"/>
          </w:rPr>
          <w:t>document</w:t>
        </w:r>
      </w:ins>
      <w:r w:rsidRPr="00785C54">
        <w:rPr>
          <w:szCs w:val="24"/>
        </w:rPr>
        <w:t xml:space="preserve"> use the Unified Modeling Language (UML) to present conceptual </w:t>
      </w:r>
      <w:commentRangeStart w:id="191"/>
      <w:r w:rsidRPr="00785C54">
        <w:rPr>
          <w:szCs w:val="24"/>
        </w:rPr>
        <w:t>schemas for describing Observations</w:t>
      </w:r>
      <w:commentRangeEnd w:id="191"/>
      <w:r w:rsidR="000A6B0A">
        <w:rPr>
          <w:rStyle w:val="CommentReference"/>
          <w:rFonts w:eastAsia="MS Mincho"/>
          <w:lang w:eastAsia="ja-JP"/>
        </w:rPr>
        <w:commentReference w:id="191"/>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92" w:author="REID-JAMOND Alison" w:date="2022-04-04T12:03:00Z">
        <w:r w:rsidRPr="00785C54" w:rsidDel="000A6B0A">
          <w:rPr>
            <w:szCs w:val="24"/>
          </w:rPr>
          <w:delText>International Standard</w:delText>
        </w:r>
      </w:del>
      <w:ins w:id="193"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94" w:author="REID-JAMOND Alison" w:date="2022-04-04T12:03:00Z">
        <w:r w:rsidRPr="00785C54" w:rsidDel="000A6B0A">
          <w:rPr>
            <w:szCs w:val="24"/>
          </w:rPr>
          <w:delText>International Standard</w:delText>
        </w:r>
      </w:del>
      <w:ins w:id="195"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 related to models including Observations, Measurements and Samples</w:t>
      </w:r>
    </w:p>
    <w:p w14:paraId="52CEA53A" w14:textId="77777777" w:rsidR="005B5EAD" w:rsidRPr="00785C54" w:rsidRDefault="005B5EAD" w:rsidP="00785C54">
      <w:pPr>
        <w:pStyle w:val="BodyText"/>
        <w:autoSpaceDE w:val="0"/>
        <w:autoSpaceDN w:val="0"/>
        <w:adjustRightInd w:val="0"/>
        <w:rPr>
          <w:szCs w:val="24"/>
        </w:rPr>
      </w:pPr>
      <w:commentRangeStart w:id="19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commentRangeEnd w:id="196"/>
      <w:r w:rsidR="000A6B0A">
        <w:rPr>
          <w:rStyle w:val="CommentReference"/>
          <w:rFonts w:eastAsia="MS Mincho"/>
          <w:lang w:eastAsia="ja-JP"/>
        </w:rPr>
        <w:commentReference w:id="196"/>
      </w:r>
      <w:r w:rsidRPr="00785C54">
        <w:rPr>
          <w:szCs w:val="24"/>
        </w:rPr>
        <w:t xml:space="preserve">Application Schemas also claiming conformance to this International Standard 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21C3EDF4"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Measurements and Samples 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97"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9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99"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200"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201" w:author="REID-JAMOND Alison" w:date="2022-04-04T12:04:00Z">
        <w:r w:rsidR="000A6B0A">
          <w:rPr>
            <w:szCs w:val="24"/>
          </w:rPr>
          <w:t>are</w:t>
        </w:r>
      </w:ins>
      <w:del w:id="202" w:author="REID-JAMOND Alison" w:date="2022-04-04T12:04:00Z">
        <w:r w:rsidRPr="00785C54" w:rsidDel="000A6B0A">
          <w:rPr>
            <w:szCs w:val="24"/>
          </w:rPr>
          <w:delText>is</w:delText>
        </w:r>
      </w:del>
      <w:r w:rsidRPr="00785C54">
        <w:rPr>
          <w:szCs w:val="24"/>
        </w:rPr>
        <w:t xml:space="preserve"> formed by prefixing the relative URI path as described in</w:t>
      </w:r>
      <w:del w:id="203"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3E984C92" w:rsidR="005B5EAD" w:rsidRPr="00785C54" w:rsidRDefault="005B5EAD" w:rsidP="00785C54">
            <w:pPr>
              <w:pStyle w:val="Tableheader"/>
              <w:autoSpaceDE w:val="0"/>
              <w:autoSpaceDN w:val="0"/>
              <w:adjustRightInd w:val="0"/>
              <w:jc w:val="center"/>
              <w:rPr>
                <w:b/>
                <w:bCs/>
                <w:szCs w:val="20"/>
              </w:rPr>
            </w:pPr>
            <w:del w:id="204" w:author="REID-JAMOND Alison" w:date="2022-04-04T12:04:00Z">
              <w:r w:rsidRPr="00785C54" w:rsidDel="000A6B0A">
                <w:rPr>
                  <w:rStyle w:val="citeapp"/>
                  <w:b/>
                  <w:szCs w:val="24"/>
                  <w:shd w:val="clear" w:color="auto" w:fill="auto"/>
                </w:rPr>
                <w:delText>Annex A</w:delText>
              </w:r>
            </w:del>
            <w:ins w:id="205" w:author="REID-JAMOND Alison" w:date="2022-04-04T12:04:00Z">
              <w:r w:rsidR="000A6B0A">
                <w:rPr>
                  <w:rStyle w:val="citeapp"/>
                  <w:b/>
                  <w:szCs w:val="24"/>
                  <w:shd w:val="clear" w:color="auto" w:fill="auto"/>
                </w:rPr>
                <w:t>Sub</w:t>
              </w:r>
            </w:ins>
            <w:del w:id="206"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3B7081F7"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08AB76A2"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3F99E8A7"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68F856D4"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78D7CD57"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6A8179C1"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E504D52"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26E2177D" w:rsidR="005B5EAD" w:rsidRPr="00785C54" w:rsidRDefault="005B5EAD" w:rsidP="00785C54">
      <w:pPr>
        <w:pStyle w:val="Tabletitle"/>
        <w:autoSpaceDE w:val="0"/>
        <w:autoSpaceDN w:val="0"/>
        <w:adjustRightInd w:val="0"/>
        <w:outlineLvl w:val="0"/>
        <w:rPr>
          <w:szCs w:val="24"/>
          <w:lang w:val="fr-CH"/>
        </w:rPr>
      </w:pPr>
      <w:r w:rsidRPr="00785C54">
        <w:rPr>
          <w:szCs w:val="24"/>
          <w:lang w:val="fr-CH"/>
        </w:rPr>
        <w:t>Table 2 — Abstract Observation core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0BE2A272" w:rsidR="005B5EAD" w:rsidRPr="00785C54" w:rsidRDefault="005B5EAD" w:rsidP="00785C54">
            <w:pPr>
              <w:pStyle w:val="Tableheader"/>
              <w:autoSpaceDE w:val="0"/>
              <w:autoSpaceDN w:val="0"/>
              <w:adjustRightInd w:val="0"/>
              <w:jc w:val="center"/>
              <w:rPr>
                <w:b/>
                <w:bCs/>
                <w:szCs w:val="20"/>
              </w:rPr>
            </w:pPr>
            <w:del w:id="207" w:author="REID-JAMOND Alison" w:date="2022-04-04T12:04:00Z">
              <w:r w:rsidRPr="00785C54" w:rsidDel="000A6B0A">
                <w:rPr>
                  <w:rStyle w:val="citeapp"/>
                  <w:b/>
                  <w:szCs w:val="24"/>
                  <w:shd w:val="clear" w:color="auto" w:fill="auto"/>
                </w:rPr>
                <w:delText>Annex A</w:delText>
              </w:r>
            </w:del>
            <w:ins w:id="208" w:author="REID-JAMOND Alison" w:date="2022-04-04T12:04:00Z">
              <w:r w:rsidR="000A6B0A">
                <w:rPr>
                  <w:rStyle w:val="citeapp"/>
                  <w:b/>
                  <w:szCs w:val="24"/>
                  <w:shd w:val="clear" w:color="auto" w:fill="auto"/>
                </w:rPr>
                <w:t>Sub</w:t>
              </w:r>
            </w:ins>
            <w:del w:id="20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520AD1CB" w:rsidR="005B5EAD" w:rsidRPr="00785C54" w:rsidRDefault="005B5EAD" w:rsidP="00785C54">
            <w:pPr>
              <w:pStyle w:val="Tablebody"/>
              <w:autoSpaceDE w:val="0"/>
              <w:autoSpaceDN w:val="0"/>
              <w:adjustRightInd w:val="0"/>
              <w:rPr>
                <w:szCs w:val="20"/>
              </w:rPr>
            </w:pPr>
            <w:r w:rsidRPr="00785C54">
              <w:rPr>
                <w:szCs w:val="24"/>
              </w:rPr>
              <w:t>Abstract Observation core 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13EA0019" w:rsidR="005B5EAD" w:rsidRPr="00785C54" w:rsidRDefault="005B5EAD" w:rsidP="00785C54">
            <w:pPr>
              <w:pStyle w:val="Tablebody"/>
              <w:autoSpaceDE w:val="0"/>
              <w:autoSpaceDN w:val="0"/>
              <w:adjustRightInd w:val="0"/>
              <w:rPr>
                <w:szCs w:val="20"/>
              </w:rPr>
            </w:pPr>
            <w:r w:rsidRPr="00785C54">
              <w:rPr>
                <w:szCs w:val="24"/>
              </w:rPr>
              <w:t>Abstract Observation core -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23B221E1" w:rsidR="005B5EAD" w:rsidRPr="00785C54" w:rsidRDefault="005B5EAD" w:rsidP="00785C54">
            <w:pPr>
              <w:pStyle w:val="Tablebody"/>
              <w:autoSpaceDE w:val="0"/>
              <w:autoSpaceDN w:val="0"/>
              <w:adjustRightInd w:val="0"/>
              <w:rPr>
                <w:szCs w:val="20"/>
              </w:rPr>
            </w:pPr>
            <w:r w:rsidRPr="00785C54">
              <w:rPr>
                <w:szCs w:val="24"/>
              </w:rPr>
              <w:t>Abstract Observation core -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6E4E45A8" w:rsidR="005B5EAD" w:rsidRPr="00785C54" w:rsidRDefault="005B5EAD" w:rsidP="00785C54">
            <w:pPr>
              <w:pStyle w:val="Tablebody"/>
              <w:autoSpaceDE w:val="0"/>
              <w:autoSpaceDN w:val="0"/>
              <w:adjustRightInd w:val="0"/>
              <w:rPr>
                <w:szCs w:val="20"/>
              </w:rPr>
            </w:pPr>
            <w:r w:rsidRPr="00785C54">
              <w:rPr>
                <w:szCs w:val="24"/>
              </w:rPr>
              <w:t>Abstract Observation core -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6FB1234D" w:rsidR="005B5EAD" w:rsidRPr="00785C54" w:rsidRDefault="005B5EAD" w:rsidP="00785C54">
            <w:pPr>
              <w:pStyle w:val="Tablebody"/>
              <w:autoSpaceDE w:val="0"/>
              <w:autoSpaceDN w:val="0"/>
              <w:adjustRightInd w:val="0"/>
              <w:rPr>
                <w:szCs w:val="20"/>
              </w:rPr>
            </w:pPr>
            <w:r w:rsidRPr="00785C54">
              <w:rPr>
                <w:szCs w:val="24"/>
              </w:rPr>
              <w:t>Abstract Observation core -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1BE8FFA8" w:rsidR="005B5EAD" w:rsidRPr="00785C54" w:rsidRDefault="005B5EAD" w:rsidP="00785C54">
            <w:pPr>
              <w:pStyle w:val="Tablebody"/>
              <w:autoSpaceDE w:val="0"/>
              <w:autoSpaceDN w:val="0"/>
              <w:adjustRightInd w:val="0"/>
              <w:rPr>
                <w:szCs w:val="20"/>
              </w:rPr>
            </w:pPr>
            <w:r w:rsidRPr="00785C54">
              <w:rPr>
                <w:szCs w:val="24"/>
              </w:rPr>
              <w:t>Abstract Observation core -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4588A01A" w:rsidR="005B5EAD" w:rsidRPr="00785C54" w:rsidRDefault="005B5EAD" w:rsidP="00785C54">
            <w:pPr>
              <w:pStyle w:val="Tablebody"/>
              <w:autoSpaceDE w:val="0"/>
              <w:autoSpaceDN w:val="0"/>
              <w:adjustRightInd w:val="0"/>
              <w:rPr>
                <w:szCs w:val="20"/>
              </w:rPr>
            </w:pPr>
            <w:r w:rsidRPr="00785C54">
              <w:rPr>
                <w:szCs w:val="24"/>
              </w:rPr>
              <w:t>Abstract Observation core -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4D8279E0" w:rsidR="005B5EAD" w:rsidRPr="00785C54" w:rsidRDefault="005B5EAD" w:rsidP="00785C54">
            <w:pPr>
              <w:pStyle w:val="Tablebody"/>
              <w:autoSpaceDE w:val="0"/>
              <w:autoSpaceDN w:val="0"/>
              <w:adjustRightInd w:val="0"/>
              <w:rPr>
                <w:szCs w:val="20"/>
              </w:rPr>
            </w:pPr>
            <w:r w:rsidRPr="00785C54">
              <w:rPr>
                <w:szCs w:val="24"/>
              </w:rPr>
              <w:t>Abstract Observation core -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685D2940" w:rsidR="005B5EAD" w:rsidRPr="00785C54" w:rsidRDefault="005B5EAD" w:rsidP="00785C54">
            <w:pPr>
              <w:pStyle w:val="Tablebody"/>
              <w:autoSpaceDE w:val="0"/>
              <w:autoSpaceDN w:val="0"/>
              <w:adjustRightInd w:val="0"/>
              <w:rPr>
                <w:szCs w:val="20"/>
              </w:rPr>
            </w:pPr>
            <w:r w:rsidRPr="00785C54">
              <w:rPr>
                <w:szCs w:val="24"/>
              </w:rPr>
              <w:t>Abstract Observation core -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4295D737" w:rsidR="005B5EAD" w:rsidRPr="00785C54" w:rsidRDefault="005B5EAD" w:rsidP="00785C54">
            <w:pPr>
              <w:pStyle w:val="Tableheader"/>
              <w:autoSpaceDE w:val="0"/>
              <w:autoSpaceDN w:val="0"/>
              <w:adjustRightInd w:val="0"/>
              <w:jc w:val="center"/>
              <w:rPr>
                <w:b/>
                <w:bCs/>
                <w:szCs w:val="20"/>
              </w:rPr>
            </w:pPr>
            <w:del w:id="210" w:author="REID-JAMOND Alison" w:date="2022-04-04T12:04:00Z">
              <w:r w:rsidRPr="00785C54" w:rsidDel="000A6B0A">
                <w:rPr>
                  <w:rStyle w:val="citeapp"/>
                  <w:b/>
                  <w:szCs w:val="24"/>
                  <w:shd w:val="clear" w:color="auto" w:fill="auto"/>
                </w:rPr>
                <w:delText>Annex A</w:delText>
              </w:r>
            </w:del>
            <w:ins w:id="211" w:author="REID-JAMOND Alison" w:date="2022-04-04T12:04:00Z">
              <w:r w:rsidR="000A6B0A">
                <w:rPr>
                  <w:rStyle w:val="citeapp"/>
                  <w:b/>
                  <w:szCs w:val="24"/>
                  <w:shd w:val="clear" w:color="auto" w:fill="auto"/>
                </w:rPr>
                <w:t>Sub</w:t>
              </w:r>
            </w:ins>
            <w:del w:id="212"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EAB4411"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2E7FB28D"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4F4A1FFE"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73A8AB14"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379D179D"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08516691"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53649D75"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68FAE391"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25E44AFE"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2E590C89"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1E50AC5A" w:rsidR="005B5EAD" w:rsidRPr="00785C54" w:rsidRDefault="005B5EAD" w:rsidP="00785C54">
            <w:pPr>
              <w:pStyle w:val="Tableheader"/>
              <w:autoSpaceDE w:val="0"/>
              <w:autoSpaceDN w:val="0"/>
              <w:adjustRightInd w:val="0"/>
              <w:jc w:val="center"/>
              <w:rPr>
                <w:b/>
                <w:bCs/>
                <w:szCs w:val="20"/>
              </w:rPr>
            </w:pPr>
            <w:del w:id="213" w:author="REID-JAMOND Alison" w:date="2022-04-04T12:04:00Z">
              <w:r w:rsidRPr="00785C54" w:rsidDel="000A6B0A">
                <w:rPr>
                  <w:rStyle w:val="citeapp"/>
                  <w:b/>
                  <w:szCs w:val="24"/>
                  <w:shd w:val="clear" w:color="auto" w:fill="auto"/>
                </w:rPr>
                <w:delText>Annex A</w:delText>
              </w:r>
            </w:del>
            <w:ins w:id="214" w:author="REID-JAMOND Alison" w:date="2022-04-04T12:04:00Z">
              <w:r w:rsidR="000A6B0A">
                <w:rPr>
                  <w:rStyle w:val="citeapp"/>
                  <w:b/>
                  <w:szCs w:val="24"/>
                  <w:shd w:val="clear" w:color="auto" w:fill="auto"/>
                </w:rPr>
                <w:t>Sub</w:t>
              </w:r>
            </w:ins>
            <w:del w:id="215"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2BF64C39" w:rsidR="005B5EAD" w:rsidRPr="00785C54" w:rsidRDefault="005B5EAD" w:rsidP="00785C54">
            <w:pPr>
              <w:pStyle w:val="Tablebody"/>
              <w:autoSpaceDE w:val="0"/>
              <w:autoSpaceDN w:val="0"/>
              <w:adjustRightInd w:val="0"/>
              <w:jc w:val="both"/>
              <w:rPr>
                <w:szCs w:val="20"/>
              </w:rPr>
            </w:pPr>
            <w:r w:rsidRPr="00785C54">
              <w:rPr>
                <w:szCs w:val="24"/>
              </w:rPr>
              <w:t>Conceptual Sample -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20B69F5C" w:rsidR="005B5EAD" w:rsidRPr="00785C54" w:rsidRDefault="005B5EAD" w:rsidP="00785C54">
            <w:pPr>
              <w:pStyle w:val="Tablebody"/>
              <w:autoSpaceDE w:val="0"/>
              <w:autoSpaceDN w:val="0"/>
              <w:adjustRightInd w:val="0"/>
              <w:jc w:val="both"/>
              <w:rPr>
                <w:szCs w:val="20"/>
              </w:rPr>
            </w:pPr>
            <w:r w:rsidRPr="00785C54">
              <w:rPr>
                <w:szCs w:val="24"/>
              </w:rPr>
              <w:t>Conceptual Sample -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692DA737"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352CDDA7"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4DD47656"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2F0A3FE" w:rsidR="005B5EAD" w:rsidRPr="00785C54" w:rsidRDefault="005B5EAD" w:rsidP="00785C54">
            <w:pPr>
              <w:pStyle w:val="Tablebody"/>
              <w:autoSpaceDE w:val="0"/>
              <w:autoSpaceDN w:val="0"/>
              <w:adjustRightInd w:val="0"/>
              <w:jc w:val="both"/>
              <w:rPr>
                <w:szCs w:val="20"/>
              </w:rPr>
            </w:pPr>
            <w:r w:rsidRPr="00785C54">
              <w:rPr>
                <w:szCs w:val="24"/>
              </w:rPr>
              <w:t>Conceptual Sample -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61D3A1E9" w:rsidR="005B5EAD" w:rsidRPr="00785C54" w:rsidRDefault="005B5EAD" w:rsidP="00785C54">
      <w:pPr>
        <w:pStyle w:val="Tabletitle"/>
        <w:autoSpaceDE w:val="0"/>
        <w:autoSpaceDN w:val="0"/>
        <w:adjustRightInd w:val="0"/>
        <w:outlineLvl w:val="0"/>
        <w:rPr>
          <w:szCs w:val="24"/>
        </w:rPr>
      </w:pPr>
      <w:r w:rsidRPr="00785C54">
        <w:rPr>
          <w:szCs w:val="24"/>
        </w:rPr>
        <w:t>Table 5 — Abstract Sample core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2504CFF0" w:rsidR="005B5EAD" w:rsidRPr="00785C54" w:rsidRDefault="005B5EAD" w:rsidP="00785C54">
            <w:pPr>
              <w:pStyle w:val="Tableheader"/>
              <w:autoSpaceDE w:val="0"/>
              <w:autoSpaceDN w:val="0"/>
              <w:adjustRightInd w:val="0"/>
              <w:jc w:val="center"/>
              <w:rPr>
                <w:b/>
                <w:bCs/>
                <w:szCs w:val="20"/>
              </w:rPr>
            </w:pPr>
            <w:del w:id="216" w:author="REID-JAMOND Alison" w:date="2022-04-04T12:04:00Z">
              <w:r w:rsidRPr="00785C54" w:rsidDel="000A6B0A">
                <w:rPr>
                  <w:rStyle w:val="citeapp"/>
                  <w:b/>
                  <w:szCs w:val="24"/>
                  <w:shd w:val="clear" w:color="auto" w:fill="auto"/>
                </w:rPr>
                <w:delText>Annex A</w:delText>
              </w:r>
            </w:del>
            <w:ins w:id="217" w:author="REID-JAMOND Alison" w:date="2022-04-04T12:04:00Z">
              <w:r w:rsidR="000A6B0A">
                <w:rPr>
                  <w:rStyle w:val="citeapp"/>
                  <w:b/>
                  <w:szCs w:val="24"/>
                  <w:shd w:val="clear" w:color="auto" w:fill="auto"/>
                </w:rPr>
                <w:t>Sub</w:t>
              </w:r>
            </w:ins>
            <w:del w:id="218"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40F4B5FA" w:rsidR="005B5EAD" w:rsidRPr="00785C54" w:rsidRDefault="005B5EAD" w:rsidP="00785C54">
            <w:pPr>
              <w:pStyle w:val="Tablebody"/>
              <w:autoSpaceDE w:val="0"/>
              <w:autoSpaceDN w:val="0"/>
              <w:adjustRightInd w:val="0"/>
              <w:rPr>
                <w:szCs w:val="20"/>
              </w:rPr>
            </w:pPr>
            <w:r w:rsidRPr="00785C54">
              <w:rPr>
                <w:szCs w:val="24"/>
              </w:rPr>
              <w:t>Abstract Sample core 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0D00F2E9" w:rsidR="005B5EAD" w:rsidRPr="00785C54" w:rsidRDefault="005B5EAD" w:rsidP="00785C54">
            <w:pPr>
              <w:pStyle w:val="Tablebody"/>
              <w:autoSpaceDE w:val="0"/>
              <w:autoSpaceDN w:val="0"/>
              <w:adjustRightInd w:val="0"/>
              <w:rPr>
                <w:szCs w:val="20"/>
              </w:rPr>
            </w:pPr>
            <w:r w:rsidRPr="00785C54">
              <w:rPr>
                <w:szCs w:val="24"/>
              </w:rPr>
              <w:t>Abstract Sample core -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4E80CEB" w:rsidR="005B5EAD" w:rsidRPr="00785C54" w:rsidRDefault="005B5EAD" w:rsidP="00785C54">
            <w:pPr>
              <w:pStyle w:val="Tablebody"/>
              <w:autoSpaceDE w:val="0"/>
              <w:autoSpaceDN w:val="0"/>
              <w:adjustRightInd w:val="0"/>
              <w:rPr>
                <w:szCs w:val="20"/>
              </w:rPr>
            </w:pPr>
            <w:r w:rsidRPr="00785C54">
              <w:rPr>
                <w:szCs w:val="24"/>
              </w:rPr>
              <w:t>Abstract Sample core -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1803465C" w:rsidR="005B5EAD" w:rsidRPr="00785C54" w:rsidRDefault="005B5EAD" w:rsidP="00785C54">
            <w:pPr>
              <w:pStyle w:val="Tablebody"/>
              <w:autoSpaceDE w:val="0"/>
              <w:autoSpaceDN w:val="0"/>
              <w:adjustRightInd w:val="0"/>
              <w:rPr>
                <w:szCs w:val="20"/>
              </w:rPr>
            </w:pPr>
            <w:r w:rsidRPr="00785C54">
              <w:rPr>
                <w:szCs w:val="24"/>
              </w:rPr>
              <w:t>Abstract Sample core -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0CA6B81D" w:rsidR="005B5EAD" w:rsidRPr="00785C54" w:rsidRDefault="005B5EAD" w:rsidP="00785C54">
            <w:pPr>
              <w:pStyle w:val="Tablebody"/>
              <w:autoSpaceDE w:val="0"/>
              <w:autoSpaceDN w:val="0"/>
              <w:adjustRightInd w:val="0"/>
              <w:rPr>
                <w:szCs w:val="20"/>
              </w:rPr>
            </w:pPr>
            <w:r w:rsidRPr="00785C54">
              <w:rPr>
                <w:szCs w:val="24"/>
              </w:rPr>
              <w:t>Abstract Sample core -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B0232E3" w:rsidR="005B5EAD" w:rsidRPr="00785C54" w:rsidRDefault="005B5EAD" w:rsidP="00785C54">
            <w:pPr>
              <w:pStyle w:val="Tablebody"/>
              <w:autoSpaceDE w:val="0"/>
              <w:autoSpaceDN w:val="0"/>
              <w:adjustRightInd w:val="0"/>
              <w:rPr>
                <w:szCs w:val="20"/>
              </w:rPr>
            </w:pPr>
            <w:r w:rsidRPr="00785C54">
              <w:rPr>
                <w:szCs w:val="24"/>
              </w:rPr>
              <w:t>Abstract Sample core -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30A181AE" w:rsidR="005B5EAD" w:rsidRPr="00785C54" w:rsidRDefault="005B5EAD" w:rsidP="00785C54">
            <w:pPr>
              <w:pStyle w:val="Tablebody"/>
              <w:autoSpaceDE w:val="0"/>
              <w:autoSpaceDN w:val="0"/>
              <w:adjustRightInd w:val="0"/>
              <w:rPr>
                <w:szCs w:val="20"/>
              </w:rPr>
            </w:pPr>
            <w:r w:rsidRPr="00785C54">
              <w:rPr>
                <w:szCs w:val="24"/>
              </w:rPr>
              <w:t>Abstract Sample core -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219"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220"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322DAD81" w:rsidR="005B5EAD" w:rsidRPr="00785C54" w:rsidRDefault="005B5EAD" w:rsidP="00785C54">
            <w:pPr>
              <w:pStyle w:val="Tablebody"/>
              <w:autoSpaceDE w:val="0"/>
              <w:autoSpaceDN w:val="0"/>
              <w:adjustRightInd w:val="0"/>
              <w:jc w:val="both"/>
              <w:rPr>
                <w:szCs w:val="20"/>
              </w:rPr>
            </w:pPr>
            <w:r w:rsidRPr="00785C54">
              <w:rPr>
                <w:szCs w:val="24"/>
              </w:rPr>
              <w:t>Basic Samples -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62933FF2" w:rsidR="005B5EAD" w:rsidRPr="00785C54" w:rsidRDefault="005B5EAD" w:rsidP="00785C54">
            <w:pPr>
              <w:pStyle w:val="Tablebody"/>
              <w:autoSpaceDE w:val="0"/>
              <w:autoSpaceDN w:val="0"/>
              <w:adjustRightInd w:val="0"/>
              <w:jc w:val="both"/>
              <w:rPr>
                <w:szCs w:val="20"/>
              </w:rPr>
            </w:pPr>
            <w:r w:rsidRPr="00785C54">
              <w:rPr>
                <w:szCs w:val="24"/>
              </w:rPr>
              <w:t>Basic Samples -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930737A" w:rsidR="005B5EAD" w:rsidRPr="00785C54" w:rsidRDefault="005B5EAD" w:rsidP="00785C54">
            <w:pPr>
              <w:pStyle w:val="Tablebody"/>
              <w:autoSpaceDE w:val="0"/>
              <w:autoSpaceDN w:val="0"/>
              <w:adjustRightInd w:val="0"/>
              <w:jc w:val="both"/>
              <w:rPr>
                <w:szCs w:val="20"/>
              </w:rPr>
            </w:pPr>
            <w:r w:rsidRPr="00785C54">
              <w:rPr>
                <w:szCs w:val="24"/>
              </w:rPr>
              <w:t>Basic Samples -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7A2F7864" w:rsidR="005B5EAD" w:rsidRPr="00785C54" w:rsidRDefault="005B5EAD" w:rsidP="00785C54">
            <w:pPr>
              <w:pStyle w:val="Tablebody"/>
              <w:autoSpaceDE w:val="0"/>
              <w:autoSpaceDN w:val="0"/>
              <w:adjustRightInd w:val="0"/>
              <w:jc w:val="both"/>
              <w:rPr>
                <w:szCs w:val="20"/>
              </w:rPr>
            </w:pPr>
            <w:r w:rsidRPr="00785C54">
              <w:rPr>
                <w:szCs w:val="24"/>
              </w:rPr>
              <w:t>Basic Samples -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5C4A8249" w:rsidR="005B5EAD" w:rsidRPr="00785C54" w:rsidRDefault="005B5EAD" w:rsidP="00785C54">
            <w:pPr>
              <w:pStyle w:val="Tablebody"/>
              <w:autoSpaceDE w:val="0"/>
              <w:autoSpaceDN w:val="0"/>
              <w:adjustRightInd w:val="0"/>
              <w:jc w:val="both"/>
              <w:rPr>
                <w:szCs w:val="20"/>
              </w:rPr>
            </w:pPr>
            <w:r w:rsidRPr="00785C54">
              <w:rPr>
                <w:szCs w:val="24"/>
              </w:rPr>
              <w:t>Basic Samples -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5472F267"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57AFBB25"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Basic Samples -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5CA93D60" w:rsidR="005B5EAD" w:rsidRPr="00785C54" w:rsidRDefault="005B5EAD" w:rsidP="00785C54">
            <w:pPr>
              <w:pStyle w:val="Tablebody"/>
              <w:autoSpaceDE w:val="0"/>
              <w:autoSpaceDN w:val="0"/>
              <w:adjustRightInd w:val="0"/>
              <w:jc w:val="both"/>
              <w:rPr>
                <w:szCs w:val="20"/>
              </w:rPr>
            </w:pPr>
            <w:r w:rsidRPr="00785C54">
              <w:rPr>
                <w:szCs w:val="24"/>
              </w:rPr>
              <w:t>Basic Samples -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140817BB" w:rsidR="005B5EAD" w:rsidRPr="00785C54" w:rsidRDefault="005B5EAD" w:rsidP="00785C54">
            <w:pPr>
              <w:pStyle w:val="Tablebody"/>
              <w:autoSpaceDE w:val="0"/>
              <w:autoSpaceDN w:val="0"/>
              <w:adjustRightInd w:val="0"/>
              <w:jc w:val="both"/>
              <w:rPr>
                <w:szCs w:val="20"/>
              </w:rPr>
            </w:pPr>
            <w:r w:rsidRPr="00785C54">
              <w:rPr>
                <w:szCs w:val="24"/>
              </w:rPr>
              <w:t>Basic Samples -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039C55C0" w:rsidR="005B5EAD" w:rsidRPr="00785C54" w:rsidRDefault="005B5EAD" w:rsidP="00785C54">
            <w:pPr>
              <w:pStyle w:val="Tablebody"/>
              <w:autoSpaceDE w:val="0"/>
              <w:autoSpaceDN w:val="0"/>
              <w:adjustRightInd w:val="0"/>
              <w:jc w:val="both"/>
              <w:rPr>
                <w:szCs w:val="20"/>
              </w:rPr>
            </w:pPr>
            <w:r w:rsidRPr="00785C54">
              <w:rPr>
                <w:szCs w:val="24"/>
              </w:rPr>
              <w:t>Basic Samples -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77777777"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1"/>
      <w:r w:rsidRPr="00785C54">
        <w:rPr>
          <w:szCs w:val="24"/>
        </w:rPr>
        <w:t>EXAMPLE</w:t>
      </w:r>
      <w:r w:rsidRPr="00785C54">
        <w:rPr>
          <w:szCs w:val="24"/>
        </w:rPr>
        <w:tab/>
        <w:t xml:space="preserve">A provider may only serve information </w:t>
      </w:r>
      <w:commentRangeEnd w:id="221"/>
      <w:r w:rsidR="000A6B0A">
        <w:rPr>
          <w:rStyle w:val="CommentReference"/>
          <w:rFonts w:eastAsia="MS Mincho"/>
          <w:lang w:eastAsia="ja-JP"/>
        </w:rPr>
        <w:commentReference w:id="221"/>
      </w:r>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222" w:author="REID-JAMOND Alison" w:date="2022-04-04T12:42:00Z">
        <w:r w:rsidR="000A6B0A">
          <w:rPr>
            <w:szCs w:val="24"/>
          </w:rPr>
          <w:t>-</w:t>
        </w:r>
      </w:ins>
      <w:del w:id="223"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224" w:author="REID-JAMOND Alison" w:date="2022-04-04T12:42:00Z">
        <w:r w:rsidR="000A6B0A">
          <w:rPr>
            <w:szCs w:val="24"/>
          </w:rPr>
          <w:t>.</w:t>
        </w:r>
      </w:ins>
      <w:del w:id="225"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226" w:author="REID-JAMOND Alison" w:date="2022-04-04T12:42:00Z">
        <w:r w:rsidR="000A6B0A">
          <w:rPr>
            <w:szCs w:val="24"/>
          </w:rPr>
          <w:t>.</w:t>
        </w:r>
      </w:ins>
      <w:del w:id="227" w:author="REID-JAMOND Alison" w:date="2022-04-04T12:42:00Z">
        <w:r w:rsidRPr="00785C54" w:rsidDel="000A6B0A">
          <w:rPr>
            <w:szCs w:val="24"/>
          </w:rPr>
          <w:delText>;</w:delText>
        </w:r>
      </w:del>
    </w:p>
    <w:p w14:paraId="7D45F59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Thematic Domains may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228" w:author="REID-JAMOND Alison" w:date="2022-04-04T08:13:00Z">
        <w:r w:rsidR="003E2160">
          <w:rPr>
            <w:szCs w:val="24"/>
          </w:rPr>
          <w:t xml:space="preserve"> Observations and Measurements (</w:t>
        </w:r>
      </w:ins>
      <w:del w:id="229" w:author="REID-JAMOND Alison" w:date="2022-04-04T08:13:00Z">
        <w:r w:rsidRPr="00785C54" w:rsidDel="003E2160">
          <w:rPr>
            <w:szCs w:val="24"/>
          </w:rPr>
          <w:delText xml:space="preserve"> </w:delText>
        </w:r>
      </w:del>
      <w:r w:rsidRPr="00785C54">
        <w:rPr>
          <w:szCs w:val="24"/>
        </w:rPr>
        <w:t>O&amp;M</w:t>
      </w:r>
      <w:ins w:id="230"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Measurements and Samples Model,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231" w:author="REID-JAMOND Alison" w:date="2022-04-04T12:44:00Z">
        <w:r w:rsidR="000A6B0A">
          <w:rPr>
            <w:szCs w:val="24"/>
          </w:rPr>
          <w:t>.</w:t>
        </w:r>
      </w:ins>
      <w:del w:id="232"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233"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234" w:author="REID-JAMOND Alison" w:date="2022-04-04T11:23:00Z">
        <w:r w:rsidRPr="00785C54" w:rsidDel="000A6B0A">
          <w:rPr>
            <w:szCs w:val="24"/>
          </w:rPr>
          <w:delText>International Standard</w:delText>
        </w:r>
      </w:del>
      <w:ins w:id="235"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236"/>
      <w:r w:rsidRPr="00785C54">
        <w:rPr>
          <w:szCs w:val="24"/>
        </w:rPr>
        <w:t>Table 7 — UML package level dependencies</w:t>
      </w:r>
      <w:commentRangeEnd w:id="236"/>
      <w:r w:rsidR="000A6B0A">
        <w:rPr>
          <w:rStyle w:val="CommentReference"/>
          <w:rFonts w:eastAsia="MS Mincho"/>
          <w:b w:val="0"/>
          <w:lang w:eastAsia="ja-JP"/>
        </w:rPr>
        <w:commentReference w:id="236"/>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1140EA" w:rsidR="005B5EAD" w:rsidRPr="00785C54" w:rsidRDefault="005B5EAD" w:rsidP="00785C54">
            <w:pPr>
              <w:pStyle w:val="Tableheader"/>
              <w:autoSpaceDE w:val="0"/>
              <w:autoSpaceDN w:val="0"/>
              <w:adjustRightInd w:val="0"/>
              <w:jc w:val="center"/>
              <w:rPr>
                <w:b/>
                <w:szCs w:val="20"/>
              </w:rPr>
            </w:pPr>
            <w:r w:rsidRPr="00785C54">
              <w:rPr>
                <w:b/>
                <w:szCs w:val="24"/>
              </w:rPr>
              <w:t>Dependency from package</w:t>
            </w:r>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5647D622" w:rsidR="005B5EAD" w:rsidRPr="00785C54" w:rsidRDefault="005B5EAD" w:rsidP="00785C54">
            <w:pPr>
              <w:pStyle w:val="Tableheader"/>
              <w:autoSpaceDE w:val="0"/>
              <w:autoSpaceDN w:val="0"/>
              <w:adjustRightInd w:val="0"/>
              <w:jc w:val="center"/>
              <w:rPr>
                <w:b/>
                <w:szCs w:val="20"/>
              </w:rPr>
            </w:pPr>
            <w:r w:rsidRPr="00785C54">
              <w:rPr>
                <w:b/>
                <w:szCs w:val="24"/>
              </w:rPr>
              <w:t>to package</w:t>
            </w:r>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682C44C2" w:rsidR="005B5EAD" w:rsidRPr="00785C54" w:rsidRDefault="005B5EAD" w:rsidP="00785C54">
            <w:pPr>
              <w:pStyle w:val="Tableheader"/>
              <w:autoSpaceDE w:val="0"/>
              <w:autoSpaceDN w:val="0"/>
              <w:adjustRightInd w:val="0"/>
              <w:jc w:val="center"/>
              <w:rPr>
                <w:b/>
                <w:szCs w:val="20"/>
              </w:rPr>
            </w:pPr>
            <w:r w:rsidRPr="00785C54">
              <w:rPr>
                <w:b/>
                <w:szCs w:val="24"/>
              </w:rPr>
              <w:t>in an International Standard</w:t>
            </w:r>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1E736D5A" w:rsidR="005B5EAD" w:rsidRPr="00785C54" w:rsidRDefault="005B5EAD" w:rsidP="00785C54">
            <w:pPr>
              <w:pStyle w:val="Tableheader"/>
              <w:autoSpaceDE w:val="0"/>
              <w:autoSpaceDN w:val="0"/>
              <w:adjustRightInd w:val="0"/>
              <w:jc w:val="center"/>
              <w:rPr>
                <w:b/>
                <w:bCs/>
                <w:szCs w:val="20"/>
              </w:rPr>
            </w:pPr>
            <w:r w:rsidRPr="00785C54">
              <w:rPr>
                <w:b/>
                <w:szCs w:val="24"/>
              </w:rPr>
              <w:t>Notes</w:t>
            </w:r>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2FB86DB7"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541A696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491E523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57092194"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3697BD97" w:rsidR="005B5EAD" w:rsidRPr="00785C54" w:rsidRDefault="005B5EAD" w:rsidP="00785C54">
            <w:pPr>
              <w:pStyle w:val="Tablebody"/>
              <w:autoSpaceDE w:val="0"/>
              <w:autoSpaceDN w:val="0"/>
              <w:adjustRightInd w:val="0"/>
              <w:rPr>
                <w:szCs w:val="20"/>
              </w:rPr>
            </w:pPr>
            <w:commentRangeStart w:id="237"/>
            <w:r w:rsidRPr="00785C54">
              <w:rPr>
                <w:szCs w:val="24"/>
              </w:rPr>
              <w:t>This International Standard</w:t>
            </w:r>
            <w:commentRangeEnd w:id="237"/>
            <w:r w:rsidR="000A6B0A">
              <w:rPr>
                <w:rStyle w:val="CommentReference"/>
                <w:rFonts w:eastAsia="MS Mincho"/>
                <w:lang w:eastAsia="ja-JP"/>
              </w:rPr>
              <w:commentReference w:id="237"/>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284B48D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6F6B221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199853E0"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2C08B58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3CE4F6FE"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42E5BF4D"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51FFC5D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74B19E8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6E7CE7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066E128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B9937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0E6BDE74"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284AA56B"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EC037D"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0D09358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40E099F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4D7E9830"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042A34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4EBA70B8"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23CF9BB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50B00572"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5B7CED7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30D837E1"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572E370A"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4C9120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78FA84E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238" w:author="REID-JAMOND Alison" w:date="2022-04-04T12:44:00Z">
        <w:r w:rsidRPr="00785C54" w:rsidDel="000A6B0A">
          <w:rPr>
            <w:szCs w:val="24"/>
          </w:rPr>
          <w:delText>International Standard</w:delText>
        </w:r>
      </w:del>
      <w:ins w:id="239" w:author="REID-JAMOND Alison" w:date="2022-04-04T12:44:00Z">
        <w:r w:rsidR="000A6B0A">
          <w:rPr>
            <w:szCs w:val="24"/>
          </w:rPr>
          <w:t>document</w:t>
        </w:r>
      </w:ins>
      <w:r w:rsidRPr="00785C54">
        <w:rPr>
          <w:szCs w:val="24"/>
        </w:rPr>
        <w:t xml:space="preserve"> make extensive use of the Any interface defined in </w:t>
      </w:r>
      <w:ins w:id="240"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241" w:author="REID-JAMOND Alison" w:date="2022-04-04T12:44:00Z">
        <w:r w:rsidRPr="00785C54" w:rsidDel="000A6B0A">
          <w:rPr>
            <w:szCs w:val="24"/>
          </w:rPr>
          <w:delText xml:space="preserve">MAY </w:delText>
        </w:r>
      </w:del>
      <w:ins w:id="242" w:author="REID-JAMOND Alison" w:date="2022-04-04T12:44:00Z">
        <w:r w:rsidR="000A6B0A">
          <w:rPr>
            <w:szCs w:val="24"/>
          </w:rPr>
          <w:t xml:space="preserve">may </w:t>
        </w:r>
      </w:ins>
      <w:r w:rsidRPr="00785C54">
        <w:rPr>
          <w:szCs w:val="24"/>
        </w:rPr>
        <w:t>be of any type or a reference to a</w:t>
      </w:r>
      <w:del w:id="243"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44"/>
      <w:r w:rsidRPr="00785C54">
        <w:rPr>
          <w:szCs w:val="24"/>
        </w:rPr>
        <w:t>EXAMPLES</w:t>
      </w:r>
      <w:del w:id="245" w:author="REID-JAMOND Alison" w:date="2022-04-04T12:44:00Z">
        <w:r w:rsidRPr="00785C54" w:rsidDel="000A6B0A">
          <w:rPr>
            <w:szCs w:val="24"/>
          </w:rPr>
          <w:delText>:</w:delText>
        </w:r>
      </w:del>
      <w:r w:rsidR="00564377" w:rsidRPr="00785C54">
        <w:rPr>
          <w:szCs w:val="24"/>
        </w:rPr>
        <w:tab/>
      </w:r>
      <w:commentRangeEnd w:id="244"/>
      <w:r w:rsidR="000A6B0A">
        <w:rPr>
          <w:rStyle w:val="CommentReference"/>
          <w:rFonts w:eastAsia="MS Mincho"/>
          <w:lang w:eastAsia="ja-JP"/>
        </w:rPr>
        <w:commentReference w:id="244"/>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1"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2"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246"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3"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instance of Borehole</w:t>
      </w:r>
      <w:del w:id="247"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24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249"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observation Result: </w:t>
      </w:r>
      <w:hyperlink r:id="rId37"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250" w:author="REID-JAMOND Alison" w:date="2022-04-04T12:45:00Z">
        <w:r w:rsidRPr="00785C54" w:rsidDel="000A6B0A">
          <w:rPr>
            <w:szCs w:val="24"/>
          </w:rPr>
          <w:delText xml:space="preserve"> </w:delText>
        </w:r>
      </w:del>
      <w:r w:rsidRPr="00785C54">
        <w:rPr>
          <w:szCs w:val="24"/>
        </w:rPr>
        <w:t xml:space="preserve">: </w:t>
      </w:r>
      <w:hyperlink r:id="rId38"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251" w:author="REID-JAMOND Alison" w:date="2022-04-04T12:46:00Z">
        <w:r w:rsidR="000A6B0A">
          <w:rPr>
            <w:szCs w:val="24"/>
          </w:rPr>
          <w:t>.</w:t>
        </w:r>
      </w:ins>
      <w:del w:id="252"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3" w:author="REID-JAMOND Alison" w:date="2022-04-04T12:46:00Z">
        <w:r>
          <w:rPr>
            <w:szCs w:val="24"/>
          </w:rPr>
          <w:t>1</w:t>
        </w:r>
      </w:ins>
      <w:del w:id="254"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255" w:author="REID-JAMOND Alison" w:date="2022-04-04T12:46:00Z">
        <w:r>
          <w:rPr>
            <w:szCs w:val="24"/>
          </w:rPr>
          <w:t>.</w:t>
        </w:r>
      </w:ins>
      <w:del w:id="256" w:author="REID-JAMOND Alison" w:date="2022-04-04T12:46:00Z">
        <w:r w:rsidR="005B5EAD" w:rsidRPr="00785C54" w:rsidDel="000A6B0A">
          <w:rPr>
            <w:szCs w:val="24"/>
          </w:rPr>
          <w:delText>;</w:delText>
        </w:r>
      </w:del>
    </w:p>
    <w:p w14:paraId="722128D0" w14:textId="7BCC11CD"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57" w:author="REID-JAMOND Alison" w:date="2022-04-04T12:46:00Z">
        <w:r>
          <w:rPr>
            <w:szCs w:val="24"/>
          </w:rPr>
          <w:t>2</w:t>
        </w:r>
      </w:ins>
      <w:del w:id="258"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p>
    <w:p w14:paraId="7D279F15" w14:textId="77777777" w:rsidR="005B5EAD" w:rsidRPr="00785C54" w:rsidRDefault="005B5EAD" w:rsidP="00785C54">
      <w:pPr>
        <w:pStyle w:val="BodyText"/>
        <w:autoSpaceDE w:val="0"/>
        <w:autoSpaceDN w:val="0"/>
        <w:adjustRightInd w:val="0"/>
        <w:rPr>
          <w:szCs w:val="24"/>
        </w:rPr>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259"/>
      <w:r w:rsidRPr="00785C54">
        <w:rPr>
          <w:rFonts w:eastAsia="Times New Roman"/>
          <w:szCs w:val="24"/>
        </w:rPr>
        <w:t>Observation</w:t>
      </w:r>
      <w:commentRangeEnd w:id="259"/>
      <w:r w:rsidR="000A6B0A">
        <w:rPr>
          <w:rStyle w:val="CommentReference"/>
          <w:b w:val="0"/>
        </w:rPr>
        <w:commentReference w:id="259"/>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Properties of an Observation</w:t>
      </w:r>
    </w:p>
    <w:p w14:paraId="0B989DF3" w14:textId="0AEDCEA7"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260"/>
      <w:r w:rsidRPr="00785C54">
        <w:rPr>
          <w:szCs w:val="24"/>
        </w:rPr>
        <w:t>. The diagram below</w:t>
      </w:r>
      <w:commentRangeEnd w:id="260"/>
      <w:r w:rsidR="000A6B0A">
        <w:rPr>
          <w:rStyle w:val="CommentReference"/>
          <w:rFonts w:eastAsia="MS Mincho"/>
          <w:lang w:eastAsia="ja-JP"/>
        </w:rPr>
        <w:commentReference w:id="260"/>
      </w:r>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261" w:author="REID-JAMOND Alison" w:date="2022-04-04T12:48:00Z">
        <w:r w:rsidR="000A6B0A">
          <w:rPr>
            <w:szCs w:val="24"/>
          </w:rPr>
          <w:t>document</w:t>
        </w:r>
      </w:ins>
      <w:del w:id="262" w:author="REID-JAMOND Alison" w:date="2022-04-04T12:48:00Z">
        <w:r w:rsidRPr="00785C54" w:rsidDel="000A6B0A">
          <w:rPr>
            <w:szCs w:val="24"/>
          </w:rPr>
          <w:delText>standard</w:delText>
        </w:r>
      </w:del>
      <w:r w:rsidRPr="00785C54">
        <w:rPr>
          <w:szCs w:val="24"/>
        </w:rPr>
        <w:t xml:space="preserve">. This is further elaborated in </w:t>
      </w:r>
      <w:del w:id="263" w:author="REID-JAMOND Alison" w:date="2022-04-04T12:48:00Z">
        <w:r w:rsidRPr="00785C54" w:rsidDel="000A6B0A">
          <w:rPr>
            <w:szCs w:val="24"/>
          </w:rPr>
          <w:delText>Annex </w:delText>
        </w:r>
      </w:del>
      <w:ins w:id="264"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265"/>
      <w:del w:id="266" w:author="REID-JAMOND Alison" w:date="2022-04-04T12:48:00Z">
        <w:r w:rsidRPr="00785C54" w:rsidDel="000A6B0A">
          <w:rPr>
            <w:szCs w:val="24"/>
          </w:rPr>
          <w:delText xml:space="preserve">may </w:delText>
        </w:r>
      </w:del>
      <w:ins w:id="267" w:author="REID-JAMOND Alison" w:date="2022-04-04T12:48:00Z">
        <w:r w:rsidR="000A6B0A">
          <w:rPr>
            <w:szCs w:val="24"/>
          </w:rPr>
          <w:t xml:space="preserve">can potentially </w:t>
        </w:r>
      </w:ins>
      <w:commentRangeEnd w:id="265"/>
      <w:ins w:id="268" w:author="REID-JAMOND Alison" w:date="2022-04-04T12:49:00Z">
        <w:r w:rsidR="000A6B0A">
          <w:rPr>
            <w:rStyle w:val="CommentReference"/>
            <w:rFonts w:eastAsia="MS Mincho"/>
            <w:lang w:eastAsia="ja-JP"/>
          </w:rPr>
          <w:commentReference w:id="265"/>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269" w:author="REID-JAMOND Alison" w:date="2022-04-04T12:49:00Z">
        <w:r w:rsidRPr="00785C54" w:rsidDel="000A6B0A">
          <w:rPr>
            <w:szCs w:val="24"/>
          </w:rPr>
          <w:delText xml:space="preserve">may </w:delText>
        </w:r>
      </w:del>
      <w:ins w:id="270"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271"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77777777"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272"/>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w:t>
      </w:r>
      <w:commentRangeEnd w:id="272"/>
      <w:r w:rsidR="00A52B09">
        <w:rPr>
          <w:rStyle w:val="CommentReference"/>
          <w:rFonts w:eastAsia="MS Mincho"/>
          <w:lang w:eastAsia="ja-JP"/>
        </w:rPr>
        <w:commentReference w:id="272"/>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7777777" w:rsidR="005B5EAD" w:rsidRPr="00785C54" w:rsidRDefault="005B5EAD" w:rsidP="00785C54">
      <w:pPr>
        <w:pStyle w:val="BodyText"/>
        <w:autoSpaceDE w:val="0"/>
        <w:autoSpaceDN w:val="0"/>
        <w:adjustRightInd w:val="0"/>
        <w:rPr>
          <w:szCs w:val="24"/>
        </w:rPr>
      </w:pPr>
      <w:r w:rsidRPr="00785C54">
        <w:rPr>
          <w:szCs w:val="24"/>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77777777" w:rsidR="005B5EAD" w:rsidRPr="00785C54" w:rsidRDefault="005B5EAD" w:rsidP="00785C54">
      <w:pPr>
        <w:pStyle w:val="BodyText"/>
        <w:autoSpaceDE w:val="0"/>
        <w:autoSpaceDN w:val="0"/>
        <w:adjustRightInd w:val="0"/>
        <w:rPr>
          <w:szCs w:val="24"/>
        </w:rPr>
      </w:pPr>
      <w:r w:rsidRPr="00785C54">
        <w:rPr>
          <w:szCs w:val="24"/>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273" w:author="REID-JAMOND Alison" w:date="2022-04-04T13:59:00Z">
        <w:r w:rsidRPr="00785C54" w:rsidDel="008058B6">
          <w:rPr>
            <w:szCs w:val="24"/>
          </w:rPr>
          <w:delText xml:space="preserve">may </w:delText>
        </w:r>
      </w:del>
      <w:ins w:id="27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27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276"/>
      <w:r w:rsidRPr="00785C54">
        <w:rPr>
          <w:szCs w:val="24"/>
        </w:rPr>
        <w:t>remote sensing observation might obtain the reflectance colour</w:t>
      </w:r>
      <w:commentRangeEnd w:id="276"/>
      <w:r w:rsidR="008058B6">
        <w:rPr>
          <w:rStyle w:val="CommentReference"/>
          <w:rFonts w:eastAsia="MS Mincho"/>
          <w:lang w:eastAsia="ja-JP"/>
        </w:rPr>
        <w:commentReference w:id="27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277" w:author="REID-JAMOND Alison" w:date="2022-04-04T14:01:00Z">
        <w:r w:rsidRPr="00785C54" w:rsidDel="008058B6">
          <w:rPr>
            <w:szCs w:val="24"/>
          </w:rPr>
          <w:delText xml:space="preserve">may </w:delText>
        </w:r>
      </w:del>
      <w:ins w:id="278"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279"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6C3AA37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280" w:author="REID-JAMOND Alison" w:date="2022-04-04T14:01:00Z">
        <w:r w:rsidRPr="00785C54" w:rsidDel="008058B6">
          <w:rPr>
            <w:szCs w:val="24"/>
          </w:rPr>
          <w:delText xml:space="preserve">...) </w:delText>
        </w:r>
      </w:del>
      <w:ins w:id="281" w:author="REID-JAMOND Alison" w:date="2022-04-04T14:01:00Z">
        <w:r w:rsidR="008058B6">
          <w:rPr>
            <w:szCs w:val="24"/>
          </w:rPr>
          <w:t>etc.</w:t>
        </w:r>
        <w:r w:rsidR="008058B6" w:rsidRPr="00785C54">
          <w:rPr>
            <w:szCs w:val="24"/>
          </w:rPr>
          <w:t xml:space="preserve">) </w:t>
        </w:r>
      </w:ins>
      <w:r w:rsidRPr="00785C54">
        <w:rPr>
          <w:szCs w:val="24"/>
        </w:rPr>
        <w:t>has been established,</w:t>
      </w:r>
      <w:ins w:id="282" w:author="REID-JAMOND Alison" w:date="2022-04-04T14:06:00Z">
        <w:r w:rsidR="008058B6">
          <w:rPr>
            <w:szCs w:val="24"/>
          </w:rPr>
          <w:t xml:space="preserve"> or</w:t>
        </w:r>
      </w:ins>
      <w:r w:rsidRPr="00785C54">
        <w:rPr>
          <w:szCs w:val="24"/>
        </w:rPr>
        <w:t xml:space="preserve"> sensors</w:t>
      </w:r>
      <w:del w:id="283"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284"/>
      <w:r w:rsidRPr="00785C54">
        <w:rPr>
          <w:szCs w:val="24"/>
        </w:rPr>
        <w:t>the “world in the vicinity of the observer/sampler</w:t>
      </w:r>
      <w:commentRangeEnd w:id="284"/>
      <w:r w:rsidR="008058B6">
        <w:rPr>
          <w:rStyle w:val="CommentReference"/>
          <w:rFonts w:eastAsia="MS Mincho"/>
          <w:lang w:eastAsia="ja-JP"/>
        </w:rPr>
        <w:commentReference w:id="284"/>
      </w:r>
      <w:r w:rsidRPr="00785C54">
        <w:rPr>
          <w:szCs w:val="24"/>
        </w:rPr>
        <w:t>”, so the observed properties relate to the physical medium at the observer/sampler described by the sample, and not to any physical artefact such as a mooring, buoy, benchmark, monument, well, and so forth that</w:t>
      </w:r>
      <w:del w:id="285" w:author="REID-JAMOND Alison" w:date="2022-04-04T14:05:00Z">
        <w:r w:rsidRPr="00785C54" w:rsidDel="008058B6">
          <w:rPr>
            <w:szCs w:val="24"/>
          </w:rPr>
          <w:delText xml:space="preserve"> may</w:delText>
        </w:r>
      </w:del>
      <w:ins w:id="286" w:author="REID-JAMOND Alison" w:date="2022-04-04T14:05:00Z">
        <w:r w:rsidR="008058B6">
          <w:rPr>
            <w:szCs w:val="24"/>
          </w:rPr>
          <w:t xml:space="preserve"> are potentially</w:t>
        </w:r>
      </w:ins>
      <w:del w:id="287"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288" w:author="REID-JAMOND Alison" w:date="2022-04-04T14:01:00Z">
            <w:rPr>
              <w:szCs w:val="24"/>
            </w:rPr>
          </w:rPrChange>
        </w:rPr>
        <w:t>ex</w:t>
      </w:r>
      <w:ins w:id="289" w:author="REID-JAMOND Alison" w:date="2022-04-04T14:01:00Z">
        <w:r w:rsidR="008058B6" w:rsidRPr="008058B6">
          <w:rPr>
            <w:i/>
            <w:szCs w:val="24"/>
            <w:rPrChange w:id="290" w:author="REID-JAMOND Alison" w:date="2022-04-04T14:01:00Z">
              <w:rPr>
                <w:szCs w:val="24"/>
              </w:rPr>
            </w:rPrChange>
          </w:rPr>
          <w:t xml:space="preserve"> </w:t>
        </w:r>
      </w:ins>
      <w:del w:id="291" w:author="REID-JAMOND Alison" w:date="2022-04-04T14:01:00Z">
        <w:r w:rsidRPr="008058B6" w:rsidDel="008058B6">
          <w:rPr>
            <w:i/>
            <w:szCs w:val="24"/>
            <w:rPrChange w:id="292" w:author="REID-JAMOND Alison" w:date="2022-04-04T14:01:00Z">
              <w:rPr>
                <w:szCs w:val="24"/>
              </w:rPr>
            </w:rPrChange>
          </w:rPr>
          <w:delText>-</w:delText>
        </w:r>
      </w:del>
      <w:r w:rsidRPr="008058B6">
        <w:rPr>
          <w:i/>
          <w:szCs w:val="24"/>
          <w:rPrChange w:id="293"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294" w:author="REID-JAMOND Alison" w:date="2022-04-04T14:04:00Z">
        <w:r w:rsidRPr="00785C54" w:rsidDel="008058B6">
          <w:rPr>
            <w:szCs w:val="24"/>
          </w:rPr>
          <w:delText xml:space="preserve">may </w:delText>
        </w:r>
      </w:del>
      <w:ins w:id="295"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296" w:author="REID-JAMOND Alison" w:date="2022-04-04T14:07:00Z">
        <w:r w:rsidRPr="00785C54" w:rsidDel="008058B6">
          <w:rPr>
            <w:szCs w:val="24"/>
          </w:rPr>
          <w:delText xml:space="preserve">might </w:delText>
        </w:r>
      </w:del>
      <w:ins w:id="297"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77777777" w:rsidR="005B5EAD" w:rsidRPr="00785C54" w:rsidRDefault="005B5EAD" w:rsidP="00785C54">
      <w:pPr>
        <w:pStyle w:val="BodyText"/>
        <w:autoSpaceDE w:val="0"/>
        <w:autoSpaceDN w:val="0"/>
        <w:adjustRightInd w:val="0"/>
        <w:rPr>
          <w:szCs w:val="24"/>
        </w:rPr>
      </w:pPr>
      <w:r w:rsidRPr="00785C54">
        <w:rPr>
          <w:szCs w:val="24"/>
        </w:rPr>
        <w:t>A sample is intended to sample some object in an application domain. However, in some cases the identity, and even the exact type, of the sampled object may not be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298" w:author="REID-JAMOND Alison" w:date="2022-04-04T14:07:00Z">
        <w:r w:rsidRPr="00785C54" w:rsidDel="008058B6">
          <w:rPr>
            <w:szCs w:val="24"/>
          </w:rPr>
          <w:delText xml:space="preserve">may </w:delText>
        </w:r>
      </w:del>
      <w:ins w:id="299" w:author="REID-JAMOND Alison" w:date="2022-04-04T14:07:00Z">
        <w:r w:rsidR="008058B6">
          <w:rPr>
            <w:szCs w:val="24"/>
          </w:rPr>
          <w:t xml:space="preserve">are perhaps </w:t>
        </w:r>
      </w:ins>
      <w:r w:rsidRPr="00785C54">
        <w:rPr>
          <w:szCs w:val="24"/>
        </w:rPr>
        <w:t xml:space="preserve">first be sampled by gender and age. Sampling </w:t>
      </w:r>
      <w:ins w:id="300" w:author="REID-JAMOND Alison" w:date="2022-04-04T14:07:00Z">
        <w:r w:rsidR="008058B6">
          <w:rPr>
            <w:szCs w:val="24"/>
          </w:rPr>
          <w:t>p</w:t>
        </w:r>
      </w:ins>
      <w:del w:id="30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02"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303"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04"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305"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306" w:author="REID-JAMOND Alison" w:date="2022-04-04T14:08:00Z"/>
        </w:rPr>
        <w:pPrChange w:id="307" w:author="REID-JAMOND Alison" w:date="2022-04-04T14:08:00Z">
          <w:pPr>
            <w:pStyle w:val="Figuretitle"/>
            <w:autoSpaceDE w:val="0"/>
            <w:autoSpaceDN w:val="0"/>
            <w:adjustRightInd w:val="0"/>
            <w:outlineLvl w:val="0"/>
          </w:pPr>
        </w:pPrChange>
      </w:pPr>
      <w:ins w:id="308"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309"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77777777" w:rsidR="005B5EAD" w:rsidRPr="00785C54" w:rsidRDefault="005B5EAD" w:rsidP="00785C54">
      <w:pPr>
        <w:pStyle w:val="BodyText"/>
        <w:autoSpaceDE w:val="0"/>
        <w:autoSpaceDN w:val="0"/>
        <w:adjustRightInd w:val="0"/>
        <w:rPr>
          <w:szCs w:val="24"/>
        </w:rPr>
      </w:pPr>
      <w:commentRangeStart w:id="310"/>
      <w:r w:rsidRPr="00785C54">
        <w:rPr>
          <w:szCs w:val="24"/>
        </w:rPr>
        <w:t xml:space="preserve">The figure below shows </w:t>
      </w:r>
      <w:commentRangeEnd w:id="310"/>
      <w:r w:rsidR="008058B6">
        <w:rPr>
          <w:rStyle w:val="CommentReference"/>
          <w:rFonts w:eastAsia="MS Mincho"/>
          <w:lang w:eastAsia="ja-JP"/>
        </w:rPr>
        <w:commentReference w:id="310"/>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11" w:author="REID-JAMOND Alison" w:date="2022-04-04T14:10:00Z"/>
          <w:szCs w:val="24"/>
        </w:rPr>
      </w:pPr>
      <w:r w:rsidRPr="00785C54">
        <w:rPr>
          <w:noProof/>
          <w:szCs w:val="24"/>
        </w:rPr>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312"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314" w:author="REID-JAMOND Alison" w:date="2022-04-04T14:10:00Z">
        <w:r w:rsidRPr="00785C54" w:rsidDel="008058B6">
          <w:rPr>
            <w:szCs w:val="24"/>
          </w:rPr>
          <w:delText>: for additional context, the Observer, Host and Deployment have been added</w:delText>
        </w:r>
      </w:del>
    </w:p>
    <w:p w14:paraId="1F0E8F6F" w14:textId="77777777"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315" w:author="REID-JAMOND Alison" w:date="2022-04-04T14:10:00Z">
        <w:r w:rsidRPr="00785C54" w:rsidDel="008058B6">
          <w:rPr>
            <w:szCs w:val="24"/>
          </w:rPr>
          <w:delText>:</w:delText>
        </w:r>
      </w:del>
      <w:r w:rsidRPr="00785C54">
        <w:rPr>
          <w:szCs w:val="24"/>
        </w:rPr>
        <w:t xml:space="preserve"> dam empty/full, rainfall observation</w:t>
      </w:r>
      <w:ins w:id="316" w:author="REID-JAMOND Alison" w:date="2022-04-04T14:10:00Z">
        <w:r w:rsidR="008058B6">
          <w:rPr>
            <w:szCs w:val="24"/>
          </w:rPr>
          <w:t>, etc.</w:t>
        </w:r>
      </w:ins>
      <w:del w:id="31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318"/>
      <w:r w:rsidRPr="00785C54">
        <w:rPr>
          <w:rFonts w:eastAsia="Times New Roman"/>
          <w:szCs w:val="24"/>
        </w:rPr>
        <w:t>domain features</w:t>
      </w:r>
      <w:commentRangeEnd w:id="318"/>
      <w:r w:rsidR="008058B6">
        <w:rPr>
          <w:rStyle w:val="CommentReference"/>
          <w:b w:val="0"/>
        </w:rPr>
        <w:commentReference w:id="318"/>
      </w:r>
    </w:p>
    <w:p w14:paraId="732E8318" w14:textId="77777777" w:rsidR="005B5EAD" w:rsidRPr="00785C54" w:rsidRDefault="005B5EAD" w:rsidP="00785C54">
      <w:pPr>
        <w:pStyle w:val="BodyText"/>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77777777" w:rsidR="005B5EAD" w:rsidRPr="00785C54" w:rsidRDefault="005B5EAD" w:rsidP="00785C54">
      <w:pPr>
        <w:pStyle w:val="BodyText"/>
        <w:autoSpaceDE w:val="0"/>
        <w:autoSpaceDN w:val="0"/>
        <w:adjustRightInd w:val="0"/>
        <w:rPr>
          <w:szCs w:val="24"/>
        </w:rPr>
      </w:pPr>
      <w:r w:rsidRPr="00785C54">
        <w:rPr>
          <w:szCs w:val="24"/>
        </w:rPr>
        <w:t>Both the Sample and the Domain feature may appear as the feature-of-interest. If a Sample feature is involved, it samples a feature of a type defined in a domain model.</w:t>
      </w:r>
    </w:p>
    <w:p w14:paraId="2CA09A77" w14:textId="77777777" w:rsidR="005B5EAD" w:rsidRPr="00785C54" w:rsidRDefault="005B5EAD" w:rsidP="00785C54">
      <w:pPr>
        <w:pStyle w:val="BodyText"/>
        <w:autoSpaceDE w:val="0"/>
        <w:autoSpaceDN w:val="0"/>
        <w:adjustRightInd w:val="0"/>
        <w:rPr>
          <w:szCs w:val="24"/>
        </w:rPr>
      </w:pPr>
      <w:r w:rsidRPr="00785C54">
        <w:rPr>
          <w:szCs w:val="24"/>
        </w:rPr>
        <w:t>Any Domain object can be a featureOfInterest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77777777"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319"/>
      <w:r w:rsidRPr="00785C54">
        <w:rPr>
          <w:szCs w:val="24"/>
        </w:rPr>
        <w:t xml:space="preserve">Well, Aquifer and FluidBody </w:t>
      </w:r>
      <w:commentRangeEnd w:id="319"/>
      <w:r w:rsidR="008058B6">
        <w:rPr>
          <w:rStyle w:val="CommentReference"/>
          <w:rFonts w:eastAsia="MS Mincho"/>
          <w:lang w:eastAsia="ja-JP"/>
        </w:rPr>
        <w:commentReference w:id="319"/>
      </w:r>
      <w:r w:rsidRPr="00785C54">
        <w:rPr>
          <w:szCs w:val="24"/>
        </w:rPr>
        <w:t>are modelled outside the OMS model 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77777777" w:rsidR="005B5EAD" w:rsidRPr="00785C54" w:rsidRDefault="005B5EAD" w:rsidP="00785C54">
      <w:pPr>
        <w:pStyle w:val="BodyText"/>
        <w:autoSpaceDE w:val="0"/>
        <w:autoSpaceDN w:val="0"/>
        <w:adjustRightInd w:val="0"/>
        <w:rPr>
          <w:szCs w:val="24"/>
        </w:rPr>
      </w:pPr>
      <w:r w:rsidRPr="00785C54">
        <w:rPr>
          <w:szCs w:val="24"/>
        </w:rPr>
        <w:t>The Well that samples the Aquifer acts as a proxy to the Aquifer in the observation act. The Well is thus considered as the proximateFeatureOfInterest of the Observation. The sampledFeature (the Aquifer) of the Well being the ultimateFeatureOfInterest.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77777777" w:rsidR="005B5EAD" w:rsidRPr="00785C54" w:rsidRDefault="005B5EAD" w:rsidP="00785C54">
      <w:pPr>
        <w:pStyle w:val="BodyText"/>
        <w:autoSpaceDE w:val="0"/>
        <w:autoSpaceDN w:val="0"/>
        <w:adjustRightInd w:val="0"/>
        <w:rPr>
          <w:szCs w:val="24"/>
        </w:rPr>
      </w:pPr>
      <w:r w:rsidRPr="00785C54">
        <w:rPr>
          <w:szCs w:val="24"/>
        </w:rPr>
        <w:t xml:space="preserve">Depending on the use case, one might want 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E402518"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the </w:t>
      </w:r>
      <w:del w:id="320"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321" w:author="REID-JAMOND Alison" w:date="2022-04-04T14:14:00Z">
              <w:r w:rsidRPr="00785C54" w:rsidDel="008058B6">
                <w:rPr>
                  <w:szCs w:val="24"/>
                </w:rPr>
                <w:delText xml:space="preserve">SHALL </w:delText>
              </w:r>
            </w:del>
            <w:ins w:id="322"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479B5D39"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323"/>
      <w:r w:rsidRPr="00785C54">
        <w:rPr>
          <w:rFonts w:eastAsia="Times New Roman"/>
          <w:szCs w:val="24"/>
        </w:rPr>
        <w:t>Interface Observation</w:t>
      </w:r>
      <w:commentRangeEnd w:id="323"/>
      <w:r w:rsidR="008058B6">
        <w:rPr>
          <w:rStyle w:val="CommentReference"/>
          <w:b w:val="0"/>
        </w:rPr>
        <w:commentReference w:id="323"/>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551C5FBB" w:rsidR="005B5EAD" w:rsidRPr="00785C54" w:rsidRDefault="005B5EAD" w:rsidP="00785C54">
            <w:pPr>
              <w:pStyle w:val="Tablebody"/>
              <w:autoSpaceDE w:val="0"/>
              <w:autoSpaceDN w:val="0"/>
              <w:adjustRightInd w:val="0"/>
              <w:jc w:val="both"/>
              <w:rPr>
                <w:szCs w:val="20"/>
              </w:rPr>
            </w:pPr>
            <w:r w:rsidRPr="00785C54">
              <w:rPr>
                <w:szCs w:val="24"/>
              </w:rPr>
              <w:t xml:space="preserve">An observation is an act carried out by an </w:t>
            </w:r>
            <w:r w:rsidRPr="00785C54">
              <w:rPr>
                <w:b/>
                <w:szCs w:val="24"/>
              </w:rPr>
              <w:t>Observer</w:t>
            </w:r>
            <w:r w:rsidRPr="00785C54">
              <w:rPr>
                <w:szCs w:val="24"/>
              </w:rPr>
              <w:t xml:space="preserve"> to determine the value of an </w:t>
            </w:r>
            <w:r w:rsidRPr="00785C54">
              <w:rPr>
                <w:b/>
                <w:szCs w:val="24"/>
              </w:rPr>
              <w:t>ObservableProperty</w:t>
            </w:r>
            <w:r w:rsidRPr="00785C54">
              <w:rPr>
                <w:szCs w:val="24"/>
              </w:rPr>
              <w:t xml:space="preserve"> of an object (</w:t>
            </w:r>
            <w:r w:rsidRPr="00785C54">
              <w:rPr>
                <w:b/>
                <w:szCs w:val="24"/>
              </w:rPr>
              <w:t>featureOfInterest)</w:t>
            </w:r>
            <w:r w:rsidRPr="00785C54">
              <w:rPr>
                <w:szCs w:val="24"/>
              </w:rPr>
              <w:t xml:space="preserve"> by using an </w:t>
            </w:r>
            <w:r w:rsidRPr="00785C54">
              <w:rPr>
                <w:b/>
                <w:szCs w:val="24"/>
              </w:rPr>
              <w:t>ObservingProcedure</w:t>
            </w:r>
            <w:r w:rsidRPr="00785C54">
              <w:rPr>
                <w:szCs w:val="24"/>
              </w:rPr>
              <w:t xml:space="preserve">; the value is provided as the </w:t>
            </w:r>
            <w:r w:rsidRPr="00785C54">
              <w:rPr>
                <w:b/>
                <w:szCs w:val="24"/>
              </w:rPr>
              <w:t>result</w:t>
            </w:r>
            <w:r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324" w:author="REID-JAMOND Alison" w:date="2022-04-04T14:14:00Z">
        <w:r w:rsidR="008058B6">
          <w:rPr>
            <w:szCs w:val="24"/>
          </w:rPr>
          <w:t>.</w:t>
        </w:r>
      </w:ins>
      <w:del w:id="325"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phenomenonTime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326" w:author="REID-JAMOND Alison" w:date="2022-04-04T14:14:00Z">
              <w:r w:rsidRPr="00785C54" w:rsidDel="008058B6">
                <w:rPr>
                  <w:szCs w:val="24"/>
                </w:rPr>
                <w:delText xml:space="preserve">SHALL </w:delText>
              </w:r>
            </w:del>
            <w:ins w:id="327"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07588F4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28"/>
      <w:r w:rsidRPr="00785C54">
        <w:rPr>
          <w:szCs w:val="24"/>
        </w:rPr>
        <w:t>NOTE 1</w:t>
      </w:r>
      <w:r w:rsidRPr="00785C54">
        <w:rPr>
          <w:szCs w:val="24"/>
        </w:rPr>
        <w:tab/>
        <w:t xml:space="preserve">The phenomenonTime is often the time </w:t>
      </w:r>
      <w:ins w:id="329" w:author="REID-JAMOND Alison" w:date="2022-04-04T14:15:00Z">
        <w:r w:rsidR="008058B6">
          <w:rPr>
            <w:szCs w:val="24"/>
          </w:rPr>
          <w:t xml:space="preserve">at which </w:t>
        </w:r>
      </w:ins>
      <w:r w:rsidRPr="00785C54">
        <w:rPr>
          <w:szCs w:val="24"/>
        </w:rPr>
        <w:t>the Sample has been taken.</w:t>
      </w:r>
    </w:p>
    <w:p w14:paraId="75CAC36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This is often the time of interaction by a sampling Procedure or observation Procedure with a real-world feature.</w:t>
      </w:r>
      <w:commentRangeEnd w:id="328"/>
      <w:r w:rsidR="008058B6">
        <w:rPr>
          <w:rStyle w:val="CommentReference"/>
          <w:rFonts w:eastAsia="MS Mincho"/>
          <w:lang w:eastAsia="ja-JP"/>
        </w:rPr>
        <w:commentReference w:id="328"/>
      </w:r>
    </w:p>
    <w:p w14:paraId="7EB7E64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30" w:author="REID-JAMOND Alison" w:date="2022-04-04T14:16:00Z">
              <w:r w:rsidRPr="00785C54" w:rsidDel="008058B6">
                <w:rPr>
                  <w:szCs w:val="24"/>
                </w:rPr>
                <w:delText xml:space="preserve">SHALL </w:delText>
              </w:r>
            </w:del>
            <w:ins w:id="331"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332" w:author="REID-JAMOND Alison" w:date="2022-04-04T14:16:00Z">
              <w:r w:rsidRPr="00785C54" w:rsidDel="008058B6">
                <w:rPr>
                  <w:szCs w:val="24"/>
                </w:rPr>
                <w:delText xml:space="preserve">SHOULD </w:delText>
              </w:r>
            </w:del>
            <w:ins w:id="333"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resultTime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334" w:author="REID-JAMOND Alison" w:date="2022-04-04T14:16:00Z">
              <w:r w:rsidRPr="00785C54" w:rsidDel="008058B6">
                <w:rPr>
                  <w:szCs w:val="24"/>
                </w:rPr>
                <w:delText xml:space="preserve">SHALL </w:delText>
              </w:r>
            </w:del>
            <w:ins w:id="335"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36" w:author="REID-JAMOND Alison" w:date="2022-04-04T14:16:00Z">
              <w:r w:rsidRPr="00785C54" w:rsidDel="008058B6">
                <w:rPr>
                  <w:szCs w:val="24"/>
                </w:rPr>
                <w:delText xml:space="preserve">SHALL </w:delText>
              </w:r>
            </w:del>
            <w:ins w:id="337"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validTime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338" w:author="REID-JAMOND Alison" w:date="2022-04-04T14:16:00Z">
              <w:r w:rsidRPr="00785C54" w:rsidDel="008058B6">
                <w:rPr>
                  <w:szCs w:val="24"/>
                </w:rPr>
                <w:delText xml:space="preserve">SHALL </w:delText>
              </w:r>
            </w:del>
            <w:ins w:id="33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0C2D7E8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340" w:author="REID-JAMOND Alison" w:date="2022-04-04T14:16:00Z">
              <w:r w:rsidRPr="00785C54" w:rsidDel="008058B6">
                <w:rPr>
                  <w:szCs w:val="24"/>
                </w:rPr>
                <w:delText xml:space="preserve">SHALL </w:delText>
              </w:r>
            </w:del>
            <w:ins w:id="341"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513F29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The featureOfInterest can be of Any type</w:t>
      </w:r>
      <w:ins w:id="342" w:author="REID-JAMOND Alison" w:date="2022-04-04T14:17:00Z">
        <w:r w:rsidR="008058B6">
          <w:rPr>
            <w:szCs w:val="24"/>
          </w:rPr>
          <w:t>.</w:t>
        </w:r>
      </w:ins>
    </w:p>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5C7591D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This object is the real-world object whose properties are under observation, </w:t>
      </w:r>
      <w:commentRangeStart w:id="343"/>
      <w:r w:rsidRPr="00785C54">
        <w:rPr>
          <w:szCs w:val="24"/>
        </w:rPr>
        <w:t>or is an object created with the intention to sample the real-world object,</w:t>
      </w:r>
      <w:commentRangeEnd w:id="343"/>
      <w:r w:rsidR="008058B6">
        <w:rPr>
          <w:rStyle w:val="CommentReference"/>
          <w:rFonts w:eastAsia="MS Mincho"/>
          <w:lang w:eastAsia="ja-JP"/>
        </w:rPr>
        <w:commentReference w:id="343"/>
      </w:r>
      <w:r w:rsidRPr="00785C54">
        <w:rPr>
          <w:szCs w:val="24"/>
        </w:rPr>
        <w:t xml:space="preserve"> as described </w:t>
      </w:r>
      <w:commentRangeStart w:id="344"/>
      <w:r w:rsidRPr="00785C54">
        <w:rPr>
          <w:szCs w:val="24"/>
        </w:rPr>
        <w:t xml:space="preserve">in the Sampling part of </w:t>
      </w:r>
      <w:r w:rsidRPr="00785C54">
        <w:rPr>
          <w:rStyle w:val="citesec"/>
          <w:szCs w:val="24"/>
          <w:shd w:val="clear" w:color="auto" w:fill="auto"/>
        </w:rPr>
        <w:t>section 7</w:t>
      </w:r>
      <w:commentRangeEnd w:id="344"/>
      <w:r w:rsidR="008058B6">
        <w:rPr>
          <w:rStyle w:val="CommentReference"/>
          <w:rFonts w:eastAsia="MS Mincho"/>
          <w:lang w:eastAsia="ja-JP"/>
        </w:rPr>
        <w:commentReference w:id="344"/>
      </w:r>
      <w:r w:rsidRPr="00785C54">
        <w:rPr>
          <w:szCs w:val="24"/>
        </w:rPr>
        <w:t>. An observation instance serves as a propertyValueProvider for its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345" w:author="REID-JAMOND Alison" w:date="2022-04-04T14:18:00Z">
              <w:r w:rsidRPr="00785C54" w:rsidDel="008058B6">
                <w:rPr>
                  <w:szCs w:val="24"/>
                </w:rPr>
                <w:delText xml:space="preserve">SHALL </w:delText>
              </w:r>
            </w:del>
            <w:ins w:id="346"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347" w:author="REID-JAMOND Alison" w:date="2022-04-04T14:19:00Z">
              <w:r w:rsidRPr="00785C54" w:rsidDel="008058B6">
                <w:rPr>
                  <w:szCs w:val="24"/>
                </w:rPr>
                <w:delText xml:space="preserve">MAY </w:delText>
              </w:r>
            </w:del>
            <w:ins w:id="348"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349" w:author="REID-JAMOND Alison" w:date="2022-04-04T14:19:00Z">
              <w:r w:rsidRPr="00785C54" w:rsidDel="008058B6">
                <w:rPr>
                  <w:szCs w:val="24"/>
                </w:rPr>
                <w:delText xml:space="preserve">SHALL </w:delText>
              </w:r>
            </w:del>
            <w:ins w:id="350"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observedProperty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351" w:author="REID-JAMOND Alison" w:date="2022-04-04T14:19:00Z">
              <w:r w:rsidRPr="00785C54" w:rsidDel="008058B6">
                <w:rPr>
                  <w:szCs w:val="24"/>
                </w:rPr>
                <w:delText xml:space="preserve">SHALL </w:delText>
              </w:r>
            </w:del>
            <w:ins w:id="352"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353" w:author="REID-JAMOND Alison" w:date="2022-04-04T14:19:00Z">
              <w:r w:rsidR="008058B6">
                <w:rPr>
                  <w:szCs w:val="24"/>
                </w:rPr>
                <w:t>shall</w:t>
              </w:r>
            </w:ins>
            <w:del w:id="354"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355" w:author="REID-JAMOND Alison" w:date="2022-04-04T14:19:00Z">
              <w:r w:rsidR="008058B6">
                <w:rPr>
                  <w:szCs w:val="24"/>
                </w:rPr>
                <w:t>shall</w:t>
              </w:r>
            </w:ins>
            <w:del w:id="356"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57"/>
      <w:r w:rsidRPr="00785C54">
        <w:rPr>
          <w:szCs w:val="24"/>
        </w:rPr>
        <w:t>NOTE 1</w:t>
      </w:r>
      <w:r w:rsidRPr="00785C54">
        <w:rPr>
          <w:szCs w:val="24"/>
        </w:rPr>
        <w:tab/>
        <w:t>The result can be of Any type as it may represent the value of any feature property.</w:t>
      </w:r>
    </w:p>
    <w:p w14:paraId="59346992"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If the observed property is a spatial operation or function, the type of the result may be a coverage.</w:t>
      </w:r>
      <w:commentRangeEnd w:id="357"/>
      <w:r w:rsidR="008058B6">
        <w:rPr>
          <w:rStyle w:val="CommentReference"/>
          <w:rFonts w:eastAsia="MS Mincho"/>
          <w:lang w:eastAsia="ja-JP"/>
        </w:rPr>
        <w:commentReference w:id="357"/>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58" w:author="REID-JAMOND Alison" w:date="2022-04-04T14:21:00Z">
              <w:r w:rsidRPr="00785C54" w:rsidDel="008058B6">
                <w:rPr>
                  <w:szCs w:val="24"/>
                </w:rPr>
                <w:delText xml:space="preserve">SHALL </w:delText>
              </w:r>
            </w:del>
            <w:ins w:id="359"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360"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observingProcedure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361" w:author="REID-JAMOND Alison" w:date="2022-04-04T14:21:00Z">
              <w:r w:rsidRPr="00785C54" w:rsidDel="008058B6">
                <w:rPr>
                  <w:szCs w:val="24"/>
                </w:rPr>
                <w:delText xml:space="preserve"> SHALL</w:delText>
              </w:r>
            </w:del>
            <w:ins w:id="362" w:author="REID-JAMOND Alison" w:date="2022-04-04T14:21:00Z">
              <w:r w:rsidR="008058B6">
                <w:rPr>
                  <w:szCs w:val="24"/>
                </w:rPr>
                <w:t>shall</w:t>
              </w:r>
            </w:ins>
            <w:r w:rsidRPr="00785C54">
              <w:rPr>
                <w:szCs w:val="24"/>
              </w:rPr>
              <w:t xml:space="preserve"> be used.</w:t>
            </w:r>
          </w:p>
        </w:tc>
      </w:tr>
    </w:tbl>
    <w:p w14:paraId="52D25049" w14:textId="4FFF71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63" w:author="REID-JAMOND Alison" w:date="2022-04-04T14:21:00Z">
              <w:r w:rsidRPr="00785C54" w:rsidDel="008058B6">
                <w:rPr>
                  <w:szCs w:val="24"/>
                </w:rPr>
                <w:delText xml:space="preserve">SHALL </w:delText>
              </w:r>
            </w:del>
            <w:ins w:id="36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 (ref)</w:t>
            </w:r>
            <w:r w:rsidRPr="00785C54">
              <w:rPr>
                <w:szCs w:val="24"/>
              </w:rPr>
              <w:t xml:space="preserve"> that is involved in the creation of this </w:t>
            </w:r>
            <w:r w:rsidRPr="00785C54">
              <w:rPr>
                <w:b/>
                <w:szCs w:val="24"/>
              </w:rPr>
              <w:t>Observation</w:t>
            </w:r>
            <w:r w:rsidRPr="00785C54">
              <w:rPr>
                <w:szCs w:val="24"/>
              </w:rPr>
              <w:t>.</w:t>
            </w:r>
          </w:p>
          <w:p w14:paraId="5103CA99" w14:textId="648B1C3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365"/>
            <w:r w:rsidRPr="00785C54">
              <w:rPr>
                <w:szCs w:val="24"/>
              </w:rPr>
              <w:t xml:space="preserve">SHALL </w:t>
            </w:r>
            <w:commentRangeEnd w:id="365"/>
            <w:r w:rsidR="008058B6">
              <w:rPr>
                <w:rStyle w:val="CommentReference"/>
                <w:rFonts w:eastAsia="MS Mincho"/>
                <w:lang w:eastAsia="ja-JP"/>
              </w:rPr>
              <w:commentReference w:id="365"/>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5CBA8B4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SHALL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5CDD8F92"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SHOULD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ObservableProperty characteristic associated with featureOfInterest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49B512F0"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SHOULD correspond to a characteristic associated with the </w:t>
            </w:r>
            <w:r w:rsidRPr="00785C54">
              <w:rPr>
                <w:b/>
                <w:szCs w:val="24"/>
              </w:rPr>
              <w:t>featureOfInterest</w:t>
            </w:r>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2F1D2910"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SHOULD be suitable for the associated </w:t>
            </w:r>
            <w:r w:rsidRPr="00785C54">
              <w:rPr>
                <w:b/>
                <w:szCs w:val="24"/>
              </w:rPr>
              <w:t>ObservableProperty</w:t>
            </w:r>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566CDD05"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SHOULD be suitable for the associated </w:t>
            </w:r>
            <w:r w:rsidRPr="00785C54">
              <w:rPr>
                <w:b/>
                <w:szCs w:val="24"/>
              </w:rPr>
              <w:t>ObservableProperty</w:t>
            </w:r>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36A650E1"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SHALL provide a unit of measure (UoM) if the result is measurable. If the UoM is not contained in the result, it SHALL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3C74307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SHOULD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7268E75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66"/>
      <w:r w:rsidRPr="00785C54">
        <w:rPr>
          <w:szCs w:val="24"/>
        </w:rPr>
        <w:t>NOTE</w:t>
      </w:r>
      <w:r w:rsidRPr="00785C54">
        <w:rPr>
          <w:szCs w:val="24"/>
        </w:rPr>
        <w:tab/>
        <w:t xml:space="preserve">In the case where the result of the Observation is a classification, for which no unit exists, the UoM should be declared as unitless </w:t>
      </w:r>
      <w:commentRangeEnd w:id="366"/>
      <w:r w:rsidR="008058B6">
        <w:rPr>
          <w:rStyle w:val="CommentReference"/>
          <w:rFonts w:eastAsia="MS Mincho"/>
          <w:lang w:eastAsia="ja-JP"/>
        </w:rPr>
        <w:commentReference w:id="366"/>
      </w:r>
      <w:r w:rsidRPr="00785C54">
        <w:rPr>
          <w:szCs w:val="24"/>
        </w:rPr>
        <w:t>(e.g., referencing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367"/>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367"/>
      <w:r w:rsidR="008058B6">
        <w:rPr>
          <w:rStyle w:val="CommentReference"/>
          <w:rFonts w:eastAsia="MS Mincho"/>
          <w:lang w:eastAsia="ja-JP"/>
        </w:rPr>
        <w:commentReference w:id="36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ObservableProperty</w:t>
      </w:r>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ObservableProperty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ObservableProperty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83CF40C" w:rsidR="005B5EAD" w:rsidRPr="00785C54" w:rsidRDefault="005B5EAD" w:rsidP="00785C54">
            <w:pPr>
              <w:pStyle w:val="Tablebody"/>
              <w:autoSpaceDE w:val="0"/>
              <w:autoSpaceDN w:val="0"/>
              <w:adjustRightInd w:val="0"/>
              <w:jc w:val="both"/>
              <w:rPr>
                <w:szCs w:val="20"/>
              </w:rPr>
            </w:pPr>
            <w:r w:rsidRPr="00785C54">
              <w:rPr>
                <w:szCs w:val="24"/>
              </w:rPr>
              <w:t xml:space="preserve">A quality (property, characteristic) of the </w:t>
            </w:r>
            <w:r w:rsidRPr="00785C54">
              <w:rPr>
                <w:b/>
                <w:szCs w:val="24"/>
              </w:rPr>
              <w:t>feature-of-interest</w:t>
            </w:r>
            <w:r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77777777" w:rsidR="005B5EAD" w:rsidRPr="00785C54" w:rsidRDefault="005B5EAD" w:rsidP="00785C54">
      <w:pPr>
        <w:pStyle w:val="Examplecontinued"/>
      </w:pPr>
      <w:commentRangeStart w:id="368"/>
      <w:r w:rsidRPr="00785C54">
        <w:t>On a groundwater well we:</w:t>
      </w:r>
      <w:commentRangeEnd w:id="368"/>
      <w:r w:rsidR="008058B6">
        <w:rPr>
          <w:rStyle w:val="CommentReference"/>
          <w:rFonts w:eastAsia="MS Mincho"/>
          <w:lang w:eastAsia="ja-JP"/>
        </w:rPr>
        <w:commentReference w:id="368"/>
      </w:r>
    </w:p>
    <w:p w14:paraId="1E77009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Monitor Groundwater Level (1 observable property)</w:t>
      </w:r>
    </w:p>
    <w:p w14:paraId="565E1B9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With an automated probe (that remains in the ground all year, constituting 1 procedure).</w:t>
      </w:r>
    </w:p>
    <w:p w14:paraId="73561473" w14:textId="77777777" w:rsidR="005B5EAD" w:rsidRPr="00785C54" w:rsidRDefault="005B5EAD" w:rsidP="00785C54">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we have physical campaigns where we revisit the groundwater well and:</w:t>
      </w:r>
    </w:p>
    <w:p w14:paraId="485B6561" w14:textId="77777777" w:rsidR="005B5EAD" w:rsidRPr="008058B6" w:rsidRDefault="005B5EAD" w:rsidP="00785C54">
      <w:pPr>
        <w:pStyle w:val="ListContinue2-"/>
        <w:rPr>
          <w:rFonts w:ascii="Cambria" w:hAnsi="Cambria"/>
          <w:sz w:val="20"/>
          <w:szCs w:val="20"/>
          <w:rPrChange w:id="369" w:author="REID-JAMOND Alison" w:date="2022-04-04T14:26:00Z">
            <w:rPr/>
          </w:rPrChange>
        </w:rPr>
      </w:pPr>
      <w:r w:rsidRPr="008058B6">
        <w:rPr>
          <w:rFonts w:ascii="Cambria" w:hAnsi="Cambria"/>
          <w:sz w:val="20"/>
          <w:szCs w:val="20"/>
          <w:rPrChange w:id="370" w:author="REID-JAMOND Alison" w:date="2022-04-04T14:26:00Z">
            <w:rPr/>
          </w:rPrChange>
        </w:rPr>
        <w:t>—</w:t>
      </w:r>
      <w:r w:rsidRPr="008058B6">
        <w:rPr>
          <w:rFonts w:ascii="Cambria" w:hAnsi="Cambria"/>
          <w:sz w:val="20"/>
          <w:szCs w:val="20"/>
          <w:rPrChange w:id="371" w:author="REID-JAMOND Alison" w:date="2022-04-04T14:26:00Z">
            <w:rPr/>
          </w:rPrChange>
        </w:rPr>
        <w:tab/>
        <w:t>Measure the Groundwater Level (still the same observable property as above)</w:t>
      </w:r>
      <w:r w:rsidRPr="008058B6">
        <w:rPr>
          <w:rFonts w:ascii="Cambria" w:hAnsi="Cambria"/>
          <w:sz w:val="20"/>
          <w:szCs w:val="20"/>
          <w:rPrChange w:id="372" w:author="REID-JAMOND Alison" w:date="2022-04-04T14:26:00Z">
            <w:rPr/>
          </w:rPrChange>
        </w:rPr>
        <w:br/>
        <w:t>but</w:t>
      </w:r>
    </w:p>
    <w:p w14:paraId="754D1FC3" w14:textId="77777777" w:rsidR="005B5EAD" w:rsidRPr="008058B6" w:rsidRDefault="005B5EAD" w:rsidP="00785C54">
      <w:pPr>
        <w:pStyle w:val="ListContinue2-"/>
        <w:rPr>
          <w:rFonts w:ascii="Cambria" w:hAnsi="Cambria"/>
          <w:sz w:val="20"/>
          <w:szCs w:val="20"/>
          <w:rPrChange w:id="373" w:author="REID-JAMOND Alison" w:date="2022-04-04T14:26:00Z">
            <w:rPr/>
          </w:rPrChange>
        </w:rPr>
      </w:pPr>
      <w:r w:rsidRPr="008058B6">
        <w:rPr>
          <w:rFonts w:ascii="Cambria" w:hAnsi="Cambria"/>
          <w:sz w:val="20"/>
          <w:szCs w:val="20"/>
          <w:rPrChange w:id="374" w:author="REID-JAMOND Alison" w:date="2022-04-04T14:26:00Z">
            <w:rPr/>
          </w:rPrChange>
        </w:rPr>
        <w:t>—</w:t>
      </w:r>
      <w:r w:rsidRPr="008058B6">
        <w:rPr>
          <w:rFonts w:ascii="Cambria" w:hAnsi="Cambria"/>
          <w:sz w:val="20"/>
          <w:szCs w:val="20"/>
          <w:rPrChange w:id="375" w:author="REID-JAMOND Alison" w:date="2022-04-04T14:26:00Z">
            <w:rPr/>
          </w:rPrChange>
        </w:rPr>
        <w:tab/>
        <w:t>With a manual probe, this is a different procedure.</w:t>
      </w:r>
    </w:p>
    <w:p w14:paraId="2AC880C4" w14:textId="77777777" w:rsidR="005B5EAD" w:rsidRPr="00785C54" w:rsidRDefault="005B5EAD" w:rsidP="00785C54">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06E95A53"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SHALL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6CE7476E" w:rsidR="005B5EAD" w:rsidRPr="00785C54" w:rsidRDefault="005B5EAD" w:rsidP="00785C54">
            <w:pPr>
              <w:pStyle w:val="Tablebody"/>
              <w:autoSpaceDE w:val="0"/>
              <w:autoSpaceDN w:val="0"/>
              <w:adjustRightInd w:val="0"/>
              <w:jc w:val="both"/>
              <w:rPr>
                <w:szCs w:val="20"/>
              </w:rPr>
            </w:pPr>
            <w:commentRangeStart w:id="376"/>
            <w:r w:rsidRPr="00785C54">
              <w:rPr>
                <w:szCs w:val="24"/>
              </w:rPr>
              <w:t>A description of steps performed.</w:t>
            </w:r>
            <w:commentRangeEnd w:id="376"/>
            <w:r w:rsidR="008058B6">
              <w:rPr>
                <w:rStyle w:val="CommentReference"/>
                <w:rFonts w:eastAsia="MS Mincho"/>
                <w:lang w:eastAsia="ja-JP"/>
              </w:rPr>
              <w:commentReference w:id="376"/>
            </w:r>
          </w:p>
        </w:tc>
      </w:tr>
    </w:tbl>
    <w:p w14:paraId="45B9959B" w14:textId="5CC63E55" w:rsidR="005B5EAD" w:rsidRPr="008058B6" w:rsidDel="008058B6" w:rsidRDefault="005B5EAD">
      <w:pPr>
        <w:pStyle w:val="Note"/>
        <w:rPr>
          <w:del w:id="377" w:author="REID-JAMOND Alison" w:date="2022-04-04T14:27:00Z"/>
        </w:rPr>
        <w:pPrChange w:id="37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379" w:author="REID-JAMOND Alison" w:date="2022-04-04T14:27:00Z">
        <w:r w:rsidR="008058B6" w:rsidRPr="008058B6">
          <w:t xml:space="preserve"> 1</w:t>
        </w:r>
      </w:ins>
      <w:del w:id="38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38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8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7A65B2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83" w:author="REID-JAMOND Alison" w:date="2022-04-04T14:27:00Z">
        <w:r w:rsidRPr="00785C54" w:rsidDel="008058B6">
          <w:rPr>
            <w:szCs w:val="24"/>
          </w:rPr>
          <w:delText>2)</w:delText>
        </w:r>
      </w:del>
      <w:ins w:id="384"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38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2011</w:t>
        </w:r>
        <w:r w:rsidR="008058B6" w:rsidRPr="00785C54">
          <w:rPr>
            <w:szCs w:val="24"/>
          </w:rPr>
          <w:t xml:space="preserve"> </w:t>
        </w:r>
        <w:r w:rsidR="008058B6">
          <w:rPr>
            <w:szCs w:val="24"/>
          </w:rPr>
          <w:t>(</w:t>
        </w:r>
      </w:ins>
      <w:del w:id="386" w:author="REID-JAMOND Alison" w:date="2022-04-04T14:27:00Z">
        <w:r w:rsidRPr="00785C54" w:rsidDel="008058B6">
          <w:rPr>
            <w:szCs w:val="24"/>
          </w:rPr>
          <w:delText xml:space="preserve"> </w:delText>
        </w:r>
      </w:del>
      <w:r w:rsidRPr="00785C54">
        <w:rPr>
          <w:szCs w:val="24"/>
        </w:rPr>
        <w:t xml:space="preserve">this </w:t>
      </w:r>
      <w:del w:id="387" w:author="REID-JAMOND Alison" w:date="2022-04-04T14:27:00Z">
        <w:r w:rsidRPr="00785C54" w:rsidDel="008058B6">
          <w:rPr>
            <w:szCs w:val="24"/>
          </w:rPr>
          <w:delText>version t</w:delText>
        </w:r>
      </w:del>
      <w:ins w:id="388" w:author="REID-JAMOND Alison" w:date="2022-04-04T14:27:00Z">
        <w:r w:rsidR="008058B6">
          <w:rPr>
            <w:szCs w:val="24"/>
          </w:rPr>
          <w:t>document) t</w:t>
        </w:r>
      </w:ins>
      <w:r w:rsidRPr="00785C54">
        <w:rPr>
          <w:szCs w:val="24"/>
        </w:rPr>
        <w:t xml:space="preserve">o avoid unnecessary confusion between the terms </w:t>
      </w:r>
      <w:ins w:id="389" w:author="REID-JAMOND Alison" w:date="2022-04-04T14:28:00Z">
        <w:r w:rsidR="008058B6">
          <w:rPr>
            <w:szCs w:val="24"/>
          </w:rPr>
          <w:t>"</w:t>
        </w:r>
      </w:ins>
      <w:r w:rsidRPr="00785C54">
        <w:rPr>
          <w:szCs w:val="24"/>
        </w:rPr>
        <w:t>procedure</w:t>
      </w:r>
      <w:ins w:id="390" w:author="REID-JAMOND Alison" w:date="2022-04-04T14:28:00Z">
        <w:r w:rsidR="008058B6">
          <w:rPr>
            <w:szCs w:val="24"/>
          </w:rPr>
          <w:t>"</w:t>
        </w:r>
      </w:ins>
      <w:r w:rsidRPr="00785C54">
        <w:rPr>
          <w:szCs w:val="24"/>
        </w:rPr>
        <w:t xml:space="preserve"> and </w:t>
      </w:r>
      <w:ins w:id="391" w:author="REID-JAMOND Alison" w:date="2022-04-04T14:28:00Z">
        <w:r w:rsidR="008058B6">
          <w:rPr>
            <w:szCs w:val="24"/>
          </w:rPr>
          <w:t>"</w:t>
        </w:r>
      </w:ins>
      <w:r w:rsidRPr="00785C54">
        <w:rPr>
          <w:szCs w:val="24"/>
        </w:rPr>
        <w:t>process</w:t>
      </w:r>
      <w:ins w:id="392"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ObservingProcedure</w:t>
      </w:r>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6D232C41" w:rsidR="005B5EAD" w:rsidRPr="00785C54" w:rsidRDefault="005B5EAD" w:rsidP="00785C54">
            <w:pPr>
              <w:pStyle w:val="Tablebody"/>
              <w:autoSpaceDE w:val="0"/>
              <w:autoSpaceDN w:val="0"/>
              <w:adjustRightInd w:val="0"/>
              <w:jc w:val="both"/>
              <w:rPr>
                <w:szCs w:val="20"/>
              </w:rPr>
            </w:pPr>
            <w:r w:rsidRPr="00785C54">
              <w:rPr>
                <w:szCs w:val="24"/>
              </w:rPr>
              <w:t xml:space="preserve">The 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7203F4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93"/>
      <w:r w:rsidRPr="00785C54">
        <w:rPr>
          <w:szCs w:val="24"/>
        </w:rPr>
        <w:t>NOTES:</w:t>
      </w:r>
      <w:r w:rsidR="00564377" w:rsidRPr="00785C54">
        <w:rPr>
          <w:szCs w:val="24"/>
        </w:rPr>
        <w:tab/>
        <w:t> </w:t>
      </w:r>
    </w:p>
    <w:p w14:paraId="07A008D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The recipe that the observer (cook) follows to generate the observation;</w:t>
      </w:r>
    </w:p>
    <w:p w14:paraId="7091BC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The procedure is often referred to as the method;</w:t>
      </w:r>
    </w:p>
    <w:p w14:paraId="21ECC9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Different observers can follow the same (reusable) procedure for the creation of different observations;</w:t>
      </w:r>
    </w:p>
    <w:p w14:paraId="1409E48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The procedure is a workflow, protocol, plan, algorithm, or computational method specifying how to make an observation;</w:t>
      </w:r>
    </w:p>
    <w:p w14:paraId="5A8FF6F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The observing procedure cannot describe a sensor instance, but it can describe the sensor type.</w:t>
      </w:r>
    </w:p>
    <w:p w14:paraId="6001395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this version to avoid unnecessary confusion between the terms procedure and process.</w:t>
      </w:r>
      <w:commentRangeEnd w:id="393"/>
      <w:r w:rsidR="008058B6">
        <w:rPr>
          <w:rStyle w:val="CommentReference"/>
          <w:rFonts w:eastAsia="MS Mincho"/>
          <w:lang w:eastAsia="ja-JP"/>
        </w:rPr>
        <w:commentReference w:id="393"/>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0A9BD94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SHALL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2998B14F" w:rsidR="005B5EAD" w:rsidRPr="00785C54" w:rsidRDefault="005B5EAD" w:rsidP="00785C54">
            <w:pPr>
              <w:pStyle w:val="Tablebody"/>
              <w:autoSpaceDE w:val="0"/>
              <w:autoSpaceDN w:val="0"/>
              <w:adjustRightInd w:val="0"/>
              <w:jc w:val="both"/>
              <w:rPr>
                <w:szCs w:val="20"/>
              </w:rPr>
            </w:pPr>
            <w:r w:rsidRPr="00785C54">
              <w:rPr>
                <w:szCs w:val="24"/>
              </w:rPr>
              <w:t xml:space="preserve">An 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4CBF4D9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NOTES:</w:t>
      </w:r>
      <w:r w:rsidR="00AB3AC6" w:rsidRPr="00785C54">
        <w:rPr>
          <w:szCs w:val="24"/>
        </w:rPr>
        <w:tab/>
        <w:t> </w:t>
      </w:r>
    </w:p>
    <w:p w14:paraId="4E352A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Different Observers can follow the same (reusable) observing Procedure for the creation of different Observations;</w:t>
      </w:r>
    </w:p>
    <w:p w14:paraId="68BAB7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An Observer is closely linked with an observableProperty that it generates results for;</w:t>
      </w:r>
    </w:p>
    <w:p w14:paraId="1F5957B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An Observer can be hosted by one or more Host;</w:t>
      </w:r>
    </w:p>
    <w:p w14:paraId="4187A0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An Observer responds to a stimulus, e.g.</w:t>
      </w:r>
      <w:del w:id="394"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395"/>
      <w:r w:rsidRPr="00785C54">
        <w:rPr>
          <w:szCs w:val="24"/>
        </w:rPr>
        <w:t>Other examples of Sensors include the human eyes.</w:t>
      </w:r>
      <w:commentRangeEnd w:id="395"/>
      <w:r w:rsidR="008058B6">
        <w:rPr>
          <w:rStyle w:val="CommentReference"/>
          <w:rFonts w:eastAsia="MS Mincho"/>
          <w:lang w:eastAsia="ja-JP"/>
        </w:rPr>
        <w:commentReference w:id="395"/>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48F42A9F"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SHALL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3048B78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SHALL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7468DDB5"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SHALL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3A56063A" w:rsidR="005B5EAD" w:rsidRPr="00785C54" w:rsidRDefault="005B5EAD" w:rsidP="00785C54">
            <w:pPr>
              <w:pStyle w:val="Tablebody"/>
              <w:autoSpaceDE w:val="0"/>
              <w:autoSpaceDN w:val="0"/>
              <w:adjustRightInd w:val="0"/>
              <w:jc w:val="both"/>
              <w:rPr>
                <w:szCs w:val="20"/>
              </w:rPr>
            </w:pPr>
            <w:r w:rsidRPr="00785C54">
              <w:rPr>
                <w:szCs w:val="24"/>
              </w:rPr>
              <w:t xml:space="preserve">A grouping of </w:t>
            </w:r>
            <w:r w:rsidRPr="00785C54">
              <w:rPr>
                <w:b/>
                <w:szCs w:val="24"/>
              </w:rPr>
              <w:t>Observer</w:t>
            </w:r>
            <w:r w:rsidRPr="00785C54">
              <w:rPr>
                <w:szCs w:val="24"/>
              </w:rPr>
              <w:t>s for a specific reason.</w:t>
            </w:r>
          </w:p>
        </w:tc>
      </w:tr>
    </w:tbl>
    <w:p w14:paraId="66FDC627" w14:textId="228EEF8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96"/>
      <w:r w:rsidRPr="00785C54">
        <w:rPr>
          <w:szCs w:val="24"/>
        </w:rPr>
        <w:t>NOTES:</w:t>
      </w:r>
      <w:r w:rsidR="00AB3AC6" w:rsidRPr="00785C54">
        <w:rPr>
          <w:szCs w:val="24"/>
        </w:rPr>
        <w:tab/>
        <w:t> </w:t>
      </w:r>
    </w:p>
    <w:p w14:paraId="30A7BA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In many use cases, the Host is the environmental monitoring facility;</w:t>
      </w:r>
    </w:p>
    <w:p w14:paraId="2DB1905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Host can be a platform that hosts a set of sensors;</w:t>
      </w:r>
    </w:p>
    <w:p w14:paraId="0FFBE98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396"/>
      <w:r w:rsidR="008058B6">
        <w:rPr>
          <w:rStyle w:val="CommentReference"/>
          <w:rFonts w:eastAsia="MS Mincho"/>
          <w:lang w:eastAsia="ja-JP"/>
        </w:rPr>
        <w:commentReference w:id="396"/>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0E7E873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SHALL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063A374A"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SHALL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7A745FC8" w:rsidR="005B5EAD" w:rsidRPr="00785C54" w:rsidRDefault="005B5EAD" w:rsidP="00785C54">
            <w:pPr>
              <w:pStyle w:val="Tablebody"/>
              <w:autoSpaceDE w:val="0"/>
              <w:autoSpaceDN w:val="0"/>
              <w:adjustRightInd w:val="0"/>
              <w:jc w:val="both"/>
              <w:rPr>
                <w:b/>
                <w:szCs w:val="20"/>
              </w:rPr>
            </w:pPr>
            <w:r w:rsidRPr="00785C54">
              <w:rPr>
                <w:szCs w:val="24"/>
              </w:rPr>
              <w:t xml:space="preserve">Information on the assignment of an </w:t>
            </w:r>
            <w:r w:rsidRPr="00785C54">
              <w:rPr>
                <w:b/>
                <w:szCs w:val="24"/>
              </w:rPr>
              <w:t>Observer</w:t>
            </w:r>
            <w:r w:rsidRPr="00785C54">
              <w:rPr>
                <w:szCs w:val="24"/>
              </w:rPr>
              <w:t xml:space="preserve"> to a </w:t>
            </w:r>
            <w:r w:rsidRPr="00785C54">
              <w:rPr>
                <w:b/>
                <w:szCs w:val="24"/>
              </w:rPr>
              <w:t>Host.</w:t>
            </w:r>
          </w:p>
        </w:tc>
      </w:tr>
    </w:tbl>
    <w:p w14:paraId="4422D141" w14:textId="4FE1D5C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97"/>
      <w:r w:rsidRPr="00785C54">
        <w:rPr>
          <w:szCs w:val="24"/>
        </w:rPr>
        <w:t>NOTE</w:t>
      </w:r>
      <w:r w:rsidRPr="00785C54">
        <w:rPr>
          <w:szCs w:val="24"/>
        </w:rPr>
        <w:tab/>
        <w:t>Examples of deployment are:</w:t>
      </w:r>
      <w:commentRangeEnd w:id="397"/>
      <w:r w:rsidR="008058B6">
        <w:rPr>
          <w:rStyle w:val="CommentReference"/>
          <w:rFonts w:eastAsia="MS Mincho"/>
          <w:lang w:eastAsia="ja-JP"/>
        </w:rPr>
        <w:commentReference w:id="397"/>
      </w:r>
    </w:p>
    <w:p w14:paraId="06C290D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Information regarding a sensor being attached to a pole.</w:t>
      </w:r>
    </w:p>
    <w:p w14:paraId="713A72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monitoring facilities pertaining to an environmental monitoring network.</w:t>
      </w:r>
    </w:p>
    <w:p w14:paraId="6A466FE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description of a ship cruise linking a research vessel with a marine network.</w:t>
      </w:r>
    </w:p>
    <w:p w14:paraId="2B4023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38913EDF"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SHALL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79DFBBFC"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SHALL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2113FBA3" w:rsidR="005B5EAD" w:rsidRPr="00785C54" w:rsidRDefault="005B5EAD" w:rsidP="00785C54">
            <w:pPr>
              <w:pStyle w:val="Tablebody"/>
              <w:autoSpaceDE w:val="0"/>
              <w:autoSpaceDN w:val="0"/>
              <w:adjustRightInd w:val="0"/>
              <w:jc w:val="both"/>
              <w:rPr>
                <w:szCs w:val="20"/>
              </w:rPr>
            </w:pPr>
            <w:r w:rsidRPr="00785C54">
              <w:rPr>
                <w:szCs w:val="24"/>
              </w:rPr>
              <w:t>Abstract Observation core 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37A13F9C"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SHALL link to descriptive metadata as commonly understood by communities.</w:t>
            </w:r>
          </w:p>
        </w:tc>
      </w:tr>
    </w:tbl>
    <w:p w14:paraId="309D50EC" w14:textId="3695E8B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98"/>
      <w:r w:rsidRPr="00785C54">
        <w:rPr>
          <w:szCs w:val="24"/>
        </w:rPr>
        <w:t>NOTE</w:t>
      </w:r>
      <w:r w:rsidRPr="00785C54">
        <w:rPr>
          <w:szCs w:val="24"/>
        </w:rPr>
        <w:tab/>
        <w:t>Attention should be given not to reinvent semantic that is explicitly modelled in the OMS model.</w:t>
      </w:r>
      <w:commentRangeEnd w:id="398"/>
      <w:r w:rsidR="008058B6">
        <w:rPr>
          <w:rStyle w:val="CommentReference"/>
          <w:rFonts w:eastAsia="MS Mincho"/>
          <w:lang w:eastAsia="ja-JP"/>
        </w:rPr>
        <w:commentReference w:id="398"/>
      </w:r>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AbstractObservationCharacteristics</w:t>
      </w:r>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AbstractObservationCharacteristics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54A95727" w:rsidR="005B5EAD" w:rsidRPr="00785C54" w:rsidRDefault="005B5EAD" w:rsidP="00785C54">
            <w:pPr>
              <w:pStyle w:val="Tablebody"/>
              <w:autoSpaceDE w:val="0"/>
              <w:autoSpaceDN w:val="0"/>
              <w:adjustRightInd w:val="0"/>
              <w:jc w:val="both"/>
              <w:rPr>
                <w:szCs w:val="20"/>
              </w:rPr>
            </w:pPr>
            <w:r w:rsidRPr="00785C54">
              <w:rPr>
                <w:szCs w:val="24"/>
              </w:rPr>
              <w:t>Abstract Observation core -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406A4068" w:rsidR="00935FAF" w:rsidRPr="00785C54" w:rsidRDefault="00935FAF" w:rsidP="00785C54">
      <w:pPr>
        <w:pStyle w:val="BodyText"/>
      </w:pPr>
      <w:r w:rsidRPr="00785C54">
        <w:t> </w:t>
      </w:r>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77777777" w:rsidR="005B5EAD" w:rsidRPr="00785C54" w:rsidRDefault="005B5EAD" w:rsidP="00785C54">
      <w:pPr>
        <w:pStyle w:val="Figuretitle"/>
        <w:autoSpaceDE w:val="0"/>
        <w:autoSpaceDN w:val="0"/>
        <w:adjustRightInd w:val="0"/>
        <w:outlineLvl w:val="0"/>
        <w:rPr>
          <w:szCs w:val="24"/>
        </w:rPr>
      </w:pPr>
      <w:commentRangeStart w:id="399"/>
      <w:r w:rsidRPr="00785C54">
        <w:rPr>
          <w:szCs w:val="24"/>
        </w:rPr>
        <w:t>Figure 10 — Context diagram for Abstract Observation core — AbstractObservationCharacteristics and AbstractObservation</w:t>
      </w:r>
      <w:commentRangeEnd w:id="399"/>
      <w:r w:rsidR="008058B6">
        <w:rPr>
          <w:rStyle w:val="CommentReference"/>
          <w:rFonts w:eastAsia="MS Mincho"/>
          <w:b w:val="0"/>
          <w:lang w:eastAsia="ja-JP"/>
        </w:rPr>
        <w:commentReference w:id="399"/>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4D9579D0" w:rsidR="005B5EAD" w:rsidRPr="00785C54" w:rsidRDefault="005B5EAD" w:rsidP="00785C54">
            <w:pPr>
              <w:pStyle w:val="Tablebody"/>
              <w:autoSpaceDE w:val="0"/>
              <w:autoSpaceDN w:val="0"/>
              <w:adjustRightInd w:val="0"/>
              <w:jc w:val="both"/>
              <w:rPr>
                <w:szCs w:val="20"/>
              </w:rPr>
            </w:pPr>
            <w:commentRangeStart w:id="400"/>
            <w:r w:rsidRPr="00785C54">
              <w:rPr>
                <w:szCs w:val="24"/>
              </w:rPr>
              <w:t xml:space="preserve">Set of common characteristics used for describing an </w:t>
            </w:r>
            <w:r w:rsidRPr="00785C54">
              <w:rPr>
                <w:b/>
                <w:szCs w:val="24"/>
              </w:rPr>
              <w:t>Observation</w:t>
            </w:r>
            <w:r w:rsidRPr="00785C54">
              <w:rPr>
                <w:szCs w:val="24"/>
              </w:rPr>
              <w:t xml:space="preserve"> or a collection of Observations.</w:t>
            </w:r>
            <w:commentRangeEnd w:id="400"/>
            <w:r w:rsidR="008058B6">
              <w:rPr>
                <w:rStyle w:val="CommentReference"/>
                <w:rFonts w:eastAsia="MS Mincho"/>
                <w:lang w:eastAsia="ja-JP"/>
              </w:rPr>
              <w:commentReference w:id="400"/>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observationType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239DF3E8"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Observation is provided, the property </w:t>
            </w:r>
            <w:r w:rsidRPr="00785C54">
              <w:rPr>
                <w:b/>
                <w:szCs w:val="24"/>
              </w:rPr>
              <w:t>observationType:AbstractObservationType</w:t>
            </w:r>
            <w:r w:rsidRPr="00785C54">
              <w:rPr>
                <w:szCs w:val="24"/>
              </w:rPr>
              <w:t xml:space="preserve"> SHALL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22E5B50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SHALL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116950D2" w:rsidR="005B5EAD" w:rsidRPr="00785C54" w:rsidRDefault="005B5EAD" w:rsidP="00785C54">
            <w:pPr>
              <w:pStyle w:val="Tablebody"/>
              <w:autoSpaceDE w:val="0"/>
              <w:autoSpaceDN w:val="0"/>
              <w:adjustRightInd w:val="0"/>
              <w:jc w:val="both"/>
              <w:rPr>
                <w:szCs w:val="20"/>
              </w:rPr>
            </w:pPr>
            <w:r w:rsidRPr="00785C54">
              <w:rPr>
                <w:szCs w:val="24"/>
              </w:rPr>
              <w:t>Parameter SHOULD NOT be used instead of the procedure to describe the steps performed in order to determine the value of the ObservableProperty.</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4EC62853" w:rsidR="005B5EAD" w:rsidRPr="00785C54" w:rsidRDefault="005B5EAD" w:rsidP="00785C54">
            <w:pPr>
              <w:pStyle w:val="Tablebody"/>
              <w:autoSpaceDE w:val="0"/>
              <w:autoSpaceDN w:val="0"/>
              <w:adjustRightInd w:val="0"/>
              <w:jc w:val="both"/>
              <w:rPr>
                <w:szCs w:val="20"/>
              </w:rPr>
            </w:pPr>
            <w:r w:rsidRPr="00785C54">
              <w:rPr>
                <w:szCs w:val="24"/>
              </w:rPr>
              <w:t>Parameter SHOULD NOT be utilized to provide information already contained in the model by existing attributes or associations.</w:t>
            </w:r>
          </w:p>
        </w:tc>
      </w:tr>
    </w:tbl>
    <w:p w14:paraId="770895C5" w14:textId="0DD54F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This </w:t>
      </w:r>
      <w:del w:id="401" w:author="REID-JAMOND Alison" w:date="2022-04-04T14:35:00Z">
        <w:r w:rsidRPr="00785C54" w:rsidDel="008058B6">
          <w:rPr>
            <w:szCs w:val="24"/>
          </w:rPr>
          <w:delText xml:space="preserve">might </w:delText>
        </w:r>
      </w:del>
      <w:ins w:id="402" w:author="REID-JAMOND Alison" w:date="2022-04-04T14:35:00Z">
        <w:r w:rsidR="008058B6">
          <w:rPr>
            <w:szCs w:val="24"/>
          </w:rPr>
          <w:t>can</w:t>
        </w:r>
        <w:r w:rsidR="008058B6" w:rsidRPr="00785C54">
          <w:rPr>
            <w:szCs w:val="24"/>
          </w:rPr>
          <w:t xml:space="preserve"> </w:t>
        </w:r>
      </w:ins>
      <w:r w:rsidRPr="00785C54">
        <w:rPr>
          <w:szCs w:val="24"/>
        </w:rPr>
        <w:t>be an environmental parameter, an instrument setting or input, or an event-specific sampling parameter that is not tightly bound to either the feature-of-interest or to the observation procedure.</w:t>
      </w:r>
    </w:p>
    <w:p w14:paraId="1F669E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Parameters that are tightly bound to the procedure can be recorded as part of the procedure description.</w:t>
      </w:r>
    </w:p>
    <w:p w14:paraId="3ED6B3CC" w14:textId="77777777" w:rsidR="005B5EAD" w:rsidRPr="00785C54" w:rsidRDefault="005B5EAD" w:rsidP="00785C54">
      <w:pPr>
        <w:pStyle w:val="BodyText"/>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resultQuality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4ABFEEFB"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SHALL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403" w:author="REID-JAMOND Alison" w:date="2022-04-04T14:35:00Z">
        <w:r w:rsidRPr="00785C54" w:rsidDel="008058B6">
          <w:rPr>
            <w:szCs w:val="24"/>
          </w:rPr>
          <w:delText xml:space="preserve">may </w:delText>
        </w:r>
      </w:del>
      <w:ins w:id="404"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405" w:author="REID-JAMOND Alison" w:date="2022-04-04T14:35:00Z">
        <w:r w:rsidRPr="00785C54" w:rsidDel="008058B6">
          <w:rPr>
            <w:szCs w:val="24"/>
          </w:rPr>
          <w:delText xml:space="preserve">may </w:delText>
        </w:r>
      </w:del>
      <w:ins w:id="406"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proximateFeatureOfInterest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SHALL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ultimateFeatureOfInterest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SHALL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407" w:author="REID-JAMOND Alison" w:date="2022-04-04T14:37:00Z">
        <w:r w:rsidRPr="00785C54" w:rsidDel="008058B6">
          <w:rPr>
            <w:szCs w:val="24"/>
          </w:rPr>
          <w:delText xml:space="preserve">may </w:delText>
        </w:r>
      </w:del>
      <w:ins w:id="408"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4005BC13"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SHOULD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409" w:author="REID-JAMOND Alison" w:date="2022-04-04T14:38:00Z">
        <w:r w:rsidRPr="00785C54" w:rsidDel="008058B6">
          <w:rPr>
            <w:szCs w:val="24"/>
          </w:rPr>
          <w:delText>, see</w:delText>
        </w:r>
      </w:del>
      <w:ins w:id="410" w:author="REID-JAMOND Alison" w:date="2022-04-04T14:38:00Z">
        <w:r w:rsidR="008058B6">
          <w:rPr>
            <w:szCs w:val="24"/>
          </w:rPr>
          <w:t>; see</w:t>
        </w:r>
      </w:ins>
      <w:del w:id="411"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4E356C6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river, an aquifer, soil layer, outcrop, a butterfly, a survey area, a room, </w:t>
      </w:r>
      <w:del w:id="412" w:author="REID-JAMOND Alison" w:date="2022-04-04T14:38:00Z">
        <w:r w:rsidRPr="00785C54" w:rsidDel="008058B6">
          <w:rPr>
            <w:szCs w:val="24"/>
          </w:rPr>
          <w:delText xml:space="preserve">Abby's </w:delText>
        </w:r>
      </w:del>
      <w:ins w:id="413" w:author="REID-JAMOND Alison" w:date="2022-04-04T14:38:00Z">
        <w:r w:rsidR="008058B6">
          <w:rPr>
            <w:szCs w:val="24"/>
          </w:rPr>
          <w:t xml:space="preserve">a specific person's </w:t>
        </w:r>
      </w:ins>
      <w:r w:rsidRPr="00785C54">
        <w:rPr>
          <w:szCs w:val="24"/>
        </w:rPr>
        <w:t>car, a specific human being, this document</w:t>
      </w:r>
      <w:ins w:id="414" w:author="REID-JAMOND Alison" w:date="2022-04-04T14:38:00Z">
        <w:r w:rsidR="008058B6">
          <w:rPr>
            <w:szCs w:val="24"/>
          </w:rPr>
          <w:t>.</w:t>
        </w:r>
      </w:ins>
    </w:p>
    <w:p w14:paraId="51311E0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6459045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p>
    <w:p w14:paraId="4607B693"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determination of the species of the butterfly, in this case the butterfly is the ultimateFeatureOfInterest, no proximateFeatureOfInterest need be provided.</w:t>
      </w:r>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AbstractObservation</w:t>
      </w:r>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5C19267C" w:rsidR="005B5EAD" w:rsidRPr="00785C54" w:rsidRDefault="005B5EAD" w:rsidP="00785C54">
            <w:pPr>
              <w:pStyle w:val="Tablebody"/>
              <w:autoSpaceDE w:val="0"/>
              <w:autoSpaceDN w:val="0"/>
              <w:adjustRightInd w:val="0"/>
              <w:jc w:val="both"/>
              <w:rPr>
                <w:szCs w:val="20"/>
              </w:rPr>
            </w:pPr>
            <w:r w:rsidRPr="00785C54">
              <w:rPr>
                <w:szCs w:val="24"/>
              </w:rPr>
              <w:t>Abstract Observation core -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observationType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40FAD058" w:rsidR="005B5EAD" w:rsidRPr="00785C54" w:rsidRDefault="005B5EAD" w:rsidP="00785C54">
            <w:pPr>
              <w:pStyle w:val="Tablebody"/>
              <w:autoSpaceDE w:val="0"/>
              <w:autoSpaceDN w:val="0"/>
              <w:adjustRightInd w:val="0"/>
              <w:jc w:val="both"/>
              <w:rPr>
                <w:szCs w:val="20"/>
              </w:rPr>
            </w:pPr>
            <w:commentRangeStart w:id="415"/>
            <w:r w:rsidRPr="00785C54">
              <w:rPr>
                <w:szCs w:val="24"/>
              </w:rPr>
              <w:t>If information on the type of Observation is provided, the constraints defined in the referenced codelist SHALL be used.</w:t>
            </w:r>
            <w:commentRangeEnd w:id="415"/>
            <w:r w:rsidR="008058B6">
              <w:rPr>
                <w:rStyle w:val="CommentReference"/>
                <w:rFonts w:eastAsia="MS Mincho"/>
                <w:lang w:eastAsia="ja-JP"/>
              </w:rPr>
              <w:commentReference w:id="415"/>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resultTime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2FC96C36"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SHALL be of type </w:t>
            </w:r>
            <w:r w:rsidRPr="00785C54">
              <w:rPr>
                <w:b/>
                <w:szCs w:val="24"/>
              </w:rPr>
              <w:t>TM_Instant</w:t>
            </w:r>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0428F1C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SHALL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proximate or ultimate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2FD6B107" w:rsidR="005B5EAD" w:rsidRPr="00785C54" w:rsidRDefault="008058B6" w:rsidP="00785C54">
            <w:pPr>
              <w:pStyle w:val="Tablebody"/>
              <w:autoSpaceDE w:val="0"/>
              <w:autoSpaceDN w:val="0"/>
              <w:adjustRightInd w:val="0"/>
              <w:jc w:val="both"/>
              <w:rPr>
                <w:szCs w:val="20"/>
              </w:rPr>
            </w:pPr>
            <w:ins w:id="416" w:author="REID-JAMOND Alison" w:date="2022-04-04T14:39:00Z">
              <w:r>
                <w:rPr>
                  <w:szCs w:val="24"/>
                </w:rPr>
                <w:t>A</w:t>
              </w:r>
            </w:ins>
            <w:del w:id="417"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SHALL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694DC263"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SHALL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ObservableProperty characteristic associated with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4FB4B5EC"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SHALL correspond to a characteristic associated with the </w:t>
            </w:r>
            <w:r w:rsidRPr="00785C54">
              <w:rPr>
                <w:b/>
                <w:szCs w:val="24"/>
              </w:rPr>
              <w:t>featureOfInterest</w:t>
            </w:r>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ObservableProperty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35E454A1"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SHALL be suitable for the associated </w:t>
            </w:r>
            <w:r w:rsidRPr="00785C54">
              <w:rPr>
                <w:b/>
                <w:szCs w:val="24"/>
              </w:rPr>
              <w:t>ObservableProperty</w:t>
            </w:r>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779ACC6C"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SHALL be suitable for the associated </w:t>
            </w:r>
            <w:r w:rsidRPr="00785C54">
              <w:rPr>
                <w:b/>
                <w:szCs w:val="24"/>
              </w:rPr>
              <w:t>ObservableProperty</w:t>
            </w:r>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AbstractObservableProperty</w:t>
      </w:r>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AbstractObservableProperty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7E8F4ED2" w:rsidR="005B5EAD" w:rsidRPr="00785C54" w:rsidRDefault="005B5EAD" w:rsidP="00785C54">
            <w:pPr>
              <w:pStyle w:val="Tablebody"/>
              <w:autoSpaceDE w:val="0"/>
              <w:autoSpaceDN w:val="0"/>
              <w:adjustRightInd w:val="0"/>
              <w:jc w:val="both"/>
              <w:rPr>
                <w:szCs w:val="20"/>
              </w:rPr>
            </w:pPr>
            <w:r w:rsidRPr="00785C54">
              <w:rPr>
                <w:szCs w:val="24"/>
              </w:rPr>
              <w:t>Abstract Observation core -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583E48F5" w:rsidR="00935FAF" w:rsidRPr="00785C54" w:rsidRDefault="00935FAF" w:rsidP="00785C54">
      <w:pPr>
        <w:pStyle w:val="BodyText"/>
      </w:pPr>
      <w:r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7777777" w:rsidR="005B5EAD" w:rsidRPr="00785C54" w:rsidRDefault="005B5EAD" w:rsidP="00785C54">
      <w:pPr>
        <w:pStyle w:val="Figuretitle"/>
        <w:autoSpaceDE w:val="0"/>
        <w:autoSpaceDN w:val="0"/>
        <w:adjustRightInd w:val="0"/>
        <w:outlineLvl w:val="0"/>
        <w:rPr>
          <w:szCs w:val="24"/>
        </w:rPr>
      </w:pPr>
      <w:commentRangeStart w:id="418"/>
      <w:r w:rsidRPr="00785C54">
        <w:rPr>
          <w:szCs w:val="24"/>
        </w:rPr>
        <w:t>Figure 11</w:t>
      </w:r>
      <w:commentRangeEnd w:id="418"/>
      <w:r w:rsidR="008058B6">
        <w:rPr>
          <w:rStyle w:val="CommentReference"/>
          <w:rFonts w:eastAsia="MS Mincho"/>
          <w:b w:val="0"/>
          <w:lang w:eastAsia="ja-JP"/>
        </w:rPr>
        <w:commentReference w:id="418"/>
      </w:r>
      <w:r w:rsidRPr="00785C54">
        <w:rPr>
          <w:szCs w:val="24"/>
        </w:rPr>
        <w:t xml:space="preserve"> — Context diagram for Abstract Observation core — AbstractObservableProperty</w:t>
      </w:r>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AbstractObservingProcedure</w:t>
      </w:r>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2BC560FB" w:rsidR="005B5EAD" w:rsidRPr="00785C54" w:rsidRDefault="005B5EAD" w:rsidP="00785C54">
            <w:pPr>
              <w:pStyle w:val="Tablebody"/>
              <w:autoSpaceDE w:val="0"/>
              <w:autoSpaceDN w:val="0"/>
              <w:adjustRightInd w:val="0"/>
              <w:jc w:val="both"/>
              <w:rPr>
                <w:szCs w:val="20"/>
              </w:rPr>
            </w:pPr>
            <w:r w:rsidRPr="00785C54">
              <w:rPr>
                <w:szCs w:val="24"/>
              </w:rPr>
              <w:t>Abstract Observation core -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77777777" w:rsidR="005B5EAD" w:rsidRPr="00785C54" w:rsidRDefault="005B5EAD" w:rsidP="00785C54">
      <w:pPr>
        <w:pStyle w:val="Figuretitle"/>
        <w:autoSpaceDE w:val="0"/>
        <w:autoSpaceDN w:val="0"/>
        <w:adjustRightInd w:val="0"/>
        <w:outlineLvl w:val="0"/>
        <w:rPr>
          <w:szCs w:val="24"/>
        </w:rPr>
      </w:pPr>
      <w:commentRangeStart w:id="419"/>
      <w:r w:rsidRPr="00785C54">
        <w:rPr>
          <w:szCs w:val="24"/>
        </w:rPr>
        <w:t>Figure 12</w:t>
      </w:r>
      <w:commentRangeEnd w:id="419"/>
      <w:r w:rsidR="008058B6">
        <w:rPr>
          <w:rStyle w:val="CommentReference"/>
          <w:rFonts w:eastAsia="MS Mincho"/>
          <w:b w:val="0"/>
          <w:lang w:eastAsia="ja-JP"/>
        </w:rPr>
        <w:commentReference w:id="419"/>
      </w:r>
      <w:r w:rsidRPr="00785C54">
        <w:rPr>
          <w:szCs w:val="24"/>
        </w:rPr>
        <w:t xml:space="preserve"> — Context diagram for Abstract Observation core — AbstractObservingProcedure</w:t>
      </w:r>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AbstractObserver</w:t>
      </w:r>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62A4AE3E" w:rsidR="005B5EAD" w:rsidRPr="00785C54" w:rsidRDefault="005B5EAD" w:rsidP="00785C54">
            <w:pPr>
              <w:pStyle w:val="Tablebody"/>
              <w:autoSpaceDE w:val="0"/>
              <w:autoSpaceDN w:val="0"/>
              <w:adjustRightInd w:val="0"/>
              <w:jc w:val="both"/>
              <w:rPr>
                <w:szCs w:val="20"/>
              </w:rPr>
            </w:pPr>
            <w:r w:rsidRPr="00785C54">
              <w:rPr>
                <w:szCs w:val="24"/>
              </w:rPr>
              <w:t>Abstract Observation core -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53852C7" w:rsidR="00935FAF" w:rsidRPr="00785C54" w:rsidRDefault="00935FAF" w:rsidP="00785C54">
      <w:pPr>
        <w:pStyle w:val="BodyText"/>
      </w:pPr>
      <w:r w:rsidRPr="00785C54">
        <w:t> </w:t>
      </w:r>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777777" w:rsidR="005B5EAD" w:rsidRPr="00785C54" w:rsidRDefault="005B5EAD" w:rsidP="00785C54">
      <w:pPr>
        <w:pStyle w:val="Figuretitle"/>
        <w:autoSpaceDE w:val="0"/>
        <w:autoSpaceDN w:val="0"/>
        <w:adjustRightInd w:val="0"/>
        <w:outlineLvl w:val="0"/>
        <w:rPr>
          <w:szCs w:val="24"/>
        </w:rPr>
      </w:pPr>
      <w:commentRangeStart w:id="420"/>
      <w:r w:rsidRPr="00785C54">
        <w:rPr>
          <w:szCs w:val="24"/>
        </w:rPr>
        <w:t>Figure 13</w:t>
      </w:r>
      <w:commentRangeEnd w:id="420"/>
      <w:r w:rsidR="008058B6">
        <w:rPr>
          <w:rStyle w:val="CommentReference"/>
          <w:rFonts w:eastAsia="MS Mincho"/>
          <w:b w:val="0"/>
          <w:lang w:eastAsia="ja-JP"/>
        </w:rPr>
        <w:commentReference w:id="420"/>
      </w:r>
      <w:r w:rsidRPr="00785C54">
        <w:rPr>
          <w:szCs w:val="24"/>
        </w:rPr>
        <w:t xml:space="preserve"> — Context diagram for Abstract Observation core — AbstractObserver, AbstractHost and AbstractDeployment</w:t>
      </w:r>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AbstractHost</w:t>
      </w:r>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0B4E2CF9" w:rsidR="005B5EAD" w:rsidRPr="00785C54" w:rsidRDefault="005B5EAD" w:rsidP="00785C54">
            <w:pPr>
              <w:pStyle w:val="Tablebody"/>
              <w:autoSpaceDE w:val="0"/>
              <w:autoSpaceDN w:val="0"/>
              <w:adjustRightInd w:val="0"/>
              <w:jc w:val="both"/>
              <w:rPr>
                <w:szCs w:val="20"/>
              </w:rPr>
            </w:pPr>
            <w:r w:rsidRPr="00785C54">
              <w:rPr>
                <w:szCs w:val="24"/>
              </w:rPr>
              <w:t>Abstract Observation core -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234F7965" w:rsidR="00935FAF" w:rsidRPr="00785C54" w:rsidRDefault="00935FAF" w:rsidP="00785C54">
      <w:pPr>
        <w:pStyle w:val="BodyText"/>
      </w:pPr>
      <w:r w:rsidRPr="00785C54">
        <w:t> </w:t>
      </w:r>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77777777" w:rsidR="005B5EAD" w:rsidRPr="00785C54" w:rsidRDefault="005B5EAD" w:rsidP="00785C54">
      <w:pPr>
        <w:pStyle w:val="Figuretitle"/>
        <w:autoSpaceDE w:val="0"/>
        <w:autoSpaceDN w:val="0"/>
        <w:adjustRightInd w:val="0"/>
        <w:outlineLvl w:val="0"/>
        <w:rPr>
          <w:szCs w:val="24"/>
        </w:rPr>
      </w:pPr>
      <w:commentRangeStart w:id="421"/>
      <w:r w:rsidRPr="00785C54">
        <w:rPr>
          <w:szCs w:val="24"/>
        </w:rPr>
        <w:t>Figure 14</w:t>
      </w:r>
      <w:commentRangeEnd w:id="421"/>
      <w:r w:rsidR="008058B6">
        <w:rPr>
          <w:rStyle w:val="CommentReference"/>
          <w:rFonts w:eastAsia="MS Mincho"/>
          <w:b w:val="0"/>
          <w:lang w:eastAsia="ja-JP"/>
        </w:rPr>
        <w:commentReference w:id="421"/>
      </w:r>
      <w:r w:rsidRPr="00785C54">
        <w:rPr>
          <w:szCs w:val="24"/>
        </w:rPr>
        <w:t xml:space="preserve"> — Context diagram for Abstract Observation core — AbstractHost</w:t>
      </w:r>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AbstractDeployment</w:t>
      </w:r>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81BA417" w:rsidR="005B5EAD" w:rsidRPr="00785C54" w:rsidRDefault="005B5EAD" w:rsidP="00785C54">
            <w:pPr>
              <w:pStyle w:val="Tablebody"/>
              <w:autoSpaceDE w:val="0"/>
              <w:autoSpaceDN w:val="0"/>
              <w:adjustRightInd w:val="0"/>
              <w:jc w:val="both"/>
              <w:rPr>
                <w:szCs w:val="20"/>
              </w:rPr>
            </w:pPr>
            <w:r w:rsidRPr="00785C54">
              <w:rPr>
                <w:szCs w:val="24"/>
              </w:rPr>
              <w:t>Abstract Observation core -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deploymentReason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2115E5E3" w:rsidR="005B5EAD" w:rsidRPr="00785C54" w:rsidRDefault="005B5EAD" w:rsidP="00785C54">
            <w:pPr>
              <w:pStyle w:val="Tablebody"/>
              <w:autoSpaceDE w:val="0"/>
              <w:autoSpaceDN w:val="0"/>
              <w:adjustRightInd w:val="0"/>
              <w:jc w:val="both"/>
              <w:rPr>
                <w:szCs w:val="20"/>
              </w:rPr>
            </w:pPr>
            <w:commentRangeStart w:id="422"/>
            <w:r w:rsidRPr="00785C54">
              <w:rPr>
                <w:szCs w:val="24"/>
              </w:rPr>
              <w:t xml:space="preserve">If the reason for the </w:t>
            </w:r>
            <w:r w:rsidRPr="00785C54">
              <w:rPr>
                <w:b/>
                <w:szCs w:val="24"/>
              </w:rPr>
              <w:t>Deployment</w:t>
            </w:r>
            <w:r w:rsidRPr="00785C54">
              <w:rPr>
                <w:szCs w:val="24"/>
              </w:rPr>
              <w:t xml:space="preserve"> is provided, the property </w:t>
            </w:r>
            <w:r w:rsidRPr="00785C54">
              <w:rPr>
                <w:b/>
                <w:i/>
                <w:szCs w:val="24"/>
              </w:rPr>
              <w:t>deploymentReason:CharacterString</w:t>
            </w:r>
            <w:r w:rsidRPr="00785C54">
              <w:rPr>
                <w:szCs w:val="24"/>
              </w:rPr>
              <w:t xml:space="preserve"> SHALL be used.</w:t>
            </w:r>
            <w:commentRangeEnd w:id="422"/>
            <w:r w:rsidR="008058B6">
              <w:rPr>
                <w:rStyle w:val="CommentReference"/>
                <w:rFonts w:eastAsia="MS Mincho"/>
                <w:lang w:eastAsia="ja-JP"/>
              </w:rPr>
              <w:commentReference w:id="422"/>
            </w:r>
          </w:p>
        </w:tc>
      </w:tr>
    </w:tbl>
    <w:p w14:paraId="3919A778" w14:textId="31EA604F" w:rsidR="005B5EAD" w:rsidRPr="00785C54" w:rsidDel="008058B6" w:rsidRDefault="005B5EAD">
      <w:pPr>
        <w:pStyle w:val="Example"/>
        <w:rPr>
          <w:del w:id="423" w:author="REID-JAMOND Alison" w:date="2022-04-04T14:41:00Z"/>
        </w:rPr>
        <w:pPrChange w:id="424"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425" w:author="REID-JAMOND Alison" w:date="2022-04-04T14:41:00Z">
        <w:r w:rsidR="008058B6">
          <w:t xml:space="preserve"> 1</w:t>
        </w:r>
      </w:ins>
      <w:del w:id="426"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42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28"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429" w:author="REID-JAMOND Alison" w:date="2022-04-04T14:41:00Z">
        <w:r w:rsidR="008058B6">
          <w:t>.</w:t>
        </w:r>
      </w:ins>
      <w:del w:id="430" w:author="REID-JAMOND Alison" w:date="2022-04-04T14:41:00Z">
        <w:r w:rsidRPr="00785C54" w:rsidDel="008058B6">
          <w:delText>;</w:delText>
        </w:r>
      </w:del>
    </w:p>
    <w:p w14:paraId="644A576E" w14:textId="0A1EC2E5" w:rsidR="005B5EAD" w:rsidRPr="00785C54" w:rsidRDefault="005B5EAD">
      <w:pPr>
        <w:pStyle w:val="Example"/>
        <w:pPrChange w:id="43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32" w:author="REID-JAMOND Alison" w:date="2022-04-04T14:41:00Z">
        <w:r w:rsidRPr="00785C54" w:rsidDel="008058B6">
          <w:delText>b)</w:delText>
        </w:r>
        <w:r w:rsidRPr="00785C54" w:rsidDel="008058B6">
          <w:tab/>
        </w:r>
      </w:del>
      <w:ins w:id="433" w:author="REID-JAMOND Alison" w:date="2022-04-04T14:41:00Z">
        <w:r w:rsidR="008058B6">
          <w:t>EXAMPLE 2</w:t>
        </w:r>
        <w:r w:rsidR="008058B6">
          <w:tab/>
        </w:r>
      </w:ins>
      <w:r w:rsidRPr="00785C54">
        <w:t>A sensor is mounted on a building to monitor seismic activities</w:t>
      </w:r>
      <w:ins w:id="434" w:author="REID-JAMOND Alison" w:date="2022-04-04T14:41:00Z">
        <w:r w:rsidR="008058B6">
          <w:t>.</w:t>
        </w:r>
      </w:ins>
      <w:del w:id="435" w:author="REID-JAMOND Alison" w:date="2022-04-04T14:41:00Z">
        <w:r w:rsidRPr="00785C54" w:rsidDel="008058B6">
          <w:delText>;</w:delText>
        </w:r>
      </w:del>
    </w:p>
    <w:p w14:paraId="130900FD" w14:textId="0732640E" w:rsidR="005B5EAD" w:rsidRPr="00785C54" w:rsidRDefault="008058B6">
      <w:pPr>
        <w:pStyle w:val="Example"/>
        <w:pPrChange w:id="43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7" w:author="REID-JAMOND Alison" w:date="2022-04-04T14:42:00Z">
        <w:r>
          <w:t xml:space="preserve">EXAMPLE 3 </w:t>
        </w:r>
        <w:r>
          <w:tab/>
        </w:r>
      </w:ins>
      <w:del w:id="438" w:author="REID-JAMOND Alison" w:date="2022-04-04T14:42:00Z">
        <w:r w:rsidR="005B5EAD" w:rsidRPr="00785C54" w:rsidDel="008058B6">
          <w:delText>c</w:delText>
        </w:r>
      </w:del>
      <w:del w:id="439"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deploymentTime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3043FE3D" w:rsidR="005B5EAD" w:rsidRPr="00785C54" w:rsidRDefault="005B5EAD" w:rsidP="00785C54">
            <w:pPr>
              <w:pStyle w:val="Tablebody"/>
              <w:autoSpaceDE w:val="0"/>
              <w:autoSpaceDN w:val="0"/>
              <w:adjustRightInd w:val="0"/>
              <w:jc w:val="both"/>
              <w:rPr>
                <w:szCs w:val="20"/>
              </w:rPr>
            </w:pPr>
            <w:commentRangeStart w:id="440"/>
            <w:r w:rsidRPr="00785C54">
              <w:rPr>
                <w:szCs w:val="24"/>
              </w:rPr>
              <w:t xml:space="preserve">If the time of the </w:t>
            </w:r>
            <w:r w:rsidRPr="00785C54">
              <w:rPr>
                <w:b/>
                <w:szCs w:val="24"/>
              </w:rPr>
              <w:t>Deployment</w:t>
            </w:r>
            <w:r w:rsidRPr="00785C54">
              <w:rPr>
                <w:szCs w:val="24"/>
              </w:rPr>
              <w:t xml:space="preserve"> is provided, property </w:t>
            </w:r>
            <w:r w:rsidRPr="00785C54">
              <w:rPr>
                <w:b/>
                <w:i/>
                <w:szCs w:val="24"/>
              </w:rPr>
              <w:t>deploymentTime:TM_Period</w:t>
            </w:r>
            <w:r w:rsidRPr="00785C54">
              <w:rPr>
                <w:szCs w:val="24"/>
              </w:rPr>
              <w:t xml:space="preserve"> SHALL be used.</w:t>
            </w:r>
            <w:commentRangeEnd w:id="440"/>
            <w:r w:rsidR="008058B6">
              <w:rPr>
                <w:rStyle w:val="CommentReference"/>
                <w:rFonts w:eastAsia="MS Mincho"/>
                <w:lang w:eastAsia="ja-JP"/>
              </w:rPr>
              <w:commentReference w:id="440"/>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41" w:author="REID-JAMOND Alison" w:date="2022-04-04T14:42:00Z"/>
          <w:szCs w:val="24"/>
        </w:rPr>
      </w:pPr>
      <w:r w:rsidRPr="00785C54">
        <w:rPr>
          <w:szCs w:val="24"/>
        </w:rPr>
        <w:t>EXAMPLE</w:t>
      </w:r>
      <w:ins w:id="442" w:author="REID-JAMOND Alison" w:date="2022-04-04T14:42:00Z">
        <w:r w:rsidR="008058B6">
          <w:rPr>
            <w:szCs w:val="24"/>
          </w:rPr>
          <w:t xml:space="preserve"> 1</w:t>
        </w:r>
      </w:ins>
      <w:del w:id="443"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44" w:author="REID-JAMOND Alison" w:date="2022-04-04T14:42:00Z"/>
          <w:szCs w:val="24"/>
        </w:rPr>
      </w:pPr>
      <w:del w:id="445" w:author="REID-JAMOND Alison" w:date="2022-04-04T14:42:00Z">
        <w:r w:rsidRPr="00785C54" w:rsidDel="008058B6">
          <w:rPr>
            <w:szCs w:val="24"/>
          </w:rPr>
          <w:delText>a)</w:delText>
        </w:r>
        <w:r w:rsidRPr="00785C54" w:rsidDel="008058B6">
          <w:rPr>
            <w:szCs w:val="24"/>
          </w:rPr>
          <w:tab/>
        </w:r>
      </w:del>
      <w:ins w:id="446"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447" w:author="REID-JAMOND Alison" w:date="2022-04-04T14:42:00Z">
        <w:r w:rsidR="008058B6">
          <w:rPr>
            <w:szCs w:val="24"/>
          </w:rPr>
          <w:t>.</w:t>
        </w:r>
      </w:ins>
      <w:del w:id="448"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49" w:author="REID-JAMOND Alison" w:date="2022-04-04T14:42:00Z"/>
          <w:szCs w:val="24"/>
        </w:rPr>
        <w:pPrChange w:id="45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51"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5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53" w:author="REID-JAMOND Alison" w:date="2022-04-04T14:42:00Z">
        <w:r w:rsidRPr="00785C54" w:rsidDel="008058B6">
          <w:rPr>
            <w:szCs w:val="24"/>
          </w:rPr>
          <w:delText>b)</w:delText>
        </w:r>
        <w:r w:rsidRPr="00785C54" w:rsidDel="008058B6">
          <w:rPr>
            <w:szCs w:val="24"/>
          </w:rPr>
          <w:tab/>
          <w:delText>A</w:delText>
        </w:r>
      </w:del>
      <w:ins w:id="454"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NamedValue</w:t>
      </w:r>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NamedValue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351E1238" w:rsidR="005B5EAD" w:rsidRPr="00785C54" w:rsidRDefault="005B5EAD" w:rsidP="00785C54">
            <w:pPr>
              <w:pStyle w:val="Tablebody"/>
              <w:autoSpaceDE w:val="0"/>
              <w:autoSpaceDN w:val="0"/>
              <w:adjustRightInd w:val="0"/>
              <w:jc w:val="both"/>
              <w:rPr>
                <w:szCs w:val="20"/>
              </w:rPr>
            </w:pPr>
            <w:r w:rsidRPr="00785C54">
              <w:rPr>
                <w:szCs w:val="24"/>
              </w:rPr>
              <w:t>Abstract Observation core -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Data type NamedValue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1D803FC4"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SHALL indicate the meaning of the named value.</w:t>
            </w:r>
          </w:p>
        </w:tc>
      </w:tr>
    </w:tbl>
    <w:p w14:paraId="3CDFC97D" w14:textId="7B8AB4E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5"/>
      <w:r w:rsidRPr="00785C54">
        <w:rPr>
          <w:szCs w:val="24"/>
        </w:rPr>
        <w:t>NOTE</w:t>
      </w:r>
      <w:r w:rsidRPr="00785C54">
        <w:rPr>
          <w:szCs w:val="24"/>
        </w:rPr>
        <w:tab/>
        <w:t>The value of the name should be taken from a well-governed source if possible.</w:t>
      </w:r>
      <w:commentRangeEnd w:id="455"/>
      <w:r w:rsidR="008058B6">
        <w:rPr>
          <w:rStyle w:val="CommentReference"/>
          <w:rFonts w:eastAsia="MS Mincho"/>
          <w:lang w:eastAsia="ja-JP"/>
        </w:rPr>
        <w:commentReference w:id="455"/>
      </w:r>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456" w:author="REID-JAMOND Alison" w:date="2022-04-04T14:44:00Z">
        <w:r w:rsidRPr="00785C54" w:rsidDel="008058B6">
          <w:rPr>
            <w:szCs w:val="24"/>
          </w:rPr>
          <w:delText xml:space="preserve">might </w:delText>
        </w:r>
      </w:del>
      <w:ins w:id="457"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76B813B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SHALL provide the value.</w:t>
            </w:r>
          </w:p>
        </w:tc>
      </w:tr>
    </w:tbl>
    <w:p w14:paraId="384ED506" w14:textId="1FF6560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8"/>
      <w:r w:rsidRPr="00785C54">
        <w:rPr>
          <w:szCs w:val="24"/>
        </w:rPr>
        <w:t>NOTE</w:t>
      </w:r>
      <w:r w:rsidRPr="00785C54">
        <w:rPr>
          <w:szCs w:val="24"/>
        </w:rPr>
        <w:tab/>
        <w:t>The type “Any” should be substituted by a suitable concrete type, such as CI_ResponsibleParty or Measure.</w:t>
      </w:r>
      <w:commentRangeEnd w:id="458"/>
      <w:r w:rsidR="008058B6">
        <w:rPr>
          <w:rStyle w:val="CommentReference"/>
          <w:rFonts w:eastAsia="MS Mincho"/>
          <w:lang w:eastAsia="ja-JP"/>
        </w:rPr>
        <w:commentReference w:id="458"/>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Codelists</w:t>
      </w:r>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AbstractObservationType</w:t>
      </w:r>
    </w:p>
    <w:p w14:paraId="40E723E2" w14:textId="77777777" w:rsidR="005B5EAD" w:rsidRPr="00785C54" w:rsidRDefault="005B5EAD" w:rsidP="00785C54">
      <w:pPr>
        <w:pStyle w:val="BodyText"/>
        <w:autoSpaceDE w:val="0"/>
        <w:autoSpaceDN w:val="0"/>
        <w:adjustRightInd w:val="0"/>
        <w:rPr>
          <w:szCs w:val="24"/>
        </w:rPr>
      </w:pPr>
      <w:r w:rsidRPr="00785C54">
        <w:rPr>
          <w:szCs w:val="24"/>
        </w:rPr>
        <w:t xml:space="preserve">The code list AbstractObservationType can be specialized as required </w:t>
      </w:r>
      <w:commentRangeStart w:id="459"/>
      <w:r w:rsidRPr="00785C54">
        <w:rPr>
          <w:szCs w:val="24"/>
        </w:rPr>
        <w:t>to firm up semantics of observation types</w:t>
      </w:r>
      <w:commentRangeEnd w:id="459"/>
      <w:r w:rsidR="00047CD7">
        <w:rPr>
          <w:rStyle w:val="CommentReference"/>
          <w:rFonts w:eastAsia="MS Mincho"/>
          <w:lang w:eastAsia="ja-JP"/>
        </w:rPr>
        <w:commentReference w:id="459"/>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021E146C"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SHALL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56EDF0CB"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SHALL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5B380424"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SHALL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1A4E2395" w:rsidR="0008652C" w:rsidRPr="00785C54" w:rsidRDefault="0008652C" w:rsidP="00785C54">
      <w:pPr>
        <w:pStyle w:val="BodyText"/>
      </w:pPr>
      <w:r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460"/>
      <w:r w:rsidRPr="00785C54">
        <w:rPr>
          <w:szCs w:val="24"/>
        </w:rPr>
        <w:t>Figure 15</w:t>
      </w:r>
      <w:commentRangeEnd w:id="460"/>
      <w:r w:rsidR="008058B6">
        <w:rPr>
          <w:rStyle w:val="CommentReference"/>
          <w:rFonts w:eastAsia="MS Mincho"/>
          <w:b w:val="0"/>
          <w:lang w:eastAsia="ja-JP"/>
        </w:rPr>
        <w:commentReference w:id="460"/>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ObservationCharacteristics</w:t>
      </w:r>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ObservationCharacteristics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311F14B"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SHALL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ObservationCollection</w:t>
      </w:r>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ObservationCollection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ObservationCollection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0310A212" w:rsidR="005B5EAD" w:rsidRPr="00785C54" w:rsidRDefault="005B5EAD" w:rsidP="00785C54">
            <w:pPr>
              <w:pStyle w:val="Tablebody"/>
              <w:autoSpaceDE w:val="0"/>
              <w:autoSpaceDN w:val="0"/>
              <w:adjustRightInd w:val="0"/>
              <w:jc w:val="both"/>
              <w:rPr>
                <w:szCs w:val="20"/>
              </w:rPr>
            </w:pPr>
            <w:r w:rsidRPr="00785C54">
              <w:rPr>
                <w:szCs w:val="24"/>
              </w:rPr>
              <w:t xml:space="preserve">A collection of similar </w:t>
            </w:r>
            <w:r w:rsidRPr="00785C54">
              <w:rPr>
                <w:b/>
                <w:szCs w:val="24"/>
              </w:rPr>
              <w:t>Observation</w:t>
            </w:r>
            <w:r w:rsidRPr="008058B6">
              <w:rPr>
                <w:b/>
                <w:szCs w:val="24"/>
                <w:rPrChange w:id="461"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collectionType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336E892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SHALL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6955954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SHALL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00EB6CFB"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SHALL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memberCharacteristics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1887392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SHALL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3C81CF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SHALL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ObservingCapability</w:t>
      </w:r>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ObservingCapability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5660636F" w:rsidR="0008652C" w:rsidRPr="00785C54" w:rsidRDefault="0008652C" w:rsidP="00785C54">
      <w:pPr>
        <w:pStyle w:val="BodyText"/>
      </w:pPr>
      <w:r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77777777" w:rsidR="005B5EAD" w:rsidRPr="00785C54" w:rsidRDefault="005B5EAD" w:rsidP="00785C54">
      <w:pPr>
        <w:pStyle w:val="Figuretitle"/>
        <w:autoSpaceDE w:val="0"/>
        <w:autoSpaceDN w:val="0"/>
        <w:adjustRightInd w:val="0"/>
        <w:outlineLvl w:val="0"/>
        <w:rPr>
          <w:szCs w:val="24"/>
        </w:rPr>
      </w:pPr>
      <w:commentRangeStart w:id="462"/>
      <w:r w:rsidRPr="00785C54">
        <w:rPr>
          <w:szCs w:val="24"/>
        </w:rPr>
        <w:t xml:space="preserve">Figure 16 </w:t>
      </w:r>
      <w:commentRangeEnd w:id="462"/>
      <w:r w:rsidR="008058B6">
        <w:rPr>
          <w:rStyle w:val="CommentReference"/>
          <w:rFonts w:eastAsia="MS Mincho"/>
          <w:b w:val="0"/>
          <w:lang w:eastAsia="ja-JP"/>
        </w:rPr>
        <w:commentReference w:id="462"/>
      </w:r>
      <w:r w:rsidRPr="00785C54">
        <w:rPr>
          <w:szCs w:val="24"/>
        </w:rPr>
        <w:t>— Context diagram for Basic Observations — ObservingCapability and ObservationCollection</w:t>
      </w:r>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ObservingCapability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796AAD5B" w:rsidR="005B5EAD" w:rsidRPr="00785C54" w:rsidRDefault="005B5EAD" w:rsidP="00785C54">
            <w:pPr>
              <w:pStyle w:val="Tablebody"/>
              <w:autoSpaceDE w:val="0"/>
              <w:autoSpaceDN w:val="0"/>
              <w:adjustRightInd w:val="0"/>
              <w:jc w:val="both"/>
              <w:rPr>
                <w:szCs w:val="20"/>
              </w:rPr>
            </w:pPr>
            <w:r w:rsidRPr="00785C54">
              <w:rPr>
                <w:szCs w:val="24"/>
              </w:rPr>
              <w:t xml:space="preserve">Information on </w:t>
            </w:r>
            <w:r w:rsidRPr="00785C54">
              <w:rPr>
                <w:b/>
                <w:szCs w:val="24"/>
              </w:rPr>
              <w:t>Observation</w:t>
            </w:r>
            <w:r w:rsidRPr="00785C54">
              <w:rPr>
                <w:szCs w:val="24"/>
              </w:rPr>
              <w:t>(s) that could potentially be provided.</w:t>
            </w:r>
          </w:p>
        </w:tc>
      </w:tr>
    </w:tbl>
    <w:p w14:paraId="5788CC2C" w14:textId="347824C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63"/>
      <w:r w:rsidRPr="00785C54">
        <w:rPr>
          <w:szCs w:val="24"/>
        </w:rPr>
        <w:t>EXAMPLE</w:t>
      </w:r>
      <w:r w:rsidRPr="00785C54">
        <w:rPr>
          <w:szCs w:val="24"/>
        </w:rPr>
        <w:tab/>
        <w:t>In order to explicitly describe the capabilities of an Environmental Monitoring Facility, one must provide information on what Observable Properties are being measured with which methodology.</w:t>
      </w:r>
      <w:commentRangeEnd w:id="463"/>
      <w:r w:rsidR="008058B6">
        <w:rPr>
          <w:rStyle w:val="CommentReference"/>
          <w:rFonts w:eastAsia="MS Mincho"/>
          <w:lang w:eastAsia="ja-JP"/>
        </w:rPr>
        <w:commentReference w:id="463"/>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464"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465" w:author="REID-JAMOND Alison" w:date="2022-04-04T14:52:00Z">
        <w:r w:rsidRPr="00785C54" w:rsidDel="008058B6">
          <w:rPr>
            <w:szCs w:val="24"/>
          </w:rPr>
          <w:delText>Some other,</w:delText>
        </w:r>
      </w:del>
      <w:ins w:id="466" w:author="REID-JAMOND Alison" w:date="2022-04-04T14:52:00Z">
        <w:r w:rsidR="008058B6">
          <w:rPr>
            <w:szCs w:val="24"/>
          </w:rPr>
          <w:t>Other monitoring</w:t>
        </w:r>
      </w:ins>
      <w:r w:rsidRPr="00785C54">
        <w:rPr>
          <w:szCs w:val="24"/>
        </w:rPr>
        <w:t xml:space="preserve"> may have several such </w:t>
      </w:r>
      <w:ins w:id="467" w:author="REID-JAMOND Alison" w:date="2022-04-04T14:52:00Z">
        <w:r w:rsidR="008058B6">
          <w:rPr>
            <w:szCs w:val="24"/>
          </w:rPr>
          <w:t>ObservingCapabilit</w:t>
        </w:r>
      </w:ins>
      <w:ins w:id="468" w:author="REID-JAMOND Alison" w:date="2022-04-04T14:53:00Z">
        <w:r w:rsidR="008058B6">
          <w:rPr>
            <w:szCs w:val="24"/>
          </w:rPr>
          <w:t xml:space="preserve">ies, for example: </w:t>
        </w:r>
      </w:ins>
      <w:del w:id="469"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ObservableProperty</w:t>
      </w:r>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ObservableProperty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67806782" w:rsidR="0008652C" w:rsidRPr="00785C54" w:rsidRDefault="0008652C" w:rsidP="00785C54">
      <w:pPr>
        <w:pStyle w:val="BodyText"/>
      </w:pPr>
      <w:r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470"/>
      <w:r w:rsidRPr="00785C54">
        <w:rPr>
          <w:szCs w:val="24"/>
        </w:rPr>
        <w:t>Figure 17</w:t>
      </w:r>
      <w:commentRangeEnd w:id="470"/>
      <w:r w:rsidR="008058B6">
        <w:rPr>
          <w:rStyle w:val="CommentReference"/>
          <w:rFonts w:eastAsia="MS Mincho"/>
          <w:b w:val="0"/>
          <w:lang w:eastAsia="ja-JP"/>
        </w:rPr>
        <w:commentReference w:id="470"/>
      </w:r>
      <w:r w:rsidRPr="00785C54">
        <w:rPr>
          <w:szCs w:val="24"/>
        </w:rPr>
        <w:t xml:space="preserve"> — Context diagram for the Basic Observations — ObservableProperty</w:t>
      </w:r>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ObservingProcedure</w:t>
      </w:r>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61843AB2" w:rsidR="0008652C" w:rsidRPr="00785C54" w:rsidRDefault="0008652C" w:rsidP="00785C54">
      <w:pPr>
        <w:pStyle w:val="BodyText"/>
      </w:pPr>
      <w:r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471"/>
      <w:r w:rsidRPr="00785C54">
        <w:rPr>
          <w:szCs w:val="24"/>
        </w:rPr>
        <w:t>Figure 18</w:t>
      </w:r>
      <w:commentRangeEnd w:id="471"/>
      <w:r w:rsidR="008058B6">
        <w:rPr>
          <w:rStyle w:val="CommentReference"/>
          <w:rFonts w:eastAsia="MS Mincho"/>
          <w:b w:val="0"/>
          <w:lang w:eastAsia="ja-JP"/>
        </w:rPr>
        <w:commentReference w:id="471"/>
      </w:r>
      <w:r w:rsidRPr="00785C54">
        <w:rPr>
          <w:szCs w:val="24"/>
        </w:rPr>
        <w:t xml:space="preserve"> — Context diagram for Basic Observations — ObservingProcedure</w:t>
      </w:r>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36D96258" w:rsidR="0008652C" w:rsidRPr="00785C54" w:rsidRDefault="0008652C" w:rsidP="00785C54">
      <w:pPr>
        <w:pStyle w:val="BodyText"/>
      </w:pPr>
      <w:r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472"/>
      <w:r w:rsidRPr="00785C54">
        <w:rPr>
          <w:szCs w:val="24"/>
        </w:rPr>
        <w:t xml:space="preserve">Figure 19 </w:t>
      </w:r>
      <w:commentRangeEnd w:id="472"/>
      <w:r w:rsidR="008058B6">
        <w:rPr>
          <w:rStyle w:val="CommentReference"/>
          <w:rFonts w:eastAsia="MS Mincho"/>
          <w:b w:val="0"/>
          <w:lang w:eastAsia="ja-JP"/>
        </w:rPr>
        <w:commentReference w:id="472"/>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31F2322B" w:rsidR="0008652C" w:rsidRPr="00785C54" w:rsidRDefault="0008652C" w:rsidP="00785C54">
      <w:pPr>
        <w:pStyle w:val="BodyText"/>
      </w:pPr>
      <w:r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473"/>
      <w:r w:rsidRPr="00785C54">
        <w:rPr>
          <w:szCs w:val="24"/>
        </w:rPr>
        <w:t xml:space="preserve">Figure 20 </w:t>
      </w:r>
      <w:commentRangeEnd w:id="473"/>
      <w:r w:rsidR="008058B6">
        <w:rPr>
          <w:rStyle w:val="CommentReference"/>
          <w:rFonts w:eastAsia="MS Mincho"/>
          <w:b w:val="0"/>
          <w:lang w:eastAsia="ja-JP"/>
        </w:rPr>
        <w:commentReference w:id="473"/>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5029037A" w:rsidR="0008652C" w:rsidRPr="00785C54" w:rsidRDefault="0008652C" w:rsidP="00785C54">
      <w:pPr>
        <w:pStyle w:val="BodyText"/>
      </w:pPr>
      <w:r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474"/>
      <w:r w:rsidRPr="00785C54">
        <w:rPr>
          <w:szCs w:val="24"/>
        </w:rPr>
        <w:t xml:space="preserve">Figure 21 </w:t>
      </w:r>
      <w:commentRangeEnd w:id="474"/>
      <w:r w:rsidR="008058B6">
        <w:rPr>
          <w:rStyle w:val="CommentReference"/>
          <w:rFonts w:eastAsia="MS Mincho"/>
          <w:b w:val="0"/>
          <w:lang w:eastAsia="ja-JP"/>
        </w:rPr>
        <w:commentReference w:id="474"/>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GenericDomainFeature</w:t>
      </w:r>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GenericDomainFeature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67F82616" w:rsidR="0008652C" w:rsidRPr="00785C54" w:rsidRDefault="0008652C" w:rsidP="00785C54">
      <w:pPr>
        <w:pStyle w:val="BodyText"/>
      </w:pPr>
      <w:r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475"/>
      <w:r w:rsidRPr="00785C54">
        <w:rPr>
          <w:szCs w:val="24"/>
        </w:rPr>
        <w:t xml:space="preserve">Figure 22 </w:t>
      </w:r>
      <w:commentRangeEnd w:id="475"/>
      <w:r w:rsidR="00047CD7">
        <w:rPr>
          <w:rStyle w:val="CommentReference"/>
          <w:rFonts w:eastAsia="MS Mincho"/>
          <w:b w:val="0"/>
          <w:lang w:eastAsia="ja-JP"/>
        </w:rPr>
        <w:commentReference w:id="475"/>
      </w:r>
      <w:r w:rsidRPr="00785C54">
        <w:rPr>
          <w:szCs w:val="24"/>
        </w:rPr>
        <w:t>— Context diagram for Basic Observations — GenericDomainFeature</w:t>
      </w:r>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GenericDomainFeature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Codelists</w:t>
      </w:r>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AbstractObservationCollectionType</w:t>
      </w:r>
    </w:p>
    <w:p w14:paraId="78BC51A9" w14:textId="77777777" w:rsidR="005B5EAD" w:rsidRPr="00785C54" w:rsidRDefault="005B5EAD" w:rsidP="00785C54">
      <w:pPr>
        <w:pStyle w:val="BodyText"/>
        <w:autoSpaceDE w:val="0"/>
        <w:autoSpaceDN w:val="0"/>
        <w:adjustRightInd w:val="0"/>
        <w:rPr>
          <w:szCs w:val="24"/>
        </w:rPr>
      </w:pPr>
      <w:r w:rsidRPr="00785C54">
        <w:rPr>
          <w:szCs w:val="24"/>
        </w:rPr>
        <w:t xml:space="preserve">The code list AbstractObservationCollectionType can be specialized as required </w:t>
      </w:r>
      <w:commentRangeStart w:id="476"/>
      <w:r w:rsidRPr="00785C54">
        <w:rPr>
          <w:szCs w:val="24"/>
        </w:rPr>
        <w:t>to firm up</w:t>
      </w:r>
      <w:commentRangeEnd w:id="476"/>
      <w:r w:rsidR="00047CD7">
        <w:rPr>
          <w:rStyle w:val="CommentReference"/>
          <w:rFonts w:eastAsia="MS Mincho"/>
          <w:lang w:eastAsia="ja-JP"/>
        </w:rPr>
        <w:commentReference w:id="476"/>
      </w:r>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03CDD05E"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SHALL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ObservationCollectionType</w:t>
      </w:r>
    </w:p>
    <w:p w14:paraId="64EBF8E7" w14:textId="77777777" w:rsidR="005B5EAD" w:rsidRPr="00785C54" w:rsidRDefault="005B5EAD" w:rsidP="00785C54">
      <w:pPr>
        <w:pStyle w:val="BodyText"/>
        <w:autoSpaceDE w:val="0"/>
        <w:autoSpaceDN w:val="0"/>
        <w:adjustRightInd w:val="0"/>
        <w:rPr>
          <w:szCs w:val="24"/>
        </w:rPr>
      </w:pPr>
      <w:r w:rsidRPr="00785C54">
        <w:rPr>
          <w:szCs w:val="24"/>
        </w:rPr>
        <w:t>The code list ObservationCollectionType realizes the AbstractObservationCollectionType and has the following values defined in this International Standard: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77777777" w:rsidR="005B5EAD" w:rsidRPr="00785C54" w:rsidRDefault="005B5EAD" w:rsidP="00785C54">
            <w:pPr>
              <w:pStyle w:val="Tablebody"/>
              <w:autoSpaceDE w:val="0"/>
              <w:autoSpaceDN w:val="0"/>
              <w:adjustRightInd w:val="0"/>
              <w:rPr>
                <w:szCs w:val="24"/>
              </w:rPr>
            </w:pPr>
            <w:r w:rsidRPr="00785C54">
              <w:rPr>
                <w:szCs w:val="24"/>
              </w:rPr>
              <w:t>The following entries SHALL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homogeneous: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summarizing: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“homogeneous”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is not provided at this level</w:t>
            </w:r>
          </w:p>
          <w:p w14:paraId="06CCBB9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7745AC2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 value - this value applies to all observations within the collection</w:t>
            </w:r>
          </w:p>
          <w:p w14:paraId="2272DC0D" w14:textId="46EA50A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property = value set/range - this value set/range applies to all observations within the collection</w:t>
            </w:r>
          </w:p>
        </w:tc>
      </w:tr>
    </w:tbl>
    <w:p w14:paraId="76831F8D" w14:textId="6A08653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observations 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477" w:author="REID-JAMOND Alison" w:date="2022-04-04T15:17:00Z">
        <w:r w:rsidRPr="00785C54" w:rsidDel="00047CD7">
          <w:rPr>
            <w:szCs w:val="24"/>
          </w:rPr>
          <w:delText xml:space="preserve">shall </w:delText>
        </w:r>
      </w:del>
      <w:ins w:id="478"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“summarizing”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479" w:author="REID-JAMOND Alison" w:date="2022-04-04T15:18:00Z">
              <w:r w:rsidR="00047CD7">
                <w:rPr>
                  <w:szCs w:val="24"/>
                </w:rPr>
                <w:t xml:space="preserve"> all</w:t>
              </w:r>
            </w:ins>
            <w:del w:id="480"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a summary is not provided at this level;</w:t>
            </w:r>
          </w:p>
          <w:p w14:paraId="1B8636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06EC9C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 value - this value applies to all observations within the collection;</w:t>
            </w:r>
          </w:p>
          <w:p w14:paraId="493E6F40" w14:textId="3E3185C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property = value set/range - all observations 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481" w:author="REID-JAMOND Alison" w:date="2022-04-04T15:18:00Z">
        <w:r w:rsidRPr="00785C54" w:rsidDel="00047CD7">
          <w:rPr>
            <w:szCs w:val="24"/>
          </w:rPr>
          <w:delText xml:space="preserve">may </w:delText>
        </w:r>
      </w:del>
      <w:ins w:id="482"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60"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61" w:history="1">
        <w:r w:rsidRPr="00785C54">
          <w:rPr>
            <w:color w:val="0000FF"/>
            <w:szCs w:val="24"/>
            <w:u w:val="single"/>
          </w:rPr>
          <w:t>https://example.org/v1.1/Sensors/41</w:t>
        </w:r>
      </w:hyperlink>
      <w:r w:rsidRPr="00785C54">
        <w:rPr>
          <w:szCs w:val="24"/>
        </w:rPr>
        <w:t xml:space="preserve">, </w:t>
      </w:r>
      <w:hyperlink r:id="rId6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6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ObservationTypeByResultType</w:t>
      </w:r>
    </w:p>
    <w:p w14:paraId="5E680707" w14:textId="77777777" w:rsidR="005B5EAD" w:rsidRPr="00785C54" w:rsidRDefault="005B5EAD" w:rsidP="00785C54">
      <w:pPr>
        <w:pStyle w:val="BodyText"/>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The following entries SHALL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measurement: the result is of type Measure;</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category-observation: the result is of type ScopedName;</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count-observation: the result is of type Integer;</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temporal-observation: the result is of type TM_Object;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geometry-observation: the result is of type Geometry;</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complex-observation: the result is of type Record;</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The following constraints shall be applied to the value of the result association of the Observation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"measurement" is used, the value of the result shall be of type Measure;</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"category-observation" is used the value of the result shall be of type ScopedName;</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"count-observation" is used, the value of the result shall be of type Integer;</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"temporal-observation" is used, the value of the result shall be of type TM_Object;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"geometry-observation" is used, the value of the result shall be of type Geometry;</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the value "complex-observation" is used, the value of the result shall be of type Record.</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483"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4218399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w:t>
            </w:r>
            <w:r w:rsidRPr="00785C54">
              <w:rPr>
                <w:szCs w:val="24"/>
              </w:rPr>
              <w:t xml:space="preserve"> is an object that is representative of a concept, real-world object or phenomenon.</w:t>
            </w:r>
          </w:p>
        </w:tc>
      </w:tr>
    </w:tbl>
    <w:p w14:paraId="11D381C7" w14:textId="2F534F55" w:rsidR="005B5EAD" w:rsidRPr="00785C54" w:rsidDel="00047CD7" w:rsidRDefault="005B5EAD">
      <w:pPr>
        <w:pStyle w:val="Note"/>
        <w:rPr>
          <w:del w:id="484" w:author="REID-JAMOND Alison" w:date="2022-04-04T15:19:00Z"/>
        </w:rPr>
        <w:pPrChange w:id="485"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486" w:author="REID-JAMOND Alison" w:date="2022-04-04T15:19:00Z">
        <w:r w:rsidR="00047CD7">
          <w:t xml:space="preserve"> 1</w:t>
        </w:r>
      </w:ins>
      <w:del w:id="487"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48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89"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490"/>
      <w:r w:rsidRPr="00785C54">
        <w:t xml:space="preserve">(although ‘specimen preservation could be considered a specific activity </w:t>
      </w:r>
      <w:r w:rsidRPr="00100651">
        <w:t>per se</w:t>
      </w:r>
      <w:r w:rsidRPr="00785C54">
        <w:t>’)</w:t>
      </w:r>
      <w:commentRangeEnd w:id="490"/>
      <w:r w:rsidR="00047CD7">
        <w:rPr>
          <w:rStyle w:val="CommentReference"/>
          <w:rFonts w:eastAsia="MS Mincho"/>
          <w:lang w:eastAsia="ja-JP"/>
        </w:rPr>
        <w:commentReference w:id="490"/>
      </w:r>
      <w:ins w:id="491" w:author="REID-JAMOND Alison" w:date="2022-04-04T15:19:00Z">
        <w:r w:rsidR="00047CD7">
          <w:t>.</w:t>
        </w:r>
      </w:ins>
      <w:del w:id="492" w:author="REID-JAMOND Alison" w:date="2022-04-04T15:19:00Z">
        <w:r w:rsidRPr="00785C54" w:rsidDel="00047CD7">
          <w:delText>;</w:delText>
        </w:r>
      </w:del>
    </w:p>
    <w:p w14:paraId="2D7FB30D" w14:textId="66D2F4EA" w:rsidR="005B5EAD" w:rsidRPr="00785C54" w:rsidRDefault="005B5EAD">
      <w:pPr>
        <w:pStyle w:val="Note"/>
        <w:pPrChange w:id="4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4" w:author="REID-JAMOND Alison" w:date="2022-04-04T15:21:00Z">
        <w:r w:rsidRPr="00785C54" w:rsidDel="00047CD7">
          <w:delText>2)</w:delText>
        </w:r>
        <w:r w:rsidRPr="00785C54" w:rsidDel="00047CD7">
          <w:tab/>
        </w:r>
      </w:del>
      <w:ins w:id="495"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49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7" w:author="REID-JAMOND Alison" w:date="2022-04-04T15:21:00Z">
        <w:r w:rsidRPr="00785C54" w:rsidDel="00047CD7">
          <w:delText>3)</w:delText>
        </w:r>
        <w:r w:rsidRPr="00785C54" w:rsidDel="00047CD7">
          <w:tab/>
        </w:r>
      </w:del>
      <w:ins w:id="498"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499" w:author="REID-JAMOND Alison" w:date="2022-04-04T15:21:00Z">
        <w:r w:rsidR="00047CD7">
          <w:t>can</w:t>
        </w:r>
      </w:ins>
      <w:del w:id="500" w:author="REID-JAMOND Alison" w:date="2022-04-04T15:21:00Z">
        <w:r w:rsidRPr="00785C54" w:rsidDel="00047CD7">
          <w:delText>may</w:delText>
        </w:r>
      </w:del>
      <w:r w:rsidRPr="00785C54">
        <w:t xml:space="preserve"> be made. As such, it </w:t>
      </w:r>
      <w:del w:id="501" w:author="REID-JAMOND Alison" w:date="2022-04-04T15:21:00Z">
        <w:r w:rsidRPr="00785C54" w:rsidDel="00047CD7">
          <w:delText xml:space="preserve">may </w:delText>
        </w:r>
      </w:del>
      <w:ins w:id="502"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2B03D537"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SHALL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preparationStep</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70C7773F"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SHALL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sampledFeature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2BB6B561"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SHALL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relatedSample</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9897C20"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SHALL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3BB1F74" w:rsidR="005B5EAD" w:rsidRPr="00785C54" w:rsidRDefault="005B5EAD" w:rsidP="00785C54">
            <w:pPr>
              <w:pStyle w:val="Tablebody"/>
              <w:autoSpaceDE w:val="0"/>
              <w:autoSpaceDN w:val="0"/>
              <w:adjustRightInd w:val="0"/>
              <w:jc w:val="both"/>
              <w:rPr>
                <w:szCs w:val="20"/>
              </w:rPr>
            </w:pPr>
            <w:r w:rsidRPr="00785C54">
              <w:rPr>
                <w:b/>
                <w:szCs w:val="24"/>
              </w:rPr>
              <w:t>Sampling</w:t>
            </w:r>
            <w:r w:rsidRPr="00785C54">
              <w:rPr>
                <w:szCs w:val="24"/>
              </w:rPr>
              <w:t xml:space="preserve"> is an act applying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4E80FA00" w14:textId="7D5FE0F5"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del w:id="503" w:author="REID-JAMOND Alison" w:date="2022-04-04T15:22:00Z">
        <w:r w:rsidRPr="00785C54" w:rsidDel="00047CD7">
          <w:rPr>
            <w:szCs w:val="24"/>
          </w:rPr>
          <w:delText>S:</w:delText>
        </w:r>
      </w:del>
      <w:r w:rsidR="00AB3AC6" w:rsidRPr="00785C54">
        <w:rPr>
          <w:szCs w:val="24"/>
        </w:rPr>
        <w:tab/>
        <w:t> </w:t>
      </w:r>
    </w:p>
    <w:p w14:paraId="4503BD7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Crushing a rock sample in a ball mill;</w:t>
      </w:r>
    </w:p>
    <w:p w14:paraId="3B87AA6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Digging a pit through a soil sequence;</w:t>
      </w:r>
    </w:p>
    <w:p w14:paraId="5EA067F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Dividing a field site into quadrants;</w:t>
      </w:r>
    </w:p>
    <w:p w14:paraId="4AC22E7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Drawing blood from a patient;</w:t>
      </w:r>
    </w:p>
    <w:p w14:paraId="167CCD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Extracting water from an observation well;</w:t>
      </w:r>
    </w:p>
    <w:p w14:paraId="4CF55A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Extracting a sample from a defined environmental monitoring station;</w:t>
      </w:r>
    </w:p>
    <w:p w14:paraId="7B8CE48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Registering an image of the landscape;</w:t>
      </w:r>
    </w:p>
    <w:p w14:paraId="67285BF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Sieving a powder to separate the subset finer than 100-mesh;</w:t>
      </w:r>
    </w:p>
    <w:p w14:paraId="125D313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Selecting a subset of a population;</w:t>
      </w:r>
    </w:p>
    <w:p w14:paraId="1C35784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Splitting a piece of drill-core to create two new samples;</w:t>
      </w:r>
    </w:p>
    <w:p w14:paraId="4A52F9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1D677A50"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SHALL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4DBE57AF"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SHALL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32DA1932"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SHALL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5F71817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SHALL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5D0FEA57"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SHALL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B8430F2"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is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5B3DF84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del w:id="504" w:author="REID-JAMOND Alison" w:date="2022-04-04T15:22:00Z">
        <w:r w:rsidRPr="00785C54" w:rsidDel="00047CD7">
          <w:rPr>
            <w:szCs w:val="24"/>
          </w:rPr>
          <w:delText>S:</w:delText>
        </w:r>
      </w:del>
      <w:r w:rsidR="00AB3AC6" w:rsidRPr="00785C54">
        <w:rPr>
          <w:szCs w:val="24"/>
        </w:rPr>
        <w:tab/>
        <w:t> </w:t>
      </w:r>
    </w:p>
    <w:p w14:paraId="51B335D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ball mill, diamond drill, hammer;</w:t>
      </w:r>
    </w:p>
    <w:p w14:paraId="63249B8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hypodermic syringe and needle;</w:t>
      </w:r>
    </w:p>
    <w:p w14:paraId="0E6F1C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An image sensor, a soil auger;</w:t>
      </w:r>
    </w:p>
    <w:p w14:paraId="5798C2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 human being.</w:t>
      </w:r>
    </w:p>
    <w:p w14:paraId="1A6BF9F5"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505" w:author="REID-JAMOND Alison" w:date="2022-04-04T15:23:00Z">
        <w:r w:rsidRPr="00785C54" w:rsidDel="00047CD7">
          <w:rPr>
            <w:szCs w:val="24"/>
          </w:rPr>
          <w:delText>,</w:delText>
        </w:r>
      </w:del>
      <w:r w:rsidRPr="00785C54">
        <w:rPr>
          <w:szCs w:val="24"/>
        </w:rPr>
        <w:t xml:space="preserve"> be Samplers). However, sometimes the distinction between the Sampler and the Sensor 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469F9DA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SHALL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implementedProcedure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32DFEFE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SHALL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PreparationStep</w:t>
      </w:r>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PreparationStep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Conceptual Sample -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PreparationStep</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29C1FC7E"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is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processingDetails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7465AB41"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SHALL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preparedSample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13857F1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SHALL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PreparationProcedure</w:t>
      </w:r>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PreparationProcedure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Conceptual Sample -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PreparationProcedure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54C85F0D" w:rsidR="005B5EAD" w:rsidRPr="00785C54" w:rsidRDefault="005B5EAD" w:rsidP="00785C54">
            <w:pPr>
              <w:pStyle w:val="Tablebody"/>
              <w:autoSpaceDE w:val="0"/>
              <w:autoSpaceDN w:val="0"/>
              <w:adjustRightInd w:val="0"/>
              <w:jc w:val="both"/>
              <w:rPr>
                <w:b/>
                <w:szCs w:val="20"/>
              </w:rPr>
            </w:pPr>
            <w:r w:rsidRPr="00785C54">
              <w:rPr>
                <w:szCs w:val="24"/>
              </w:rPr>
              <w:t xml:space="preserve">The 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samplePreparationStep</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217F2036"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SHALL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SamplingProcedure</w:t>
      </w:r>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Conceptual Sample -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SamplingProcedure</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5C887233" w:rsidR="005B5EAD" w:rsidRPr="00785C54" w:rsidRDefault="005B5EAD" w:rsidP="00785C54">
            <w:pPr>
              <w:pStyle w:val="Tablebody"/>
              <w:autoSpaceDE w:val="0"/>
              <w:autoSpaceDN w:val="0"/>
              <w:adjustRightInd w:val="0"/>
              <w:jc w:val="both"/>
              <w:rPr>
                <w:b/>
                <w:szCs w:val="20"/>
              </w:rPr>
            </w:pPr>
            <w:r w:rsidRPr="00785C54">
              <w:rPr>
                <w:szCs w:val="24"/>
              </w:rPr>
              <w:t xml:space="preserve">The description of steps performed by a </w:t>
            </w:r>
            <w:r w:rsidRPr="00785C54">
              <w:rPr>
                <w:b/>
                <w:szCs w:val="24"/>
              </w:rPr>
              <w:t>Sampler</w:t>
            </w:r>
            <w:r w:rsidRPr="00785C54">
              <w:rPr>
                <w:szCs w:val="24"/>
              </w:rPr>
              <w:t xml:space="preserve"> in order to extract a </w:t>
            </w:r>
            <w:r w:rsidRPr="00785C54">
              <w:rPr>
                <w:b/>
                <w:szCs w:val="24"/>
              </w:rPr>
              <w:t>Sample</w:t>
            </w:r>
            <w:r w:rsidRPr="00785C54">
              <w:rPr>
                <w:szCs w:val="24"/>
              </w:rPr>
              <w:t xml:space="preserve"> from its </w:t>
            </w:r>
            <w:r w:rsidRPr="00785C54">
              <w:rPr>
                <w:b/>
                <w:szCs w:val="24"/>
              </w:rPr>
              <w:t>sampledFeature</w:t>
            </w:r>
            <w:r w:rsidRPr="00785C54">
              <w:rPr>
                <w:szCs w:val="24"/>
              </w:rPr>
              <w:t xml:space="preserve"> in the frame of a </w:t>
            </w:r>
            <w:r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45B723AF"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SHALL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025F6C5A"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SHALL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19935D91" w:rsidR="005B5EAD" w:rsidRPr="00785C54" w:rsidRDefault="005B5EAD" w:rsidP="00785C54">
            <w:pPr>
              <w:pStyle w:val="Tablebody"/>
              <w:autoSpaceDE w:val="0"/>
              <w:autoSpaceDN w:val="0"/>
              <w:adjustRightInd w:val="0"/>
              <w:jc w:val="both"/>
              <w:rPr>
                <w:szCs w:val="20"/>
              </w:rPr>
            </w:pPr>
            <w:r w:rsidRPr="00785C54">
              <w:rPr>
                <w:szCs w:val="24"/>
              </w:rPr>
              <w:t>Abstract Sample core 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AbstractSample</w:t>
      </w:r>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CC85946" w:rsidR="005B5EAD" w:rsidRPr="00785C54" w:rsidRDefault="005B5EAD" w:rsidP="00785C54">
            <w:pPr>
              <w:pStyle w:val="Tablebody"/>
              <w:autoSpaceDE w:val="0"/>
              <w:autoSpaceDN w:val="0"/>
              <w:adjustRightInd w:val="0"/>
              <w:jc w:val="both"/>
              <w:rPr>
                <w:szCs w:val="20"/>
              </w:rPr>
            </w:pPr>
            <w:r w:rsidRPr="00785C54">
              <w:rPr>
                <w:szCs w:val="24"/>
              </w:rPr>
              <w:t>Abstract Sample core -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BD0CA34" w:rsidR="0008652C" w:rsidRPr="00785C54" w:rsidRDefault="0008652C" w:rsidP="00785C54">
      <w:pPr>
        <w:pStyle w:val="BodyText"/>
      </w:pPr>
      <w:r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77777777" w:rsidR="005B5EAD" w:rsidRPr="00785C54" w:rsidRDefault="005B5EAD" w:rsidP="00785C54">
      <w:pPr>
        <w:pStyle w:val="Figuretitle"/>
        <w:autoSpaceDE w:val="0"/>
        <w:autoSpaceDN w:val="0"/>
        <w:adjustRightInd w:val="0"/>
        <w:outlineLvl w:val="0"/>
        <w:rPr>
          <w:szCs w:val="24"/>
        </w:rPr>
      </w:pPr>
      <w:commentRangeStart w:id="506"/>
      <w:r w:rsidRPr="00785C54">
        <w:rPr>
          <w:szCs w:val="24"/>
        </w:rPr>
        <w:t>Figure 24</w:t>
      </w:r>
      <w:commentRangeEnd w:id="506"/>
      <w:r w:rsidR="00047CD7">
        <w:rPr>
          <w:rStyle w:val="CommentReference"/>
          <w:rFonts w:eastAsia="MS Mincho"/>
          <w:b w:val="0"/>
          <w:lang w:eastAsia="ja-JP"/>
        </w:rPr>
        <w:commentReference w:id="506"/>
      </w:r>
      <w:r w:rsidRPr="00785C54">
        <w:rPr>
          <w:szCs w:val="24"/>
        </w:rPr>
        <w:t xml:space="preserve"> — Context diagram for Abstract Sample core — AbstractSample</w:t>
      </w:r>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sampleType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56DD7009"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SHALL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507" w:author="REID-JAMOND Alison" w:date="2022-04-04T15:24:00Z">
        <w:r w:rsidRPr="00785C54" w:rsidDel="00047CD7">
          <w:rPr>
            <w:szCs w:val="24"/>
          </w:rPr>
          <w:delText>must p</w:delText>
        </w:r>
      </w:del>
      <w:ins w:id="508"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09"/>
      <w:r w:rsidRPr="00785C54">
        <w:rPr>
          <w:szCs w:val="24"/>
        </w:rPr>
        <w:t>NOTE</w:t>
      </w:r>
      <w:r w:rsidRPr="00785C54">
        <w:rPr>
          <w:szCs w:val="24"/>
        </w:rPr>
        <w:tab/>
        <w:t xml:space="preserve">Parameter should NOT be utilized to </w:t>
      </w:r>
      <w:commentRangeEnd w:id="509"/>
      <w:r w:rsidR="00047CD7">
        <w:rPr>
          <w:rStyle w:val="CommentReference"/>
          <w:rFonts w:eastAsia="MS Mincho"/>
          <w:lang w:eastAsia="ja-JP"/>
        </w:rPr>
        <w:commentReference w:id="509"/>
      </w:r>
      <w:r w:rsidRPr="00785C54">
        <w:rPr>
          <w:szCs w:val="24"/>
        </w:rPr>
        <w:t>provide information already contained in the model by existing attributes or associations.</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AbstractSampling</w:t>
      </w:r>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2968EBAD" w:rsidR="005B5EAD" w:rsidRPr="00785C54" w:rsidRDefault="005B5EAD" w:rsidP="00785C54">
            <w:pPr>
              <w:pStyle w:val="Tablebody"/>
              <w:autoSpaceDE w:val="0"/>
              <w:autoSpaceDN w:val="0"/>
              <w:adjustRightInd w:val="0"/>
              <w:jc w:val="both"/>
              <w:rPr>
                <w:szCs w:val="20"/>
              </w:rPr>
            </w:pPr>
            <w:r w:rsidRPr="00785C54">
              <w:rPr>
                <w:szCs w:val="24"/>
              </w:rPr>
              <w:t>Abstract Sample core -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2A1BDD7F" w:rsidR="0008652C" w:rsidRPr="00785C54" w:rsidRDefault="0008652C" w:rsidP="00785C54">
      <w:pPr>
        <w:pStyle w:val="BodyText"/>
      </w:pPr>
      <w:r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77777777" w:rsidR="005B5EAD" w:rsidRPr="00785C54" w:rsidRDefault="005B5EAD" w:rsidP="00785C54">
      <w:pPr>
        <w:pStyle w:val="Figuretitle"/>
        <w:autoSpaceDE w:val="0"/>
        <w:autoSpaceDN w:val="0"/>
        <w:adjustRightInd w:val="0"/>
        <w:outlineLvl w:val="0"/>
        <w:rPr>
          <w:szCs w:val="24"/>
        </w:rPr>
      </w:pPr>
      <w:commentRangeStart w:id="510"/>
      <w:r w:rsidRPr="00785C54">
        <w:rPr>
          <w:szCs w:val="24"/>
        </w:rPr>
        <w:t>Figure 25</w:t>
      </w:r>
      <w:commentRangeEnd w:id="510"/>
      <w:r w:rsidR="00047CD7">
        <w:rPr>
          <w:rStyle w:val="CommentReference"/>
          <w:rFonts w:eastAsia="MS Mincho"/>
          <w:b w:val="0"/>
          <w:lang w:eastAsia="ja-JP"/>
        </w:rPr>
        <w:commentReference w:id="510"/>
      </w:r>
      <w:r w:rsidRPr="00785C54">
        <w:rPr>
          <w:szCs w:val="24"/>
        </w:rPr>
        <w:t xml:space="preserve"> — Context diagram for Abstract Sample core — AbstractSampling</w:t>
      </w:r>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samplingLocation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10579AC8"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SHALL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51866B0C"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SHALL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0BCE2C8D"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SHALL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511" w:author="REID-JAMOND Alison" w:date="2022-04-04T15:25:00Z">
        <w:r w:rsidRPr="00785C54" w:rsidDel="00047CD7">
          <w:rPr>
            <w:szCs w:val="24"/>
          </w:rPr>
          <w:delText xml:space="preserve">must </w:delText>
        </w:r>
      </w:del>
      <w:ins w:id="512"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13"/>
      <w:r w:rsidRPr="00785C54">
        <w:rPr>
          <w:szCs w:val="24"/>
        </w:rPr>
        <w:t>NOTE</w:t>
      </w:r>
      <w:r w:rsidRPr="00785C54">
        <w:rPr>
          <w:szCs w:val="24"/>
        </w:rPr>
        <w:tab/>
        <w:t xml:space="preserve">Parameter should NOT </w:t>
      </w:r>
      <w:commentRangeEnd w:id="513"/>
      <w:r w:rsidR="00047CD7">
        <w:rPr>
          <w:rStyle w:val="CommentReference"/>
          <w:rFonts w:eastAsia="MS Mincho"/>
          <w:lang w:eastAsia="ja-JP"/>
        </w:rPr>
        <w:commentReference w:id="513"/>
      </w:r>
      <w:r w:rsidRPr="00785C54">
        <w:rPr>
          <w:szCs w:val="24"/>
        </w:rPr>
        <w:t>be utilized to provide information already contained in the model by existing attributes or associations.</w:t>
      </w:r>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AbstractSampler</w:t>
      </w:r>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86C11A5" w:rsidR="005B5EAD" w:rsidRPr="00785C54" w:rsidRDefault="005B5EAD" w:rsidP="00785C54">
            <w:pPr>
              <w:pStyle w:val="Tablebody"/>
              <w:autoSpaceDE w:val="0"/>
              <w:autoSpaceDN w:val="0"/>
              <w:adjustRightInd w:val="0"/>
              <w:jc w:val="both"/>
              <w:rPr>
                <w:szCs w:val="20"/>
              </w:rPr>
            </w:pPr>
            <w:r w:rsidRPr="00785C54">
              <w:rPr>
                <w:szCs w:val="24"/>
              </w:rPr>
              <w:t>Abstract Sample core -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65E3A567" w:rsidR="0008652C" w:rsidRPr="00785C54" w:rsidRDefault="0008652C" w:rsidP="00785C54">
      <w:pPr>
        <w:pStyle w:val="BodyText"/>
      </w:pPr>
      <w:r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7777777" w:rsidR="005B5EAD" w:rsidRPr="00785C54" w:rsidRDefault="005B5EAD" w:rsidP="00785C54">
      <w:pPr>
        <w:pStyle w:val="Figuretitle"/>
        <w:autoSpaceDE w:val="0"/>
        <w:autoSpaceDN w:val="0"/>
        <w:adjustRightInd w:val="0"/>
        <w:outlineLvl w:val="0"/>
        <w:rPr>
          <w:szCs w:val="24"/>
        </w:rPr>
      </w:pPr>
      <w:commentRangeStart w:id="514"/>
      <w:r w:rsidRPr="00785C54">
        <w:rPr>
          <w:szCs w:val="24"/>
        </w:rPr>
        <w:t xml:space="preserve">Figure 26 </w:t>
      </w:r>
      <w:commentRangeEnd w:id="514"/>
      <w:r w:rsidR="00047CD7">
        <w:rPr>
          <w:rStyle w:val="CommentReference"/>
          <w:rFonts w:eastAsia="MS Mincho"/>
          <w:b w:val="0"/>
          <w:lang w:eastAsia="ja-JP"/>
        </w:rPr>
        <w:commentReference w:id="514"/>
      </w:r>
      <w:r w:rsidRPr="00785C54">
        <w:rPr>
          <w:szCs w:val="24"/>
        </w:rPr>
        <w:t>— Context diagram for the Abstract Sample core — AbstractSampler</w:t>
      </w:r>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samplerType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6E8B5FB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del w:id="515" w:author="REID-JAMOND Alison" w:date="2022-04-04T15:26:00Z">
        <w:r w:rsidRPr="00785C54" w:rsidDel="00047CD7">
          <w:rPr>
            <w:szCs w:val="24"/>
          </w:rPr>
          <w:delText>S:</w:delText>
        </w:r>
      </w:del>
      <w:r w:rsidR="00AB3AC6" w:rsidRPr="00785C54">
        <w:rPr>
          <w:szCs w:val="24"/>
        </w:rPr>
        <w:tab/>
        <w:t> </w:t>
      </w:r>
    </w:p>
    <w:p w14:paraId="25D3C9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ball mill, diamond drill, hammer;</w:t>
      </w:r>
    </w:p>
    <w:p w14:paraId="48EEE60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hypodermic syringe and needle;</w:t>
      </w:r>
    </w:p>
    <w:p w14:paraId="0FFC2F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An image sensor, a soil auger;</w:t>
      </w:r>
    </w:p>
    <w:p w14:paraId="58B3627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AbstractSamplingProcedure</w:t>
      </w:r>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AAF37C5" w:rsidR="005B5EAD" w:rsidRPr="00785C54" w:rsidRDefault="005B5EAD" w:rsidP="00785C54">
            <w:pPr>
              <w:pStyle w:val="Tablebody"/>
              <w:autoSpaceDE w:val="0"/>
              <w:autoSpaceDN w:val="0"/>
              <w:adjustRightInd w:val="0"/>
              <w:jc w:val="both"/>
              <w:rPr>
                <w:szCs w:val="20"/>
              </w:rPr>
            </w:pPr>
            <w:r w:rsidRPr="00785C54">
              <w:rPr>
                <w:szCs w:val="24"/>
              </w:rPr>
              <w:t>Abstract Sample core -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467581E2" w:rsidR="0008652C" w:rsidRPr="00785C54" w:rsidRDefault="0008652C" w:rsidP="00785C54">
      <w:pPr>
        <w:pStyle w:val="BodyText"/>
      </w:pPr>
      <w:r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7777777" w:rsidR="005B5EAD" w:rsidRPr="00785C54" w:rsidRDefault="005B5EAD" w:rsidP="00785C54">
      <w:pPr>
        <w:pStyle w:val="Figuretitle"/>
        <w:autoSpaceDE w:val="0"/>
        <w:autoSpaceDN w:val="0"/>
        <w:adjustRightInd w:val="0"/>
        <w:outlineLvl w:val="0"/>
        <w:rPr>
          <w:szCs w:val="24"/>
        </w:rPr>
      </w:pPr>
      <w:commentRangeStart w:id="516"/>
      <w:r w:rsidRPr="00785C54">
        <w:rPr>
          <w:szCs w:val="24"/>
        </w:rPr>
        <w:t>Figure 27</w:t>
      </w:r>
      <w:commentRangeEnd w:id="516"/>
      <w:r w:rsidR="00047CD7">
        <w:rPr>
          <w:rStyle w:val="CommentReference"/>
          <w:rFonts w:eastAsia="MS Mincho"/>
          <w:b w:val="0"/>
          <w:lang w:eastAsia="ja-JP"/>
        </w:rPr>
        <w:commentReference w:id="516"/>
      </w:r>
      <w:r w:rsidRPr="00785C54">
        <w:rPr>
          <w:szCs w:val="24"/>
        </w:rPr>
        <w:t xml:space="preserve"> — Context diagram for Abstract Sample core — AbstractSamplingProcedure</w:t>
      </w:r>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AbstractPreparationProcedure</w:t>
      </w:r>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AbstractPreparationProcedure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47AF8E76" w:rsidR="005B5EAD" w:rsidRPr="00785C54" w:rsidRDefault="005B5EAD" w:rsidP="00785C54">
            <w:pPr>
              <w:pStyle w:val="Tablebody"/>
              <w:autoSpaceDE w:val="0"/>
              <w:autoSpaceDN w:val="0"/>
              <w:adjustRightInd w:val="0"/>
              <w:jc w:val="both"/>
              <w:rPr>
                <w:szCs w:val="20"/>
              </w:rPr>
            </w:pPr>
            <w:r w:rsidRPr="00785C54">
              <w:rPr>
                <w:szCs w:val="24"/>
              </w:rPr>
              <w:t>Abstract Sample core -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73AA35D8" w:rsidR="0008652C" w:rsidRPr="00785C54" w:rsidRDefault="0008652C" w:rsidP="00785C54">
      <w:pPr>
        <w:pStyle w:val="BodyText"/>
      </w:pPr>
      <w:r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77777777" w:rsidR="005B5EAD" w:rsidRPr="00785C54" w:rsidRDefault="005B5EAD" w:rsidP="00785C54">
      <w:pPr>
        <w:pStyle w:val="Figuretitle"/>
        <w:autoSpaceDE w:val="0"/>
        <w:autoSpaceDN w:val="0"/>
        <w:adjustRightInd w:val="0"/>
        <w:outlineLvl w:val="0"/>
        <w:rPr>
          <w:szCs w:val="24"/>
        </w:rPr>
      </w:pPr>
      <w:commentRangeStart w:id="517"/>
      <w:r w:rsidRPr="00785C54">
        <w:rPr>
          <w:szCs w:val="24"/>
        </w:rPr>
        <w:t xml:space="preserve">Figure 28 </w:t>
      </w:r>
      <w:commentRangeEnd w:id="517"/>
      <w:r w:rsidR="00047CD7">
        <w:rPr>
          <w:rStyle w:val="CommentReference"/>
          <w:rFonts w:eastAsia="MS Mincho"/>
          <w:b w:val="0"/>
          <w:lang w:eastAsia="ja-JP"/>
        </w:rPr>
        <w:commentReference w:id="517"/>
      </w:r>
      <w:r w:rsidRPr="00785C54">
        <w:rPr>
          <w:szCs w:val="24"/>
        </w:rPr>
        <w:t>— Context diagram for Abstract Sample core —AbstractPreparationProcedure and AbstractPreparationStep</w:t>
      </w:r>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AbstractPreparationStep</w:t>
      </w:r>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AbstractPreparationStep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A5EFC53" w:rsidR="005B5EAD" w:rsidRPr="00785C54" w:rsidRDefault="005B5EAD" w:rsidP="00785C54">
            <w:pPr>
              <w:pStyle w:val="Tablebody"/>
              <w:autoSpaceDE w:val="0"/>
              <w:autoSpaceDN w:val="0"/>
              <w:adjustRightInd w:val="0"/>
              <w:jc w:val="both"/>
              <w:rPr>
                <w:szCs w:val="20"/>
              </w:rPr>
            </w:pPr>
            <w:r w:rsidRPr="00785C54">
              <w:rPr>
                <w:szCs w:val="24"/>
              </w:rPr>
              <w:t>Abstract Sample core -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F46F91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SHALL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2B859E5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SHALL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Codelists</w:t>
      </w:r>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AbstractSampleType</w:t>
      </w:r>
    </w:p>
    <w:p w14:paraId="033ADCD7" w14:textId="77777777" w:rsidR="005B5EAD" w:rsidRPr="00785C54" w:rsidRDefault="005B5EAD" w:rsidP="00785C54">
      <w:pPr>
        <w:pStyle w:val="BodyText"/>
        <w:autoSpaceDE w:val="0"/>
        <w:autoSpaceDN w:val="0"/>
        <w:adjustRightInd w:val="0"/>
        <w:rPr>
          <w:szCs w:val="24"/>
        </w:rPr>
      </w:pPr>
      <w:r w:rsidRPr="00785C54">
        <w:rPr>
          <w:szCs w:val="24"/>
        </w:rPr>
        <w:t xml:space="preserve">The code list AbstractSampleType can be specialized as required </w:t>
      </w:r>
      <w:commentRangeStart w:id="518"/>
      <w:r w:rsidRPr="00785C54">
        <w:rPr>
          <w:szCs w:val="24"/>
        </w:rPr>
        <w:t>to firm up</w:t>
      </w:r>
      <w:commentRangeEnd w:id="518"/>
      <w:r w:rsidR="00047CD7">
        <w:rPr>
          <w:rStyle w:val="CommentReference"/>
          <w:rFonts w:eastAsia="MS Mincho"/>
          <w:lang w:eastAsia="ja-JP"/>
        </w:rPr>
        <w:commentReference w:id="518"/>
      </w:r>
      <w:r w:rsidRPr="00785C54">
        <w:rPr>
          <w:szCs w:val="24"/>
        </w:rPr>
        <w:t xml:space="preserve"> 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62CFA119"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SHALL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AbstractSamplerType</w:t>
      </w:r>
    </w:p>
    <w:p w14:paraId="20D96C2F" w14:textId="77777777" w:rsidR="005B5EAD" w:rsidRPr="00785C54" w:rsidRDefault="005B5EAD" w:rsidP="00785C54">
      <w:pPr>
        <w:pStyle w:val="BodyText"/>
        <w:autoSpaceDE w:val="0"/>
        <w:autoSpaceDN w:val="0"/>
        <w:adjustRightInd w:val="0"/>
        <w:rPr>
          <w:szCs w:val="24"/>
        </w:rPr>
      </w:pPr>
      <w:r w:rsidRPr="00785C54">
        <w:rPr>
          <w:szCs w:val="24"/>
        </w:rPr>
        <w:t xml:space="preserve">The code list AbstractSamplerType can be specialized as required </w:t>
      </w:r>
      <w:commentRangeStart w:id="519"/>
      <w:r w:rsidRPr="00785C54">
        <w:rPr>
          <w:szCs w:val="24"/>
        </w:rPr>
        <w:t>to firm up</w:t>
      </w:r>
      <w:commentRangeEnd w:id="519"/>
      <w:r w:rsidR="00047CD7">
        <w:rPr>
          <w:rStyle w:val="CommentReference"/>
          <w:rFonts w:eastAsia="MS Mincho"/>
          <w:lang w:eastAsia="ja-JP"/>
        </w:rPr>
        <w:commentReference w:id="519"/>
      </w:r>
      <w:r w:rsidRPr="00785C54">
        <w:rPr>
          <w:szCs w:val="24"/>
        </w:rPr>
        <w:t xml:space="preserve"> 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14707FE0"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SHALL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2F43AA7C" w:rsidR="003D1A1E" w:rsidRPr="00785C54" w:rsidRDefault="003D1A1E" w:rsidP="00785C54">
      <w:pPr>
        <w:pStyle w:val="BodyText"/>
      </w:pPr>
      <w:r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520"/>
      <w:r w:rsidRPr="00785C54">
        <w:rPr>
          <w:szCs w:val="24"/>
        </w:rPr>
        <w:t>Figure 29</w:t>
      </w:r>
      <w:commentRangeEnd w:id="520"/>
      <w:r w:rsidR="00047CD7">
        <w:rPr>
          <w:rStyle w:val="CommentReference"/>
          <w:rFonts w:eastAsia="MS Mincho"/>
          <w:b w:val="0"/>
          <w:lang w:eastAsia="ja-JP"/>
        </w:rPr>
        <w:commentReference w:id="520"/>
      </w:r>
      <w:r w:rsidRPr="00785C54">
        <w:rPr>
          <w:szCs w:val="24"/>
        </w:rPr>
        <w:t xml:space="preserve"> — Context diagram for Basic Samples — Sample, SpatialSample, StatisticalSample and MaterialSample</w:t>
      </w:r>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SpatialSample</w:t>
      </w:r>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SpatialSample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Basic Samples -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SpatialSample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4BF6BFBB"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is 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521" w:author="REID-JAMOND Alison" w:date="2022-04-04T15:30:00Z">
        <w:r w:rsidR="00047CD7">
          <w:rPr>
            <w:szCs w:val="24"/>
          </w:rPr>
          <w:t>can</w:t>
        </w:r>
      </w:ins>
      <w:del w:id="522"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523" w:author="REID-JAMOND Alison" w:date="2022-04-04T15:30:00Z"/>
        </w:rPr>
        <w:pPrChange w:id="524"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525" w:author="REID-JAMOND Alison" w:date="2022-04-04T15:30:00Z">
        <w:r w:rsidR="00047CD7">
          <w:t xml:space="preserve"> 1</w:t>
        </w:r>
      </w:ins>
      <w:del w:id="526" w:author="REID-JAMOND Alison" w:date="2022-04-04T15:30:00Z">
        <w:r w:rsidRPr="00785C54" w:rsidDel="00047CD7">
          <w:delText>S:</w:delText>
        </w:r>
        <w:r w:rsidR="00AB3AC6" w:rsidRPr="00785C54" w:rsidDel="00047CD7">
          <w:tab/>
          <w:delText> </w:delText>
        </w:r>
      </w:del>
    </w:p>
    <w:p w14:paraId="6B359095" w14:textId="359CD300" w:rsidR="005B5EAD" w:rsidRPr="00785C54" w:rsidRDefault="005B5EAD">
      <w:pPr>
        <w:pStyle w:val="Example"/>
        <w:pPrChange w:id="527"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28" w:author="REID-JAMOND Alison" w:date="2022-04-04T15:30:00Z">
        <w:r w:rsidRPr="00785C54" w:rsidDel="00047CD7">
          <w:delText>a)</w:delText>
        </w:r>
      </w:del>
      <w:r w:rsidRPr="00785C54">
        <w:tab/>
        <w:t>Typically an Observation ‘site’ or 'station' connotes the 'world in the vicinity of the site (or station)',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529"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30" w:author="REID-JAMOND Alison" w:date="2022-04-04T15:30:00Z">
        <w:r>
          <w:t>EXAMPLE 2</w:t>
        </w:r>
      </w:ins>
      <w:del w:id="531"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532"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11A2EA10"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SHALL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horizontalPositionalAccuracy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6F96B5D3"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SHALL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verticalPositionalAccuracy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1E6BEF67"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SHALL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MaterialSample</w:t>
      </w:r>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MaterialSample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Basic Samples -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MaterialSample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7CF5827E"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is 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MaterialSamples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533" w:author="REID-JAMOND Alison" w:date="2022-04-04T15:31:00Z">
            <w:rPr>
              <w:szCs w:val="24"/>
            </w:rPr>
          </w:rPrChange>
        </w:rPr>
        <w:t>ex</w:t>
      </w:r>
      <w:del w:id="534" w:author="REID-JAMOND Alison" w:date="2022-04-04T15:31:00Z">
        <w:r w:rsidRPr="00047CD7" w:rsidDel="00047CD7">
          <w:rPr>
            <w:i/>
            <w:szCs w:val="24"/>
            <w:rPrChange w:id="535" w:author="REID-JAMOND Alison" w:date="2022-04-04T15:31:00Z">
              <w:rPr>
                <w:szCs w:val="24"/>
              </w:rPr>
            </w:rPrChange>
          </w:rPr>
          <w:delText>-</w:delText>
        </w:r>
      </w:del>
      <w:ins w:id="536" w:author="REID-JAMOND Alison" w:date="2022-04-04T15:31:00Z">
        <w:r w:rsidR="00047CD7" w:rsidRPr="00047CD7">
          <w:rPr>
            <w:i/>
            <w:szCs w:val="24"/>
            <w:rPrChange w:id="537" w:author="REID-JAMOND Alison" w:date="2022-04-04T15:31:00Z">
              <w:rPr>
                <w:szCs w:val="24"/>
              </w:rPr>
            </w:rPrChange>
          </w:rPr>
          <w:t xml:space="preserve"> </w:t>
        </w:r>
      </w:ins>
      <w:r w:rsidRPr="00047CD7">
        <w:rPr>
          <w:i/>
          <w:szCs w:val="24"/>
          <w:rPrChange w:id="538"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6803779"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SHALL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539" w:author="REID-JAMOND Alison" w:date="2022-04-04T15:31:00Z">
        <w:r w:rsidRPr="00785C54" w:rsidDel="00047CD7">
          <w:rPr>
            <w:szCs w:val="24"/>
          </w:rPr>
          <w:delText xml:space="preserve">may </w:delText>
        </w:r>
      </w:del>
      <w:ins w:id="540"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storageLocation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6BE4BCDB"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SHALL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541" w:author="REID-JAMOND Alison" w:date="2022-04-04T15:31:00Z">
        <w:r w:rsidRPr="00785C54" w:rsidDel="00047CD7">
          <w:rPr>
            <w:szCs w:val="24"/>
          </w:rPr>
          <w:delText xml:space="preserve">may </w:delText>
        </w:r>
      </w:del>
      <w:ins w:id="542"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sourceLocation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59BF62E8"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SHALL be used.</w:t>
            </w:r>
          </w:p>
        </w:tc>
      </w:tr>
    </w:tbl>
    <w:p w14:paraId="356DD509" w14:textId="6D8E0DFC" w:rsidR="005B5EAD" w:rsidRPr="00785C54" w:rsidDel="00047CD7" w:rsidRDefault="005B5EAD">
      <w:pPr>
        <w:pStyle w:val="Note"/>
        <w:rPr>
          <w:del w:id="543" w:author="REID-JAMOND Alison" w:date="2022-04-04T15:31:00Z"/>
        </w:rPr>
        <w:pPrChange w:id="544"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545" w:author="REID-JAMOND Alison" w:date="2022-04-04T15:31:00Z">
        <w:r w:rsidR="00047CD7">
          <w:t xml:space="preserve"> 1</w:t>
        </w:r>
      </w:ins>
      <w:del w:id="546"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547"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48" w:author="REID-JAMOND Alison" w:date="2022-04-04T15:31:00Z">
        <w:r>
          <w:t xml:space="preserve">  </w:t>
        </w:r>
      </w:ins>
      <w:del w:id="549"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550"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51" w:author="REID-JAMOND Alison" w:date="2022-04-04T15:31:00Z">
        <w:r w:rsidRPr="00785C54" w:rsidDel="00047CD7">
          <w:delText>2)</w:delText>
        </w:r>
        <w:r w:rsidRPr="00785C54" w:rsidDel="00047CD7">
          <w:tab/>
        </w:r>
      </w:del>
      <w:ins w:id="552" w:author="REID-JAMOND Alison" w:date="2022-04-04T15:31:00Z">
        <w:r w:rsidR="00047CD7">
          <w:t>NOTE 2</w:t>
        </w:r>
      </w:ins>
      <w:del w:id="553" w:author="REID-JAMOND Alison" w:date="2022-04-04T15:31:00Z">
        <w:r w:rsidRPr="00785C54" w:rsidDel="00047CD7">
          <w:delText>T</w:delText>
        </w:r>
      </w:del>
      <w:ins w:id="554" w:author="REID-JAMOND Alison" w:date="2022-04-04T15:31:00Z">
        <w:r w:rsidR="00047CD7">
          <w:tab/>
          <w:t>T</w:t>
        </w:r>
      </w:ins>
      <w:r w:rsidRPr="00785C54">
        <w:t xml:space="preserve">he attribute sourceLocation of the MaterialSample </w:t>
      </w:r>
      <w:del w:id="555" w:author="REID-JAMOND Alison" w:date="2022-04-04T15:32:00Z">
        <w:r w:rsidRPr="00785C54" w:rsidDel="00047CD7">
          <w:delText>may not be necessary</w:delText>
        </w:r>
      </w:del>
      <w:ins w:id="556"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StatisticalSample</w:t>
      </w:r>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StatisticalSample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Basic Samples -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StatisticalSample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1CA05510" w:rsidR="005B5EAD" w:rsidRPr="00785C54" w:rsidRDefault="005B5EAD" w:rsidP="00785C54">
            <w:pPr>
              <w:pStyle w:val="Tablebody"/>
              <w:autoSpaceDE w:val="0"/>
              <w:autoSpaceDN w:val="0"/>
              <w:adjustRightInd w:val="0"/>
              <w:jc w:val="both"/>
              <w:rPr>
                <w:szCs w:val="20"/>
              </w:rPr>
            </w:pPr>
            <w:commentRangeStart w:id="557"/>
            <w:r w:rsidRPr="00785C54">
              <w:rPr>
                <w:szCs w:val="24"/>
              </w:rPr>
              <w:t xml:space="preserve">A </w:t>
            </w:r>
            <w:r w:rsidRPr="00785C54">
              <w:rPr>
                <w:b/>
                <w:szCs w:val="24"/>
              </w:rPr>
              <w:t>StatisticalSample</w:t>
            </w:r>
            <w:r w:rsidRPr="00785C54">
              <w:rPr>
                <w:szCs w:val="24"/>
              </w:rPr>
              <w:t xml:space="preserve"> is a statistical subset of a feature-of-interest, defined for the purpose of creating </w:t>
            </w:r>
            <w:r w:rsidRPr="00785C54">
              <w:rPr>
                <w:b/>
                <w:szCs w:val="24"/>
              </w:rPr>
              <w:t>Observation</w:t>
            </w:r>
            <w:r w:rsidRPr="00785C54">
              <w:rPr>
                <w:szCs w:val="24"/>
              </w:rPr>
              <w:t>(s).</w:t>
            </w:r>
            <w:commentRangeEnd w:id="557"/>
            <w:r w:rsidR="00047CD7">
              <w:rPr>
                <w:rStyle w:val="CommentReference"/>
                <w:rFonts w:eastAsia="MS Mincho"/>
                <w:lang w:eastAsia="ja-JP"/>
              </w:rPr>
              <w:commentReference w:id="557"/>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558" w:author="REID-JAMOND Alison" w:date="2022-04-04T15:32:00Z">
        <w:r w:rsidRPr="00785C54" w:rsidDel="00047CD7">
          <w:rPr>
            <w:szCs w:val="24"/>
          </w:rPr>
          <w:delText xml:space="preserve">may </w:delText>
        </w:r>
      </w:del>
      <w:ins w:id="559"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792C9AEB"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SHALL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560"/>
      <w:r w:rsidRPr="00785C54">
        <w:rPr>
          <w:szCs w:val="24"/>
        </w:rPr>
        <w:t>Figure 30</w:t>
      </w:r>
      <w:commentRangeEnd w:id="560"/>
      <w:r w:rsidR="00047CD7">
        <w:rPr>
          <w:rStyle w:val="CommentReference"/>
          <w:rFonts w:eastAsia="MS Mincho"/>
          <w:b w:val="0"/>
          <w:lang w:eastAsia="ja-JP"/>
        </w:rPr>
        <w:commentReference w:id="560"/>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77590415" w:rsidR="003D1A1E" w:rsidRPr="00785C54" w:rsidRDefault="003D1A1E" w:rsidP="00785C54">
      <w:pPr>
        <w:pStyle w:val="BodyText"/>
      </w:pPr>
      <w:r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561"/>
      <w:r w:rsidRPr="00785C54">
        <w:rPr>
          <w:szCs w:val="24"/>
        </w:rPr>
        <w:t>Figure 31</w:t>
      </w:r>
      <w:commentRangeEnd w:id="561"/>
      <w:r w:rsidR="00047CD7">
        <w:rPr>
          <w:rStyle w:val="CommentReference"/>
          <w:rFonts w:eastAsia="MS Mincho"/>
          <w:b w:val="0"/>
          <w:lang w:eastAsia="ja-JP"/>
        </w:rPr>
        <w:commentReference w:id="561"/>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SamplingProcedure</w:t>
      </w:r>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Basic Samples -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6495FE7F" w:rsidR="003D1A1E" w:rsidRPr="00785C54" w:rsidRDefault="003D1A1E" w:rsidP="00785C54">
      <w:pPr>
        <w:pStyle w:val="BodyText"/>
      </w:pPr>
      <w:r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562"/>
      <w:r w:rsidRPr="00785C54">
        <w:rPr>
          <w:szCs w:val="24"/>
        </w:rPr>
        <w:t>Figure 32</w:t>
      </w:r>
      <w:commentRangeEnd w:id="562"/>
      <w:r w:rsidR="00047CD7">
        <w:rPr>
          <w:rStyle w:val="CommentReference"/>
          <w:rFonts w:eastAsia="MS Mincho"/>
          <w:b w:val="0"/>
          <w:lang w:eastAsia="ja-JP"/>
        </w:rPr>
        <w:commentReference w:id="562"/>
      </w:r>
      <w:r w:rsidRPr="00785C54">
        <w:rPr>
          <w:szCs w:val="24"/>
        </w:rPr>
        <w:t xml:space="preserve"> — Context diagram for Basic Samples — SamplingProcedure</w:t>
      </w:r>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PreparationProcedure</w:t>
      </w:r>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PreparationProcedure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Basic Samples -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68D08B05" w:rsidR="003D1A1E" w:rsidRPr="00785C54" w:rsidRDefault="003D1A1E" w:rsidP="00785C54">
      <w:pPr>
        <w:pStyle w:val="BodyText"/>
      </w:pPr>
      <w:r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563"/>
      <w:r w:rsidRPr="00785C54">
        <w:rPr>
          <w:szCs w:val="24"/>
        </w:rPr>
        <w:t>Figure 33</w:t>
      </w:r>
      <w:commentRangeEnd w:id="563"/>
      <w:r w:rsidR="00047CD7">
        <w:rPr>
          <w:rStyle w:val="CommentReference"/>
          <w:rFonts w:eastAsia="MS Mincho"/>
          <w:b w:val="0"/>
          <w:lang w:eastAsia="ja-JP"/>
        </w:rPr>
        <w:commentReference w:id="563"/>
      </w:r>
      <w:r w:rsidRPr="00785C54">
        <w:rPr>
          <w:szCs w:val="24"/>
        </w:rPr>
        <w:t xml:space="preserve"> — Context diagram for Basic Samples — PreparationProcedure</w:t>
      </w:r>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PreparationStep</w:t>
      </w:r>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PreparationStep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Basic Samples -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2965FAC7" w:rsidR="003D1A1E" w:rsidRPr="00785C54" w:rsidRDefault="003D1A1E" w:rsidP="00785C54">
      <w:pPr>
        <w:pStyle w:val="BodyText"/>
      </w:pPr>
      <w:r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564"/>
      <w:r w:rsidRPr="00785C54">
        <w:rPr>
          <w:szCs w:val="24"/>
        </w:rPr>
        <w:t xml:space="preserve">Figure 34 </w:t>
      </w:r>
      <w:commentRangeEnd w:id="564"/>
      <w:r w:rsidR="00047CD7">
        <w:rPr>
          <w:rStyle w:val="CommentReference"/>
          <w:rFonts w:eastAsia="MS Mincho"/>
          <w:b w:val="0"/>
          <w:lang w:eastAsia="ja-JP"/>
        </w:rPr>
        <w:commentReference w:id="564"/>
      </w:r>
      <w:r w:rsidRPr="00785C54">
        <w:rPr>
          <w:szCs w:val="24"/>
        </w:rPr>
        <w:t>— Context diagram for Basic Samples — PreparationStep</w:t>
      </w:r>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SampleCollection</w:t>
      </w:r>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SampleCollection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Basic Samples -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599A1E26" w:rsidR="003D1A1E" w:rsidRPr="00785C54" w:rsidRDefault="003D1A1E" w:rsidP="00785C54">
      <w:pPr>
        <w:pStyle w:val="BodyText"/>
      </w:pPr>
      <w:r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565"/>
      <w:r w:rsidRPr="00785C54">
        <w:rPr>
          <w:szCs w:val="24"/>
        </w:rPr>
        <w:t xml:space="preserve">Figure 35 </w:t>
      </w:r>
      <w:commentRangeEnd w:id="565"/>
      <w:r w:rsidR="00047CD7">
        <w:rPr>
          <w:rStyle w:val="CommentReference"/>
          <w:rFonts w:eastAsia="MS Mincho"/>
          <w:b w:val="0"/>
          <w:lang w:eastAsia="ja-JP"/>
        </w:rPr>
        <w:commentReference w:id="565"/>
      </w:r>
      <w:r w:rsidRPr="00785C54">
        <w:rPr>
          <w:szCs w:val="24"/>
        </w:rPr>
        <w:t>— Context diagram for Basic Samples — SampleCollection</w:t>
      </w:r>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Feature type SampleCollection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23A418D7" w:rsidR="005B5EAD" w:rsidRPr="00785C54" w:rsidRDefault="005B5EAD" w:rsidP="00785C54">
            <w:pPr>
              <w:pStyle w:val="Tablebody"/>
              <w:autoSpaceDE w:val="0"/>
              <w:autoSpaceDN w:val="0"/>
              <w:adjustRightInd w:val="0"/>
              <w:jc w:val="both"/>
              <w:rPr>
                <w:szCs w:val="20"/>
              </w:rPr>
            </w:pPr>
            <w:r w:rsidRPr="00785C54">
              <w:rPr>
                <w:szCs w:val="24"/>
              </w:rPr>
              <w:t xml:space="preserve">A 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28AEE18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SHALL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relatedCollection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0A2C056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SHALL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PhysicalDimension</w:t>
      </w:r>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PhysicalDimension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Basic Samples -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Data type PhysicalDimension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4BE75971" w:rsidR="005B5EAD" w:rsidRPr="00785C54" w:rsidRDefault="005B5EAD" w:rsidP="00785C54">
            <w:pPr>
              <w:pStyle w:val="Tablebody"/>
              <w:autoSpaceDE w:val="0"/>
              <w:autoSpaceDN w:val="0"/>
              <w:adjustRightInd w:val="0"/>
              <w:jc w:val="both"/>
              <w:rPr>
                <w:szCs w:val="20"/>
              </w:rPr>
            </w:pPr>
            <w:r w:rsidRPr="00785C54">
              <w:rPr>
                <w:szCs w:val="24"/>
              </w:rPr>
              <w:t>A dataType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0BD8C1D9"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SHALL be provided in the attribute </w:t>
            </w:r>
            <w:r w:rsidRPr="00785C54">
              <w:rPr>
                <w:b/>
                <w:szCs w:val="24"/>
              </w:rPr>
              <w:t>dimension:URI.</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0947342C"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SHALL be provided in the attribute </w:t>
            </w:r>
            <w:r w:rsidRPr="00785C54">
              <w:rPr>
                <w:b/>
                <w:szCs w:val="24"/>
              </w:rPr>
              <w:t>value:Measure</w:t>
            </w:r>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r w:rsidRPr="00785C54">
        <w:rPr>
          <w:rFonts w:eastAsia="Times New Roman"/>
          <w:szCs w:val="24"/>
        </w:rPr>
        <w:t>NamedLocation</w:t>
      </w:r>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NamedLocation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Basic Samples -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Data type NamedLocation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70D323BE" w:rsidR="005B5EAD" w:rsidRPr="00785C54" w:rsidRDefault="005B5EAD" w:rsidP="00785C54">
            <w:pPr>
              <w:pStyle w:val="Tablebody"/>
              <w:autoSpaceDE w:val="0"/>
              <w:autoSpaceDN w:val="0"/>
              <w:adjustRightInd w:val="0"/>
              <w:jc w:val="both"/>
              <w:rPr>
                <w:szCs w:val="20"/>
              </w:rPr>
            </w:pPr>
            <w:commentRangeStart w:id="566"/>
            <w:r w:rsidRPr="00785C54">
              <w:rPr>
                <w:szCs w:val="24"/>
              </w:rPr>
              <w:t>A location identified by its name, address, spatial geometry or a combination of any of these three.</w:t>
            </w:r>
            <w:commentRangeEnd w:id="566"/>
            <w:r w:rsidR="00047CD7">
              <w:rPr>
                <w:rStyle w:val="CommentReference"/>
                <w:rFonts w:eastAsia="MS Mincho"/>
                <w:lang w:eastAsia="ja-JP"/>
              </w:rPr>
              <w:commentReference w:id="566"/>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47D648E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SHALL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359EC6BD"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SHALL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representativeGeometry</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41CCA92"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SHALL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r w:rsidRPr="00785C54">
        <w:rPr>
          <w:rFonts w:eastAsia="Times New Roman"/>
          <w:szCs w:val="24"/>
        </w:rPr>
        <w:t>StatisticalClassification</w:t>
      </w:r>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StatisticalClassification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Basic Samples -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Data type StatisticalClassification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4DAC2C2D" w:rsidR="005B5EAD" w:rsidRPr="00785C54" w:rsidRDefault="005B5EAD" w:rsidP="00785C54">
            <w:pPr>
              <w:pStyle w:val="Tablebody"/>
              <w:autoSpaceDE w:val="0"/>
              <w:autoSpaceDN w:val="0"/>
              <w:adjustRightInd w:val="0"/>
              <w:jc w:val="both"/>
              <w:rPr>
                <w:szCs w:val="20"/>
              </w:rPr>
            </w:pPr>
            <w:r w:rsidRPr="00785C54">
              <w:rPr>
                <w:szCs w:val="24"/>
              </w:rPr>
              <w:t>A dataType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448FEAB3"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SHALL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4FFB0541"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SHALL be provided in the attribute </w:t>
            </w:r>
            <w:r w:rsidRPr="00785C54">
              <w:rPr>
                <w:b/>
                <w:szCs w:val="24"/>
              </w:rPr>
              <w:t>classification:URI.</w:t>
            </w:r>
          </w:p>
        </w:tc>
      </w:tr>
    </w:tbl>
    <w:p w14:paraId="2AB96D4F" w14:textId="56FEBD3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classification for a statistical classification could be:</w:t>
      </w:r>
    </w:p>
    <w:p w14:paraId="26A335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Age Brackets: [0-10], [10-20];</w:t>
      </w:r>
    </w:p>
    <w:p w14:paraId="5E3B27F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Genders: Male, Female, Other;</w:t>
      </w:r>
    </w:p>
    <w:p w14:paraId="1E79A9F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Color: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Codelists</w:t>
      </w:r>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SampleTypeByGeometryType</w:t>
      </w:r>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567" w:author="REID-JAMOND Alison" w:date="2022-04-04T15:35:00Z">
        <w:r w:rsidRPr="00785C54" w:rsidDel="00047CD7">
          <w:rPr>
            <w:szCs w:val="24"/>
          </w:rPr>
          <w:delText>the previous version of this standard</w:delText>
        </w:r>
      </w:del>
      <w:ins w:id="568"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The following entries SHALL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point: the provided geometry is of type Point.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curve: the provided geometry is of type Curve.</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surface: the provided geometry is of type Surface.</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solid: the provided geometry is of type Solid.</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77777777" w:rsidR="005B5EAD" w:rsidRPr="00785C54" w:rsidRDefault="005B5EAD" w:rsidP="00785C54">
            <w:pPr>
              <w:pStyle w:val="Tablebody"/>
              <w:autoSpaceDE w:val="0"/>
              <w:autoSpaceDN w:val="0"/>
              <w:adjustRightInd w:val="0"/>
              <w:rPr>
                <w:szCs w:val="24"/>
              </w:rPr>
            </w:pPr>
            <w:r w:rsidRPr="00785C54">
              <w:rPr>
                <w:szCs w:val="24"/>
              </w:rPr>
              <w:t>The following constraints SHALL be applied to the value of the result association of the Observation based on the codelist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"point" is used, the provided geometry shall be of type Point.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"curve" is used, the provided geometry shall be of type Curve.</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"surface" is used, the provided geometry shall be of type Surface.</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value "solid" is used, the provided geometry shall be of type Solid.</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569" w:author="REID-JAMOND Alison" w:date="2022-04-04T14:56:00Z">
        <w:r w:rsidR="00047CD7">
          <w:rPr>
            <w:rFonts w:eastAsia="Times New Roman"/>
            <w:szCs w:val="24"/>
          </w:rPr>
          <w:t>t</w:t>
        </w:r>
      </w:ins>
      <w:del w:id="570"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571" w:author="REID-JAMOND Alison" w:date="2022-04-04T14:56:00Z">
        <w:r w:rsidR="00047CD7">
          <w:rPr>
            <w:rFonts w:eastAsia="Times New Roman"/>
            <w:szCs w:val="24"/>
          </w:rPr>
          <w:t>s</w:t>
        </w:r>
      </w:ins>
      <w:del w:id="572"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028B9D0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Observation core package</w:t>
      </w:r>
    </w:p>
    <w:p w14:paraId="7A731B34"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2E457968"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935411B"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BEF6C3"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B9EB282"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3106C028"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42B9C98"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41B51FEF"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54008290"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t>Basic Observations -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Conceptual Sample -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t>Conceptual Sample -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2981A91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Sample core package</w:t>
      </w:r>
    </w:p>
    <w:p w14:paraId="44C31326"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Sample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56FB50E7"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2223CD17"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1481CF2A"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4FA033D9"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3C1CBA94"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481E7D44" w:rsidR="005B5EAD" w:rsidRPr="00785C54" w:rsidRDefault="005B5EAD" w:rsidP="00785C54">
      <w:pPr>
        <w:pStyle w:val="a3"/>
        <w:tabs>
          <w:tab w:val="left" w:pos="720"/>
        </w:tabs>
        <w:autoSpaceDE w:val="0"/>
        <w:autoSpaceDN w:val="0"/>
        <w:adjustRightInd w:val="0"/>
        <w:rPr>
          <w:szCs w:val="24"/>
        </w:rPr>
      </w:pPr>
      <w:r w:rsidRPr="00785C54">
        <w:rPr>
          <w:szCs w:val="24"/>
        </w:rPr>
        <w:t>Abstract Sample core -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Basic Samples -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Basic Samples -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Basic Samples -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Basic Samples -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Basic Samples -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Basic Samples -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Basic Samples -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573" w:author="REID-JAMOND Alison" w:date="2022-04-04T14:57:00Z">
        <w:r w:rsidRPr="00785C54" w:rsidDel="00047CD7">
          <w:rPr>
            <w:szCs w:val="24"/>
          </w:rPr>
          <w:delText>International Standard</w:delText>
        </w:r>
      </w:del>
      <w:ins w:id="574"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575" w:author="REID-JAMOND Alison" w:date="2022-04-04T14:58:00Z">
        <w:r w:rsidRPr="00785C54" w:rsidDel="00047CD7">
          <w:rPr>
            <w:szCs w:val="24"/>
          </w:rPr>
          <w:delText xml:space="preserve">standard </w:delText>
        </w:r>
      </w:del>
      <w:ins w:id="576"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577"/>
      <w:r w:rsidRPr="00785C54">
        <w:rPr>
          <w:szCs w:val="24"/>
        </w:rPr>
        <w:t xml:space="preserve">Observations, measurements and samples </w:t>
      </w:r>
      <w:commentRangeEnd w:id="577"/>
      <w:r w:rsidR="00047CD7">
        <w:rPr>
          <w:rStyle w:val="CommentReference"/>
          <w:rFonts w:eastAsia="MS Mincho"/>
          <w:lang w:eastAsia="ja-JP"/>
        </w:rPr>
        <w:commentReference w:id="577"/>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578"/>
      <w:commentRangeStart w:id="579"/>
      <w:r w:rsidRPr="00785C54">
        <w:rPr>
          <w:szCs w:val="24"/>
        </w:rPr>
        <w:t>Table B.1 — Earth Observations (EO)</w:t>
      </w:r>
      <w:commentRangeEnd w:id="578"/>
      <w:r w:rsidR="00047CD7">
        <w:rPr>
          <w:rStyle w:val="CommentReference"/>
          <w:rFonts w:eastAsia="MS Mincho"/>
          <w:b w:val="0"/>
          <w:lang w:eastAsia="ja-JP"/>
        </w:rPr>
        <w:commentReference w:id="578"/>
      </w:r>
      <w:commentRangeEnd w:id="579"/>
      <w:r w:rsidR="00047CD7">
        <w:rPr>
          <w:rStyle w:val="CommentReference"/>
          <w:rFonts w:eastAsia="MS Mincho"/>
          <w:b w:val="0"/>
          <w:lang w:eastAsia="ja-JP"/>
        </w:rPr>
        <w:commentReference w:id="579"/>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CD2488" w:rsidP="00785C54">
            <w:pPr>
              <w:pStyle w:val="Tablebody"/>
              <w:autoSpaceDE w:val="0"/>
              <w:autoSpaceDN w:val="0"/>
              <w:adjustRightInd w:val="0"/>
              <w:jc w:val="both"/>
              <w:rPr>
                <w:szCs w:val="20"/>
              </w:rPr>
            </w:pPr>
            <w:hyperlink r:id="rId77"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CD2488" w:rsidP="00785C54">
            <w:pPr>
              <w:pStyle w:val="Tablebody"/>
              <w:autoSpaceDE w:val="0"/>
              <w:autoSpaceDN w:val="0"/>
              <w:adjustRightInd w:val="0"/>
              <w:jc w:val="both"/>
              <w:rPr>
                <w:szCs w:val="20"/>
              </w:rPr>
            </w:pPr>
            <w:hyperlink r:id="rId78"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(eg.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580" w:author="REID-JAMOND Alison" w:date="2022-04-04T15:03:00Z">
              <w:r w:rsidRPr="00785C54" w:rsidDel="00047CD7">
                <w:rPr>
                  <w:szCs w:val="24"/>
                </w:rPr>
                <w:delText>has been</w:delText>
              </w:r>
            </w:del>
            <w:ins w:id="581"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582"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583" w:author="REID-JAMOND Alison" w:date="2022-04-04T08:11:00Z">
        <w:r w:rsidR="003E2160">
          <w:rPr>
            <w:rStyle w:val="stdyear"/>
            <w:rFonts w:eastAsia="Times New Roman"/>
            <w:szCs w:val="24"/>
            <w:shd w:val="clear" w:color="auto" w:fill="auto"/>
          </w:rPr>
          <w:t>2</w:t>
        </w:r>
      </w:ins>
      <w:del w:id="584"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585"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586" w:author="REID-JAMOND Alison" w:date="2022-04-04T08:12:00Z">
        <w:r w:rsidRPr="00785C54" w:rsidDel="003E2160">
          <w:rPr>
            <w:szCs w:val="24"/>
          </w:rPr>
          <w:delText>Observations and Measurements v2.0</w:delText>
        </w:r>
      </w:del>
      <w:ins w:id="587"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588" w:author="REID-JAMOND Alison" w:date="2022-04-04T08:12:00Z">
        <w:r w:rsidRPr="00785C54" w:rsidDel="003E2160">
          <w:rPr>
            <w:szCs w:val="24"/>
          </w:rPr>
          <w:delText>, edition 1</w:delText>
        </w:r>
      </w:del>
      <w:r w:rsidRPr="00785C54">
        <w:rPr>
          <w:szCs w:val="24"/>
        </w:rPr>
        <w:t xml:space="preserve">) and </w:t>
      </w:r>
      <w:del w:id="589" w:author="REID-JAMOND Alison" w:date="2022-04-04T08:12:00Z">
        <w:r w:rsidRPr="00785C54" w:rsidDel="003E2160">
          <w:rPr>
            <w:szCs w:val="24"/>
          </w:rPr>
          <w:delText>Observations, Measurements and Samples v3.0</w:delText>
        </w:r>
      </w:del>
      <w:ins w:id="590"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591" w:author="REID-JAMOND Alison" w:date="2022-04-04T08:12:00Z">
        <w:r w:rsidR="003E2160">
          <w:rPr>
            <w:rStyle w:val="stdyear"/>
            <w:szCs w:val="24"/>
            <w:shd w:val="clear" w:color="auto" w:fill="auto"/>
          </w:rPr>
          <w:t>2</w:t>
        </w:r>
      </w:ins>
      <w:del w:id="592"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593"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594" w:author="REID-JAMOND Alison" w:date="2022-04-04T08:13:00Z">
        <w:r w:rsidRPr="00785C54" w:rsidDel="003E2160">
          <w:rPr>
            <w:szCs w:val="24"/>
          </w:rPr>
          <w:delText xml:space="preserve"> Edition 1 (</w:delText>
        </w:r>
      </w:del>
      <w:ins w:id="595"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6" w:author="REID-JAMOND Alison" w:date="2022-04-04T08:13:00Z">
        <w:r w:rsidR="003E2160">
          <w:rPr>
            <w:rStyle w:val="stddocNumber"/>
            <w:szCs w:val="24"/>
            <w:shd w:val="clear" w:color="auto" w:fill="auto"/>
          </w:rPr>
          <w:t>:2011</w:t>
        </w:r>
      </w:ins>
      <w:del w:id="597"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8" w:author="REID-JAMOND Alison" w:date="2022-04-04T08:14:00Z">
        <w:r w:rsidR="003E2160">
          <w:rPr>
            <w:rStyle w:val="stddocNumber"/>
            <w:szCs w:val="24"/>
            <w:shd w:val="clear" w:color="auto" w:fill="auto"/>
          </w:rPr>
          <w:t>:2022 (this document)</w:t>
        </w:r>
      </w:ins>
      <w:del w:id="599" w:author="REID-JAMOND Alison" w:date="2022-04-04T08:14:00Z">
        <w:r w:rsidRPr="00785C54" w:rsidDel="003E2160">
          <w:rPr>
            <w:szCs w:val="24"/>
          </w:rPr>
          <w:delText xml:space="preserve"> Edition 2 (2020)</w:delText>
        </w:r>
      </w:del>
      <w:r w:rsidRPr="00785C54">
        <w:rPr>
          <w:szCs w:val="24"/>
        </w:rPr>
        <w:t xml:space="preserve"> the UML packages </w:t>
      </w:r>
      <w:del w:id="600" w:author="REID-JAMOND Alison" w:date="2022-04-04T08:14:00Z">
        <w:r w:rsidRPr="00785C54" w:rsidDel="003E2160">
          <w:rPr>
            <w:szCs w:val="24"/>
          </w:rPr>
          <w:delText xml:space="preserve">were </w:delText>
        </w:r>
      </w:del>
      <w:ins w:id="601"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Abstract Observation core &lt;&lt;ApplicationSchema&gt;&gt;</w:t>
      </w:r>
    </w:p>
    <w:p w14:paraId="504CB7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Abstract Sample core &lt;&lt;ApplicationSchema&gt;&gt;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602"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603"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604" w:author="REID-JAMOND Alison" w:date="2022-04-04T08:14:00Z">
        <w:r w:rsidR="003E2160">
          <w:rPr>
            <w:rStyle w:val="stddocNumber"/>
            <w:szCs w:val="24"/>
            <w:shd w:val="clear" w:color="auto" w:fill="auto"/>
          </w:rPr>
          <w:t>:2022</w:t>
        </w:r>
      </w:ins>
      <w:del w:id="605" w:author="REID-JAMOND Alison" w:date="2022-04-04T08:14:00Z">
        <w:r w:rsidRPr="00785C54" w:rsidDel="003E2160">
          <w:rPr>
            <w:szCs w:val="24"/>
          </w:rPr>
          <w:delText xml:space="preserve"> Edition 2</w:delText>
        </w:r>
      </w:del>
      <w:ins w:id="606" w:author="REID-JAMOND Alison" w:date="2022-04-04T08:14:00Z">
        <w:r w:rsidR="003E2160">
          <w:rPr>
            <w:szCs w:val="24"/>
          </w:rPr>
          <w:t xml:space="preserve"> (this document)</w:t>
        </w:r>
      </w:ins>
      <w:r w:rsidRPr="00785C54">
        <w:rPr>
          <w:szCs w:val="24"/>
        </w:rPr>
        <w:t xml:space="preserve"> are much more fine-grained than in the conformance classes in </w:t>
      </w:r>
      <w:del w:id="607" w:author="REID-JAMOND Alison" w:date="2022-04-04T08:14:00Z">
        <w:r w:rsidRPr="00785C54" w:rsidDel="003E2160">
          <w:rPr>
            <w:szCs w:val="24"/>
          </w:rPr>
          <w:delText>Edition 1</w:delText>
        </w:r>
      </w:del>
      <w:ins w:id="608" w:author="REID-JAMOND Alison" w:date="2022-04-04T08:14:00Z">
        <w:r w:rsidR="003E2160">
          <w:rPr>
            <w:szCs w:val="24"/>
          </w:rPr>
          <w:t>ISO 19156:</w:t>
        </w:r>
      </w:ins>
      <w:ins w:id="609" w:author="REID-JAMOND Alison" w:date="2022-04-04T08:15:00Z">
        <w:r w:rsidR="003E2160">
          <w:rPr>
            <w:szCs w:val="24"/>
          </w:rPr>
          <w:t>2011</w:t>
        </w:r>
      </w:ins>
      <w:r w:rsidRPr="00785C54">
        <w:rPr>
          <w:szCs w:val="24"/>
        </w:rPr>
        <w:t xml:space="preserve">: </w:t>
      </w:r>
      <w:ins w:id="610" w:author="REID-JAMOND Alison" w:date="2022-04-04T08:15:00Z">
        <w:r w:rsidR="003E2160">
          <w:rPr>
            <w:szCs w:val="24"/>
          </w:rPr>
          <w:t>t</w:t>
        </w:r>
      </w:ins>
      <w:del w:id="611"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612" w:author="REID-JAMOND Alison" w:date="2022-04-04T08:15:00Z">
        <w:r w:rsidRPr="00785C54" w:rsidDel="003E2160">
          <w:rPr>
            <w:szCs w:val="24"/>
          </w:rPr>
          <w:delText xml:space="preserve">that </w:delText>
        </w:r>
      </w:del>
      <w:ins w:id="613"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614"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15" w:author="REID-JAMOND Alison" w:date="2022-04-04T08:15:00Z">
        <w:r w:rsidR="003E2160">
          <w:rPr>
            <w:rStyle w:val="stddocNumber"/>
            <w:szCs w:val="24"/>
            <w:shd w:val="clear" w:color="auto" w:fill="auto"/>
          </w:rPr>
          <w:t xml:space="preserve">:2022 </w:t>
        </w:r>
      </w:ins>
      <w:del w:id="616"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617" w:author="REID-JAMOND Alison" w:date="2022-04-04T08:15:00Z">
        <w:r w:rsidRPr="00785C54" w:rsidDel="003E2160">
          <w:rPr>
            <w:szCs w:val="24"/>
          </w:rPr>
          <w:delText>the Edition 1</w:delText>
        </w:r>
      </w:del>
      <w:ins w:id="618" w:author="REID-JAMOND Alison" w:date="2022-04-04T08:15:00Z">
        <w:r w:rsidR="003E2160">
          <w:rPr>
            <w:szCs w:val="24"/>
          </w:rPr>
          <w:t>ISO 19156:2011</w:t>
        </w:r>
      </w:ins>
      <w:r w:rsidRPr="00785C54">
        <w:rPr>
          <w:szCs w:val="24"/>
        </w:rPr>
        <w:t xml:space="preserve"> (18 conformance classes). For the complete list of </w:t>
      </w:r>
      <w:del w:id="619" w:author="REID-JAMOND Alison" w:date="2022-04-04T08:15:00Z">
        <w:r w:rsidRPr="00785C54" w:rsidDel="003E2160">
          <w:rPr>
            <w:szCs w:val="24"/>
          </w:rPr>
          <w:delText xml:space="preserve">Edition 2 </w:delText>
        </w:r>
      </w:del>
      <w:r w:rsidRPr="00785C54">
        <w:rPr>
          <w:szCs w:val="24"/>
        </w:rPr>
        <w:t>conformance classes</w:t>
      </w:r>
      <w:ins w:id="620"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621"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22" w:author="REID-JAMOND Alison" w:date="2022-04-04T08:17:00Z">
        <w:r w:rsidR="003E2160">
          <w:rPr>
            <w:rStyle w:val="stddocNumber"/>
            <w:szCs w:val="24"/>
            <w:shd w:val="clear" w:color="auto" w:fill="auto"/>
          </w:rPr>
          <w:t>:2022</w:t>
        </w:r>
      </w:ins>
      <w:del w:id="623"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62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625"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626" w:author="REID-JAMOND Alison" w:date="2022-04-04T08:17:00Z">
        <w:r w:rsidRPr="00785C54" w:rsidDel="003E2160">
          <w:rPr>
            <w:szCs w:val="24"/>
          </w:rPr>
          <w:delText>in the Edition 2</w:delText>
        </w:r>
      </w:del>
      <w:ins w:id="627"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62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629"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630" w:author="REID-JAMOND Alison" w:date="2022-04-04T08:18:00Z">
        <w:r w:rsidR="003E2160">
          <w:rPr>
            <w:szCs w:val="24"/>
          </w:rPr>
          <w:t>:</w:t>
        </w:r>
      </w:ins>
      <w:del w:id="631"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632"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633"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event information partly captured by SF_Specimen attributes samplingTime, samplingMethod and samplingLocation in Edition 1 is now captured as the Sampling interface;</w:t>
      </w:r>
    </w:p>
    <w:p w14:paraId="69B4270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7777777" w:rsidR="005B5EAD" w:rsidRPr="00785C54" w:rsidRDefault="005B5EAD" w:rsidP="00785C54">
      <w:pPr>
        <w:pStyle w:val="BodyText"/>
        <w:autoSpaceDE w:val="0"/>
        <w:autoSpaceDN w:val="0"/>
        <w:adjustRightInd w:val="0"/>
        <w:rPr>
          <w:szCs w:val="24"/>
        </w:rPr>
      </w:pPr>
      <w:r w:rsidRPr="00785C54">
        <w:rPr>
          <w:szCs w:val="24"/>
        </w:rPr>
        <w:t xml:space="preserve">The Abstract Observation core and the Abstract Sample core 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462F6D9E"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core 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634" w:author="REID-JAMOND Alison" w:date="2022-04-04T08:19:00Z">
        <w:r w:rsidR="003E2160">
          <w:rPr>
            <w:szCs w:val="24"/>
          </w:rPr>
          <w:t>i</w:t>
        </w:r>
      </w:ins>
      <w:del w:id="635"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77777777" w:rsidR="005B5EAD" w:rsidRPr="00785C54" w:rsidRDefault="005B5EAD" w:rsidP="00785C54">
      <w:pPr>
        <w:pStyle w:val="a3"/>
        <w:tabs>
          <w:tab w:val="left" w:pos="720"/>
        </w:tabs>
        <w:autoSpaceDE w:val="0"/>
        <w:autoSpaceDN w:val="0"/>
        <w:adjustRightInd w:val="0"/>
        <w:rPr>
          <w:szCs w:val="24"/>
        </w:rPr>
      </w:pPr>
      <w:r w:rsidRPr="00785C54">
        <w:rPr>
          <w:szCs w:val="24"/>
        </w:rPr>
        <w:t>OM_Observation in Edition 1</w:t>
      </w:r>
    </w:p>
    <w:p w14:paraId="66325C35" w14:textId="77777777" w:rsidR="005B5EAD" w:rsidRPr="00785C54" w:rsidRDefault="005B5EAD" w:rsidP="00785C54">
      <w:pPr>
        <w:pStyle w:val="BodyText"/>
        <w:autoSpaceDE w:val="0"/>
        <w:autoSpaceDN w:val="0"/>
        <w:adjustRightInd w:val="0"/>
        <w:rPr>
          <w:szCs w:val="24"/>
        </w:rPr>
      </w:pPr>
      <w:r w:rsidRPr="00785C54">
        <w:rPr>
          <w:szCs w:val="24"/>
        </w:rPr>
        <w:t>The Observation concept was modelled as OM_Observation class in Edition 1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BodyText"/>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in Edition 2</w:t>
      </w:r>
    </w:p>
    <w:p w14:paraId="28BCB939" w14:textId="77777777" w:rsidR="005B5EAD" w:rsidRPr="00785C54" w:rsidRDefault="005B5EAD" w:rsidP="00785C54">
      <w:pPr>
        <w:pStyle w:val="BodyText"/>
        <w:autoSpaceDE w:val="0"/>
        <w:autoSpaceDN w:val="0"/>
        <w:adjustRightInd w:val="0"/>
        <w:rPr>
          <w:szCs w:val="24"/>
        </w:rPr>
      </w:pPr>
      <w:r w:rsidRPr="00785C54">
        <w:rPr>
          <w:szCs w:val="24"/>
        </w:rPr>
        <w:t>In Edition 2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AbstractObservationCharacteristics in the Abstract Observation core package.</w:t>
      </w:r>
    </w:p>
    <w:p w14:paraId="37E8164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AbstractObservation class in the Abstract Observation core 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"an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BodyText"/>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BodyText"/>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6" w:author="REID-JAMOND Alison" w:date="2022-04-04T08:22:00Z">
        <w:r>
          <w:rPr>
            <w:szCs w:val="24"/>
          </w:rPr>
          <w:t>1)</w:t>
        </w:r>
      </w:ins>
      <w:del w:id="637"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8" w:author="REID-JAMOND Alison" w:date="2022-04-04T08:22:00Z">
        <w:r>
          <w:rPr>
            <w:szCs w:val="24"/>
          </w:rPr>
          <w:t>2)</w:t>
        </w:r>
      </w:ins>
      <w:del w:id="639"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0" w:author="REID-JAMOND Alison" w:date="2022-04-04T08:22:00Z">
        <w:r>
          <w:rPr>
            <w:szCs w:val="24"/>
          </w:rPr>
          <w:t>3)</w:t>
        </w:r>
      </w:ins>
      <w:del w:id="641"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2" w:author="REID-JAMOND Alison" w:date="2022-04-04T08:22:00Z">
        <w:r>
          <w:rPr>
            <w:szCs w:val="24"/>
          </w:rPr>
          <w:t>4)</w:t>
        </w:r>
      </w:ins>
      <w:del w:id="643"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4" w:author="REID-JAMOND Alison" w:date="2022-04-04T08:22:00Z">
        <w:r>
          <w:rPr>
            <w:szCs w:val="24"/>
          </w:rPr>
          <w:t>5)</w:t>
        </w:r>
      </w:ins>
      <w:del w:id="645"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6" w:author="REID-JAMOND Alison" w:date="2022-04-04T08:22:00Z">
        <w:r>
          <w:rPr>
            <w:szCs w:val="24"/>
          </w:rPr>
          <w:t>6)</w:t>
        </w:r>
      </w:ins>
      <w:del w:id="647"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8" w:author="REID-JAMOND Alison" w:date="2022-04-04T08:22:00Z">
        <w:r>
          <w:rPr>
            <w:szCs w:val="24"/>
          </w:rPr>
          <w:t>7)</w:t>
        </w:r>
      </w:ins>
      <w:del w:id="649"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50" w:author="REID-JAMOND Alison" w:date="2022-04-04T08:22:00Z">
        <w:r>
          <w:rPr>
            <w:szCs w:val="24"/>
          </w:rPr>
          <w:t>8)</w:t>
        </w:r>
      </w:ins>
      <w:del w:id="651"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52" w:author="REID-JAMOND Alison" w:date="2022-04-04T08:22:00Z">
        <w:r>
          <w:rPr>
            <w:szCs w:val="24"/>
          </w:rPr>
          <w:t>9)</w:t>
        </w:r>
      </w:ins>
      <w:del w:id="653"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54" w:author="REID-JAMOND Alison" w:date="2022-04-04T08:22:00Z">
        <w:r>
          <w:rPr>
            <w:szCs w:val="24"/>
          </w:rPr>
          <w:t>10)</w:t>
        </w:r>
      </w:ins>
      <w:del w:id="655"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BodyText"/>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AbstractObservation class, the Observation class </w:t>
      </w:r>
      <w:del w:id="656" w:author="REID-JAMOND Alison" w:date="2022-04-04T08:22:00Z">
        <w:r w:rsidRPr="00785C54" w:rsidDel="003E2160">
          <w:rPr>
            <w:szCs w:val="24"/>
          </w:rPr>
          <w:delText>in Edition 2</w:delText>
        </w:r>
      </w:del>
      <w:ins w:id="657"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658"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659"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77777777" w:rsidR="005B5EAD" w:rsidRPr="00785C54" w:rsidRDefault="005B5EAD" w:rsidP="00785C54">
      <w:pPr>
        <w:pStyle w:val="BodyText"/>
        <w:autoSpaceDE w:val="0"/>
        <w:autoSpaceDN w:val="0"/>
        <w:adjustRightInd w:val="0"/>
        <w:rPr>
          <w:szCs w:val="24"/>
        </w:rPr>
      </w:pPr>
      <w:r w:rsidRPr="00785C54">
        <w:rPr>
          <w:szCs w:val="24"/>
        </w:rPr>
        <w:t>An instance of the OM_Observation class of Edition 1 can be expressed as an instance of the Observation class of the Basic Observations package as follows:</w:t>
      </w:r>
    </w:p>
    <w:p w14:paraId="0D40C58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commentRangeStart w:id="660"/>
      <w:r w:rsidRPr="00785C54">
        <w:rPr>
          <w:szCs w:val="24"/>
        </w:rPr>
        <w:t>Refactoring of the domain models may be required to separate the ultimate and proximate features of interest</w:t>
      </w:r>
      <w:commentRangeEnd w:id="660"/>
      <w:r w:rsidR="003E2160">
        <w:rPr>
          <w:rStyle w:val="CommentReference"/>
          <w:rFonts w:eastAsia="MS Mincho"/>
          <w:lang w:eastAsia="ja-JP"/>
        </w:rPr>
        <w:commentReference w:id="660"/>
      </w:r>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77777777" w:rsidR="005B5EAD" w:rsidRPr="00785C54" w:rsidRDefault="005B5EAD" w:rsidP="00785C54">
      <w:pPr>
        <w:pStyle w:val="BodyText"/>
        <w:autoSpaceDE w:val="0"/>
        <w:autoSpaceDN w:val="0"/>
        <w:adjustRightInd w:val="0"/>
        <w:rPr>
          <w:szCs w:val="24"/>
        </w:rPr>
      </w:pPr>
      <w:r w:rsidRPr="00785C54">
        <w:rPr>
          <w:szCs w:val="24"/>
        </w:rPr>
        <w:t>For information about transitioning the specialized Observation types of Edition 1 see the "Hard-typing vs. soft typing and codelist use" section below.</w:t>
      </w:r>
    </w:p>
    <w:p w14:paraId="7F6BAB58"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edition 2 Basic Observations package to edition 1.</w:t>
      </w:r>
    </w:p>
    <w:p w14:paraId="60993E9C" w14:textId="2ACB10DE"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61" w:author="REID-JAMOND Alison" w:date="2022-04-04T08:28:00Z">
        <w:r w:rsidR="003E2160">
          <w:rPr>
            <w:rStyle w:val="stddocNumber"/>
            <w:szCs w:val="24"/>
            <w:shd w:val="clear" w:color="auto" w:fill="auto"/>
          </w:rPr>
          <w:t>:2011 to ISO 19156:2011</w:t>
        </w:r>
      </w:ins>
      <w:r w:rsidRPr="00785C54">
        <w:rPr>
          <w:szCs w:val="24"/>
        </w:rPr>
        <w:t xml:space="preserve"> </w:t>
      </w:r>
      <w:del w:id="662"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663" w:author="REID-JAMOND Alison" w:date="2022-04-04T08:28:00Z">
              <w:r w:rsidRPr="00785C54" w:rsidDel="003E2160">
                <w:rPr>
                  <w:b/>
                  <w:szCs w:val="24"/>
                </w:rPr>
                <w:delText>Edition 2</w:delText>
              </w:r>
            </w:del>
            <w:ins w:id="664"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665" w:author="REID-JAMOND Alison" w:date="2022-04-04T08:28:00Z">
              <w:r w:rsidRPr="00785C54" w:rsidDel="003E2160">
                <w:rPr>
                  <w:b/>
                  <w:szCs w:val="24"/>
                </w:rPr>
                <w:delText>Edition 1</w:delText>
              </w:r>
            </w:del>
            <w:ins w:id="666"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667"/>
      <w:r w:rsidRPr="00785C54">
        <w:rPr>
          <w:szCs w:val="24"/>
        </w:rPr>
        <w:t>in Edition 1</w:t>
      </w:r>
      <w:commentRangeEnd w:id="667"/>
      <w:r w:rsidR="003E2160">
        <w:rPr>
          <w:rStyle w:val="CommentReference"/>
          <w:rFonts w:eastAsia="MS Mincho"/>
          <w:b w:val="0"/>
          <w:lang w:eastAsia="ja-JP"/>
        </w:rPr>
        <w:commentReference w:id="667"/>
      </w:r>
    </w:p>
    <w:p w14:paraId="0B28861F" w14:textId="77777777" w:rsidR="005B5EAD" w:rsidRPr="00785C54" w:rsidRDefault="005B5EAD" w:rsidP="00785C54">
      <w:pPr>
        <w:pStyle w:val="BodyText"/>
        <w:autoSpaceDE w:val="0"/>
        <w:autoSpaceDN w:val="0"/>
        <w:adjustRightInd w:val="0"/>
        <w:rPr>
          <w:szCs w:val="24"/>
        </w:rPr>
      </w:pPr>
      <w:r w:rsidRPr="00785C54">
        <w:rPr>
          <w:szCs w:val="24"/>
        </w:rPr>
        <w:t>The Samping Feature concept was modelled as SF_SamplingFeature class in Edition 1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BodyText"/>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The SF_Specimen was defined as follows:</w:t>
      </w:r>
    </w:p>
    <w:p w14:paraId="76B44DA2" w14:textId="77777777"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observation(s) carried out </w:t>
      </w:r>
      <w:commentRangeStart w:id="668"/>
      <w:r w:rsidRPr="003E2160">
        <w:rPr>
          <w:i/>
          <w:szCs w:val="24"/>
          <w:rPrChange w:id="669" w:author="REID-JAMOND Alison" w:date="2022-04-04T08:31:00Z">
            <w:rPr>
              <w:szCs w:val="24"/>
            </w:rPr>
          </w:rPrChange>
        </w:rPr>
        <w:t>ex situ</w:t>
      </w:r>
      <w:commentRangeEnd w:id="668"/>
      <w:r w:rsidR="003E2160">
        <w:rPr>
          <w:rStyle w:val="CommentReference"/>
          <w:rFonts w:eastAsia="MS Mincho"/>
          <w:lang w:eastAsia="ja-JP"/>
        </w:rPr>
        <w:commentReference w:id="668"/>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The SF_SpatialSamplingFeature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BodyText"/>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SpatialSample, MaterialSample and StatisticalSample in Edition 2</w:t>
      </w:r>
    </w:p>
    <w:p w14:paraId="5E24DDD7" w14:textId="77777777" w:rsidR="005B5EAD" w:rsidRPr="00785C54" w:rsidRDefault="005B5EAD" w:rsidP="00785C54">
      <w:pPr>
        <w:pStyle w:val="BodyText"/>
        <w:autoSpaceDE w:val="0"/>
        <w:autoSpaceDN w:val="0"/>
        <w:adjustRightInd w:val="0"/>
        <w:rPr>
          <w:szCs w:val="24"/>
        </w:rPr>
      </w:pPr>
      <w:r w:rsidRPr="00785C54">
        <w:rPr>
          <w:szCs w:val="24"/>
        </w:rPr>
        <w:t>Edition 2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AbstractSample class in the Abstract Sample core 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"an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70" w:author="REID-JAMOND Alison" w:date="2022-04-04T08:33:00Z">
        <w:r>
          <w:rPr>
            <w:szCs w:val="24"/>
          </w:rPr>
          <w:t>1)</w:t>
        </w:r>
      </w:ins>
      <w:del w:id="671"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72" w:author="REID-JAMOND Alison" w:date="2022-04-04T08:33:00Z">
        <w:r w:rsidRPr="00785C54" w:rsidDel="003E2160">
          <w:rPr>
            <w:szCs w:val="24"/>
          </w:rPr>
          <w:delText>o</w:delText>
        </w:r>
      </w:del>
      <w:ins w:id="673"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74" w:author="REID-JAMOND Alison" w:date="2022-04-04T08:33:00Z">
        <w:r>
          <w:rPr>
            <w:szCs w:val="24"/>
          </w:rPr>
          <w:t>—</w:t>
        </w:r>
      </w:ins>
      <w:del w:id="675"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76" w:author="REID-JAMOND Alison" w:date="2022-04-04T08:33:00Z">
        <w:r>
          <w:rPr>
            <w:szCs w:val="24"/>
          </w:rPr>
          <w:t>—</w:t>
        </w:r>
      </w:ins>
      <w:del w:id="677"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78" w:author="REID-JAMOND Alison" w:date="2022-04-04T08:33:00Z">
        <w:r>
          <w:rPr>
            <w:szCs w:val="24"/>
          </w:rPr>
          <w:t>2)</w:t>
        </w:r>
      </w:ins>
      <w:del w:id="679"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0" w:author="REID-JAMOND Alison" w:date="2022-04-04T08:33:00Z">
        <w:r>
          <w:rPr>
            <w:szCs w:val="24"/>
          </w:rPr>
          <w:t>—</w:t>
        </w:r>
      </w:ins>
      <w:del w:id="681"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2"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3" w:author="REID-JAMOND Alison" w:date="2022-04-04T08:33:00Z">
        <w:r>
          <w:rPr>
            <w:szCs w:val="24"/>
          </w:rPr>
          <w:t>—</w:t>
        </w:r>
      </w:ins>
      <w:del w:id="684"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5" w:author="REID-JAMOND Alison" w:date="2022-04-04T08:33:00Z">
        <w:r>
          <w:rPr>
            <w:szCs w:val="24"/>
          </w:rPr>
          <w:t>—</w:t>
        </w:r>
      </w:ins>
      <w:del w:id="686"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7" w:author="REID-JAMOND Alison" w:date="2022-04-04T08:33:00Z">
        <w:r>
          <w:rPr>
            <w:szCs w:val="24"/>
          </w:rPr>
          <w:t>—</w:t>
        </w:r>
      </w:ins>
      <w:del w:id="688"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77777777" w:rsidR="005B5EAD" w:rsidRPr="00785C54" w:rsidRDefault="005B5EAD" w:rsidP="00785C54">
      <w:pPr>
        <w:pStyle w:val="BodyText"/>
        <w:autoSpaceDE w:val="0"/>
        <w:autoSpaceDN w:val="0"/>
        <w:adjustRightInd w:val="0"/>
        <w:rPr>
          <w:szCs w:val="24"/>
        </w:rPr>
      </w:pPr>
      <w:r w:rsidRPr="00785C54">
        <w:rPr>
          <w:szCs w:val="24"/>
        </w:rPr>
        <w:t>Note that in Edition 1 the SF_SampingPoint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A related note is provided for the SF_SpatialSamplingFeature.hostedProcedure:</w:t>
      </w:r>
    </w:p>
    <w:p w14:paraId="4F4C9752" w14:textId="77777777" w:rsidR="005B5EAD" w:rsidRPr="00785C54" w:rsidRDefault="005B5EAD" w:rsidP="00785C54">
      <w:pPr>
        <w:pStyle w:val="BodyText"/>
        <w:autoSpaceDE w:val="0"/>
        <w:autoSpaceDN w:val="0"/>
        <w:adjustRightInd w:val="0"/>
        <w:rPr>
          <w:szCs w:val="24"/>
        </w:rPr>
      </w:pPr>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4855FB42" w14:textId="77777777" w:rsidR="005B5EAD" w:rsidRPr="00785C54" w:rsidRDefault="005B5EAD" w:rsidP="00785C54">
      <w:pPr>
        <w:pStyle w:val="BodyText"/>
        <w:autoSpaceDE w:val="0"/>
        <w:autoSpaceDN w:val="0"/>
        <w:adjustRightInd w:val="0"/>
        <w:rPr>
          <w:szCs w:val="24"/>
        </w:rPr>
      </w:pPr>
      <w:r w:rsidRPr="00785C54">
        <w:rPr>
          <w:szCs w:val="24"/>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77777777" w:rsidR="005B5EAD" w:rsidRPr="00785C54" w:rsidRDefault="005B5EAD" w:rsidP="00785C54">
      <w:pPr>
        <w:pStyle w:val="BodyText"/>
        <w:autoSpaceDE w:val="0"/>
        <w:autoSpaceDN w:val="0"/>
        <w:adjustRightInd w:val="0"/>
        <w:rPr>
          <w:szCs w:val="24"/>
        </w:rPr>
      </w:pPr>
      <w:r w:rsidRPr="00785C54">
        <w:rPr>
          <w:szCs w:val="24"/>
        </w:rPr>
        <w:t>An instance of SF_SamplingFeature class of Edition 1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edition 2 Basic Samples package to edition 1.</w:t>
      </w:r>
    </w:p>
    <w:p w14:paraId="04534FE6"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D4BDEA8"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1D890BD7"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77777777" w:rsidR="005B5EAD" w:rsidRPr="00785C54" w:rsidRDefault="005B5EAD" w:rsidP="00785C54">
      <w:pPr>
        <w:pStyle w:val="BodyText"/>
        <w:autoSpaceDE w:val="0"/>
        <w:autoSpaceDN w:val="0"/>
        <w:adjustRightInd w:val="0"/>
        <w:rPr>
          <w:szCs w:val="24"/>
        </w:rPr>
      </w:pPr>
      <w:r w:rsidRPr="00785C54">
        <w:rPr>
          <w:szCs w:val="24"/>
        </w:rPr>
        <w:t>An instance of SF_SpatialSamplingFeature class of Edition 1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08AD84BB" w:rsidR="005B5EAD" w:rsidRPr="00785C54" w:rsidRDefault="005B5EAD" w:rsidP="00785C54">
      <w:pPr>
        <w:pStyle w:val="BodyText"/>
        <w:autoSpaceDE w:val="0"/>
        <w:autoSpaceDN w:val="0"/>
        <w:adjustRightInd w:val="0"/>
        <w:rPr>
          <w:szCs w:val="24"/>
        </w:rPr>
      </w:pPr>
      <w:r w:rsidRPr="00785C54">
        <w:rPr>
          <w:szCs w:val="24"/>
        </w:rPr>
        <w:t>For information about transitioning the specialized Spatial Sampling Feature types SF_SamplingPoint, SF_SamplingCurve, SF_SamplingSurface and SF_SamplingSolid of Edition</w:t>
      </w:r>
      <w:r w:rsidR="00C63DF3" w:rsidRPr="00785C54">
        <w:rPr>
          <w:szCs w:val="24"/>
        </w:rPr>
        <w:t> </w:t>
      </w:r>
      <w:r w:rsidRPr="00785C54">
        <w:rPr>
          <w:szCs w:val="24"/>
        </w:rPr>
        <w:t>1 see the "Hard-typing vs. soft typing and codelist use" section below.</w:t>
      </w:r>
    </w:p>
    <w:p w14:paraId="3D623FFB" w14:textId="5006D57C"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edition</w:t>
      </w:r>
      <w:r w:rsidR="00AC53D4" w:rsidRPr="00785C54">
        <w:rPr>
          <w:szCs w:val="24"/>
        </w:rPr>
        <w:t> </w:t>
      </w:r>
      <w:r w:rsidRPr="00785C54">
        <w:rPr>
          <w:szCs w:val="24"/>
        </w:rPr>
        <w:t>2 Basic Samples package to edition</w:t>
      </w:r>
      <w:r w:rsidR="00AC53D4" w:rsidRPr="00785C54">
        <w:rPr>
          <w:szCs w:val="24"/>
        </w:rPr>
        <w:t> </w:t>
      </w:r>
      <w:r w:rsidRPr="00785C54">
        <w:rPr>
          <w:szCs w:val="24"/>
        </w:rPr>
        <w:t>1, including the properties inherited from the Sample and SF_SamplingFeature.</w:t>
      </w:r>
    </w:p>
    <w:p w14:paraId="7D3D5A9E"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46D8A157"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1732897F"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77777777" w:rsidR="005B5EAD" w:rsidRPr="00785C54" w:rsidRDefault="005B5EAD" w:rsidP="00785C54">
      <w:pPr>
        <w:pStyle w:val="BodyText"/>
        <w:autoSpaceDE w:val="0"/>
        <w:autoSpaceDN w:val="0"/>
        <w:adjustRightInd w:val="0"/>
        <w:rPr>
          <w:szCs w:val="24"/>
        </w:rPr>
      </w:pPr>
      <w:r w:rsidRPr="00785C54">
        <w:rPr>
          <w:szCs w:val="24"/>
        </w:rPr>
        <w:t>An instance of SF_Specimen class of Edition 1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PreparationStep.processOperator: CI_ResponsibleParty is expressed as the metadata: Any association of the AbstractPreparationStep class in the Abstract Sample core package or any or another domain-specific realization of the PreparationStep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edition 2 Basic Samples package to edition 1, including the properties inherited from the Sample and SF_SamplingFeature.</w:t>
      </w:r>
    </w:p>
    <w:p w14:paraId="0925F4A2"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8F8806F"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7E47CD4D"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152DC2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Edition 1 did not include a concept of an Observation collection. In Edition 2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77777777" w:rsidR="005B5EAD" w:rsidRPr="00785C54" w:rsidRDefault="005B5EAD" w:rsidP="00785C54">
      <w:pPr>
        <w:pStyle w:val="BodyText"/>
        <w:autoSpaceDE w:val="0"/>
        <w:autoSpaceDN w:val="0"/>
        <w:adjustRightInd w:val="0"/>
        <w:rPr>
          <w:szCs w:val="24"/>
        </w:rPr>
      </w:pPr>
      <w:r w:rsidRPr="00785C54">
        <w:rPr>
          <w:szCs w:val="24"/>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19D92B83"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edition 2 Basic Samples package to edition 1.</w:t>
      </w:r>
    </w:p>
    <w:p w14:paraId="2A00C940"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05E95B02"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5E3D845D"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7A06C6D1"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Edition 1 are modelled using soft-typing based classification schemes in Edition</w:t>
      </w:r>
      <w:r w:rsidR="00AC53D4" w:rsidRPr="00785C54">
        <w:rPr>
          <w:szCs w:val="24"/>
        </w:rPr>
        <w:t> </w:t>
      </w:r>
      <w:r w:rsidRPr="00785C54">
        <w:rPr>
          <w:szCs w:val="24"/>
        </w:rPr>
        <w:t>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445414B" w:rsidR="005B5EAD" w:rsidRPr="00785C54" w:rsidRDefault="005B5EAD" w:rsidP="00785C54">
      <w:pPr>
        <w:pStyle w:val="BodyText"/>
        <w:autoSpaceDE w:val="0"/>
        <w:autoSpaceDN w:val="0"/>
        <w:adjustRightInd w:val="0"/>
        <w:rPr>
          <w:szCs w:val="24"/>
        </w:rPr>
      </w:pPr>
      <w:r w:rsidRPr="00785C54">
        <w:rPr>
          <w:szCs w:val="24"/>
        </w:rPr>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r w:rsidRPr="00785C54">
        <w:rPr>
          <w:szCs w:val="24"/>
        </w:rPr>
        <w:t xml:space="preserve"> below.</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689" w:author="REID-JAMOND Alison" w:date="2022-04-04T08:37:00Z">
        <w:r w:rsidR="003E2160">
          <w:rPr>
            <w:szCs w:val="24"/>
          </w:rPr>
          <w:t>2</w:t>
        </w:r>
      </w:ins>
      <w:del w:id="690"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691" w:author="REID-JAMOND Alison" w:date="2022-04-04T08:37:00Z">
        <w:r w:rsidR="003E2160">
          <w:rPr>
            <w:rStyle w:val="stdyear"/>
            <w:szCs w:val="24"/>
            <w:shd w:val="clear" w:color="auto" w:fill="auto"/>
          </w:rPr>
          <w:t>2</w:t>
        </w:r>
      </w:ins>
      <w:del w:id="692"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5FC6CC9D" w:rsidR="005B5EAD" w:rsidRPr="00785C54" w:rsidRDefault="005B5EAD" w:rsidP="00785C54">
      <w:pPr>
        <w:pStyle w:val="BodyText"/>
        <w:autoSpaceDE w:val="0"/>
        <w:autoSpaceDN w:val="0"/>
        <w:adjustRightInd w:val="0"/>
        <w:rPr>
          <w:szCs w:val="24"/>
        </w:rPr>
      </w:pPr>
      <w:r w:rsidRPr="00785C54">
        <w:rPr>
          <w:szCs w:val="24"/>
        </w:rPr>
        <w:t xml:space="preserve">In Edition 1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693"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694" w:author="REID-JAMOND Alison" w:date="2022-04-04T08:37:00Z">
        <w:r w:rsidR="003E2160">
          <w:rPr>
            <w:rStyle w:val="stddocNumber"/>
            <w:szCs w:val="24"/>
            <w:shd w:val="clear" w:color="auto" w:fill="auto"/>
          </w:rPr>
          <w:t>:2011</w:t>
        </w:r>
      </w:ins>
      <w:del w:id="695"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Abstract Observation core 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Abstract Sample core 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7E3CB223"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Edition 2.</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Edition 1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7777777" w:rsidR="005B5EAD" w:rsidRPr="00785C54" w:rsidRDefault="005B5EAD" w:rsidP="00785C54">
      <w:pPr>
        <w:pStyle w:val="BodyText"/>
        <w:autoSpaceDE w:val="0"/>
        <w:autoSpaceDN w:val="0"/>
        <w:adjustRightInd w:val="0"/>
        <w:rPr>
          <w:szCs w:val="24"/>
        </w:rPr>
      </w:pPr>
      <w:r w:rsidRPr="00785C54">
        <w:rPr>
          <w:szCs w:val="24"/>
        </w:rPr>
        <w:t>The General Feature Instance package and its contained classes are not included in the Edition 2, as the General feature instances are no longer required in either the Observation or Sample models.</w:t>
      </w:r>
    </w:p>
    <w:p w14:paraId="16C9991D" w14:textId="77777777" w:rsidR="005B5EAD" w:rsidRPr="00785C54" w:rsidRDefault="005B5EAD" w:rsidP="00785C54">
      <w:pPr>
        <w:pStyle w:val="BodyText"/>
        <w:autoSpaceDE w:val="0"/>
        <w:autoSpaceDN w:val="0"/>
        <w:adjustRightInd w:val="0"/>
        <w:rPr>
          <w:szCs w:val="24"/>
        </w:rPr>
      </w:pPr>
      <w:r w:rsidRPr="00785C54">
        <w:rPr>
          <w:szCs w:val="24"/>
        </w:rPr>
        <w:t>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(Edition 1) UML model will be revised to profile the Edition 2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696" w:author="REID-JAMOND Alison" w:date="2022-04-04T08:41:00Z">
        <w:r w:rsidRPr="00785C54" w:rsidDel="003E2160">
          <w:rPr>
            <w:szCs w:val="24"/>
          </w:rPr>
          <w:delText xml:space="preserve">might </w:delText>
        </w:r>
      </w:del>
      <w:ins w:id="697"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698" w:author="REID-JAMOND Alison" w:date="2022-04-04T08:42:00Z">
        <w:r w:rsidRPr="00785C54" w:rsidDel="003E2160">
          <w:rPr>
            <w:szCs w:val="24"/>
          </w:rPr>
          <w:delText xml:space="preserve">might </w:delText>
        </w:r>
      </w:del>
      <w:ins w:id="699"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77777777" w:rsidR="005B5EAD" w:rsidRPr="00785C54" w:rsidRDefault="005B5EAD" w:rsidP="00785C54">
      <w:pPr>
        <w:pStyle w:val="BodyText"/>
        <w:autoSpaceDE w:val="0"/>
        <w:autoSpaceDN w:val="0"/>
        <w:adjustRightInd w:val="0"/>
        <w:rPr>
          <w:szCs w:val="24"/>
        </w:rPr>
      </w:pPr>
      <w:r w:rsidRPr="00785C54">
        <w:rPr>
          <w:szCs w:val="24"/>
        </w:rP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07B2286D" w14:textId="77777777" w:rsidR="005B5EAD" w:rsidRPr="00785C54" w:rsidRDefault="005B5EAD" w:rsidP="00785C54">
      <w:pPr>
        <w:pStyle w:val="BodyText"/>
        <w:autoSpaceDE w:val="0"/>
        <w:autoSpaceDN w:val="0"/>
        <w:adjustRightInd w:val="0"/>
        <w:rPr>
          <w:szCs w:val="24"/>
        </w:rPr>
      </w:pPr>
      <w:r w:rsidRPr="00785C54">
        <w:rPr>
          <w:szCs w:val="24"/>
        </w:rP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77777777" w:rsidR="005B5EAD" w:rsidRPr="00785C54" w:rsidRDefault="005B5EAD" w:rsidP="00785C54">
      <w:pPr>
        <w:pStyle w:val="BodyText"/>
        <w:autoSpaceDE w:val="0"/>
        <w:autoSpaceDN w:val="0"/>
        <w:adjustRightInd w:val="0"/>
        <w:rPr>
          <w:szCs w:val="24"/>
        </w:rPr>
      </w:pPr>
      <w:r w:rsidRPr="00785C54">
        <w:rPr>
          <w:szCs w:val="24"/>
        </w:rP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2CFF8739" w14:textId="77777777" w:rsidR="005B5EAD" w:rsidRPr="00785C54" w:rsidRDefault="005B5EAD" w:rsidP="00785C54">
      <w:pPr>
        <w:pStyle w:val="BodyText"/>
        <w:autoSpaceDE w:val="0"/>
        <w:autoSpaceDN w:val="0"/>
        <w:adjustRightInd w:val="0"/>
        <w:rPr>
          <w:szCs w:val="24"/>
        </w:rPr>
      </w:pPr>
      <w:r w:rsidRPr="00785C54">
        <w:rPr>
          <w:szCs w:val="24"/>
        </w:rPr>
        <w:t>An observation event is clearly a “feature” in its own right, according to the GFM definition. An observation is an identifiable, instantiable and useful unit of information. Therefore, an observation 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77777777"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w:t>
      </w:r>
      <w:commentRangeStart w:id="700"/>
      <w:r w:rsidRPr="00785C54">
        <w:rPr>
          <w:szCs w:val="24"/>
        </w:rPr>
        <w:t>might</w:t>
      </w:r>
      <w:commentRangeEnd w:id="700"/>
      <w:r w:rsidR="003E2160">
        <w:rPr>
          <w:rStyle w:val="CommentReference"/>
          <w:rFonts w:eastAsia="MS Mincho"/>
          <w:lang w:eastAsia="ja-JP"/>
        </w:rPr>
        <w:commentReference w:id="700"/>
      </w:r>
      <w:r w:rsidRPr="00785C54">
        <w:rPr>
          <w:szCs w:val="24"/>
        </w:rPr>
        <w:t xml:space="preserve"> be the result of an observation.</w:t>
      </w:r>
    </w:p>
    <w:p w14:paraId="68D8988F" w14:textId="77777777" w:rsidR="005B5EAD" w:rsidRPr="00785C54" w:rsidRDefault="005B5EAD" w:rsidP="00785C54">
      <w:pPr>
        <w:pStyle w:val="BodyText"/>
        <w:autoSpaceDE w:val="0"/>
        <w:autoSpaceDN w:val="0"/>
        <w:adjustRightInd w:val="0"/>
        <w:rPr>
          <w:szCs w:val="24"/>
        </w:rPr>
      </w:pPr>
      <w:r w:rsidRPr="00785C54">
        <w:rPr>
          <w:szCs w:val="24"/>
        </w:rPr>
        <w:t>Observations, Coverage and Feature representations might 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77777777" w:rsidR="005B5EAD" w:rsidRPr="00785C54" w:rsidRDefault="005B5EAD" w:rsidP="00785C54">
      <w:pPr>
        <w:pStyle w:val="BodyText"/>
        <w:autoSpaceDE w:val="0"/>
        <w:autoSpaceDN w:val="0"/>
        <w:adjustRightInd w:val="0"/>
        <w:rPr>
          <w:szCs w:val="24"/>
        </w:rPr>
      </w:pPr>
      <w:r w:rsidRPr="00785C54">
        <w:rPr>
          <w:szCs w:val="24"/>
        </w:rP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77777777" w:rsidR="005B5EAD" w:rsidRPr="00785C54" w:rsidRDefault="005B5EAD" w:rsidP="00785C54">
      <w:pPr>
        <w:pStyle w:val="BodyText"/>
        <w:autoSpaceDE w:val="0"/>
        <w:autoSpaceDN w:val="0"/>
        <w:adjustRightInd w:val="0"/>
        <w:rPr>
          <w:szCs w:val="24"/>
        </w:rPr>
      </w:pPr>
      <w:r w:rsidRPr="00785C54">
        <w:rPr>
          <w:szCs w:val="24"/>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77777777" w:rsidR="005B5EAD" w:rsidRPr="00785C54" w:rsidRDefault="005B5EAD" w:rsidP="00785C54">
      <w:pPr>
        <w:pStyle w:val="BodyText"/>
        <w:autoSpaceDE w:val="0"/>
        <w:autoSpaceDN w:val="0"/>
        <w:adjustRightInd w:val="0"/>
        <w:rPr>
          <w:szCs w:val="24"/>
        </w:rPr>
      </w:pPr>
      <w:r w:rsidRPr="00785C54">
        <w:rPr>
          <w:szCs w:val="24"/>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0BFB6DE" w14:textId="77777777" w:rsidR="005B5EAD" w:rsidRPr="00785C54" w:rsidRDefault="005B5EAD" w:rsidP="00785C54">
      <w:pPr>
        <w:pStyle w:val="BodyText"/>
        <w:autoSpaceDE w:val="0"/>
        <w:autoSpaceDN w:val="0"/>
        <w:adjustRightInd w:val="0"/>
        <w:rPr>
          <w:szCs w:val="24"/>
        </w:rPr>
      </w:pPr>
      <w:r w:rsidRPr="00785C54">
        <w:rPr>
          <w:szCs w:val="24"/>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 parameter of the observation event, either using the soft-typed arbitrary event-specific parameter, or through specialization of the observation 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“Assay” might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77777777" w:rsidR="005B5EAD" w:rsidRPr="00785C54" w:rsidRDefault="005B5EAD" w:rsidP="00785C54">
      <w:pPr>
        <w:pStyle w:val="BodyText"/>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77777777" w:rsidR="005B5EAD" w:rsidRPr="00785C54" w:rsidRDefault="005B5EAD" w:rsidP="00785C54">
      <w:pPr>
        <w:pStyle w:val="BodyText"/>
        <w:autoSpaceDE w:val="0"/>
        <w:autoSpaceDN w:val="0"/>
        <w:adjustRightInd w:val="0"/>
        <w:rPr>
          <w:szCs w:val="24"/>
        </w:rPr>
      </w:pPr>
      <w:r w:rsidRPr="00785C54">
        <w:rPr>
          <w:szCs w:val="24"/>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77777777" w:rsidR="005B5EAD" w:rsidRPr="00785C54" w:rsidRDefault="005B5EAD" w:rsidP="00785C54">
      <w:pPr>
        <w:pStyle w:val="BodyText"/>
        <w:autoSpaceDE w:val="0"/>
        <w:autoSpaceDN w:val="0"/>
        <w:adjustRightInd w:val="0"/>
        <w:rPr>
          <w:szCs w:val="24"/>
        </w:rPr>
      </w:pPr>
      <w:r w:rsidRPr="00785C54">
        <w:rPr>
          <w:szCs w:val="24"/>
        </w:rPr>
        <w:t>Each of these associated objects might require a complex description. Hence they are modelled as distinct classes, which can be as simple or complex as necessary.</w:t>
      </w:r>
    </w:p>
    <w:p w14:paraId="15646E0B" w14:textId="77777777" w:rsidR="005B5EAD" w:rsidRPr="00785C54" w:rsidRDefault="005B5EAD" w:rsidP="00785C54">
      <w:pPr>
        <w:pStyle w:val="BodyText"/>
        <w:autoSpaceDE w:val="0"/>
        <w:autoSpaceDN w:val="0"/>
        <w:adjustRightInd w:val="0"/>
        <w:rPr>
          <w:szCs w:val="24"/>
        </w:rPr>
      </w:pPr>
      <w:r w:rsidRPr="00785C54">
        <w:rPr>
          <w:szCs w:val="24"/>
        </w:rPr>
        <w:t>In a serialized representation (e.g. JSON, XML following the GML pattern, etc…), they might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The URI identifier might be a URL link or service call, which should resolve immediately to yield a complete resource. Or it might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7777777"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701"/>
      <w:r w:rsidRPr="00785C54">
        <w:rPr>
          <w:szCs w:val="24"/>
        </w:rPr>
        <w:t xml:space="preserve">(ex : forecast) </w:t>
      </w:r>
      <w:commentRangeEnd w:id="701"/>
      <w:r w:rsidR="00047CD7">
        <w:rPr>
          <w:rStyle w:val="CommentReference"/>
          <w:rFonts w:eastAsia="MS Mincho"/>
          <w:lang w:eastAsia="ja-JP"/>
        </w:rPr>
        <w:commentReference w:id="701"/>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702" w:author="REID-JAMOND Alison" w:date="2022-04-04T15:04:00Z">
        <w:r w:rsidRPr="00785C54" w:rsidDel="00047CD7">
          <w:rPr>
            <w:szCs w:val="24"/>
          </w:rPr>
          <w:delText>standard</w:delText>
        </w:r>
      </w:del>
      <w:ins w:id="703"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704" w:author="REID-JAMOND Alison" w:date="2022-04-04T15:04:00Z">
        <w:r w:rsidR="00047CD7">
          <w:rPr>
            <w:szCs w:val="24"/>
          </w:rPr>
          <w:t>-</w:t>
        </w:r>
      </w:ins>
      <w:del w:id="705"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706" w:author="REID-JAMOND Alison" w:date="2022-04-04T15:05:00Z">
        <w:r w:rsidRPr="00785C54" w:rsidDel="00047CD7">
          <w:rPr>
            <w:szCs w:val="24"/>
          </w:rPr>
          <w:delText xml:space="preserve">might </w:delText>
        </w:r>
      </w:del>
      <w:ins w:id="70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708" w:author="REID-JAMOND Alison" w:date="2022-04-04T15:05:00Z">
        <w:r w:rsidRPr="00785C54" w:rsidDel="00047CD7">
          <w:rPr>
            <w:szCs w:val="24"/>
          </w:rPr>
          <w:delText xml:space="preserve">might </w:delText>
        </w:r>
      </w:del>
      <w:ins w:id="70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77777777" w:rsidR="005B5EAD" w:rsidRPr="00785C54" w:rsidRDefault="005B5EAD" w:rsidP="00785C54">
      <w:pPr>
        <w:pStyle w:val="BodyText"/>
        <w:autoSpaceDE w:val="0"/>
        <w:autoSpaceDN w:val="0"/>
        <w:adjustRightInd w:val="0"/>
        <w:rPr>
          <w:szCs w:val="24"/>
        </w:rPr>
      </w:pPr>
      <w:r w:rsidRPr="00785C54">
        <w:rPr>
          <w:szCs w:val="24"/>
        </w:rPr>
        <w:t>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710" w:author="REID-JAMOND Alison" w:date="2022-04-04T15:05:00Z">
        <w:r w:rsidRPr="00785C54" w:rsidDel="00047CD7">
          <w:rPr>
            <w:szCs w:val="24"/>
          </w:rPr>
          <w:delText xml:space="preserve">must </w:delText>
        </w:r>
      </w:del>
      <w:ins w:id="711"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712"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713" w:author="REID-JAMOND Alison" w:date="2022-04-04T15:05:00Z">
        <w:r w:rsidRPr="00785C54" w:rsidDel="00047CD7">
          <w:rPr>
            <w:szCs w:val="24"/>
          </w:rPr>
          <w:delText>must have</w:delText>
        </w:r>
      </w:del>
      <w:ins w:id="714"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715" w:author="REID-JAMOND Alison" w:date="2022-04-04T15:06:00Z">
        <w:r w:rsidRPr="00785C54" w:rsidDel="00047CD7">
          <w:rPr>
            <w:szCs w:val="24"/>
          </w:rPr>
          <w:delText xml:space="preserve">might </w:delText>
        </w:r>
      </w:del>
      <w:ins w:id="716"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17" w:author="REID-JAMOND Alison" w:date="2022-04-04T15:06:00Z"/>
          <w:szCs w:val="24"/>
        </w:rPr>
      </w:pPr>
      <w:r w:rsidRPr="00785C54">
        <w:rPr>
          <w:szCs w:val="24"/>
        </w:rPr>
        <w:t>EXAMPLE</w:t>
      </w:r>
      <w:ins w:id="718" w:author="REID-JAMOND Alison" w:date="2022-04-04T15:06:00Z">
        <w:r w:rsidR="00047CD7">
          <w:rPr>
            <w:szCs w:val="24"/>
          </w:rPr>
          <w:t xml:space="preserve"> 1</w:t>
        </w:r>
      </w:ins>
      <w:del w:id="719"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0" w:author="REID-JAMOND Alison" w:date="2022-04-04T15:06:00Z"/>
          <w:szCs w:val="24"/>
        </w:rPr>
      </w:pPr>
      <w:ins w:id="721" w:author="REID-JAMOND Alison" w:date="2022-04-04T15:06:00Z">
        <w:r>
          <w:rPr>
            <w:szCs w:val="24"/>
          </w:rPr>
          <w:tab/>
        </w:r>
      </w:ins>
      <w:del w:id="722"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723" w:author="REID-JAMOND Alison" w:date="2022-04-04T15:06:00Z">
        <w:r>
          <w:rPr>
            <w:szCs w:val="24"/>
          </w:rPr>
          <w:t>.</w:t>
        </w:r>
      </w:ins>
      <w:del w:id="724"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25" w:author="REID-JAMOND Alison" w:date="2022-04-04T15:06:00Z"/>
          <w:szCs w:val="24"/>
        </w:rPr>
        <w:pPrChange w:id="72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27"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8" w:author="REID-JAMOND Alison" w:date="2022-04-04T15:06:00Z"/>
          <w:szCs w:val="24"/>
        </w:rPr>
      </w:pPr>
      <w:del w:id="729"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730" w:author="REID-JAMOND Alison" w:date="2022-04-04T15:06:00Z">
        <w:r w:rsidR="00047CD7">
          <w:rPr>
            <w:szCs w:val="24"/>
          </w:rPr>
          <w:t>.</w:t>
        </w:r>
      </w:ins>
      <w:del w:id="731"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32" w:author="REID-JAMOND Alison" w:date="2022-04-04T15:06:00Z"/>
          <w:szCs w:val="24"/>
        </w:rPr>
        <w:pPrChange w:id="733"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34" w:author="REID-JAMOND Alison" w:date="2022-04-04T15:06:00Z">
        <w:r>
          <w:rPr>
            <w:szCs w:val="24"/>
          </w:rPr>
          <w:t>EXAMPLE 3</w:t>
        </w:r>
      </w:ins>
    </w:p>
    <w:p w14:paraId="2321E68F" w14:textId="3578D81D"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735"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736" w:author="REID-JAMOND Alison" w:date="2022-04-04T15:06:00Z">
        <w:r w:rsidRPr="00785C54" w:rsidDel="00047CD7">
          <w:rPr>
            <w:szCs w:val="24"/>
          </w:rPr>
          <w:delText>3)</w:delText>
        </w:r>
      </w:del>
      <w:r w:rsidRPr="00785C54">
        <w:rPr>
          <w:szCs w:val="24"/>
        </w:rPr>
        <w:tab/>
        <w:t>In surface water quality monitoring the ultimate feature-of-interest is a river (or a section of it) but the proximate feature-of-interest of the observation 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737" w:author="REID-JAMOND Alison" w:date="2022-04-04T15:06:00Z">
        <w:r w:rsidRPr="00785C54" w:rsidDel="00047CD7">
          <w:rPr>
            <w:szCs w:val="24"/>
          </w:rPr>
          <w:delText xml:space="preserve"> </w:delText>
        </w:r>
      </w:del>
      <w:del w:id="738" w:author="REID-JAMOND Alison" w:date="2022-04-04T11:10:00Z">
        <w:r w:rsidRPr="00785C54" w:rsidDel="008B5385">
          <w:rPr>
            <w:rStyle w:val="citesec"/>
            <w:szCs w:val="24"/>
            <w:shd w:val="clear" w:color="auto" w:fill="auto"/>
          </w:rPr>
          <w:delText xml:space="preserve">section </w:delText>
        </w:r>
      </w:del>
      <w:ins w:id="739"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77777777" w:rsidR="005B5EAD" w:rsidRPr="00785C54" w:rsidRDefault="005B5EAD" w:rsidP="00785C54">
      <w:pPr>
        <w:pStyle w:val="BodyText"/>
        <w:autoSpaceDE w:val="0"/>
        <w:autoSpaceDN w:val="0"/>
        <w:adjustRightInd w:val="0"/>
        <w:rPr>
          <w:szCs w:val="24"/>
        </w:rPr>
      </w:pPr>
      <w:r w:rsidRPr="00785C54">
        <w:rPr>
          <w:szCs w:val="24"/>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0D472441" w14:textId="77777777" w:rsidR="005B5EAD" w:rsidRPr="00785C54" w:rsidRDefault="005B5EAD" w:rsidP="00785C54">
      <w:pPr>
        <w:pStyle w:val="BodyText"/>
        <w:autoSpaceDE w:val="0"/>
        <w:autoSpaceDN w:val="0"/>
        <w:adjustRightInd w:val="0"/>
        <w:rPr>
          <w:szCs w:val="24"/>
        </w:rPr>
      </w:pPr>
      <w:r w:rsidRPr="00785C54">
        <w:rPr>
          <w:szCs w:val="24"/>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2011B61D"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740" w:author="REID-JAMOND Alison" w:date="2022-04-04T11:09:00Z">
        <w:r w:rsidR="008B5385">
          <w:rPr>
            <w:szCs w:val="24"/>
          </w:rPr>
          <w:t>[</w:t>
        </w:r>
      </w:ins>
      <w:del w:id="741" w:author="REID-JAMOND Alison" w:date="2022-04-04T11:09:00Z">
        <w:r w:rsidRPr="00785C54" w:rsidDel="008B5385">
          <w:rPr>
            <w:szCs w:val="24"/>
          </w:rPr>
          <w:delText>(</w:delText>
        </w:r>
      </w:del>
      <w:r w:rsidRPr="00785C54">
        <w:rPr>
          <w:szCs w:val="24"/>
        </w:rPr>
        <w:t>Observations, measurements and samples Model (OMS)</w:t>
      </w:r>
      <w:ins w:id="742" w:author="REID-JAMOND Alison" w:date="2022-04-04T11:09:00Z">
        <w:r w:rsidR="008B5385">
          <w:rPr>
            <w:szCs w:val="24"/>
          </w:rPr>
          <w:t>]</w:t>
        </w:r>
      </w:ins>
      <w:del w:id="743" w:author="REID-JAMOND Alison" w:date="2022-04-04T11:09:00Z">
        <w:r w:rsidRPr="00785C54" w:rsidDel="008B5385">
          <w:rPr>
            <w:szCs w:val="24"/>
          </w:rPr>
          <w:delText>)</w:delText>
        </w:r>
      </w:del>
      <w:r w:rsidRPr="00785C54">
        <w:rPr>
          <w:szCs w:val="24"/>
        </w:rPr>
        <w:t xml:space="preserve"> and datacubes </w:t>
      </w:r>
      <w:ins w:id="744" w:author="REID-JAMOND Alison" w:date="2022-04-04T11:10:00Z">
        <w:r w:rsidR="008B5385">
          <w:rPr>
            <w:szCs w:val="24"/>
          </w:rPr>
          <w:t>[</w:t>
        </w:r>
      </w:ins>
      <w:del w:id="745"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746" w:author="REID-JAMOND Alison" w:date="2022-04-04T11:10:00Z">
        <w:r w:rsidR="008B5385">
          <w:rPr>
            <w:szCs w:val="24"/>
          </w:rPr>
          <w:t>]</w:t>
        </w:r>
      </w:ins>
      <w:del w:id="747"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748"/>
      <w:r w:rsidRPr="00785C54">
        <w:rPr>
          <w:szCs w:val="24"/>
        </w:rPr>
        <w:t>Figure D.2 — OMS model key elements</w:t>
      </w:r>
      <w:commentRangeEnd w:id="748"/>
      <w:r w:rsidR="00047CD7">
        <w:rPr>
          <w:rStyle w:val="CommentReference"/>
          <w:rFonts w:eastAsia="MS Mincho"/>
          <w:b w:val="0"/>
          <w:lang w:eastAsia="ja-JP"/>
        </w:rPr>
        <w:commentReference w:id="748"/>
      </w:r>
    </w:p>
    <w:p w14:paraId="65D5648A" w14:textId="77777777" w:rsidR="005B5EAD" w:rsidRPr="00785C54" w:rsidRDefault="005B5EAD" w:rsidP="00785C54">
      <w:pPr>
        <w:pStyle w:val="BodyText"/>
        <w:autoSpaceDE w:val="0"/>
        <w:autoSpaceDN w:val="0"/>
        <w:adjustRightInd w:val="0"/>
        <w:rPr>
          <w:szCs w:val="24"/>
        </w:rPr>
      </w:pPr>
      <w:r w:rsidRPr="00785C54">
        <w:rPr>
          <w:szCs w:val="24"/>
        </w:rPr>
        <w:t>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provides information on the explicit points within the Domain extent for which values are provided (domainSet, usually some sort of grid) as well as the mapping of these points to these values provided within the Range (provided via the coverageFunction), the OMS model provides far more detailed information on the measurement methodology and process via the ObservableProperty, ObservingProcedure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749"/>
      <w:r w:rsidRPr="00785C54">
        <w:rPr>
          <w:szCs w:val="24"/>
        </w:rPr>
        <w:t>Figure D.3 — CIS model key elements</w:t>
      </w:r>
      <w:commentRangeEnd w:id="749"/>
      <w:r w:rsidR="00047CD7">
        <w:rPr>
          <w:rStyle w:val="CommentReference"/>
          <w:rFonts w:eastAsia="MS Mincho"/>
          <w:b w:val="0"/>
          <w:lang w:eastAsia="ja-JP"/>
        </w:rPr>
        <w:commentReference w:id="749"/>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750"/>
      <w:r w:rsidRPr="00785C54">
        <w:rPr>
          <w:szCs w:val="24"/>
        </w:rPr>
        <w:t>Figure D.4 — Coverage as a result of an Observation</w:t>
      </w:r>
      <w:commentRangeEnd w:id="750"/>
      <w:r w:rsidR="00047CD7">
        <w:rPr>
          <w:rStyle w:val="CommentReference"/>
          <w:rFonts w:eastAsia="MS Mincho"/>
          <w:b w:val="0"/>
          <w:lang w:eastAsia="ja-JP"/>
        </w:rPr>
        <w:commentReference w:id="750"/>
      </w:r>
    </w:p>
    <w:p w14:paraId="4B350184" w14:textId="77777777" w:rsidR="005B5EAD" w:rsidRPr="00785C54" w:rsidRDefault="005B5EAD" w:rsidP="00785C54">
      <w:pPr>
        <w:pStyle w:val="BodyText"/>
        <w:autoSpaceDE w:val="0"/>
        <w:autoSpaceDN w:val="0"/>
        <w:adjustRightInd w:val="0"/>
        <w:rPr>
          <w:szCs w:val="24"/>
        </w:rPr>
      </w:pPr>
      <w:r w:rsidRPr="00785C54">
        <w:rPr>
          <w:szCs w:val="24"/>
        </w:rPr>
        <w:t>When OMS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(OMS Domain) may reference a feature representing this transect or profile,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751"/>
      <w:r w:rsidRPr="00785C54">
        <w:rPr>
          <w:szCs w:val="24"/>
        </w:rPr>
        <w:t>Figure D.5 — Observation as metadata of a Coverage</w:t>
      </w:r>
      <w:commentRangeEnd w:id="751"/>
      <w:r w:rsidR="00047CD7">
        <w:rPr>
          <w:rStyle w:val="CommentReference"/>
          <w:rFonts w:eastAsia="MS Mincho"/>
          <w:b w:val="0"/>
          <w:lang w:eastAsia="ja-JP"/>
        </w:rPr>
        <w:commentReference w:id="751"/>
      </w:r>
    </w:p>
    <w:p w14:paraId="55B09075" w14:textId="77777777" w:rsidR="005B5EAD" w:rsidRPr="00785C54" w:rsidRDefault="005B5EAD" w:rsidP="00785C54">
      <w:pPr>
        <w:pStyle w:val="BodyText"/>
        <w:autoSpaceDE w:val="0"/>
        <w:autoSpaceDN w:val="0"/>
        <w:adjustRightInd w:val="0"/>
        <w:rPr>
          <w:szCs w:val="24"/>
        </w:rPr>
      </w:pPr>
      <w:r w:rsidRPr="00785C54">
        <w:rPr>
          <w:szCs w:val="24"/>
        </w:rPr>
        <w:t>Conversely to the model described above, OMS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752"/>
      <w:r w:rsidRPr="00785C54">
        <w:rPr>
          <w:szCs w:val="24"/>
        </w:rPr>
        <w:t>Bibliography</w:t>
      </w:r>
      <w:commentRangeEnd w:id="752"/>
      <w:r w:rsidR="003E2160">
        <w:rPr>
          <w:rStyle w:val="CommentReference"/>
          <w:rFonts w:eastAsia="MS Mincho"/>
          <w:b w:val="0"/>
          <w:lang w:eastAsia="ja-JP"/>
        </w:rPr>
        <w:commentReference w:id="752"/>
      </w:r>
    </w:p>
    <w:p w14:paraId="0D3B6221" w14:textId="71B3FC3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Reference model — Part 1: Fundamentals</w:t>
      </w:r>
    </w:p>
    <w:p w14:paraId="3A3052F2" w14:textId="59E586C6" w:rsidR="005B5EAD" w:rsidRPr="00785C54" w:rsidRDefault="005B5EAD" w:rsidP="00785C54">
      <w:pPr>
        <w:pStyle w:val="BiblioEntry"/>
        <w:autoSpaceDE w:val="0"/>
        <w:autoSpaceDN w:val="0"/>
        <w:adjustRightInd w:val="0"/>
        <w:rPr>
          <w:szCs w:val="24"/>
        </w:rPr>
      </w:pPr>
      <w:commentRangeStart w:id="753"/>
      <w:r w:rsidRPr="00785C54">
        <w:rPr>
          <w:szCs w:val="24"/>
        </w:rPr>
        <w:t>[</w:t>
      </w:r>
      <w:r w:rsidRPr="00785C54">
        <w:rPr>
          <w:rStyle w:val="bibnumber"/>
          <w:szCs w:val="24"/>
          <w:shd w:val="clear" w:color="auto" w:fill="auto"/>
        </w:rPr>
        <w:t>2</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19105</w:t>
      </w:r>
      <w:r w:rsidRPr="00785C54">
        <w:rPr>
          <w:szCs w:val="24"/>
        </w:rPr>
        <w:t>:</w:t>
      </w:r>
      <w:r w:rsidRPr="00785C54">
        <w:rPr>
          <w:rStyle w:val="stdyear"/>
          <w:szCs w:val="24"/>
          <w:shd w:val="clear" w:color="auto" w:fill="auto"/>
        </w:rPr>
        <w:t>2000</w:t>
      </w:r>
      <w:r w:rsidRPr="00785C54">
        <w:rPr>
          <w:szCs w:val="24"/>
        </w:rPr>
        <w:t xml:space="preserve">, </w:t>
      </w:r>
      <w:r w:rsidRPr="00785C54">
        <w:rPr>
          <w:rStyle w:val="stddocTitle"/>
          <w:szCs w:val="24"/>
          <w:shd w:val="clear" w:color="auto" w:fill="auto"/>
        </w:rPr>
        <w:t>Geographic information — Conformance and testing</w:t>
      </w:r>
    </w:p>
    <w:p w14:paraId="6AEAE846" w14:textId="4D45355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19105</w:t>
      </w:r>
      <w:r w:rsidRPr="00785C54">
        <w:rPr>
          <w:szCs w:val="24"/>
        </w:rPr>
        <w:t xml:space="preserve">, </w:t>
      </w:r>
      <w:r w:rsidRPr="00785C54">
        <w:rPr>
          <w:rStyle w:val="stddocTitle"/>
          <w:szCs w:val="24"/>
          <w:shd w:val="clear" w:color="auto" w:fill="auto"/>
        </w:rPr>
        <w:t>Geographic information — Conformance and testing</w:t>
      </w:r>
      <w:commentRangeEnd w:id="753"/>
      <w:r w:rsidR="003E2160">
        <w:rPr>
          <w:rStyle w:val="CommentReference"/>
          <w:rFonts w:eastAsia="MS Mincho"/>
          <w:lang w:eastAsia="ja-JP"/>
        </w:rPr>
        <w:commentReference w:id="753"/>
      </w:r>
    </w:p>
    <w:p w14:paraId="50DDC7E1" w14:textId="74C0C4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4</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Metadata — Part 1: Fundamentals</w:t>
      </w:r>
    </w:p>
    <w:p w14:paraId="6749E5B7" w14:textId="14B976E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5</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186A8D5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6</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6820CAF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7</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742435C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8</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5BD623C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9</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szCs w:val="24"/>
        </w:rPr>
        <w:t xml:space="preserve">, </w:t>
      </w:r>
      <w:r w:rsidRPr="00785C54">
        <w:rPr>
          <w:rStyle w:val="stddocTitle"/>
          <w:szCs w:val="24"/>
          <w:shd w:val="clear" w:color="auto" w:fill="auto"/>
        </w:rPr>
        <w:t>Geographic information  — Data quality</w:t>
      </w:r>
    </w:p>
    <w:p w14:paraId="3C137C59" w14:textId="7DB101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10</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612B50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11</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324B2A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12</w:t>
      </w:r>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27B798CF"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13</w:t>
      </w:r>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1F964AE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14</w:t>
      </w:r>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60D8F106"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15</w:t>
      </w:r>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0063813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16</w:t>
      </w:r>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31C3754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17</w:t>
      </w:r>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7560FB2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18</w:t>
      </w:r>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6">
        <w:r w:rsidRPr="00785C54">
          <w:rPr>
            <w:rStyle w:val="Hyperlink"/>
            <w:rFonts w:eastAsia="MS Mincho"/>
            <w:szCs w:val="24"/>
            <w:lang w:val="en-US"/>
          </w:rPr>
          <w:t>http://infoscience.epfl.ch/record/313/files/Nieva01.pdf</w:t>
        </w:r>
      </w:hyperlink>
    </w:p>
    <w:p w14:paraId="53615E76" w14:textId="674238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19</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87" w:history="1">
        <w:r w:rsidRPr="00785C54">
          <w:rPr>
            <w:rStyle w:val="Hyperlink"/>
            <w:rFonts w:eastAsia="MS Mincho"/>
            <w:szCs w:val="24"/>
            <w:lang w:val="en-US"/>
          </w:rPr>
          <w:t>https://www.academia.edu/3337298/Measurement_theory_Frequently_asked_questions</w:t>
        </w:r>
      </w:hyperlink>
    </w:p>
    <w:p w14:paraId="5971AD35" w14:textId="7C5889A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20</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8"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9">
        <w:r w:rsidRPr="00785C54">
          <w:rPr>
            <w:rStyle w:val="Hyperlink"/>
            <w:rFonts w:eastAsia="MS Mincho"/>
            <w:szCs w:val="24"/>
            <w:lang w:val="en-US"/>
          </w:rPr>
          <w:t>http://finto.fi/ucum/en/</w:t>
        </w:r>
      </w:hyperlink>
      <w:r w:rsidRPr="00785C54">
        <w:rPr>
          <w:szCs w:val="24"/>
        </w:rPr>
        <w:t xml:space="preserve"> (viewed 2020-09-24)</w:t>
      </w:r>
    </w:p>
    <w:p w14:paraId="790EAA02" w14:textId="6ABAA53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21</w:t>
      </w:r>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90">
        <w:r w:rsidRPr="00785C54">
          <w:rPr>
            <w:rStyle w:val="Hyperlink"/>
            <w:rFonts w:eastAsia="MS Mincho"/>
            <w:szCs w:val="24"/>
            <w:lang w:val="en-US"/>
          </w:rPr>
          <w:t>http://www.opengeospatial.org/standards/sensorml</w:t>
        </w:r>
      </w:hyperlink>
    </w:p>
    <w:p w14:paraId="429D142D" w14:textId="22E18D7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22</w:t>
      </w:r>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2E7F928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23</w:t>
      </w:r>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5453B72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24</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1AC7535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25</w:t>
      </w:r>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463AC275"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26</w:t>
      </w:r>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3D9B502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27</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31FB78C" w:rsidR="005B5EAD" w:rsidRPr="00785C54" w:rsidRDefault="005B5EAD" w:rsidP="00785C54">
      <w:pPr>
        <w:pStyle w:val="BiblioEntry"/>
        <w:autoSpaceDE w:val="0"/>
        <w:autoSpaceDN w:val="0"/>
        <w:adjustRightInd w:val="0"/>
        <w:rPr>
          <w:szCs w:val="24"/>
        </w:rPr>
      </w:pPr>
      <w:r w:rsidRPr="00785C54">
        <w:rPr>
          <w:szCs w:val="24"/>
          <w:lang w:val="fr-CH"/>
        </w:rPr>
        <w:t>[</w:t>
      </w:r>
      <w:r w:rsidRPr="00785C54">
        <w:rPr>
          <w:rStyle w:val="bibnumber"/>
          <w:szCs w:val="24"/>
          <w:shd w:val="clear" w:color="auto" w:fill="auto"/>
          <w:lang w:val="fr-CH"/>
        </w:rPr>
        <w:t>28</w:t>
      </w:r>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91">
        <w:r w:rsidRPr="00785C54">
          <w:rPr>
            <w:rStyle w:val="Hyperlink"/>
            <w:rFonts w:eastAsia="MS Mincho"/>
            <w:szCs w:val="24"/>
            <w:lang w:val="en-US"/>
          </w:rPr>
          <w:t>http://www.qudt.org/</w:t>
        </w:r>
      </w:hyperlink>
    </w:p>
    <w:p w14:paraId="5ECBE1B3" w14:textId="56F62937"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29</w:t>
      </w:r>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92">
        <w:r w:rsidRPr="00785C54">
          <w:rPr>
            <w:rStyle w:val="Hyperlink"/>
            <w:rFonts w:eastAsia="MS Mincho"/>
            <w:szCs w:val="24"/>
            <w:lang w:val="en-US"/>
          </w:rPr>
          <w:t>https://www.w3.org/TR/vocab-ssn/</w:t>
        </w:r>
      </w:hyperlink>
    </w:p>
    <w:p w14:paraId="4E9E7AE0" w14:textId="30A7D4FC"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30</w:t>
      </w:r>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93">
        <w:r w:rsidRPr="00785C54">
          <w:rPr>
            <w:rStyle w:val="Hyperlink"/>
            <w:rFonts w:eastAsia="MS Mincho"/>
            <w:szCs w:val="24"/>
            <w:lang w:val="en-US"/>
          </w:rPr>
          <w:t>https://inspire.ec.europa.eu/id/document/tg/d2.9-o%26m-swe</w:t>
        </w:r>
      </w:hyperlink>
    </w:p>
    <w:p w14:paraId="30DCBDF7" w14:textId="44C31F6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31</w:t>
      </w:r>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4" w:history="1">
        <w:r w:rsidRPr="00785C54">
          <w:rPr>
            <w:rStyle w:val="biburl"/>
            <w:color w:val="0000FF"/>
            <w:szCs w:val="24"/>
            <w:u w:val="single"/>
            <w:shd w:val="clear" w:color="auto" w:fill="auto"/>
          </w:rPr>
          <w:t>https://content.iospress.com/articles/semantic-web/sw214</w:t>
        </w:r>
      </w:hyperlink>
    </w:p>
    <w:p w14:paraId="7252F4B3" w14:textId="26CD35C9" w:rsidR="001F501C" w:rsidRPr="00785C54" w:rsidRDefault="003E2160" w:rsidP="00785C54">
      <w:pPr>
        <w:pStyle w:val="BiblioEntry"/>
        <w:rPr>
          <w:szCs w:val="24"/>
        </w:rPr>
      </w:pPr>
      <w:commentRangeStart w:id="754"/>
      <w:ins w:id="755" w:author="REID-JAMOND Alison" w:date="2022-04-04T08:08:00Z">
        <w:r>
          <w:rPr>
            <w:szCs w:val="24"/>
          </w:rPr>
          <w:t xml:space="preserve">[32] </w:t>
        </w:r>
        <w:r>
          <w:rPr>
            <w:szCs w:val="24"/>
          </w:rPr>
          <w:tab/>
        </w:r>
        <w:r>
          <w:rPr>
            <w:rStyle w:val="Hyperlink"/>
            <w:rFonts w:eastAsia="MS Mincho"/>
            <w:szCs w:val="24"/>
            <w:lang w:val="en-GB"/>
          </w:rPr>
          <w:fldChar w:fldCharType="begin"/>
        </w:r>
        <w:r>
          <w:rPr>
            <w:rStyle w:val="Hyperlink"/>
            <w:rFonts w:eastAsia="MS Mincho"/>
            <w:szCs w:val="24"/>
            <w:lang w:val="en-GB"/>
          </w:rPr>
          <w:instrText xml:space="preserve"> HYPERLINK "https://www.w3.org/TR/sdw-bp/" </w:instrText>
        </w:r>
        <w:r>
          <w:rPr>
            <w:rStyle w:val="Hyperlink"/>
            <w:rFonts w:eastAsia="MS Mincho"/>
            <w:szCs w:val="24"/>
            <w:lang w:val="en-GB"/>
          </w:rPr>
          <w:fldChar w:fldCharType="separate"/>
        </w:r>
        <w:r w:rsidRPr="00785C54">
          <w:rPr>
            <w:rStyle w:val="Hyperlink"/>
            <w:rFonts w:eastAsia="MS Mincho"/>
            <w:szCs w:val="24"/>
            <w:lang w:val="en-GB"/>
          </w:rPr>
          <w:t>https://www.w3.org/TR/sdw-bp/</w:t>
        </w:r>
        <w:r>
          <w:rPr>
            <w:rStyle w:val="Hyperlink"/>
            <w:rFonts w:eastAsia="MS Mincho"/>
            <w:szCs w:val="24"/>
            <w:lang w:val="en-GB"/>
          </w:rPr>
          <w:fldChar w:fldCharType="end"/>
        </w:r>
        <w:commentRangeEnd w:id="754"/>
        <w:r>
          <w:rPr>
            <w:rStyle w:val="CommentReference"/>
            <w:rFonts w:eastAsia="MS Mincho"/>
            <w:lang w:eastAsia="ja-JP"/>
          </w:rPr>
          <w:commentReference w:id="754"/>
        </w:r>
      </w:ins>
    </w:p>
    <w:sectPr w:rsidR="001F501C" w:rsidRPr="00785C54" w:rsidSect="002B4EBE">
      <w:footerReference w:type="even" r:id="rId95"/>
      <w:footerReference w:type="default" r:id="rId9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6" w:author="REID-JAMOND Alison" w:date="2022-04-04T08:06:00Z" w:initials="RA">
    <w:p w14:paraId="03B9B45A" w14:textId="77777777" w:rsidR="003E2160" w:rsidRDefault="003E2160">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0"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75"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12"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8"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61"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66" w:author="REID-JAMOND Alison" w:date="2022-04-04T11:55:00Z" w:initials="RA">
    <w:p w14:paraId="2E79061C" w14:textId="2A597EAC" w:rsidR="000A6B0A" w:rsidRDefault="000A6B0A">
      <w:pPr>
        <w:pStyle w:val="CommentText"/>
      </w:pPr>
      <w:r>
        <w:rPr>
          <w:rStyle w:val="CommentReference"/>
        </w:rPr>
        <w:annotationRef/>
      </w:r>
      <w:r>
        <w:t>The idea of "some aplication domains" is quite vague. Is it possible to be more specific about what is meant by "some"?</w:t>
      </w:r>
    </w:p>
  </w:comment>
  <w:comment w:id="182"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91" w:author="REID-JAMOND Alison" w:date="2022-04-04T12:02:00Z" w:initials="RA">
    <w:p w14:paraId="06B0E42A" w14:textId="5C1DECA6" w:rsidR="000A6B0A" w:rsidRDefault="000A6B0A">
      <w:pPr>
        <w:pStyle w:val="CommentText"/>
      </w:pPr>
      <w:r>
        <w:rPr>
          <w:rStyle w:val="CommentReference"/>
        </w:rPr>
        <w:annotationRef/>
      </w:r>
      <w:r>
        <w:t>Does "observations" need to be capitalized here? Please check and modify throughout if necessary.</w:t>
      </w:r>
    </w:p>
  </w:comment>
  <w:comment w:id="196"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221"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236"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237"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244"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this many examples? </w:t>
      </w:r>
    </w:p>
  </w:comment>
  <w:comment w:id="259"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260"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265"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272"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276" w:author="REID-JAMOND Alison" w:date="2022-04-04T13:59:00Z" w:initials="RA">
    <w:p w14:paraId="07A3065F" w14:textId="40599F31" w:rsidR="008058B6" w:rsidRDefault="008058B6">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284"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310"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318"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319"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323"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328"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343" w:author="REID-JAMOND Alison" w:date="2022-04-04T14:17:00Z" w:initials="RA">
    <w:p w14:paraId="29A00588" w14:textId="129C6D3B" w:rsidR="008058B6" w:rsidRDefault="008058B6">
      <w:pPr>
        <w:pStyle w:val="CommentText"/>
      </w:pPr>
      <w:r>
        <w:rPr>
          <w:rStyle w:val="CommentReference"/>
        </w:rPr>
        <w:annotationRef/>
      </w:r>
      <w:r>
        <w:t>Please review wording: "is an object created with the intention of acting as a sample of the real-world obkect" or "is an object created with the intention of sampling the real-world object"?</w:t>
      </w:r>
    </w:p>
  </w:comment>
  <w:comment w:id="344"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357"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365"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366"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367"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368"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376"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393"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395" w:author="REID-JAMOND Alison" w:date="2022-04-04T14:30:00Z" w:initials="RA">
    <w:p w14:paraId="29A17A0C" w14:textId="61D0BC55" w:rsidR="008058B6" w:rsidRDefault="008058B6">
      <w:pPr>
        <w:pStyle w:val="CommentText"/>
      </w:pPr>
      <w:r>
        <w:rPr>
          <w:rStyle w:val="CommentReference"/>
        </w:rPr>
        <w:annotationRef/>
      </w:r>
      <w:r>
        <w:t>Does "sensors" need to have a capital letter here? Please check and harmonize throughout the document.</w:t>
      </w:r>
    </w:p>
  </w:comment>
  <w:comment w:id="396"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397"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398"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399"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400"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415"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418"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19"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20"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21"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22" w:author="REID-JAMOND Alison" w:date="2022-04-04T14:40:00Z" w:initials="RA">
    <w:p w14:paraId="5A521A21" w14:textId="04C4C889" w:rsidR="008058B6" w:rsidRDefault="008058B6">
      <w:pPr>
        <w:pStyle w:val="CommentText"/>
      </w:pPr>
      <w:r>
        <w:rPr>
          <w:rStyle w:val="CommentReference"/>
        </w:rPr>
        <w:annotationRef/>
      </w:r>
      <w:r>
        <w:t>It is not clear why the section of text "deploxmentReason:CharacterString" is written in italic font here. Please review.</w:t>
      </w:r>
    </w:p>
  </w:comment>
  <w:comment w:id="440"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455"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458"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459" w:author="REID-JAMOND Alison" w:date="2022-04-04T15:28:00Z" w:initials="RA">
    <w:p w14:paraId="56280D05" w14:textId="53368DF2" w:rsidR="00047CD7" w:rsidRDefault="00047CD7">
      <w:pPr>
        <w:pStyle w:val="CommentText"/>
      </w:pPr>
      <w:r>
        <w:rPr>
          <w:rStyle w:val="CommentReference"/>
        </w:rPr>
        <w:annotationRef/>
      </w:r>
      <w:r>
        <w:t>This phrasing seems quite informal. Please review and consider replacing with more appropriate phrasing, e.g. to clarify, to confirm, etc.</w:t>
      </w:r>
    </w:p>
  </w:comment>
  <w:comment w:id="460"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62"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63"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information needs to be provided on what Obersable Properties..."</w:t>
      </w:r>
    </w:p>
  </w:comment>
  <w:comment w:id="470"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71"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72"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73"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74"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475"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476"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490"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506"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509"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510"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513"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514"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516"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517"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518" w:author="REID-JAMOND Alison" w:date="2022-04-04T15:29:00Z" w:initials="RA">
    <w:p w14:paraId="0E48B1A1" w14:textId="51680BC9" w:rsidR="00047CD7" w:rsidRDefault="00047CD7">
      <w:pPr>
        <w:pStyle w:val="CommentText"/>
      </w:pPr>
      <w:r>
        <w:rPr>
          <w:rStyle w:val="CommentReference"/>
        </w:rPr>
        <w:annotationRef/>
      </w:r>
      <w:r>
        <w:t>Please see previous comments on this phrasing, e.g. in subclause 9.10.1.</w:t>
      </w:r>
    </w:p>
  </w:comment>
  <w:comment w:id="519"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520"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557" w:author="REID-JAMOND Alison" w:date="2022-04-04T15:32:00Z" w:initials="RA">
    <w:p w14:paraId="0AAC5BB6" w14:textId="6F27B487" w:rsidR="00047CD7" w:rsidRDefault="00047CD7">
      <w:pPr>
        <w:pStyle w:val="CommentText"/>
      </w:pPr>
      <w:r>
        <w:rPr>
          <w:rStyle w:val="CommentReference"/>
        </w:rPr>
        <w:annotationRef/>
      </w:r>
      <w:r>
        <w:t>This text is marked as a requirement, but the verbal form "shall" is not used. Please check.</w:t>
      </w:r>
    </w:p>
  </w:comment>
  <w:comment w:id="560"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561"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562"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563"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564"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565"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566" w:author="REID-JAMOND Alison" w:date="2022-04-04T15:34:00Z" w:initials="RA">
    <w:p w14:paraId="7F6D913B" w14:textId="3B7774A2" w:rsidR="00047CD7" w:rsidRDefault="00047CD7">
      <w:pPr>
        <w:pStyle w:val="CommentText"/>
      </w:pPr>
      <w:r>
        <w:rPr>
          <w:rStyle w:val="CommentReference"/>
        </w:rPr>
        <w:annotationRef/>
      </w:r>
      <w:r>
        <w:t>This text is marked as a requirement, but the verbal form "shall" is not used. Please check.</w:t>
      </w:r>
    </w:p>
  </w:comment>
  <w:comment w:id="577"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578" w:author="REID-JAMOND Alison" w:date="2022-04-04T14:59:00Z" w:initials="RA">
    <w:p w14:paraId="63D0A6F3" w14:textId="51A3A154" w:rsidR="00047CD7" w:rsidRDefault="00047CD7">
      <w:pPr>
        <w:pStyle w:val="CommentText"/>
      </w:pPr>
      <w:r>
        <w:rPr>
          <w:rStyle w:val="CommentReferenc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579"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660"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667"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668"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700"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701" w:author="REID-JAMOND Alison" w:date="2022-04-04T15:04:00Z" w:initials="RA">
    <w:p w14:paraId="6FCA18FB" w14:textId="5A501B76" w:rsidR="00047CD7" w:rsidRDefault="00047CD7">
      <w:pPr>
        <w:pStyle w:val="CommentText"/>
      </w:pPr>
      <w:r>
        <w:rPr>
          <w:rStyle w:val="CommentReference"/>
        </w:rPr>
        <w:annotationRef/>
      </w:r>
      <w:r>
        <w:t>"e.g." ?</w:t>
      </w:r>
    </w:p>
  </w:comment>
  <w:comment w:id="748"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749"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750"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751"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752"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(e.g. specific subclause, table, etc.)</w:t>
      </w:r>
    </w:p>
  </w:comment>
  <w:comment w:id="753"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754"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0793A348" w15:done="0"/>
  <w15:commentEx w15:paraId="660B4F5C"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5F58025" w16cex:dateUtc="2022-04-04T12:33:00Z"/>
  <w16cex:commentExtensible w16cex:durableId="25F58047" w16cex:dateUtc="2022-04-04T12:33: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0793A348" w16cid:durableId="25F58025"/>
  <w16cid:commentId w16cid:paraId="660B4F5C" w16cid:durableId="25F58047"/>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3E63CC" w14:textId="77777777" w:rsidR="00CD2488" w:rsidRDefault="00CD2488">
      <w:pPr>
        <w:spacing w:after="0" w:line="240" w:lineRule="auto"/>
      </w:pPr>
      <w:r>
        <w:separator/>
      </w:r>
    </w:p>
    <w:p w14:paraId="7287365D" w14:textId="77777777" w:rsidR="00CD2488" w:rsidRDefault="00CD2488"/>
  </w:endnote>
  <w:endnote w:type="continuationSeparator" w:id="0">
    <w:p w14:paraId="7AD387CB" w14:textId="77777777" w:rsidR="00CD2488" w:rsidRDefault="00CD2488">
      <w:pPr>
        <w:spacing w:after="0" w:line="240" w:lineRule="auto"/>
      </w:pPr>
      <w:r>
        <w:continuationSeparator/>
      </w:r>
    </w:p>
    <w:p w14:paraId="200D7993" w14:textId="77777777" w:rsidR="00CD2488" w:rsidRDefault="00CD248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1621F" w14:textId="77777777" w:rsidR="00DD2582" w:rsidRDefault="00DD25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99C5F" w14:textId="77777777" w:rsidR="00CD2488" w:rsidRDefault="00CD2488">
      <w:pPr>
        <w:spacing w:after="0" w:line="240" w:lineRule="auto"/>
      </w:pPr>
      <w:r>
        <w:separator/>
      </w:r>
    </w:p>
    <w:p w14:paraId="4B509CF6" w14:textId="77777777" w:rsidR="00CD2488" w:rsidRDefault="00CD2488"/>
  </w:footnote>
  <w:footnote w:type="continuationSeparator" w:id="0">
    <w:p w14:paraId="679F3018" w14:textId="77777777" w:rsidR="00CD2488" w:rsidRDefault="00CD2488">
      <w:pPr>
        <w:spacing w:after="0" w:line="240" w:lineRule="auto"/>
      </w:pPr>
      <w:r>
        <w:continuationSeparator/>
      </w:r>
    </w:p>
    <w:p w14:paraId="61050253" w14:textId="77777777" w:rsidR="00CD2488" w:rsidRDefault="00CD248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13C1" w14:textId="77777777" w:rsidR="00DD2582" w:rsidRDefault="00DD25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79"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80"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66AC"/>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100651"/>
    <w:rsid w:val="001042DA"/>
    <w:rsid w:val="001046E9"/>
    <w:rsid w:val="00105813"/>
    <w:rsid w:val="001060B3"/>
    <w:rsid w:val="001076A1"/>
    <w:rsid w:val="00111552"/>
    <w:rsid w:val="001147E3"/>
    <w:rsid w:val="00114E5B"/>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C3E"/>
    <w:rsid w:val="0018329C"/>
    <w:rsid w:val="0018668C"/>
    <w:rsid w:val="00186F5C"/>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4065"/>
    <w:rsid w:val="002363FA"/>
    <w:rsid w:val="00236F84"/>
    <w:rsid w:val="00240570"/>
    <w:rsid w:val="00242114"/>
    <w:rsid w:val="002423DA"/>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2DA7"/>
    <w:rsid w:val="00294669"/>
    <w:rsid w:val="00294FB0"/>
    <w:rsid w:val="00295A39"/>
    <w:rsid w:val="00295C11"/>
    <w:rsid w:val="00296ACC"/>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3170"/>
    <w:rsid w:val="002E3536"/>
    <w:rsid w:val="002E3C88"/>
    <w:rsid w:val="002E5331"/>
    <w:rsid w:val="002E57C8"/>
    <w:rsid w:val="002E59D9"/>
    <w:rsid w:val="002E5BC2"/>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D0E"/>
    <w:rsid w:val="00316DFC"/>
    <w:rsid w:val="003177A9"/>
    <w:rsid w:val="00317E5D"/>
    <w:rsid w:val="00326137"/>
    <w:rsid w:val="00330201"/>
    <w:rsid w:val="0033107D"/>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A47"/>
    <w:rsid w:val="00371A7E"/>
    <w:rsid w:val="00373561"/>
    <w:rsid w:val="00375F0D"/>
    <w:rsid w:val="00381F0F"/>
    <w:rsid w:val="00383A92"/>
    <w:rsid w:val="00383C9B"/>
    <w:rsid w:val="003855C8"/>
    <w:rsid w:val="003866D0"/>
    <w:rsid w:val="00386CFD"/>
    <w:rsid w:val="00393057"/>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2EB8"/>
    <w:rsid w:val="004143C5"/>
    <w:rsid w:val="0041445A"/>
    <w:rsid w:val="0041703C"/>
    <w:rsid w:val="004205BE"/>
    <w:rsid w:val="00420B94"/>
    <w:rsid w:val="004224E8"/>
    <w:rsid w:val="00422B64"/>
    <w:rsid w:val="00423449"/>
    <w:rsid w:val="00424D23"/>
    <w:rsid w:val="004262EC"/>
    <w:rsid w:val="004277A3"/>
    <w:rsid w:val="00430BBE"/>
    <w:rsid w:val="004312D8"/>
    <w:rsid w:val="00431328"/>
    <w:rsid w:val="004317ED"/>
    <w:rsid w:val="00433BE6"/>
    <w:rsid w:val="00435248"/>
    <w:rsid w:val="00435ACC"/>
    <w:rsid w:val="00437D7C"/>
    <w:rsid w:val="004404E3"/>
    <w:rsid w:val="004408E7"/>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EE1"/>
    <w:rsid w:val="005D6017"/>
    <w:rsid w:val="005D62C6"/>
    <w:rsid w:val="005D6355"/>
    <w:rsid w:val="005D64C6"/>
    <w:rsid w:val="005E1094"/>
    <w:rsid w:val="005E1AE5"/>
    <w:rsid w:val="005E1D3A"/>
    <w:rsid w:val="005E1EEF"/>
    <w:rsid w:val="005E29FD"/>
    <w:rsid w:val="005E47C0"/>
    <w:rsid w:val="005F3DF1"/>
    <w:rsid w:val="005F4F8B"/>
    <w:rsid w:val="005F51EB"/>
    <w:rsid w:val="005F790E"/>
    <w:rsid w:val="006014CC"/>
    <w:rsid w:val="006050F3"/>
    <w:rsid w:val="00607FDE"/>
    <w:rsid w:val="00610D56"/>
    <w:rsid w:val="00611F60"/>
    <w:rsid w:val="00615828"/>
    <w:rsid w:val="006174CC"/>
    <w:rsid w:val="00621028"/>
    <w:rsid w:val="00621DFB"/>
    <w:rsid w:val="00623B90"/>
    <w:rsid w:val="00624A6C"/>
    <w:rsid w:val="0062664D"/>
    <w:rsid w:val="00626696"/>
    <w:rsid w:val="00626BFF"/>
    <w:rsid w:val="006301E0"/>
    <w:rsid w:val="006301FB"/>
    <w:rsid w:val="00631F81"/>
    <w:rsid w:val="00632253"/>
    <w:rsid w:val="006328C0"/>
    <w:rsid w:val="00636A72"/>
    <w:rsid w:val="0064114F"/>
    <w:rsid w:val="0064123C"/>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C25C8"/>
    <w:rsid w:val="008C6A6A"/>
    <w:rsid w:val="008D279E"/>
    <w:rsid w:val="008D29ED"/>
    <w:rsid w:val="008D31E1"/>
    <w:rsid w:val="008D48B0"/>
    <w:rsid w:val="008D4ED7"/>
    <w:rsid w:val="008D6490"/>
    <w:rsid w:val="008E22C4"/>
    <w:rsid w:val="008E2AAF"/>
    <w:rsid w:val="008E2BBE"/>
    <w:rsid w:val="008E396C"/>
    <w:rsid w:val="008E661D"/>
    <w:rsid w:val="008F06DA"/>
    <w:rsid w:val="008F1D12"/>
    <w:rsid w:val="008F2873"/>
    <w:rsid w:val="008F523D"/>
    <w:rsid w:val="008F5660"/>
    <w:rsid w:val="008F56E9"/>
    <w:rsid w:val="008F6841"/>
    <w:rsid w:val="008F767F"/>
    <w:rsid w:val="009007A2"/>
    <w:rsid w:val="00901ACF"/>
    <w:rsid w:val="00904CF1"/>
    <w:rsid w:val="00905BA9"/>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B0228"/>
    <w:rsid w:val="009B0326"/>
    <w:rsid w:val="009B3BAC"/>
    <w:rsid w:val="009B4FAA"/>
    <w:rsid w:val="009B52B4"/>
    <w:rsid w:val="009C34B8"/>
    <w:rsid w:val="009C397F"/>
    <w:rsid w:val="009C3FA8"/>
    <w:rsid w:val="009C4033"/>
    <w:rsid w:val="009C439D"/>
    <w:rsid w:val="009C7455"/>
    <w:rsid w:val="009D3677"/>
    <w:rsid w:val="009D45E2"/>
    <w:rsid w:val="009D5154"/>
    <w:rsid w:val="009D55D8"/>
    <w:rsid w:val="009D729E"/>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75EB"/>
    <w:rsid w:val="00A20D55"/>
    <w:rsid w:val="00A212C5"/>
    <w:rsid w:val="00A214B2"/>
    <w:rsid w:val="00A22DE5"/>
    <w:rsid w:val="00A23375"/>
    <w:rsid w:val="00A23437"/>
    <w:rsid w:val="00A25173"/>
    <w:rsid w:val="00A26465"/>
    <w:rsid w:val="00A27DE8"/>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40528"/>
    <w:rsid w:val="00B40DC0"/>
    <w:rsid w:val="00B4269E"/>
    <w:rsid w:val="00B42F45"/>
    <w:rsid w:val="00B45A77"/>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E9D"/>
    <w:rsid w:val="00BA74B6"/>
    <w:rsid w:val="00BA7727"/>
    <w:rsid w:val="00BB0767"/>
    <w:rsid w:val="00BB0E5D"/>
    <w:rsid w:val="00BB3581"/>
    <w:rsid w:val="00BB45A8"/>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7447"/>
    <w:rsid w:val="00DB07B5"/>
    <w:rsid w:val="00DB2B9C"/>
    <w:rsid w:val="00DB4A09"/>
    <w:rsid w:val="00DB4CC3"/>
    <w:rsid w:val="00DB5B01"/>
    <w:rsid w:val="00DC40B3"/>
    <w:rsid w:val="00DC436E"/>
    <w:rsid w:val="00DC6A98"/>
    <w:rsid w:val="00DC71B0"/>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82F1B"/>
    <w:rsid w:val="00E84390"/>
    <w:rsid w:val="00E848A0"/>
    <w:rsid w:val="00E85D4C"/>
    <w:rsid w:val="00E87AAD"/>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72E"/>
    <w:rsid w:val="00F573A2"/>
    <w:rsid w:val="00F5782A"/>
    <w:rsid w:val="00F62F5A"/>
    <w:rsid w:val="00F64967"/>
    <w:rsid w:val="00F667C9"/>
    <w:rsid w:val="00F671A7"/>
    <w:rsid w:val="00F73508"/>
    <w:rsid w:val="00F77288"/>
    <w:rsid w:val="00F77E4F"/>
    <w:rsid w:val="00F81ACE"/>
    <w:rsid w:val="00F828CA"/>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A1492F"/>
  <w15:docId w15:val="{B1B19AEB-19EC-40A6-9380-4F55FAC8B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q/pkg/classM" TargetMode="External"/><Relationship Id="rId21" Type="http://schemas.microsoft.com/office/2018/08/relationships/commentsExtensible" Target="commentsExtensible.xm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hyperlink" Target="https://example.org/collections/42/items/42" TargetMode="External"/><Relationship Id="rId68" Type="http://schemas.openxmlformats.org/officeDocument/2006/relationships/image" Target="media/image27.png"/><Relationship Id="rId84" Type="http://schemas.openxmlformats.org/officeDocument/2006/relationships/image" Target="media/image41.png"/><Relationship Id="rId89" Type="http://schemas.openxmlformats.org/officeDocument/2006/relationships/hyperlink" Target="http://finto.fi/ucum/en/" TargetMode="External"/><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customXml" Target="../customXml/item4.xml"/><Relationship Id="rId90" Type="http://schemas.openxmlformats.org/officeDocument/2006/relationships/hyperlink" Target="http://www.opengeospatial.org/standards/sensorml" TargetMode="External"/><Relationship Id="rId95" Type="http://schemas.openxmlformats.org/officeDocument/2006/relationships/footer" Target="footer6.xml"/><Relationship Id="rId22" Type="http://schemas.openxmlformats.org/officeDocument/2006/relationships/header" Target="header4.xml"/><Relationship Id="rId27" Type="http://schemas.openxmlformats.org/officeDocument/2006/relationships/hyperlink" Target="http://www.opengis.net/spec/om/3.0/req/pkg/classM/reqN"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hyperlink" Target="https://inspire-geoportal.ec.europa.eu/resources/INSPIRE-61494ff5-6fad-11e8-b649-52540023a883_20210415-080302/services/1/PullResults/701-750/43.iso19139.xml" TargetMode="External"/><Relationship Id="rId38" Type="http://schemas.openxmlformats.org/officeDocument/2006/relationships/hyperlink" Target="https://www.geodata.rocks/Samples/SD-5054_1_A_564_7WR_20-40"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26.png"/><Relationship Id="rId20" Type="http://schemas.microsoft.com/office/2016/09/relationships/commentsIds" Target="commentsIds.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hyperlink" Target="https://example.org/v1.1/Sensors/43"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hyperlink" Target="https://ucum.org/ucum.html" TargetMode="External"/><Relationship Id="rId91" Type="http://schemas.openxmlformats.org/officeDocument/2006/relationships/hyperlink" Target="http://www.qudt.org/" TargetMode="External"/><Relationship Id="rId96"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hyperlink" Target="http://www.opengis.net/spec/om/3.0/rec/pkg/classM/recO" TargetMode="External"/><Relationship Id="rId36" Type="http://schemas.openxmlformats.org/officeDocument/2006/relationships/hyperlink" Target="https://iddata.eaufrance.fr/id/WatercourseLinkSequence/A0080300"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hyperlink" Target="http://sweetontology.net/realmAtmoBoundaryLayer"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example.org/collections/42/items/42"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yperlink" Target="http://sweetontology.net/realm/PlanetarySurface" TargetMode="External"/><Relationship Id="rId81" Type="http://schemas.openxmlformats.org/officeDocument/2006/relationships/image" Target="media/image38.png"/><Relationship Id="rId86" Type="http://schemas.openxmlformats.org/officeDocument/2006/relationships/hyperlink" Target="http://infoscience.epfl.ch/record/313/files/Nieva01.pdf" TargetMode="External"/><Relationship Id="rId94" Type="http://schemas.openxmlformats.org/officeDocument/2006/relationships/hyperlink" Target="https://content.iospress.com/articles/semantic-web/sw214" TargetMode="External"/><Relationship Id="rId99"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2.png"/><Relationship Id="rId34" Type="http://schemas.openxmlformats.org/officeDocument/2006/relationships/hyperlink" Target="https://data.geoscience.fr/id/borehole/BSS001REWW"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0.png"/><Relationship Id="rId92" Type="http://schemas.openxmlformats.org/officeDocument/2006/relationships/hyperlink" Target="https://www.w3.org/TR/vocab-ssn/" TargetMode="External"/><Relationship Id="rId2" Type="http://schemas.openxmlformats.org/officeDocument/2006/relationships/customXml" Target="../customXml/item1.xml"/><Relationship Id="rId29" Type="http://schemas.openxmlformats.org/officeDocument/2006/relationships/hyperlink" Target="http://www.opengis.net/spec/om/3.0/conf/pkg/classM" TargetMode="External"/><Relationship Id="rId24" Type="http://schemas.openxmlformats.org/officeDocument/2006/relationships/footer" Target="footer4.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5.png"/><Relationship Id="rId87" Type="http://schemas.openxmlformats.org/officeDocument/2006/relationships/hyperlink" Target="https://www.academia.edu/3337298/Measurement_theory_Frequently_asked_questions" TargetMode="External"/><Relationship Id="rId61" Type="http://schemas.openxmlformats.org/officeDocument/2006/relationships/hyperlink" Target="https://example.org/v1.1/Sensors/41" TargetMode="External"/><Relationship Id="rId82" Type="http://schemas.openxmlformats.org/officeDocument/2006/relationships/image" Target="media/image39.png"/><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image" Target="media/image1.png"/><Relationship Id="rId35" Type="http://schemas.openxmlformats.org/officeDocument/2006/relationships/hyperlink" Target="https://iddata.eaufrance.fr/id/HydroStation/Y251002001" TargetMode="External"/><Relationship Id="rId56" Type="http://schemas.openxmlformats.org/officeDocument/2006/relationships/image" Target="media/image19.png"/><Relationship Id="rId77" Type="http://schemas.openxmlformats.org/officeDocument/2006/relationships/hyperlink" Target="http://sweetontology.net/realm/PlanetarySurface" TargetMode="External"/><Relationship Id="rId8" Type="http://schemas.openxmlformats.org/officeDocument/2006/relationships/settings" Target="settings.xml"/><Relationship Id="rId51" Type="http://schemas.openxmlformats.org/officeDocument/2006/relationships/image" Target="media/image14.png"/><Relationship Id="rId72" Type="http://schemas.openxmlformats.org/officeDocument/2006/relationships/image" Target="media/image31.png"/><Relationship Id="rId93" Type="http://schemas.openxmlformats.org/officeDocument/2006/relationships/hyperlink" Target="https://inspire.ec.europa.eu/id/document/tg/d2.9-o%26m-swe" TargetMode="External"/><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39104</Words>
  <Characters>222893</Characters>
  <Application>Microsoft Office Word</Application>
  <DocSecurity>0</DocSecurity>
  <Lines>1857</Lines>
  <Paragraphs>522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261475</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cp:revision>
  <cp:lastPrinted>2021-11-10T12:32:00Z</cp:lastPrinted>
  <dcterms:created xsi:type="dcterms:W3CDTF">2022-05-22T13:20:00Z</dcterms:created>
  <dcterms:modified xsi:type="dcterms:W3CDTF">2022-05-22T13:20:00Z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