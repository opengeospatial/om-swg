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164FE6" w:rsidRDefault="005B5EAD" w:rsidP="00785C54">
      <w:pPr>
        <w:pStyle w:val="zzCover"/>
        <w:rPr>
          <w:rFonts w:ascii="Cambria" w:hAnsi="Cambria"/>
          <w:szCs w:val="24"/>
          <w:lang w:val="pt-BR"/>
          <w:rPrChange w:id="2" w:author="Ilkka Rinne" w:date="2022-10-22T15:02:00Z">
            <w:rPr>
              <w:rFonts w:ascii="Cambria" w:hAnsi="Cambria"/>
              <w:szCs w:val="24"/>
            </w:rPr>
          </w:rPrChange>
        </w:rPr>
      </w:pPr>
      <w:r w:rsidRPr="00164FE6">
        <w:rPr>
          <w:rFonts w:ascii="Cambria" w:hAnsi="Cambria"/>
          <w:szCs w:val="24"/>
          <w:lang w:val="pt-BR"/>
          <w:rPrChange w:id="3" w:author="Ilkka Rinne" w:date="2022-10-22T15:02:00Z">
            <w:rPr>
              <w:rFonts w:ascii="Cambria" w:hAnsi="Cambria"/>
              <w:szCs w:val="24"/>
            </w:rPr>
          </w:rPrChange>
        </w:rPr>
        <w:t>ISO</w:t>
      </w:r>
      <w:ins w:id="4" w:author="REID-JAMOND Alison" w:date="2022-04-04T07:48:00Z">
        <w:r w:rsidR="003E2160" w:rsidRPr="00164FE6">
          <w:rPr>
            <w:rFonts w:ascii="Cambria" w:hAnsi="Cambria"/>
            <w:szCs w:val="24"/>
            <w:lang w:val="pt-BR"/>
            <w:rPrChange w:id="5" w:author="Ilkka Rinne" w:date="2022-10-22T15:02:00Z">
              <w:rPr>
                <w:rFonts w:ascii="Cambria" w:hAnsi="Cambria"/>
                <w:szCs w:val="24"/>
              </w:rPr>
            </w:rPrChange>
          </w:rPr>
          <w:t>/DIS</w:t>
        </w:r>
      </w:ins>
      <w:r w:rsidRPr="00164FE6">
        <w:rPr>
          <w:rFonts w:ascii="Cambria" w:hAnsi="Cambria"/>
          <w:szCs w:val="24"/>
          <w:lang w:val="pt-BR"/>
          <w:rPrChange w:id="6" w:author="Ilkka Rinne" w:date="2022-10-22T15:02:00Z">
            <w:rPr>
              <w:rFonts w:ascii="Cambria" w:hAnsi="Cambria"/>
              <w:szCs w:val="24"/>
            </w:rPr>
          </w:rPrChange>
        </w:rPr>
        <w:t> 19156:</w:t>
      </w:r>
      <w:r w:rsidR="00833896" w:rsidRPr="00164FE6">
        <w:rPr>
          <w:rFonts w:ascii="Cambria" w:hAnsi="Cambria"/>
          <w:szCs w:val="24"/>
          <w:lang w:val="pt-BR"/>
          <w:rPrChange w:id="7" w:author="Ilkka Rinne" w:date="2022-10-22T15:02:00Z">
            <w:rPr>
              <w:rFonts w:ascii="Cambria" w:hAnsi="Cambria"/>
              <w:szCs w:val="24"/>
            </w:rPr>
          </w:rPrChange>
        </w:rPr>
        <w:t>202</w:t>
      </w:r>
      <w:ins w:id="8" w:author="REID-JAMOND Alison" w:date="2022-04-04T07:48:00Z">
        <w:r w:rsidR="003E2160" w:rsidRPr="00164FE6">
          <w:rPr>
            <w:rFonts w:ascii="Cambria" w:hAnsi="Cambria"/>
            <w:szCs w:val="24"/>
            <w:lang w:val="pt-BR"/>
            <w:rPrChange w:id="9" w:author="Ilkka Rinne" w:date="2022-10-22T15:02:00Z">
              <w:rPr>
                <w:rFonts w:ascii="Cambria" w:hAnsi="Cambria"/>
                <w:szCs w:val="24"/>
              </w:rPr>
            </w:rPrChange>
          </w:rPr>
          <w:t>2</w:t>
        </w:r>
      </w:ins>
      <w:del w:id="10" w:author="REID-JAMOND Alison" w:date="2022-04-04T07:48:00Z">
        <w:r w:rsidR="00833896" w:rsidRPr="00164FE6" w:rsidDel="003E2160">
          <w:rPr>
            <w:rFonts w:ascii="Cambria" w:hAnsi="Cambria"/>
            <w:szCs w:val="24"/>
            <w:lang w:val="pt-BR"/>
            <w:rPrChange w:id="11" w:author="Ilkka Rinne" w:date="2022-10-22T15:02:00Z">
              <w:rPr>
                <w:rFonts w:ascii="Cambria" w:hAnsi="Cambria"/>
                <w:szCs w:val="24"/>
              </w:rPr>
            </w:rPrChange>
          </w:rPr>
          <w:delText>1</w:delText>
        </w:r>
      </w:del>
    </w:p>
    <w:p w14:paraId="2908CFAA" w14:textId="77777777" w:rsidR="005B5EAD" w:rsidRPr="00164FE6" w:rsidRDefault="005B5EAD" w:rsidP="00785C54">
      <w:pPr>
        <w:pStyle w:val="zzCover"/>
        <w:rPr>
          <w:rFonts w:ascii="Cambria" w:hAnsi="Cambria"/>
          <w:szCs w:val="24"/>
          <w:lang w:val="pt-BR"/>
          <w:rPrChange w:id="12" w:author="Ilkka Rinne" w:date="2022-10-22T15:02:00Z">
            <w:rPr>
              <w:rFonts w:ascii="Cambria" w:hAnsi="Cambria"/>
              <w:szCs w:val="24"/>
            </w:rPr>
          </w:rPrChange>
        </w:rPr>
      </w:pPr>
      <w:r w:rsidRPr="00164FE6">
        <w:rPr>
          <w:rFonts w:ascii="Cambria" w:hAnsi="Cambria"/>
          <w:szCs w:val="24"/>
          <w:lang w:val="pt-BR"/>
          <w:rPrChange w:id="13" w:author="Ilkka Rinne" w:date="2022-10-22T15:02:00Z">
            <w:rPr>
              <w:rFonts w:ascii="Cambria" w:hAnsi="Cambria"/>
              <w:szCs w:val="24"/>
            </w:rPr>
          </w:rPrChange>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14" w:author="REID-JAMOND Alison" w:date="2022-04-04T07:48:00Z">
        <w:r w:rsidRPr="00785C54" w:rsidDel="003E2160">
          <w:rPr>
            <w:rFonts w:ascii="Cambria" w:hAnsi="Cambria"/>
            <w:szCs w:val="24"/>
          </w:rPr>
          <w:delText>2021-11-15</w:delText>
        </w:r>
      </w:del>
      <w:ins w:id="15"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17" w:author="REID-JAMOND Alison" w:date="2022-04-04T07:49:00Z">
        <w:r w:rsidR="003E2160">
          <w:rPr>
            <w:rStyle w:val="stddocNumber"/>
            <w:rFonts w:eastAsia="Times New Roman"/>
            <w:szCs w:val="24"/>
            <w:shd w:val="clear" w:color="auto" w:fill="auto"/>
          </w:rPr>
          <w:t>2</w:t>
        </w:r>
      </w:ins>
      <w:del w:id="18"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64FE6" w:rsidRDefault="005B5EAD" w:rsidP="00785C54">
      <w:pPr>
        <w:pStyle w:val="zzCopyright"/>
        <w:autoSpaceDE w:val="0"/>
        <w:autoSpaceDN w:val="0"/>
        <w:adjustRightInd w:val="0"/>
        <w:rPr>
          <w:rFonts w:eastAsia="Times New Roman"/>
          <w:szCs w:val="24"/>
          <w:lang w:val="en-US"/>
          <w:rPrChange w:id="19" w:author="Ilkka Rinne" w:date="2022-10-22T15:02:00Z">
            <w:rPr>
              <w:rFonts w:eastAsia="Times New Roman"/>
              <w:szCs w:val="24"/>
            </w:rPr>
          </w:rPrChange>
        </w:rPr>
      </w:pPr>
      <w:r w:rsidRPr="00164FE6">
        <w:rPr>
          <w:rFonts w:eastAsia="Times New Roman"/>
          <w:szCs w:val="24"/>
          <w:lang w:val="en-US"/>
          <w:rPrChange w:id="20" w:author="Ilkka Rinne" w:date="2022-10-22T15:02:00Z">
            <w:rPr>
              <w:rFonts w:eastAsia="Times New Roman"/>
              <w:szCs w:val="24"/>
            </w:rPr>
          </w:rPrChange>
        </w:rPr>
        <w:t xml:space="preserve">Website: </w:t>
      </w:r>
      <w:r w:rsidR="00CD2488">
        <w:fldChar w:fldCharType="begin"/>
      </w:r>
      <w:r w:rsidR="00CD2488" w:rsidRPr="00164FE6">
        <w:rPr>
          <w:lang w:val="en-US"/>
          <w:rPrChange w:id="21" w:author="Ilkka Rinne" w:date="2022-10-22T15:02:00Z">
            <w:rPr/>
          </w:rPrChange>
        </w:rPr>
        <w:instrText xml:space="preserve"> HYPERLINK "http://www.iso.org" </w:instrText>
      </w:r>
      <w:r w:rsidR="00CD2488">
        <w:fldChar w:fldCharType="separate"/>
      </w:r>
      <w:r w:rsidRPr="00164FE6">
        <w:rPr>
          <w:rFonts w:eastAsia="Times New Roman"/>
          <w:szCs w:val="24"/>
          <w:u w:val="single"/>
          <w:lang w:val="en-US"/>
          <w:rPrChange w:id="22" w:author="Ilkka Rinne" w:date="2022-10-22T15:02: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64FE6" w:rsidRDefault="005B5EAD" w:rsidP="00785C54">
      <w:pPr>
        <w:pStyle w:val="zzCopyright"/>
        <w:autoSpaceDE w:val="0"/>
        <w:autoSpaceDN w:val="0"/>
        <w:adjustRightInd w:val="0"/>
        <w:rPr>
          <w:rFonts w:eastAsia="Times New Roman"/>
          <w:szCs w:val="24"/>
          <w:lang w:val="en-US"/>
          <w:rPrChange w:id="23" w:author="Ilkka Rinne" w:date="2022-10-22T15:02:00Z">
            <w:rPr>
              <w:rFonts w:eastAsia="Times New Roman"/>
              <w:szCs w:val="24"/>
            </w:rPr>
          </w:rPrChange>
        </w:rPr>
      </w:pPr>
      <w:r w:rsidRPr="00164FE6">
        <w:rPr>
          <w:rFonts w:eastAsia="Times New Roman"/>
          <w:szCs w:val="24"/>
          <w:lang w:val="en-US"/>
          <w:rPrChange w:id="24" w:author="Ilkka Rinne" w:date="2022-10-22T15:02:00Z">
            <w:rPr>
              <w:rFonts w:eastAsia="Times New Roman"/>
              <w:szCs w:val="24"/>
            </w:rPr>
          </w:rPrChange>
        </w:rPr>
        <w:t>Published in Switzerland</w:t>
      </w:r>
    </w:p>
    <w:p w14:paraId="2F1CFBAD" w14:textId="68BA7C61" w:rsidR="005B5EAD" w:rsidRDefault="005B5EAD" w:rsidP="00785C54">
      <w:pPr>
        <w:pStyle w:val="zzContents"/>
        <w:autoSpaceDE w:val="0"/>
        <w:autoSpaceDN w:val="0"/>
        <w:adjustRightInd w:val="0"/>
        <w:rPr>
          <w:ins w:id="25" w:author="Ilkka Rinne" w:date="2022-09-06T15:55:00Z"/>
          <w:rFonts w:eastAsia="Times New Roman"/>
          <w:szCs w:val="24"/>
        </w:rPr>
      </w:pPr>
      <w:r w:rsidRPr="00785C54">
        <w:rPr>
          <w:rFonts w:eastAsia="Times New Roman"/>
          <w:szCs w:val="24"/>
        </w:rPr>
        <w:lastRenderedPageBreak/>
        <w:t>Contents</w:t>
      </w:r>
    </w:p>
    <w:p w14:paraId="6D3B544B" w14:textId="0EF8E3DC" w:rsidR="00744E28" w:rsidRDefault="00EA1FB2">
      <w:pPr>
        <w:pStyle w:val="TOC1"/>
        <w:rPr>
          <w:ins w:id="26" w:author="Ilkka Rinne" w:date="2022-10-25T14:58:00Z"/>
          <w:rFonts w:asciiTheme="minorHAnsi" w:eastAsiaTheme="minorEastAsia" w:hAnsiTheme="minorHAnsi" w:cstheme="minorBidi"/>
          <w:b w:val="0"/>
          <w:noProof/>
          <w:sz w:val="24"/>
          <w:szCs w:val="24"/>
          <w:lang w:val="en-FI" w:eastAsia="zh-CN"/>
        </w:rPr>
      </w:pPr>
      <w:ins w:id="27"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28" w:author="Ilkka Rinne" w:date="2022-10-25T14:58:00Z">
        <w:r w:rsidR="00744E28" w:rsidRPr="004C086C">
          <w:rPr>
            <w:rStyle w:val="Hyperlink"/>
            <w:noProof/>
          </w:rPr>
          <w:fldChar w:fldCharType="begin"/>
        </w:r>
        <w:r w:rsidR="00744E28" w:rsidRPr="004C086C">
          <w:rPr>
            <w:rStyle w:val="Hyperlink"/>
            <w:noProof/>
          </w:rPr>
          <w:instrText xml:space="preserve"> </w:instrText>
        </w:r>
        <w:r w:rsidR="00744E28">
          <w:rPr>
            <w:noProof/>
          </w:rPr>
          <w:instrText>HYPERLINK \l "_Toc117602320"</w:instrText>
        </w:r>
        <w:r w:rsidR="00744E28" w:rsidRPr="004C086C">
          <w:rPr>
            <w:rStyle w:val="Hyperlink"/>
            <w:noProof/>
          </w:rPr>
          <w:instrText xml:space="preserve"> </w:instrText>
        </w:r>
        <w:r w:rsidR="00744E28" w:rsidRPr="004C086C">
          <w:rPr>
            <w:rStyle w:val="Hyperlink"/>
            <w:noProof/>
          </w:rPr>
        </w:r>
        <w:r w:rsidR="00744E28" w:rsidRPr="004C086C">
          <w:rPr>
            <w:rStyle w:val="Hyperlink"/>
            <w:noProof/>
          </w:rPr>
          <w:fldChar w:fldCharType="separate"/>
        </w:r>
        <w:r w:rsidR="00744E28" w:rsidRPr="004C086C">
          <w:rPr>
            <w:rStyle w:val="Hyperlink"/>
            <w:noProof/>
          </w:rPr>
          <w:t>Foreword</w:t>
        </w:r>
        <w:r w:rsidR="00744E28">
          <w:rPr>
            <w:noProof/>
            <w:webHidden/>
          </w:rPr>
          <w:tab/>
        </w:r>
        <w:r w:rsidR="00744E28">
          <w:rPr>
            <w:noProof/>
            <w:webHidden/>
          </w:rPr>
          <w:fldChar w:fldCharType="begin"/>
        </w:r>
        <w:r w:rsidR="00744E28">
          <w:rPr>
            <w:noProof/>
            <w:webHidden/>
          </w:rPr>
          <w:instrText xml:space="preserve"> PAGEREF _Toc117602320 \h </w:instrText>
        </w:r>
        <w:r w:rsidR="00744E28">
          <w:rPr>
            <w:noProof/>
            <w:webHidden/>
          </w:rPr>
        </w:r>
      </w:ins>
      <w:r w:rsidR="00744E28">
        <w:rPr>
          <w:noProof/>
          <w:webHidden/>
        </w:rPr>
        <w:fldChar w:fldCharType="separate"/>
      </w:r>
      <w:ins w:id="29" w:author="Ilkka Rinne" w:date="2022-10-25T15:27:00Z">
        <w:r w:rsidR="002B42CB">
          <w:rPr>
            <w:noProof/>
            <w:webHidden/>
          </w:rPr>
          <w:t>ix</w:t>
        </w:r>
      </w:ins>
      <w:ins w:id="30" w:author="Ilkka Rinne" w:date="2022-10-25T14:58:00Z">
        <w:r w:rsidR="00744E28">
          <w:rPr>
            <w:noProof/>
            <w:webHidden/>
          </w:rPr>
          <w:fldChar w:fldCharType="end"/>
        </w:r>
        <w:r w:rsidR="00744E28" w:rsidRPr="004C086C">
          <w:rPr>
            <w:rStyle w:val="Hyperlink"/>
            <w:noProof/>
          </w:rPr>
          <w:fldChar w:fldCharType="end"/>
        </w:r>
      </w:ins>
    </w:p>
    <w:p w14:paraId="181DC499" w14:textId="73BE4E72" w:rsidR="00744E28" w:rsidRDefault="00744E28">
      <w:pPr>
        <w:pStyle w:val="TOC1"/>
        <w:rPr>
          <w:ins w:id="31" w:author="Ilkka Rinne" w:date="2022-10-25T14:58:00Z"/>
          <w:rFonts w:asciiTheme="minorHAnsi" w:eastAsiaTheme="minorEastAsia" w:hAnsiTheme="minorHAnsi" w:cstheme="minorBidi"/>
          <w:b w:val="0"/>
          <w:noProof/>
          <w:sz w:val="24"/>
          <w:szCs w:val="24"/>
          <w:lang w:val="en-FI" w:eastAsia="zh-CN"/>
        </w:rPr>
      </w:pPr>
      <w:ins w:id="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noProof/>
          </w:rPr>
          <w:t>Introduction</w:t>
        </w:r>
        <w:r>
          <w:rPr>
            <w:noProof/>
            <w:webHidden/>
          </w:rPr>
          <w:tab/>
        </w:r>
        <w:r>
          <w:rPr>
            <w:noProof/>
            <w:webHidden/>
          </w:rPr>
          <w:fldChar w:fldCharType="begin"/>
        </w:r>
        <w:r>
          <w:rPr>
            <w:noProof/>
            <w:webHidden/>
          </w:rPr>
          <w:instrText xml:space="preserve"> PAGEREF _Toc117602321 \h </w:instrText>
        </w:r>
        <w:r>
          <w:rPr>
            <w:noProof/>
            <w:webHidden/>
          </w:rPr>
        </w:r>
      </w:ins>
      <w:r>
        <w:rPr>
          <w:noProof/>
          <w:webHidden/>
        </w:rPr>
        <w:fldChar w:fldCharType="separate"/>
      </w:r>
      <w:ins w:id="33" w:author="Ilkka Rinne" w:date="2022-10-25T15:27:00Z">
        <w:r w:rsidR="002B42CB">
          <w:rPr>
            <w:noProof/>
            <w:webHidden/>
          </w:rPr>
          <w:t>x</w:t>
        </w:r>
      </w:ins>
      <w:ins w:id="34" w:author="Ilkka Rinne" w:date="2022-10-25T14:58:00Z">
        <w:r>
          <w:rPr>
            <w:noProof/>
            <w:webHidden/>
          </w:rPr>
          <w:fldChar w:fldCharType="end"/>
        </w:r>
        <w:r w:rsidRPr="004C086C">
          <w:rPr>
            <w:rStyle w:val="Hyperlink"/>
            <w:noProof/>
          </w:rPr>
          <w:fldChar w:fldCharType="end"/>
        </w:r>
      </w:ins>
    </w:p>
    <w:p w14:paraId="490BE518" w14:textId="7A62E9E9" w:rsidR="00744E28" w:rsidRDefault="00744E28">
      <w:pPr>
        <w:pStyle w:val="TOC1"/>
        <w:rPr>
          <w:ins w:id="35" w:author="Ilkka Rinne" w:date="2022-10-25T14:58:00Z"/>
          <w:rFonts w:asciiTheme="minorHAnsi" w:eastAsiaTheme="minorEastAsia" w:hAnsiTheme="minorHAnsi" w:cstheme="minorBidi"/>
          <w:b w:val="0"/>
          <w:noProof/>
          <w:sz w:val="24"/>
          <w:szCs w:val="24"/>
          <w:lang w:val="en-FI" w:eastAsia="zh-CN"/>
        </w:rPr>
      </w:pPr>
      <w:ins w:id="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Scope</w:t>
        </w:r>
        <w:r>
          <w:rPr>
            <w:noProof/>
            <w:webHidden/>
          </w:rPr>
          <w:tab/>
        </w:r>
        <w:r>
          <w:rPr>
            <w:noProof/>
            <w:webHidden/>
          </w:rPr>
          <w:fldChar w:fldCharType="begin"/>
        </w:r>
        <w:r>
          <w:rPr>
            <w:noProof/>
            <w:webHidden/>
          </w:rPr>
          <w:instrText xml:space="preserve"> PAGEREF _Toc117602322 \h </w:instrText>
        </w:r>
        <w:r>
          <w:rPr>
            <w:noProof/>
            <w:webHidden/>
          </w:rPr>
        </w:r>
      </w:ins>
      <w:r>
        <w:rPr>
          <w:noProof/>
          <w:webHidden/>
        </w:rPr>
        <w:fldChar w:fldCharType="separate"/>
      </w:r>
      <w:ins w:id="37" w:author="Ilkka Rinne" w:date="2022-10-25T15:27:00Z">
        <w:r w:rsidR="002B42CB">
          <w:rPr>
            <w:noProof/>
            <w:webHidden/>
          </w:rPr>
          <w:t>1</w:t>
        </w:r>
      </w:ins>
      <w:ins w:id="38" w:author="Ilkka Rinne" w:date="2022-10-25T14:58:00Z">
        <w:r>
          <w:rPr>
            <w:noProof/>
            <w:webHidden/>
          </w:rPr>
          <w:fldChar w:fldCharType="end"/>
        </w:r>
        <w:r w:rsidRPr="004C086C">
          <w:rPr>
            <w:rStyle w:val="Hyperlink"/>
            <w:noProof/>
          </w:rPr>
          <w:fldChar w:fldCharType="end"/>
        </w:r>
      </w:ins>
    </w:p>
    <w:p w14:paraId="68609671" w14:textId="0992911A" w:rsidR="00744E28" w:rsidRDefault="00744E28">
      <w:pPr>
        <w:pStyle w:val="TOC1"/>
        <w:rPr>
          <w:ins w:id="39" w:author="Ilkka Rinne" w:date="2022-10-25T14:58:00Z"/>
          <w:rFonts w:asciiTheme="minorHAnsi" w:eastAsiaTheme="minorEastAsia" w:hAnsiTheme="minorHAnsi" w:cstheme="minorBidi"/>
          <w:b w:val="0"/>
          <w:noProof/>
          <w:sz w:val="24"/>
          <w:szCs w:val="24"/>
          <w:lang w:val="en-FI" w:eastAsia="zh-CN"/>
        </w:rPr>
      </w:pPr>
      <w:ins w:id="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Normative references</w:t>
        </w:r>
        <w:r>
          <w:rPr>
            <w:noProof/>
            <w:webHidden/>
          </w:rPr>
          <w:tab/>
        </w:r>
        <w:r>
          <w:rPr>
            <w:noProof/>
            <w:webHidden/>
          </w:rPr>
          <w:fldChar w:fldCharType="begin"/>
        </w:r>
        <w:r>
          <w:rPr>
            <w:noProof/>
            <w:webHidden/>
          </w:rPr>
          <w:instrText xml:space="preserve"> PAGEREF _Toc117602323 \h </w:instrText>
        </w:r>
        <w:r>
          <w:rPr>
            <w:noProof/>
            <w:webHidden/>
          </w:rPr>
        </w:r>
      </w:ins>
      <w:r>
        <w:rPr>
          <w:noProof/>
          <w:webHidden/>
        </w:rPr>
        <w:fldChar w:fldCharType="separate"/>
      </w:r>
      <w:ins w:id="41" w:author="Ilkka Rinne" w:date="2022-10-25T15:27:00Z">
        <w:r w:rsidR="002B42CB">
          <w:rPr>
            <w:noProof/>
            <w:webHidden/>
          </w:rPr>
          <w:t>1</w:t>
        </w:r>
      </w:ins>
      <w:ins w:id="42" w:author="Ilkka Rinne" w:date="2022-10-25T14:58:00Z">
        <w:r>
          <w:rPr>
            <w:noProof/>
            <w:webHidden/>
          </w:rPr>
          <w:fldChar w:fldCharType="end"/>
        </w:r>
        <w:r w:rsidRPr="004C086C">
          <w:rPr>
            <w:rStyle w:val="Hyperlink"/>
            <w:noProof/>
          </w:rPr>
          <w:fldChar w:fldCharType="end"/>
        </w:r>
      </w:ins>
    </w:p>
    <w:p w14:paraId="5C786D40" w14:textId="4F91D8C6" w:rsidR="00744E28" w:rsidRDefault="00744E28">
      <w:pPr>
        <w:pStyle w:val="TOC1"/>
        <w:rPr>
          <w:ins w:id="43" w:author="Ilkka Rinne" w:date="2022-10-25T14:58:00Z"/>
          <w:rFonts w:asciiTheme="minorHAnsi" w:eastAsiaTheme="minorEastAsia" w:hAnsiTheme="minorHAnsi" w:cstheme="minorBidi"/>
          <w:b w:val="0"/>
          <w:noProof/>
          <w:sz w:val="24"/>
          <w:szCs w:val="24"/>
          <w:lang w:val="en-FI" w:eastAsia="zh-CN"/>
        </w:rPr>
      </w:pPr>
      <w:ins w:id="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Terms and definitions</w:t>
        </w:r>
        <w:r>
          <w:rPr>
            <w:noProof/>
            <w:webHidden/>
          </w:rPr>
          <w:tab/>
        </w:r>
        <w:r>
          <w:rPr>
            <w:noProof/>
            <w:webHidden/>
          </w:rPr>
          <w:fldChar w:fldCharType="begin"/>
        </w:r>
        <w:r>
          <w:rPr>
            <w:noProof/>
            <w:webHidden/>
          </w:rPr>
          <w:instrText xml:space="preserve"> PAGEREF _Toc117602325 \h </w:instrText>
        </w:r>
        <w:r>
          <w:rPr>
            <w:noProof/>
            <w:webHidden/>
          </w:rPr>
        </w:r>
      </w:ins>
      <w:r>
        <w:rPr>
          <w:noProof/>
          <w:webHidden/>
        </w:rPr>
        <w:fldChar w:fldCharType="separate"/>
      </w:r>
      <w:ins w:id="45" w:author="Ilkka Rinne" w:date="2022-10-25T15:27:00Z">
        <w:r w:rsidR="002B42CB">
          <w:rPr>
            <w:noProof/>
            <w:webHidden/>
          </w:rPr>
          <w:t>1</w:t>
        </w:r>
      </w:ins>
      <w:ins w:id="46" w:author="Ilkka Rinne" w:date="2022-10-25T14:58:00Z">
        <w:r>
          <w:rPr>
            <w:noProof/>
            <w:webHidden/>
          </w:rPr>
          <w:fldChar w:fldCharType="end"/>
        </w:r>
        <w:r w:rsidRPr="004C086C">
          <w:rPr>
            <w:rStyle w:val="Hyperlink"/>
            <w:noProof/>
          </w:rPr>
          <w:fldChar w:fldCharType="end"/>
        </w:r>
      </w:ins>
    </w:p>
    <w:p w14:paraId="1304284A" w14:textId="1B12752D" w:rsidR="00744E28" w:rsidRDefault="00744E28">
      <w:pPr>
        <w:pStyle w:val="TOC1"/>
        <w:rPr>
          <w:ins w:id="47" w:author="Ilkka Rinne" w:date="2022-10-25T14:58:00Z"/>
          <w:rFonts w:asciiTheme="minorHAnsi" w:eastAsiaTheme="minorEastAsia" w:hAnsiTheme="minorHAnsi" w:cstheme="minorBidi"/>
          <w:b w:val="0"/>
          <w:noProof/>
          <w:sz w:val="24"/>
          <w:szCs w:val="24"/>
          <w:lang w:val="en-FI" w:eastAsia="zh-CN"/>
        </w:rPr>
      </w:pPr>
      <w:ins w:id="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Document conventions</w:t>
        </w:r>
        <w:r>
          <w:rPr>
            <w:noProof/>
            <w:webHidden/>
          </w:rPr>
          <w:tab/>
        </w:r>
        <w:r>
          <w:rPr>
            <w:noProof/>
            <w:webHidden/>
          </w:rPr>
          <w:fldChar w:fldCharType="begin"/>
        </w:r>
        <w:r>
          <w:rPr>
            <w:noProof/>
            <w:webHidden/>
          </w:rPr>
          <w:instrText xml:space="preserve"> PAGEREF _Toc117602326 \h </w:instrText>
        </w:r>
        <w:r>
          <w:rPr>
            <w:noProof/>
            <w:webHidden/>
          </w:rPr>
        </w:r>
      </w:ins>
      <w:r>
        <w:rPr>
          <w:noProof/>
          <w:webHidden/>
        </w:rPr>
        <w:fldChar w:fldCharType="separate"/>
      </w:r>
      <w:ins w:id="49" w:author="Ilkka Rinne" w:date="2022-10-25T15:27:00Z">
        <w:r w:rsidR="002B42CB">
          <w:rPr>
            <w:noProof/>
            <w:webHidden/>
          </w:rPr>
          <w:t>5</w:t>
        </w:r>
      </w:ins>
      <w:ins w:id="50" w:author="Ilkka Rinne" w:date="2022-10-25T14:58:00Z">
        <w:r>
          <w:rPr>
            <w:noProof/>
            <w:webHidden/>
          </w:rPr>
          <w:fldChar w:fldCharType="end"/>
        </w:r>
        <w:r w:rsidRPr="004C086C">
          <w:rPr>
            <w:rStyle w:val="Hyperlink"/>
            <w:noProof/>
          </w:rPr>
          <w:fldChar w:fldCharType="end"/>
        </w:r>
      </w:ins>
    </w:p>
    <w:p w14:paraId="218A51E9" w14:textId="02206BF9" w:rsidR="00744E28" w:rsidRDefault="00744E28">
      <w:pPr>
        <w:pStyle w:val="TOC2"/>
        <w:rPr>
          <w:ins w:id="51" w:author="Ilkka Rinne" w:date="2022-10-25T14:58:00Z"/>
          <w:rFonts w:asciiTheme="minorHAnsi" w:eastAsiaTheme="minorEastAsia" w:hAnsiTheme="minorHAnsi" w:cstheme="minorBidi"/>
          <w:b w:val="0"/>
          <w:noProof/>
          <w:sz w:val="24"/>
          <w:szCs w:val="24"/>
          <w:lang w:val="en-FI" w:eastAsia="zh-CN"/>
        </w:rPr>
      </w:pPr>
      <w:ins w:id="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Abbreviated terms and acronyms</w:t>
        </w:r>
        <w:r>
          <w:rPr>
            <w:noProof/>
            <w:webHidden/>
          </w:rPr>
          <w:tab/>
        </w:r>
        <w:r>
          <w:rPr>
            <w:noProof/>
            <w:webHidden/>
          </w:rPr>
          <w:fldChar w:fldCharType="begin"/>
        </w:r>
        <w:r>
          <w:rPr>
            <w:noProof/>
            <w:webHidden/>
          </w:rPr>
          <w:instrText xml:space="preserve"> PAGEREF _Toc117602327 \h </w:instrText>
        </w:r>
        <w:r>
          <w:rPr>
            <w:noProof/>
            <w:webHidden/>
          </w:rPr>
        </w:r>
      </w:ins>
      <w:r>
        <w:rPr>
          <w:noProof/>
          <w:webHidden/>
        </w:rPr>
        <w:fldChar w:fldCharType="separate"/>
      </w:r>
      <w:ins w:id="53" w:author="Ilkka Rinne" w:date="2022-10-25T15:27:00Z">
        <w:r w:rsidR="002B42CB">
          <w:rPr>
            <w:noProof/>
            <w:webHidden/>
          </w:rPr>
          <w:t>5</w:t>
        </w:r>
      </w:ins>
      <w:ins w:id="54" w:author="Ilkka Rinne" w:date="2022-10-25T14:58:00Z">
        <w:r>
          <w:rPr>
            <w:noProof/>
            <w:webHidden/>
          </w:rPr>
          <w:fldChar w:fldCharType="end"/>
        </w:r>
        <w:r w:rsidRPr="004C086C">
          <w:rPr>
            <w:rStyle w:val="Hyperlink"/>
            <w:noProof/>
          </w:rPr>
          <w:fldChar w:fldCharType="end"/>
        </w:r>
      </w:ins>
    </w:p>
    <w:p w14:paraId="527525DE" w14:textId="589F983B" w:rsidR="00744E28" w:rsidRDefault="00744E28">
      <w:pPr>
        <w:pStyle w:val="TOC2"/>
        <w:rPr>
          <w:ins w:id="55" w:author="Ilkka Rinne" w:date="2022-10-25T14:58:00Z"/>
          <w:rFonts w:asciiTheme="minorHAnsi" w:eastAsiaTheme="minorEastAsia" w:hAnsiTheme="minorHAnsi" w:cstheme="minorBidi"/>
          <w:b w:val="0"/>
          <w:noProof/>
          <w:sz w:val="24"/>
          <w:szCs w:val="24"/>
          <w:lang w:val="en-FI" w:eastAsia="zh-CN"/>
        </w:rPr>
      </w:pPr>
      <w:ins w:id="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Schema language</w:t>
        </w:r>
        <w:r>
          <w:rPr>
            <w:noProof/>
            <w:webHidden/>
          </w:rPr>
          <w:tab/>
        </w:r>
        <w:r>
          <w:rPr>
            <w:noProof/>
            <w:webHidden/>
          </w:rPr>
          <w:fldChar w:fldCharType="begin"/>
        </w:r>
        <w:r>
          <w:rPr>
            <w:noProof/>
            <w:webHidden/>
          </w:rPr>
          <w:instrText xml:space="preserve"> PAGEREF _Toc117602328 \h </w:instrText>
        </w:r>
        <w:r>
          <w:rPr>
            <w:noProof/>
            <w:webHidden/>
          </w:rPr>
        </w:r>
      </w:ins>
      <w:r>
        <w:rPr>
          <w:noProof/>
          <w:webHidden/>
        </w:rPr>
        <w:fldChar w:fldCharType="separate"/>
      </w:r>
      <w:ins w:id="57" w:author="Ilkka Rinne" w:date="2022-10-25T15:27:00Z">
        <w:r w:rsidR="002B42CB">
          <w:rPr>
            <w:noProof/>
            <w:webHidden/>
          </w:rPr>
          <w:t>6</w:t>
        </w:r>
      </w:ins>
      <w:ins w:id="58" w:author="Ilkka Rinne" w:date="2022-10-25T14:58:00Z">
        <w:r>
          <w:rPr>
            <w:noProof/>
            <w:webHidden/>
          </w:rPr>
          <w:fldChar w:fldCharType="end"/>
        </w:r>
        <w:r w:rsidRPr="004C086C">
          <w:rPr>
            <w:rStyle w:val="Hyperlink"/>
            <w:noProof/>
          </w:rPr>
          <w:fldChar w:fldCharType="end"/>
        </w:r>
      </w:ins>
    </w:p>
    <w:p w14:paraId="733AA7C3" w14:textId="7B043141" w:rsidR="00744E28" w:rsidRDefault="00744E28">
      <w:pPr>
        <w:pStyle w:val="TOC2"/>
        <w:rPr>
          <w:ins w:id="59" w:author="Ilkka Rinne" w:date="2022-10-25T14:58:00Z"/>
          <w:rFonts w:asciiTheme="minorHAnsi" w:eastAsiaTheme="minorEastAsia" w:hAnsiTheme="minorHAnsi" w:cstheme="minorBidi"/>
          <w:b w:val="0"/>
          <w:noProof/>
          <w:sz w:val="24"/>
          <w:szCs w:val="24"/>
          <w:lang w:val="en-FI" w:eastAsia="zh-CN"/>
        </w:rPr>
      </w:pPr>
      <w:ins w:id="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"_Toc117602329"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Model element names</w:t>
        </w:r>
        <w:r>
          <w:rPr>
            <w:noProof/>
            <w:webHidden/>
          </w:rPr>
          <w:tab/>
        </w:r>
        <w:r>
          <w:rPr>
            <w:noProof/>
            <w:webHidden/>
          </w:rPr>
          <w:fldChar w:fldCharType="begin"/>
        </w:r>
        <w:r>
          <w:rPr>
            <w:noProof/>
            <w:webHidden/>
          </w:rPr>
          <w:instrText xml:space="preserve"> PAGEREF _Toc117602329 \h </w:instrText>
        </w:r>
        <w:r>
          <w:rPr>
            <w:noProof/>
            <w:webHidden/>
          </w:rPr>
        </w:r>
      </w:ins>
      <w:r>
        <w:rPr>
          <w:noProof/>
          <w:webHidden/>
        </w:rPr>
        <w:fldChar w:fldCharType="separate"/>
      </w:r>
      <w:ins w:id="61" w:author="Ilkka Rinne" w:date="2022-10-25T15:27:00Z">
        <w:r w:rsidR="002B42CB">
          <w:rPr>
            <w:noProof/>
            <w:webHidden/>
          </w:rPr>
          <w:t>6</w:t>
        </w:r>
      </w:ins>
      <w:ins w:id="62" w:author="Ilkka Rinne" w:date="2022-10-25T14:58:00Z">
        <w:r>
          <w:rPr>
            <w:noProof/>
            <w:webHidden/>
          </w:rPr>
          <w:fldChar w:fldCharType="end"/>
        </w:r>
        <w:r w:rsidRPr="004C086C">
          <w:rPr>
            <w:rStyle w:val="Hyperlink"/>
            <w:noProof/>
          </w:rPr>
          <w:fldChar w:fldCharType="end"/>
        </w:r>
      </w:ins>
    </w:p>
    <w:p w14:paraId="2C42D62F" w14:textId="0DCC5E82" w:rsidR="00744E28" w:rsidRDefault="00744E28">
      <w:pPr>
        <w:pStyle w:val="TOC2"/>
        <w:rPr>
          <w:ins w:id="63" w:author="Ilkka Rinne" w:date="2022-10-25T14:58:00Z"/>
          <w:rFonts w:asciiTheme="minorHAnsi" w:eastAsiaTheme="minorEastAsia" w:hAnsiTheme="minorHAnsi" w:cstheme="minorBidi"/>
          <w:b w:val="0"/>
          <w:noProof/>
          <w:sz w:val="24"/>
          <w:szCs w:val="24"/>
          <w:lang w:val="en-FI" w:eastAsia="zh-CN"/>
        </w:rPr>
      </w:pPr>
      <w:ins w:id="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Requirements and recommendations</w:t>
        </w:r>
        <w:r>
          <w:rPr>
            <w:noProof/>
            <w:webHidden/>
          </w:rPr>
          <w:tab/>
        </w:r>
        <w:r>
          <w:rPr>
            <w:noProof/>
            <w:webHidden/>
          </w:rPr>
          <w:fldChar w:fldCharType="begin"/>
        </w:r>
        <w:r>
          <w:rPr>
            <w:noProof/>
            <w:webHidden/>
          </w:rPr>
          <w:instrText xml:space="preserve"> PAGEREF _Toc117602330 \h </w:instrText>
        </w:r>
        <w:r>
          <w:rPr>
            <w:noProof/>
            <w:webHidden/>
          </w:rPr>
        </w:r>
      </w:ins>
      <w:r>
        <w:rPr>
          <w:noProof/>
          <w:webHidden/>
        </w:rPr>
        <w:fldChar w:fldCharType="separate"/>
      </w:r>
      <w:ins w:id="65" w:author="Ilkka Rinne" w:date="2022-10-25T15:27:00Z">
        <w:r w:rsidR="002B42CB">
          <w:rPr>
            <w:noProof/>
            <w:webHidden/>
          </w:rPr>
          <w:t>6</w:t>
        </w:r>
      </w:ins>
      <w:ins w:id="66" w:author="Ilkka Rinne" w:date="2022-10-25T14:58:00Z">
        <w:r>
          <w:rPr>
            <w:noProof/>
            <w:webHidden/>
          </w:rPr>
          <w:fldChar w:fldCharType="end"/>
        </w:r>
        <w:r w:rsidRPr="004C086C">
          <w:rPr>
            <w:rStyle w:val="Hyperlink"/>
            <w:noProof/>
          </w:rPr>
          <w:fldChar w:fldCharType="end"/>
        </w:r>
      </w:ins>
    </w:p>
    <w:p w14:paraId="1B1F83BF" w14:textId="145D5C84" w:rsidR="00744E28" w:rsidRDefault="00744E28">
      <w:pPr>
        <w:pStyle w:val="TOC2"/>
        <w:rPr>
          <w:ins w:id="67" w:author="Ilkka Rinne" w:date="2022-10-25T14:58:00Z"/>
          <w:rFonts w:asciiTheme="minorHAnsi" w:eastAsiaTheme="minorEastAsia" w:hAnsiTheme="minorHAnsi" w:cstheme="minorBidi"/>
          <w:b w:val="0"/>
          <w:noProof/>
          <w:sz w:val="24"/>
          <w:szCs w:val="24"/>
          <w:lang w:val="en-FI" w:eastAsia="zh-CN"/>
        </w:rPr>
      </w:pPr>
      <w:ins w:id="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Requirements classes</w:t>
        </w:r>
        <w:r>
          <w:rPr>
            <w:noProof/>
            <w:webHidden/>
          </w:rPr>
          <w:tab/>
        </w:r>
        <w:r>
          <w:rPr>
            <w:noProof/>
            <w:webHidden/>
          </w:rPr>
          <w:fldChar w:fldCharType="begin"/>
        </w:r>
        <w:r>
          <w:rPr>
            <w:noProof/>
            <w:webHidden/>
          </w:rPr>
          <w:instrText xml:space="preserve"> PAGEREF _Toc117602331 \h </w:instrText>
        </w:r>
        <w:r>
          <w:rPr>
            <w:noProof/>
            <w:webHidden/>
          </w:rPr>
        </w:r>
      </w:ins>
      <w:r>
        <w:rPr>
          <w:noProof/>
          <w:webHidden/>
        </w:rPr>
        <w:fldChar w:fldCharType="separate"/>
      </w:r>
      <w:ins w:id="69" w:author="Ilkka Rinne" w:date="2022-10-25T15:27:00Z">
        <w:r w:rsidR="002B42CB">
          <w:rPr>
            <w:noProof/>
            <w:webHidden/>
          </w:rPr>
          <w:t>7</w:t>
        </w:r>
      </w:ins>
      <w:ins w:id="70" w:author="Ilkka Rinne" w:date="2022-10-25T14:58:00Z">
        <w:r>
          <w:rPr>
            <w:noProof/>
            <w:webHidden/>
          </w:rPr>
          <w:fldChar w:fldCharType="end"/>
        </w:r>
        <w:r w:rsidRPr="004C086C">
          <w:rPr>
            <w:rStyle w:val="Hyperlink"/>
            <w:noProof/>
          </w:rPr>
          <w:fldChar w:fldCharType="end"/>
        </w:r>
      </w:ins>
    </w:p>
    <w:p w14:paraId="230DF27B" w14:textId="5756ADC5" w:rsidR="00744E28" w:rsidRDefault="00744E28">
      <w:pPr>
        <w:pStyle w:val="TOC2"/>
        <w:rPr>
          <w:ins w:id="71" w:author="Ilkka Rinne" w:date="2022-10-25T14:58:00Z"/>
          <w:rFonts w:asciiTheme="minorHAnsi" w:eastAsiaTheme="minorEastAsia" w:hAnsiTheme="minorHAnsi" w:cstheme="minorBidi"/>
          <w:b w:val="0"/>
          <w:noProof/>
          <w:sz w:val="24"/>
          <w:szCs w:val="24"/>
          <w:lang w:val="en-FI" w:eastAsia="zh-CN"/>
        </w:rPr>
      </w:pPr>
      <w:ins w:id="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_Toc117602332 \h </w:instrText>
        </w:r>
        <w:r>
          <w:rPr>
            <w:noProof/>
            <w:webHidden/>
          </w:rPr>
        </w:r>
      </w:ins>
      <w:r>
        <w:rPr>
          <w:noProof/>
          <w:webHidden/>
        </w:rPr>
        <w:fldChar w:fldCharType="separate"/>
      </w:r>
      <w:ins w:id="73" w:author="Ilkka Rinne" w:date="2022-10-25T15:27:00Z">
        <w:r w:rsidR="002B42CB">
          <w:rPr>
            <w:noProof/>
            <w:webHidden/>
          </w:rPr>
          <w:t>8</w:t>
        </w:r>
      </w:ins>
      <w:ins w:id="74" w:author="Ilkka Rinne" w:date="2022-10-25T14:58:00Z">
        <w:r>
          <w:rPr>
            <w:noProof/>
            <w:webHidden/>
          </w:rPr>
          <w:fldChar w:fldCharType="end"/>
        </w:r>
        <w:r w:rsidRPr="004C086C">
          <w:rPr>
            <w:rStyle w:val="Hyperlink"/>
            <w:noProof/>
          </w:rPr>
          <w:fldChar w:fldCharType="end"/>
        </w:r>
      </w:ins>
    </w:p>
    <w:p w14:paraId="691C2615" w14:textId="672E01C7" w:rsidR="00744E28" w:rsidRDefault="00744E28">
      <w:pPr>
        <w:pStyle w:val="TOC2"/>
        <w:rPr>
          <w:ins w:id="75" w:author="Ilkka Rinne" w:date="2022-10-25T14:58:00Z"/>
          <w:rFonts w:asciiTheme="minorHAnsi" w:eastAsiaTheme="minorEastAsia" w:hAnsiTheme="minorHAnsi" w:cstheme="minorBidi"/>
          <w:b w:val="0"/>
          <w:noProof/>
          <w:sz w:val="24"/>
          <w:szCs w:val="24"/>
          <w:lang w:val="en-FI" w:eastAsia="zh-CN"/>
        </w:rPr>
      </w:pPr>
      <w:ins w:id="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4.7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Identifiers</w:t>
        </w:r>
        <w:r>
          <w:rPr>
            <w:noProof/>
            <w:webHidden/>
          </w:rPr>
          <w:tab/>
        </w:r>
        <w:r>
          <w:rPr>
            <w:noProof/>
            <w:webHidden/>
          </w:rPr>
          <w:fldChar w:fldCharType="begin"/>
        </w:r>
        <w:r>
          <w:rPr>
            <w:noProof/>
            <w:webHidden/>
          </w:rPr>
          <w:instrText xml:space="preserve"> PAGEREF _Toc117602333 \h </w:instrText>
        </w:r>
        <w:r>
          <w:rPr>
            <w:noProof/>
            <w:webHidden/>
          </w:rPr>
        </w:r>
      </w:ins>
      <w:r>
        <w:rPr>
          <w:noProof/>
          <w:webHidden/>
        </w:rPr>
        <w:fldChar w:fldCharType="separate"/>
      </w:r>
      <w:ins w:id="77" w:author="Ilkka Rinne" w:date="2022-10-25T15:27:00Z">
        <w:r w:rsidR="002B42CB">
          <w:rPr>
            <w:noProof/>
            <w:webHidden/>
          </w:rPr>
          <w:t>8</w:t>
        </w:r>
      </w:ins>
      <w:ins w:id="78" w:author="Ilkka Rinne" w:date="2022-10-25T14:58:00Z">
        <w:r>
          <w:rPr>
            <w:noProof/>
            <w:webHidden/>
          </w:rPr>
          <w:fldChar w:fldCharType="end"/>
        </w:r>
        <w:r w:rsidRPr="004C086C">
          <w:rPr>
            <w:rStyle w:val="Hyperlink"/>
            <w:noProof/>
          </w:rPr>
          <w:fldChar w:fldCharType="end"/>
        </w:r>
      </w:ins>
    </w:p>
    <w:p w14:paraId="77EDE5D1" w14:textId="0D42F1FC" w:rsidR="00744E28" w:rsidRDefault="00744E28">
      <w:pPr>
        <w:pStyle w:val="TOC2"/>
        <w:rPr>
          <w:ins w:id="79" w:author="Ilkka Rinne" w:date="2022-10-25T14:58:00Z"/>
          <w:rFonts w:asciiTheme="minorHAnsi" w:eastAsiaTheme="minorEastAsia" w:hAnsiTheme="minorHAnsi" w:cstheme="minorBidi"/>
          <w:b w:val="0"/>
          <w:noProof/>
          <w:sz w:val="24"/>
          <w:szCs w:val="24"/>
          <w:lang w:val="en-FI" w:eastAsia="zh-CN"/>
        </w:rPr>
      </w:pPr>
      <w:ins w:id="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noProof/>
          </w:rPr>
          <w:t>4.8</w:t>
        </w:r>
        <w:r>
          <w:rPr>
            <w:rFonts w:asciiTheme="minorHAnsi" w:eastAsiaTheme="minorEastAsia" w:hAnsiTheme="minorHAnsi" w:cstheme="minorBidi"/>
            <w:b w:val="0"/>
            <w:noProof/>
            <w:sz w:val="24"/>
            <w:szCs w:val="24"/>
            <w:lang w:val="en-FI" w:eastAsia="zh-CN"/>
          </w:rPr>
          <w:tab/>
        </w:r>
        <w:r w:rsidRPr="004C086C">
          <w:rPr>
            <w:rStyle w:val="Hyperlink"/>
            <w:noProof/>
          </w:rPr>
          <w:t>Associations in UML context diagrams</w:t>
        </w:r>
        <w:r>
          <w:rPr>
            <w:noProof/>
            <w:webHidden/>
          </w:rPr>
          <w:tab/>
        </w:r>
        <w:r>
          <w:rPr>
            <w:noProof/>
            <w:webHidden/>
          </w:rPr>
          <w:fldChar w:fldCharType="begin"/>
        </w:r>
        <w:r>
          <w:rPr>
            <w:noProof/>
            <w:webHidden/>
          </w:rPr>
          <w:instrText xml:space="preserve"> PAGEREF _Toc117602334 \h </w:instrText>
        </w:r>
        <w:r>
          <w:rPr>
            <w:noProof/>
            <w:webHidden/>
          </w:rPr>
        </w:r>
      </w:ins>
      <w:r>
        <w:rPr>
          <w:noProof/>
          <w:webHidden/>
        </w:rPr>
        <w:fldChar w:fldCharType="separate"/>
      </w:r>
      <w:ins w:id="81" w:author="Ilkka Rinne" w:date="2022-10-25T15:27:00Z">
        <w:r w:rsidR="002B42CB">
          <w:rPr>
            <w:noProof/>
            <w:webHidden/>
          </w:rPr>
          <w:t>9</w:t>
        </w:r>
      </w:ins>
      <w:ins w:id="82" w:author="Ilkka Rinne" w:date="2022-10-25T14:58:00Z">
        <w:r>
          <w:rPr>
            <w:noProof/>
            <w:webHidden/>
          </w:rPr>
          <w:fldChar w:fldCharType="end"/>
        </w:r>
        <w:r w:rsidRPr="004C086C">
          <w:rPr>
            <w:rStyle w:val="Hyperlink"/>
            <w:noProof/>
          </w:rPr>
          <w:fldChar w:fldCharType="end"/>
        </w:r>
      </w:ins>
    </w:p>
    <w:p w14:paraId="7C967C3B" w14:textId="203298B7" w:rsidR="00744E28" w:rsidRDefault="00744E28">
      <w:pPr>
        <w:pStyle w:val="TOC1"/>
        <w:rPr>
          <w:ins w:id="83" w:author="Ilkka Rinne" w:date="2022-10-25T14:58:00Z"/>
          <w:rFonts w:asciiTheme="minorHAnsi" w:eastAsiaTheme="minorEastAsia" w:hAnsiTheme="minorHAnsi" w:cstheme="minorBidi"/>
          <w:b w:val="0"/>
          <w:noProof/>
          <w:sz w:val="24"/>
          <w:szCs w:val="24"/>
          <w:lang w:val="en-FI" w:eastAsia="zh-CN"/>
        </w:rPr>
      </w:pPr>
      <w:ins w:id="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Conformance</w:t>
        </w:r>
        <w:r>
          <w:rPr>
            <w:noProof/>
            <w:webHidden/>
          </w:rPr>
          <w:tab/>
        </w:r>
        <w:r>
          <w:rPr>
            <w:noProof/>
            <w:webHidden/>
          </w:rPr>
          <w:fldChar w:fldCharType="begin"/>
        </w:r>
        <w:r>
          <w:rPr>
            <w:noProof/>
            <w:webHidden/>
          </w:rPr>
          <w:instrText xml:space="preserve"> PAGEREF _Toc117602335 \h </w:instrText>
        </w:r>
        <w:r>
          <w:rPr>
            <w:noProof/>
            <w:webHidden/>
          </w:rPr>
        </w:r>
      </w:ins>
      <w:r>
        <w:rPr>
          <w:noProof/>
          <w:webHidden/>
        </w:rPr>
        <w:fldChar w:fldCharType="separate"/>
      </w:r>
      <w:ins w:id="85" w:author="Ilkka Rinne" w:date="2022-10-25T15:27:00Z">
        <w:r w:rsidR="002B42CB">
          <w:rPr>
            <w:noProof/>
            <w:webHidden/>
          </w:rPr>
          <w:t>9</w:t>
        </w:r>
      </w:ins>
      <w:ins w:id="86" w:author="Ilkka Rinne" w:date="2022-10-25T14:58:00Z">
        <w:r>
          <w:rPr>
            <w:noProof/>
            <w:webHidden/>
          </w:rPr>
          <w:fldChar w:fldCharType="end"/>
        </w:r>
        <w:r w:rsidRPr="004C086C">
          <w:rPr>
            <w:rStyle w:val="Hyperlink"/>
            <w:noProof/>
          </w:rPr>
          <w:fldChar w:fldCharType="end"/>
        </w:r>
      </w:ins>
    </w:p>
    <w:p w14:paraId="3428E6A2" w14:textId="77D45DB9" w:rsidR="00744E28" w:rsidRDefault="00744E28">
      <w:pPr>
        <w:pStyle w:val="TOC2"/>
        <w:rPr>
          <w:ins w:id="87" w:author="Ilkka Rinne" w:date="2022-10-25T14:58:00Z"/>
          <w:rFonts w:asciiTheme="minorHAnsi" w:eastAsiaTheme="minorEastAsia" w:hAnsiTheme="minorHAnsi" w:cstheme="minorBidi"/>
          <w:b w:val="0"/>
          <w:noProof/>
          <w:sz w:val="24"/>
          <w:szCs w:val="24"/>
          <w:lang w:val="en-FI" w:eastAsia="zh-CN"/>
        </w:rPr>
      </w:pPr>
      <w:ins w:id="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Overview</w:t>
        </w:r>
        <w:r>
          <w:rPr>
            <w:noProof/>
            <w:webHidden/>
          </w:rPr>
          <w:tab/>
        </w:r>
        <w:r>
          <w:rPr>
            <w:noProof/>
            <w:webHidden/>
          </w:rPr>
          <w:fldChar w:fldCharType="begin"/>
        </w:r>
        <w:r>
          <w:rPr>
            <w:noProof/>
            <w:webHidden/>
          </w:rPr>
          <w:instrText xml:space="preserve"> PAGEREF _Toc117602336 \h </w:instrText>
        </w:r>
        <w:r>
          <w:rPr>
            <w:noProof/>
            <w:webHidden/>
          </w:rPr>
        </w:r>
      </w:ins>
      <w:r>
        <w:rPr>
          <w:noProof/>
          <w:webHidden/>
        </w:rPr>
        <w:fldChar w:fldCharType="separate"/>
      </w:r>
      <w:ins w:id="89" w:author="Ilkka Rinne" w:date="2022-10-25T15:27:00Z">
        <w:r w:rsidR="002B42CB">
          <w:rPr>
            <w:noProof/>
            <w:webHidden/>
          </w:rPr>
          <w:t>9</w:t>
        </w:r>
      </w:ins>
      <w:ins w:id="90" w:author="Ilkka Rinne" w:date="2022-10-25T14:58:00Z">
        <w:r>
          <w:rPr>
            <w:noProof/>
            <w:webHidden/>
          </w:rPr>
          <w:fldChar w:fldCharType="end"/>
        </w:r>
        <w:r w:rsidRPr="004C086C">
          <w:rPr>
            <w:rStyle w:val="Hyperlink"/>
            <w:noProof/>
          </w:rPr>
          <w:fldChar w:fldCharType="end"/>
        </w:r>
      </w:ins>
    </w:p>
    <w:p w14:paraId="2024B0CA" w14:textId="4608C4CA" w:rsidR="00744E28" w:rsidRDefault="00744E28">
      <w:pPr>
        <w:pStyle w:val="TOC2"/>
        <w:rPr>
          <w:ins w:id="91" w:author="Ilkka Rinne" w:date="2022-10-25T14:58:00Z"/>
          <w:rFonts w:asciiTheme="minorHAnsi" w:eastAsiaTheme="minorEastAsia" w:hAnsiTheme="minorHAnsi" w:cstheme="minorBidi"/>
          <w:b w:val="0"/>
          <w:noProof/>
          <w:sz w:val="24"/>
          <w:szCs w:val="24"/>
          <w:lang w:val="en-FI" w:eastAsia="zh-CN"/>
        </w:rPr>
      </w:pPr>
      <w:ins w:id="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5.2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_Toc117602337 \h </w:instrText>
        </w:r>
        <w:r>
          <w:rPr>
            <w:noProof/>
            <w:webHidden/>
          </w:rPr>
        </w:r>
      </w:ins>
      <w:r>
        <w:rPr>
          <w:noProof/>
          <w:webHidden/>
        </w:rPr>
        <w:fldChar w:fldCharType="separate"/>
      </w:r>
      <w:ins w:id="93" w:author="Ilkka Rinne" w:date="2022-10-25T15:27:00Z">
        <w:r w:rsidR="002B42CB">
          <w:rPr>
            <w:noProof/>
            <w:webHidden/>
          </w:rPr>
          <w:t>9</w:t>
        </w:r>
      </w:ins>
      <w:ins w:id="94" w:author="Ilkka Rinne" w:date="2022-10-25T14:58:00Z">
        <w:r>
          <w:rPr>
            <w:noProof/>
            <w:webHidden/>
          </w:rPr>
          <w:fldChar w:fldCharType="end"/>
        </w:r>
        <w:r w:rsidRPr="004C086C">
          <w:rPr>
            <w:rStyle w:val="Hyperlink"/>
            <w:noProof/>
          </w:rPr>
          <w:fldChar w:fldCharType="end"/>
        </w:r>
      </w:ins>
    </w:p>
    <w:p w14:paraId="3A9F0A5A" w14:textId="0F96BE69" w:rsidR="00744E28" w:rsidRDefault="00744E28">
      <w:pPr>
        <w:pStyle w:val="TOC1"/>
        <w:rPr>
          <w:ins w:id="95" w:author="Ilkka Rinne" w:date="2022-10-25T14:58:00Z"/>
          <w:rFonts w:asciiTheme="minorHAnsi" w:eastAsiaTheme="minorEastAsia" w:hAnsiTheme="minorHAnsi" w:cstheme="minorBidi"/>
          <w:b w:val="0"/>
          <w:noProof/>
          <w:sz w:val="24"/>
          <w:szCs w:val="24"/>
          <w:lang w:val="en-FI" w:eastAsia="zh-CN"/>
        </w:rPr>
      </w:pPr>
      <w:ins w:id="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Packaging, requirements and dependencies</w:t>
        </w:r>
        <w:r>
          <w:rPr>
            <w:noProof/>
            <w:webHidden/>
          </w:rPr>
          <w:tab/>
        </w:r>
        <w:r>
          <w:rPr>
            <w:noProof/>
            <w:webHidden/>
          </w:rPr>
          <w:fldChar w:fldCharType="begin"/>
        </w:r>
        <w:r>
          <w:rPr>
            <w:noProof/>
            <w:webHidden/>
          </w:rPr>
          <w:instrText xml:space="preserve"> PAGEREF _Toc117602338 \h </w:instrText>
        </w:r>
        <w:r>
          <w:rPr>
            <w:noProof/>
            <w:webHidden/>
          </w:rPr>
        </w:r>
      </w:ins>
      <w:r>
        <w:rPr>
          <w:noProof/>
          <w:webHidden/>
        </w:rPr>
        <w:fldChar w:fldCharType="separate"/>
      </w:r>
      <w:ins w:id="97" w:author="Ilkka Rinne" w:date="2022-10-25T15:27:00Z">
        <w:r w:rsidR="002B42CB">
          <w:rPr>
            <w:noProof/>
            <w:webHidden/>
          </w:rPr>
          <w:t>11</w:t>
        </w:r>
      </w:ins>
      <w:ins w:id="98" w:author="Ilkka Rinne" w:date="2022-10-25T14:58:00Z">
        <w:r>
          <w:rPr>
            <w:noProof/>
            <w:webHidden/>
          </w:rPr>
          <w:fldChar w:fldCharType="end"/>
        </w:r>
        <w:r w:rsidRPr="004C086C">
          <w:rPr>
            <w:rStyle w:val="Hyperlink"/>
            <w:noProof/>
          </w:rPr>
          <w:fldChar w:fldCharType="end"/>
        </w:r>
      </w:ins>
    </w:p>
    <w:p w14:paraId="025CF7CA" w14:textId="791AE955" w:rsidR="00744E28" w:rsidRDefault="00744E28">
      <w:pPr>
        <w:pStyle w:val="TOC2"/>
        <w:rPr>
          <w:ins w:id="99" w:author="Ilkka Rinne" w:date="2022-10-25T14:58:00Z"/>
          <w:rFonts w:asciiTheme="minorHAnsi" w:eastAsiaTheme="minorEastAsia" w:hAnsiTheme="minorHAnsi" w:cstheme="minorBidi"/>
          <w:b w:val="0"/>
          <w:noProof/>
          <w:sz w:val="24"/>
          <w:szCs w:val="24"/>
          <w:lang w:val="en-FI" w:eastAsia="zh-CN"/>
        </w:rPr>
      </w:pPr>
      <w:ins w:id="1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"_Toc117602339"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Requirements</w:t>
        </w:r>
        <w:r>
          <w:rPr>
            <w:noProof/>
            <w:webHidden/>
          </w:rPr>
          <w:tab/>
        </w:r>
        <w:r>
          <w:rPr>
            <w:noProof/>
            <w:webHidden/>
          </w:rPr>
          <w:fldChar w:fldCharType="begin"/>
        </w:r>
        <w:r>
          <w:rPr>
            <w:noProof/>
            <w:webHidden/>
          </w:rPr>
          <w:instrText xml:space="preserve"> PAGEREF _Toc117602339 \h </w:instrText>
        </w:r>
        <w:r>
          <w:rPr>
            <w:noProof/>
            <w:webHidden/>
          </w:rPr>
        </w:r>
      </w:ins>
      <w:r>
        <w:rPr>
          <w:noProof/>
          <w:webHidden/>
        </w:rPr>
        <w:fldChar w:fldCharType="separate"/>
      </w:r>
      <w:ins w:id="101" w:author="Ilkka Rinne" w:date="2022-10-25T15:27:00Z">
        <w:r w:rsidR="002B42CB">
          <w:rPr>
            <w:noProof/>
            <w:webHidden/>
          </w:rPr>
          <w:t>11</w:t>
        </w:r>
      </w:ins>
      <w:ins w:id="102" w:author="Ilkka Rinne" w:date="2022-10-25T14:58:00Z">
        <w:r>
          <w:rPr>
            <w:noProof/>
            <w:webHidden/>
          </w:rPr>
          <w:fldChar w:fldCharType="end"/>
        </w:r>
        <w:r w:rsidRPr="004C086C">
          <w:rPr>
            <w:rStyle w:val="Hyperlink"/>
            <w:noProof/>
          </w:rPr>
          <w:fldChar w:fldCharType="end"/>
        </w:r>
      </w:ins>
    </w:p>
    <w:p w14:paraId="439AB2BC" w14:textId="0F923D7B" w:rsidR="00744E28" w:rsidRDefault="00744E28">
      <w:pPr>
        <w:pStyle w:val="TOC2"/>
        <w:rPr>
          <w:ins w:id="103" w:author="Ilkka Rinne" w:date="2022-10-25T14:58:00Z"/>
          <w:rFonts w:asciiTheme="minorHAnsi" w:eastAsiaTheme="minorEastAsia" w:hAnsiTheme="minorHAnsi" w:cstheme="minorBidi"/>
          <w:b w:val="0"/>
          <w:noProof/>
          <w:sz w:val="24"/>
          <w:szCs w:val="24"/>
          <w:lang w:val="en-FI" w:eastAsia="zh-CN"/>
        </w:rPr>
      </w:pPr>
      <w:ins w:id="1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UML</w:t>
        </w:r>
        <w:r>
          <w:rPr>
            <w:noProof/>
            <w:webHidden/>
          </w:rPr>
          <w:tab/>
        </w:r>
        <w:r>
          <w:rPr>
            <w:noProof/>
            <w:webHidden/>
          </w:rPr>
          <w:fldChar w:fldCharType="begin"/>
        </w:r>
        <w:r>
          <w:rPr>
            <w:noProof/>
            <w:webHidden/>
          </w:rPr>
          <w:instrText xml:space="preserve"> PAGEREF _Toc117602340 \h </w:instrText>
        </w:r>
        <w:r>
          <w:rPr>
            <w:noProof/>
            <w:webHidden/>
          </w:rPr>
        </w:r>
      </w:ins>
      <w:r>
        <w:rPr>
          <w:noProof/>
          <w:webHidden/>
        </w:rPr>
        <w:fldChar w:fldCharType="separate"/>
      </w:r>
      <w:ins w:id="105" w:author="Ilkka Rinne" w:date="2022-10-25T15:27:00Z">
        <w:r w:rsidR="002B42CB">
          <w:rPr>
            <w:noProof/>
            <w:webHidden/>
          </w:rPr>
          <w:t>12</w:t>
        </w:r>
      </w:ins>
      <w:ins w:id="106" w:author="Ilkka Rinne" w:date="2022-10-25T14:58:00Z">
        <w:r>
          <w:rPr>
            <w:noProof/>
            <w:webHidden/>
          </w:rPr>
          <w:fldChar w:fldCharType="end"/>
        </w:r>
        <w:r w:rsidRPr="004C086C">
          <w:rPr>
            <w:rStyle w:val="Hyperlink"/>
            <w:noProof/>
          </w:rPr>
          <w:fldChar w:fldCharType="end"/>
        </w:r>
      </w:ins>
    </w:p>
    <w:p w14:paraId="20C7B28A" w14:textId="4A403EEF" w:rsidR="00744E28" w:rsidRDefault="00744E28">
      <w:pPr>
        <w:pStyle w:val="TOC3"/>
        <w:rPr>
          <w:ins w:id="107" w:author="Ilkka Rinne" w:date="2022-10-25T14:58:00Z"/>
          <w:rFonts w:asciiTheme="minorHAnsi" w:eastAsiaTheme="minorEastAsia" w:hAnsiTheme="minorHAnsi" w:cstheme="minorBidi"/>
          <w:b w:val="0"/>
          <w:noProof/>
          <w:sz w:val="24"/>
          <w:szCs w:val="24"/>
          <w:lang w:val="en-FI" w:eastAsia="zh-CN"/>
        </w:rPr>
      </w:pPr>
      <w:ins w:id="1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UML package structure</w:t>
        </w:r>
        <w:r>
          <w:rPr>
            <w:noProof/>
            <w:webHidden/>
          </w:rPr>
          <w:tab/>
        </w:r>
        <w:r>
          <w:rPr>
            <w:noProof/>
            <w:webHidden/>
          </w:rPr>
          <w:fldChar w:fldCharType="begin"/>
        </w:r>
        <w:r>
          <w:rPr>
            <w:noProof/>
            <w:webHidden/>
          </w:rPr>
          <w:instrText xml:space="preserve"> PAGEREF _Toc117602341 \h </w:instrText>
        </w:r>
        <w:r>
          <w:rPr>
            <w:noProof/>
            <w:webHidden/>
          </w:rPr>
        </w:r>
      </w:ins>
      <w:r>
        <w:rPr>
          <w:noProof/>
          <w:webHidden/>
        </w:rPr>
        <w:fldChar w:fldCharType="separate"/>
      </w:r>
      <w:ins w:id="109" w:author="Ilkka Rinne" w:date="2022-10-25T15:27:00Z">
        <w:r w:rsidR="002B42CB">
          <w:rPr>
            <w:noProof/>
            <w:webHidden/>
          </w:rPr>
          <w:t>12</w:t>
        </w:r>
      </w:ins>
      <w:ins w:id="110" w:author="Ilkka Rinne" w:date="2022-10-25T14:58:00Z">
        <w:r>
          <w:rPr>
            <w:noProof/>
            <w:webHidden/>
          </w:rPr>
          <w:fldChar w:fldCharType="end"/>
        </w:r>
        <w:r w:rsidRPr="004C086C">
          <w:rPr>
            <w:rStyle w:val="Hyperlink"/>
            <w:noProof/>
          </w:rPr>
          <w:fldChar w:fldCharType="end"/>
        </w:r>
      </w:ins>
    </w:p>
    <w:p w14:paraId="28191341" w14:textId="32606EC2" w:rsidR="00744E28" w:rsidRDefault="00744E28">
      <w:pPr>
        <w:pStyle w:val="TOC3"/>
        <w:rPr>
          <w:ins w:id="111" w:author="Ilkka Rinne" w:date="2022-10-25T14:58:00Z"/>
          <w:rFonts w:asciiTheme="minorHAnsi" w:eastAsiaTheme="minorEastAsia" w:hAnsiTheme="minorHAnsi" w:cstheme="minorBidi"/>
          <w:b w:val="0"/>
          <w:noProof/>
          <w:sz w:val="24"/>
          <w:szCs w:val="24"/>
          <w:lang w:val="en-FI" w:eastAsia="zh-CN"/>
        </w:rPr>
      </w:pPr>
      <w:ins w:id="1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UML package dependencies</w:t>
        </w:r>
        <w:r>
          <w:rPr>
            <w:noProof/>
            <w:webHidden/>
          </w:rPr>
          <w:tab/>
        </w:r>
        <w:r>
          <w:rPr>
            <w:noProof/>
            <w:webHidden/>
          </w:rPr>
          <w:fldChar w:fldCharType="begin"/>
        </w:r>
        <w:r>
          <w:rPr>
            <w:noProof/>
            <w:webHidden/>
          </w:rPr>
          <w:instrText xml:space="preserve"> PAGEREF _Toc117602342 \h </w:instrText>
        </w:r>
        <w:r>
          <w:rPr>
            <w:noProof/>
            <w:webHidden/>
          </w:rPr>
        </w:r>
      </w:ins>
      <w:r>
        <w:rPr>
          <w:noProof/>
          <w:webHidden/>
        </w:rPr>
        <w:fldChar w:fldCharType="separate"/>
      </w:r>
      <w:ins w:id="113" w:author="Ilkka Rinne" w:date="2022-10-25T15:27:00Z">
        <w:r w:rsidR="002B42CB">
          <w:rPr>
            <w:noProof/>
            <w:webHidden/>
          </w:rPr>
          <w:t>13</w:t>
        </w:r>
      </w:ins>
      <w:ins w:id="114" w:author="Ilkka Rinne" w:date="2022-10-25T14:58:00Z">
        <w:r>
          <w:rPr>
            <w:noProof/>
            <w:webHidden/>
          </w:rPr>
          <w:fldChar w:fldCharType="end"/>
        </w:r>
        <w:r w:rsidRPr="004C086C">
          <w:rPr>
            <w:rStyle w:val="Hyperlink"/>
            <w:noProof/>
          </w:rPr>
          <w:fldChar w:fldCharType="end"/>
        </w:r>
      </w:ins>
    </w:p>
    <w:p w14:paraId="65046427" w14:textId="002EB2CC" w:rsidR="00744E28" w:rsidRDefault="00744E28">
      <w:pPr>
        <w:pStyle w:val="TOC2"/>
        <w:rPr>
          <w:ins w:id="115" w:author="Ilkka Rinne" w:date="2022-10-25T14:58:00Z"/>
          <w:rFonts w:asciiTheme="minorHAnsi" w:eastAsiaTheme="minorEastAsia" w:hAnsiTheme="minorHAnsi" w:cstheme="minorBidi"/>
          <w:b w:val="0"/>
          <w:noProof/>
          <w:sz w:val="24"/>
          <w:szCs w:val="24"/>
          <w:lang w:val="en-FI" w:eastAsia="zh-CN"/>
        </w:rPr>
      </w:pPr>
      <w:ins w:id="1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6.3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Note on the use of Any</w:t>
        </w:r>
        <w:r>
          <w:rPr>
            <w:noProof/>
            <w:webHidden/>
          </w:rPr>
          <w:tab/>
        </w:r>
        <w:r>
          <w:rPr>
            <w:noProof/>
            <w:webHidden/>
          </w:rPr>
          <w:fldChar w:fldCharType="begin"/>
        </w:r>
        <w:r>
          <w:rPr>
            <w:noProof/>
            <w:webHidden/>
          </w:rPr>
          <w:instrText xml:space="preserve"> PAGEREF _Toc117602343 \h </w:instrText>
        </w:r>
        <w:r>
          <w:rPr>
            <w:noProof/>
            <w:webHidden/>
          </w:rPr>
        </w:r>
      </w:ins>
      <w:r>
        <w:rPr>
          <w:noProof/>
          <w:webHidden/>
        </w:rPr>
        <w:fldChar w:fldCharType="separate"/>
      </w:r>
      <w:ins w:id="117" w:author="Ilkka Rinne" w:date="2022-10-25T15:27:00Z">
        <w:r w:rsidR="002B42CB">
          <w:rPr>
            <w:noProof/>
            <w:webHidden/>
          </w:rPr>
          <w:t>15</w:t>
        </w:r>
      </w:ins>
      <w:ins w:id="118" w:author="Ilkka Rinne" w:date="2022-10-25T14:58:00Z">
        <w:r>
          <w:rPr>
            <w:noProof/>
            <w:webHidden/>
          </w:rPr>
          <w:fldChar w:fldCharType="end"/>
        </w:r>
        <w:r w:rsidRPr="004C086C">
          <w:rPr>
            <w:rStyle w:val="Hyperlink"/>
            <w:noProof/>
          </w:rPr>
          <w:fldChar w:fldCharType="end"/>
        </w:r>
      </w:ins>
    </w:p>
    <w:p w14:paraId="74830734" w14:textId="50167738" w:rsidR="00744E28" w:rsidRDefault="00744E28">
      <w:pPr>
        <w:pStyle w:val="TOC1"/>
        <w:rPr>
          <w:ins w:id="119" w:author="Ilkka Rinne" w:date="2022-10-25T14:58:00Z"/>
          <w:rFonts w:asciiTheme="minorHAnsi" w:eastAsiaTheme="minorEastAsia" w:hAnsiTheme="minorHAnsi" w:cstheme="minorBidi"/>
          <w:b w:val="0"/>
          <w:noProof/>
          <w:sz w:val="24"/>
          <w:szCs w:val="24"/>
          <w:lang w:val="en-FI" w:eastAsia="zh-CN"/>
        </w:rPr>
      </w:pPr>
      <w:ins w:id="1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_Toc117602344 \h </w:instrText>
        </w:r>
        <w:r>
          <w:rPr>
            <w:noProof/>
            <w:webHidden/>
          </w:rPr>
        </w:r>
      </w:ins>
      <w:r>
        <w:rPr>
          <w:noProof/>
          <w:webHidden/>
        </w:rPr>
        <w:fldChar w:fldCharType="separate"/>
      </w:r>
      <w:ins w:id="121" w:author="Ilkka Rinne" w:date="2022-10-25T15:27:00Z">
        <w:r w:rsidR="002B42CB">
          <w:rPr>
            <w:noProof/>
            <w:webHidden/>
          </w:rPr>
          <w:t>16</w:t>
        </w:r>
      </w:ins>
      <w:ins w:id="122" w:author="Ilkka Rinne" w:date="2022-10-25T14:58:00Z">
        <w:r>
          <w:rPr>
            <w:noProof/>
            <w:webHidden/>
          </w:rPr>
          <w:fldChar w:fldCharType="end"/>
        </w:r>
        <w:r w:rsidRPr="004C086C">
          <w:rPr>
            <w:rStyle w:val="Hyperlink"/>
            <w:noProof/>
          </w:rPr>
          <w:fldChar w:fldCharType="end"/>
        </w:r>
      </w:ins>
    </w:p>
    <w:p w14:paraId="61B84A54" w14:textId="5B770309" w:rsidR="00744E28" w:rsidRDefault="00744E28">
      <w:pPr>
        <w:pStyle w:val="TOC2"/>
        <w:rPr>
          <w:ins w:id="123" w:author="Ilkka Rinne" w:date="2022-10-25T14:58:00Z"/>
          <w:rFonts w:asciiTheme="minorHAnsi" w:eastAsiaTheme="minorEastAsia" w:hAnsiTheme="minorHAnsi" w:cstheme="minorBidi"/>
          <w:b w:val="0"/>
          <w:noProof/>
          <w:sz w:val="24"/>
          <w:szCs w:val="24"/>
          <w:lang w:val="en-FI" w:eastAsia="zh-CN"/>
        </w:rPr>
      </w:pPr>
      <w:ins w:id="1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 schema</w:t>
        </w:r>
        <w:r>
          <w:rPr>
            <w:noProof/>
            <w:webHidden/>
          </w:rPr>
          <w:tab/>
        </w:r>
        <w:r>
          <w:rPr>
            <w:noProof/>
            <w:webHidden/>
          </w:rPr>
          <w:fldChar w:fldCharType="begin"/>
        </w:r>
        <w:r>
          <w:rPr>
            <w:noProof/>
            <w:webHidden/>
          </w:rPr>
          <w:instrText xml:space="preserve"> PAGEREF _Toc117602345 \h </w:instrText>
        </w:r>
        <w:r>
          <w:rPr>
            <w:noProof/>
            <w:webHidden/>
          </w:rPr>
        </w:r>
      </w:ins>
      <w:r>
        <w:rPr>
          <w:noProof/>
          <w:webHidden/>
        </w:rPr>
        <w:fldChar w:fldCharType="separate"/>
      </w:r>
      <w:ins w:id="125" w:author="Ilkka Rinne" w:date="2022-10-25T15:27:00Z">
        <w:r w:rsidR="002B42CB">
          <w:rPr>
            <w:noProof/>
            <w:webHidden/>
          </w:rPr>
          <w:t>16</w:t>
        </w:r>
      </w:ins>
      <w:ins w:id="126" w:author="Ilkka Rinne" w:date="2022-10-25T14:58:00Z">
        <w:r>
          <w:rPr>
            <w:noProof/>
            <w:webHidden/>
          </w:rPr>
          <w:fldChar w:fldCharType="end"/>
        </w:r>
        <w:r w:rsidRPr="004C086C">
          <w:rPr>
            <w:rStyle w:val="Hyperlink"/>
            <w:noProof/>
          </w:rPr>
          <w:fldChar w:fldCharType="end"/>
        </w:r>
      </w:ins>
    </w:p>
    <w:p w14:paraId="76085CD7" w14:textId="7656FBA0" w:rsidR="00744E28" w:rsidRDefault="00744E28">
      <w:pPr>
        <w:pStyle w:val="TOC3"/>
        <w:rPr>
          <w:ins w:id="127" w:author="Ilkka Rinne" w:date="2022-10-25T14:58:00Z"/>
          <w:rFonts w:asciiTheme="minorHAnsi" w:eastAsiaTheme="minorEastAsia" w:hAnsiTheme="minorHAnsi" w:cstheme="minorBidi"/>
          <w:b w:val="0"/>
          <w:noProof/>
          <w:sz w:val="24"/>
          <w:szCs w:val="24"/>
          <w:lang w:val="en-FI" w:eastAsia="zh-CN"/>
        </w:rPr>
      </w:pPr>
      <w:ins w:id="1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Property evaluation</w:t>
        </w:r>
        <w:r>
          <w:rPr>
            <w:noProof/>
            <w:webHidden/>
          </w:rPr>
          <w:tab/>
        </w:r>
        <w:r>
          <w:rPr>
            <w:noProof/>
            <w:webHidden/>
          </w:rPr>
          <w:fldChar w:fldCharType="begin"/>
        </w:r>
        <w:r>
          <w:rPr>
            <w:noProof/>
            <w:webHidden/>
          </w:rPr>
          <w:instrText xml:space="preserve"> PAGEREF _Toc117602346 \h </w:instrText>
        </w:r>
        <w:r>
          <w:rPr>
            <w:noProof/>
            <w:webHidden/>
          </w:rPr>
        </w:r>
      </w:ins>
      <w:r>
        <w:rPr>
          <w:noProof/>
          <w:webHidden/>
        </w:rPr>
        <w:fldChar w:fldCharType="separate"/>
      </w:r>
      <w:ins w:id="129" w:author="Ilkka Rinne" w:date="2022-10-25T15:27:00Z">
        <w:r w:rsidR="002B42CB">
          <w:rPr>
            <w:noProof/>
            <w:webHidden/>
          </w:rPr>
          <w:t>16</w:t>
        </w:r>
      </w:ins>
      <w:ins w:id="130" w:author="Ilkka Rinne" w:date="2022-10-25T14:58:00Z">
        <w:r>
          <w:rPr>
            <w:noProof/>
            <w:webHidden/>
          </w:rPr>
          <w:fldChar w:fldCharType="end"/>
        </w:r>
        <w:r w:rsidRPr="004C086C">
          <w:rPr>
            <w:rStyle w:val="Hyperlink"/>
            <w:noProof/>
          </w:rPr>
          <w:fldChar w:fldCharType="end"/>
        </w:r>
      </w:ins>
    </w:p>
    <w:p w14:paraId="39DEACA0" w14:textId="58642E1C" w:rsidR="00744E28" w:rsidRDefault="00744E28">
      <w:pPr>
        <w:pStyle w:val="TOC3"/>
        <w:rPr>
          <w:ins w:id="131" w:author="Ilkka Rinne" w:date="2022-10-25T14:58:00Z"/>
          <w:rFonts w:asciiTheme="minorHAnsi" w:eastAsiaTheme="minorEastAsia" w:hAnsiTheme="minorHAnsi" w:cstheme="minorBidi"/>
          <w:b w:val="0"/>
          <w:noProof/>
          <w:sz w:val="24"/>
          <w:szCs w:val="24"/>
          <w:lang w:val="en-FI" w:eastAsia="zh-CN"/>
        </w:rPr>
      </w:pPr>
      <w:ins w:id="1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w:t>
        </w:r>
        <w:r>
          <w:rPr>
            <w:noProof/>
            <w:webHidden/>
          </w:rPr>
          <w:tab/>
        </w:r>
        <w:r>
          <w:rPr>
            <w:noProof/>
            <w:webHidden/>
          </w:rPr>
          <w:fldChar w:fldCharType="begin"/>
        </w:r>
        <w:r>
          <w:rPr>
            <w:noProof/>
            <w:webHidden/>
          </w:rPr>
          <w:instrText xml:space="preserve"> PAGEREF _Toc117602347 \h </w:instrText>
        </w:r>
        <w:r>
          <w:rPr>
            <w:noProof/>
            <w:webHidden/>
          </w:rPr>
        </w:r>
      </w:ins>
      <w:r>
        <w:rPr>
          <w:noProof/>
          <w:webHidden/>
        </w:rPr>
        <w:fldChar w:fldCharType="separate"/>
      </w:r>
      <w:ins w:id="133" w:author="Ilkka Rinne" w:date="2022-10-25T15:27:00Z">
        <w:r w:rsidR="002B42CB">
          <w:rPr>
            <w:noProof/>
            <w:webHidden/>
          </w:rPr>
          <w:t>16</w:t>
        </w:r>
      </w:ins>
      <w:ins w:id="134" w:author="Ilkka Rinne" w:date="2022-10-25T14:58:00Z">
        <w:r>
          <w:rPr>
            <w:noProof/>
            <w:webHidden/>
          </w:rPr>
          <w:fldChar w:fldCharType="end"/>
        </w:r>
        <w:r w:rsidRPr="004C086C">
          <w:rPr>
            <w:rStyle w:val="Hyperlink"/>
            <w:noProof/>
          </w:rPr>
          <w:fldChar w:fldCharType="end"/>
        </w:r>
      </w:ins>
    </w:p>
    <w:p w14:paraId="2E914E2B" w14:textId="294297A2" w:rsidR="00744E28" w:rsidRDefault="00744E28">
      <w:pPr>
        <w:pStyle w:val="TOC3"/>
        <w:rPr>
          <w:ins w:id="135" w:author="Ilkka Rinne" w:date="2022-10-25T14:58:00Z"/>
          <w:rFonts w:asciiTheme="minorHAnsi" w:eastAsiaTheme="minorEastAsia" w:hAnsiTheme="minorHAnsi" w:cstheme="minorBidi"/>
          <w:b w:val="0"/>
          <w:noProof/>
          <w:sz w:val="24"/>
          <w:szCs w:val="24"/>
          <w:lang w:val="en-FI" w:eastAsia="zh-CN"/>
        </w:rPr>
      </w:pPr>
      <w:ins w:id="1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Properties of an Observation</w:t>
        </w:r>
        <w:r>
          <w:rPr>
            <w:noProof/>
            <w:webHidden/>
          </w:rPr>
          <w:tab/>
        </w:r>
        <w:r>
          <w:rPr>
            <w:noProof/>
            <w:webHidden/>
          </w:rPr>
          <w:fldChar w:fldCharType="begin"/>
        </w:r>
        <w:r>
          <w:rPr>
            <w:noProof/>
            <w:webHidden/>
          </w:rPr>
          <w:instrText xml:space="preserve"> PAGEREF _Toc117602348 \h </w:instrText>
        </w:r>
        <w:r>
          <w:rPr>
            <w:noProof/>
            <w:webHidden/>
          </w:rPr>
        </w:r>
      </w:ins>
      <w:r>
        <w:rPr>
          <w:noProof/>
          <w:webHidden/>
        </w:rPr>
        <w:fldChar w:fldCharType="separate"/>
      </w:r>
      <w:ins w:id="137" w:author="Ilkka Rinne" w:date="2022-10-25T15:27:00Z">
        <w:r w:rsidR="002B42CB">
          <w:rPr>
            <w:noProof/>
            <w:webHidden/>
          </w:rPr>
          <w:t>17</w:t>
        </w:r>
      </w:ins>
      <w:ins w:id="138" w:author="Ilkka Rinne" w:date="2022-10-25T14:58:00Z">
        <w:r>
          <w:rPr>
            <w:noProof/>
            <w:webHidden/>
          </w:rPr>
          <w:fldChar w:fldCharType="end"/>
        </w:r>
        <w:r w:rsidRPr="004C086C">
          <w:rPr>
            <w:rStyle w:val="Hyperlink"/>
            <w:noProof/>
          </w:rPr>
          <w:fldChar w:fldCharType="end"/>
        </w:r>
      </w:ins>
    </w:p>
    <w:p w14:paraId="17708B82" w14:textId="308F5957" w:rsidR="00744E28" w:rsidRDefault="00744E28">
      <w:pPr>
        <w:pStyle w:val="TOC3"/>
        <w:rPr>
          <w:ins w:id="139" w:author="Ilkka Rinne" w:date="2022-10-25T14:58:00Z"/>
          <w:rFonts w:asciiTheme="minorHAnsi" w:eastAsiaTheme="minorEastAsia" w:hAnsiTheme="minorHAnsi" w:cstheme="minorBidi"/>
          <w:b w:val="0"/>
          <w:noProof/>
          <w:sz w:val="24"/>
          <w:szCs w:val="24"/>
          <w:lang w:val="en-FI" w:eastAsia="zh-CN"/>
        </w:rPr>
      </w:pPr>
      <w:ins w:id="1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"_Toc117602349"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 location</w:t>
        </w:r>
        <w:r>
          <w:rPr>
            <w:noProof/>
            <w:webHidden/>
          </w:rPr>
          <w:tab/>
        </w:r>
        <w:r>
          <w:rPr>
            <w:noProof/>
            <w:webHidden/>
          </w:rPr>
          <w:fldChar w:fldCharType="begin"/>
        </w:r>
        <w:r>
          <w:rPr>
            <w:noProof/>
            <w:webHidden/>
          </w:rPr>
          <w:instrText xml:space="preserve"> PAGEREF _Toc117602349 \h </w:instrText>
        </w:r>
        <w:r>
          <w:rPr>
            <w:noProof/>
            <w:webHidden/>
          </w:rPr>
        </w:r>
      </w:ins>
      <w:r>
        <w:rPr>
          <w:noProof/>
          <w:webHidden/>
        </w:rPr>
        <w:fldChar w:fldCharType="separate"/>
      </w:r>
      <w:ins w:id="141" w:author="Ilkka Rinne" w:date="2022-10-25T15:27:00Z">
        <w:r w:rsidR="002B42CB">
          <w:rPr>
            <w:noProof/>
            <w:webHidden/>
          </w:rPr>
          <w:t>17</w:t>
        </w:r>
      </w:ins>
      <w:ins w:id="142" w:author="Ilkka Rinne" w:date="2022-10-25T14:58:00Z">
        <w:r>
          <w:rPr>
            <w:noProof/>
            <w:webHidden/>
          </w:rPr>
          <w:fldChar w:fldCharType="end"/>
        </w:r>
        <w:r w:rsidRPr="004C086C">
          <w:rPr>
            <w:rStyle w:val="Hyperlink"/>
            <w:noProof/>
          </w:rPr>
          <w:fldChar w:fldCharType="end"/>
        </w:r>
      </w:ins>
    </w:p>
    <w:p w14:paraId="53A4C36E" w14:textId="231DF144" w:rsidR="00744E28" w:rsidRDefault="00744E28">
      <w:pPr>
        <w:pStyle w:val="TOC3"/>
        <w:rPr>
          <w:ins w:id="143" w:author="Ilkka Rinne" w:date="2022-10-25T14:58:00Z"/>
          <w:rFonts w:asciiTheme="minorHAnsi" w:eastAsiaTheme="minorEastAsia" w:hAnsiTheme="minorHAnsi" w:cstheme="minorBidi"/>
          <w:b w:val="0"/>
          <w:noProof/>
          <w:sz w:val="24"/>
          <w:szCs w:val="24"/>
          <w:lang w:val="en-FI" w:eastAsia="zh-CN"/>
        </w:rPr>
      </w:pPr>
      <w:ins w:id="1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Result types</w:t>
        </w:r>
        <w:r>
          <w:rPr>
            <w:noProof/>
            <w:webHidden/>
          </w:rPr>
          <w:tab/>
        </w:r>
        <w:r>
          <w:rPr>
            <w:noProof/>
            <w:webHidden/>
          </w:rPr>
          <w:fldChar w:fldCharType="begin"/>
        </w:r>
        <w:r>
          <w:rPr>
            <w:noProof/>
            <w:webHidden/>
          </w:rPr>
          <w:instrText xml:space="preserve"> PAGEREF _Toc117602350 \h </w:instrText>
        </w:r>
        <w:r>
          <w:rPr>
            <w:noProof/>
            <w:webHidden/>
          </w:rPr>
        </w:r>
      </w:ins>
      <w:r>
        <w:rPr>
          <w:noProof/>
          <w:webHidden/>
        </w:rPr>
        <w:fldChar w:fldCharType="separate"/>
      </w:r>
      <w:ins w:id="145" w:author="Ilkka Rinne" w:date="2022-10-25T15:27:00Z">
        <w:r w:rsidR="002B42CB">
          <w:rPr>
            <w:noProof/>
            <w:webHidden/>
          </w:rPr>
          <w:t>18</w:t>
        </w:r>
      </w:ins>
      <w:ins w:id="146" w:author="Ilkka Rinne" w:date="2022-10-25T14:58:00Z">
        <w:r>
          <w:rPr>
            <w:noProof/>
            <w:webHidden/>
          </w:rPr>
          <w:fldChar w:fldCharType="end"/>
        </w:r>
        <w:r w:rsidRPr="004C086C">
          <w:rPr>
            <w:rStyle w:val="Hyperlink"/>
            <w:noProof/>
          </w:rPr>
          <w:fldChar w:fldCharType="end"/>
        </w:r>
      </w:ins>
    </w:p>
    <w:p w14:paraId="72EA3E8E" w14:textId="5882D727" w:rsidR="00744E28" w:rsidRDefault="00744E28">
      <w:pPr>
        <w:pStyle w:val="TOC3"/>
        <w:rPr>
          <w:ins w:id="147" w:author="Ilkka Rinne" w:date="2022-10-25T14:58:00Z"/>
          <w:rFonts w:asciiTheme="minorHAnsi" w:eastAsiaTheme="minorEastAsia" w:hAnsiTheme="minorHAnsi" w:cstheme="minorBidi"/>
          <w:b w:val="0"/>
          <w:noProof/>
          <w:sz w:val="24"/>
          <w:szCs w:val="24"/>
          <w:lang w:val="en-FI" w:eastAsia="zh-CN"/>
        </w:rPr>
      </w:pPr>
      <w:ins w:id="1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7.1.6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Use of the observation model</w:t>
        </w:r>
        <w:r>
          <w:rPr>
            <w:noProof/>
            <w:webHidden/>
          </w:rPr>
          <w:tab/>
        </w:r>
        <w:r>
          <w:rPr>
            <w:noProof/>
            <w:webHidden/>
          </w:rPr>
          <w:fldChar w:fldCharType="begin"/>
        </w:r>
        <w:r>
          <w:rPr>
            <w:noProof/>
            <w:webHidden/>
          </w:rPr>
          <w:instrText xml:space="preserve"> PAGEREF _Toc117602351 \h </w:instrText>
        </w:r>
        <w:r>
          <w:rPr>
            <w:noProof/>
            <w:webHidden/>
          </w:rPr>
        </w:r>
      </w:ins>
      <w:r>
        <w:rPr>
          <w:noProof/>
          <w:webHidden/>
        </w:rPr>
        <w:fldChar w:fldCharType="separate"/>
      </w:r>
      <w:ins w:id="149" w:author="Ilkka Rinne" w:date="2022-10-25T15:27:00Z">
        <w:r w:rsidR="002B42CB">
          <w:rPr>
            <w:noProof/>
            <w:webHidden/>
          </w:rPr>
          <w:t>18</w:t>
        </w:r>
      </w:ins>
      <w:ins w:id="150" w:author="Ilkka Rinne" w:date="2022-10-25T14:58:00Z">
        <w:r>
          <w:rPr>
            <w:noProof/>
            <w:webHidden/>
          </w:rPr>
          <w:fldChar w:fldCharType="end"/>
        </w:r>
        <w:r w:rsidRPr="004C086C">
          <w:rPr>
            <w:rStyle w:val="Hyperlink"/>
            <w:noProof/>
          </w:rPr>
          <w:fldChar w:fldCharType="end"/>
        </w:r>
      </w:ins>
    </w:p>
    <w:p w14:paraId="1F6EC77F" w14:textId="392986D8" w:rsidR="00744E28" w:rsidRDefault="00744E28">
      <w:pPr>
        <w:pStyle w:val="TOC2"/>
        <w:rPr>
          <w:ins w:id="151" w:author="Ilkka Rinne" w:date="2022-10-25T14:58:00Z"/>
          <w:rFonts w:asciiTheme="minorHAnsi" w:eastAsiaTheme="minorEastAsia" w:hAnsiTheme="minorHAnsi" w:cstheme="minorBidi"/>
          <w:b w:val="0"/>
          <w:noProof/>
          <w:sz w:val="24"/>
          <w:szCs w:val="24"/>
          <w:lang w:val="en-FI" w:eastAsia="zh-CN"/>
        </w:rPr>
      </w:pPr>
      <w:ins w:id="1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 schema</w:t>
        </w:r>
        <w:r>
          <w:rPr>
            <w:noProof/>
            <w:webHidden/>
          </w:rPr>
          <w:tab/>
        </w:r>
        <w:r>
          <w:rPr>
            <w:noProof/>
            <w:webHidden/>
          </w:rPr>
          <w:fldChar w:fldCharType="begin"/>
        </w:r>
        <w:r>
          <w:rPr>
            <w:noProof/>
            <w:webHidden/>
          </w:rPr>
          <w:instrText xml:space="preserve"> PAGEREF _Toc117602352 \h </w:instrText>
        </w:r>
        <w:r>
          <w:rPr>
            <w:noProof/>
            <w:webHidden/>
          </w:rPr>
        </w:r>
      </w:ins>
      <w:r>
        <w:rPr>
          <w:noProof/>
          <w:webHidden/>
        </w:rPr>
        <w:fldChar w:fldCharType="separate"/>
      </w:r>
      <w:ins w:id="153" w:author="Ilkka Rinne" w:date="2022-10-25T15:27:00Z">
        <w:r w:rsidR="002B42CB">
          <w:rPr>
            <w:noProof/>
            <w:webHidden/>
          </w:rPr>
          <w:t>18</w:t>
        </w:r>
      </w:ins>
      <w:ins w:id="154" w:author="Ilkka Rinne" w:date="2022-10-25T14:58:00Z">
        <w:r>
          <w:rPr>
            <w:noProof/>
            <w:webHidden/>
          </w:rPr>
          <w:fldChar w:fldCharType="end"/>
        </w:r>
        <w:r w:rsidRPr="004C086C">
          <w:rPr>
            <w:rStyle w:val="Hyperlink"/>
            <w:noProof/>
          </w:rPr>
          <w:fldChar w:fldCharType="end"/>
        </w:r>
      </w:ins>
    </w:p>
    <w:p w14:paraId="77E81AFD" w14:textId="35BCE698" w:rsidR="00744E28" w:rsidRDefault="00744E28">
      <w:pPr>
        <w:pStyle w:val="TOC3"/>
        <w:rPr>
          <w:ins w:id="155" w:author="Ilkka Rinne" w:date="2022-10-25T14:58:00Z"/>
          <w:rFonts w:asciiTheme="minorHAnsi" w:eastAsiaTheme="minorEastAsia" w:hAnsiTheme="minorHAnsi" w:cstheme="minorBidi"/>
          <w:b w:val="0"/>
          <w:noProof/>
          <w:sz w:val="24"/>
          <w:szCs w:val="24"/>
          <w:lang w:val="en-FI" w:eastAsia="zh-CN"/>
        </w:rPr>
      </w:pPr>
      <w:ins w:id="1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Role of sample features</w:t>
        </w:r>
        <w:r>
          <w:rPr>
            <w:noProof/>
            <w:webHidden/>
          </w:rPr>
          <w:tab/>
        </w:r>
        <w:r>
          <w:rPr>
            <w:noProof/>
            <w:webHidden/>
          </w:rPr>
          <w:fldChar w:fldCharType="begin"/>
        </w:r>
        <w:r>
          <w:rPr>
            <w:noProof/>
            <w:webHidden/>
          </w:rPr>
          <w:instrText xml:space="preserve"> PAGEREF _Toc117602353 \h </w:instrText>
        </w:r>
        <w:r>
          <w:rPr>
            <w:noProof/>
            <w:webHidden/>
          </w:rPr>
        </w:r>
      </w:ins>
      <w:r>
        <w:rPr>
          <w:noProof/>
          <w:webHidden/>
        </w:rPr>
        <w:fldChar w:fldCharType="separate"/>
      </w:r>
      <w:ins w:id="157" w:author="Ilkka Rinne" w:date="2022-10-25T15:27:00Z">
        <w:r w:rsidR="002B42CB">
          <w:rPr>
            <w:noProof/>
            <w:webHidden/>
          </w:rPr>
          <w:t>18</w:t>
        </w:r>
      </w:ins>
      <w:ins w:id="158" w:author="Ilkka Rinne" w:date="2022-10-25T14:58:00Z">
        <w:r>
          <w:rPr>
            <w:noProof/>
            <w:webHidden/>
          </w:rPr>
          <w:fldChar w:fldCharType="end"/>
        </w:r>
        <w:r w:rsidRPr="004C086C">
          <w:rPr>
            <w:rStyle w:val="Hyperlink"/>
            <w:noProof/>
          </w:rPr>
          <w:fldChar w:fldCharType="end"/>
        </w:r>
      </w:ins>
    </w:p>
    <w:p w14:paraId="1E606388" w14:textId="0158ABE2" w:rsidR="00744E28" w:rsidRDefault="00744E28">
      <w:pPr>
        <w:pStyle w:val="TOC3"/>
        <w:rPr>
          <w:ins w:id="159" w:author="Ilkka Rinne" w:date="2022-10-25T14:58:00Z"/>
          <w:rFonts w:asciiTheme="minorHAnsi" w:eastAsiaTheme="minorEastAsia" w:hAnsiTheme="minorHAnsi" w:cstheme="minorBidi"/>
          <w:b w:val="0"/>
          <w:noProof/>
          <w:sz w:val="24"/>
          <w:szCs w:val="24"/>
          <w:lang w:val="en-FI" w:eastAsia="zh-CN"/>
        </w:rPr>
      </w:pPr>
      <w:ins w:id="1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Proximate vs. ultimate feature-of-interest</w:t>
        </w:r>
        <w:r>
          <w:rPr>
            <w:noProof/>
            <w:webHidden/>
          </w:rPr>
          <w:tab/>
        </w:r>
        <w:r>
          <w:rPr>
            <w:noProof/>
            <w:webHidden/>
          </w:rPr>
          <w:fldChar w:fldCharType="begin"/>
        </w:r>
        <w:r>
          <w:rPr>
            <w:noProof/>
            <w:webHidden/>
          </w:rPr>
          <w:instrText xml:space="preserve"> PAGEREF _Toc117602354 \h </w:instrText>
        </w:r>
        <w:r>
          <w:rPr>
            <w:noProof/>
            <w:webHidden/>
          </w:rPr>
        </w:r>
      </w:ins>
      <w:r>
        <w:rPr>
          <w:noProof/>
          <w:webHidden/>
        </w:rPr>
        <w:fldChar w:fldCharType="separate"/>
      </w:r>
      <w:ins w:id="161" w:author="Ilkka Rinne" w:date="2022-10-25T15:27:00Z">
        <w:r w:rsidR="002B42CB">
          <w:rPr>
            <w:noProof/>
            <w:webHidden/>
          </w:rPr>
          <w:t>18</w:t>
        </w:r>
      </w:ins>
      <w:ins w:id="162" w:author="Ilkka Rinne" w:date="2022-10-25T14:58:00Z">
        <w:r>
          <w:rPr>
            <w:noProof/>
            <w:webHidden/>
          </w:rPr>
          <w:fldChar w:fldCharType="end"/>
        </w:r>
        <w:r w:rsidRPr="004C086C">
          <w:rPr>
            <w:rStyle w:val="Hyperlink"/>
            <w:noProof/>
          </w:rPr>
          <w:fldChar w:fldCharType="end"/>
        </w:r>
      </w:ins>
    </w:p>
    <w:p w14:paraId="72D7298D" w14:textId="00EF12BC" w:rsidR="00744E28" w:rsidRDefault="00744E28">
      <w:pPr>
        <w:pStyle w:val="TOC3"/>
        <w:rPr>
          <w:ins w:id="163" w:author="Ilkka Rinne" w:date="2022-10-25T14:58:00Z"/>
          <w:rFonts w:asciiTheme="minorHAnsi" w:eastAsiaTheme="minorEastAsia" w:hAnsiTheme="minorHAnsi" w:cstheme="minorBidi"/>
          <w:b w:val="0"/>
          <w:noProof/>
          <w:sz w:val="24"/>
          <w:szCs w:val="24"/>
          <w:lang w:val="en-FI" w:eastAsia="zh-CN"/>
        </w:rPr>
      </w:pPr>
      <w:ins w:id="1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Role of Sample</w:t>
        </w:r>
        <w:r>
          <w:rPr>
            <w:noProof/>
            <w:webHidden/>
          </w:rPr>
          <w:tab/>
        </w:r>
        <w:r>
          <w:rPr>
            <w:noProof/>
            <w:webHidden/>
          </w:rPr>
          <w:fldChar w:fldCharType="begin"/>
        </w:r>
        <w:r>
          <w:rPr>
            <w:noProof/>
            <w:webHidden/>
          </w:rPr>
          <w:instrText xml:space="preserve"> PAGEREF _Toc117602355 \h </w:instrText>
        </w:r>
        <w:r>
          <w:rPr>
            <w:noProof/>
            <w:webHidden/>
          </w:rPr>
        </w:r>
      </w:ins>
      <w:r>
        <w:rPr>
          <w:noProof/>
          <w:webHidden/>
        </w:rPr>
        <w:fldChar w:fldCharType="separate"/>
      </w:r>
      <w:ins w:id="165" w:author="Ilkka Rinne" w:date="2022-10-25T15:27:00Z">
        <w:r w:rsidR="002B42CB">
          <w:rPr>
            <w:noProof/>
            <w:webHidden/>
          </w:rPr>
          <w:t>20</w:t>
        </w:r>
      </w:ins>
      <w:ins w:id="166" w:author="Ilkka Rinne" w:date="2022-10-25T14:58:00Z">
        <w:r>
          <w:rPr>
            <w:noProof/>
            <w:webHidden/>
          </w:rPr>
          <w:fldChar w:fldCharType="end"/>
        </w:r>
        <w:r w:rsidRPr="004C086C">
          <w:rPr>
            <w:rStyle w:val="Hyperlink"/>
            <w:noProof/>
          </w:rPr>
          <w:fldChar w:fldCharType="end"/>
        </w:r>
      </w:ins>
    </w:p>
    <w:p w14:paraId="4361FB8F" w14:textId="30E3A7B8" w:rsidR="00744E28" w:rsidRDefault="00744E28">
      <w:pPr>
        <w:pStyle w:val="TOC3"/>
        <w:rPr>
          <w:ins w:id="167" w:author="Ilkka Rinne" w:date="2022-10-25T14:58:00Z"/>
          <w:rFonts w:asciiTheme="minorHAnsi" w:eastAsiaTheme="minorEastAsia" w:hAnsiTheme="minorHAnsi" w:cstheme="minorBidi"/>
          <w:b w:val="0"/>
          <w:noProof/>
          <w:sz w:val="24"/>
          <w:szCs w:val="24"/>
          <w:lang w:val="en-FI" w:eastAsia="zh-CN"/>
        </w:rPr>
      </w:pPr>
      <w:ins w:id="1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 process</w:t>
        </w:r>
        <w:r>
          <w:rPr>
            <w:noProof/>
            <w:webHidden/>
          </w:rPr>
          <w:tab/>
        </w:r>
        <w:r>
          <w:rPr>
            <w:noProof/>
            <w:webHidden/>
          </w:rPr>
          <w:fldChar w:fldCharType="begin"/>
        </w:r>
        <w:r>
          <w:rPr>
            <w:noProof/>
            <w:webHidden/>
          </w:rPr>
          <w:instrText xml:space="preserve"> PAGEREF _Toc117602356 \h </w:instrText>
        </w:r>
        <w:r>
          <w:rPr>
            <w:noProof/>
            <w:webHidden/>
          </w:rPr>
        </w:r>
      </w:ins>
      <w:r>
        <w:rPr>
          <w:noProof/>
          <w:webHidden/>
        </w:rPr>
        <w:fldChar w:fldCharType="separate"/>
      </w:r>
      <w:ins w:id="169" w:author="Ilkka Rinne" w:date="2022-10-25T15:27:00Z">
        <w:r w:rsidR="002B42CB">
          <w:rPr>
            <w:noProof/>
            <w:webHidden/>
          </w:rPr>
          <w:t>20</w:t>
        </w:r>
      </w:ins>
      <w:ins w:id="170" w:author="Ilkka Rinne" w:date="2022-10-25T14:58:00Z">
        <w:r>
          <w:rPr>
            <w:noProof/>
            <w:webHidden/>
          </w:rPr>
          <w:fldChar w:fldCharType="end"/>
        </w:r>
        <w:r w:rsidRPr="004C086C">
          <w:rPr>
            <w:rStyle w:val="Hyperlink"/>
            <w:noProof/>
          </w:rPr>
          <w:fldChar w:fldCharType="end"/>
        </w:r>
      </w:ins>
    </w:p>
    <w:p w14:paraId="20FC882C" w14:textId="07999E3B" w:rsidR="00744E28" w:rsidRDefault="00744E28">
      <w:pPr>
        <w:pStyle w:val="TOC3"/>
        <w:rPr>
          <w:ins w:id="171" w:author="Ilkka Rinne" w:date="2022-10-25T14:58:00Z"/>
          <w:rFonts w:asciiTheme="minorHAnsi" w:eastAsiaTheme="minorEastAsia" w:hAnsiTheme="minorHAnsi" w:cstheme="minorBidi"/>
          <w:b w:val="0"/>
          <w:noProof/>
          <w:sz w:val="24"/>
          <w:szCs w:val="24"/>
          <w:lang w:val="en-FI" w:eastAsia="zh-CN"/>
        </w:rPr>
      </w:pPr>
      <w:ins w:id="1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7.2.5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Classification of samples</w:t>
        </w:r>
        <w:r>
          <w:rPr>
            <w:noProof/>
            <w:webHidden/>
          </w:rPr>
          <w:tab/>
        </w:r>
        <w:r>
          <w:rPr>
            <w:noProof/>
            <w:webHidden/>
          </w:rPr>
          <w:fldChar w:fldCharType="begin"/>
        </w:r>
        <w:r>
          <w:rPr>
            <w:noProof/>
            <w:webHidden/>
          </w:rPr>
          <w:instrText xml:space="preserve"> PAGEREF _Toc117602357 \h </w:instrText>
        </w:r>
        <w:r>
          <w:rPr>
            <w:noProof/>
            <w:webHidden/>
          </w:rPr>
        </w:r>
      </w:ins>
      <w:r>
        <w:rPr>
          <w:noProof/>
          <w:webHidden/>
        </w:rPr>
        <w:fldChar w:fldCharType="separate"/>
      </w:r>
      <w:ins w:id="173" w:author="Ilkka Rinne" w:date="2022-10-25T15:27:00Z">
        <w:r w:rsidR="002B42CB">
          <w:rPr>
            <w:noProof/>
            <w:webHidden/>
          </w:rPr>
          <w:t>21</w:t>
        </w:r>
      </w:ins>
      <w:ins w:id="174" w:author="Ilkka Rinne" w:date="2022-10-25T14:58:00Z">
        <w:r>
          <w:rPr>
            <w:noProof/>
            <w:webHidden/>
          </w:rPr>
          <w:fldChar w:fldCharType="end"/>
        </w:r>
        <w:r w:rsidRPr="004C086C">
          <w:rPr>
            <w:rStyle w:val="Hyperlink"/>
            <w:noProof/>
          </w:rPr>
          <w:fldChar w:fldCharType="end"/>
        </w:r>
      </w:ins>
    </w:p>
    <w:p w14:paraId="1300D70E" w14:textId="69A4D696" w:rsidR="00744E28" w:rsidRDefault="00744E28">
      <w:pPr>
        <w:pStyle w:val="TOC2"/>
        <w:rPr>
          <w:ins w:id="175" w:author="Ilkka Rinne" w:date="2022-10-25T14:58:00Z"/>
          <w:rFonts w:asciiTheme="minorHAnsi" w:eastAsiaTheme="minorEastAsia" w:hAnsiTheme="minorHAnsi" w:cstheme="minorBidi"/>
          <w:b w:val="0"/>
          <w:noProof/>
          <w:sz w:val="24"/>
          <w:szCs w:val="24"/>
          <w:lang w:val="en-FI" w:eastAsia="zh-CN"/>
        </w:rPr>
      </w:pPr>
      <w:ins w:id="1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_Toc117602358 \h </w:instrText>
        </w:r>
        <w:r>
          <w:rPr>
            <w:noProof/>
            <w:webHidden/>
          </w:rPr>
        </w:r>
      </w:ins>
      <w:r>
        <w:rPr>
          <w:noProof/>
          <w:webHidden/>
        </w:rPr>
        <w:fldChar w:fldCharType="separate"/>
      </w:r>
      <w:ins w:id="177" w:author="Ilkka Rinne" w:date="2022-10-25T15:27:00Z">
        <w:r w:rsidR="002B42CB">
          <w:rPr>
            <w:noProof/>
            <w:webHidden/>
          </w:rPr>
          <w:t>21</w:t>
        </w:r>
      </w:ins>
      <w:ins w:id="178" w:author="Ilkka Rinne" w:date="2022-10-25T14:58:00Z">
        <w:r>
          <w:rPr>
            <w:noProof/>
            <w:webHidden/>
          </w:rPr>
          <w:fldChar w:fldCharType="end"/>
        </w:r>
        <w:r w:rsidRPr="004C086C">
          <w:rPr>
            <w:rStyle w:val="Hyperlink"/>
            <w:noProof/>
          </w:rPr>
          <w:fldChar w:fldCharType="end"/>
        </w:r>
      </w:ins>
    </w:p>
    <w:p w14:paraId="2246EA1D" w14:textId="093A9A38" w:rsidR="00744E28" w:rsidRDefault="00744E28">
      <w:pPr>
        <w:pStyle w:val="TOC3"/>
        <w:rPr>
          <w:ins w:id="179" w:author="Ilkka Rinne" w:date="2022-10-25T14:58:00Z"/>
          <w:rFonts w:asciiTheme="minorHAnsi" w:eastAsiaTheme="minorEastAsia" w:hAnsiTheme="minorHAnsi" w:cstheme="minorBidi"/>
          <w:b w:val="0"/>
          <w:noProof/>
          <w:sz w:val="24"/>
          <w:szCs w:val="24"/>
          <w:lang w:val="en-FI" w:eastAsia="zh-CN"/>
        </w:rPr>
      </w:pPr>
      <w:ins w:id="1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"_Toc117602359"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Model consistency</w:t>
        </w:r>
        <w:r>
          <w:rPr>
            <w:noProof/>
            <w:webHidden/>
          </w:rPr>
          <w:tab/>
        </w:r>
        <w:r>
          <w:rPr>
            <w:noProof/>
            <w:webHidden/>
          </w:rPr>
          <w:fldChar w:fldCharType="begin"/>
        </w:r>
        <w:r>
          <w:rPr>
            <w:noProof/>
            <w:webHidden/>
          </w:rPr>
          <w:instrText xml:space="preserve"> PAGEREF _Toc117602359 \h </w:instrText>
        </w:r>
        <w:r>
          <w:rPr>
            <w:noProof/>
            <w:webHidden/>
          </w:rPr>
        </w:r>
      </w:ins>
      <w:r>
        <w:rPr>
          <w:noProof/>
          <w:webHidden/>
        </w:rPr>
        <w:fldChar w:fldCharType="separate"/>
      </w:r>
      <w:ins w:id="181" w:author="Ilkka Rinne" w:date="2022-10-25T15:27:00Z">
        <w:r w:rsidR="002B42CB">
          <w:rPr>
            <w:noProof/>
            <w:webHidden/>
          </w:rPr>
          <w:t>21</w:t>
        </w:r>
      </w:ins>
      <w:ins w:id="182" w:author="Ilkka Rinne" w:date="2022-10-25T14:58:00Z">
        <w:r>
          <w:rPr>
            <w:noProof/>
            <w:webHidden/>
          </w:rPr>
          <w:fldChar w:fldCharType="end"/>
        </w:r>
        <w:r w:rsidRPr="004C086C">
          <w:rPr>
            <w:rStyle w:val="Hyperlink"/>
            <w:noProof/>
          </w:rPr>
          <w:fldChar w:fldCharType="end"/>
        </w:r>
      </w:ins>
    </w:p>
    <w:p w14:paraId="15900C97" w14:textId="7D2B00FE" w:rsidR="00744E28" w:rsidRDefault="00744E28">
      <w:pPr>
        <w:pStyle w:val="TOC3"/>
        <w:rPr>
          <w:ins w:id="183" w:author="Ilkka Rinne" w:date="2022-10-25T14:58:00Z"/>
          <w:rFonts w:asciiTheme="minorHAnsi" w:eastAsiaTheme="minorEastAsia" w:hAnsiTheme="minorHAnsi" w:cstheme="minorBidi"/>
          <w:b w:val="0"/>
          <w:noProof/>
          <w:sz w:val="24"/>
          <w:szCs w:val="24"/>
          <w:lang w:val="en-FI" w:eastAsia="zh-CN"/>
        </w:rPr>
      </w:pPr>
      <w:ins w:id="1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7.3.2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_Toc117602360 \h </w:instrText>
        </w:r>
        <w:r>
          <w:rPr>
            <w:noProof/>
            <w:webHidden/>
          </w:rPr>
        </w:r>
      </w:ins>
      <w:r>
        <w:rPr>
          <w:noProof/>
          <w:webHidden/>
        </w:rPr>
        <w:fldChar w:fldCharType="separate"/>
      </w:r>
      <w:ins w:id="185" w:author="Ilkka Rinne" w:date="2022-10-25T15:27:00Z">
        <w:r w:rsidR="002B42CB">
          <w:rPr>
            <w:noProof/>
            <w:webHidden/>
          </w:rPr>
          <w:t>23</w:t>
        </w:r>
      </w:ins>
      <w:ins w:id="186" w:author="Ilkka Rinne" w:date="2022-10-25T14:58:00Z">
        <w:r>
          <w:rPr>
            <w:noProof/>
            <w:webHidden/>
          </w:rPr>
          <w:fldChar w:fldCharType="end"/>
        </w:r>
        <w:r w:rsidRPr="004C086C">
          <w:rPr>
            <w:rStyle w:val="Hyperlink"/>
            <w:noProof/>
          </w:rPr>
          <w:fldChar w:fldCharType="end"/>
        </w:r>
      </w:ins>
    </w:p>
    <w:p w14:paraId="523FBD38" w14:textId="134852AE" w:rsidR="00744E28" w:rsidRDefault="00744E28">
      <w:pPr>
        <w:pStyle w:val="TOC1"/>
        <w:rPr>
          <w:ins w:id="187" w:author="Ilkka Rinne" w:date="2022-10-25T14:58:00Z"/>
          <w:rFonts w:asciiTheme="minorHAnsi" w:eastAsiaTheme="minorEastAsia" w:hAnsiTheme="minorHAnsi" w:cstheme="minorBidi"/>
          <w:b w:val="0"/>
          <w:noProof/>
          <w:sz w:val="24"/>
          <w:szCs w:val="24"/>
          <w:lang w:val="en-FI" w:eastAsia="zh-CN"/>
        </w:rPr>
      </w:pPr>
      <w:ins w:id="1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Observation schema</w:t>
        </w:r>
        <w:r>
          <w:rPr>
            <w:noProof/>
            <w:webHidden/>
          </w:rPr>
          <w:tab/>
        </w:r>
        <w:r>
          <w:rPr>
            <w:noProof/>
            <w:webHidden/>
          </w:rPr>
          <w:fldChar w:fldCharType="begin"/>
        </w:r>
        <w:r>
          <w:rPr>
            <w:noProof/>
            <w:webHidden/>
          </w:rPr>
          <w:instrText xml:space="preserve"> PAGEREF _Toc117602361 \h </w:instrText>
        </w:r>
        <w:r>
          <w:rPr>
            <w:noProof/>
            <w:webHidden/>
          </w:rPr>
        </w:r>
      </w:ins>
      <w:r>
        <w:rPr>
          <w:noProof/>
          <w:webHidden/>
        </w:rPr>
        <w:fldChar w:fldCharType="separate"/>
      </w:r>
      <w:ins w:id="189" w:author="Ilkka Rinne" w:date="2022-10-25T15:27:00Z">
        <w:r w:rsidR="002B42CB">
          <w:rPr>
            <w:noProof/>
            <w:webHidden/>
          </w:rPr>
          <w:t>26</w:t>
        </w:r>
      </w:ins>
      <w:ins w:id="190" w:author="Ilkka Rinne" w:date="2022-10-25T14:58:00Z">
        <w:r>
          <w:rPr>
            <w:noProof/>
            <w:webHidden/>
          </w:rPr>
          <w:fldChar w:fldCharType="end"/>
        </w:r>
        <w:r w:rsidRPr="004C086C">
          <w:rPr>
            <w:rStyle w:val="Hyperlink"/>
            <w:noProof/>
          </w:rPr>
          <w:fldChar w:fldCharType="end"/>
        </w:r>
      </w:ins>
    </w:p>
    <w:p w14:paraId="724AE84E" w14:textId="6F63C813" w:rsidR="00744E28" w:rsidRDefault="00744E28">
      <w:pPr>
        <w:pStyle w:val="TOC2"/>
        <w:rPr>
          <w:ins w:id="191" w:author="Ilkka Rinne" w:date="2022-10-25T14:58:00Z"/>
          <w:rFonts w:asciiTheme="minorHAnsi" w:eastAsiaTheme="minorEastAsia" w:hAnsiTheme="minorHAnsi" w:cstheme="minorBidi"/>
          <w:b w:val="0"/>
          <w:noProof/>
          <w:sz w:val="24"/>
          <w:szCs w:val="24"/>
          <w:lang w:val="en-FI" w:eastAsia="zh-CN"/>
        </w:rPr>
      </w:pPr>
      <w:ins w:id="1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_Toc117602362 \h </w:instrText>
        </w:r>
        <w:r>
          <w:rPr>
            <w:noProof/>
            <w:webHidden/>
          </w:rPr>
        </w:r>
      </w:ins>
      <w:r>
        <w:rPr>
          <w:noProof/>
          <w:webHidden/>
        </w:rPr>
        <w:fldChar w:fldCharType="separate"/>
      </w:r>
      <w:ins w:id="193" w:author="Ilkka Rinne" w:date="2022-10-25T15:27:00Z">
        <w:r w:rsidR="002B42CB">
          <w:rPr>
            <w:noProof/>
            <w:webHidden/>
          </w:rPr>
          <w:t>26</w:t>
        </w:r>
      </w:ins>
      <w:ins w:id="194" w:author="Ilkka Rinne" w:date="2022-10-25T14:58:00Z">
        <w:r>
          <w:rPr>
            <w:noProof/>
            <w:webHidden/>
          </w:rPr>
          <w:fldChar w:fldCharType="end"/>
        </w:r>
        <w:r w:rsidRPr="004C086C">
          <w:rPr>
            <w:rStyle w:val="Hyperlink"/>
            <w:noProof/>
          </w:rPr>
          <w:fldChar w:fldCharType="end"/>
        </w:r>
      </w:ins>
    </w:p>
    <w:p w14:paraId="3EBEE5CE" w14:textId="1E59E4FA" w:rsidR="00744E28" w:rsidRDefault="00744E28">
      <w:pPr>
        <w:pStyle w:val="TOC3"/>
        <w:rPr>
          <w:ins w:id="195" w:author="Ilkka Rinne" w:date="2022-10-25T14:58:00Z"/>
          <w:rFonts w:asciiTheme="minorHAnsi" w:eastAsiaTheme="minorEastAsia" w:hAnsiTheme="minorHAnsi" w:cstheme="minorBidi"/>
          <w:b w:val="0"/>
          <w:noProof/>
          <w:sz w:val="24"/>
          <w:szCs w:val="24"/>
          <w:lang w:val="en-FI" w:eastAsia="zh-CN"/>
        </w:rPr>
      </w:pPr>
      <w:ins w:id="1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Observation model</w:t>
        </w:r>
        <w:r>
          <w:rPr>
            <w:noProof/>
            <w:webHidden/>
          </w:rPr>
          <w:tab/>
        </w:r>
        <w:r>
          <w:rPr>
            <w:noProof/>
            <w:webHidden/>
          </w:rPr>
          <w:fldChar w:fldCharType="begin"/>
        </w:r>
        <w:r>
          <w:rPr>
            <w:noProof/>
            <w:webHidden/>
          </w:rPr>
          <w:instrText xml:space="preserve"> PAGEREF _Toc117602363 \h </w:instrText>
        </w:r>
        <w:r>
          <w:rPr>
            <w:noProof/>
            <w:webHidden/>
          </w:rPr>
        </w:r>
      </w:ins>
      <w:r>
        <w:rPr>
          <w:noProof/>
          <w:webHidden/>
        </w:rPr>
        <w:fldChar w:fldCharType="separate"/>
      </w:r>
      <w:ins w:id="197" w:author="Ilkka Rinne" w:date="2022-10-25T15:27:00Z">
        <w:r w:rsidR="002B42CB">
          <w:rPr>
            <w:noProof/>
            <w:webHidden/>
          </w:rPr>
          <w:t>26</w:t>
        </w:r>
      </w:ins>
      <w:ins w:id="198" w:author="Ilkka Rinne" w:date="2022-10-25T14:58:00Z">
        <w:r>
          <w:rPr>
            <w:noProof/>
            <w:webHidden/>
          </w:rPr>
          <w:fldChar w:fldCharType="end"/>
        </w:r>
        <w:r w:rsidRPr="004C086C">
          <w:rPr>
            <w:rStyle w:val="Hyperlink"/>
            <w:noProof/>
          </w:rPr>
          <w:fldChar w:fldCharType="end"/>
        </w:r>
      </w:ins>
    </w:p>
    <w:p w14:paraId="3C82F836" w14:textId="3EC88083" w:rsidR="00744E28" w:rsidRDefault="00744E28">
      <w:pPr>
        <w:pStyle w:val="TOC3"/>
        <w:rPr>
          <w:ins w:id="199" w:author="Ilkka Rinne" w:date="2022-10-25T14:58:00Z"/>
          <w:rFonts w:asciiTheme="minorHAnsi" w:eastAsiaTheme="minorEastAsia" w:hAnsiTheme="minorHAnsi" w:cstheme="minorBidi"/>
          <w:b w:val="0"/>
          <w:noProof/>
          <w:sz w:val="24"/>
          <w:szCs w:val="24"/>
          <w:lang w:val="en-FI" w:eastAsia="zh-CN"/>
        </w:rPr>
      </w:pPr>
      <w:ins w:id="2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_Toc117602364 \h </w:instrText>
        </w:r>
        <w:r>
          <w:rPr>
            <w:noProof/>
            <w:webHidden/>
          </w:rPr>
        </w:r>
      </w:ins>
      <w:r>
        <w:rPr>
          <w:noProof/>
          <w:webHidden/>
        </w:rPr>
        <w:fldChar w:fldCharType="separate"/>
      </w:r>
      <w:ins w:id="201" w:author="Ilkka Rinne" w:date="2022-10-25T15:27:00Z">
        <w:r w:rsidR="002B42CB">
          <w:rPr>
            <w:noProof/>
            <w:webHidden/>
          </w:rPr>
          <w:t>27</w:t>
        </w:r>
      </w:ins>
      <w:ins w:id="202" w:author="Ilkka Rinne" w:date="2022-10-25T14:58:00Z">
        <w:r>
          <w:rPr>
            <w:noProof/>
            <w:webHidden/>
          </w:rPr>
          <w:fldChar w:fldCharType="end"/>
        </w:r>
        <w:r w:rsidRPr="004C086C">
          <w:rPr>
            <w:rStyle w:val="Hyperlink"/>
            <w:noProof/>
          </w:rPr>
          <w:fldChar w:fldCharType="end"/>
        </w:r>
      </w:ins>
    </w:p>
    <w:p w14:paraId="07790A6F" w14:textId="18AE4CEE" w:rsidR="00744E28" w:rsidRDefault="00744E28">
      <w:pPr>
        <w:pStyle w:val="TOC3"/>
        <w:rPr>
          <w:ins w:id="203" w:author="Ilkka Rinne" w:date="2022-10-25T14:58:00Z"/>
          <w:rFonts w:asciiTheme="minorHAnsi" w:eastAsiaTheme="minorEastAsia" w:hAnsiTheme="minorHAnsi" w:cstheme="minorBidi"/>
          <w:b w:val="0"/>
          <w:noProof/>
          <w:sz w:val="24"/>
          <w:szCs w:val="24"/>
          <w:lang w:val="en-FI" w:eastAsia="zh-CN"/>
        </w:rPr>
      </w:pPr>
      <w:ins w:id="2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relatedObservation</w:t>
        </w:r>
        <w:r>
          <w:rPr>
            <w:noProof/>
            <w:webHidden/>
          </w:rPr>
          <w:tab/>
        </w:r>
        <w:r>
          <w:rPr>
            <w:noProof/>
            <w:webHidden/>
          </w:rPr>
          <w:fldChar w:fldCharType="begin"/>
        </w:r>
        <w:r>
          <w:rPr>
            <w:noProof/>
            <w:webHidden/>
          </w:rPr>
          <w:instrText xml:space="preserve"> PAGEREF _Toc117602365 \h </w:instrText>
        </w:r>
        <w:r>
          <w:rPr>
            <w:noProof/>
            <w:webHidden/>
          </w:rPr>
        </w:r>
      </w:ins>
      <w:r>
        <w:rPr>
          <w:noProof/>
          <w:webHidden/>
        </w:rPr>
        <w:fldChar w:fldCharType="separate"/>
      </w:r>
      <w:ins w:id="205" w:author="Ilkka Rinne" w:date="2022-10-25T15:27:00Z">
        <w:r w:rsidR="002B42CB">
          <w:rPr>
            <w:noProof/>
            <w:webHidden/>
          </w:rPr>
          <w:t>28</w:t>
        </w:r>
      </w:ins>
      <w:ins w:id="206" w:author="Ilkka Rinne" w:date="2022-10-25T14:58:00Z">
        <w:r>
          <w:rPr>
            <w:noProof/>
            <w:webHidden/>
          </w:rPr>
          <w:fldChar w:fldCharType="end"/>
        </w:r>
        <w:r w:rsidRPr="004C086C">
          <w:rPr>
            <w:rStyle w:val="Hyperlink"/>
            <w:noProof/>
          </w:rPr>
          <w:fldChar w:fldCharType="end"/>
        </w:r>
      </w:ins>
    </w:p>
    <w:p w14:paraId="4991FD7F" w14:textId="6F889B33" w:rsidR="00744E28" w:rsidRDefault="00744E28">
      <w:pPr>
        <w:pStyle w:val="TOC2"/>
        <w:rPr>
          <w:ins w:id="207" w:author="Ilkka Rinne" w:date="2022-10-25T14:58:00Z"/>
          <w:rFonts w:asciiTheme="minorHAnsi" w:eastAsiaTheme="minorEastAsia" w:hAnsiTheme="minorHAnsi" w:cstheme="minorBidi"/>
          <w:b w:val="0"/>
          <w:noProof/>
          <w:sz w:val="24"/>
          <w:szCs w:val="24"/>
          <w:lang w:val="en-FI" w:eastAsia="zh-CN"/>
        </w:rPr>
      </w:pPr>
      <w:ins w:id="2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w:t>
        </w:r>
        <w:r>
          <w:rPr>
            <w:noProof/>
            <w:webHidden/>
          </w:rPr>
          <w:tab/>
        </w:r>
        <w:r>
          <w:rPr>
            <w:noProof/>
            <w:webHidden/>
          </w:rPr>
          <w:fldChar w:fldCharType="begin"/>
        </w:r>
        <w:r>
          <w:rPr>
            <w:noProof/>
            <w:webHidden/>
          </w:rPr>
          <w:instrText xml:space="preserve"> PAGEREF _Toc117602366 \h </w:instrText>
        </w:r>
        <w:r>
          <w:rPr>
            <w:noProof/>
            <w:webHidden/>
          </w:rPr>
        </w:r>
      </w:ins>
      <w:r>
        <w:rPr>
          <w:noProof/>
          <w:webHidden/>
        </w:rPr>
        <w:fldChar w:fldCharType="separate"/>
      </w:r>
      <w:ins w:id="209" w:author="Ilkka Rinne" w:date="2022-10-25T15:27:00Z">
        <w:r w:rsidR="002B42CB">
          <w:rPr>
            <w:noProof/>
            <w:webHidden/>
          </w:rPr>
          <w:t>28</w:t>
        </w:r>
      </w:ins>
      <w:ins w:id="210" w:author="Ilkka Rinne" w:date="2022-10-25T14:58:00Z">
        <w:r>
          <w:rPr>
            <w:noProof/>
            <w:webHidden/>
          </w:rPr>
          <w:fldChar w:fldCharType="end"/>
        </w:r>
        <w:r w:rsidRPr="004C086C">
          <w:rPr>
            <w:rStyle w:val="Hyperlink"/>
            <w:noProof/>
          </w:rPr>
          <w:fldChar w:fldCharType="end"/>
        </w:r>
      </w:ins>
    </w:p>
    <w:p w14:paraId="00B6BB52" w14:textId="0F1C5373" w:rsidR="00744E28" w:rsidRDefault="00744E28">
      <w:pPr>
        <w:pStyle w:val="TOC3"/>
        <w:rPr>
          <w:ins w:id="211" w:author="Ilkka Rinne" w:date="2022-10-25T14:58:00Z"/>
          <w:rFonts w:asciiTheme="minorHAnsi" w:eastAsiaTheme="minorEastAsia" w:hAnsiTheme="minorHAnsi" w:cstheme="minorBidi"/>
          <w:b w:val="0"/>
          <w:noProof/>
          <w:sz w:val="24"/>
          <w:szCs w:val="24"/>
          <w:lang w:val="en-FI" w:eastAsia="zh-CN"/>
        </w:rPr>
      </w:pPr>
      <w:ins w:id="2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_Toc117602367 \h </w:instrText>
        </w:r>
        <w:r>
          <w:rPr>
            <w:noProof/>
            <w:webHidden/>
          </w:rPr>
        </w:r>
      </w:ins>
      <w:r>
        <w:rPr>
          <w:noProof/>
          <w:webHidden/>
        </w:rPr>
        <w:fldChar w:fldCharType="separate"/>
      </w:r>
      <w:ins w:id="213" w:author="Ilkka Rinne" w:date="2022-10-25T15:27:00Z">
        <w:r w:rsidR="002B42CB">
          <w:rPr>
            <w:noProof/>
            <w:webHidden/>
          </w:rPr>
          <w:t>28</w:t>
        </w:r>
      </w:ins>
      <w:ins w:id="214" w:author="Ilkka Rinne" w:date="2022-10-25T14:58:00Z">
        <w:r>
          <w:rPr>
            <w:noProof/>
            <w:webHidden/>
          </w:rPr>
          <w:fldChar w:fldCharType="end"/>
        </w:r>
        <w:r w:rsidRPr="004C086C">
          <w:rPr>
            <w:rStyle w:val="Hyperlink"/>
            <w:noProof/>
          </w:rPr>
          <w:fldChar w:fldCharType="end"/>
        </w:r>
      </w:ins>
    </w:p>
    <w:p w14:paraId="7D3CE585" w14:textId="19F1AD6B" w:rsidR="00744E28" w:rsidRDefault="00744E28">
      <w:pPr>
        <w:pStyle w:val="TOC3"/>
        <w:rPr>
          <w:ins w:id="215" w:author="Ilkka Rinne" w:date="2022-10-25T14:58:00Z"/>
          <w:rFonts w:asciiTheme="minorHAnsi" w:eastAsiaTheme="minorEastAsia" w:hAnsiTheme="minorHAnsi" w:cstheme="minorBidi"/>
          <w:b w:val="0"/>
          <w:noProof/>
          <w:sz w:val="24"/>
          <w:szCs w:val="24"/>
          <w:lang w:val="en-FI" w:eastAsia="zh-CN"/>
        </w:rPr>
      </w:pPr>
      <w:ins w:id="216" w:author="Ilkka Rinne" w:date="2022-10-25T14:58:00Z">
        <w:r w:rsidRPr="004C086C">
          <w:rPr>
            <w:rStyle w:val="Hyperlink"/>
            <w:noProof/>
          </w:rPr>
          <w:lastRenderedPageBreak/>
          <w:fldChar w:fldCharType="begin"/>
        </w:r>
        <w:r w:rsidRPr="004C086C">
          <w:rPr>
            <w:rStyle w:val="Hyperlink"/>
            <w:noProof/>
          </w:rPr>
          <w:instrText xml:space="preserve"> </w:instrText>
        </w:r>
        <w:r>
          <w:rPr>
            <w:noProof/>
          </w:rPr>
          <w:instrText>HYPERLINK \l "_Toc117602368"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Observation</w:t>
        </w:r>
        <w:r>
          <w:rPr>
            <w:noProof/>
            <w:webHidden/>
          </w:rPr>
          <w:tab/>
        </w:r>
        <w:r>
          <w:rPr>
            <w:noProof/>
            <w:webHidden/>
          </w:rPr>
          <w:fldChar w:fldCharType="begin"/>
        </w:r>
        <w:r>
          <w:rPr>
            <w:noProof/>
            <w:webHidden/>
          </w:rPr>
          <w:instrText xml:space="preserve"> PAGEREF _Toc117602368 \h </w:instrText>
        </w:r>
        <w:r>
          <w:rPr>
            <w:noProof/>
            <w:webHidden/>
          </w:rPr>
        </w:r>
      </w:ins>
      <w:r>
        <w:rPr>
          <w:noProof/>
          <w:webHidden/>
        </w:rPr>
        <w:fldChar w:fldCharType="separate"/>
      </w:r>
      <w:ins w:id="217" w:author="Ilkka Rinne" w:date="2022-10-25T15:27:00Z">
        <w:r w:rsidR="002B42CB">
          <w:rPr>
            <w:noProof/>
            <w:webHidden/>
          </w:rPr>
          <w:t>29</w:t>
        </w:r>
      </w:ins>
      <w:ins w:id="218" w:author="Ilkka Rinne" w:date="2022-10-25T14:58:00Z">
        <w:r>
          <w:rPr>
            <w:noProof/>
            <w:webHidden/>
          </w:rPr>
          <w:fldChar w:fldCharType="end"/>
        </w:r>
        <w:r w:rsidRPr="004C086C">
          <w:rPr>
            <w:rStyle w:val="Hyperlink"/>
            <w:noProof/>
          </w:rPr>
          <w:fldChar w:fldCharType="end"/>
        </w:r>
      </w:ins>
    </w:p>
    <w:p w14:paraId="243E0A04" w14:textId="177922AB" w:rsidR="00744E28" w:rsidRDefault="00744E28">
      <w:pPr>
        <w:pStyle w:val="TOC3"/>
        <w:rPr>
          <w:ins w:id="219" w:author="Ilkka Rinne" w:date="2022-10-25T14:58:00Z"/>
          <w:rFonts w:asciiTheme="minorHAnsi" w:eastAsiaTheme="minorEastAsia" w:hAnsiTheme="minorHAnsi" w:cstheme="minorBidi"/>
          <w:b w:val="0"/>
          <w:noProof/>
          <w:sz w:val="24"/>
          <w:szCs w:val="24"/>
          <w:lang w:val="en-FI" w:eastAsia="zh-CN"/>
        </w:rPr>
      </w:pPr>
      <w:ins w:id="2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"_Toc117602369"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phenomenonTime</w:t>
        </w:r>
        <w:r>
          <w:rPr>
            <w:noProof/>
            <w:webHidden/>
          </w:rPr>
          <w:tab/>
        </w:r>
        <w:r>
          <w:rPr>
            <w:noProof/>
            <w:webHidden/>
          </w:rPr>
          <w:fldChar w:fldCharType="begin"/>
        </w:r>
        <w:r>
          <w:rPr>
            <w:noProof/>
            <w:webHidden/>
          </w:rPr>
          <w:instrText xml:space="preserve"> PAGEREF _Toc117602369 \h </w:instrText>
        </w:r>
        <w:r>
          <w:rPr>
            <w:noProof/>
            <w:webHidden/>
          </w:rPr>
        </w:r>
      </w:ins>
      <w:r>
        <w:rPr>
          <w:noProof/>
          <w:webHidden/>
        </w:rPr>
        <w:fldChar w:fldCharType="separate"/>
      </w:r>
      <w:ins w:id="221" w:author="Ilkka Rinne" w:date="2022-10-25T15:27:00Z">
        <w:r w:rsidR="002B42CB">
          <w:rPr>
            <w:noProof/>
            <w:webHidden/>
          </w:rPr>
          <w:t>29</w:t>
        </w:r>
      </w:ins>
      <w:ins w:id="222" w:author="Ilkka Rinne" w:date="2022-10-25T14:58:00Z">
        <w:r>
          <w:rPr>
            <w:noProof/>
            <w:webHidden/>
          </w:rPr>
          <w:fldChar w:fldCharType="end"/>
        </w:r>
        <w:r w:rsidRPr="004C086C">
          <w:rPr>
            <w:rStyle w:val="Hyperlink"/>
            <w:noProof/>
          </w:rPr>
          <w:fldChar w:fldCharType="end"/>
        </w:r>
      </w:ins>
    </w:p>
    <w:p w14:paraId="7B1313A4" w14:textId="66C20846" w:rsidR="00744E28" w:rsidRDefault="00744E28">
      <w:pPr>
        <w:pStyle w:val="TOC3"/>
        <w:rPr>
          <w:ins w:id="223" w:author="Ilkka Rinne" w:date="2022-10-25T14:58:00Z"/>
          <w:rFonts w:asciiTheme="minorHAnsi" w:eastAsiaTheme="minorEastAsia" w:hAnsiTheme="minorHAnsi" w:cstheme="minorBidi"/>
          <w:b w:val="0"/>
          <w:noProof/>
          <w:sz w:val="24"/>
          <w:szCs w:val="24"/>
          <w:lang w:val="en-FI" w:eastAsia="zh-CN"/>
        </w:rPr>
      </w:pPr>
      <w:ins w:id="2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resultTime</w:t>
        </w:r>
        <w:r>
          <w:rPr>
            <w:noProof/>
            <w:webHidden/>
          </w:rPr>
          <w:tab/>
        </w:r>
        <w:r>
          <w:rPr>
            <w:noProof/>
            <w:webHidden/>
          </w:rPr>
          <w:fldChar w:fldCharType="begin"/>
        </w:r>
        <w:r>
          <w:rPr>
            <w:noProof/>
            <w:webHidden/>
          </w:rPr>
          <w:instrText xml:space="preserve"> PAGEREF _Toc117602370 \h </w:instrText>
        </w:r>
        <w:r>
          <w:rPr>
            <w:noProof/>
            <w:webHidden/>
          </w:rPr>
        </w:r>
      </w:ins>
      <w:r>
        <w:rPr>
          <w:noProof/>
          <w:webHidden/>
        </w:rPr>
        <w:fldChar w:fldCharType="separate"/>
      </w:r>
      <w:ins w:id="225" w:author="Ilkka Rinne" w:date="2022-10-25T15:27:00Z">
        <w:r w:rsidR="002B42CB">
          <w:rPr>
            <w:noProof/>
            <w:webHidden/>
          </w:rPr>
          <w:t>30</w:t>
        </w:r>
      </w:ins>
      <w:ins w:id="226" w:author="Ilkka Rinne" w:date="2022-10-25T14:58:00Z">
        <w:r>
          <w:rPr>
            <w:noProof/>
            <w:webHidden/>
          </w:rPr>
          <w:fldChar w:fldCharType="end"/>
        </w:r>
        <w:r w:rsidRPr="004C086C">
          <w:rPr>
            <w:rStyle w:val="Hyperlink"/>
            <w:noProof/>
          </w:rPr>
          <w:fldChar w:fldCharType="end"/>
        </w:r>
      </w:ins>
    </w:p>
    <w:p w14:paraId="25E572C4" w14:textId="508262D0" w:rsidR="00744E28" w:rsidRDefault="00744E28">
      <w:pPr>
        <w:pStyle w:val="TOC3"/>
        <w:rPr>
          <w:ins w:id="227" w:author="Ilkka Rinne" w:date="2022-10-25T14:58:00Z"/>
          <w:rFonts w:asciiTheme="minorHAnsi" w:eastAsiaTheme="minorEastAsia" w:hAnsiTheme="minorHAnsi" w:cstheme="minorBidi"/>
          <w:b w:val="0"/>
          <w:noProof/>
          <w:sz w:val="24"/>
          <w:szCs w:val="24"/>
          <w:lang w:val="en-FI" w:eastAsia="zh-CN"/>
        </w:rPr>
      </w:pPr>
      <w:ins w:id="2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validTime</w:t>
        </w:r>
        <w:r>
          <w:rPr>
            <w:noProof/>
            <w:webHidden/>
          </w:rPr>
          <w:tab/>
        </w:r>
        <w:r>
          <w:rPr>
            <w:noProof/>
            <w:webHidden/>
          </w:rPr>
          <w:fldChar w:fldCharType="begin"/>
        </w:r>
        <w:r>
          <w:rPr>
            <w:noProof/>
            <w:webHidden/>
          </w:rPr>
          <w:instrText xml:space="preserve"> PAGEREF _Toc117602371 \h </w:instrText>
        </w:r>
        <w:r>
          <w:rPr>
            <w:noProof/>
            <w:webHidden/>
          </w:rPr>
        </w:r>
      </w:ins>
      <w:r>
        <w:rPr>
          <w:noProof/>
          <w:webHidden/>
        </w:rPr>
        <w:fldChar w:fldCharType="separate"/>
      </w:r>
      <w:ins w:id="229" w:author="Ilkka Rinne" w:date="2022-10-25T15:27:00Z">
        <w:r w:rsidR="002B42CB">
          <w:rPr>
            <w:noProof/>
            <w:webHidden/>
          </w:rPr>
          <w:t>30</w:t>
        </w:r>
      </w:ins>
      <w:ins w:id="230" w:author="Ilkka Rinne" w:date="2022-10-25T14:58:00Z">
        <w:r>
          <w:rPr>
            <w:noProof/>
            <w:webHidden/>
          </w:rPr>
          <w:fldChar w:fldCharType="end"/>
        </w:r>
        <w:r w:rsidRPr="004C086C">
          <w:rPr>
            <w:rStyle w:val="Hyperlink"/>
            <w:noProof/>
          </w:rPr>
          <w:fldChar w:fldCharType="end"/>
        </w:r>
      </w:ins>
    </w:p>
    <w:p w14:paraId="6E708A2A" w14:textId="1CE0FDF1" w:rsidR="00744E28" w:rsidRDefault="00744E28">
      <w:pPr>
        <w:pStyle w:val="TOC3"/>
        <w:rPr>
          <w:ins w:id="231" w:author="Ilkka Rinne" w:date="2022-10-25T14:58:00Z"/>
          <w:rFonts w:asciiTheme="minorHAnsi" w:eastAsiaTheme="minorEastAsia" w:hAnsiTheme="minorHAnsi" w:cstheme="minorBidi"/>
          <w:b w:val="0"/>
          <w:noProof/>
          <w:sz w:val="24"/>
          <w:szCs w:val="24"/>
          <w:lang w:val="en-FI" w:eastAsia="zh-CN"/>
        </w:rPr>
      </w:pPr>
      <w:ins w:id="2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_Toc117602372 \h </w:instrText>
        </w:r>
        <w:r>
          <w:rPr>
            <w:noProof/>
            <w:webHidden/>
          </w:rPr>
        </w:r>
      </w:ins>
      <w:r>
        <w:rPr>
          <w:noProof/>
          <w:webHidden/>
        </w:rPr>
        <w:fldChar w:fldCharType="separate"/>
      </w:r>
      <w:ins w:id="233" w:author="Ilkka Rinne" w:date="2022-10-25T15:27:00Z">
        <w:r w:rsidR="002B42CB">
          <w:rPr>
            <w:noProof/>
            <w:webHidden/>
          </w:rPr>
          <w:t>31</w:t>
        </w:r>
      </w:ins>
      <w:ins w:id="234" w:author="Ilkka Rinne" w:date="2022-10-25T14:58:00Z">
        <w:r>
          <w:rPr>
            <w:noProof/>
            <w:webHidden/>
          </w:rPr>
          <w:fldChar w:fldCharType="end"/>
        </w:r>
        <w:r w:rsidRPr="004C086C">
          <w:rPr>
            <w:rStyle w:val="Hyperlink"/>
            <w:noProof/>
          </w:rPr>
          <w:fldChar w:fldCharType="end"/>
        </w:r>
      </w:ins>
    </w:p>
    <w:p w14:paraId="6E71599A" w14:textId="46F73C6E" w:rsidR="00744E28" w:rsidRDefault="00744E28">
      <w:pPr>
        <w:pStyle w:val="TOC3"/>
        <w:rPr>
          <w:ins w:id="235" w:author="Ilkka Rinne" w:date="2022-10-25T14:58:00Z"/>
          <w:rFonts w:asciiTheme="minorHAnsi" w:eastAsiaTheme="minorEastAsia" w:hAnsiTheme="minorHAnsi" w:cstheme="minorBidi"/>
          <w:b w:val="0"/>
          <w:noProof/>
          <w:sz w:val="24"/>
          <w:szCs w:val="24"/>
          <w:lang w:val="en-FI" w:eastAsia="zh-CN"/>
        </w:rPr>
      </w:pPr>
      <w:ins w:id="2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observedProperty</w:t>
        </w:r>
        <w:r>
          <w:rPr>
            <w:noProof/>
            <w:webHidden/>
          </w:rPr>
          <w:tab/>
        </w:r>
        <w:r>
          <w:rPr>
            <w:noProof/>
            <w:webHidden/>
          </w:rPr>
          <w:fldChar w:fldCharType="begin"/>
        </w:r>
        <w:r>
          <w:rPr>
            <w:noProof/>
            <w:webHidden/>
          </w:rPr>
          <w:instrText xml:space="preserve"> PAGEREF _Toc117602373 \h </w:instrText>
        </w:r>
        <w:r>
          <w:rPr>
            <w:noProof/>
            <w:webHidden/>
          </w:rPr>
        </w:r>
      </w:ins>
      <w:r>
        <w:rPr>
          <w:noProof/>
          <w:webHidden/>
        </w:rPr>
        <w:fldChar w:fldCharType="separate"/>
      </w:r>
      <w:ins w:id="237" w:author="Ilkka Rinne" w:date="2022-10-25T15:27:00Z">
        <w:r w:rsidR="002B42CB">
          <w:rPr>
            <w:noProof/>
            <w:webHidden/>
          </w:rPr>
          <w:t>31</w:t>
        </w:r>
      </w:ins>
      <w:ins w:id="238" w:author="Ilkka Rinne" w:date="2022-10-25T14:58:00Z">
        <w:r>
          <w:rPr>
            <w:noProof/>
            <w:webHidden/>
          </w:rPr>
          <w:fldChar w:fldCharType="end"/>
        </w:r>
        <w:r w:rsidRPr="004C086C">
          <w:rPr>
            <w:rStyle w:val="Hyperlink"/>
            <w:noProof/>
          </w:rPr>
          <w:fldChar w:fldCharType="end"/>
        </w:r>
      </w:ins>
    </w:p>
    <w:p w14:paraId="0D875BF7" w14:textId="504C24A1" w:rsidR="00744E28" w:rsidRDefault="00744E28">
      <w:pPr>
        <w:pStyle w:val="TOC3"/>
        <w:rPr>
          <w:ins w:id="239" w:author="Ilkka Rinne" w:date="2022-10-25T14:58:00Z"/>
          <w:rFonts w:asciiTheme="minorHAnsi" w:eastAsiaTheme="minorEastAsia" w:hAnsiTheme="minorHAnsi" w:cstheme="minorBidi"/>
          <w:b w:val="0"/>
          <w:noProof/>
          <w:sz w:val="24"/>
          <w:szCs w:val="24"/>
          <w:lang w:val="en-FI" w:eastAsia="zh-CN"/>
        </w:rPr>
      </w:pPr>
      <w:ins w:id="2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result</w:t>
        </w:r>
        <w:r>
          <w:rPr>
            <w:noProof/>
            <w:webHidden/>
          </w:rPr>
          <w:tab/>
        </w:r>
        <w:r>
          <w:rPr>
            <w:noProof/>
            <w:webHidden/>
          </w:rPr>
          <w:fldChar w:fldCharType="begin"/>
        </w:r>
        <w:r>
          <w:rPr>
            <w:noProof/>
            <w:webHidden/>
          </w:rPr>
          <w:instrText xml:space="preserve"> PAGEREF _Toc117602374 \h </w:instrText>
        </w:r>
        <w:r>
          <w:rPr>
            <w:noProof/>
            <w:webHidden/>
          </w:rPr>
        </w:r>
      </w:ins>
      <w:r>
        <w:rPr>
          <w:noProof/>
          <w:webHidden/>
        </w:rPr>
        <w:fldChar w:fldCharType="separate"/>
      </w:r>
      <w:ins w:id="241" w:author="Ilkka Rinne" w:date="2022-10-25T15:27:00Z">
        <w:r w:rsidR="002B42CB">
          <w:rPr>
            <w:noProof/>
            <w:webHidden/>
          </w:rPr>
          <w:t>31</w:t>
        </w:r>
      </w:ins>
      <w:ins w:id="242" w:author="Ilkka Rinne" w:date="2022-10-25T14:58:00Z">
        <w:r>
          <w:rPr>
            <w:noProof/>
            <w:webHidden/>
          </w:rPr>
          <w:fldChar w:fldCharType="end"/>
        </w:r>
        <w:r w:rsidRPr="004C086C">
          <w:rPr>
            <w:rStyle w:val="Hyperlink"/>
            <w:noProof/>
          </w:rPr>
          <w:fldChar w:fldCharType="end"/>
        </w:r>
      </w:ins>
    </w:p>
    <w:p w14:paraId="1CDFBF51" w14:textId="15C39E60" w:rsidR="00744E28" w:rsidRDefault="00744E28">
      <w:pPr>
        <w:pStyle w:val="TOC3"/>
        <w:rPr>
          <w:ins w:id="243" w:author="Ilkka Rinne" w:date="2022-10-25T14:58:00Z"/>
          <w:rFonts w:asciiTheme="minorHAnsi" w:eastAsiaTheme="minorEastAsia" w:hAnsiTheme="minorHAnsi" w:cstheme="minorBidi"/>
          <w:b w:val="0"/>
          <w:noProof/>
          <w:sz w:val="24"/>
          <w:szCs w:val="24"/>
          <w:lang w:val="en-FI" w:eastAsia="zh-CN"/>
        </w:rPr>
      </w:pPr>
      <w:ins w:id="2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_Toc117602375 \h </w:instrText>
        </w:r>
        <w:r>
          <w:rPr>
            <w:noProof/>
            <w:webHidden/>
          </w:rPr>
        </w:r>
      </w:ins>
      <w:r>
        <w:rPr>
          <w:noProof/>
          <w:webHidden/>
        </w:rPr>
        <w:fldChar w:fldCharType="separate"/>
      </w:r>
      <w:ins w:id="245" w:author="Ilkka Rinne" w:date="2022-10-25T15:27:00Z">
        <w:r w:rsidR="002B42CB">
          <w:rPr>
            <w:noProof/>
            <w:webHidden/>
          </w:rPr>
          <w:t>32</w:t>
        </w:r>
      </w:ins>
      <w:ins w:id="246" w:author="Ilkka Rinne" w:date="2022-10-25T14:58:00Z">
        <w:r>
          <w:rPr>
            <w:noProof/>
            <w:webHidden/>
          </w:rPr>
          <w:fldChar w:fldCharType="end"/>
        </w:r>
        <w:r w:rsidRPr="004C086C">
          <w:rPr>
            <w:rStyle w:val="Hyperlink"/>
            <w:noProof/>
          </w:rPr>
          <w:fldChar w:fldCharType="end"/>
        </w:r>
      </w:ins>
    </w:p>
    <w:p w14:paraId="4EBB3CD3" w14:textId="60AE351F" w:rsidR="00744E28" w:rsidRDefault="00744E28">
      <w:pPr>
        <w:pStyle w:val="TOC3"/>
        <w:rPr>
          <w:ins w:id="247" w:author="Ilkka Rinne" w:date="2022-10-25T14:58:00Z"/>
          <w:rFonts w:asciiTheme="minorHAnsi" w:eastAsiaTheme="minorEastAsia" w:hAnsiTheme="minorHAnsi" w:cstheme="minorBidi"/>
          <w:b w:val="0"/>
          <w:noProof/>
          <w:sz w:val="24"/>
          <w:szCs w:val="24"/>
          <w:lang w:val="en-FI" w:eastAsia="zh-CN"/>
        </w:rPr>
      </w:pPr>
      <w:ins w:id="2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8.2.10</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_Toc117602376 \h </w:instrText>
        </w:r>
        <w:r>
          <w:rPr>
            <w:noProof/>
            <w:webHidden/>
          </w:rPr>
        </w:r>
      </w:ins>
      <w:r>
        <w:rPr>
          <w:noProof/>
          <w:webHidden/>
        </w:rPr>
        <w:fldChar w:fldCharType="separate"/>
      </w:r>
      <w:ins w:id="249" w:author="Ilkka Rinne" w:date="2022-10-25T15:27:00Z">
        <w:r w:rsidR="002B42CB">
          <w:rPr>
            <w:noProof/>
            <w:webHidden/>
          </w:rPr>
          <w:t>32</w:t>
        </w:r>
      </w:ins>
      <w:ins w:id="250" w:author="Ilkka Rinne" w:date="2022-10-25T14:58:00Z">
        <w:r>
          <w:rPr>
            <w:noProof/>
            <w:webHidden/>
          </w:rPr>
          <w:fldChar w:fldCharType="end"/>
        </w:r>
        <w:r w:rsidRPr="004C086C">
          <w:rPr>
            <w:rStyle w:val="Hyperlink"/>
            <w:noProof/>
          </w:rPr>
          <w:fldChar w:fldCharType="end"/>
        </w:r>
      </w:ins>
    </w:p>
    <w:p w14:paraId="00193F8D" w14:textId="1A7933C2" w:rsidR="00744E28" w:rsidRDefault="00744E28">
      <w:pPr>
        <w:pStyle w:val="TOC3"/>
        <w:rPr>
          <w:ins w:id="251" w:author="Ilkka Rinne" w:date="2022-10-25T14:58:00Z"/>
          <w:rFonts w:asciiTheme="minorHAnsi" w:eastAsiaTheme="minorEastAsia" w:hAnsiTheme="minorHAnsi" w:cstheme="minorBidi"/>
          <w:b w:val="0"/>
          <w:noProof/>
          <w:sz w:val="24"/>
          <w:szCs w:val="24"/>
          <w:lang w:val="en-FI" w:eastAsia="zh-CN"/>
        </w:rPr>
      </w:pPr>
      <w:ins w:id="2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host</w:t>
        </w:r>
        <w:r>
          <w:rPr>
            <w:noProof/>
            <w:webHidden/>
          </w:rPr>
          <w:tab/>
        </w:r>
        <w:r>
          <w:rPr>
            <w:noProof/>
            <w:webHidden/>
          </w:rPr>
          <w:fldChar w:fldCharType="begin"/>
        </w:r>
        <w:r>
          <w:rPr>
            <w:noProof/>
            <w:webHidden/>
          </w:rPr>
          <w:instrText xml:space="preserve"> PAGEREF _Toc117602377 \h </w:instrText>
        </w:r>
        <w:r>
          <w:rPr>
            <w:noProof/>
            <w:webHidden/>
          </w:rPr>
        </w:r>
      </w:ins>
      <w:r>
        <w:rPr>
          <w:noProof/>
          <w:webHidden/>
        </w:rPr>
        <w:fldChar w:fldCharType="separate"/>
      </w:r>
      <w:ins w:id="253" w:author="Ilkka Rinne" w:date="2022-10-25T15:27:00Z">
        <w:r w:rsidR="002B42CB">
          <w:rPr>
            <w:noProof/>
            <w:webHidden/>
          </w:rPr>
          <w:t>32</w:t>
        </w:r>
      </w:ins>
      <w:ins w:id="254" w:author="Ilkka Rinne" w:date="2022-10-25T14:58:00Z">
        <w:r>
          <w:rPr>
            <w:noProof/>
            <w:webHidden/>
          </w:rPr>
          <w:fldChar w:fldCharType="end"/>
        </w:r>
        <w:r w:rsidRPr="004C086C">
          <w:rPr>
            <w:rStyle w:val="Hyperlink"/>
            <w:noProof/>
          </w:rPr>
          <w:fldChar w:fldCharType="end"/>
        </w:r>
      </w:ins>
    </w:p>
    <w:p w14:paraId="63A7AFFB" w14:textId="7E8B7160" w:rsidR="00744E28" w:rsidRDefault="00744E28">
      <w:pPr>
        <w:pStyle w:val="TOC3"/>
        <w:rPr>
          <w:ins w:id="255" w:author="Ilkka Rinne" w:date="2022-10-25T14:58:00Z"/>
          <w:rFonts w:asciiTheme="minorHAnsi" w:eastAsiaTheme="minorEastAsia" w:hAnsiTheme="minorHAnsi" w:cstheme="minorBidi"/>
          <w:b w:val="0"/>
          <w:noProof/>
          <w:sz w:val="24"/>
          <w:szCs w:val="24"/>
          <w:lang w:val="en-FI" w:eastAsia="zh-CN"/>
        </w:rPr>
      </w:pPr>
      <w:ins w:id="2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_Toc117602378 \h </w:instrText>
        </w:r>
        <w:r>
          <w:rPr>
            <w:noProof/>
            <w:webHidden/>
          </w:rPr>
        </w:r>
      </w:ins>
      <w:r>
        <w:rPr>
          <w:noProof/>
          <w:webHidden/>
        </w:rPr>
        <w:fldChar w:fldCharType="separate"/>
      </w:r>
      <w:ins w:id="257" w:author="Ilkka Rinne" w:date="2022-10-25T15:27:00Z">
        <w:r w:rsidR="002B42CB">
          <w:rPr>
            <w:noProof/>
            <w:webHidden/>
          </w:rPr>
          <w:t>32</w:t>
        </w:r>
      </w:ins>
      <w:ins w:id="258" w:author="Ilkka Rinne" w:date="2022-10-25T14:58:00Z">
        <w:r>
          <w:rPr>
            <w:noProof/>
            <w:webHidden/>
          </w:rPr>
          <w:fldChar w:fldCharType="end"/>
        </w:r>
        <w:r w:rsidRPr="004C086C">
          <w:rPr>
            <w:rStyle w:val="Hyperlink"/>
            <w:noProof/>
          </w:rPr>
          <w:fldChar w:fldCharType="end"/>
        </w:r>
      </w:ins>
    </w:p>
    <w:p w14:paraId="33170D06" w14:textId="2307B0B8" w:rsidR="00744E28" w:rsidRDefault="00744E28">
      <w:pPr>
        <w:pStyle w:val="TOC3"/>
        <w:rPr>
          <w:ins w:id="259" w:author="Ilkka Rinne" w:date="2022-10-25T14:58:00Z"/>
          <w:rFonts w:asciiTheme="minorHAnsi" w:eastAsiaTheme="minorEastAsia" w:hAnsiTheme="minorHAnsi" w:cstheme="minorBidi"/>
          <w:b w:val="0"/>
          <w:noProof/>
          <w:sz w:val="24"/>
          <w:szCs w:val="24"/>
          <w:lang w:val="en-FI" w:eastAsia="zh-CN"/>
        </w:rPr>
      </w:pPr>
      <w:ins w:id="2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"_Toc117602379"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_Toc117602379 \h </w:instrText>
        </w:r>
        <w:r>
          <w:rPr>
            <w:noProof/>
            <w:webHidden/>
          </w:rPr>
        </w:r>
      </w:ins>
      <w:r>
        <w:rPr>
          <w:noProof/>
          <w:webHidden/>
        </w:rPr>
        <w:fldChar w:fldCharType="separate"/>
      </w:r>
      <w:ins w:id="261" w:author="Ilkka Rinne" w:date="2022-10-25T15:27:00Z">
        <w:r w:rsidR="002B42CB">
          <w:rPr>
            <w:noProof/>
            <w:webHidden/>
          </w:rPr>
          <w:t>32</w:t>
        </w:r>
      </w:ins>
      <w:ins w:id="262" w:author="Ilkka Rinne" w:date="2022-10-25T14:58:00Z">
        <w:r>
          <w:rPr>
            <w:noProof/>
            <w:webHidden/>
          </w:rPr>
          <w:fldChar w:fldCharType="end"/>
        </w:r>
        <w:r w:rsidRPr="004C086C">
          <w:rPr>
            <w:rStyle w:val="Hyperlink"/>
            <w:noProof/>
          </w:rPr>
          <w:fldChar w:fldCharType="end"/>
        </w:r>
      </w:ins>
    </w:p>
    <w:p w14:paraId="165B6251" w14:textId="74BDEF6D" w:rsidR="00744E28" w:rsidRDefault="00744E28">
      <w:pPr>
        <w:pStyle w:val="TOC3"/>
        <w:rPr>
          <w:ins w:id="263" w:author="Ilkka Rinne" w:date="2022-10-25T14:58:00Z"/>
          <w:rFonts w:asciiTheme="minorHAnsi" w:eastAsiaTheme="minorEastAsia" w:hAnsiTheme="minorHAnsi" w:cstheme="minorBidi"/>
          <w:b w:val="0"/>
          <w:noProof/>
          <w:sz w:val="24"/>
          <w:szCs w:val="24"/>
          <w:lang w:val="en-FI" w:eastAsia="zh-CN"/>
        </w:rPr>
      </w:pPr>
      <w:ins w:id="2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_Toc117602380 \h </w:instrText>
        </w:r>
        <w:r>
          <w:rPr>
            <w:noProof/>
            <w:webHidden/>
          </w:rPr>
        </w:r>
      </w:ins>
      <w:r>
        <w:rPr>
          <w:noProof/>
          <w:webHidden/>
        </w:rPr>
        <w:fldChar w:fldCharType="separate"/>
      </w:r>
      <w:ins w:id="265" w:author="Ilkka Rinne" w:date="2022-10-25T15:27:00Z">
        <w:r w:rsidR="002B42CB">
          <w:rPr>
            <w:noProof/>
            <w:webHidden/>
          </w:rPr>
          <w:t>32</w:t>
        </w:r>
      </w:ins>
      <w:ins w:id="266" w:author="Ilkka Rinne" w:date="2022-10-25T14:58:00Z">
        <w:r>
          <w:rPr>
            <w:noProof/>
            <w:webHidden/>
          </w:rPr>
          <w:fldChar w:fldCharType="end"/>
        </w:r>
        <w:r w:rsidRPr="004C086C">
          <w:rPr>
            <w:rStyle w:val="Hyperlink"/>
            <w:noProof/>
          </w:rPr>
          <w:fldChar w:fldCharType="end"/>
        </w:r>
      </w:ins>
    </w:p>
    <w:p w14:paraId="4AD78DAC" w14:textId="03780D0D" w:rsidR="00744E28" w:rsidRDefault="00744E28">
      <w:pPr>
        <w:pStyle w:val="TOC3"/>
        <w:rPr>
          <w:ins w:id="267" w:author="Ilkka Rinne" w:date="2022-10-25T14:58:00Z"/>
          <w:rFonts w:asciiTheme="minorHAnsi" w:eastAsiaTheme="minorEastAsia" w:hAnsiTheme="minorHAnsi" w:cstheme="minorBidi"/>
          <w:b w:val="0"/>
          <w:noProof/>
          <w:sz w:val="24"/>
          <w:szCs w:val="24"/>
          <w:lang w:val="en-FI" w:eastAsia="zh-CN"/>
        </w:rPr>
      </w:pPr>
      <w:ins w:id="2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_Toc117602381 \h </w:instrText>
        </w:r>
        <w:r>
          <w:rPr>
            <w:noProof/>
            <w:webHidden/>
          </w:rPr>
        </w:r>
      </w:ins>
      <w:r>
        <w:rPr>
          <w:noProof/>
          <w:webHidden/>
        </w:rPr>
        <w:fldChar w:fldCharType="separate"/>
      </w:r>
      <w:ins w:id="269" w:author="Ilkka Rinne" w:date="2022-10-25T15:27:00Z">
        <w:r w:rsidR="002B42CB">
          <w:rPr>
            <w:noProof/>
            <w:webHidden/>
          </w:rPr>
          <w:t>33</w:t>
        </w:r>
      </w:ins>
      <w:ins w:id="270" w:author="Ilkka Rinne" w:date="2022-10-25T14:58:00Z">
        <w:r>
          <w:rPr>
            <w:noProof/>
            <w:webHidden/>
          </w:rPr>
          <w:fldChar w:fldCharType="end"/>
        </w:r>
        <w:r w:rsidRPr="004C086C">
          <w:rPr>
            <w:rStyle w:val="Hyperlink"/>
            <w:noProof/>
          </w:rPr>
          <w:fldChar w:fldCharType="end"/>
        </w:r>
      </w:ins>
    </w:p>
    <w:p w14:paraId="4A62EDEE" w14:textId="292B219B" w:rsidR="00744E28" w:rsidRDefault="00744E28">
      <w:pPr>
        <w:pStyle w:val="TOC3"/>
        <w:rPr>
          <w:ins w:id="271" w:author="Ilkka Rinne" w:date="2022-10-25T14:58:00Z"/>
          <w:rFonts w:asciiTheme="minorHAnsi" w:eastAsiaTheme="minorEastAsia" w:hAnsiTheme="minorHAnsi" w:cstheme="minorBidi"/>
          <w:b w:val="0"/>
          <w:noProof/>
          <w:sz w:val="24"/>
          <w:szCs w:val="24"/>
          <w:lang w:val="en-FI" w:eastAsia="zh-CN"/>
        </w:rPr>
      </w:pPr>
      <w:ins w:id="2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8.2.16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unit of measure</w:t>
        </w:r>
        <w:r>
          <w:rPr>
            <w:noProof/>
            <w:webHidden/>
          </w:rPr>
          <w:tab/>
        </w:r>
        <w:r>
          <w:rPr>
            <w:noProof/>
            <w:webHidden/>
          </w:rPr>
          <w:fldChar w:fldCharType="begin"/>
        </w:r>
        <w:r>
          <w:rPr>
            <w:noProof/>
            <w:webHidden/>
          </w:rPr>
          <w:instrText xml:space="preserve"> PAGEREF _Toc117602382 \h </w:instrText>
        </w:r>
        <w:r>
          <w:rPr>
            <w:noProof/>
            <w:webHidden/>
          </w:rPr>
        </w:r>
      </w:ins>
      <w:r>
        <w:rPr>
          <w:noProof/>
          <w:webHidden/>
        </w:rPr>
        <w:fldChar w:fldCharType="separate"/>
      </w:r>
      <w:ins w:id="273" w:author="Ilkka Rinne" w:date="2022-10-25T15:27:00Z">
        <w:r w:rsidR="002B42CB">
          <w:rPr>
            <w:noProof/>
            <w:webHidden/>
          </w:rPr>
          <w:t>33</w:t>
        </w:r>
      </w:ins>
      <w:ins w:id="274" w:author="Ilkka Rinne" w:date="2022-10-25T14:58:00Z">
        <w:r>
          <w:rPr>
            <w:noProof/>
            <w:webHidden/>
          </w:rPr>
          <w:fldChar w:fldCharType="end"/>
        </w:r>
        <w:r w:rsidRPr="004C086C">
          <w:rPr>
            <w:rStyle w:val="Hyperlink"/>
            <w:noProof/>
          </w:rPr>
          <w:fldChar w:fldCharType="end"/>
        </w:r>
      </w:ins>
    </w:p>
    <w:p w14:paraId="504E9342" w14:textId="1B34926B" w:rsidR="00744E28" w:rsidRDefault="00744E28">
      <w:pPr>
        <w:pStyle w:val="TOC2"/>
        <w:rPr>
          <w:ins w:id="275" w:author="Ilkka Rinne" w:date="2022-10-25T14:58:00Z"/>
          <w:rFonts w:asciiTheme="minorHAnsi" w:eastAsiaTheme="minorEastAsia" w:hAnsiTheme="minorHAnsi" w:cstheme="minorBidi"/>
          <w:b w:val="0"/>
          <w:noProof/>
          <w:sz w:val="24"/>
          <w:szCs w:val="24"/>
          <w:lang w:val="en-FI" w:eastAsia="zh-CN"/>
        </w:rPr>
      </w:pPr>
      <w:ins w:id="2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_Toc117602383 \h </w:instrText>
        </w:r>
        <w:r>
          <w:rPr>
            <w:noProof/>
            <w:webHidden/>
          </w:rPr>
        </w:r>
      </w:ins>
      <w:r>
        <w:rPr>
          <w:noProof/>
          <w:webHidden/>
        </w:rPr>
        <w:fldChar w:fldCharType="separate"/>
      </w:r>
      <w:ins w:id="277" w:author="Ilkka Rinne" w:date="2022-10-25T15:27:00Z">
        <w:r w:rsidR="002B42CB">
          <w:rPr>
            <w:noProof/>
            <w:webHidden/>
          </w:rPr>
          <w:t>33</w:t>
        </w:r>
      </w:ins>
      <w:ins w:id="278" w:author="Ilkka Rinne" w:date="2022-10-25T14:58:00Z">
        <w:r>
          <w:rPr>
            <w:noProof/>
            <w:webHidden/>
          </w:rPr>
          <w:fldChar w:fldCharType="end"/>
        </w:r>
        <w:r w:rsidRPr="004C086C">
          <w:rPr>
            <w:rStyle w:val="Hyperlink"/>
            <w:noProof/>
          </w:rPr>
          <w:fldChar w:fldCharType="end"/>
        </w:r>
      </w:ins>
    </w:p>
    <w:p w14:paraId="717435F9" w14:textId="55F86E2C" w:rsidR="00744E28" w:rsidRDefault="00744E28">
      <w:pPr>
        <w:pStyle w:val="TOC3"/>
        <w:rPr>
          <w:ins w:id="279" w:author="Ilkka Rinne" w:date="2022-10-25T14:58:00Z"/>
          <w:rFonts w:asciiTheme="minorHAnsi" w:eastAsiaTheme="minorEastAsia" w:hAnsiTheme="minorHAnsi" w:cstheme="minorBidi"/>
          <w:b w:val="0"/>
          <w:noProof/>
          <w:sz w:val="24"/>
          <w:szCs w:val="24"/>
          <w:lang w:val="en-FI" w:eastAsia="zh-CN"/>
        </w:rPr>
      </w:pPr>
      <w:ins w:id="2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_Toc117602384 \h </w:instrText>
        </w:r>
        <w:r>
          <w:rPr>
            <w:noProof/>
            <w:webHidden/>
          </w:rPr>
        </w:r>
      </w:ins>
      <w:r>
        <w:rPr>
          <w:noProof/>
          <w:webHidden/>
        </w:rPr>
        <w:fldChar w:fldCharType="separate"/>
      </w:r>
      <w:ins w:id="281" w:author="Ilkka Rinne" w:date="2022-10-25T15:27:00Z">
        <w:r w:rsidR="002B42CB">
          <w:rPr>
            <w:noProof/>
            <w:webHidden/>
          </w:rPr>
          <w:t>33</w:t>
        </w:r>
      </w:ins>
      <w:ins w:id="282" w:author="Ilkka Rinne" w:date="2022-10-25T14:58:00Z">
        <w:r>
          <w:rPr>
            <w:noProof/>
            <w:webHidden/>
          </w:rPr>
          <w:fldChar w:fldCharType="end"/>
        </w:r>
        <w:r w:rsidRPr="004C086C">
          <w:rPr>
            <w:rStyle w:val="Hyperlink"/>
            <w:noProof/>
          </w:rPr>
          <w:fldChar w:fldCharType="end"/>
        </w:r>
      </w:ins>
    </w:p>
    <w:p w14:paraId="124779FC" w14:textId="4EB721CA" w:rsidR="00744E28" w:rsidRDefault="00744E28">
      <w:pPr>
        <w:pStyle w:val="TOC3"/>
        <w:rPr>
          <w:ins w:id="283" w:author="Ilkka Rinne" w:date="2022-10-25T14:58:00Z"/>
          <w:rFonts w:asciiTheme="minorHAnsi" w:eastAsiaTheme="minorEastAsia" w:hAnsiTheme="minorHAnsi" w:cstheme="minorBidi"/>
          <w:b w:val="0"/>
          <w:noProof/>
          <w:sz w:val="24"/>
          <w:szCs w:val="24"/>
          <w:lang w:val="en-FI" w:eastAsia="zh-CN"/>
        </w:rPr>
      </w:pPr>
      <w:ins w:id="2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ObservableProperty</w:t>
        </w:r>
        <w:r>
          <w:rPr>
            <w:noProof/>
            <w:webHidden/>
          </w:rPr>
          <w:tab/>
        </w:r>
        <w:r>
          <w:rPr>
            <w:noProof/>
            <w:webHidden/>
          </w:rPr>
          <w:fldChar w:fldCharType="begin"/>
        </w:r>
        <w:r>
          <w:rPr>
            <w:noProof/>
            <w:webHidden/>
          </w:rPr>
          <w:instrText xml:space="preserve"> PAGEREF _Toc117602385 \h </w:instrText>
        </w:r>
        <w:r>
          <w:rPr>
            <w:noProof/>
            <w:webHidden/>
          </w:rPr>
        </w:r>
      </w:ins>
      <w:r>
        <w:rPr>
          <w:noProof/>
          <w:webHidden/>
        </w:rPr>
        <w:fldChar w:fldCharType="separate"/>
      </w:r>
      <w:ins w:id="285" w:author="Ilkka Rinne" w:date="2022-10-25T15:27:00Z">
        <w:r w:rsidR="002B42CB">
          <w:rPr>
            <w:noProof/>
            <w:webHidden/>
          </w:rPr>
          <w:t>33</w:t>
        </w:r>
      </w:ins>
      <w:ins w:id="286" w:author="Ilkka Rinne" w:date="2022-10-25T14:58:00Z">
        <w:r>
          <w:rPr>
            <w:noProof/>
            <w:webHidden/>
          </w:rPr>
          <w:fldChar w:fldCharType="end"/>
        </w:r>
        <w:r w:rsidRPr="004C086C">
          <w:rPr>
            <w:rStyle w:val="Hyperlink"/>
            <w:noProof/>
          </w:rPr>
          <w:fldChar w:fldCharType="end"/>
        </w:r>
      </w:ins>
    </w:p>
    <w:p w14:paraId="5B1F7B02" w14:textId="02907096" w:rsidR="00744E28" w:rsidRDefault="00744E28">
      <w:pPr>
        <w:pStyle w:val="TOC3"/>
        <w:rPr>
          <w:ins w:id="287" w:author="Ilkka Rinne" w:date="2022-10-25T14:58:00Z"/>
          <w:rFonts w:asciiTheme="minorHAnsi" w:eastAsiaTheme="minorEastAsia" w:hAnsiTheme="minorHAnsi" w:cstheme="minorBidi"/>
          <w:b w:val="0"/>
          <w:noProof/>
          <w:sz w:val="24"/>
          <w:szCs w:val="24"/>
          <w:lang w:val="en-FI" w:eastAsia="zh-CN"/>
        </w:rPr>
      </w:pPr>
      <w:ins w:id="2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_Toc117602386 \h </w:instrText>
        </w:r>
        <w:r>
          <w:rPr>
            <w:noProof/>
            <w:webHidden/>
          </w:rPr>
        </w:r>
      </w:ins>
      <w:r>
        <w:rPr>
          <w:noProof/>
          <w:webHidden/>
        </w:rPr>
        <w:fldChar w:fldCharType="separate"/>
      </w:r>
      <w:ins w:id="289" w:author="Ilkka Rinne" w:date="2022-10-25T15:27:00Z">
        <w:r w:rsidR="002B42CB">
          <w:rPr>
            <w:noProof/>
            <w:webHidden/>
          </w:rPr>
          <w:t>34</w:t>
        </w:r>
      </w:ins>
      <w:ins w:id="290" w:author="Ilkka Rinne" w:date="2022-10-25T14:58:00Z">
        <w:r>
          <w:rPr>
            <w:noProof/>
            <w:webHidden/>
          </w:rPr>
          <w:fldChar w:fldCharType="end"/>
        </w:r>
        <w:r w:rsidRPr="004C086C">
          <w:rPr>
            <w:rStyle w:val="Hyperlink"/>
            <w:noProof/>
          </w:rPr>
          <w:fldChar w:fldCharType="end"/>
        </w:r>
      </w:ins>
    </w:p>
    <w:p w14:paraId="61BED9FC" w14:textId="6706F606" w:rsidR="00744E28" w:rsidRDefault="00744E28">
      <w:pPr>
        <w:pStyle w:val="TOC2"/>
        <w:rPr>
          <w:ins w:id="291" w:author="Ilkka Rinne" w:date="2022-10-25T14:58:00Z"/>
          <w:rFonts w:asciiTheme="minorHAnsi" w:eastAsiaTheme="minorEastAsia" w:hAnsiTheme="minorHAnsi" w:cstheme="minorBidi"/>
          <w:b w:val="0"/>
          <w:noProof/>
          <w:sz w:val="24"/>
          <w:szCs w:val="24"/>
          <w:lang w:val="en-FI" w:eastAsia="zh-CN"/>
        </w:rPr>
      </w:pPr>
      <w:ins w:id="2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Procedure</w:t>
        </w:r>
        <w:r>
          <w:rPr>
            <w:noProof/>
            <w:webHidden/>
          </w:rPr>
          <w:tab/>
        </w:r>
        <w:r>
          <w:rPr>
            <w:noProof/>
            <w:webHidden/>
          </w:rPr>
          <w:fldChar w:fldCharType="begin"/>
        </w:r>
        <w:r>
          <w:rPr>
            <w:noProof/>
            <w:webHidden/>
          </w:rPr>
          <w:instrText xml:space="preserve"> PAGEREF _Toc117602387 \h </w:instrText>
        </w:r>
        <w:r>
          <w:rPr>
            <w:noProof/>
            <w:webHidden/>
          </w:rPr>
        </w:r>
      </w:ins>
      <w:r>
        <w:rPr>
          <w:noProof/>
          <w:webHidden/>
        </w:rPr>
        <w:fldChar w:fldCharType="separate"/>
      </w:r>
      <w:ins w:id="293" w:author="Ilkka Rinne" w:date="2022-10-25T15:27:00Z">
        <w:r w:rsidR="002B42CB">
          <w:rPr>
            <w:noProof/>
            <w:webHidden/>
          </w:rPr>
          <w:t>34</w:t>
        </w:r>
      </w:ins>
      <w:ins w:id="294" w:author="Ilkka Rinne" w:date="2022-10-25T14:58:00Z">
        <w:r>
          <w:rPr>
            <w:noProof/>
            <w:webHidden/>
          </w:rPr>
          <w:fldChar w:fldCharType="end"/>
        </w:r>
        <w:r w:rsidRPr="004C086C">
          <w:rPr>
            <w:rStyle w:val="Hyperlink"/>
            <w:noProof/>
          </w:rPr>
          <w:fldChar w:fldCharType="end"/>
        </w:r>
      </w:ins>
    </w:p>
    <w:p w14:paraId="71BD85B7" w14:textId="0D9B60BB" w:rsidR="00744E28" w:rsidRDefault="00744E28">
      <w:pPr>
        <w:pStyle w:val="TOC3"/>
        <w:rPr>
          <w:ins w:id="295" w:author="Ilkka Rinne" w:date="2022-10-25T14:58:00Z"/>
          <w:rFonts w:asciiTheme="minorHAnsi" w:eastAsiaTheme="minorEastAsia" w:hAnsiTheme="minorHAnsi" w:cstheme="minorBidi"/>
          <w:b w:val="0"/>
          <w:noProof/>
          <w:sz w:val="24"/>
          <w:szCs w:val="24"/>
          <w:lang w:val="en-FI" w:eastAsia="zh-CN"/>
        </w:rPr>
      </w:pPr>
      <w:ins w:id="2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Procedure Requirements Class</w:t>
        </w:r>
        <w:r>
          <w:rPr>
            <w:noProof/>
            <w:webHidden/>
          </w:rPr>
          <w:tab/>
        </w:r>
        <w:r>
          <w:rPr>
            <w:noProof/>
            <w:webHidden/>
          </w:rPr>
          <w:fldChar w:fldCharType="begin"/>
        </w:r>
        <w:r>
          <w:rPr>
            <w:noProof/>
            <w:webHidden/>
          </w:rPr>
          <w:instrText xml:space="preserve"> PAGEREF _Toc117602388 \h </w:instrText>
        </w:r>
        <w:r>
          <w:rPr>
            <w:noProof/>
            <w:webHidden/>
          </w:rPr>
        </w:r>
      </w:ins>
      <w:r>
        <w:rPr>
          <w:noProof/>
          <w:webHidden/>
        </w:rPr>
        <w:fldChar w:fldCharType="separate"/>
      </w:r>
      <w:ins w:id="297" w:author="Ilkka Rinne" w:date="2022-10-25T15:27:00Z">
        <w:r w:rsidR="002B42CB">
          <w:rPr>
            <w:noProof/>
            <w:webHidden/>
          </w:rPr>
          <w:t>34</w:t>
        </w:r>
      </w:ins>
      <w:ins w:id="298" w:author="Ilkka Rinne" w:date="2022-10-25T14:58:00Z">
        <w:r>
          <w:rPr>
            <w:noProof/>
            <w:webHidden/>
          </w:rPr>
          <w:fldChar w:fldCharType="end"/>
        </w:r>
        <w:r w:rsidRPr="004C086C">
          <w:rPr>
            <w:rStyle w:val="Hyperlink"/>
            <w:noProof/>
          </w:rPr>
          <w:fldChar w:fldCharType="end"/>
        </w:r>
      </w:ins>
    </w:p>
    <w:p w14:paraId="0EBFB046" w14:textId="09B4DD63" w:rsidR="00744E28" w:rsidRDefault="00744E28">
      <w:pPr>
        <w:pStyle w:val="TOC3"/>
        <w:rPr>
          <w:ins w:id="299" w:author="Ilkka Rinne" w:date="2022-10-25T14:58:00Z"/>
          <w:rFonts w:asciiTheme="minorHAnsi" w:eastAsiaTheme="minorEastAsia" w:hAnsiTheme="minorHAnsi" w:cstheme="minorBidi"/>
          <w:b w:val="0"/>
          <w:noProof/>
          <w:sz w:val="24"/>
          <w:szCs w:val="24"/>
          <w:lang w:val="en-FI" w:eastAsia="zh-CN"/>
        </w:rPr>
      </w:pPr>
      <w:ins w:id="3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"_Toc117602389"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Procedure</w:t>
        </w:r>
        <w:r>
          <w:rPr>
            <w:noProof/>
            <w:webHidden/>
          </w:rPr>
          <w:tab/>
        </w:r>
        <w:r>
          <w:rPr>
            <w:noProof/>
            <w:webHidden/>
          </w:rPr>
          <w:fldChar w:fldCharType="begin"/>
        </w:r>
        <w:r>
          <w:rPr>
            <w:noProof/>
            <w:webHidden/>
          </w:rPr>
          <w:instrText xml:space="preserve"> PAGEREF _Toc117602389 \h </w:instrText>
        </w:r>
        <w:r>
          <w:rPr>
            <w:noProof/>
            <w:webHidden/>
          </w:rPr>
        </w:r>
      </w:ins>
      <w:r>
        <w:rPr>
          <w:noProof/>
          <w:webHidden/>
        </w:rPr>
        <w:fldChar w:fldCharType="separate"/>
      </w:r>
      <w:ins w:id="301" w:author="Ilkka Rinne" w:date="2022-10-25T15:27:00Z">
        <w:r w:rsidR="002B42CB">
          <w:rPr>
            <w:noProof/>
            <w:webHidden/>
          </w:rPr>
          <w:t>34</w:t>
        </w:r>
      </w:ins>
      <w:ins w:id="302" w:author="Ilkka Rinne" w:date="2022-10-25T14:58:00Z">
        <w:r>
          <w:rPr>
            <w:noProof/>
            <w:webHidden/>
          </w:rPr>
          <w:fldChar w:fldCharType="end"/>
        </w:r>
        <w:r w:rsidRPr="004C086C">
          <w:rPr>
            <w:rStyle w:val="Hyperlink"/>
            <w:noProof/>
          </w:rPr>
          <w:fldChar w:fldCharType="end"/>
        </w:r>
      </w:ins>
    </w:p>
    <w:p w14:paraId="6ADA2B65" w14:textId="165C6B2C" w:rsidR="00744E28" w:rsidRDefault="00744E28">
      <w:pPr>
        <w:pStyle w:val="TOC2"/>
        <w:rPr>
          <w:ins w:id="303" w:author="Ilkka Rinne" w:date="2022-10-25T14:58:00Z"/>
          <w:rFonts w:asciiTheme="minorHAnsi" w:eastAsiaTheme="minorEastAsia" w:hAnsiTheme="minorHAnsi" w:cstheme="minorBidi"/>
          <w:b w:val="0"/>
          <w:noProof/>
          <w:sz w:val="24"/>
          <w:szCs w:val="24"/>
          <w:lang w:val="en-FI" w:eastAsia="zh-CN"/>
        </w:rPr>
      </w:pPr>
      <w:ins w:id="3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_Toc117602390 \h </w:instrText>
        </w:r>
        <w:r>
          <w:rPr>
            <w:noProof/>
            <w:webHidden/>
          </w:rPr>
        </w:r>
      </w:ins>
      <w:r>
        <w:rPr>
          <w:noProof/>
          <w:webHidden/>
        </w:rPr>
        <w:fldChar w:fldCharType="separate"/>
      </w:r>
      <w:ins w:id="305" w:author="Ilkka Rinne" w:date="2022-10-25T15:27:00Z">
        <w:r w:rsidR="002B42CB">
          <w:rPr>
            <w:noProof/>
            <w:webHidden/>
          </w:rPr>
          <w:t>35</w:t>
        </w:r>
      </w:ins>
      <w:ins w:id="306" w:author="Ilkka Rinne" w:date="2022-10-25T14:58:00Z">
        <w:r>
          <w:rPr>
            <w:noProof/>
            <w:webHidden/>
          </w:rPr>
          <w:fldChar w:fldCharType="end"/>
        </w:r>
        <w:r w:rsidRPr="004C086C">
          <w:rPr>
            <w:rStyle w:val="Hyperlink"/>
            <w:noProof/>
          </w:rPr>
          <w:fldChar w:fldCharType="end"/>
        </w:r>
      </w:ins>
    </w:p>
    <w:p w14:paraId="4EBFA3D9" w14:textId="6B8FD105" w:rsidR="00744E28" w:rsidRDefault="00744E28">
      <w:pPr>
        <w:pStyle w:val="TOC3"/>
        <w:rPr>
          <w:ins w:id="307" w:author="Ilkka Rinne" w:date="2022-10-25T14:58:00Z"/>
          <w:rFonts w:asciiTheme="minorHAnsi" w:eastAsiaTheme="minorEastAsia" w:hAnsiTheme="minorHAnsi" w:cstheme="minorBidi"/>
          <w:b w:val="0"/>
          <w:noProof/>
          <w:sz w:val="24"/>
          <w:szCs w:val="24"/>
          <w:lang w:val="en-FI" w:eastAsia="zh-CN"/>
        </w:rPr>
      </w:pPr>
      <w:ins w:id="3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_Toc117602391 \h </w:instrText>
        </w:r>
        <w:r>
          <w:rPr>
            <w:noProof/>
            <w:webHidden/>
          </w:rPr>
        </w:r>
      </w:ins>
      <w:r>
        <w:rPr>
          <w:noProof/>
          <w:webHidden/>
        </w:rPr>
        <w:fldChar w:fldCharType="separate"/>
      </w:r>
      <w:ins w:id="309" w:author="Ilkka Rinne" w:date="2022-10-25T15:27:00Z">
        <w:r w:rsidR="002B42CB">
          <w:rPr>
            <w:noProof/>
            <w:webHidden/>
          </w:rPr>
          <w:t>35</w:t>
        </w:r>
      </w:ins>
      <w:ins w:id="310" w:author="Ilkka Rinne" w:date="2022-10-25T14:58:00Z">
        <w:r>
          <w:rPr>
            <w:noProof/>
            <w:webHidden/>
          </w:rPr>
          <w:fldChar w:fldCharType="end"/>
        </w:r>
        <w:r w:rsidRPr="004C086C">
          <w:rPr>
            <w:rStyle w:val="Hyperlink"/>
            <w:noProof/>
          </w:rPr>
          <w:fldChar w:fldCharType="end"/>
        </w:r>
      </w:ins>
    </w:p>
    <w:p w14:paraId="28FD93E0" w14:textId="09E6E904" w:rsidR="00744E28" w:rsidRDefault="00744E28">
      <w:pPr>
        <w:pStyle w:val="TOC3"/>
        <w:rPr>
          <w:ins w:id="311" w:author="Ilkka Rinne" w:date="2022-10-25T14:58:00Z"/>
          <w:rFonts w:asciiTheme="minorHAnsi" w:eastAsiaTheme="minorEastAsia" w:hAnsiTheme="minorHAnsi" w:cstheme="minorBidi"/>
          <w:b w:val="0"/>
          <w:noProof/>
          <w:sz w:val="24"/>
          <w:szCs w:val="24"/>
          <w:lang w:val="en-FI" w:eastAsia="zh-CN"/>
        </w:rPr>
      </w:pPr>
      <w:ins w:id="3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8.5.2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ObservingProcedure</w:t>
        </w:r>
        <w:r>
          <w:rPr>
            <w:noProof/>
            <w:webHidden/>
          </w:rPr>
          <w:tab/>
        </w:r>
        <w:r>
          <w:rPr>
            <w:noProof/>
            <w:webHidden/>
          </w:rPr>
          <w:fldChar w:fldCharType="begin"/>
        </w:r>
        <w:r>
          <w:rPr>
            <w:noProof/>
            <w:webHidden/>
          </w:rPr>
          <w:instrText xml:space="preserve"> PAGEREF _Toc117602392 \h </w:instrText>
        </w:r>
        <w:r>
          <w:rPr>
            <w:noProof/>
            <w:webHidden/>
          </w:rPr>
        </w:r>
      </w:ins>
      <w:r>
        <w:rPr>
          <w:noProof/>
          <w:webHidden/>
        </w:rPr>
        <w:fldChar w:fldCharType="separate"/>
      </w:r>
      <w:ins w:id="313" w:author="Ilkka Rinne" w:date="2022-10-25T15:27:00Z">
        <w:r w:rsidR="002B42CB">
          <w:rPr>
            <w:noProof/>
            <w:webHidden/>
          </w:rPr>
          <w:t>35</w:t>
        </w:r>
      </w:ins>
      <w:ins w:id="314" w:author="Ilkka Rinne" w:date="2022-10-25T14:58:00Z">
        <w:r>
          <w:rPr>
            <w:noProof/>
            <w:webHidden/>
          </w:rPr>
          <w:fldChar w:fldCharType="end"/>
        </w:r>
        <w:r w:rsidRPr="004C086C">
          <w:rPr>
            <w:rStyle w:val="Hyperlink"/>
            <w:noProof/>
          </w:rPr>
          <w:fldChar w:fldCharType="end"/>
        </w:r>
      </w:ins>
    </w:p>
    <w:p w14:paraId="231EBC43" w14:textId="7EEFB105" w:rsidR="00744E28" w:rsidRDefault="00744E28">
      <w:pPr>
        <w:pStyle w:val="TOC3"/>
        <w:rPr>
          <w:ins w:id="315" w:author="Ilkka Rinne" w:date="2022-10-25T14:58:00Z"/>
          <w:rFonts w:asciiTheme="minorHAnsi" w:eastAsiaTheme="minorEastAsia" w:hAnsiTheme="minorHAnsi" w:cstheme="minorBidi"/>
          <w:b w:val="0"/>
          <w:noProof/>
          <w:sz w:val="24"/>
          <w:szCs w:val="24"/>
          <w:lang w:val="en-FI" w:eastAsia="zh-CN"/>
        </w:rPr>
      </w:pPr>
      <w:ins w:id="3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8.5.3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_Toc117602393 \h </w:instrText>
        </w:r>
        <w:r>
          <w:rPr>
            <w:noProof/>
            <w:webHidden/>
          </w:rPr>
        </w:r>
      </w:ins>
      <w:r>
        <w:rPr>
          <w:noProof/>
          <w:webHidden/>
        </w:rPr>
        <w:fldChar w:fldCharType="separate"/>
      </w:r>
      <w:ins w:id="317" w:author="Ilkka Rinne" w:date="2022-10-25T15:27:00Z">
        <w:r w:rsidR="002B42CB">
          <w:rPr>
            <w:noProof/>
            <w:webHidden/>
          </w:rPr>
          <w:t>36</w:t>
        </w:r>
      </w:ins>
      <w:ins w:id="318" w:author="Ilkka Rinne" w:date="2022-10-25T14:58:00Z">
        <w:r>
          <w:rPr>
            <w:noProof/>
            <w:webHidden/>
          </w:rPr>
          <w:fldChar w:fldCharType="end"/>
        </w:r>
        <w:r w:rsidRPr="004C086C">
          <w:rPr>
            <w:rStyle w:val="Hyperlink"/>
            <w:noProof/>
          </w:rPr>
          <w:fldChar w:fldCharType="end"/>
        </w:r>
      </w:ins>
    </w:p>
    <w:p w14:paraId="6D291F8B" w14:textId="25CAA8D4" w:rsidR="00744E28" w:rsidRDefault="00744E28">
      <w:pPr>
        <w:pStyle w:val="TOC2"/>
        <w:rPr>
          <w:ins w:id="319" w:author="Ilkka Rinne" w:date="2022-10-25T14:58:00Z"/>
          <w:rFonts w:asciiTheme="minorHAnsi" w:eastAsiaTheme="minorEastAsia" w:hAnsiTheme="minorHAnsi" w:cstheme="minorBidi"/>
          <w:b w:val="0"/>
          <w:noProof/>
          <w:sz w:val="24"/>
          <w:szCs w:val="24"/>
          <w:lang w:val="en-FI" w:eastAsia="zh-CN"/>
        </w:rPr>
      </w:pPr>
      <w:ins w:id="3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Observer</w:t>
        </w:r>
        <w:r>
          <w:rPr>
            <w:noProof/>
            <w:webHidden/>
          </w:rPr>
          <w:tab/>
        </w:r>
        <w:r>
          <w:rPr>
            <w:noProof/>
            <w:webHidden/>
          </w:rPr>
          <w:fldChar w:fldCharType="begin"/>
        </w:r>
        <w:r>
          <w:rPr>
            <w:noProof/>
            <w:webHidden/>
          </w:rPr>
          <w:instrText xml:space="preserve"> PAGEREF _Toc117602394 \h </w:instrText>
        </w:r>
        <w:r>
          <w:rPr>
            <w:noProof/>
            <w:webHidden/>
          </w:rPr>
        </w:r>
      </w:ins>
      <w:r>
        <w:rPr>
          <w:noProof/>
          <w:webHidden/>
        </w:rPr>
        <w:fldChar w:fldCharType="separate"/>
      </w:r>
      <w:ins w:id="321" w:author="Ilkka Rinne" w:date="2022-10-25T15:27:00Z">
        <w:r w:rsidR="002B42CB">
          <w:rPr>
            <w:noProof/>
            <w:webHidden/>
          </w:rPr>
          <w:t>36</w:t>
        </w:r>
      </w:ins>
      <w:ins w:id="322" w:author="Ilkka Rinne" w:date="2022-10-25T14:58:00Z">
        <w:r>
          <w:rPr>
            <w:noProof/>
            <w:webHidden/>
          </w:rPr>
          <w:fldChar w:fldCharType="end"/>
        </w:r>
        <w:r w:rsidRPr="004C086C">
          <w:rPr>
            <w:rStyle w:val="Hyperlink"/>
            <w:noProof/>
          </w:rPr>
          <w:fldChar w:fldCharType="end"/>
        </w:r>
      </w:ins>
    </w:p>
    <w:p w14:paraId="5DAC0317" w14:textId="38007F24" w:rsidR="00744E28" w:rsidRDefault="00744E28">
      <w:pPr>
        <w:pStyle w:val="TOC3"/>
        <w:rPr>
          <w:ins w:id="323" w:author="Ilkka Rinne" w:date="2022-10-25T14:58:00Z"/>
          <w:rFonts w:asciiTheme="minorHAnsi" w:eastAsiaTheme="minorEastAsia" w:hAnsiTheme="minorHAnsi" w:cstheme="minorBidi"/>
          <w:b w:val="0"/>
          <w:noProof/>
          <w:sz w:val="24"/>
          <w:szCs w:val="24"/>
          <w:lang w:val="en-FI" w:eastAsia="zh-CN"/>
        </w:rPr>
      </w:pPr>
      <w:ins w:id="3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_Toc117602395 \h </w:instrText>
        </w:r>
        <w:r>
          <w:rPr>
            <w:noProof/>
            <w:webHidden/>
          </w:rPr>
        </w:r>
      </w:ins>
      <w:r>
        <w:rPr>
          <w:noProof/>
          <w:webHidden/>
        </w:rPr>
        <w:fldChar w:fldCharType="separate"/>
      </w:r>
      <w:ins w:id="325" w:author="Ilkka Rinne" w:date="2022-10-25T15:27:00Z">
        <w:r w:rsidR="002B42CB">
          <w:rPr>
            <w:noProof/>
            <w:webHidden/>
          </w:rPr>
          <w:t>36</w:t>
        </w:r>
      </w:ins>
      <w:ins w:id="326" w:author="Ilkka Rinne" w:date="2022-10-25T14:58:00Z">
        <w:r>
          <w:rPr>
            <w:noProof/>
            <w:webHidden/>
          </w:rPr>
          <w:fldChar w:fldCharType="end"/>
        </w:r>
        <w:r w:rsidRPr="004C086C">
          <w:rPr>
            <w:rStyle w:val="Hyperlink"/>
            <w:noProof/>
          </w:rPr>
          <w:fldChar w:fldCharType="end"/>
        </w:r>
      </w:ins>
    </w:p>
    <w:p w14:paraId="2AFF8344" w14:textId="3DE05DE5" w:rsidR="00744E28" w:rsidRDefault="00744E28">
      <w:pPr>
        <w:pStyle w:val="TOC3"/>
        <w:rPr>
          <w:ins w:id="327" w:author="Ilkka Rinne" w:date="2022-10-25T14:58:00Z"/>
          <w:rFonts w:asciiTheme="minorHAnsi" w:eastAsiaTheme="minorEastAsia" w:hAnsiTheme="minorHAnsi" w:cstheme="minorBidi"/>
          <w:b w:val="0"/>
          <w:noProof/>
          <w:sz w:val="24"/>
          <w:szCs w:val="24"/>
          <w:lang w:val="en-FI" w:eastAsia="zh-CN"/>
        </w:rPr>
      </w:pPr>
      <w:ins w:id="3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Observer</w:t>
        </w:r>
        <w:r>
          <w:rPr>
            <w:noProof/>
            <w:webHidden/>
          </w:rPr>
          <w:tab/>
        </w:r>
        <w:r>
          <w:rPr>
            <w:noProof/>
            <w:webHidden/>
          </w:rPr>
          <w:fldChar w:fldCharType="begin"/>
        </w:r>
        <w:r>
          <w:rPr>
            <w:noProof/>
            <w:webHidden/>
          </w:rPr>
          <w:instrText xml:space="preserve"> PAGEREF _Toc117602396 \h </w:instrText>
        </w:r>
        <w:r>
          <w:rPr>
            <w:noProof/>
            <w:webHidden/>
          </w:rPr>
        </w:r>
      </w:ins>
      <w:r>
        <w:rPr>
          <w:noProof/>
          <w:webHidden/>
        </w:rPr>
        <w:fldChar w:fldCharType="separate"/>
      </w:r>
      <w:ins w:id="329" w:author="Ilkka Rinne" w:date="2022-10-25T15:27:00Z">
        <w:r w:rsidR="002B42CB">
          <w:rPr>
            <w:noProof/>
            <w:webHidden/>
          </w:rPr>
          <w:t>36</w:t>
        </w:r>
      </w:ins>
      <w:ins w:id="330" w:author="Ilkka Rinne" w:date="2022-10-25T14:58:00Z">
        <w:r>
          <w:rPr>
            <w:noProof/>
            <w:webHidden/>
          </w:rPr>
          <w:fldChar w:fldCharType="end"/>
        </w:r>
        <w:r w:rsidRPr="004C086C">
          <w:rPr>
            <w:rStyle w:val="Hyperlink"/>
            <w:noProof/>
          </w:rPr>
          <w:fldChar w:fldCharType="end"/>
        </w:r>
      </w:ins>
    </w:p>
    <w:p w14:paraId="275B8F7C" w14:textId="19A979F8" w:rsidR="00744E28" w:rsidRDefault="00744E28">
      <w:pPr>
        <w:pStyle w:val="TOC3"/>
        <w:rPr>
          <w:ins w:id="331" w:author="Ilkka Rinne" w:date="2022-10-25T14:58:00Z"/>
          <w:rFonts w:asciiTheme="minorHAnsi" w:eastAsiaTheme="minorEastAsia" w:hAnsiTheme="minorHAnsi" w:cstheme="minorBidi"/>
          <w:b w:val="0"/>
          <w:noProof/>
          <w:sz w:val="24"/>
          <w:szCs w:val="24"/>
          <w:lang w:val="en-FI" w:eastAsia="zh-CN"/>
        </w:rPr>
      </w:pPr>
      <w:ins w:id="3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observableProperty</w:t>
        </w:r>
        <w:r>
          <w:rPr>
            <w:noProof/>
            <w:webHidden/>
          </w:rPr>
          <w:tab/>
        </w:r>
        <w:r>
          <w:rPr>
            <w:noProof/>
            <w:webHidden/>
          </w:rPr>
          <w:fldChar w:fldCharType="begin"/>
        </w:r>
        <w:r>
          <w:rPr>
            <w:noProof/>
            <w:webHidden/>
          </w:rPr>
          <w:instrText xml:space="preserve"> PAGEREF _Toc117602397 \h </w:instrText>
        </w:r>
        <w:r>
          <w:rPr>
            <w:noProof/>
            <w:webHidden/>
          </w:rPr>
        </w:r>
      </w:ins>
      <w:r>
        <w:rPr>
          <w:noProof/>
          <w:webHidden/>
        </w:rPr>
        <w:fldChar w:fldCharType="separate"/>
      </w:r>
      <w:ins w:id="333" w:author="Ilkka Rinne" w:date="2022-10-25T15:27:00Z">
        <w:r w:rsidR="002B42CB">
          <w:rPr>
            <w:noProof/>
            <w:webHidden/>
          </w:rPr>
          <w:t>37</w:t>
        </w:r>
      </w:ins>
      <w:ins w:id="334" w:author="Ilkka Rinne" w:date="2022-10-25T14:58:00Z">
        <w:r>
          <w:rPr>
            <w:noProof/>
            <w:webHidden/>
          </w:rPr>
          <w:fldChar w:fldCharType="end"/>
        </w:r>
        <w:r w:rsidRPr="004C086C">
          <w:rPr>
            <w:rStyle w:val="Hyperlink"/>
            <w:noProof/>
          </w:rPr>
          <w:fldChar w:fldCharType="end"/>
        </w:r>
      </w:ins>
    </w:p>
    <w:p w14:paraId="7E9C6255" w14:textId="6D95A6AB" w:rsidR="00744E28" w:rsidRDefault="00744E28">
      <w:pPr>
        <w:pStyle w:val="TOC3"/>
        <w:rPr>
          <w:ins w:id="335" w:author="Ilkka Rinne" w:date="2022-10-25T14:58:00Z"/>
          <w:rFonts w:asciiTheme="minorHAnsi" w:eastAsiaTheme="minorEastAsia" w:hAnsiTheme="minorHAnsi" w:cstheme="minorBidi"/>
          <w:b w:val="0"/>
          <w:noProof/>
          <w:sz w:val="24"/>
          <w:szCs w:val="24"/>
          <w:lang w:val="en-FI" w:eastAsia="zh-CN"/>
        </w:rPr>
      </w:pPr>
      <w:ins w:id="3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_Toc117602398 \h </w:instrText>
        </w:r>
        <w:r>
          <w:rPr>
            <w:noProof/>
            <w:webHidden/>
          </w:rPr>
        </w:r>
      </w:ins>
      <w:r>
        <w:rPr>
          <w:noProof/>
          <w:webHidden/>
        </w:rPr>
        <w:fldChar w:fldCharType="separate"/>
      </w:r>
      <w:ins w:id="337" w:author="Ilkka Rinne" w:date="2022-10-25T15:27:00Z">
        <w:r w:rsidR="002B42CB">
          <w:rPr>
            <w:noProof/>
            <w:webHidden/>
          </w:rPr>
          <w:t>37</w:t>
        </w:r>
      </w:ins>
      <w:ins w:id="338" w:author="Ilkka Rinne" w:date="2022-10-25T14:58:00Z">
        <w:r>
          <w:rPr>
            <w:noProof/>
            <w:webHidden/>
          </w:rPr>
          <w:fldChar w:fldCharType="end"/>
        </w:r>
        <w:r w:rsidRPr="004C086C">
          <w:rPr>
            <w:rStyle w:val="Hyperlink"/>
            <w:noProof/>
          </w:rPr>
          <w:fldChar w:fldCharType="end"/>
        </w:r>
      </w:ins>
    </w:p>
    <w:p w14:paraId="5075525C" w14:textId="0FAD48D8" w:rsidR="00744E28" w:rsidRDefault="00744E28">
      <w:pPr>
        <w:pStyle w:val="TOC3"/>
        <w:rPr>
          <w:ins w:id="339" w:author="Ilkka Rinne" w:date="2022-10-25T14:58:00Z"/>
          <w:rFonts w:asciiTheme="minorHAnsi" w:eastAsiaTheme="minorEastAsia" w:hAnsiTheme="minorHAnsi" w:cstheme="minorBidi"/>
          <w:b w:val="0"/>
          <w:noProof/>
          <w:sz w:val="24"/>
          <w:szCs w:val="24"/>
          <w:lang w:val="en-FI" w:eastAsia="zh-CN"/>
        </w:rPr>
      </w:pPr>
      <w:ins w:id="3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"_Toc117602399"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8.6.5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_Toc117602399 \h </w:instrText>
        </w:r>
        <w:r>
          <w:rPr>
            <w:noProof/>
            <w:webHidden/>
          </w:rPr>
        </w:r>
      </w:ins>
      <w:r>
        <w:rPr>
          <w:noProof/>
          <w:webHidden/>
        </w:rPr>
        <w:fldChar w:fldCharType="separate"/>
      </w:r>
      <w:ins w:id="341" w:author="Ilkka Rinne" w:date="2022-10-25T15:27:00Z">
        <w:r w:rsidR="002B42CB">
          <w:rPr>
            <w:noProof/>
            <w:webHidden/>
          </w:rPr>
          <w:t>37</w:t>
        </w:r>
      </w:ins>
      <w:ins w:id="342" w:author="Ilkka Rinne" w:date="2022-10-25T14:58:00Z">
        <w:r>
          <w:rPr>
            <w:noProof/>
            <w:webHidden/>
          </w:rPr>
          <w:fldChar w:fldCharType="end"/>
        </w:r>
        <w:r w:rsidRPr="004C086C">
          <w:rPr>
            <w:rStyle w:val="Hyperlink"/>
            <w:noProof/>
          </w:rPr>
          <w:fldChar w:fldCharType="end"/>
        </w:r>
      </w:ins>
    </w:p>
    <w:p w14:paraId="3FE57A73" w14:textId="1E93FE60" w:rsidR="00744E28" w:rsidRDefault="00744E28">
      <w:pPr>
        <w:pStyle w:val="TOC2"/>
        <w:rPr>
          <w:ins w:id="343" w:author="Ilkka Rinne" w:date="2022-10-25T14:58:00Z"/>
          <w:rFonts w:asciiTheme="minorHAnsi" w:eastAsiaTheme="minorEastAsia" w:hAnsiTheme="minorHAnsi" w:cstheme="minorBidi"/>
          <w:b w:val="0"/>
          <w:noProof/>
          <w:sz w:val="24"/>
          <w:szCs w:val="24"/>
          <w:lang w:val="en-FI" w:eastAsia="zh-CN"/>
        </w:rPr>
      </w:pPr>
      <w:ins w:id="3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Host</w:t>
        </w:r>
        <w:r>
          <w:rPr>
            <w:noProof/>
            <w:webHidden/>
          </w:rPr>
          <w:tab/>
        </w:r>
        <w:r>
          <w:rPr>
            <w:noProof/>
            <w:webHidden/>
          </w:rPr>
          <w:fldChar w:fldCharType="begin"/>
        </w:r>
        <w:r>
          <w:rPr>
            <w:noProof/>
            <w:webHidden/>
          </w:rPr>
          <w:instrText xml:space="preserve"> PAGEREF _Toc117602400 \h </w:instrText>
        </w:r>
        <w:r>
          <w:rPr>
            <w:noProof/>
            <w:webHidden/>
          </w:rPr>
        </w:r>
      </w:ins>
      <w:r>
        <w:rPr>
          <w:noProof/>
          <w:webHidden/>
        </w:rPr>
        <w:fldChar w:fldCharType="separate"/>
      </w:r>
      <w:ins w:id="345" w:author="Ilkka Rinne" w:date="2022-10-25T15:27:00Z">
        <w:r w:rsidR="002B42CB">
          <w:rPr>
            <w:noProof/>
            <w:webHidden/>
          </w:rPr>
          <w:t>37</w:t>
        </w:r>
      </w:ins>
      <w:ins w:id="346" w:author="Ilkka Rinne" w:date="2022-10-25T14:58:00Z">
        <w:r>
          <w:rPr>
            <w:noProof/>
            <w:webHidden/>
          </w:rPr>
          <w:fldChar w:fldCharType="end"/>
        </w:r>
        <w:r w:rsidRPr="004C086C">
          <w:rPr>
            <w:rStyle w:val="Hyperlink"/>
            <w:noProof/>
          </w:rPr>
          <w:fldChar w:fldCharType="end"/>
        </w:r>
      </w:ins>
    </w:p>
    <w:p w14:paraId="61975E40" w14:textId="425D7E4E" w:rsidR="00744E28" w:rsidRDefault="00744E28">
      <w:pPr>
        <w:pStyle w:val="TOC3"/>
        <w:rPr>
          <w:ins w:id="347" w:author="Ilkka Rinne" w:date="2022-10-25T14:58:00Z"/>
          <w:rFonts w:asciiTheme="minorHAnsi" w:eastAsiaTheme="minorEastAsia" w:hAnsiTheme="minorHAnsi" w:cstheme="minorBidi"/>
          <w:b w:val="0"/>
          <w:noProof/>
          <w:sz w:val="24"/>
          <w:szCs w:val="24"/>
          <w:lang w:val="en-FI" w:eastAsia="zh-CN"/>
        </w:rPr>
      </w:pPr>
      <w:ins w:id="3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_Toc117602401 \h </w:instrText>
        </w:r>
        <w:r>
          <w:rPr>
            <w:noProof/>
            <w:webHidden/>
          </w:rPr>
        </w:r>
      </w:ins>
      <w:r>
        <w:rPr>
          <w:noProof/>
          <w:webHidden/>
        </w:rPr>
        <w:fldChar w:fldCharType="separate"/>
      </w:r>
      <w:ins w:id="349" w:author="Ilkka Rinne" w:date="2022-10-25T15:27:00Z">
        <w:r w:rsidR="002B42CB">
          <w:rPr>
            <w:noProof/>
            <w:webHidden/>
          </w:rPr>
          <w:t>37</w:t>
        </w:r>
      </w:ins>
      <w:ins w:id="350" w:author="Ilkka Rinne" w:date="2022-10-25T14:58:00Z">
        <w:r>
          <w:rPr>
            <w:noProof/>
            <w:webHidden/>
          </w:rPr>
          <w:fldChar w:fldCharType="end"/>
        </w:r>
        <w:r w:rsidRPr="004C086C">
          <w:rPr>
            <w:rStyle w:val="Hyperlink"/>
            <w:noProof/>
          </w:rPr>
          <w:fldChar w:fldCharType="end"/>
        </w:r>
      </w:ins>
    </w:p>
    <w:p w14:paraId="07079A3D" w14:textId="390D555C" w:rsidR="00744E28" w:rsidRDefault="00744E28">
      <w:pPr>
        <w:pStyle w:val="TOC3"/>
        <w:rPr>
          <w:ins w:id="351" w:author="Ilkka Rinne" w:date="2022-10-25T14:58:00Z"/>
          <w:rFonts w:asciiTheme="minorHAnsi" w:eastAsiaTheme="minorEastAsia" w:hAnsiTheme="minorHAnsi" w:cstheme="minorBidi"/>
          <w:b w:val="0"/>
          <w:noProof/>
          <w:sz w:val="24"/>
          <w:szCs w:val="24"/>
          <w:lang w:val="en-FI" w:eastAsia="zh-CN"/>
        </w:rPr>
      </w:pPr>
      <w:ins w:id="3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8.7.2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Host</w:t>
        </w:r>
        <w:r>
          <w:rPr>
            <w:noProof/>
            <w:webHidden/>
          </w:rPr>
          <w:tab/>
        </w:r>
        <w:r>
          <w:rPr>
            <w:noProof/>
            <w:webHidden/>
          </w:rPr>
          <w:fldChar w:fldCharType="begin"/>
        </w:r>
        <w:r>
          <w:rPr>
            <w:noProof/>
            <w:webHidden/>
          </w:rPr>
          <w:instrText xml:space="preserve"> PAGEREF _Toc117602402 \h </w:instrText>
        </w:r>
        <w:r>
          <w:rPr>
            <w:noProof/>
            <w:webHidden/>
          </w:rPr>
        </w:r>
      </w:ins>
      <w:r>
        <w:rPr>
          <w:noProof/>
          <w:webHidden/>
        </w:rPr>
        <w:fldChar w:fldCharType="separate"/>
      </w:r>
      <w:ins w:id="353" w:author="Ilkka Rinne" w:date="2022-10-25T15:27:00Z">
        <w:r w:rsidR="002B42CB">
          <w:rPr>
            <w:noProof/>
            <w:webHidden/>
          </w:rPr>
          <w:t>37</w:t>
        </w:r>
      </w:ins>
      <w:ins w:id="354" w:author="Ilkka Rinne" w:date="2022-10-25T14:58:00Z">
        <w:r>
          <w:rPr>
            <w:noProof/>
            <w:webHidden/>
          </w:rPr>
          <w:fldChar w:fldCharType="end"/>
        </w:r>
        <w:r w:rsidRPr="004C086C">
          <w:rPr>
            <w:rStyle w:val="Hyperlink"/>
            <w:noProof/>
          </w:rPr>
          <w:fldChar w:fldCharType="end"/>
        </w:r>
      </w:ins>
    </w:p>
    <w:p w14:paraId="49B4D998" w14:textId="74884305" w:rsidR="00744E28" w:rsidRDefault="00744E28">
      <w:pPr>
        <w:pStyle w:val="TOC3"/>
        <w:rPr>
          <w:ins w:id="355" w:author="Ilkka Rinne" w:date="2022-10-25T14:58:00Z"/>
          <w:rFonts w:asciiTheme="minorHAnsi" w:eastAsiaTheme="minorEastAsia" w:hAnsiTheme="minorHAnsi" w:cstheme="minorBidi"/>
          <w:b w:val="0"/>
          <w:noProof/>
          <w:sz w:val="24"/>
          <w:szCs w:val="24"/>
          <w:lang w:val="en-FI" w:eastAsia="zh-CN"/>
        </w:rPr>
      </w:pPr>
      <w:ins w:id="3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8.7.3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_Toc117602403 \h </w:instrText>
        </w:r>
        <w:r>
          <w:rPr>
            <w:noProof/>
            <w:webHidden/>
          </w:rPr>
        </w:r>
      </w:ins>
      <w:r>
        <w:rPr>
          <w:noProof/>
          <w:webHidden/>
        </w:rPr>
        <w:fldChar w:fldCharType="separate"/>
      </w:r>
      <w:ins w:id="357" w:author="Ilkka Rinne" w:date="2022-10-25T15:27:00Z">
        <w:r w:rsidR="002B42CB">
          <w:rPr>
            <w:noProof/>
            <w:webHidden/>
          </w:rPr>
          <w:t>38</w:t>
        </w:r>
      </w:ins>
      <w:ins w:id="358" w:author="Ilkka Rinne" w:date="2022-10-25T14:58:00Z">
        <w:r>
          <w:rPr>
            <w:noProof/>
            <w:webHidden/>
          </w:rPr>
          <w:fldChar w:fldCharType="end"/>
        </w:r>
        <w:r w:rsidRPr="004C086C">
          <w:rPr>
            <w:rStyle w:val="Hyperlink"/>
            <w:noProof/>
          </w:rPr>
          <w:fldChar w:fldCharType="end"/>
        </w:r>
      </w:ins>
    </w:p>
    <w:p w14:paraId="3A0C8857" w14:textId="0DBB1B41" w:rsidR="00744E28" w:rsidRDefault="00744E28">
      <w:pPr>
        <w:pStyle w:val="TOC3"/>
        <w:rPr>
          <w:ins w:id="359" w:author="Ilkka Rinne" w:date="2022-10-25T14:58:00Z"/>
          <w:rFonts w:asciiTheme="minorHAnsi" w:eastAsiaTheme="minorEastAsia" w:hAnsiTheme="minorHAnsi" w:cstheme="minorBidi"/>
          <w:b w:val="0"/>
          <w:noProof/>
          <w:sz w:val="24"/>
          <w:szCs w:val="24"/>
          <w:lang w:val="en-FI" w:eastAsia="zh-CN"/>
        </w:rPr>
      </w:pPr>
      <w:ins w:id="3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8.7.4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relatedHost</w:t>
        </w:r>
        <w:r>
          <w:rPr>
            <w:noProof/>
            <w:webHidden/>
          </w:rPr>
          <w:tab/>
        </w:r>
        <w:r>
          <w:rPr>
            <w:noProof/>
            <w:webHidden/>
          </w:rPr>
          <w:fldChar w:fldCharType="begin"/>
        </w:r>
        <w:r>
          <w:rPr>
            <w:noProof/>
            <w:webHidden/>
          </w:rPr>
          <w:instrText xml:space="preserve"> PAGEREF _Toc117602404 \h </w:instrText>
        </w:r>
        <w:r>
          <w:rPr>
            <w:noProof/>
            <w:webHidden/>
          </w:rPr>
        </w:r>
      </w:ins>
      <w:r>
        <w:rPr>
          <w:noProof/>
          <w:webHidden/>
        </w:rPr>
        <w:fldChar w:fldCharType="separate"/>
      </w:r>
      <w:ins w:id="361" w:author="Ilkka Rinne" w:date="2022-10-25T15:27:00Z">
        <w:r w:rsidR="002B42CB">
          <w:rPr>
            <w:noProof/>
            <w:webHidden/>
          </w:rPr>
          <w:t>38</w:t>
        </w:r>
      </w:ins>
      <w:ins w:id="362" w:author="Ilkka Rinne" w:date="2022-10-25T14:58:00Z">
        <w:r>
          <w:rPr>
            <w:noProof/>
            <w:webHidden/>
          </w:rPr>
          <w:fldChar w:fldCharType="end"/>
        </w:r>
        <w:r w:rsidRPr="004C086C">
          <w:rPr>
            <w:rStyle w:val="Hyperlink"/>
            <w:noProof/>
          </w:rPr>
          <w:fldChar w:fldCharType="end"/>
        </w:r>
      </w:ins>
    </w:p>
    <w:p w14:paraId="0DD74F92" w14:textId="59A60391" w:rsidR="00744E28" w:rsidRDefault="00744E28">
      <w:pPr>
        <w:pStyle w:val="TOC2"/>
        <w:rPr>
          <w:ins w:id="363" w:author="Ilkka Rinne" w:date="2022-10-25T14:58:00Z"/>
          <w:rFonts w:asciiTheme="minorHAnsi" w:eastAsiaTheme="minorEastAsia" w:hAnsiTheme="minorHAnsi" w:cstheme="minorBidi"/>
          <w:b w:val="0"/>
          <w:noProof/>
          <w:sz w:val="24"/>
          <w:szCs w:val="24"/>
          <w:lang w:val="en-FI" w:eastAsia="zh-CN"/>
        </w:rPr>
      </w:pPr>
      <w:ins w:id="3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Deployment</w:t>
        </w:r>
        <w:r>
          <w:rPr>
            <w:noProof/>
            <w:webHidden/>
          </w:rPr>
          <w:tab/>
        </w:r>
        <w:r>
          <w:rPr>
            <w:noProof/>
            <w:webHidden/>
          </w:rPr>
          <w:fldChar w:fldCharType="begin"/>
        </w:r>
        <w:r>
          <w:rPr>
            <w:noProof/>
            <w:webHidden/>
          </w:rPr>
          <w:instrText xml:space="preserve"> PAGEREF _Toc117602405 \h </w:instrText>
        </w:r>
        <w:r>
          <w:rPr>
            <w:noProof/>
            <w:webHidden/>
          </w:rPr>
        </w:r>
      </w:ins>
      <w:r>
        <w:rPr>
          <w:noProof/>
          <w:webHidden/>
        </w:rPr>
        <w:fldChar w:fldCharType="separate"/>
      </w:r>
      <w:ins w:id="365" w:author="Ilkka Rinne" w:date="2022-10-25T15:27:00Z">
        <w:r w:rsidR="002B42CB">
          <w:rPr>
            <w:noProof/>
            <w:webHidden/>
          </w:rPr>
          <w:t>38</w:t>
        </w:r>
      </w:ins>
      <w:ins w:id="366" w:author="Ilkka Rinne" w:date="2022-10-25T14:58:00Z">
        <w:r>
          <w:rPr>
            <w:noProof/>
            <w:webHidden/>
          </w:rPr>
          <w:fldChar w:fldCharType="end"/>
        </w:r>
        <w:r w:rsidRPr="004C086C">
          <w:rPr>
            <w:rStyle w:val="Hyperlink"/>
            <w:noProof/>
          </w:rPr>
          <w:fldChar w:fldCharType="end"/>
        </w:r>
      </w:ins>
    </w:p>
    <w:p w14:paraId="18143EFA" w14:textId="495D16F2" w:rsidR="00744E28" w:rsidRDefault="00744E28">
      <w:pPr>
        <w:pStyle w:val="TOC3"/>
        <w:rPr>
          <w:ins w:id="367" w:author="Ilkka Rinne" w:date="2022-10-25T14:58:00Z"/>
          <w:rFonts w:asciiTheme="minorHAnsi" w:eastAsiaTheme="minorEastAsia" w:hAnsiTheme="minorHAnsi" w:cstheme="minorBidi"/>
          <w:b w:val="0"/>
          <w:noProof/>
          <w:sz w:val="24"/>
          <w:szCs w:val="24"/>
          <w:lang w:val="en-FI" w:eastAsia="zh-CN"/>
        </w:rPr>
      </w:pPr>
      <w:ins w:id="3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_Toc117602406 \h </w:instrText>
        </w:r>
        <w:r>
          <w:rPr>
            <w:noProof/>
            <w:webHidden/>
          </w:rPr>
        </w:r>
      </w:ins>
      <w:r>
        <w:rPr>
          <w:noProof/>
          <w:webHidden/>
        </w:rPr>
        <w:fldChar w:fldCharType="separate"/>
      </w:r>
      <w:ins w:id="369" w:author="Ilkka Rinne" w:date="2022-10-25T15:27:00Z">
        <w:r w:rsidR="002B42CB">
          <w:rPr>
            <w:noProof/>
            <w:webHidden/>
          </w:rPr>
          <w:t>38</w:t>
        </w:r>
      </w:ins>
      <w:ins w:id="370" w:author="Ilkka Rinne" w:date="2022-10-25T14:58:00Z">
        <w:r>
          <w:rPr>
            <w:noProof/>
            <w:webHidden/>
          </w:rPr>
          <w:fldChar w:fldCharType="end"/>
        </w:r>
        <w:r w:rsidRPr="004C086C">
          <w:rPr>
            <w:rStyle w:val="Hyperlink"/>
            <w:noProof/>
          </w:rPr>
          <w:fldChar w:fldCharType="end"/>
        </w:r>
      </w:ins>
    </w:p>
    <w:p w14:paraId="5BC0B35E" w14:textId="014AC7D2" w:rsidR="00744E28" w:rsidRDefault="00744E28">
      <w:pPr>
        <w:pStyle w:val="TOC3"/>
        <w:rPr>
          <w:ins w:id="371" w:author="Ilkka Rinne" w:date="2022-10-25T14:58:00Z"/>
          <w:rFonts w:asciiTheme="minorHAnsi" w:eastAsiaTheme="minorEastAsia" w:hAnsiTheme="minorHAnsi" w:cstheme="minorBidi"/>
          <w:b w:val="0"/>
          <w:noProof/>
          <w:sz w:val="24"/>
          <w:szCs w:val="24"/>
          <w:lang w:val="en-FI" w:eastAsia="zh-CN"/>
        </w:rPr>
      </w:pPr>
      <w:ins w:id="3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8.8.2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Deployment</w:t>
        </w:r>
        <w:r>
          <w:rPr>
            <w:noProof/>
            <w:webHidden/>
          </w:rPr>
          <w:tab/>
        </w:r>
        <w:r>
          <w:rPr>
            <w:noProof/>
            <w:webHidden/>
          </w:rPr>
          <w:fldChar w:fldCharType="begin"/>
        </w:r>
        <w:r>
          <w:rPr>
            <w:noProof/>
            <w:webHidden/>
          </w:rPr>
          <w:instrText xml:space="preserve"> PAGEREF _Toc117602407 \h </w:instrText>
        </w:r>
        <w:r>
          <w:rPr>
            <w:noProof/>
            <w:webHidden/>
          </w:rPr>
        </w:r>
      </w:ins>
      <w:r>
        <w:rPr>
          <w:noProof/>
          <w:webHidden/>
        </w:rPr>
        <w:fldChar w:fldCharType="separate"/>
      </w:r>
      <w:ins w:id="373" w:author="Ilkka Rinne" w:date="2022-10-25T15:27:00Z">
        <w:r w:rsidR="002B42CB">
          <w:rPr>
            <w:noProof/>
            <w:webHidden/>
          </w:rPr>
          <w:t>38</w:t>
        </w:r>
      </w:ins>
      <w:ins w:id="374" w:author="Ilkka Rinne" w:date="2022-10-25T14:58:00Z">
        <w:r>
          <w:rPr>
            <w:noProof/>
            <w:webHidden/>
          </w:rPr>
          <w:fldChar w:fldCharType="end"/>
        </w:r>
        <w:r w:rsidRPr="004C086C">
          <w:rPr>
            <w:rStyle w:val="Hyperlink"/>
            <w:noProof/>
          </w:rPr>
          <w:fldChar w:fldCharType="end"/>
        </w:r>
      </w:ins>
    </w:p>
    <w:p w14:paraId="0AADFFFC" w14:textId="370013FE" w:rsidR="00744E28" w:rsidRDefault="00744E28">
      <w:pPr>
        <w:pStyle w:val="TOC3"/>
        <w:rPr>
          <w:ins w:id="375" w:author="Ilkka Rinne" w:date="2022-10-25T14:58:00Z"/>
          <w:rFonts w:asciiTheme="minorHAnsi" w:eastAsiaTheme="minorEastAsia" w:hAnsiTheme="minorHAnsi" w:cstheme="minorBidi"/>
          <w:b w:val="0"/>
          <w:noProof/>
          <w:sz w:val="24"/>
          <w:szCs w:val="24"/>
          <w:lang w:val="en-FI" w:eastAsia="zh-CN"/>
        </w:rPr>
      </w:pPr>
      <w:ins w:id="3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8.8.3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_Toc117602408 \h </w:instrText>
        </w:r>
        <w:r>
          <w:rPr>
            <w:noProof/>
            <w:webHidden/>
          </w:rPr>
        </w:r>
      </w:ins>
      <w:r>
        <w:rPr>
          <w:noProof/>
          <w:webHidden/>
        </w:rPr>
        <w:fldChar w:fldCharType="separate"/>
      </w:r>
      <w:ins w:id="377" w:author="Ilkka Rinne" w:date="2022-10-25T15:27:00Z">
        <w:r w:rsidR="002B42CB">
          <w:rPr>
            <w:noProof/>
            <w:webHidden/>
          </w:rPr>
          <w:t>39</w:t>
        </w:r>
      </w:ins>
      <w:ins w:id="378" w:author="Ilkka Rinne" w:date="2022-10-25T14:58:00Z">
        <w:r>
          <w:rPr>
            <w:noProof/>
            <w:webHidden/>
          </w:rPr>
          <w:fldChar w:fldCharType="end"/>
        </w:r>
        <w:r w:rsidRPr="004C086C">
          <w:rPr>
            <w:rStyle w:val="Hyperlink"/>
            <w:noProof/>
          </w:rPr>
          <w:fldChar w:fldCharType="end"/>
        </w:r>
      </w:ins>
    </w:p>
    <w:p w14:paraId="50420A10" w14:textId="760FFF58" w:rsidR="00744E28" w:rsidRDefault="00744E28">
      <w:pPr>
        <w:pStyle w:val="TOC3"/>
        <w:rPr>
          <w:ins w:id="379" w:author="Ilkka Rinne" w:date="2022-10-25T14:58:00Z"/>
          <w:rFonts w:asciiTheme="minorHAnsi" w:eastAsiaTheme="minorEastAsia" w:hAnsiTheme="minorHAnsi" w:cstheme="minorBidi"/>
          <w:b w:val="0"/>
          <w:noProof/>
          <w:sz w:val="24"/>
          <w:szCs w:val="24"/>
          <w:lang w:val="en-FI" w:eastAsia="zh-CN"/>
        </w:rPr>
      </w:pPr>
      <w:ins w:id="3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"_Toc117602409"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8.8.4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host</w:t>
        </w:r>
        <w:r>
          <w:rPr>
            <w:noProof/>
            <w:webHidden/>
          </w:rPr>
          <w:tab/>
        </w:r>
        <w:r>
          <w:rPr>
            <w:noProof/>
            <w:webHidden/>
          </w:rPr>
          <w:fldChar w:fldCharType="begin"/>
        </w:r>
        <w:r>
          <w:rPr>
            <w:noProof/>
            <w:webHidden/>
          </w:rPr>
          <w:instrText xml:space="preserve"> PAGEREF _Toc117602409 \h </w:instrText>
        </w:r>
        <w:r>
          <w:rPr>
            <w:noProof/>
            <w:webHidden/>
          </w:rPr>
        </w:r>
      </w:ins>
      <w:r>
        <w:rPr>
          <w:noProof/>
          <w:webHidden/>
        </w:rPr>
        <w:fldChar w:fldCharType="separate"/>
      </w:r>
      <w:ins w:id="381" w:author="Ilkka Rinne" w:date="2022-10-25T15:27:00Z">
        <w:r w:rsidR="002B42CB">
          <w:rPr>
            <w:noProof/>
            <w:webHidden/>
          </w:rPr>
          <w:t>39</w:t>
        </w:r>
      </w:ins>
      <w:ins w:id="382" w:author="Ilkka Rinne" w:date="2022-10-25T14:58:00Z">
        <w:r>
          <w:rPr>
            <w:noProof/>
            <w:webHidden/>
          </w:rPr>
          <w:fldChar w:fldCharType="end"/>
        </w:r>
        <w:r w:rsidRPr="004C086C">
          <w:rPr>
            <w:rStyle w:val="Hyperlink"/>
            <w:noProof/>
          </w:rPr>
          <w:fldChar w:fldCharType="end"/>
        </w:r>
      </w:ins>
    </w:p>
    <w:p w14:paraId="1088E567" w14:textId="1613B891" w:rsidR="00744E28" w:rsidRDefault="00744E28">
      <w:pPr>
        <w:pStyle w:val="TOC1"/>
        <w:rPr>
          <w:ins w:id="383" w:author="Ilkka Rinne" w:date="2022-10-25T14:58:00Z"/>
          <w:rFonts w:asciiTheme="minorHAnsi" w:eastAsiaTheme="minorEastAsia" w:hAnsiTheme="minorHAnsi" w:cstheme="minorBidi"/>
          <w:b w:val="0"/>
          <w:noProof/>
          <w:sz w:val="24"/>
          <w:szCs w:val="24"/>
          <w:lang w:val="en-FI" w:eastAsia="zh-CN"/>
        </w:rPr>
      </w:pPr>
      <w:ins w:id="3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 Observation Core</w:t>
        </w:r>
        <w:r>
          <w:rPr>
            <w:noProof/>
            <w:webHidden/>
          </w:rPr>
          <w:tab/>
        </w:r>
        <w:r>
          <w:rPr>
            <w:noProof/>
            <w:webHidden/>
          </w:rPr>
          <w:fldChar w:fldCharType="begin"/>
        </w:r>
        <w:r>
          <w:rPr>
            <w:noProof/>
            <w:webHidden/>
          </w:rPr>
          <w:instrText xml:space="preserve"> PAGEREF _Toc117602410 \h </w:instrText>
        </w:r>
        <w:r>
          <w:rPr>
            <w:noProof/>
            <w:webHidden/>
          </w:rPr>
        </w:r>
      </w:ins>
      <w:r>
        <w:rPr>
          <w:noProof/>
          <w:webHidden/>
        </w:rPr>
        <w:fldChar w:fldCharType="separate"/>
      </w:r>
      <w:ins w:id="385" w:author="Ilkka Rinne" w:date="2022-10-25T15:27:00Z">
        <w:r w:rsidR="002B42CB">
          <w:rPr>
            <w:noProof/>
            <w:webHidden/>
          </w:rPr>
          <w:t>39</w:t>
        </w:r>
      </w:ins>
      <w:ins w:id="386" w:author="Ilkka Rinne" w:date="2022-10-25T14:58:00Z">
        <w:r>
          <w:rPr>
            <w:noProof/>
            <w:webHidden/>
          </w:rPr>
          <w:fldChar w:fldCharType="end"/>
        </w:r>
        <w:r w:rsidRPr="004C086C">
          <w:rPr>
            <w:rStyle w:val="Hyperlink"/>
            <w:noProof/>
          </w:rPr>
          <w:fldChar w:fldCharType="end"/>
        </w:r>
      </w:ins>
    </w:p>
    <w:p w14:paraId="6ED54EDF" w14:textId="40B4A6E6" w:rsidR="00744E28" w:rsidRDefault="00744E28">
      <w:pPr>
        <w:pStyle w:val="TOC2"/>
        <w:rPr>
          <w:ins w:id="387" w:author="Ilkka Rinne" w:date="2022-10-25T14:58:00Z"/>
          <w:rFonts w:asciiTheme="minorHAnsi" w:eastAsiaTheme="minorEastAsia" w:hAnsiTheme="minorHAnsi" w:cstheme="minorBidi"/>
          <w:b w:val="0"/>
          <w:noProof/>
          <w:sz w:val="24"/>
          <w:szCs w:val="24"/>
          <w:lang w:val="en-FI" w:eastAsia="zh-CN"/>
        </w:rPr>
      </w:pPr>
      <w:ins w:id="3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_Toc117602411 \h </w:instrText>
        </w:r>
        <w:r>
          <w:rPr>
            <w:noProof/>
            <w:webHidden/>
          </w:rPr>
        </w:r>
      </w:ins>
      <w:r>
        <w:rPr>
          <w:noProof/>
          <w:webHidden/>
        </w:rPr>
        <w:fldChar w:fldCharType="separate"/>
      </w:r>
      <w:ins w:id="389" w:author="Ilkka Rinne" w:date="2022-10-25T15:27:00Z">
        <w:r w:rsidR="002B42CB">
          <w:rPr>
            <w:noProof/>
            <w:webHidden/>
          </w:rPr>
          <w:t>39</w:t>
        </w:r>
      </w:ins>
      <w:ins w:id="390" w:author="Ilkka Rinne" w:date="2022-10-25T14:58:00Z">
        <w:r>
          <w:rPr>
            <w:noProof/>
            <w:webHidden/>
          </w:rPr>
          <w:fldChar w:fldCharType="end"/>
        </w:r>
        <w:r w:rsidRPr="004C086C">
          <w:rPr>
            <w:rStyle w:val="Hyperlink"/>
            <w:noProof/>
          </w:rPr>
          <w:fldChar w:fldCharType="end"/>
        </w:r>
      </w:ins>
    </w:p>
    <w:p w14:paraId="083FB288" w14:textId="073B1CEE" w:rsidR="00744E28" w:rsidRDefault="00744E28">
      <w:pPr>
        <w:pStyle w:val="TOC3"/>
        <w:rPr>
          <w:ins w:id="391" w:author="Ilkka Rinne" w:date="2022-10-25T14:58:00Z"/>
          <w:rFonts w:asciiTheme="minorHAnsi" w:eastAsiaTheme="minorEastAsia" w:hAnsiTheme="minorHAnsi" w:cstheme="minorBidi"/>
          <w:b w:val="0"/>
          <w:noProof/>
          <w:sz w:val="24"/>
          <w:szCs w:val="24"/>
          <w:lang w:val="en-FI" w:eastAsia="zh-CN"/>
        </w:rPr>
      </w:pPr>
      <w:ins w:id="3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_Toc117602412 \h </w:instrText>
        </w:r>
        <w:r>
          <w:rPr>
            <w:noProof/>
            <w:webHidden/>
          </w:rPr>
        </w:r>
      </w:ins>
      <w:r>
        <w:rPr>
          <w:noProof/>
          <w:webHidden/>
        </w:rPr>
        <w:fldChar w:fldCharType="separate"/>
      </w:r>
      <w:ins w:id="393" w:author="Ilkka Rinne" w:date="2022-10-25T15:27:00Z">
        <w:r w:rsidR="002B42CB">
          <w:rPr>
            <w:noProof/>
            <w:webHidden/>
          </w:rPr>
          <w:t>39</w:t>
        </w:r>
      </w:ins>
      <w:ins w:id="394" w:author="Ilkka Rinne" w:date="2022-10-25T14:58:00Z">
        <w:r>
          <w:rPr>
            <w:noProof/>
            <w:webHidden/>
          </w:rPr>
          <w:fldChar w:fldCharType="end"/>
        </w:r>
        <w:r w:rsidRPr="004C086C">
          <w:rPr>
            <w:rStyle w:val="Hyperlink"/>
            <w:noProof/>
          </w:rPr>
          <w:fldChar w:fldCharType="end"/>
        </w:r>
      </w:ins>
    </w:p>
    <w:p w14:paraId="0EB0C614" w14:textId="5C66A7B9" w:rsidR="00744E28" w:rsidRDefault="00744E28">
      <w:pPr>
        <w:pStyle w:val="TOC3"/>
        <w:rPr>
          <w:ins w:id="395" w:author="Ilkka Rinne" w:date="2022-10-25T14:58:00Z"/>
          <w:rFonts w:asciiTheme="minorHAnsi" w:eastAsiaTheme="minorEastAsia" w:hAnsiTheme="minorHAnsi" w:cstheme="minorBidi"/>
          <w:b w:val="0"/>
          <w:noProof/>
          <w:sz w:val="24"/>
          <w:szCs w:val="24"/>
          <w:lang w:val="en-FI" w:eastAsia="zh-CN"/>
        </w:rPr>
      </w:pPr>
      <w:ins w:id="3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metadata</w:t>
        </w:r>
        <w:r>
          <w:rPr>
            <w:noProof/>
            <w:webHidden/>
          </w:rPr>
          <w:tab/>
        </w:r>
        <w:r>
          <w:rPr>
            <w:noProof/>
            <w:webHidden/>
          </w:rPr>
          <w:fldChar w:fldCharType="begin"/>
        </w:r>
        <w:r>
          <w:rPr>
            <w:noProof/>
            <w:webHidden/>
          </w:rPr>
          <w:instrText xml:space="preserve"> PAGEREF _Toc117602413 \h </w:instrText>
        </w:r>
        <w:r>
          <w:rPr>
            <w:noProof/>
            <w:webHidden/>
          </w:rPr>
        </w:r>
      </w:ins>
      <w:r>
        <w:rPr>
          <w:noProof/>
          <w:webHidden/>
        </w:rPr>
        <w:fldChar w:fldCharType="separate"/>
      </w:r>
      <w:ins w:id="397" w:author="Ilkka Rinne" w:date="2022-10-25T15:27:00Z">
        <w:r w:rsidR="002B42CB">
          <w:rPr>
            <w:noProof/>
            <w:webHidden/>
          </w:rPr>
          <w:t>39</w:t>
        </w:r>
      </w:ins>
      <w:ins w:id="398" w:author="Ilkka Rinne" w:date="2022-10-25T14:58:00Z">
        <w:r>
          <w:rPr>
            <w:noProof/>
            <w:webHidden/>
          </w:rPr>
          <w:fldChar w:fldCharType="end"/>
        </w:r>
        <w:r w:rsidRPr="004C086C">
          <w:rPr>
            <w:rStyle w:val="Hyperlink"/>
            <w:noProof/>
          </w:rPr>
          <w:fldChar w:fldCharType="end"/>
        </w:r>
      </w:ins>
    </w:p>
    <w:p w14:paraId="2EABA95C" w14:textId="7039DBBC" w:rsidR="00744E28" w:rsidRDefault="00744E28">
      <w:pPr>
        <w:pStyle w:val="TOC2"/>
        <w:rPr>
          <w:ins w:id="399" w:author="Ilkka Rinne" w:date="2022-10-25T14:58:00Z"/>
          <w:rFonts w:asciiTheme="minorHAnsi" w:eastAsiaTheme="minorEastAsia" w:hAnsiTheme="minorHAnsi" w:cstheme="minorBidi"/>
          <w:b w:val="0"/>
          <w:noProof/>
          <w:sz w:val="24"/>
          <w:szCs w:val="24"/>
          <w:lang w:val="en-FI" w:eastAsia="zh-CN"/>
        </w:rPr>
      </w:pPr>
      <w:ins w:id="4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AbstractObservationCharacteristics</w:t>
        </w:r>
        <w:r>
          <w:rPr>
            <w:noProof/>
            <w:webHidden/>
          </w:rPr>
          <w:tab/>
        </w:r>
        <w:r>
          <w:rPr>
            <w:noProof/>
            <w:webHidden/>
          </w:rPr>
          <w:fldChar w:fldCharType="begin"/>
        </w:r>
        <w:r>
          <w:rPr>
            <w:noProof/>
            <w:webHidden/>
          </w:rPr>
          <w:instrText xml:space="preserve"> PAGEREF _Toc117602414 \h </w:instrText>
        </w:r>
        <w:r>
          <w:rPr>
            <w:noProof/>
            <w:webHidden/>
          </w:rPr>
        </w:r>
      </w:ins>
      <w:r>
        <w:rPr>
          <w:noProof/>
          <w:webHidden/>
        </w:rPr>
        <w:fldChar w:fldCharType="separate"/>
      </w:r>
      <w:ins w:id="401" w:author="Ilkka Rinne" w:date="2022-10-25T15:27:00Z">
        <w:r w:rsidR="002B42CB">
          <w:rPr>
            <w:noProof/>
            <w:webHidden/>
          </w:rPr>
          <w:t>40</w:t>
        </w:r>
      </w:ins>
      <w:ins w:id="402" w:author="Ilkka Rinne" w:date="2022-10-25T14:58:00Z">
        <w:r>
          <w:rPr>
            <w:noProof/>
            <w:webHidden/>
          </w:rPr>
          <w:fldChar w:fldCharType="end"/>
        </w:r>
        <w:r w:rsidRPr="004C086C">
          <w:rPr>
            <w:rStyle w:val="Hyperlink"/>
            <w:noProof/>
          </w:rPr>
          <w:fldChar w:fldCharType="end"/>
        </w:r>
      </w:ins>
    </w:p>
    <w:p w14:paraId="0A8CFBD4" w14:textId="4D519F7D" w:rsidR="00744E28" w:rsidRDefault="00744E28">
      <w:pPr>
        <w:pStyle w:val="TOC3"/>
        <w:rPr>
          <w:ins w:id="403" w:author="Ilkka Rinne" w:date="2022-10-25T14:58:00Z"/>
          <w:rFonts w:asciiTheme="minorHAnsi" w:eastAsiaTheme="minorEastAsia" w:hAnsiTheme="minorHAnsi" w:cstheme="minorBidi"/>
          <w:b w:val="0"/>
          <w:noProof/>
          <w:sz w:val="24"/>
          <w:szCs w:val="24"/>
          <w:lang w:val="en-FI" w:eastAsia="zh-CN"/>
        </w:rPr>
      </w:pPr>
      <w:ins w:id="4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_Toc117602415 \h </w:instrText>
        </w:r>
        <w:r>
          <w:rPr>
            <w:noProof/>
            <w:webHidden/>
          </w:rPr>
        </w:r>
      </w:ins>
      <w:r>
        <w:rPr>
          <w:noProof/>
          <w:webHidden/>
        </w:rPr>
        <w:fldChar w:fldCharType="separate"/>
      </w:r>
      <w:ins w:id="405" w:author="Ilkka Rinne" w:date="2022-10-25T15:27:00Z">
        <w:r w:rsidR="002B42CB">
          <w:rPr>
            <w:noProof/>
            <w:webHidden/>
          </w:rPr>
          <w:t>40</w:t>
        </w:r>
      </w:ins>
      <w:ins w:id="406" w:author="Ilkka Rinne" w:date="2022-10-25T14:58:00Z">
        <w:r>
          <w:rPr>
            <w:noProof/>
            <w:webHidden/>
          </w:rPr>
          <w:fldChar w:fldCharType="end"/>
        </w:r>
        <w:r w:rsidRPr="004C086C">
          <w:rPr>
            <w:rStyle w:val="Hyperlink"/>
            <w:noProof/>
          </w:rPr>
          <w:fldChar w:fldCharType="end"/>
        </w:r>
      </w:ins>
    </w:p>
    <w:p w14:paraId="5DA5997A" w14:textId="3CE46F68" w:rsidR="00744E28" w:rsidRDefault="00744E28">
      <w:pPr>
        <w:pStyle w:val="TOC3"/>
        <w:rPr>
          <w:ins w:id="407" w:author="Ilkka Rinne" w:date="2022-10-25T14:58:00Z"/>
          <w:rFonts w:asciiTheme="minorHAnsi" w:eastAsiaTheme="minorEastAsia" w:hAnsiTheme="minorHAnsi" w:cstheme="minorBidi"/>
          <w:b w:val="0"/>
          <w:noProof/>
          <w:sz w:val="24"/>
          <w:szCs w:val="24"/>
          <w:lang w:val="en-FI" w:eastAsia="zh-CN"/>
        </w:rPr>
      </w:pPr>
      <w:ins w:id="4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_Toc117602416 \h </w:instrText>
        </w:r>
        <w:r>
          <w:rPr>
            <w:noProof/>
            <w:webHidden/>
          </w:rPr>
        </w:r>
      </w:ins>
      <w:r>
        <w:rPr>
          <w:noProof/>
          <w:webHidden/>
        </w:rPr>
        <w:fldChar w:fldCharType="separate"/>
      </w:r>
      <w:ins w:id="409" w:author="Ilkka Rinne" w:date="2022-10-25T15:27:00Z">
        <w:r w:rsidR="002B42CB">
          <w:rPr>
            <w:noProof/>
            <w:webHidden/>
          </w:rPr>
          <w:t>43</w:t>
        </w:r>
      </w:ins>
      <w:ins w:id="410" w:author="Ilkka Rinne" w:date="2022-10-25T14:58:00Z">
        <w:r>
          <w:rPr>
            <w:noProof/>
            <w:webHidden/>
          </w:rPr>
          <w:fldChar w:fldCharType="end"/>
        </w:r>
        <w:r w:rsidRPr="004C086C">
          <w:rPr>
            <w:rStyle w:val="Hyperlink"/>
            <w:noProof/>
          </w:rPr>
          <w:fldChar w:fldCharType="end"/>
        </w:r>
      </w:ins>
    </w:p>
    <w:p w14:paraId="34FDD6A1" w14:textId="735DDE23" w:rsidR="00744E28" w:rsidRDefault="00744E28">
      <w:pPr>
        <w:pStyle w:val="TOC3"/>
        <w:rPr>
          <w:ins w:id="411" w:author="Ilkka Rinne" w:date="2022-10-25T14:58:00Z"/>
          <w:rFonts w:asciiTheme="minorHAnsi" w:eastAsiaTheme="minorEastAsia" w:hAnsiTheme="minorHAnsi" w:cstheme="minorBidi"/>
          <w:b w:val="0"/>
          <w:noProof/>
          <w:sz w:val="24"/>
          <w:szCs w:val="24"/>
          <w:lang w:val="en-FI" w:eastAsia="zh-CN"/>
        </w:rPr>
      </w:pPr>
      <w:ins w:id="4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observationType</w:t>
        </w:r>
        <w:r>
          <w:rPr>
            <w:noProof/>
            <w:webHidden/>
          </w:rPr>
          <w:tab/>
        </w:r>
        <w:r>
          <w:rPr>
            <w:noProof/>
            <w:webHidden/>
          </w:rPr>
          <w:fldChar w:fldCharType="begin"/>
        </w:r>
        <w:r>
          <w:rPr>
            <w:noProof/>
            <w:webHidden/>
          </w:rPr>
          <w:instrText xml:space="preserve"> PAGEREF _Toc117602417 \h </w:instrText>
        </w:r>
        <w:r>
          <w:rPr>
            <w:noProof/>
            <w:webHidden/>
          </w:rPr>
        </w:r>
      </w:ins>
      <w:r>
        <w:rPr>
          <w:noProof/>
          <w:webHidden/>
        </w:rPr>
        <w:fldChar w:fldCharType="separate"/>
      </w:r>
      <w:ins w:id="413" w:author="Ilkka Rinne" w:date="2022-10-25T15:27:00Z">
        <w:r w:rsidR="002B42CB">
          <w:rPr>
            <w:noProof/>
            <w:webHidden/>
          </w:rPr>
          <w:t>43</w:t>
        </w:r>
      </w:ins>
      <w:ins w:id="414" w:author="Ilkka Rinne" w:date="2022-10-25T14:58:00Z">
        <w:r>
          <w:rPr>
            <w:noProof/>
            <w:webHidden/>
          </w:rPr>
          <w:fldChar w:fldCharType="end"/>
        </w:r>
        <w:r w:rsidRPr="004C086C">
          <w:rPr>
            <w:rStyle w:val="Hyperlink"/>
            <w:noProof/>
          </w:rPr>
          <w:fldChar w:fldCharType="end"/>
        </w:r>
      </w:ins>
    </w:p>
    <w:p w14:paraId="091FBB41" w14:textId="291F62CF" w:rsidR="00744E28" w:rsidRDefault="00744E28">
      <w:pPr>
        <w:pStyle w:val="TOC3"/>
        <w:rPr>
          <w:ins w:id="415" w:author="Ilkka Rinne" w:date="2022-10-25T14:58:00Z"/>
          <w:rFonts w:asciiTheme="minorHAnsi" w:eastAsiaTheme="minorEastAsia" w:hAnsiTheme="minorHAnsi" w:cstheme="minorBidi"/>
          <w:b w:val="0"/>
          <w:noProof/>
          <w:sz w:val="24"/>
          <w:szCs w:val="24"/>
          <w:lang w:val="en-FI" w:eastAsia="zh-CN"/>
        </w:rPr>
      </w:pPr>
      <w:ins w:id="4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_Toc117602418 \h </w:instrText>
        </w:r>
        <w:r>
          <w:rPr>
            <w:noProof/>
            <w:webHidden/>
          </w:rPr>
        </w:r>
      </w:ins>
      <w:r>
        <w:rPr>
          <w:noProof/>
          <w:webHidden/>
        </w:rPr>
        <w:fldChar w:fldCharType="separate"/>
      </w:r>
      <w:ins w:id="417" w:author="Ilkka Rinne" w:date="2022-10-25T15:27:00Z">
        <w:r w:rsidR="002B42CB">
          <w:rPr>
            <w:noProof/>
            <w:webHidden/>
          </w:rPr>
          <w:t>43</w:t>
        </w:r>
      </w:ins>
      <w:ins w:id="418" w:author="Ilkka Rinne" w:date="2022-10-25T14:58:00Z">
        <w:r>
          <w:rPr>
            <w:noProof/>
            <w:webHidden/>
          </w:rPr>
          <w:fldChar w:fldCharType="end"/>
        </w:r>
        <w:r w:rsidRPr="004C086C">
          <w:rPr>
            <w:rStyle w:val="Hyperlink"/>
            <w:noProof/>
          </w:rPr>
          <w:fldChar w:fldCharType="end"/>
        </w:r>
      </w:ins>
    </w:p>
    <w:p w14:paraId="215F5B25" w14:textId="0F80CD08" w:rsidR="00744E28" w:rsidRDefault="00744E28">
      <w:pPr>
        <w:pStyle w:val="TOC3"/>
        <w:rPr>
          <w:ins w:id="419" w:author="Ilkka Rinne" w:date="2022-10-25T14:58:00Z"/>
          <w:rFonts w:asciiTheme="minorHAnsi" w:eastAsiaTheme="minorEastAsia" w:hAnsiTheme="minorHAnsi" w:cstheme="minorBidi"/>
          <w:b w:val="0"/>
          <w:noProof/>
          <w:sz w:val="24"/>
          <w:szCs w:val="24"/>
          <w:lang w:val="en-FI" w:eastAsia="zh-CN"/>
        </w:rPr>
      </w:pPr>
      <w:ins w:id="4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"_Toc117602419"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resultQuality</w:t>
        </w:r>
        <w:r>
          <w:rPr>
            <w:noProof/>
            <w:webHidden/>
          </w:rPr>
          <w:tab/>
        </w:r>
        <w:r>
          <w:rPr>
            <w:noProof/>
            <w:webHidden/>
          </w:rPr>
          <w:fldChar w:fldCharType="begin"/>
        </w:r>
        <w:r>
          <w:rPr>
            <w:noProof/>
            <w:webHidden/>
          </w:rPr>
          <w:instrText xml:space="preserve"> PAGEREF _Toc117602419 \h </w:instrText>
        </w:r>
        <w:r>
          <w:rPr>
            <w:noProof/>
            <w:webHidden/>
          </w:rPr>
        </w:r>
      </w:ins>
      <w:r>
        <w:rPr>
          <w:noProof/>
          <w:webHidden/>
        </w:rPr>
        <w:fldChar w:fldCharType="separate"/>
      </w:r>
      <w:ins w:id="421" w:author="Ilkka Rinne" w:date="2022-10-25T15:27:00Z">
        <w:r w:rsidR="002B42CB">
          <w:rPr>
            <w:noProof/>
            <w:webHidden/>
          </w:rPr>
          <w:t>44</w:t>
        </w:r>
      </w:ins>
      <w:ins w:id="422" w:author="Ilkka Rinne" w:date="2022-10-25T14:58:00Z">
        <w:r>
          <w:rPr>
            <w:noProof/>
            <w:webHidden/>
          </w:rPr>
          <w:fldChar w:fldCharType="end"/>
        </w:r>
        <w:r w:rsidRPr="004C086C">
          <w:rPr>
            <w:rStyle w:val="Hyperlink"/>
            <w:noProof/>
          </w:rPr>
          <w:fldChar w:fldCharType="end"/>
        </w:r>
      </w:ins>
    </w:p>
    <w:p w14:paraId="62386C90" w14:textId="39131E41" w:rsidR="00744E28" w:rsidRDefault="00744E28">
      <w:pPr>
        <w:pStyle w:val="TOC3"/>
        <w:rPr>
          <w:ins w:id="423" w:author="Ilkka Rinne" w:date="2022-10-25T14:58:00Z"/>
          <w:rFonts w:asciiTheme="minorHAnsi" w:eastAsiaTheme="minorEastAsia" w:hAnsiTheme="minorHAnsi" w:cstheme="minorBidi"/>
          <w:b w:val="0"/>
          <w:noProof/>
          <w:sz w:val="24"/>
          <w:szCs w:val="24"/>
          <w:lang w:val="en-FI" w:eastAsia="zh-CN"/>
        </w:rPr>
      </w:pPr>
      <w:ins w:id="4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"_Toc117602420"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proximateFeatureOfInterest</w:t>
        </w:r>
        <w:r>
          <w:rPr>
            <w:noProof/>
            <w:webHidden/>
          </w:rPr>
          <w:tab/>
        </w:r>
        <w:r>
          <w:rPr>
            <w:noProof/>
            <w:webHidden/>
          </w:rPr>
          <w:fldChar w:fldCharType="begin"/>
        </w:r>
        <w:r>
          <w:rPr>
            <w:noProof/>
            <w:webHidden/>
          </w:rPr>
          <w:instrText xml:space="preserve"> PAGEREF _Toc117602420 \h </w:instrText>
        </w:r>
        <w:r>
          <w:rPr>
            <w:noProof/>
            <w:webHidden/>
          </w:rPr>
        </w:r>
      </w:ins>
      <w:r>
        <w:rPr>
          <w:noProof/>
          <w:webHidden/>
        </w:rPr>
        <w:fldChar w:fldCharType="separate"/>
      </w:r>
      <w:ins w:id="425" w:author="Ilkka Rinne" w:date="2022-10-25T15:27:00Z">
        <w:r w:rsidR="002B42CB">
          <w:rPr>
            <w:noProof/>
            <w:webHidden/>
          </w:rPr>
          <w:t>44</w:t>
        </w:r>
      </w:ins>
      <w:ins w:id="426" w:author="Ilkka Rinne" w:date="2022-10-25T14:58:00Z">
        <w:r>
          <w:rPr>
            <w:noProof/>
            <w:webHidden/>
          </w:rPr>
          <w:fldChar w:fldCharType="end"/>
        </w:r>
        <w:r w:rsidRPr="004C086C">
          <w:rPr>
            <w:rStyle w:val="Hyperlink"/>
            <w:noProof/>
          </w:rPr>
          <w:fldChar w:fldCharType="end"/>
        </w:r>
      </w:ins>
    </w:p>
    <w:p w14:paraId="29A9AD26" w14:textId="187BC421" w:rsidR="00744E28" w:rsidRDefault="00744E28">
      <w:pPr>
        <w:pStyle w:val="TOC3"/>
        <w:rPr>
          <w:ins w:id="427" w:author="Ilkka Rinne" w:date="2022-10-25T14:58:00Z"/>
          <w:rFonts w:asciiTheme="minorHAnsi" w:eastAsiaTheme="minorEastAsia" w:hAnsiTheme="minorHAnsi" w:cstheme="minorBidi"/>
          <w:b w:val="0"/>
          <w:noProof/>
          <w:sz w:val="24"/>
          <w:szCs w:val="24"/>
          <w:lang w:val="en-FI" w:eastAsia="zh-CN"/>
        </w:rPr>
      </w:pPr>
      <w:ins w:id="4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"_Toc117602421"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ultimateFeatureOfInterest</w:t>
        </w:r>
        <w:r>
          <w:rPr>
            <w:noProof/>
            <w:webHidden/>
          </w:rPr>
          <w:tab/>
        </w:r>
        <w:r>
          <w:rPr>
            <w:noProof/>
            <w:webHidden/>
          </w:rPr>
          <w:fldChar w:fldCharType="begin"/>
        </w:r>
        <w:r>
          <w:rPr>
            <w:noProof/>
            <w:webHidden/>
          </w:rPr>
          <w:instrText xml:space="preserve"> PAGEREF _Toc117602421 \h </w:instrText>
        </w:r>
        <w:r>
          <w:rPr>
            <w:noProof/>
            <w:webHidden/>
          </w:rPr>
        </w:r>
      </w:ins>
      <w:r>
        <w:rPr>
          <w:noProof/>
          <w:webHidden/>
        </w:rPr>
        <w:fldChar w:fldCharType="separate"/>
      </w:r>
      <w:ins w:id="429" w:author="Ilkka Rinne" w:date="2022-10-25T15:27:00Z">
        <w:r w:rsidR="002B42CB">
          <w:rPr>
            <w:noProof/>
            <w:webHidden/>
          </w:rPr>
          <w:t>44</w:t>
        </w:r>
      </w:ins>
      <w:ins w:id="430" w:author="Ilkka Rinne" w:date="2022-10-25T14:58:00Z">
        <w:r>
          <w:rPr>
            <w:noProof/>
            <w:webHidden/>
          </w:rPr>
          <w:fldChar w:fldCharType="end"/>
        </w:r>
        <w:r w:rsidRPr="004C086C">
          <w:rPr>
            <w:rStyle w:val="Hyperlink"/>
            <w:noProof/>
          </w:rPr>
          <w:fldChar w:fldCharType="end"/>
        </w:r>
      </w:ins>
    </w:p>
    <w:p w14:paraId="6D6466AA" w14:textId="679B1139" w:rsidR="00744E28" w:rsidRDefault="00744E28">
      <w:pPr>
        <w:pStyle w:val="TOC3"/>
        <w:rPr>
          <w:ins w:id="431" w:author="Ilkka Rinne" w:date="2022-10-25T14:58:00Z"/>
          <w:rFonts w:asciiTheme="minorHAnsi" w:eastAsiaTheme="minorEastAsia" w:hAnsiTheme="minorHAnsi" w:cstheme="minorBidi"/>
          <w:b w:val="0"/>
          <w:noProof/>
          <w:sz w:val="24"/>
          <w:szCs w:val="24"/>
          <w:lang w:val="en-FI" w:eastAsia="zh-CN"/>
        </w:rPr>
      </w:pPr>
      <w:ins w:id="432" w:author="Ilkka Rinne" w:date="2022-10-25T14:58:00Z">
        <w:r w:rsidRPr="004C086C">
          <w:rPr>
            <w:rStyle w:val="Hyperlink"/>
            <w:noProof/>
          </w:rPr>
          <w:lastRenderedPageBreak/>
          <w:fldChar w:fldCharType="begin"/>
        </w:r>
        <w:r w:rsidRPr="004C086C">
          <w:rPr>
            <w:rStyle w:val="Hyperlink"/>
            <w:noProof/>
          </w:rPr>
          <w:instrText xml:space="preserve"> </w:instrText>
        </w:r>
        <w:r>
          <w:rPr>
            <w:noProof/>
          </w:rPr>
          <w:instrText>HYPERLINK \l "_Toc117602426"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9.2.8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collection</w:t>
        </w:r>
        <w:r>
          <w:rPr>
            <w:noProof/>
            <w:webHidden/>
          </w:rPr>
          <w:tab/>
        </w:r>
        <w:r>
          <w:rPr>
            <w:noProof/>
            <w:webHidden/>
          </w:rPr>
          <w:fldChar w:fldCharType="begin"/>
        </w:r>
        <w:r>
          <w:rPr>
            <w:noProof/>
            <w:webHidden/>
          </w:rPr>
          <w:instrText xml:space="preserve"> PAGEREF _Toc117602426 \h </w:instrText>
        </w:r>
        <w:r>
          <w:rPr>
            <w:noProof/>
            <w:webHidden/>
          </w:rPr>
        </w:r>
      </w:ins>
      <w:r>
        <w:rPr>
          <w:noProof/>
          <w:webHidden/>
        </w:rPr>
        <w:fldChar w:fldCharType="separate"/>
      </w:r>
      <w:ins w:id="433" w:author="Ilkka Rinne" w:date="2022-10-25T15:27:00Z">
        <w:r w:rsidR="002B42CB">
          <w:rPr>
            <w:noProof/>
            <w:webHidden/>
          </w:rPr>
          <w:t>45</w:t>
        </w:r>
      </w:ins>
      <w:ins w:id="434" w:author="Ilkka Rinne" w:date="2022-10-25T14:58:00Z">
        <w:r>
          <w:rPr>
            <w:noProof/>
            <w:webHidden/>
          </w:rPr>
          <w:fldChar w:fldCharType="end"/>
        </w:r>
        <w:r w:rsidRPr="004C086C">
          <w:rPr>
            <w:rStyle w:val="Hyperlink"/>
            <w:noProof/>
          </w:rPr>
          <w:fldChar w:fldCharType="end"/>
        </w:r>
      </w:ins>
    </w:p>
    <w:p w14:paraId="3FC37C1F" w14:textId="2525D5D7" w:rsidR="00744E28" w:rsidRDefault="00744E28">
      <w:pPr>
        <w:pStyle w:val="TOC2"/>
        <w:rPr>
          <w:ins w:id="435" w:author="Ilkka Rinne" w:date="2022-10-25T14:58:00Z"/>
          <w:rFonts w:asciiTheme="minorHAnsi" w:eastAsiaTheme="minorEastAsia" w:hAnsiTheme="minorHAnsi" w:cstheme="minorBidi"/>
          <w:b w:val="0"/>
          <w:noProof/>
          <w:sz w:val="24"/>
          <w:szCs w:val="24"/>
          <w:lang w:val="en-FI" w:eastAsia="zh-CN"/>
        </w:rPr>
      </w:pPr>
      <w:ins w:id="4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"_Toc117602427"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w:t>
        </w:r>
        <w:r>
          <w:rPr>
            <w:noProof/>
            <w:webHidden/>
          </w:rPr>
          <w:tab/>
        </w:r>
        <w:r>
          <w:rPr>
            <w:noProof/>
            <w:webHidden/>
          </w:rPr>
          <w:fldChar w:fldCharType="begin"/>
        </w:r>
        <w:r>
          <w:rPr>
            <w:noProof/>
            <w:webHidden/>
          </w:rPr>
          <w:instrText xml:space="preserve"> PAGEREF _Toc117602427 \h </w:instrText>
        </w:r>
        <w:r>
          <w:rPr>
            <w:noProof/>
            <w:webHidden/>
          </w:rPr>
        </w:r>
      </w:ins>
      <w:r>
        <w:rPr>
          <w:noProof/>
          <w:webHidden/>
        </w:rPr>
        <w:fldChar w:fldCharType="separate"/>
      </w:r>
      <w:ins w:id="437" w:author="Ilkka Rinne" w:date="2022-10-25T15:27:00Z">
        <w:r w:rsidR="002B42CB">
          <w:rPr>
            <w:noProof/>
            <w:webHidden/>
          </w:rPr>
          <w:t>45</w:t>
        </w:r>
      </w:ins>
      <w:ins w:id="438" w:author="Ilkka Rinne" w:date="2022-10-25T14:58:00Z">
        <w:r>
          <w:rPr>
            <w:noProof/>
            <w:webHidden/>
          </w:rPr>
          <w:fldChar w:fldCharType="end"/>
        </w:r>
        <w:r w:rsidRPr="004C086C">
          <w:rPr>
            <w:rStyle w:val="Hyperlink"/>
            <w:noProof/>
          </w:rPr>
          <w:fldChar w:fldCharType="end"/>
        </w:r>
      </w:ins>
    </w:p>
    <w:p w14:paraId="497D8E8C" w14:textId="2B3FEB4D" w:rsidR="00744E28" w:rsidRDefault="00744E28">
      <w:pPr>
        <w:pStyle w:val="TOC3"/>
        <w:rPr>
          <w:ins w:id="439" w:author="Ilkka Rinne" w:date="2022-10-25T14:58:00Z"/>
          <w:rFonts w:asciiTheme="minorHAnsi" w:eastAsiaTheme="minorEastAsia" w:hAnsiTheme="minorHAnsi" w:cstheme="minorBidi"/>
          <w:b w:val="0"/>
          <w:noProof/>
          <w:sz w:val="24"/>
          <w:szCs w:val="24"/>
          <w:lang w:val="en-FI" w:eastAsia="zh-CN"/>
        </w:rPr>
      </w:pPr>
      <w:ins w:id="4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"_Toc117602428"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 Requirements Class</w:t>
        </w:r>
        <w:r>
          <w:rPr>
            <w:noProof/>
            <w:webHidden/>
          </w:rPr>
          <w:tab/>
        </w:r>
        <w:r>
          <w:rPr>
            <w:noProof/>
            <w:webHidden/>
          </w:rPr>
          <w:fldChar w:fldCharType="begin"/>
        </w:r>
        <w:r>
          <w:rPr>
            <w:noProof/>
            <w:webHidden/>
          </w:rPr>
          <w:instrText xml:space="preserve"> PAGEREF _Toc117602428 \h </w:instrText>
        </w:r>
        <w:r>
          <w:rPr>
            <w:noProof/>
            <w:webHidden/>
          </w:rPr>
        </w:r>
      </w:ins>
      <w:r>
        <w:rPr>
          <w:noProof/>
          <w:webHidden/>
        </w:rPr>
        <w:fldChar w:fldCharType="separate"/>
      </w:r>
      <w:ins w:id="441" w:author="Ilkka Rinne" w:date="2022-10-25T15:27:00Z">
        <w:r w:rsidR="002B42CB">
          <w:rPr>
            <w:noProof/>
            <w:webHidden/>
          </w:rPr>
          <w:t>45</w:t>
        </w:r>
      </w:ins>
      <w:ins w:id="442" w:author="Ilkka Rinne" w:date="2022-10-25T14:58:00Z">
        <w:r>
          <w:rPr>
            <w:noProof/>
            <w:webHidden/>
          </w:rPr>
          <w:fldChar w:fldCharType="end"/>
        </w:r>
        <w:r w:rsidRPr="004C086C">
          <w:rPr>
            <w:rStyle w:val="Hyperlink"/>
            <w:noProof/>
          </w:rPr>
          <w:fldChar w:fldCharType="end"/>
        </w:r>
      </w:ins>
    </w:p>
    <w:p w14:paraId="70D2702A" w14:textId="085DA5CC" w:rsidR="00744E28" w:rsidRDefault="00744E28">
      <w:pPr>
        <w:pStyle w:val="TOC3"/>
        <w:rPr>
          <w:ins w:id="443" w:author="Ilkka Rinne" w:date="2022-10-25T14:58:00Z"/>
          <w:rFonts w:asciiTheme="minorHAnsi" w:eastAsiaTheme="minorEastAsia" w:hAnsiTheme="minorHAnsi" w:cstheme="minorBidi"/>
          <w:b w:val="0"/>
          <w:noProof/>
          <w:sz w:val="24"/>
          <w:szCs w:val="24"/>
          <w:lang w:val="en-FI" w:eastAsia="zh-CN"/>
        </w:rPr>
      </w:pPr>
      <w:ins w:id="4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"_Toc117602429"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observationType</w:t>
        </w:r>
        <w:r>
          <w:rPr>
            <w:noProof/>
            <w:webHidden/>
          </w:rPr>
          <w:tab/>
        </w:r>
        <w:r>
          <w:rPr>
            <w:noProof/>
            <w:webHidden/>
          </w:rPr>
          <w:fldChar w:fldCharType="begin"/>
        </w:r>
        <w:r>
          <w:rPr>
            <w:noProof/>
            <w:webHidden/>
          </w:rPr>
          <w:instrText xml:space="preserve"> PAGEREF _Toc117602429 \h </w:instrText>
        </w:r>
        <w:r>
          <w:rPr>
            <w:noProof/>
            <w:webHidden/>
          </w:rPr>
        </w:r>
      </w:ins>
      <w:r>
        <w:rPr>
          <w:noProof/>
          <w:webHidden/>
        </w:rPr>
        <w:fldChar w:fldCharType="separate"/>
      </w:r>
      <w:ins w:id="445" w:author="Ilkka Rinne" w:date="2022-10-25T15:27:00Z">
        <w:r w:rsidR="002B42CB">
          <w:rPr>
            <w:noProof/>
            <w:webHidden/>
          </w:rPr>
          <w:t>46</w:t>
        </w:r>
      </w:ins>
      <w:ins w:id="446" w:author="Ilkka Rinne" w:date="2022-10-25T14:58:00Z">
        <w:r>
          <w:rPr>
            <w:noProof/>
            <w:webHidden/>
          </w:rPr>
          <w:fldChar w:fldCharType="end"/>
        </w:r>
        <w:r w:rsidRPr="004C086C">
          <w:rPr>
            <w:rStyle w:val="Hyperlink"/>
            <w:noProof/>
          </w:rPr>
          <w:fldChar w:fldCharType="end"/>
        </w:r>
      </w:ins>
    </w:p>
    <w:p w14:paraId="5425FD42" w14:textId="337CC0AB" w:rsidR="00744E28" w:rsidRDefault="00744E28">
      <w:pPr>
        <w:pStyle w:val="TOC3"/>
        <w:rPr>
          <w:ins w:id="447" w:author="Ilkka Rinne" w:date="2022-10-25T14:58:00Z"/>
          <w:rFonts w:asciiTheme="minorHAnsi" w:eastAsiaTheme="minorEastAsia" w:hAnsiTheme="minorHAnsi" w:cstheme="minorBidi"/>
          <w:b w:val="0"/>
          <w:noProof/>
          <w:sz w:val="24"/>
          <w:szCs w:val="24"/>
          <w:lang w:val="en-FI" w:eastAsia="zh-CN"/>
        </w:rPr>
      </w:pPr>
      <w:ins w:id="4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resultTime instant</w:t>
        </w:r>
        <w:r>
          <w:rPr>
            <w:noProof/>
            <w:webHidden/>
          </w:rPr>
          <w:tab/>
        </w:r>
        <w:r>
          <w:rPr>
            <w:noProof/>
            <w:webHidden/>
          </w:rPr>
          <w:fldChar w:fldCharType="begin"/>
        </w:r>
        <w:r>
          <w:rPr>
            <w:noProof/>
            <w:webHidden/>
          </w:rPr>
          <w:instrText xml:space="preserve"> PAGEREF _Toc117602430 \h </w:instrText>
        </w:r>
        <w:r>
          <w:rPr>
            <w:noProof/>
            <w:webHidden/>
          </w:rPr>
        </w:r>
      </w:ins>
      <w:r>
        <w:rPr>
          <w:noProof/>
          <w:webHidden/>
        </w:rPr>
        <w:fldChar w:fldCharType="separate"/>
      </w:r>
      <w:ins w:id="449" w:author="Ilkka Rinne" w:date="2022-10-25T15:27:00Z">
        <w:r w:rsidR="002B42CB">
          <w:rPr>
            <w:noProof/>
            <w:webHidden/>
          </w:rPr>
          <w:t>46</w:t>
        </w:r>
      </w:ins>
      <w:ins w:id="450" w:author="Ilkka Rinne" w:date="2022-10-25T14:58:00Z">
        <w:r>
          <w:rPr>
            <w:noProof/>
            <w:webHidden/>
          </w:rPr>
          <w:fldChar w:fldCharType="end"/>
        </w:r>
        <w:r w:rsidRPr="004C086C">
          <w:rPr>
            <w:rStyle w:val="Hyperlink"/>
            <w:noProof/>
          </w:rPr>
          <w:fldChar w:fldCharType="end"/>
        </w:r>
      </w:ins>
    </w:p>
    <w:p w14:paraId="5071AC82" w14:textId="72FCF93F" w:rsidR="00744E28" w:rsidRDefault="00744E28">
      <w:pPr>
        <w:pStyle w:val="TOC3"/>
        <w:rPr>
          <w:ins w:id="451" w:author="Ilkka Rinne" w:date="2022-10-25T14:58:00Z"/>
          <w:rFonts w:asciiTheme="minorHAnsi" w:eastAsiaTheme="minorEastAsia" w:hAnsiTheme="minorHAnsi" w:cstheme="minorBidi"/>
          <w:b w:val="0"/>
          <w:noProof/>
          <w:sz w:val="24"/>
          <w:szCs w:val="24"/>
          <w:lang w:val="en-FI" w:eastAsia="zh-CN"/>
        </w:rPr>
      </w:pPr>
      <w:ins w:id="4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parameter unique name</w:t>
        </w:r>
        <w:r>
          <w:rPr>
            <w:noProof/>
            <w:webHidden/>
          </w:rPr>
          <w:tab/>
        </w:r>
        <w:r>
          <w:rPr>
            <w:noProof/>
            <w:webHidden/>
          </w:rPr>
          <w:fldChar w:fldCharType="begin"/>
        </w:r>
        <w:r>
          <w:rPr>
            <w:noProof/>
            <w:webHidden/>
          </w:rPr>
          <w:instrText xml:space="preserve"> PAGEREF _Toc117602431 \h </w:instrText>
        </w:r>
        <w:r>
          <w:rPr>
            <w:noProof/>
            <w:webHidden/>
          </w:rPr>
        </w:r>
      </w:ins>
      <w:r>
        <w:rPr>
          <w:noProof/>
          <w:webHidden/>
        </w:rPr>
        <w:fldChar w:fldCharType="separate"/>
      </w:r>
      <w:ins w:id="453" w:author="Ilkka Rinne" w:date="2022-10-25T15:27:00Z">
        <w:r w:rsidR="002B42CB">
          <w:rPr>
            <w:noProof/>
            <w:webHidden/>
          </w:rPr>
          <w:t>47</w:t>
        </w:r>
      </w:ins>
      <w:ins w:id="454" w:author="Ilkka Rinne" w:date="2022-10-25T14:58:00Z">
        <w:r>
          <w:rPr>
            <w:noProof/>
            <w:webHidden/>
          </w:rPr>
          <w:fldChar w:fldCharType="end"/>
        </w:r>
        <w:r w:rsidRPr="004C086C">
          <w:rPr>
            <w:rStyle w:val="Hyperlink"/>
            <w:noProof/>
          </w:rPr>
          <w:fldChar w:fldCharType="end"/>
        </w:r>
      </w:ins>
    </w:p>
    <w:p w14:paraId="33F3E7C5" w14:textId="182D2C3B" w:rsidR="00744E28" w:rsidRDefault="00744E28">
      <w:pPr>
        <w:pStyle w:val="TOC3"/>
        <w:rPr>
          <w:ins w:id="455" w:author="Ilkka Rinne" w:date="2022-10-25T14:58:00Z"/>
          <w:rFonts w:asciiTheme="minorHAnsi" w:eastAsiaTheme="minorEastAsia" w:hAnsiTheme="minorHAnsi" w:cstheme="minorBidi"/>
          <w:b w:val="0"/>
          <w:noProof/>
          <w:sz w:val="24"/>
          <w:szCs w:val="24"/>
          <w:lang w:val="en-FI" w:eastAsia="zh-CN"/>
        </w:rPr>
      </w:pPr>
      <w:ins w:id="4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_Toc117602432 \h </w:instrText>
        </w:r>
        <w:r>
          <w:rPr>
            <w:noProof/>
            <w:webHidden/>
          </w:rPr>
        </w:r>
      </w:ins>
      <w:r>
        <w:rPr>
          <w:noProof/>
          <w:webHidden/>
        </w:rPr>
        <w:fldChar w:fldCharType="separate"/>
      </w:r>
      <w:ins w:id="457" w:author="Ilkka Rinne" w:date="2022-10-25T15:27:00Z">
        <w:r w:rsidR="002B42CB">
          <w:rPr>
            <w:noProof/>
            <w:webHidden/>
          </w:rPr>
          <w:t>47</w:t>
        </w:r>
      </w:ins>
      <w:ins w:id="458" w:author="Ilkka Rinne" w:date="2022-10-25T14:58:00Z">
        <w:r>
          <w:rPr>
            <w:noProof/>
            <w:webHidden/>
          </w:rPr>
          <w:fldChar w:fldCharType="end"/>
        </w:r>
        <w:r w:rsidRPr="004C086C">
          <w:rPr>
            <w:rStyle w:val="Hyperlink"/>
            <w:noProof/>
          </w:rPr>
          <w:fldChar w:fldCharType="end"/>
        </w:r>
      </w:ins>
    </w:p>
    <w:p w14:paraId="2F0F43AA" w14:textId="4CB4B2DA" w:rsidR="00744E28" w:rsidRDefault="00744E28">
      <w:pPr>
        <w:pStyle w:val="TOC3"/>
        <w:rPr>
          <w:ins w:id="459" w:author="Ilkka Rinne" w:date="2022-10-25T14:58:00Z"/>
          <w:rFonts w:asciiTheme="minorHAnsi" w:eastAsiaTheme="minorEastAsia" w:hAnsiTheme="minorHAnsi" w:cstheme="minorBidi"/>
          <w:b w:val="0"/>
          <w:noProof/>
          <w:sz w:val="24"/>
          <w:szCs w:val="24"/>
          <w:lang w:val="en-FI" w:eastAsia="zh-CN"/>
        </w:rPr>
      </w:pPr>
      <w:ins w:id="4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_Toc117602433 \h </w:instrText>
        </w:r>
        <w:r>
          <w:rPr>
            <w:noProof/>
            <w:webHidden/>
          </w:rPr>
        </w:r>
      </w:ins>
      <w:r>
        <w:rPr>
          <w:noProof/>
          <w:webHidden/>
        </w:rPr>
        <w:fldChar w:fldCharType="separate"/>
      </w:r>
      <w:ins w:id="461" w:author="Ilkka Rinne" w:date="2022-10-25T15:27:00Z">
        <w:r w:rsidR="002B42CB">
          <w:rPr>
            <w:noProof/>
            <w:webHidden/>
          </w:rPr>
          <w:t>47</w:t>
        </w:r>
      </w:ins>
      <w:ins w:id="462" w:author="Ilkka Rinne" w:date="2022-10-25T14:58:00Z">
        <w:r>
          <w:rPr>
            <w:noProof/>
            <w:webHidden/>
          </w:rPr>
          <w:fldChar w:fldCharType="end"/>
        </w:r>
        <w:r w:rsidRPr="004C086C">
          <w:rPr>
            <w:rStyle w:val="Hyperlink"/>
            <w:noProof/>
          </w:rPr>
          <w:fldChar w:fldCharType="end"/>
        </w:r>
      </w:ins>
    </w:p>
    <w:p w14:paraId="77A39517" w14:textId="2C1238C5" w:rsidR="00744E28" w:rsidRDefault="00744E28">
      <w:pPr>
        <w:pStyle w:val="TOC3"/>
        <w:rPr>
          <w:ins w:id="463" w:author="Ilkka Rinne" w:date="2022-10-25T14:58:00Z"/>
          <w:rFonts w:asciiTheme="minorHAnsi" w:eastAsiaTheme="minorEastAsia" w:hAnsiTheme="minorHAnsi" w:cstheme="minorBidi"/>
          <w:b w:val="0"/>
          <w:noProof/>
          <w:sz w:val="24"/>
          <w:szCs w:val="24"/>
          <w:lang w:val="en-FI" w:eastAsia="zh-CN"/>
        </w:rPr>
      </w:pPr>
      <w:ins w:id="4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_Toc117602434 \h </w:instrText>
        </w:r>
        <w:r>
          <w:rPr>
            <w:noProof/>
            <w:webHidden/>
          </w:rPr>
        </w:r>
      </w:ins>
      <w:r>
        <w:rPr>
          <w:noProof/>
          <w:webHidden/>
        </w:rPr>
        <w:fldChar w:fldCharType="separate"/>
      </w:r>
      <w:ins w:id="465" w:author="Ilkka Rinne" w:date="2022-10-25T15:27:00Z">
        <w:r w:rsidR="002B42CB">
          <w:rPr>
            <w:noProof/>
            <w:webHidden/>
          </w:rPr>
          <w:t>47</w:t>
        </w:r>
      </w:ins>
      <w:ins w:id="466" w:author="Ilkka Rinne" w:date="2022-10-25T14:58:00Z">
        <w:r>
          <w:rPr>
            <w:noProof/>
            <w:webHidden/>
          </w:rPr>
          <w:fldChar w:fldCharType="end"/>
        </w:r>
        <w:r w:rsidRPr="004C086C">
          <w:rPr>
            <w:rStyle w:val="Hyperlink"/>
            <w:noProof/>
          </w:rPr>
          <w:fldChar w:fldCharType="end"/>
        </w:r>
      </w:ins>
    </w:p>
    <w:p w14:paraId="599B865F" w14:textId="177AB6E4" w:rsidR="00744E28" w:rsidRDefault="00744E28">
      <w:pPr>
        <w:pStyle w:val="TOC3"/>
        <w:rPr>
          <w:ins w:id="467" w:author="Ilkka Rinne" w:date="2022-10-25T14:58:00Z"/>
          <w:rFonts w:asciiTheme="minorHAnsi" w:eastAsiaTheme="minorEastAsia" w:hAnsiTheme="minorHAnsi" w:cstheme="minorBidi"/>
          <w:b w:val="0"/>
          <w:noProof/>
          <w:sz w:val="24"/>
          <w:szCs w:val="24"/>
          <w:lang w:val="en-FI" w:eastAsia="zh-CN"/>
        </w:rPr>
      </w:pPr>
      <w:ins w:id="4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_Toc117602435 \h </w:instrText>
        </w:r>
        <w:r>
          <w:rPr>
            <w:noProof/>
            <w:webHidden/>
          </w:rPr>
        </w:r>
      </w:ins>
      <w:r>
        <w:rPr>
          <w:noProof/>
          <w:webHidden/>
        </w:rPr>
        <w:fldChar w:fldCharType="separate"/>
      </w:r>
      <w:ins w:id="469" w:author="Ilkka Rinne" w:date="2022-10-25T15:27:00Z">
        <w:r w:rsidR="002B42CB">
          <w:rPr>
            <w:noProof/>
            <w:webHidden/>
          </w:rPr>
          <w:t>47</w:t>
        </w:r>
      </w:ins>
      <w:ins w:id="470" w:author="Ilkka Rinne" w:date="2022-10-25T14:58:00Z">
        <w:r>
          <w:rPr>
            <w:noProof/>
            <w:webHidden/>
          </w:rPr>
          <w:fldChar w:fldCharType="end"/>
        </w:r>
        <w:r w:rsidRPr="004C086C">
          <w:rPr>
            <w:rStyle w:val="Hyperlink"/>
            <w:noProof/>
          </w:rPr>
          <w:fldChar w:fldCharType="end"/>
        </w:r>
      </w:ins>
    </w:p>
    <w:p w14:paraId="3E7EBD75" w14:textId="41909098" w:rsidR="00744E28" w:rsidRDefault="00744E28">
      <w:pPr>
        <w:pStyle w:val="TOC3"/>
        <w:rPr>
          <w:ins w:id="471" w:author="Ilkka Rinne" w:date="2022-10-25T14:58:00Z"/>
          <w:rFonts w:asciiTheme="minorHAnsi" w:eastAsiaTheme="minorEastAsia" w:hAnsiTheme="minorHAnsi" w:cstheme="minorBidi"/>
          <w:b w:val="0"/>
          <w:noProof/>
          <w:sz w:val="24"/>
          <w:szCs w:val="24"/>
          <w:lang w:val="en-FI" w:eastAsia="zh-CN"/>
        </w:rPr>
      </w:pPr>
      <w:ins w:id="4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9.3.9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_Toc117602436 \h </w:instrText>
        </w:r>
        <w:r>
          <w:rPr>
            <w:noProof/>
            <w:webHidden/>
          </w:rPr>
        </w:r>
      </w:ins>
      <w:r>
        <w:rPr>
          <w:noProof/>
          <w:webHidden/>
        </w:rPr>
        <w:fldChar w:fldCharType="separate"/>
      </w:r>
      <w:ins w:id="473" w:author="Ilkka Rinne" w:date="2022-10-25T15:27:00Z">
        <w:r w:rsidR="002B42CB">
          <w:rPr>
            <w:noProof/>
            <w:webHidden/>
          </w:rPr>
          <w:t>47</w:t>
        </w:r>
      </w:ins>
      <w:ins w:id="474" w:author="Ilkka Rinne" w:date="2022-10-25T14:58:00Z">
        <w:r>
          <w:rPr>
            <w:noProof/>
            <w:webHidden/>
          </w:rPr>
          <w:fldChar w:fldCharType="end"/>
        </w:r>
        <w:r w:rsidRPr="004C086C">
          <w:rPr>
            <w:rStyle w:val="Hyperlink"/>
            <w:noProof/>
          </w:rPr>
          <w:fldChar w:fldCharType="end"/>
        </w:r>
      </w:ins>
    </w:p>
    <w:p w14:paraId="1F370E44" w14:textId="6680D511" w:rsidR="00744E28" w:rsidRDefault="00744E28">
      <w:pPr>
        <w:pStyle w:val="TOC2"/>
        <w:rPr>
          <w:ins w:id="475" w:author="Ilkka Rinne" w:date="2022-10-25T14:58:00Z"/>
          <w:rFonts w:asciiTheme="minorHAnsi" w:eastAsiaTheme="minorEastAsia" w:hAnsiTheme="minorHAnsi" w:cstheme="minorBidi"/>
          <w:b w:val="0"/>
          <w:noProof/>
          <w:sz w:val="24"/>
          <w:szCs w:val="24"/>
          <w:lang w:val="en-FI" w:eastAsia="zh-CN"/>
        </w:rPr>
      </w:pPr>
      <w:ins w:id="4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AbstractObservableProperty</w:t>
        </w:r>
        <w:r>
          <w:rPr>
            <w:noProof/>
            <w:webHidden/>
          </w:rPr>
          <w:tab/>
        </w:r>
        <w:r>
          <w:rPr>
            <w:noProof/>
            <w:webHidden/>
          </w:rPr>
          <w:fldChar w:fldCharType="begin"/>
        </w:r>
        <w:r>
          <w:rPr>
            <w:noProof/>
            <w:webHidden/>
          </w:rPr>
          <w:instrText xml:space="preserve"> PAGEREF _Toc117602437 \h </w:instrText>
        </w:r>
        <w:r>
          <w:rPr>
            <w:noProof/>
            <w:webHidden/>
          </w:rPr>
        </w:r>
      </w:ins>
      <w:r>
        <w:rPr>
          <w:noProof/>
          <w:webHidden/>
        </w:rPr>
        <w:fldChar w:fldCharType="separate"/>
      </w:r>
      <w:ins w:id="477" w:author="Ilkka Rinne" w:date="2022-10-25T15:27:00Z">
        <w:r w:rsidR="002B42CB">
          <w:rPr>
            <w:noProof/>
            <w:webHidden/>
          </w:rPr>
          <w:t>47</w:t>
        </w:r>
      </w:ins>
      <w:ins w:id="478" w:author="Ilkka Rinne" w:date="2022-10-25T14:58:00Z">
        <w:r>
          <w:rPr>
            <w:noProof/>
            <w:webHidden/>
          </w:rPr>
          <w:fldChar w:fldCharType="end"/>
        </w:r>
        <w:r w:rsidRPr="004C086C">
          <w:rPr>
            <w:rStyle w:val="Hyperlink"/>
            <w:noProof/>
          </w:rPr>
          <w:fldChar w:fldCharType="end"/>
        </w:r>
      </w:ins>
    </w:p>
    <w:p w14:paraId="1E2B1B99" w14:textId="3EE39716" w:rsidR="00744E28" w:rsidRDefault="00744E28">
      <w:pPr>
        <w:pStyle w:val="TOC3"/>
        <w:rPr>
          <w:ins w:id="479" w:author="Ilkka Rinne" w:date="2022-10-25T14:58:00Z"/>
          <w:rFonts w:asciiTheme="minorHAnsi" w:eastAsiaTheme="minorEastAsia" w:hAnsiTheme="minorHAnsi" w:cstheme="minorBidi"/>
          <w:b w:val="0"/>
          <w:noProof/>
          <w:sz w:val="24"/>
          <w:szCs w:val="24"/>
          <w:lang w:val="en-FI" w:eastAsia="zh-CN"/>
        </w:rPr>
      </w:pPr>
      <w:ins w:id="4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_Toc117602438 \h </w:instrText>
        </w:r>
        <w:r>
          <w:rPr>
            <w:noProof/>
            <w:webHidden/>
          </w:rPr>
        </w:r>
      </w:ins>
      <w:r>
        <w:rPr>
          <w:noProof/>
          <w:webHidden/>
        </w:rPr>
        <w:fldChar w:fldCharType="separate"/>
      </w:r>
      <w:ins w:id="481" w:author="Ilkka Rinne" w:date="2022-10-25T15:27:00Z">
        <w:r w:rsidR="002B42CB">
          <w:rPr>
            <w:noProof/>
            <w:webHidden/>
          </w:rPr>
          <w:t>47</w:t>
        </w:r>
      </w:ins>
      <w:ins w:id="482" w:author="Ilkka Rinne" w:date="2022-10-25T14:58:00Z">
        <w:r>
          <w:rPr>
            <w:noProof/>
            <w:webHidden/>
          </w:rPr>
          <w:fldChar w:fldCharType="end"/>
        </w:r>
        <w:r w:rsidRPr="004C086C">
          <w:rPr>
            <w:rStyle w:val="Hyperlink"/>
            <w:noProof/>
          </w:rPr>
          <w:fldChar w:fldCharType="end"/>
        </w:r>
      </w:ins>
    </w:p>
    <w:p w14:paraId="76CE8EB3" w14:textId="66EB2F15" w:rsidR="00744E28" w:rsidRDefault="00744E28">
      <w:pPr>
        <w:pStyle w:val="TOC2"/>
        <w:rPr>
          <w:ins w:id="483" w:author="Ilkka Rinne" w:date="2022-10-25T14:58:00Z"/>
          <w:rFonts w:asciiTheme="minorHAnsi" w:eastAsiaTheme="minorEastAsia" w:hAnsiTheme="minorHAnsi" w:cstheme="minorBidi"/>
          <w:b w:val="0"/>
          <w:noProof/>
          <w:sz w:val="24"/>
          <w:szCs w:val="24"/>
          <w:lang w:val="en-FI" w:eastAsia="zh-CN"/>
        </w:rPr>
      </w:pPr>
      <w:ins w:id="4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"_Toc117602439"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AbstractObservingProcedure</w:t>
        </w:r>
        <w:r>
          <w:rPr>
            <w:noProof/>
            <w:webHidden/>
          </w:rPr>
          <w:tab/>
        </w:r>
        <w:r>
          <w:rPr>
            <w:noProof/>
            <w:webHidden/>
          </w:rPr>
          <w:fldChar w:fldCharType="begin"/>
        </w:r>
        <w:r>
          <w:rPr>
            <w:noProof/>
            <w:webHidden/>
          </w:rPr>
          <w:instrText xml:space="preserve"> PAGEREF _Toc117602439 \h </w:instrText>
        </w:r>
        <w:r>
          <w:rPr>
            <w:noProof/>
            <w:webHidden/>
          </w:rPr>
        </w:r>
      </w:ins>
      <w:r>
        <w:rPr>
          <w:noProof/>
          <w:webHidden/>
        </w:rPr>
        <w:fldChar w:fldCharType="separate"/>
      </w:r>
      <w:ins w:id="485" w:author="Ilkka Rinne" w:date="2022-10-25T15:27:00Z">
        <w:r w:rsidR="002B42CB">
          <w:rPr>
            <w:noProof/>
            <w:webHidden/>
          </w:rPr>
          <w:t>48</w:t>
        </w:r>
      </w:ins>
      <w:ins w:id="486" w:author="Ilkka Rinne" w:date="2022-10-25T14:58:00Z">
        <w:r>
          <w:rPr>
            <w:noProof/>
            <w:webHidden/>
          </w:rPr>
          <w:fldChar w:fldCharType="end"/>
        </w:r>
        <w:r w:rsidRPr="004C086C">
          <w:rPr>
            <w:rStyle w:val="Hyperlink"/>
            <w:noProof/>
          </w:rPr>
          <w:fldChar w:fldCharType="end"/>
        </w:r>
      </w:ins>
    </w:p>
    <w:p w14:paraId="6D456C39" w14:textId="535C7DA9" w:rsidR="00744E28" w:rsidRDefault="00744E28">
      <w:pPr>
        <w:pStyle w:val="TOC3"/>
        <w:rPr>
          <w:ins w:id="487" w:author="Ilkka Rinne" w:date="2022-10-25T14:58:00Z"/>
          <w:rFonts w:asciiTheme="minorHAnsi" w:eastAsiaTheme="minorEastAsia" w:hAnsiTheme="minorHAnsi" w:cstheme="minorBidi"/>
          <w:b w:val="0"/>
          <w:noProof/>
          <w:sz w:val="24"/>
          <w:szCs w:val="24"/>
          <w:lang w:val="en-FI" w:eastAsia="zh-CN"/>
        </w:rPr>
      </w:pPr>
      <w:ins w:id="4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_Toc117602440 \h </w:instrText>
        </w:r>
        <w:r>
          <w:rPr>
            <w:noProof/>
            <w:webHidden/>
          </w:rPr>
        </w:r>
      </w:ins>
      <w:r>
        <w:rPr>
          <w:noProof/>
          <w:webHidden/>
        </w:rPr>
        <w:fldChar w:fldCharType="separate"/>
      </w:r>
      <w:ins w:id="489" w:author="Ilkka Rinne" w:date="2022-10-25T15:27:00Z">
        <w:r w:rsidR="002B42CB">
          <w:rPr>
            <w:noProof/>
            <w:webHidden/>
          </w:rPr>
          <w:t>48</w:t>
        </w:r>
      </w:ins>
      <w:ins w:id="490" w:author="Ilkka Rinne" w:date="2022-10-25T14:58:00Z">
        <w:r>
          <w:rPr>
            <w:noProof/>
            <w:webHidden/>
          </w:rPr>
          <w:fldChar w:fldCharType="end"/>
        </w:r>
        <w:r w:rsidRPr="004C086C">
          <w:rPr>
            <w:rStyle w:val="Hyperlink"/>
            <w:noProof/>
          </w:rPr>
          <w:fldChar w:fldCharType="end"/>
        </w:r>
      </w:ins>
    </w:p>
    <w:p w14:paraId="1B55C903" w14:textId="1FEB6018" w:rsidR="00744E28" w:rsidRDefault="00744E28">
      <w:pPr>
        <w:pStyle w:val="TOC2"/>
        <w:rPr>
          <w:ins w:id="491" w:author="Ilkka Rinne" w:date="2022-10-25T14:58:00Z"/>
          <w:rFonts w:asciiTheme="minorHAnsi" w:eastAsiaTheme="minorEastAsia" w:hAnsiTheme="minorHAnsi" w:cstheme="minorBidi"/>
          <w:b w:val="0"/>
          <w:noProof/>
          <w:sz w:val="24"/>
          <w:szCs w:val="24"/>
          <w:lang w:val="en-FI" w:eastAsia="zh-CN"/>
        </w:rPr>
      </w:pPr>
      <w:ins w:id="4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AbstractObserver</w:t>
        </w:r>
        <w:r>
          <w:rPr>
            <w:noProof/>
            <w:webHidden/>
          </w:rPr>
          <w:tab/>
        </w:r>
        <w:r>
          <w:rPr>
            <w:noProof/>
            <w:webHidden/>
          </w:rPr>
          <w:fldChar w:fldCharType="begin"/>
        </w:r>
        <w:r>
          <w:rPr>
            <w:noProof/>
            <w:webHidden/>
          </w:rPr>
          <w:instrText xml:space="preserve"> PAGEREF _Toc117602441 \h </w:instrText>
        </w:r>
        <w:r>
          <w:rPr>
            <w:noProof/>
            <w:webHidden/>
          </w:rPr>
        </w:r>
      </w:ins>
      <w:r>
        <w:rPr>
          <w:noProof/>
          <w:webHidden/>
        </w:rPr>
        <w:fldChar w:fldCharType="separate"/>
      </w:r>
      <w:ins w:id="493" w:author="Ilkka Rinne" w:date="2022-10-25T15:27:00Z">
        <w:r w:rsidR="002B42CB">
          <w:rPr>
            <w:noProof/>
            <w:webHidden/>
          </w:rPr>
          <w:t>50</w:t>
        </w:r>
      </w:ins>
      <w:ins w:id="494" w:author="Ilkka Rinne" w:date="2022-10-25T14:58:00Z">
        <w:r>
          <w:rPr>
            <w:noProof/>
            <w:webHidden/>
          </w:rPr>
          <w:fldChar w:fldCharType="end"/>
        </w:r>
        <w:r w:rsidRPr="004C086C">
          <w:rPr>
            <w:rStyle w:val="Hyperlink"/>
            <w:noProof/>
          </w:rPr>
          <w:fldChar w:fldCharType="end"/>
        </w:r>
      </w:ins>
    </w:p>
    <w:p w14:paraId="450D26C5" w14:textId="5396ED93" w:rsidR="00744E28" w:rsidRDefault="00744E28">
      <w:pPr>
        <w:pStyle w:val="TOC3"/>
        <w:rPr>
          <w:ins w:id="495" w:author="Ilkka Rinne" w:date="2022-10-25T14:58:00Z"/>
          <w:rFonts w:asciiTheme="minorHAnsi" w:eastAsiaTheme="minorEastAsia" w:hAnsiTheme="minorHAnsi" w:cstheme="minorBidi"/>
          <w:b w:val="0"/>
          <w:noProof/>
          <w:sz w:val="24"/>
          <w:szCs w:val="24"/>
          <w:lang w:val="en-FI" w:eastAsia="zh-CN"/>
        </w:rPr>
      </w:pPr>
      <w:ins w:id="4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AbstractObserver Requirements Class</w:t>
        </w:r>
        <w:r>
          <w:rPr>
            <w:noProof/>
            <w:webHidden/>
          </w:rPr>
          <w:tab/>
        </w:r>
        <w:r>
          <w:rPr>
            <w:noProof/>
            <w:webHidden/>
          </w:rPr>
          <w:fldChar w:fldCharType="begin"/>
        </w:r>
        <w:r>
          <w:rPr>
            <w:noProof/>
            <w:webHidden/>
          </w:rPr>
          <w:instrText xml:space="preserve"> PAGEREF _Toc117602442 \h </w:instrText>
        </w:r>
        <w:r>
          <w:rPr>
            <w:noProof/>
            <w:webHidden/>
          </w:rPr>
        </w:r>
      </w:ins>
      <w:r>
        <w:rPr>
          <w:noProof/>
          <w:webHidden/>
        </w:rPr>
        <w:fldChar w:fldCharType="separate"/>
      </w:r>
      <w:ins w:id="497" w:author="Ilkka Rinne" w:date="2022-10-25T15:27:00Z">
        <w:r w:rsidR="002B42CB">
          <w:rPr>
            <w:noProof/>
            <w:webHidden/>
          </w:rPr>
          <w:t>50</w:t>
        </w:r>
      </w:ins>
      <w:ins w:id="498" w:author="Ilkka Rinne" w:date="2022-10-25T14:58:00Z">
        <w:r>
          <w:rPr>
            <w:noProof/>
            <w:webHidden/>
          </w:rPr>
          <w:fldChar w:fldCharType="end"/>
        </w:r>
        <w:r w:rsidRPr="004C086C">
          <w:rPr>
            <w:rStyle w:val="Hyperlink"/>
            <w:noProof/>
          </w:rPr>
          <w:fldChar w:fldCharType="end"/>
        </w:r>
      </w:ins>
    </w:p>
    <w:p w14:paraId="249533A0" w14:textId="04C67807" w:rsidR="00744E28" w:rsidRDefault="00744E28">
      <w:pPr>
        <w:pStyle w:val="TOC2"/>
        <w:rPr>
          <w:ins w:id="499" w:author="Ilkka Rinne" w:date="2022-10-25T14:58:00Z"/>
          <w:rFonts w:asciiTheme="minorHAnsi" w:eastAsiaTheme="minorEastAsia" w:hAnsiTheme="minorHAnsi" w:cstheme="minorBidi"/>
          <w:b w:val="0"/>
          <w:noProof/>
          <w:sz w:val="24"/>
          <w:szCs w:val="24"/>
          <w:lang w:val="en-FI" w:eastAsia="zh-CN"/>
        </w:rPr>
      </w:pPr>
      <w:ins w:id="5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AbstractHost</w:t>
        </w:r>
        <w:r>
          <w:rPr>
            <w:noProof/>
            <w:webHidden/>
          </w:rPr>
          <w:tab/>
        </w:r>
        <w:r>
          <w:rPr>
            <w:noProof/>
            <w:webHidden/>
          </w:rPr>
          <w:fldChar w:fldCharType="begin"/>
        </w:r>
        <w:r>
          <w:rPr>
            <w:noProof/>
            <w:webHidden/>
          </w:rPr>
          <w:instrText xml:space="preserve"> PAGEREF _Toc117602443 \h </w:instrText>
        </w:r>
        <w:r>
          <w:rPr>
            <w:noProof/>
            <w:webHidden/>
          </w:rPr>
        </w:r>
      </w:ins>
      <w:r>
        <w:rPr>
          <w:noProof/>
          <w:webHidden/>
        </w:rPr>
        <w:fldChar w:fldCharType="separate"/>
      </w:r>
      <w:ins w:id="501" w:author="Ilkka Rinne" w:date="2022-10-25T15:27:00Z">
        <w:r w:rsidR="002B42CB">
          <w:rPr>
            <w:noProof/>
            <w:webHidden/>
          </w:rPr>
          <w:t>51</w:t>
        </w:r>
      </w:ins>
      <w:ins w:id="502" w:author="Ilkka Rinne" w:date="2022-10-25T14:58:00Z">
        <w:r>
          <w:rPr>
            <w:noProof/>
            <w:webHidden/>
          </w:rPr>
          <w:fldChar w:fldCharType="end"/>
        </w:r>
        <w:r w:rsidRPr="004C086C">
          <w:rPr>
            <w:rStyle w:val="Hyperlink"/>
            <w:noProof/>
          </w:rPr>
          <w:fldChar w:fldCharType="end"/>
        </w:r>
      </w:ins>
    </w:p>
    <w:p w14:paraId="0AEA55B9" w14:textId="48D8BF67" w:rsidR="00744E28" w:rsidRDefault="00744E28">
      <w:pPr>
        <w:pStyle w:val="TOC3"/>
        <w:rPr>
          <w:ins w:id="503" w:author="Ilkka Rinne" w:date="2022-10-25T14:58:00Z"/>
          <w:rFonts w:asciiTheme="minorHAnsi" w:eastAsiaTheme="minorEastAsia" w:hAnsiTheme="minorHAnsi" w:cstheme="minorBidi"/>
          <w:b w:val="0"/>
          <w:noProof/>
          <w:sz w:val="24"/>
          <w:szCs w:val="24"/>
          <w:lang w:val="en-FI" w:eastAsia="zh-CN"/>
        </w:rPr>
      </w:pPr>
      <w:ins w:id="5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AbstractHost Requirements Class</w:t>
        </w:r>
        <w:r>
          <w:rPr>
            <w:noProof/>
            <w:webHidden/>
          </w:rPr>
          <w:tab/>
        </w:r>
        <w:r>
          <w:rPr>
            <w:noProof/>
            <w:webHidden/>
          </w:rPr>
          <w:fldChar w:fldCharType="begin"/>
        </w:r>
        <w:r>
          <w:rPr>
            <w:noProof/>
            <w:webHidden/>
          </w:rPr>
          <w:instrText xml:space="preserve"> PAGEREF _Toc117602444 \h </w:instrText>
        </w:r>
        <w:r>
          <w:rPr>
            <w:noProof/>
            <w:webHidden/>
          </w:rPr>
        </w:r>
      </w:ins>
      <w:r>
        <w:rPr>
          <w:noProof/>
          <w:webHidden/>
        </w:rPr>
        <w:fldChar w:fldCharType="separate"/>
      </w:r>
      <w:ins w:id="505" w:author="Ilkka Rinne" w:date="2022-10-25T15:27:00Z">
        <w:r w:rsidR="002B42CB">
          <w:rPr>
            <w:noProof/>
            <w:webHidden/>
          </w:rPr>
          <w:t>51</w:t>
        </w:r>
      </w:ins>
      <w:ins w:id="506" w:author="Ilkka Rinne" w:date="2022-10-25T14:58:00Z">
        <w:r>
          <w:rPr>
            <w:noProof/>
            <w:webHidden/>
          </w:rPr>
          <w:fldChar w:fldCharType="end"/>
        </w:r>
        <w:r w:rsidRPr="004C086C">
          <w:rPr>
            <w:rStyle w:val="Hyperlink"/>
            <w:noProof/>
          </w:rPr>
          <w:fldChar w:fldCharType="end"/>
        </w:r>
      </w:ins>
    </w:p>
    <w:p w14:paraId="5AE75074" w14:textId="5D254B83" w:rsidR="00744E28" w:rsidRDefault="00744E28">
      <w:pPr>
        <w:pStyle w:val="TOC2"/>
        <w:rPr>
          <w:ins w:id="507" w:author="Ilkka Rinne" w:date="2022-10-25T14:58:00Z"/>
          <w:rFonts w:asciiTheme="minorHAnsi" w:eastAsiaTheme="minorEastAsia" w:hAnsiTheme="minorHAnsi" w:cstheme="minorBidi"/>
          <w:b w:val="0"/>
          <w:noProof/>
          <w:sz w:val="24"/>
          <w:szCs w:val="24"/>
          <w:lang w:val="en-FI" w:eastAsia="zh-CN"/>
        </w:rPr>
      </w:pPr>
      <w:ins w:id="5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AbstractDeployment</w:t>
        </w:r>
        <w:r>
          <w:rPr>
            <w:noProof/>
            <w:webHidden/>
          </w:rPr>
          <w:tab/>
        </w:r>
        <w:r>
          <w:rPr>
            <w:noProof/>
            <w:webHidden/>
          </w:rPr>
          <w:fldChar w:fldCharType="begin"/>
        </w:r>
        <w:r>
          <w:rPr>
            <w:noProof/>
            <w:webHidden/>
          </w:rPr>
          <w:instrText xml:space="preserve"> PAGEREF _Toc117602445 \h </w:instrText>
        </w:r>
        <w:r>
          <w:rPr>
            <w:noProof/>
            <w:webHidden/>
          </w:rPr>
        </w:r>
      </w:ins>
      <w:r>
        <w:rPr>
          <w:noProof/>
          <w:webHidden/>
        </w:rPr>
        <w:fldChar w:fldCharType="separate"/>
      </w:r>
      <w:ins w:id="509" w:author="Ilkka Rinne" w:date="2022-10-25T15:27:00Z">
        <w:r w:rsidR="002B42CB">
          <w:rPr>
            <w:noProof/>
            <w:webHidden/>
          </w:rPr>
          <w:t>53</w:t>
        </w:r>
      </w:ins>
      <w:ins w:id="510" w:author="Ilkka Rinne" w:date="2022-10-25T14:58:00Z">
        <w:r>
          <w:rPr>
            <w:noProof/>
            <w:webHidden/>
          </w:rPr>
          <w:fldChar w:fldCharType="end"/>
        </w:r>
        <w:r w:rsidRPr="004C086C">
          <w:rPr>
            <w:rStyle w:val="Hyperlink"/>
            <w:noProof/>
          </w:rPr>
          <w:fldChar w:fldCharType="end"/>
        </w:r>
      </w:ins>
    </w:p>
    <w:p w14:paraId="77065F75" w14:textId="6A8A8055" w:rsidR="00744E28" w:rsidRDefault="00744E28">
      <w:pPr>
        <w:pStyle w:val="TOC3"/>
        <w:rPr>
          <w:ins w:id="511" w:author="Ilkka Rinne" w:date="2022-10-25T14:58:00Z"/>
          <w:rFonts w:asciiTheme="minorHAnsi" w:eastAsiaTheme="minorEastAsia" w:hAnsiTheme="minorHAnsi" w:cstheme="minorBidi"/>
          <w:b w:val="0"/>
          <w:noProof/>
          <w:sz w:val="24"/>
          <w:szCs w:val="24"/>
          <w:lang w:val="en-FI" w:eastAsia="zh-CN"/>
        </w:rPr>
      </w:pPr>
      <w:ins w:id="5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AbstractDeployment Requirements Class</w:t>
        </w:r>
        <w:r>
          <w:rPr>
            <w:noProof/>
            <w:webHidden/>
          </w:rPr>
          <w:tab/>
        </w:r>
        <w:r>
          <w:rPr>
            <w:noProof/>
            <w:webHidden/>
          </w:rPr>
          <w:fldChar w:fldCharType="begin"/>
        </w:r>
        <w:r>
          <w:rPr>
            <w:noProof/>
            <w:webHidden/>
          </w:rPr>
          <w:instrText xml:space="preserve"> PAGEREF _Toc117602446 \h </w:instrText>
        </w:r>
        <w:r>
          <w:rPr>
            <w:noProof/>
            <w:webHidden/>
          </w:rPr>
        </w:r>
      </w:ins>
      <w:r>
        <w:rPr>
          <w:noProof/>
          <w:webHidden/>
        </w:rPr>
        <w:fldChar w:fldCharType="separate"/>
      </w:r>
      <w:ins w:id="513" w:author="Ilkka Rinne" w:date="2022-10-25T15:27:00Z">
        <w:r w:rsidR="002B42CB">
          <w:rPr>
            <w:noProof/>
            <w:webHidden/>
          </w:rPr>
          <w:t>53</w:t>
        </w:r>
      </w:ins>
      <w:ins w:id="514" w:author="Ilkka Rinne" w:date="2022-10-25T14:58:00Z">
        <w:r>
          <w:rPr>
            <w:noProof/>
            <w:webHidden/>
          </w:rPr>
          <w:fldChar w:fldCharType="end"/>
        </w:r>
        <w:r w:rsidRPr="004C086C">
          <w:rPr>
            <w:rStyle w:val="Hyperlink"/>
            <w:noProof/>
          </w:rPr>
          <w:fldChar w:fldCharType="end"/>
        </w:r>
      </w:ins>
    </w:p>
    <w:p w14:paraId="4A890C3B" w14:textId="2CAAA0D2" w:rsidR="00744E28" w:rsidRDefault="00744E28">
      <w:pPr>
        <w:pStyle w:val="TOC3"/>
        <w:rPr>
          <w:ins w:id="515" w:author="Ilkka Rinne" w:date="2022-10-25T14:58:00Z"/>
          <w:rFonts w:asciiTheme="minorHAnsi" w:eastAsiaTheme="minorEastAsia" w:hAnsiTheme="minorHAnsi" w:cstheme="minorBidi"/>
          <w:b w:val="0"/>
          <w:noProof/>
          <w:sz w:val="24"/>
          <w:szCs w:val="24"/>
          <w:lang w:val="en-FI" w:eastAsia="zh-CN"/>
        </w:rPr>
      </w:pPr>
      <w:ins w:id="5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9.8.2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deploymentReason</w:t>
        </w:r>
        <w:r>
          <w:rPr>
            <w:noProof/>
            <w:webHidden/>
          </w:rPr>
          <w:tab/>
        </w:r>
        <w:r>
          <w:rPr>
            <w:noProof/>
            <w:webHidden/>
          </w:rPr>
          <w:fldChar w:fldCharType="begin"/>
        </w:r>
        <w:r>
          <w:rPr>
            <w:noProof/>
            <w:webHidden/>
          </w:rPr>
          <w:instrText xml:space="preserve"> PAGEREF _Toc117602447 \h </w:instrText>
        </w:r>
        <w:r>
          <w:rPr>
            <w:noProof/>
            <w:webHidden/>
          </w:rPr>
        </w:r>
      </w:ins>
      <w:r>
        <w:rPr>
          <w:noProof/>
          <w:webHidden/>
        </w:rPr>
        <w:fldChar w:fldCharType="separate"/>
      </w:r>
      <w:ins w:id="517" w:author="Ilkka Rinne" w:date="2022-10-25T15:27:00Z">
        <w:r w:rsidR="002B42CB">
          <w:rPr>
            <w:noProof/>
            <w:webHidden/>
          </w:rPr>
          <w:t>54</w:t>
        </w:r>
      </w:ins>
      <w:ins w:id="518" w:author="Ilkka Rinne" w:date="2022-10-25T14:58:00Z">
        <w:r>
          <w:rPr>
            <w:noProof/>
            <w:webHidden/>
          </w:rPr>
          <w:fldChar w:fldCharType="end"/>
        </w:r>
        <w:r w:rsidRPr="004C086C">
          <w:rPr>
            <w:rStyle w:val="Hyperlink"/>
            <w:noProof/>
          </w:rPr>
          <w:fldChar w:fldCharType="end"/>
        </w:r>
      </w:ins>
    </w:p>
    <w:p w14:paraId="06A70FAD" w14:textId="75169432" w:rsidR="00744E28" w:rsidRDefault="00744E28">
      <w:pPr>
        <w:pStyle w:val="TOC3"/>
        <w:rPr>
          <w:ins w:id="519" w:author="Ilkka Rinne" w:date="2022-10-25T14:58:00Z"/>
          <w:rFonts w:asciiTheme="minorHAnsi" w:eastAsiaTheme="minorEastAsia" w:hAnsiTheme="minorHAnsi" w:cstheme="minorBidi"/>
          <w:b w:val="0"/>
          <w:noProof/>
          <w:sz w:val="24"/>
          <w:szCs w:val="24"/>
          <w:lang w:val="en-FI" w:eastAsia="zh-CN"/>
        </w:rPr>
      </w:pPr>
      <w:ins w:id="5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9.8.3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deploymentTime</w:t>
        </w:r>
        <w:r>
          <w:rPr>
            <w:noProof/>
            <w:webHidden/>
          </w:rPr>
          <w:tab/>
        </w:r>
        <w:r>
          <w:rPr>
            <w:noProof/>
            <w:webHidden/>
          </w:rPr>
          <w:fldChar w:fldCharType="begin"/>
        </w:r>
        <w:r>
          <w:rPr>
            <w:noProof/>
            <w:webHidden/>
          </w:rPr>
          <w:instrText xml:space="preserve"> PAGEREF _Toc117602448 \h </w:instrText>
        </w:r>
        <w:r>
          <w:rPr>
            <w:noProof/>
            <w:webHidden/>
          </w:rPr>
        </w:r>
      </w:ins>
      <w:r>
        <w:rPr>
          <w:noProof/>
          <w:webHidden/>
        </w:rPr>
        <w:fldChar w:fldCharType="separate"/>
      </w:r>
      <w:ins w:id="521" w:author="Ilkka Rinne" w:date="2022-10-25T15:27:00Z">
        <w:r w:rsidR="002B42CB">
          <w:rPr>
            <w:noProof/>
            <w:webHidden/>
          </w:rPr>
          <w:t>55</w:t>
        </w:r>
      </w:ins>
      <w:ins w:id="522" w:author="Ilkka Rinne" w:date="2022-10-25T14:58:00Z">
        <w:r>
          <w:rPr>
            <w:noProof/>
            <w:webHidden/>
          </w:rPr>
          <w:fldChar w:fldCharType="end"/>
        </w:r>
        <w:r w:rsidRPr="004C086C">
          <w:rPr>
            <w:rStyle w:val="Hyperlink"/>
            <w:noProof/>
          </w:rPr>
          <w:fldChar w:fldCharType="end"/>
        </w:r>
      </w:ins>
    </w:p>
    <w:p w14:paraId="521103F6" w14:textId="023EE1E6" w:rsidR="00744E28" w:rsidRDefault="00744E28">
      <w:pPr>
        <w:pStyle w:val="TOC2"/>
        <w:rPr>
          <w:ins w:id="523" w:author="Ilkka Rinne" w:date="2022-10-25T14:58:00Z"/>
          <w:rFonts w:asciiTheme="minorHAnsi" w:eastAsiaTheme="minorEastAsia" w:hAnsiTheme="minorHAnsi" w:cstheme="minorBidi"/>
          <w:b w:val="0"/>
          <w:noProof/>
          <w:sz w:val="24"/>
          <w:szCs w:val="24"/>
          <w:lang w:val="en-FI" w:eastAsia="zh-CN"/>
        </w:rPr>
      </w:pPr>
      <w:ins w:id="5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"_Toc117602449"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AbstractObservationCollection</w:t>
        </w:r>
        <w:r>
          <w:rPr>
            <w:noProof/>
            <w:webHidden/>
          </w:rPr>
          <w:tab/>
        </w:r>
        <w:r>
          <w:rPr>
            <w:noProof/>
            <w:webHidden/>
          </w:rPr>
          <w:fldChar w:fldCharType="begin"/>
        </w:r>
        <w:r>
          <w:rPr>
            <w:noProof/>
            <w:webHidden/>
          </w:rPr>
          <w:instrText xml:space="preserve"> PAGEREF _Toc117602449 \h </w:instrText>
        </w:r>
        <w:r>
          <w:rPr>
            <w:noProof/>
            <w:webHidden/>
          </w:rPr>
        </w:r>
      </w:ins>
      <w:r>
        <w:rPr>
          <w:noProof/>
          <w:webHidden/>
        </w:rPr>
        <w:fldChar w:fldCharType="separate"/>
      </w:r>
      <w:ins w:id="525" w:author="Ilkka Rinne" w:date="2022-10-25T15:27:00Z">
        <w:r w:rsidR="002B42CB">
          <w:rPr>
            <w:noProof/>
            <w:webHidden/>
          </w:rPr>
          <w:t>55</w:t>
        </w:r>
      </w:ins>
      <w:ins w:id="526" w:author="Ilkka Rinne" w:date="2022-10-25T14:58:00Z">
        <w:r>
          <w:rPr>
            <w:noProof/>
            <w:webHidden/>
          </w:rPr>
          <w:fldChar w:fldCharType="end"/>
        </w:r>
        <w:r w:rsidRPr="004C086C">
          <w:rPr>
            <w:rStyle w:val="Hyperlink"/>
            <w:noProof/>
          </w:rPr>
          <w:fldChar w:fldCharType="end"/>
        </w:r>
      </w:ins>
    </w:p>
    <w:p w14:paraId="71D1E355" w14:textId="0B0B4134" w:rsidR="00744E28" w:rsidRDefault="00744E28">
      <w:pPr>
        <w:pStyle w:val="TOC3"/>
        <w:rPr>
          <w:ins w:id="527" w:author="Ilkka Rinne" w:date="2022-10-25T14:58:00Z"/>
          <w:rFonts w:asciiTheme="minorHAnsi" w:eastAsiaTheme="minorEastAsia" w:hAnsiTheme="minorHAnsi" w:cstheme="minorBidi"/>
          <w:b w:val="0"/>
          <w:noProof/>
          <w:sz w:val="24"/>
          <w:szCs w:val="24"/>
          <w:lang w:val="en-FI" w:eastAsia="zh-CN"/>
        </w:rPr>
      </w:pPr>
      <w:ins w:id="5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AbstractObservationCollection Requirements Class</w:t>
        </w:r>
        <w:r>
          <w:rPr>
            <w:noProof/>
            <w:webHidden/>
          </w:rPr>
          <w:tab/>
        </w:r>
        <w:r>
          <w:rPr>
            <w:noProof/>
            <w:webHidden/>
          </w:rPr>
          <w:fldChar w:fldCharType="begin"/>
        </w:r>
        <w:r>
          <w:rPr>
            <w:noProof/>
            <w:webHidden/>
          </w:rPr>
          <w:instrText xml:space="preserve"> PAGEREF _Toc117602450 \h </w:instrText>
        </w:r>
        <w:r>
          <w:rPr>
            <w:noProof/>
            <w:webHidden/>
          </w:rPr>
        </w:r>
      </w:ins>
      <w:r>
        <w:rPr>
          <w:noProof/>
          <w:webHidden/>
        </w:rPr>
        <w:fldChar w:fldCharType="separate"/>
      </w:r>
      <w:ins w:id="529" w:author="Ilkka Rinne" w:date="2022-10-25T15:27:00Z">
        <w:r w:rsidR="002B42CB">
          <w:rPr>
            <w:noProof/>
            <w:webHidden/>
          </w:rPr>
          <w:t>55</w:t>
        </w:r>
      </w:ins>
      <w:ins w:id="530" w:author="Ilkka Rinne" w:date="2022-10-25T14:58:00Z">
        <w:r>
          <w:rPr>
            <w:noProof/>
            <w:webHidden/>
          </w:rPr>
          <w:fldChar w:fldCharType="end"/>
        </w:r>
        <w:r w:rsidRPr="004C086C">
          <w:rPr>
            <w:rStyle w:val="Hyperlink"/>
            <w:noProof/>
          </w:rPr>
          <w:fldChar w:fldCharType="end"/>
        </w:r>
      </w:ins>
    </w:p>
    <w:p w14:paraId="1C0B3475" w14:textId="76DA0DE5" w:rsidR="00744E28" w:rsidRDefault="00744E28">
      <w:pPr>
        <w:pStyle w:val="TOC3"/>
        <w:rPr>
          <w:ins w:id="531" w:author="Ilkka Rinne" w:date="2022-10-25T14:58:00Z"/>
          <w:rFonts w:asciiTheme="minorHAnsi" w:eastAsiaTheme="minorEastAsia" w:hAnsiTheme="minorHAnsi" w:cstheme="minorBidi"/>
          <w:b w:val="0"/>
          <w:noProof/>
          <w:sz w:val="24"/>
          <w:szCs w:val="24"/>
          <w:lang w:val="en-FI" w:eastAsia="zh-CN"/>
        </w:rPr>
      </w:pPr>
      <w:ins w:id="5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AbstractObservationCollection</w:t>
        </w:r>
        <w:r>
          <w:rPr>
            <w:noProof/>
            <w:webHidden/>
          </w:rPr>
          <w:tab/>
        </w:r>
        <w:r>
          <w:rPr>
            <w:noProof/>
            <w:webHidden/>
          </w:rPr>
          <w:fldChar w:fldCharType="begin"/>
        </w:r>
        <w:r>
          <w:rPr>
            <w:noProof/>
            <w:webHidden/>
          </w:rPr>
          <w:instrText xml:space="preserve"> PAGEREF _Toc117602451 \h </w:instrText>
        </w:r>
        <w:r>
          <w:rPr>
            <w:noProof/>
            <w:webHidden/>
          </w:rPr>
        </w:r>
      </w:ins>
      <w:r>
        <w:rPr>
          <w:noProof/>
          <w:webHidden/>
        </w:rPr>
        <w:fldChar w:fldCharType="separate"/>
      </w:r>
      <w:ins w:id="533" w:author="Ilkka Rinne" w:date="2022-10-25T15:27:00Z">
        <w:r w:rsidR="002B42CB">
          <w:rPr>
            <w:noProof/>
            <w:webHidden/>
          </w:rPr>
          <w:t>56</w:t>
        </w:r>
      </w:ins>
      <w:ins w:id="534" w:author="Ilkka Rinne" w:date="2022-10-25T14:58:00Z">
        <w:r>
          <w:rPr>
            <w:noProof/>
            <w:webHidden/>
          </w:rPr>
          <w:fldChar w:fldCharType="end"/>
        </w:r>
        <w:r w:rsidRPr="004C086C">
          <w:rPr>
            <w:rStyle w:val="Hyperlink"/>
            <w:noProof/>
          </w:rPr>
          <w:fldChar w:fldCharType="end"/>
        </w:r>
      </w:ins>
    </w:p>
    <w:p w14:paraId="74E83AA7" w14:textId="7EAFD293" w:rsidR="00744E28" w:rsidRDefault="00744E28">
      <w:pPr>
        <w:pStyle w:val="TOC3"/>
        <w:rPr>
          <w:ins w:id="535" w:author="Ilkka Rinne" w:date="2022-10-25T14:58:00Z"/>
          <w:rFonts w:asciiTheme="minorHAnsi" w:eastAsiaTheme="minorEastAsia" w:hAnsiTheme="minorHAnsi" w:cstheme="minorBidi"/>
          <w:b w:val="0"/>
          <w:noProof/>
          <w:sz w:val="24"/>
          <w:szCs w:val="24"/>
          <w:lang w:val="en-FI" w:eastAsia="zh-CN"/>
        </w:rPr>
      </w:pPr>
      <w:ins w:id="5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collectionType</w:t>
        </w:r>
        <w:r>
          <w:rPr>
            <w:noProof/>
            <w:webHidden/>
          </w:rPr>
          <w:tab/>
        </w:r>
        <w:r>
          <w:rPr>
            <w:noProof/>
            <w:webHidden/>
          </w:rPr>
          <w:fldChar w:fldCharType="begin"/>
        </w:r>
        <w:r>
          <w:rPr>
            <w:noProof/>
            <w:webHidden/>
          </w:rPr>
          <w:instrText xml:space="preserve"> PAGEREF _Toc117602452 \h </w:instrText>
        </w:r>
        <w:r>
          <w:rPr>
            <w:noProof/>
            <w:webHidden/>
          </w:rPr>
        </w:r>
      </w:ins>
      <w:r>
        <w:rPr>
          <w:noProof/>
          <w:webHidden/>
        </w:rPr>
        <w:fldChar w:fldCharType="separate"/>
      </w:r>
      <w:ins w:id="537" w:author="Ilkka Rinne" w:date="2022-10-25T15:27:00Z">
        <w:r w:rsidR="002B42CB">
          <w:rPr>
            <w:noProof/>
            <w:webHidden/>
          </w:rPr>
          <w:t>56</w:t>
        </w:r>
      </w:ins>
      <w:ins w:id="538" w:author="Ilkka Rinne" w:date="2022-10-25T14:58:00Z">
        <w:r>
          <w:rPr>
            <w:noProof/>
            <w:webHidden/>
          </w:rPr>
          <w:fldChar w:fldCharType="end"/>
        </w:r>
        <w:r w:rsidRPr="004C086C">
          <w:rPr>
            <w:rStyle w:val="Hyperlink"/>
            <w:noProof/>
          </w:rPr>
          <w:fldChar w:fldCharType="end"/>
        </w:r>
      </w:ins>
    </w:p>
    <w:p w14:paraId="0C1F03D2" w14:textId="1C0C2F82" w:rsidR="00744E28" w:rsidRDefault="00744E28">
      <w:pPr>
        <w:pStyle w:val="TOC3"/>
        <w:rPr>
          <w:ins w:id="539" w:author="Ilkka Rinne" w:date="2022-10-25T14:58:00Z"/>
          <w:rFonts w:asciiTheme="minorHAnsi" w:eastAsiaTheme="minorEastAsia" w:hAnsiTheme="minorHAnsi" w:cstheme="minorBidi"/>
          <w:b w:val="0"/>
          <w:noProof/>
          <w:sz w:val="24"/>
          <w:szCs w:val="24"/>
          <w:lang w:val="en-FI" w:eastAsia="zh-CN"/>
        </w:rPr>
      </w:pPr>
      <w:ins w:id="5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_Toc117602453 \h </w:instrText>
        </w:r>
        <w:r>
          <w:rPr>
            <w:noProof/>
            <w:webHidden/>
          </w:rPr>
        </w:r>
      </w:ins>
      <w:r>
        <w:rPr>
          <w:noProof/>
          <w:webHidden/>
        </w:rPr>
        <w:fldChar w:fldCharType="separate"/>
      </w:r>
      <w:ins w:id="541" w:author="Ilkka Rinne" w:date="2022-10-25T15:27:00Z">
        <w:r w:rsidR="002B42CB">
          <w:rPr>
            <w:noProof/>
            <w:webHidden/>
          </w:rPr>
          <w:t>57</w:t>
        </w:r>
      </w:ins>
      <w:ins w:id="542" w:author="Ilkka Rinne" w:date="2022-10-25T14:58:00Z">
        <w:r>
          <w:rPr>
            <w:noProof/>
            <w:webHidden/>
          </w:rPr>
          <w:fldChar w:fldCharType="end"/>
        </w:r>
        <w:r w:rsidRPr="004C086C">
          <w:rPr>
            <w:rStyle w:val="Hyperlink"/>
            <w:noProof/>
          </w:rPr>
          <w:fldChar w:fldCharType="end"/>
        </w:r>
      </w:ins>
    </w:p>
    <w:p w14:paraId="1CE2392D" w14:textId="51918C54" w:rsidR="00744E28" w:rsidRDefault="00744E28">
      <w:pPr>
        <w:pStyle w:val="TOC3"/>
        <w:rPr>
          <w:ins w:id="543" w:author="Ilkka Rinne" w:date="2022-10-25T14:58:00Z"/>
          <w:rFonts w:asciiTheme="minorHAnsi" w:eastAsiaTheme="minorEastAsia" w:hAnsiTheme="minorHAnsi" w:cstheme="minorBidi"/>
          <w:b w:val="0"/>
          <w:noProof/>
          <w:sz w:val="24"/>
          <w:szCs w:val="24"/>
          <w:lang w:val="en-FI" w:eastAsia="zh-CN"/>
        </w:rPr>
      </w:pPr>
      <w:ins w:id="5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memberCharacteristics</w:t>
        </w:r>
        <w:r>
          <w:rPr>
            <w:noProof/>
            <w:webHidden/>
          </w:rPr>
          <w:tab/>
        </w:r>
        <w:r>
          <w:rPr>
            <w:noProof/>
            <w:webHidden/>
          </w:rPr>
          <w:fldChar w:fldCharType="begin"/>
        </w:r>
        <w:r>
          <w:rPr>
            <w:noProof/>
            <w:webHidden/>
          </w:rPr>
          <w:instrText xml:space="preserve"> PAGEREF _Toc117602454 \h </w:instrText>
        </w:r>
        <w:r>
          <w:rPr>
            <w:noProof/>
            <w:webHidden/>
          </w:rPr>
        </w:r>
      </w:ins>
      <w:r>
        <w:rPr>
          <w:noProof/>
          <w:webHidden/>
        </w:rPr>
        <w:fldChar w:fldCharType="separate"/>
      </w:r>
      <w:ins w:id="545" w:author="Ilkka Rinne" w:date="2022-10-25T15:27:00Z">
        <w:r w:rsidR="002B42CB">
          <w:rPr>
            <w:noProof/>
            <w:webHidden/>
          </w:rPr>
          <w:t>57</w:t>
        </w:r>
      </w:ins>
      <w:ins w:id="546" w:author="Ilkka Rinne" w:date="2022-10-25T14:58:00Z">
        <w:r>
          <w:rPr>
            <w:noProof/>
            <w:webHidden/>
          </w:rPr>
          <w:fldChar w:fldCharType="end"/>
        </w:r>
        <w:r w:rsidRPr="004C086C">
          <w:rPr>
            <w:rStyle w:val="Hyperlink"/>
            <w:noProof/>
          </w:rPr>
          <w:fldChar w:fldCharType="end"/>
        </w:r>
      </w:ins>
    </w:p>
    <w:p w14:paraId="2DB83B6E" w14:textId="30ABCD6D" w:rsidR="00744E28" w:rsidRDefault="00744E28">
      <w:pPr>
        <w:pStyle w:val="TOC3"/>
        <w:rPr>
          <w:ins w:id="547" w:author="Ilkka Rinne" w:date="2022-10-25T14:58:00Z"/>
          <w:rFonts w:asciiTheme="minorHAnsi" w:eastAsiaTheme="minorEastAsia" w:hAnsiTheme="minorHAnsi" w:cstheme="minorBidi"/>
          <w:b w:val="0"/>
          <w:noProof/>
          <w:sz w:val="24"/>
          <w:szCs w:val="24"/>
          <w:lang w:val="en-FI" w:eastAsia="zh-CN"/>
        </w:rPr>
      </w:pPr>
      <w:ins w:id="5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9.9.6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_Toc117602455 \h </w:instrText>
        </w:r>
        <w:r>
          <w:rPr>
            <w:noProof/>
            <w:webHidden/>
          </w:rPr>
        </w:r>
      </w:ins>
      <w:r>
        <w:rPr>
          <w:noProof/>
          <w:webHidden/>
        </w:rPr>
        <w:fldChar w:fldCharType="separate"/>
      </w:r>
      <w:ins w:id="549" w:author="Ilkka Rinne" w:date="2022-10-25T15:27:00Z">
        <w:r w:rsidR="002B42CB">
          <w:rPr>
            <w:noProof/>
            <w:webHidden/>
          </w:rPr>
          <w:t>57</w:t>
        </w:r>
      </w:ins>
      <w:ins w:id="550" w:author="Ilkka Rinne" w:date="2022-10-25T14:58:00Z">
        <w:r>
          <w:rPr>
            <w:noProof/>
            <w:webHidden/>
          </w:rPr>
          <w:fldChar w:fldCharType="end"/>
        </w:r>
        <w:r w:rsidRPr="004C086C">
          <w:rPr>
            <w:rStyle w:val="Hyperlink"/>
            <w:noProof/>
          </w:rPr>
          <w:fldChar w:fldCharType="end"/>
        </w:r>
      </w:ins>
    </w:p>
    <w:p w14:paraId="0FCCBAC3" w14:textId="47FD58BC" w:rsidR="00744E28" w:rsidRDefault="00744E28">
      <w:pPr>
        <w:pStyle w:val="TOC2"/>
        <w:rPr>
          <w:ins w:id="551" w:author="Ilkka Rinne" w:date="2022-10-25T14:58:00Z"/>
          <w:rFonts w:asciiTheme="minorHAnsi" w:eastAsiaTheme="minorEastAsia" w:hAnsiTheme="minorHAnsi" w:cstheme="minorBidi"/>
          <w:b w:val="0"/>
          <w:noProof/>
          <w:sz w:val="24"/>
          <w:szCs w:val="24"/>
          <w:lang w:val="en-FI" w:eastAsia="zh-CN"/>
        </w:rPr>
      </w:pPr>
      <w:ins w:id="5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9.10</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NamedValue</w:t>
        </w:r>
        <w:r>
          <w:rPr>
            <w:noProof/>
            <w:webHidden/>
          </w:rPr>
          <w:tab/>
        </w:r>
        <w:r>
          <w:rPr>
            <w:noProof/>
            <w:webHidden/>
          </w:rPr>
          <w:fldChar w:fldCharType="begin"/>
        </w:r>
        <w:r>
          <w:rPr>
            <w:noProof/>
            <w:webHidden/>
          </w:rPr>
          <w:instrText xml:space="preserve"> PAGEREF _Toc117602456 \h </w:instrText>
        </w:r>
        <w:r>
          <w:rPr>
            <w:noProof/>
            <w:webHidden/>
          </w:rPr>
        </w:r>
      </w:ins>
      <w:r>
        <w:rPr>
          <w:noProof/>
          <w:webHidden/>
        </w:rPr>
        <w:fldChar w:fldCharType="separate"/>
      </w:r>
      <w:ins w:id="553" w:author="Ilkka Rinne" w:date="2022-10-25T15:27:00Z">
        <w:r w:rsidR="002B42CB">
          <w:rPr>
            <w:noProof/>
            <w:webHidden/>
          </w:rPr>
          <w:t>57</w:t>
        </w:r>
      </w:ins>
      <w:ins w:id="554" w:author="Ilkka Rinne" w:date="2022-10-25T14:58:00Z">
        <w:r>
          <w:rPr>
            <w:noProof/>
            <w:webHidden/>
          </w:rPr>
          <w:fldChar w:fldCharType="end"/>
        </w:r>
        <w:r w:rsidRPr="004C086C">
          <w:rPr>
            <w:rStyle w:val="Hyperlink"/>
            <w:noProof/>
          </w:rPr>
          <w:fldChar w:fldCharType="end"/>
        </w:r>
      </w:ins>
    </w:p>
    <w:p w14:paraId="3C258F7A" w14:textId="4549D2B6" w:rsidR="00744E28" w:rsidRDefault="00744E28">
      <w:pPr>
        <w:pStyle w:val="TOC3"/>
        <w:rPr>
          <w:ins w:id="555" w:author="Ilkka Rinne" w:date="2022-10-25T14:58:00Z"/>
          <w:rFonts w:asciiTheme="minorHAnsi" w:eastAsiaTheme="minorEastAsia" w:hAnsiTheme="minorHAnsi" w:cstheme="minorBidi"/>
          <w:b w:val="0"/>
          <w:noProof/>
          <w:sz w:val="24"/>
          <w:szCs w:val="24"/>
          <w:lang w:val="en-FI" w:eastAsia="zh-CN"/>
        </w:rPr>
      </w:pPr>
      <w:ins w:id="5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9.10.1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NamedValue Requirements Class</w:t>
        </w:r>
        <w:r>
          <w:rPr>
            <w:noProof/>
            <w:webHidden/>
          </w:rPr>
          <w:tab/>
        </w:r>
        <w:r>
          <w:rPr>
            <w:noProof/>
            <w:webHidden/>
          </w:rPr>
          <w:fldChar w:fldCharType="begin"/>
        </w:r>
        <w:r>
          <w:rPr>
            <w:noProof/>
            <w:webHidden/>
          </w:rPr>
          <w:instrText xml:space="preserve"> PAGEREF _Toc117602457 \h </w:instrText>
        </w:r>
        <w:r>
          <w:rPr>
            <w:noProof/>
            <w:webHidden/>
          </w:rPr>
        </w:r>
      </w:ins>
      <w:r>
        <w:rPr>
          <w:noProof/>
          <w:webHidden/>
        </w:rPr>
        <w:fldChar w:fldCharType="separate"/>
      </w:r>
      <w:ins w:id="557" w:author="Ilkka Rinne" w:date="2022-10-25T15:27:00Z">
        <w:r w:rsidR="002B42CB">
          <w:rPr>
            <w:noProof/>
            <w:webHidden/>
          </w:rPr>
          <w:t>57</w:t>
        </w:r>
      </w:ins>
      <w:ins w:id="558" w:author="Ilkka Rinne" w:date="2022-10-25T14:58:00Z">
        <w:r>
          <w:rPr>
            <w:noProof/>
            <w:webHidden/>
          </w:rPr>
          <w:fldChar w:fldCharType="end"/>
        </w:r>
        <w:r w:rsidRPr="004C086C">
          <w:rPr>
            <w:rStyle w:val="Hyperlink"/>
            <w:noProof/>
          </w:rPr>
          <w:fldChar w:fldCharType="end"/>
        </w:r>
      </w:ins>
    </w:p>
    <w:p w14:paraId="07FDFD7C" w14:textId="7F92EDE0" w:rsidR="00744E28" w:rsidRDefault="00744E28">
      <w:pPr>
        <w:pStyle w:val="TOC3"/>
        <w:rPr>
          <w:ins w:id="559" w:author="Ilkka Rinne" w:date="2022-10-25T14:58:00Z"/>
          <w:rFonts w:asciiTheme="minorHAnsi" w:eastAsiaTheme="minorEastAsia" w:hAnsiTheme="minorHAnsi" w:cstheme="minorBidi"/>
          <w:b w:val="0"/>
          <w:noProof/>
          <w:sz w:val="24"/>
          <w:szCs w:val="24"/>
          <w:lang w:val="en-FI" w:eastAsia="zh-CN"/>
        </w:rPr>
      </w:pPr>
      <w:ins w:id="5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9.10.2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Data type NamedValue</w:t>
        </w:r>
        <w:r>
          <w:rPr>
            <w:noProof/>
            <w:webHidden/>
          </w:rPr>
          <w:tab/>
        </w:r>
        <w:r>
          <w:rPr>
            <w:noProof/>
            <w:webHidden/>
          </w:rPr>
          <w:fldChar w:fldCharType="begin"/>
        </w:r>
        <w:r>
          <w:rPr>
            <w:noProof/>
            <w:webHidden/>
          </w:rPr>
          <w:instrText xml:space="preserve"> PAGEREF _Toc117602458 \h </w:instrText>
        </w:r>
        <w:r>
          <w:rPr>
            <w:noProof/>
            <w:webHidden/>
          </w:rPr>
        </w:r>
      </w:ins>
      <w:r>
        <w:rPr>
          <w:noProof/>
          <w:webHidden/>
        </w:rPr>
        <w:fldChar w:fldCharType="separate"/>
      </w:r>
      <w:ins w:id="561" w:author="Ilkka Rinne" w:date="2022-10-25T15:27:00Z">
        <w:r w:rsidR="002B42CB">
          <w:rPr>
            <w:noProof/>
            <w:webHidden/>
          </w:rPr>
          <w:t>58</w:t>
        </w:r>
      </w:ins>
      <w:ins w:id="562" w:author="Ilkka Rinne" w:date="2022-10-25T14:58:00Z">
        <w:r>
          <w:rPr>
            <w:noProof/>
            <w:webHidden/>
          </w:rPr>
          <w:fldChar w:fldCharType="end"/>
        </w:r>
        <w:r w:rsidRPr="004C086C">
          <w:rPr>
            <w:rStyle w:val="Hyperlink"/>
            <w:noProof/>
          </w:rPr>
          <w:fldChar w:fldCharType="end"/>
        </w:r>
      </w:ins>
    </w:p>
    <w:p w14:paraId="35F2406F" w14:textId="5964B2E5" w:rsidR="00744E28" w:rsidRDefault="00744E28">
      <w:pPr>
        <w:pStyle w:val="TOC3"/>
        <w:rPr>
          <w:ins w:id="563" w:author="Ilkka Rinne" w:date="2022-10-25T14:58:00Z"/>
          <w:rFonts w:asciiTheme="minorHAnsi" w:eastAsiaTheme="minorEastAsia" w:hAnsiTheme="minorHAnsi" w:cstheme="minorBidi"/>
          <w:b w:val="0"/>
          <w:noProof/>
          <w:sz w:val="24"/>
          <w:szCs w:val="24"/>
          <w:lang w:val="en-FI" w:eastAsia="zh-CN"/>
        </w:rPr>
      </w:pPr>
      <w:ins w:id="5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"_Toc117602459"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9.10.3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name</w:t>
        </w:r>
        <w:r>
          <w:rPr>
            <w:noProof/>
            <w:webHidden/>
          </w:rPr>
          <w:tab/>
        </w:r>
        <w:r>
          <w:rPr>
            <w:noProof/>
            <w:webHidden/>
          </w:rPr>
          <w:fldChar w:fldCharType="begin"/>
        </w:r>
        <w:r>
          <w:rPr>
            <w:noProof/>
            <w:webHidden/>
          </w:rPr>
          <w:instrText xml:space="preserve"> PAGEREF _Toc117602459 \h </w:instrText>
        </w:r>
        <w:r>
          <w:rPr>
            <w:noProof/>
            <w:webHidden/>
          </w:rPr>
        </w:r>
      </w:ins>
      <w:r>
        <w:rPr>
          <w:noProof/>
          <w:webHidden/>
        </w:rPr>
        <w:fldChar w:fldCharType="separate"/>
      </w:r>
      <w:ins w:id="565" w:author="Ilkka Rinne" w:date="2022-10-25T15:27:00Z">
        <w:r w:rsidR="002B42CB">
          <w:rPr>
            <w:noProof/>
            <w:webHidden/>
          </w:rPr>
          <w:t>58</w:t>
        </w:r>
      </w:ins>
      <w:ins w:id="566" w:author="Ilkka Rinne" w:date="2022-10-25T14:58:00Z">
        <w:r>
          <w:rPr>
            <w:noProof/>
            <w:webHidden/>
          </w:rPr>
          <w:fldChar w:fldCharType="end"/>
        </w:r>
        <w:r w:rsidRPr="004C086C">
          <w:rPr>
            <w:rStyle w:val="Hyperlink"/>
            <w:noProof/>
          </w:rPr>
          <w:fldChar w:fldCharType="end"/>
        </w:r>
      </w:ins>
    </w:p>
    <w:p w14:paraId="299EB99E" w14:textId="53DDE51E" w:rsidR="00744E28" w:rsidRDefault="00744E28">
      <w:pPr>
        <w:pStyle w:val="TOC3"/>
        <w:rPr>
          <w:ins w:id="567" w:author="Ilkka Rinne" w:date="2022-10-25T14:58:00Z"/>
          <w:rFonts w:asciiTheme="minorHAnsi" w:eastAsiaTheme="minorEastAsia" w:hAnsiTheme="minorHAnsi" w:cstheme="minorBidi"/>
          <w:b w:val="0"/>
          <w:noProof/>
          <w:sz w:val="24"/>
          <w:szCs w:val="24"/>
          <w:lang w:val="en-FI" w:eastAsia="zh-CN"/>
        </w:rPr>
      </w:pPr>
      <w:ins w:id="5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9.10.4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value</w:t>
        </w:r>
        <w:r>
          <w:rPr>
            <w:noProof/>
            <w:webHidden/>
          </w:rPr>
          <w:tab/>
        </w:r>
        <w:r>
          <w:rPr>
            <w:noProof/>
            <w:webHidden/>
          </w:rPr>
          <w:fldChar w:fldCharType="begin"/>
        </w:r>
        <w:r>
          <w:rPr>
            <w:noProof/>
            <w:webHidden/>
          </w:rPr>
          <w:instrText xml:space="preserve"> PAGEREF _Toc117602460 \h </w:instrText>
        </w:r>
        <w:r>
          <w:rPr>
            <w:noProof/>
            <w:webHidden/>
          </w:rPr>
        </w:r>
      </w:ins>
      <w:r>
        <w:rPr>
          <w:noProof/>
          <w:webHidden/>
        </w:rPr>
        <w:fldChar w:fldCharType="separate"/>
      </w:r>
      <w:ins w:id="569" w:author="Ilkka Rinne" w:date="2022-10-25T15:27:00Z">
        <w:r w:rsidR="002B42CB">
          <w:rPr>
            <w:noProof/>
            <w:webHidden/>
          </w:rPr>
          <w:t>58</w:t>
        </w:r>
      </w:ins>
      <w:ins w:id="570" w:author="Ilkka Rinne" w:date="2022-10-25T14:58:00Z">
        <w:r>
          <w:rPr>
            <w:noProof/>
            <w:webHidden/>
          </w:rPr>
          <w:fldChar w:fldCharType="end"/>
        </w:r>
        <w:r w:rsidRPr="004C086C">
          <w:rPr>
            <w:rStyle w:val="Hyperlink"/>
            <w:noProof/>
          </w:rPr>
          <w:fldChar w:fldCharType="end"/>
        </w:r>
      </w:ins>
    </w:p>
    <w:p w14:paraId="4943AD54" w14:textId="09F547A8" w:rsidR="00744E28" w:rsidRDefault="00744E28">
      <w:pPr>
        <w:pStyle w:val="TOC2"/>
        <w:rPr>
          <w:ins w:id="571" w:author="Ilkka Rinne" w:date="2022-10-25T14:58:00Z"/>
          <w:rFonts w:asciiTheme="minorHAnsi" w:eastAsiaTheme="minorEastAsia" w:hAnsiTheme="minorHAnsi" w:cstheme="minorBidi"/>
          <w:b w:val="0"/>
          <w:noProof/>
          <w:sz w:val="24"/>
          <w:szCs w:val="24"/>
          <w:lang w:val="en-FI" w:eastAsia="zh-CN"/>
        </w:rPr>
      </w:pPr>
      <w:ins w:id="5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Codelists</w:t>
        </w:r>
        <w:r>
          <w:rPr>
            <w:noProof/>
            <w:webHidden/>
          </w:rPr>
          <w:tab/>
        </w:r>
        <w:r>
          <w:rPr>
            <w:noProof/>
            <w:webHidden/>
          </w:rPr>
          <w:fldChar w:fldCharType="begin"/>
        </w:r>
        <w:r>
          <w:rPr>
            <w:noProof/>
            <w:webHidden/>
          </w:rPr>
          <w:instrText xml:space="preserve"> PAGEREF _Toc117602461 \h </w:instrText>
        </w:r>
        <w:r>
          <w:rPr>
            <w:noProof/>
            <w:webHidden/>
          </w:rPr>
        </w:r>
      </w:ins>
      <w:r>
        <w:rPr>
          <w:noProof/>
          <w:webHidden/>
        </w:rPr>
        <w:fldChar w:fldCharType="separate"/>
      </w:r>
      <w:ins w:id="573" w:author="Ilkka Rinne" w:date="2022-10-25T15:27:00Z">
        <w:r w:rsidR="002B42CB">
          <w:rPr>
            <w:noProof/>
            <w:webHidden/>
          </w:rPr>
          <w:t>58</w:t>
        </w:r>
      </w:ins>
      <w:ins w:id="574" w:author="Ilkka Rinne" w:date="2022-10-25T14:58:00Z">
        <w:r>
          <w:rPr>
            <w:noProof/>
            <w:webHidden/>
          </w:rPr>
          <w:fldChar w:fldCharType="end"/>
        </w:r>
        <w:r w:rsidRPr="004C086C">
          <w:rPr>
            <w:rStyle w:val="Hyperlink"/>
            <w:noProof/>
          </w:rPr>
          <w:fldChar w:fldCharType="end"/>
        </w:r>
      </w:ins>
    </w:p>
    <w:p w14:paraId="445D3B91" w14:textId="74C9BDEB" w:rsidR="00744E28" w:rsidRDefault="00744E28">
      <w:pPr>
        <w:pStyle w:val="TOC3"/>
        <w:rPr>
          <w:ins w:id="575" w:author="Ilkka Rinne" w:date="2022-10-25T14:58:00Z"/>
          <w:rFonts w:asciiTheme="minorHAnsi" w:eastAsiaTheme="minorEastAsia" w:hAnsiTheme="minorHAnsi" w:cstheme="minorBidi"/>
          <w:b w:val="0"/>
          <w:noProof/>
          <w:sz w:val="24"/>
          <w:szCs w:val="24"/>
          <w:lang w:val="en-FI" w:eastAsia="zh-CN"/>
        </w:rPr>
      </w:pPr>
      <w:ins w:id="5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AbstractObservationType</w:t>
        </w:r>
        <w:r>
          <w:rPr>
            <w:noProof/>
            <w:webHidden/>
          </w:rPr>
          <w:tab/>
        </w:r>
        <w:r>
          <w:rPr>
            <w:noProof/>
            <w:webHidden/>
          </w:rPr>
          <w:fldChar w:fldCharType="begin"/>
        </w:r>
        <w:r>
          <w:rPr>
            <w:noProof/>
            <w:webHidden/>
          </w:rPr>
          <w:instrText xml:space="preserve"> PAGEREF _Toc117602462 \h </w:instrText>
        </w:r>
        <w:r>
          <w:rPr>
            <w:noProof/>
            <w:webHidden/>
          </w:rPr>
        </w:r>
      </w:ins>
      <w:r>
        <w:rPr>
          <w:noProof/>
          <w:webHidden/>
        </w:rPr>
        <w:fldChar w:fldCharType="separate"/>
      </w:r>
      <w:ins w:id="577" w:author="Ilkka Rinne" w:date="2022-10-25T15:27:00Z">
        <w:r w:rsidR="002B42CB">
          <w:rPr>
            <w:noProof/>
            <w:webHidden/>
          </w:rPr>
          <w:t>58</w:t>
        </w:r>
      </w:ins>
      <w:ins w:id="578" w:author="Ilkka Rinne" w:date="2022-10-25T14:58:00Z">
        <w:r>
          <w:rPr>
            <w:noProof/>
            <w:webHidden/>
          </w:rPr>
          <w:fldChar w:fldCharType="end"/>
        </w:r>
        <w:r w:rsidRPr="004C086C">
          <w:rPr>
            <w:rStyle w:val="Hyperlink"/>
            <w:noProof/>
          </w:rPr>
          <w:fldChar w:fldCharType="end"/>
        </w:r>
      </w:ins>
    </w:p>
    <w:p w14:paraId="47C31187" w14:textId="48A135FB" w:rsidR="00744E28" w:rsidRDefault="00744E28">
      <w:pPr>
        <w:pStyle w:val="TOC3"/>
        <w:rPr>
          <w:ins w:id="579" w:author="Ilkka Rinne" w:date="2022-10-25T14:58:00Z"/>
          <w:rFonts w:asciiTheme="minorHAnsi" w:eastAsiaTheme="minorEastAsia" w:hAnsiTheme="minorHAnsi" w:cstheme="minorBidi"/>
          <w:b w:val="0"/>
          <w:noProof/>
          <w:sz w:val="24"/>
          <w:szCs w:val="24"/>
          <w:lang w:val="en-FI" w:eastAsia="zh-CN"/>
        </w:rPr>
      </w:pPr>
      <w:ins w:id="5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9.11.2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AbstractObservationCollectionType</w:t>
        </w:r>
        <w:r>
          <w:rPr>
            <w:noProof/>
            <w:webHidden/>
          </w:rPr>
          <w:tab/>
        </w:r>
        <w:r>
          <w:rPr>
            <w:noProof/>
            <w:webHidden/>
          </w:rPr>
          <w:fldChar w:fldCharType="begin"/>
        </w:r>
        <w:r>
          <w:rPr>
            <w:noProof/>
            <w:webHidden/>
          </w:rPr>
          <w:instrText xml:space="preserve"> PAGEREF _Toc117602463 \h </w:instrText>
        </w:r>
        <w:r>
          <w:rPr>
            <w:noProof/>
            <w:webHidden/>
          </w:rPr>
        </w:r>
      </w:ins>
      <w:r>
        <w:rPr>
          <w:noProof/>
          <w:webHidden/>
        </w:rPr>
        <w:fldChar w:fldCharType="separate"/>
      </w:r>
      <w:ins w:id="581" w:author="Ilkka Rinne" w:date="2022-10-25T15:27:00Z">
        <w:r w:rsidR="002B42CB">
          <w:rPr>
            <w:noProof/>
            <w:webHidden/>
          </w:rPr>
          <w:t>58</w:t>
        </w:r>
      </w:ins>
      <w:ins w:id="582" w:author="Ilkka Rinne" w:date="2022-10-25T14:58:00Z">
        <w:r>
          <w:rPr>
            <w:noProof/>
            <w:webHidden/>
          </w:rPr>
          <w:fldChar w:fldCharType="end"/>
        </w:r>
        <w:r w:rsidRPr="004C086C">
          <w:rPr>
            <w:rStyle w:val="Hyperlink"/>
            <w:noProof/>
          </w:rPr>
          <w:fldChar w:fldCharType="end"/>
        </w:r>
      </w:ins>
    </w:p>
    <w:p w14:paraId="21843871" w14:textId="0E6D5F1E" w:rsidR="00744E28" w:rsidRDefault="00744E28">
      <w:pPr>
        <w:pStyle w:val="TOC1"/>
        <w:rPr>
          <w:ins w:id="583" w:author="Ilkka Rinne" w:date="2022-10-25T14:58:00Z"/>
          <w:rFonts w:asciiTheme="minorHAnsi" w:eastAsiaTheme="minorEastAsia" w:hAnsiTheme="minorHAnsi" w:cstheme="minorBidi"/>
          <w:b w:val="0"/>
          <w:noProof/>
          <w:sz w:val="24"/>
          <w:szCs w:val="24"/>
          <w:lang w:val="en-FI" w:eastAsia="zh-CN"/>
        </w:rPr>
      </w:pPr>
      <w:ins w:id="5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Basic Observations</w:t>
        </w:r>
        <w:r>
          <w:rPr>
            <w:noProof/>
            <w:webHidden/>
          </w:rPr>
          <w:tab/>
        </w:r>
        <w:r>
          <w:rPr>
            <w:noProof/>
            <w:webHidden/>
          </w:rPr>
          <w:fldChar w:fldCharType="begin"/>
        </w:r>
        <w:r>
          <w:rPr>
            <w:noProof/>
            <w:webHidden/>
          </w:rPr>
          <w:instrText xml:space="preserve"> PAGEREF _Toc117602464 \h </w:instrText>
        </w:r>
        <w:r>
          <w:rPr>
            <w:noProof/>
            <w:webHidden/>
          </w:rPr>
        </w:r>
      </w:ins>
      <w:r>
        <w:rPr>
          <w:noProof/>
          <w:webHidden/>
        </w:rPr>
        <w:fldChar w:fldCharType="separate"/>
      </w:r>
      <w:ins w:id="585" w:author="Ilkka Rinne" w:date="2022-10-25T15:27:00Z">
        <w:r w:rsidR="002B42CB">
          <w:rPr>
            <w:noProof/>
            <w:webHidden/>
          </w:rPr>
          <w:t>59</w:t>
        </w:r>
      </w:ins>
      <w:ins w:id="586" w:author="Ilkka Rinne" w:date="2022-10-25T14:58:00Z">
        <w:r>
          <w:rPr>
            <w:noProof/>
            <w:webHidden/>
          </w:rPr>
          <w:fldChar w:fldCharType="end"/>
        </w:r>
        <w:r w:rsidRPr="004C086C">
          <w:rPr>
            <w:rStyle w:val="Hyperlink"/>
            <w:noProof/>
          </w:rPr>
          <w:fldChar w:fldCharType="end"/>
        </w:r>
      </w:ins>
    </w:p>
    <w:p w14:paraId="68761D11" w14:textId="6FDA8BCA" w:rsidR="00744E28" w:rsidRDefault="00744E28">
      <w:pPr>
        <w:pStyle w:val="TOC2"/>
        <w:rPr>
          <w:ins w:id="587" w:author="Ilkka Rinne" w:date="2022-10-25T14:58:00Z"/>
          <w:rFonts w:asciiTheme="minorHAnsi" w:eastAsiaTheme="minorEastAsia" w:hAnsiTheme="minorHAnsi" w:cstheme="minorBidi"/>
          <w:b w:val="0"/>
          <w:noProof/>
          <w:sz w:val="24"/>
          <w:szCs w:val="24"/>
          <w:lang w:val="en-FI" w:eastAsia="zh-CN"/>
        </w:rPr>
      </w:pPr>
      <w:ins w:id="5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_Toc117602465 \h </w:instrText>
        </w:r>
        <w:r>
          <w:rPr>
            <w:noProof/>
            <w:webHidden/>
          </w:rPr>
        </w:r>
      </w:ins>
      <w:r>
        <w:rPr>
          <w:noProof/>
          <w:webHidden/>
        </w:rPr>
        <w:fldChar w:fldCharType="separate"/>
      </w:r>
      <w:ins w:id="589" w:author="Ilkka Rinne" w:date="2022-10-25T15:27:00Z">
        <w:r w:rsidR="002B42CB">
          <w:rPr>
            <w:noProof/>
            <w:webHidden/>
          </w:rPr>
          <w:t>59</w:t>
        </w:r>
      </w:ins>
      <w:ins w:id="590" w:author="Ilkka Rinne" w:date="2022-10-25T14:58:00Z">
        <w:r>
          <w:rPr>
            <w:noProof/>
            <w:webHidden/>
          </w:rPr>
          <w:fldChar w:fldCharType="end"/>
        </w:r>
        <w:r w:rsidRPr="004C086C">
          <w:rPr>
            <w:rStyle w:val="Hyperlink"/>
            <w:noProof/>
          </w:rPr>
          <w:fldChar w:fldCharType="end"/>
        </w:r>
      </w:ins>
    </w:p>
    <w:p w14:paraId="16460319" w14:textId="433BE3AD" w:rsidR="00744E28" w:rsidRDefault="00744E28">
      <w:pPr>
        <w:pStyle w:val="TOC3"/>
        <w:rPr>
          <w:ins w:id="591" w:author="Ilkka Rinne" w:date="2022-10-25T14:58:00Z"/>
          <w:rFonts w:asciiTheme="minorHAnsi" w:eastAsiaTheme="minorEastAsia" w:hAnsiTheme="minorHAnsi" w:cstheme="minorBidi"/>
          <w:b w:val="0"/>
          <w:noProof/>
          <w:sz w:val="24"/>
          <w:szCs w:val="24"/>
          <w:lang w:val="en-FI" w:eastAsia="zh-CN"/>
        </w:rPr>
      </w:pPr>
      <w:ins w:id="5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_Toc117602466 \h </w:instrText>
        </w:r>
        <w:r>
          <w:rPr>
            <w:noProof/>
            <w:webHidden/>
          </w:rPr>
        </w:r>
      </w:ins>
      <w:r>
        <w:rPr>
          <w:noProof/>
          <w:webHidden/>
        </w:rPr>
        <w:fldChar w:fldCharType="separate"/>
      </w:r>
      <w:ins w:id="593" w:author="Ilkka Rinne" w:date="2022-10-25T15:27:00Z">
        <w:r w:rsidR="002B42CB">
          <w:rPr>
            <w:noProof/>
            <w:webHidden/>
          </w:rPr>
          <w:t>59</w:t>
        </w:r>
      </w:ins>
      <w:ins w:id="594" w:author="Ilkka Rinne" w:date="2022-10-25T14:58:00Z">
        <w:r>
          <w:rPr>
            <w:noProof/>
            <w:webHidden/>
          </w:rPr>
          <w:fldChar w:fldCharType="end"/>
        </w:r>
        <w:r w:rsidRPr="004C086C">
          <w:rPr>
            <w:rStyle w:val="Hyperlink"/>
            <w:noProof/>
          </w:rPr>
          <w:fldChar w:fldCharType="end"/>
        </w:r>
      </w:ins>
    </w:p>
    <w:p w14:paraId="16F19B78" w14:textId="14F5D4DE" w:rsidR="00744E28" w:rsidRDefault="00744E28">
      <w:pPr>
        <w:pStyle w:val="TOC3"/>
        <w:rPr>
          <w:ins w:id="595" w:author="Ilkka Rinne" w:date="2022-10-25T14:58:00Z"/>
          <w:rFonts w:asciiTheme="minorHAnsi" w:eastAsiaTheme="minorEastAsia" w:hAnsiTheme="minorHAnsi" w:cstheme="minorBidi"/>
          <w:b w:val="0"/>
          <w:noProof/>
          <w:sz w:val="24"/>
          <w:szCs w:val="24"/>
          <w:lang w:val="en-FI" w:eastAsia="zh-CN"/>
        </w:rPr>
      </w:pPr>
      <w:ins w:id="5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link</w:t>
        </w:r>
        <w:r>
          <w:rPr>
            <w:noProof/>
            <w:webHidden/>
          </w:rPr>
          <w:tab/>
        </w:r>
        <w:r>
          <w:rPr>
            <w:noProof/>
            <w:webHidden/>
          </w:rPr>
          <w:fldChar w:fldCharType="begin"/>
        </w:r>
        <w:r>
          <w:rPr>
            <w:noProof/>
            <w:webHidden/>
          </w:rPr>
          <w:instrText xml:space="preserve"> PAGEREF _Toc117602467 \h </w:instrText>
        </w:r>
        <w:r>
          <w:rPr>
            <w:noProof/>
            <w:webHidden/>
          </w:rPr>
        </w:r>
      </w:ins>
      <w:r>
        <w:rPr>
          <w:noProof/>
          <w:webHidden/>
        </w:rPr>
        <w:fldChar w:fldCharType="separate"/>
      </w:r>
      <w:ins w:id="597" w:author="Ilkka Rinne" w:date="2022-10-25T15:27:00Z">
        <w:r w:rsidR="002B42CB">
          <w:rPr>
            <w:noProof/>
            <w:webHidden/>
          </w:rPr>
          <w:t>60</w:t>
        </w:r>
      </w:ins>
      <w:ins w:id="598" w:author="Ilkka Rinne" w:date="2022-10-25T14:58:00Z">
        <w:r>
          <w:rPr>
            <w:noProof/>
            <w:webHidden/>
          </w:rPr>
          <w:fldChar w:fldCharType="end"/>
        </w:r>
        <w:r w:rsidRPr="004C086C">
          <w:rPr>
            <w:rStyle w:val="Hyperlink"/>
            <w:noProof/>
          </w:rPr>
          <w:fldChar w:fldCharType="end"/>
        </w:r>
      </w:ins>
    </w:p>
    <w:p w14:paraId="4DE605B6" w14:textId="6AF136BF" w:rsidR="00744E28" w:rsidRDefault="00744E28">
      <w:pPr>
        <w:pStyle w:val="TOC3"/>
        <w:rPr>
          <w:ins w:id="599" w:author="Ilkka Rinne" w:date="2022-10-25T14:58:00Z"/>
          <w:rFonts w:asciiTheme="minorHAnsi" w:eastAsiaTheme="minorEastAsia" w:hAnsiTheme="minorHAnsi" w:cstheme="minorBidi"/>
          <w:b w:val="0"/>
          <w:noProof/>
          <w:sz w:val="24"/>
          <w:szCs w:val="24"/>
          <w:lang w:val="en-FI" w:eastAsia="zh-CN"/>
        </w:rPr>
      </w:pPr>
      <w:ins w:id="6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location</w:t>
        </w:r>
        <w:r>
          <w:rPr>
            <w:noProof/>
            <w:webHidden/>
          </w:rPr>
          <w:tab/>
        </w:r>
        <w:r>
          <w:rPr>
            <w:noProof/>
            <w:webHidden/>
          </w:rPr>
          <w:fldChar w:fldCharType="begin"/>
        </w:r>
        <w:r>
          <w:rPr>
            <w:noProof/>
            <w:webHidden/>
          </w:rPr>
          <w:instrText xml:space="preserve"> PAGEREF _Toc117602468 \h </w:instrText>
        </w:r>
        <w:r>
          <w:rPr>
            <w:noProof/>
            <w:webHidden/>
          </w:rPr>
        </w:r>
      </w:ins>
      <w:r>
        <w:rPr>
          <w:noProof/>
          <w:webHidden/>
        </w:rPr>
        <w:fldChar w:fldCharType="separate"/>
      </w:r>
      <w:ins w:id="601" w:author="Ilkka Rinne" w:date="2022-10-25T15:27:00Z">
        <w:r w:rsidR="002B42CB">
          <w:rPr>
            <w:noProof/>
            <w:webHidden/>
          </w:rPr>
          <w:t>60</w:t>
        </w:r>
      </w:ins>
      <w:ins w:id="602" w:author="Ilkka Rinne" w:date="2022-10-25T14:58:00Z">
        <w:r>
          <w:rPr>
            <w:noProof/>
            <w:webHidden/>
          </w:rPr>
          <w:fldChar w:fldCharType="end"/>
        </w:r>
        <w:r w:rsidRPr="004C086C">
          <w:rPr>
            <w:rStyle w:val="Hyperlink"/>
            <w:noProof/>
          </w:rPr>
          <w:fldChar w:fldCharType="end"/>
        </w:r>
      </w:ins>
    </w:p>
    <w:p w14:paraId="0C75FD06" w14:textId="78499336" w:rsidR="00744E28" w:rsidRDefault="00744E28">
      <w:pPr>
        <w:pStyle w:val="TOC2"/>
        <w:rPr>
          <w:ins w:id="603" w:author="Ilkka Rinne" w:date="2022-10-25T14:58:00Z"/>
          <w:rFonts w:asciiTheme="minorHAnsi" w:eastAsiaTheme="minorEastAsia" w:hAnsiTheme="minorHAnsi" w:cstheme="minorBidi"/>
          <w:b w:val="0"/>
          <w:noProof/>
          <w:sz w:val="24"/>
          <w:szCs w:val="24"/>
          <w:lang w:val="en-FI" w:eastAsia="zh-CN"/>
        </w:rPr>
      </w:pPr>
      <w:ins w:id="6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"_Toc117602469"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w:t>
        </w:r>
        <w:r>
          <w:rPr>
            <w:noProof/>
            <w:webHidden/>
          </w:rPr>
          <w:tab/>
        </w:r>
        <w:r>
          <w:rPr>
            <w:noProof/>
            <w:webHidden/>
          </w:rPr>
          <w:fldChar w:fldCharType="begin"/>
        </w:r>
        <w:r>
          <w:rPr>
            <w:noProof/>
            <w:webHidden/>
          </w:rPr>
          <w:instrText xml:space="preserve"> PAGEREF _Toc117602469 \h </w:instrText>
        </w:r>
        <w:r>
          <w:rPr>
            <w:noProof/>
            <w:webHidden/>
          </w:rPr>
        </w:r>
      </w:ins>
      <w:r>
        <w:rPr>
          <w:noProof/>
          <w:webHidden/>
        </w:rPr>
        <w:fldChar w:fldCharType="separate"/>
      </w:r>
      <w:ins w:id="605" w:author="Ilkka Rinne" w:date="2022-10-25T15:27:00Z">
        <w:r w:rsidR="002B42CB">
          <w:rPr>
            <w:noProof/>
            <w:webHidden/>
          </w:rPr>
          <w:t>60</w:t>
        </w:r>
      </w:ins>
      <w:ins w:id="606" w:author="Ilkka Rinne" w:date="2022-10-25T14:58:00Z">
        <w:r>
          <w:rPr>
            <w:noProof/>
            <w:webHidden/>
          </w:rPr>
          <w:fldChar w:fldCharType="end"/>
        </w:r>
        <w:r w:rsidRPr="004C086C">
          <w:rPr>
            <w:rStyle w:val="Hyperlink"/>
            <w:noProof/>
          </w:rPr>
          <w:fldChar w:fldCharType="end"/>
        </w:r>
      </w:ins>
    </w:p>
    <w:p w14:paraId="257883DB" w14:textId="7FDF1A3F" w:rsidR="00744E28" w:rsidRDefault="00744E28">
      <w:pPr>
        <w:pStyle w:val="TOC3"/>
        <w:rPr>
          <w:ins w:id="607" w:author="Ilkka Rinne" w:date="2022-10-25T14:58:00Z"/>
          <w:rFonts w:asciiTheme="minorHAnsi" w:eastAsiaTheme="minorEastAsia" w:hAnsiTheme="minorHAnsi" w:cstheme="minorBidi"/>
          <w:b w:val="0"/>
          <w:noProof/>
          <w:sz w:val="24"/>
          <w:szCs w:val="24"/>
          <w:lang w:val="en-FI" w:eastAsia="zh-CN"/>
        </w:rPr>
      </w:pPr>
      <w:ins w:id="6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"_Toc117602470"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_Toc117602470 \h </w:instrText>
        </w:r>
        <w:r>
          <w:rPr>
            <w:noProof/>
            <w:webHidden/>
          </w:rPr>
        </w:r>
      </w:ins>
      <w:r>
        <w:rPr>
          <w:noProof/>
          <w:webHidden/>
        </w:rPr>
        <w:fldChar w:fldCharType="separate"/>
      </w:r>
      <w:ins w:id="609" w:author="Ilkka Rinne" w:date="2022-10-25T15:27:00Z">
        <w:r w:rsidR="002B42CB">
          <w:rPr>
            <w:noProof/>
            <w:webHidden/>
          </w:rPr>
          <w:t>60</w:t>
        </w:r>
      </w:ins>
      <w:ins w:id="610" w:author="Ilkka Rinne" w:date="2022-10-25T14:58:00Z">
        <w:r>
          <w:rPr>
            <w:noProof/>
            <w:webHidden/>
          </w:rPr>
          <w:fldChar w:fldCharType="end"/>
        </w:r>
        <w:r w:rsidRPr="004C086C">
          <w:rPr>
            <w:rStyle w:val="Hyperlink"/>
            <w:noProof/>
          </w:rPr>
          <w:fldChar w:fldCharType="end"/>
        </w:r>
      </w:ins>
    </w:p>
    <w:p w14:paraId="1B6736A3" w14:textId="4A04538C" w:rsidR="00744E28" w:rsidRDefault="00744E28">
      <w:pPr>
        <w:pStyle w:val="TOC2"/>
        <w:rPr>
          <w:ins w:id="611" w:author="Ilkka Rinne" w:date="2022-10-25T14:58:00Z"/>
          <w:rFonts w:asciiTheme="minorHAnsi" w:eastAsiaTheme="minorEastAsia" w:hAnsiTheme="minorHAnsi" w:cstheme="minorBidi"/>
          <w:b w:val="0"/>
          <w:noProof/>
          <w:sz w:val="24"/>
          <w:szCs w:val="24"/>
          <w:lang w:val="en-FI" w:eastAsia="zh-CN"/>
        </w:rPr>
      </w:pPr>
      <w:ins w:id="6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"_Toc117602471"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ObservationCharacteristics</w:t>
        </w:r>
        <w:r>
          <w:rPr>
            <w:noProof/>
            <w:webHidden/>
          </w:rPr>
          <w:tab/>
        </w:r>
        <w:r>
          <w:rPr>
            <w:noProof/>
            <w:webHidden/>
          </w:rPr>
          <w:fldChar w:fldCharType="begin"/>
        </w:r>
        <w:r>
          <w:rPr>
            <w:noProof/>
            <w:webHidden/>
          </w:rPr>
          <w:instrText xml:space="preserve"> PAGEREF _Toc117602471 \h </w:instrText>
        </w:r>
        <w:r>
          <w:rPr>
            <w:noProof/>
            <w:webHidden/>
          </w:rPr>
        </w:r>
      </w:ins>
      <w:r>
        <w:rPr>
          <w:noProof/>
          <w:webHidden/>
        </w:rPr>
        <w:fldChar w:fldCharType="separate"/>
      </w:r>
      <w:ins w:id="613" w:author="Ilkka Rinne" w:date="2022-10-25T15:27:00Z">
        <w:r w:rsidR="002B42CB">
          <w:rPr>
            <w:noProof/>
            <w:webHidden/>
          </w:rPr>
          <w:t>62</w:t>
        </w:r>
      </w:ins>
      <w:ins w:id="614" w:author="Ilkka Rinne" w:date="2022-10-25T14:58:00Z">
        <w:r>
          <w:rPr>
            <w:noProof/>
            <w:webHidden/>
          </w:rPr>
          <w:fldChar w:fldCharType="end"/>
        </w:r>
        <w:r w:rsidRPr="004C086C">
          <w:rPr>
            <w:rStyle w:val="Hyperlink"/>
            <w:noProof/>
          </w:rPr>
          <w:fldChar w:fldCharType="end"/>
        </w:r>
      </w:ins>
    </w:p>
    <w:p w14:paraId="61A7C907" w14:textId="37A9F2CB" w:rsidR="00744E28" w:rsidRDefault="00744E28">
      <w:pPr>
        <w:pStyle w:val="TOC3"/>
        <w:rPr>
          <w:ins w:id="615" w:author="Ilkka Rinne" w:date="2022-10-25T14:58:00Z"/>
          <w:rFonts w:asciiTheme="minorHAnsi" w:eastAsiaTheme="minorEastAsia" w:hAnsiTheme="minorHAnsi" w:cstheme="minorBidi"/>
          <w:b w:val="0"/>
          <w:noProof/>
          <w:sz w:val="24"/>
          <w:szCs w:val="24"/>
          <w:lang w:val="en-FI" w:eastAsia="zh-CN"/>
        </w:rPr>
      </w:pPr>
      <w:ins w:id="6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"_Toc117602472"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_Toc117602472 \h </w:instrText>
        </w:r>
        <w:r>
          <w:rPr>
            <w:noProof/>
            <w:webHidden/>
          </w:rPr>
        </w:r>
      </w:ins>
      <w:r>
        <w:rPr>
          <w:noProof/>
          <w:webHidden/>
        </w:rPr>
        <w:fldChar w:fldCharType="separate"/>
      </w:r>
      <w:ins w:id="617" w:author="Ilkka Rinne" w:date="2022-10-25T15:27:00Z">
        <w:r w:rsidR="002B42CB">
          <w:rPr>
            <w:noProof/>
            <w:webHidden/>
          </w:rPr>
          <w:t>62</w:t>
        </w:r>
      </w:ins>
      <w:ins w:id="618" w:author="Ilkka Rinne" w:date="2022-10-25T14:58:00Z">
        <w:r>
          <w:rPr>
            <w:noProof/>
            <w:webHidden/>
          </w:rPr>
          <w:fldChar w:fldCharType="end"/>
        </w:r>
        <w:r w:rsidRPr="004C086C">
          <w:rPr>
            <w:rStyle w:val="Hyperlink"/>
            <w:noProof/>
          </w:rPr>
          <w:fldChar w:fldCharType="end"/>
        </w:r>
      </w:ins>
    </w:p>
    <w:p w14:paraId="7CD80C1F" w14:textId="218E2F85" w:rsidR="00744E28" w:rsidRDefault="00744E28">
      <w:pPr>
        <w:pStyle w:val="TOC2"/>
        <w:rPr>
          <w:ins w:id="619" w:author="Ilkka Rinne" w:date="2022-10-25T14:58:00Z"/>
          <w:rFonts w:asciiTheme="minorHAnsi" w:eastAsiaTheme="minorEastAsia" w:hAnsiTheme="minorHAnsi" w:cstheme="minorBidi"/>
          <w:b w:val="0"/>
          <w:noProof/>
          <w:sz w:val="24"/>
          <w:szCs w:val="24"/>
          <w:lang w:val="en-FI" w:eastAsia="zh-CN"/>
        </w:rPr>
      </w:pPr>
      <w:ins w:id="6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"_Toc117602481"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ObservationCollection</w:t>
        </w:r>
        <w:r>
          <w:rPr>
            <w:noProof/>
            <w:webHidden/>
          </w:rPr>
          <w:tab/>
        </w:r>
        <w:r>
          <w:rPr>
            <w:noProof/>
            <w:webHidden/>
          </w:rPr>
          <w:fldChar w:fldCharType="begin"/>
        </w:r>
        <w:r>
          <w:rPr>
            <w:noProof/>
            <w:webHidden/>
          </w:rPr>
          <w:instrText xml:space="preserve"> PAGEREF _Toc117602481 \h </w:instrText>
        </w:r>
        <w:r>
          <w:rPr>
            <w:noProof/>
            <w:webHidden/>
          </w:rPr>
        </w:r>
      </w:ins>
      <w:r>
        <w:rPr>
          <w:noProof/>
          <w:webHidden/>
        </w:rPr>
        <w:fldChar w:fldCharType="separate"/>
      </w:r>
      <w:ins w:id="621" w:author="Ilkka Rinne" w:date="2022-10-25T15:27:00Z">
        <w:r w:rsidR="002B42CB">
          <w:rPr>
            <w:noProof/>
            <w:webHidden/>
          </w:rPr>
          <w:t>62</w:t>
        </w:r>
      </w:ins>
      <w:ins w:id="622" w:author="Ilkka Rinne" w:date="2022-10-25T14:58:00Z">
        <w:r>
          <w:rPr>
            <w:noProof/>
            <w:webHidden/>
          </w:rPr>
          <w:fldChar w:fldCharType="end"/>
        </w:r>
        <w:r w:rsidRPr="004C086C">
          <w:rPr>
            <w:rStyle w:val="Hyperlink"/>
            <w:noProof/>
          </w:rPr>
          <w:fldChar w:fldCharType="end"/>
        </w:r>
      </w:ins>
    </w:p>
    <w:p w14:paraId="075607C3" w14:textId="30334211" w:rsidR="00744E28" w:rsidRDefault="00744E28">
      <w:pPr>
        <w:pStyle w:val="TOC3"/>
        <w:rPr>
          <w:ins w:id="623" w:author="Ilkka Rinne" w:date="2022-10-25T14:58:00Z"/>
          <w:rFonts w:asciiTheme="minorHAnsi" w:eastAsiaTheme="minorEastAsia" w:hAnsiTheme="minorHAnsi" w:cstheme="minorBidi"/>
          <w:b w:val="0"/>
          <w:noProof/>
          <w:sz w:val="24"/>
          <w:szCs w:val="24"/>
          <w:lang w:val="en-FI" w:eastAsia="zh-CN"/>
        </w:rPr>
      </w:pPr>
      <w:ins w:id="6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"_Toc117602482"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ObservationCollection Requirements Class</w:t>
        </w:r>
        <w:r>
          <w:rPr>
            <w:noProof/>
            <w:webHidden/>
          </w:rPr>
          <w:tab/>
        </w:r>
        <w:r>
          <w:rPr>
            <w:noProof/>
            <w:webHidden/>
          </w:rPr>
          <w:fldChar w:fldCharType="begin"/>
        </w:r>
        <w:r>
          <w:rPr>
            <w:noProof/>
            <w:webHidden/>
          </w:rPr>
          <w:instrText xml:space="preserve"> PAGEREF _Toc117602482 \h </w:instrText>
        </w:r>
        <w:r>
          <w:rPr>
            <w:noProof/>
            <w:webHidden/>
          </w:rPr>
        </w:r>
      </w:ins>
      <w:r>
        <w:rPr>
          <w:noProof/>
          <w:webHidden/>
        </w:rPr>
        <w:fldChar w:fldCharType="separate"/>
      </w:r>
      <w:ins w:id="625" w:author="Ilkka Rinne" w:date="2022-10-25T15:27:00Z">
        <w:r w:rsidR="002B42CB">
          <w:rPr>
            <w:noProof/>
            <w:webHidden/>
          </w:rPr>
          <w:t>62</w:t>
        </w:r>
      </w:ins>
      <w:ins w:id="626" w:author="Ilkka Rinne" w:date="2022-10-25T14:58:00Z">
        <w:r>
          <w:rPr>
            <w:noProof/>
            <w:webHidden/>
          </w:rPr>
          <w:fldChar w:fldCharType="end"/>
        </w:r>
        <w:r w:rsidRPr="004C086C">
          <w:rPr>
            <w:rStyle w:val="Hyperlink"/>
            <w:noProof/>
          </w:rPr>
          <w:fldChar w:fldCharType="end"/>
        </w:r>
      </w:ins>
    </w:p>
    <w:p w14:paraId="0A74791E" w14:textId="2407CA8E" w:rsidR="00744E28" w:rsidRDefault="00744E28">
      <w:pPr>
        <w:pStyle w:val="TOC2"/>
        <w:rPr>
          <w:ins w:id="627" w:author="Ilkka Rinne" w:date="2022-10-25T14:58:00Z"/>
          <w:rFonts w:asciiTheme="minorHAnsi" w:eastAsiaTheme="minorEastAsia" w:hAnsiTheme="minorHAnsi" w:cstheme="minorBidi"/>
          <w:b w:val="0"/>
          <w:noProof/>
          <w:sz w:val="24"/>
          <w:szCs w:val="24"/>
          <w:lang w:val="en-FI" w:eastAsia="zh-CN"/>
        </w:rPr>
      </w:pPr>
      <w:ins w:id="6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ObservingCapability</w:t>
        </w:r>
        <w:r>
          <w:rPr>
            <w:noProof/>
            <w:webHidden/>
          </w:rPr>
          <w:tab/>
        </w:r>
        <w:r>
          <w:rPr>
            <w:noProof/>
            <w:webHidden/>
          </w:rPr>
          <w:fldChar w:fldCharType="begin"/>
        </w:r>
        <w:r>
          <w:rPr>
            <w:noProof/>
            <w:webHidden/>
          </w:rPr>
          <w:instrText xml:space="preserve"> PAGEREF _Toc117602511 \h </w:instrText>
        </w:r>
        <w:r>
          <w:rPr>
            <w:noProof/>
            <w:webHidden/>
          </w:rPr>
        </w:r>
      </w:ins>
      <w:r>
        <w:rPr>
          <w:noProof/>
          <w:webHidden/>
        </w:rPr>
        <w:fldChar w:fldCharType="separate"/>
      </w:r>
      <w:ins w:id="629" w:author="Ilkka Rinne" w:date="2022-10-25T15:27:00Z">
        <w:r w:rsidR="002B42CB">
          <w:rPr>
            <w:noProof/>
            <w:webHidden/>
          </w:rPr>
          <w:t>62</w:t>
        </w:r>
      </w:ins>
      <w:ins w:id="630" w:author="Ilkka Rinne" w:date="2022-10-25T14:58:00Z">
        <w:r>
          <w:rPr>
            <w:noProof/>
            <w:webHidden/>
          </w:rPr>
          <w:fldChar w:fldCharType="end"/>
        </w:r>
        <w:r w:rsidRPr="004C086C">
          <w:rPr>
            <w:rStyle w:val="Hyperlink"/>
            <w:noProof/>
          </w:rPr>
          <w:fldChar w:fldCharType="end"/>
        </w:r>
      </w:ins>
    </w:p>
    <w:p w14:paraId="31572CFF" w14:textId="42701A68" w:rsidR="00744E28" w:rsidRDefault="00744E28">
      <w:pPr>
        <w:pStyle w:val="TOC3"/>
        <w:rPr>
          <w:ins w:id="631" w:author="Ilkka Rinne" w:date="2022-10-25T14:58:00Z"/>
          <w:rFonts w:asciiTheme="minorHAnsi" w:eastAsiaTheme="minorEastAsia" w:hAnsiTheme="minorHAnsi" w:cstheme="minorBidi"/>
          <w:b w:val="0"/>
          <w:noProof/>
          <w:sz w:val="24"/>
          <w:szCs w:val="24"/>
          <w:lang w:val="en-FI" w:eastAsia="zh-CN"/>
        </w:rPr>
      </w:pPr>
      <w:ins w:id="6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ObservingCapability Requirements Class</w:t>
        </w:r>
        <w:r>
          <w:rPr>
            <w:noProof/>
            <w:webHidden/>
          </w:rPr>
          <w:tab/>
        </w:r>
        <w:r>
          <w:rPr>
            <w:noProof/>
            <w:webHidden/>
          </w:rPr>
          <w:fldChar w:fldCharType="begin"/>
        </w:r>
        <w:r>
          <w:rPr>
            <w:noProof/>
            <w:webHidden/>
          </w:rPr>
          <w:instrText xml:space="preserve"> PAGEREF _Toc117602512 \h </w:instrText>
        </w:r>
        <w:r>
          <w:rPr>
            <w:noProof/>
            <w:webHidden/>
          </w:rPr>
        </w:r>
      </w:ins>
      <w:r>
        <w:rPr>
          <w:noProof/>
          <w:webHidden/>
        </w:rPr>
        <w:fldChar w:fldCharType="separate"/>
      </w:r>
      <w:ins w:id="633" w:author="Ilkka Rinne" w:date="2022-10-25T15:27:00Z">
        <w:r w:rsidR="002B42CB">
          <w:rPr>
            <w:noProof/>
            <w:webHidden/>
          </w:rPr>
          <w:t>62</w:t>
        </w:r>
      </w:ins>
      <w:ins w:id="634" w:author="Ilkka Rinne" w:date="2022-10-25T14:58:00Z">
        <w:r>
          <w:rPr>
            <w:noProof/>
            <w:webHidden/>
          </w:rPr>
          <w:fldChar w:fldCharType="end"/>
        </w:r>
        <w:r w:rsidRPr="004C086C">
          <w:rPr>
            <w:rStyle w:val="Hyperlink"/>
            <w:noProof/>
          </w:rPr>
          <w:fldChar w:fldCharType="end"/>
        </w:r>
      </w:ins>
    </w:p>
    <w:p w14:paraId="7865F5D8" w14:textId="7FD04670" w:rsidR="00744E28" w:rsidRDefault="00744E28">
      <w:pPr>
        <w:pStyle w:val="TOC3"/>
        <w:rPr>
          <w:ins w:id="635" w:author="Ilkka Rinne" w:date="2022-10-25T14:58:00Z"/>
          <w:rFonts w:asciiTheme="minorHAnsi" w:eastAsiaTheme="minorEastAsia" w:hAnsiTheme="minorHAnsi" w:cstheme="minorBidi"/>
          <w:b w:val="0"/>
          <w:noProof/>
          <w:sz w:val="24"/>
          <w:szCs w:val="24"/>
          <w:lang w:val="en-FI" w:eastAsia="zh-CN"/>
        </w:rPr>
      </w:pPr>
      <w:ins w:id="6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10.5.2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ObservingCapability</w:t>
        </w:r>
        <w:r>
          <w:rPr>
            <w:noProof/>
            <w:webHidden/>
          </w:rPr>
          <w:tab/>
        </w:r>
        <w:r>
          <w:rPr>
            <w:noProof/>
            <w:webHidden/>
          </w:rPr>
          <w:fldChar w:fldCharType="begin"/>
        </w:r>
        <w:r>
          <w:rPr>
            <w:noProof/>
            <w:webHidden/>
          </w:rPr>
          <w:instrText xml:space="preserve"> PAGEREF _Toc117602513 \h </w:instrText>
        </w:r>
        <w:r>
          <w:rPr>
            <w:noProof/>
            <w:webHidden/>
          </w:rPr>
        </w:r>
      </w:ins>
      <w:r>
        <w:rPr>
          <w:noProof/>
          <w:webHidden/>
        </w:rPr>
        <w:fldChar w:fldCharType="separate"/>
      </w:r>
      <w:ins w:id="637" w:author="Ilkka Rinne" w:date="2022-10-25T15:27:00Z">
        <w:r w:rsidR="002B42CB">
          <w:rPr>
            <w:noProof/>
            <w:webHidden/>
          </w:rPr>
          <w:t>64</w:t>
        </w:r>
      </w:ins>
      <w:ins w:id="638" w:author="Ilkka Rinne" w:date="2022-10-25T14:58:00Z">
        <w:r>
          <w:rPr>
            <w:noProof/>
            <w:webHidden/>
          </w:rPr>
          <w:fldChar w:fldCharType="end"/>
        </w:r>
        <w:r w:rsidRPr="004C086C">
          <w:rPr>
            <w:rStyle w:val="Hyperlink"/>
            <w:noProof/>
          </w:rPr>
          <w:fldChar w:fldCharType="end"/>
        </w:r>
      </w:ins>
    </w:p>
    <w:p w14:paraId="7A955D0C" w14:textId="3ABA2592" w:rsidR="00744E28" w:rsidRDefault="00744E28">
      <w:pPr>
        <w:pStyle w:val="TOC2"/>
        <w:rPr>
          <w:ins w:id="639" w:author="Ilkka Rinne" w:date="2022-10-25T14:58:00Z"/>
          <w:rFonts w:asciiTheme="minorHAnsi" w:eastAsiaTheme="minorEastAsia" w:hAnsiTheme="minorHAnsi" w:cstheme="minorBidi"/>
          <w:b w:val="0"/>
          <w:noProof/>
          <w:sz w:val="24"/>
          <w:szCs w:val="24"/>
          <w:lang w:val="en-FI" w:eastAsia="zh-CN"/>
        </w:rPr>
      </w:pPr>
      <w:ins w:id="6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_Toc117602514 \h </w:instrText>
        </w:r>
        <w:r>
          <w:rPr>
            <w:noProof/>
            <w:webHidden/>
          </w:rPr>
        </w:r>
      </w:ins>
      <w:r>
        <w:rPr>
          <w:noProof/>
          <w:webHidden/>
        </w:rPr>
        <w:fldChar w:fldCharType="separate"/>
      </w:r>
      <w:ins w:id="641" w:author="Ilkka Rinne" w:date="2022-10-25T15:27:00Z">
        <w:r w:rsidR="002B42CB">
          <w:rPr>
            <w:noProof/>
            <w:webHidden/>
          </w:rPr>
          <w:t>65</w:t>
        </w:r>
      </w:ins>
      <w:ins w:id="642" w:author="Ilkka Rinne" w:date="2022-10-25T14:58:00Z">
        <w:r>
          <w:rPr>
            <w:noProof/>
            <w:webHidden/>
          </w:rPr>
          <w:fldChar w:fldCharType="end"/>
        </w:r>
        <w:r w:rsidRPr="004C086C">
          <w:rPr>
            <w:rStyle w:val="Hyperlink"/>
            <w:noProof/>
          </w:rPr>
          <w:fldChar w:fldCharType="end"/>
        </w:r>
      </w:ins>
    </w:p>
    <w:p w14:paraId="4F1F7FAF" w14:textId="41FA32C2" w:rsidR="00744E28" w:rsidRDefault="00744E28">
      <w:pPr>
        <w:pStyle w:val="TOC3"/>
        <w:rPr>
          <w:ins w:id="643" w:author="Ilkka Rinne" w:date="2022-10-25T14:58:00Z"/>
          <w:rFonts w:asciiTheme="minorHAnsi" w:eastAsiaTheme="minorEastAsia" w:hAnsiTheme="minorHAnsi" w:cstheme="minorBidi"/>
          <w:b w:val="0"/>
          <w:noProof/>
          <w:sz w:val="24"/>
          <w:szCs w:val="24"/>
          <w:lang w:val="en-FI" w:eastAsia="zh-CN"/>
        </w:rPr>
      </w:pPr>
      <w:ins w:id="6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_Toc117602515 \h </w:instrText>
        </w:r>
        <w:r>
          <w:rPr>
            <w:noProof/>
            <w:webHidden/>
          </w:rPr>
        </w:r>
      </w:ins>
      <w:r>
        <w:rPr>
          <w:noProof/>
          <w:webHidden/>
        </w:rPr>
        <w:fldChar w:fldCharType="separate"/>
      </w:r>
      <w:ins w:id="645" w:author="Ilkka Rinne" w:date="2022-10-25T15:27:00Z">
        <w:r w:rsidR="002B42CB">
          <w:rPr>
            <w:noProof/>
            <w:webHidden/>
          </w:rPr>
          <w:t>65</w:t>
        </w:r>
      </w:ins>
      <w:ins w:id="646" w:author="Ilkka Rinne" w:date="2022-10-25T14:58:00Z">
        <w:r>
          <w:rPr>
            <w:noProof/>
            <w:webHidden/>
          </w:rPr>
          <w:fldChar w:fldCharType="end"/>
        </w:r>
        <w:r w:rsidRPr="004C086C">
          <w:rPr>
            <w:rStyle w:val="Hyperlink"/>
            <w:noProof/>
          </w:rPr>
          <w:fldChar w:fldCharType="end"/>
        </w:r>
      </w:ins>
    </w:p>
    <w:p w14:paraId="06722CD4" w14:textId="024FCEC7" w:rsidR="00744E28" w:rsidRDefault="00744E28">
      <w:pPr>
        <w:pStyle w:val="TOC2"/>
        <w:rPr>
          <w:ins w:id="647" w:author="Ilkka Rinne" w:date="2022-10-25T14:58:00Z"/>
          <w:rFonts w:asciiTheme="minorHAnsi" w:eastAsiaTheme="minorEastAsia" w:hAnsiTheme="minorHAnsi" w:cstheme="minorBidi"/>
          <w:b w:val="0"/>
          <w:noProof/>
          <w:sz w:val="24"/>
          <w:szCs w:val="24"/>
          <w:lang w:val="en-FI" w:eastAsia="zh-CN"/>
        </w:rPr>
      </w:pPr>
      <w:ins w:id="648" w:author="Ilkka Rinne" w:date="2022-10-25T14:58:00Z">
        <w:r w:rsidRPr="004C086C">
          <w:rPr>
            <w:rStyle w:val="Hyperlink"/>
            <w:noProof/>
          </w:rPr>
          <w:lastRenderedPageBreak/>
          <w:fldChar w:fldCharType="begin"/>
        </w:r>
        <w:r w:rsidRPr="004C086C">
          <w:rPr>
            <w:rStyle w:val="Hyperlink"/>
            <w:noProof/>
          </w:rPr>
          <w:instrText xml:space="preserve"> </w:instrText>
        </w:r>
        <w:r>
          <w:rPr>
            <w:noProof/>
          </w:rPr>
          <w:instrText>HYPERLINK \l "_Toc117602516"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_Toc117602516 \h </w:instrText>
        </w:r>
        <w:r>
          <w:rPr>
            <w:noProof/>
            <w:webHidden/>
          </w:rPr>
        </w:r>
      </w:ins>
      <w:r>
        <w:rPr>
          <w:noProof/>
          <w:webHidden/>
        </w:rPr>
        <w:fldChar w:fldCharType="separate"/>
      </w:r>
      <w:ins w:id="649" w:author="Ilkka Rinne" w:date="2022-10-25T15:27:00Z">
        <w:r w:rsidR="002B42CB">
          <w:rPr>
            <w:noProof/>
            <w:webHidden/>
          </w:rPr>
          <w:t>66</w:t>
        </w:r>
      </w:ins>
      <w:ins w:id="650" w:author="Ilkka Rinne" w:date="2022-10-25T14:58:00Z">
        <w:r>
          <w:rPr>
            <w:noProof/>
            <w:webHidden/>
          </w:rPr>
          <w:fldChar w:fldCharType="end"/>
        </w:r>
        <w:r w:rsidRPr="004C086C">
          <w:rPr>
            <w:rStyle w:val="Hyperlink"/>
            <w:noProof/>
          </w:rPr>
          <w:fldChar w:fldCharType="end"/>
        </w:r>
      </w:ins>
    </w:p>
    <w:p w14:paraId="652E62BB" w14:textId="36F6E7CB" w:rsidR="00744E28" w:rsidRDefault="00744E28">
      <w:pPr>
        <w:pStyle w:val="TOC3"/>
        <w:rPr>
          <w:ins w:id="651" w:author="Ilkka Rinne" w:date="2022-10-25T14:58:00Z"/>
          <w:rFonts w:asciiTheme="minorHAnsi" w:eastAsiaTheme="minorEastAsia" w:hAnsiTheme="minorHAnsi" w:cstheme="minorBidi"/>
          <w:b w:val="0"/>
          <w:noProof/>
          <w:sz w:val="24"/>
          <w:szCs w:val="24"/>
          <w:lang w:val="en-FI" w:eastAsia="zh-CN"/>
        </w:rPr>
      </w:pPr>
      <w:ins w:id="6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_Toc117602517 \h </w:instrText>
        </w:r>
        <w:r>
          <w:rPr>
            <w:noProof/>
            <w:webHidden/>
          </w:rPr>
        </w:r>
      </w:ins>
      <w:r>
        <w:rPr>
          <w:noProof/>
          <w:webHidden/>
        </w:rPr>
        <w:fldChar w:fldCharType="separate"/>
      </w:r>
      <w:ins w:id="653" w:author="Ilkka Rinne" w:date="2022-10-25T15:27:00Z">
        <w:r w:rsidR="002B42CB">
          <w:rPr>
            <w:noProof/>
            <w:webHidden/>
          </w:rPr>
          <w:t>66</w:t>
        </w:r>
      </w:ins>
      <w:ins w:id="654" w:author="Ilkka Rinne" w:date="2022-10-25T14:58:00Z">
        <w:r>
          <w:rPr>
            <w:noProof/>
            <w:webHidden/>
          </w:rPr>
          <w:fldChar w:fldCharType="end"/>
        </w:r>
        <w:r w:rsidRPr="004C086C">
          <w:rPr>
            <w:rStyle w:val="Hyperlink"/>
            <w:noProof/>
          </w:rPr>
          <w:fldChar w:fldCharType="end"/>
        </w:r>
      </w:ins>
    </w:p>
    <w:p w14:paraId="3F8E9619" w14:textId="2ECAA450" w:rsidR="00744E28" w:rsidRDefault="00744E28">
      <w:pPr>
        <w:pStyle w:val="TOC2"/>
        <w:rPr>
          <w:ins w:id="655" w:author="Ilkka Rinne" w:date="2022-10-25T14:58:00Z"/>
          <w:rFonts w:asciiTheme="minorHAnsi" w:eastAsiaTheme="minorEastAsia" w:hAnsiTheme="minorHAnsi" w:cstheme="minorBidi"/>
          <w:b w:val="0"/>
          <w:noProof/>
          <w:sz w:val="24"/>
          <w:szCs w:val="24"/>
          <w:lang w:val="en-FI" w:eastAsia="zh-CN"/>
        </w:rPr>
      </w:pPr>
      <w:ins w:id="6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Observer</w:t>
        </w:r>
        <w:r>
          <w:rPr>
            <w:noProof/>
            <w:webHidden/>
          </w:rPr>
          <w:tab/>
        </w:r>
        <w:r>
          <w:rPr>
            <w:noProof/>
            <w:webHidden/>
          </w:rPr>
          <w:fldChar w:fldCharType="begin"/>
        </w:r>
        <w:r>
          <w:rPr>
            <w:noProof/>
            <w:webHidden/>
          </w:rPr>
          <w:instrText xml:space="preserve"> PAGEREF _Toc117602518 \h </w:instrText>
        </w:r>
        <w:r>
          <w:rPr>
            <w:noProof/>
            <w:webHidden/>
          </w:rPr>
        </w:r>
      </w:ins>
      <w:r>
        <w:rPr>
          <w:noProof/>
          <w:webHidden/>
        </w:rPr>
        <w:fldChar w:fldCharType="separate"/>
      </w:r>
      <w:ins w:id="657" w:author="Ilkka Rinne" w:date="2022-10-25T15:27:00Z">
        <w:r w:rsidR="002B42CB">
          <w:rPr>
            <w:noProof/>
            <w:webHidden/>
          </w:rPr>
          <w:t>69</w:t>
        </w:r>
      </w:ins>
      <w:ins w:id="658" w:author="Ilkka Rinne" w:date="2022-10-25T14:58:00Z">
        <w:r>
          <w:rPr>
            <w:noProof/>
            <w:webHidden/>
          </w:rPr>
          <w:fldChar w:fldCharType="end"/>
        </w:r>
        <w:r w:rsidRPr="004C086C">
          <w:rPr>
            <w:rStyle w:val="Hyperlink"/>
            <w:noProof/>
          </w:rPr>
          <w:fldChar w:fldCharType="end"/>
        </w:r>
      </w:ins>
    </w:p>
    <w:p w14:paraId="5C2101B7" w14:textId="55C0A1C1" w:rsidR="00744E28" w:rsidRDefault="00744E28">
      <w:pPr>
        <w:pStyle w:val="TOC3"/>
        <w:rPr>
          <w:ins w:id="659" w:author="Ilkka Rinne" w:date="2022-10-25T14:58:00Z"/>
          <w:rFonts w:asciiTheme="minorHAnsi" w:eastAsiaTheme="minorEastAsia" w:hAnsiTheme="minorHAnsi" w:cstheme="minorBidi"/>
          <w:b w:val="0"/>
          <w:noProof/>
          <w:sz w:val="24"/>
          <w:szCs w:val="24"/>
          <w:lang w:val="en-FI" w:eastAsia="zh-CN"/>
        </w:rPr>
      </w:pPr>
      <w:ins w:id="6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"_Toc117602519"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_Toc117602519 \h </w:instrText>
        </w:r>
        <w:r>
          <w:rPr>
            <w:noProof/>
            <w:webHidden/>
          </w:rPr>
        </w:r>
      </w:ins>
      <w:r>
        <w:rPr>
          <w:noProof/>
          <w:webHidden/>
        </w:rPr>
        <w:fldChar w:fldCharType="separate"/>
      </w:r>
      <w:ins w:id="661" w:author="Ilkka Rinne" w:date="2022-10-25T15:27:00Z">
        <w:r w:rsidR="002B42CB">
          <w:rPr>
            <w:noProof/>
            <w:webHidden/>
          </w:rPr>
          <w:t>69</w:t>
        </w:r>
      </w:ins>
      <w:ins w:id="662" w:author="Ilkka Rinne" w:date="2022-10-25T14:58:00Z">
        <w:r>
          <w:rPr>
            <w:noProof/>
            <w:webHidden/>
          </w:rPr>
          <w:fldChar w:fldCharType="end"/>
        </w:r>
        <w:r w:rsidRPr="004C086C">
          <w:rPr>
            <w:rStyle w:val="Hyperlink"/>
            <w:noProof/>
          </w:rPr>
          <w:fldChar w:fldCharType="end"/>
        </w:r>
      </w:ins>
    </w:p>
    <w:p w14:paraId="794BB201" w14:textId="591BA0C4" w:rsidR="00744E28" w:rsidRDefault="00744E28">
      <w:pPr>
        <w:pStyle w:val="TOC2"/>
        <w:rPr>
          <w:ins w:id="663" w:author="Ilkka Rinne" w:date="2022-10-25T14:58:00Z"/>
          <w:rFonts w:asciiTheme="minorHAnsi" w:eastAsiaTheme="minorEastAsia" w:hAnsiTheme="minorHAnsi" w:cstheme="minorBidi"/>
          <w:b w:val="0"/>
          <w:noProof/>
          <w:sz w:val="24"/>
          <w:szCs w:val="24"/>
          <w:lang w:val="en-FI" w:eastAsia="zh-CN"/>
        </w:rPr>
      </w:pPr>
      <w:ins w:id="6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Host</w:t>
        </w:r>
        <w:r>
          <w:rPr>
            <w:noProof/>
            <w:webHidden/>
          </w:rPr>
          <w:tab/>
        </w:r>
        <w:r>
          <w:rPr>
            <w:noProof/>
            <w:webHidden/>
          </w:rPr>
          <w:fldChar w:fldCharType="begin"/>
        </w:r>
        <w:r>
          <w:rPr>
            <w:noProof/>
            <w:webHidden/>
          </w:rPr>
          <w:instrText xml:space="preserve"> PAGEREF _Toc117602520 \h </w:instrText>
        </w:r>
        <w:r>
          <w:rPr>
            <w:noProof/>
            <w:webHidden/>
          </w:rPr>
        </w:r>
      </w:ins>
      <w:r>
        <w:rPr>
          <w:noProof/>
          <w:webHidden/>
        </w:rPr>
        <w:fldChar w:fldCharType="separate"/>
      </w:r>
      <w:ins w:id="665" w:author="Ilkka Rinne" w:date="2022-10-25T15:27:00Z">
        <w:r w:rsidR="002B42CB">
          <w:rPr>
            <w:noProof/>
            <w:webHidden/>
          </w:rPr>
          <w:t>70</w:t>
        </w:r>
      </w:ins>
      <w:ins w:id="666" w:author="Ilkka Rinne" w:date="2022-10-25T14:58:00Z">
        <w:r>
          <w:rPr>
            <w:noProof/>
            <w:webHidden/>
          </w:rPr>
          <w:fldChar w:fldCharType="end"/>
        </w:r>
        <w:r w:rsidRPr="004C086C">
          <w:rPr>
            <w:rStyle w:val="Hyperlink"/>
            <w:noProof/>
          </w:rPr>
          <w:fldChar w:fldCharType="end"/>
        </w:r>
      </w:ins>
    </w:p>
    <w:p w14:paraId="67F8B91C" w14:textId="7A49E58D" w:rsidR="00744E28" w:rsidRDefault="00744E28">
      <w:pPr>
        <w:pStyle w:val="TOC3"/>
        <w:rPr>
          <w:ins w:id="667" w:author="Ilkka Rinne" w:date="2022-10-25T14:58:00Z"/>
          <w:rFonts w:asciiTheme="minorHAnsi" w:eastAsiaTheme="minorEastAsia" w:hAnsiTheme="minorHAnsi" w:cstheme="minorBidi"/>
          <w:b w:val="0"/>
          <w:noProof/>
          <w:sz w:val="24"/>
          <w:szCs w:val="24"/>
          <w:lang w:val="en-FI" w:eastAsia="zh-CN"/>
        </w:rPr>
      </w:pPr>
      <w:ins w:id="6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10.9.1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_Toc117602521 \h </w:instrText>
        </w:r>
        <w:r>
          <w:rPr>
            <w:noProof/>
            <w:webHidden/>
          </w:rPr>
        </w:r>
      </w:ins>
      <w:r>
        <w:rPr>
          <w:noProof/>
          <w:webHidden/>
        </w:rPr>
        <w:fldChar w:fldCharType="separate"/>
      </w:r>
      <w:ins w:id="669" w:author="Ilkka Rinne" w:date="2022-10-25T15:27:00Z">
        <w:r w:rsidR="002B42CB">
          <w:rPr>
            <w:noProof/>
            <w:webHidden/>
          </w:rPr>
          <w:t>70</w:t>
        </w:r>
      </w:ins>
      <w:ins w:id="670" w:author="Ilkka Rinne" w:date="2022-10-25T14:58:00Z">
        <w:r>
          <w:rPr>
            <w:noProof/>
            <w:webHidden/>
          </w:rPr>
          <w:fldChar w:fldCharType="end"/>
        </w:r>
        <w:r w:rsidRPr="004C086C">
          <w:rPr>
            <w:rStyle w:val="Hyperlink"/>
            <w:noProof/>
          </w:rPr>
          <w:fldChar w:fldCharType="end"/>
        </w:r>
      </w:ins>
    </w:p>
    <w:p w14:paraId="4BE264FA" w14:textId="74F4CBF7" w:rsidR="00744E28" w:rsidRDefault="00744E28">
      <w:pPr>
        <w:pStyle w:val="TOC2"/>
        <w:rPr>
          <w:ins w:id="671" w:author="Ilkka Rinne" w:date="2022-10-25T14:58:00Z"/>
          <w:rFonts w:asciiTheme="minorHAnsi" w:eastAsiaTheme="minorEastAsia" w:hAnsiTheme="minorHAnsi" w:cstheme="minorBidi"/>
          <w:b w:val="0"/>
          <w:noProof/>
          <w:sz w:val="24"/>
          <w:szCs w:val="24"/>
          <w:lang w:val="en-FI" w:eastAsia="zh-CN"/>
        </w:rPr>
      </w:pPr>
      <w:ins w:id="6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10.10</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Deployment</w:t>
        </w:r>
        <w:r>
          <w:rPr>
            <w:noProof/>
            <w:webHidden/>
          </w:rPr>
          <w:tab/>
        </w:r>
        <w:r>
          <w:rPr>
            <w:noProof/>
            <w:webHidden/>
          </w:rPr>
          <w:fldChar w:fldCharType="begin"/>
        </w:r>
        <w:r>
          <w:rPr>
            <w:noProof/>
            <w:webHidden/>
          </w:rPr>
          <w:instrText xml:space="preserve"> PAGEREF _Toc117602522 \h </w:instrText>
        </w:r>
        <w:r>
          <w:rPr>
            <w:noProof/>
            <w:webHidden/>
          </w:rPr>
        </w:r>
      </w:ins>
      <w:r>
        <w:rPr>
          <w:noProof/>
          <w:webHidden/>
        </w:rPr>
        <w:fldChar w:fldCharType="separate"/>
      </w:r>
      <w:ins w:id="673" w:author="Ilkka Rinne" w:date="2022-10-25T15:27:00Z">
        <w:r w:rsidR="002B42CB">
          <w:rPr>
            <w:noProof/>
            <w:webHidden/>
          </w:rPr>
          <w:t>73</w:t>
        </w:r>
      </w:ins>
      <w:ins w:id="674" w:author="Ilkka Rinne" w:date="2022-10-25T14:58:00Z">
        <w:r>
          <w:rPr>
            <w:noProof/>
            <w:webHidden/>
          </w:rPr>
          <w:fldChar w:fldCharType="end"/>
        </w:r>
        <w:r w:rsidRPr="004C086C">
          <w:rPr>
            <w:rStyle w:val="Hyperlink"/>
            <w:noProof/>
          </w:rPr>
          <w:fldChar w:fldCharType="end"/>
        </w:r>
      </w:ins>
    </w:p>
    <w:p w14:paraId="4748A3AF" w14:textId="697EB7FC" w:rsidR="00744E28" w:rsidRDefault="00744E28">
      <w:pPr>
        <w:pStyle w:val="TOC3"/>
        <w:tabs>
          <w:tab w:val="left" w:pos="1200"/>
        </w:tabs>
        <w:rPr>
          <w:ins w:id="675" w:author="Ilkka Rinne" w:date="2022-10-25T14:58:00Z"/>
          <w:rFonts w:asciiTheme="minorHAnsi" w:eastAsiaTheme="minorEastAsia" w:hAnsiTheme="minorHAnsi" w:cstheme="minorBidi"/>
          <w:b w:val="0"/>
          <w:noProof/>
          <w:sz w:val="24"/>
          <w:szCs w:val="24"/>
          <w:lang w:val="en-FI" w:eastAsia="zh-CN"/>
        </w:rPr>
      </w:pPr>
      <w:ins w:id="6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10.10.1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_Toc117602523 \h </w:instrText>
        </w:r>
        <w:r>
          <w:rPr>
            <w:noProof/>
            <w:webHidden/>
          </w:rPr>
        </w:r>
      </w:ins>
      <w:r>
        <w:rPr>
          <w:noProof/>
          <w:webHidden/>
        </w:rPr>
        <w:fldChar w:fldCharType="separate"/>
      </w:r>
      <w:ins w:id="677" w:author="Ilkka Rinne" w:date="2022-10-25T15:27:00Z">
        <w:r w:rsidR="002B42CB">
          <w:rPr>
            <w:noProof/>
            <w:webHidden/>
          </w:rPr>
          <w:t>73</w:t>
        </w:r>
      </w:ins>
      <w:ins w:id="678" w:author="Ilkka Rinne" w:date="2022-10-25T14:58:00Z">
        <w:r>
          <w:rPr>
            <w:noProof/>
            <w:webHidden/>
          </w:rPr>
          <w:fldChar w:fldCharType="end"/>
        </w:r>
        <w:r w:rsidRPr="004C086C">
          <w:rPr>
            <w:rStyle w:val="Hyperlink"/>
            <w:noProof/>
          </w:rPr>
          <w:fldChar w:fldCharType="end"/>
        </w:r>
      </w:ins>
    </w:p>
    <w:p w14:paraId="48BC5ABF" w14:textId="6FD4A10A" w:rsidR="00744E28" w:rsidRDefault="00744E28">
      <w:pPr>
        <w:pStyle w:val="TOC2"/>
        <w:rPr>
          <w:ins w:id="679" w:author="Ilkka Rinne" w:date="2022-10-25T14:58:00Z"/>
          <w:rFonts w:asciiTheme="minorHAnsi" w:eastAsiaTheme="minorEastAsia" w:hAnsiTheme="minorHAnsi" w:cstheme="minorBidi"/>
          <w:b w:val="0"/>
          <w:noProof/>
          <w:sz w:val="24"/>
          <w:szCs w:val="24"/>
          <w:lang w:val="en-FI" w:eastAsia="zh-CN"/>
        </w:rPr>
      </w:pPr>
      <w:ins w:id="6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GenericDomainFeature</w:t>
        </w:r>
        <w:r>
          <w:rPr>
            <w:noProof/>
            <w:webHidden/>
          </w:rPr>
          <w:tab/>
        </w:r>
        <w:r>
          <w:rPr>
            <w:noProof/>
            <w:webHidden/>
          </w:rPr>
          <w:fldChar w:fldCharType="begin"/>
        </w:r>
        <w:r>
          <w:rPr>
            <w:noProof/>
            <w:webHidden/>
          </w:rPr>
          <w:instrText xml:space="preserve"> PAGEREF _Toc117602524 \h </w:instrText>
        </w:r>
        <w:r>
          <w:rPr>
            <w:noProof/>
            <w:webHidden/>
          </w:rPr>
        </w:r>
      </w:ins>
      <w:r>
        <w:rPr>
          <w:noProof/>
          <w:webHidden/>
        </w:rPr>
        <w:fldChar w:fldCharType="separate"/>
      </w:r>
      <w:ins w:id="681" w:author="Ilkka Rinne" w:date="2022-10-25T15:27:00Z">
        <w:r w:rsidR="002B42CB">
          <w:rPr>
            <w:noProof/>
            <w:webHidden/>
          </w:rPr>
          <w:t>75</w:t>
        </w:r>
      </w:ins>
      <w:ins w:id="682" w:author="Ilkka Rinne" w:date="2022-10-25T14:58:00Z">
        <w:r>
          <w:rPr>
            <w:noProof/>
            <w:webHidden/>
          </w:rPr>
          <w:fldChar w:fldCharType="end"/>
        </w:r>
        <w:r w:rsidRPr="004C086C">
          <w:rPr>
            <w:rStyle w:val="Hyperlink"/>
            <w:noProof/>
          </w:rPr>
          <w:fldChar w:fldCharType="end"/>
        </w:r>
      </w:ins>
    </w:p>
    <w:p w14:paraId="7CF239FC" w14:textId="7E14AFBF" w:rsidR="00744E28" w:rsidRDefault="00744E28">
      <w:pPr>
        <w:pStyle w:val="TOC3"/>
        <w:tabs>
          <w:tab w:val="left" w:pos="1200"/>
        </w:tabs>
        <w:rPr>
          <w:ins w:id="683" w:author="Ilkka Rinne" w:date="2022-10-25T14:58:00Z"/>
          <w:rFonts w:asciiTheme="minorHAnsi" w:eastAsiaTheme="minorEastAsia" w:hAnsiTheme="minorHAnsi" w:cstheme="minorBidi"/>
          <w:b w:val="0"/>
          <w:noProof/>
          <w:sz w:val="24"/>
          <w:szCs w:val="24"/>
          <w:lang w:val="en-FI" w:eastAsia="zh-CN"/>
        </w:rPr>
      </w:pPr>
      <w:ins w:id="6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GenericDomainFeature Requirements Class</w:t>
        </w:r>
        <w:r>
          <w:rPr>
            <w:noProof/>
            <w:webHidden/>
          </w:rPr>
          <w:tab/>
        </w:r>
        <w:r>
          <w:rPr>
            <w:noProof/>
            <w:webHidden/>
          </w:rPr>
          <w:fldChar w:fldCharType="begin"/>
        </w:r>
        <w:r>
          <w:rPr>
            <w:noProof/>
            <w:webHidden/>
          </w:rPr>
          <w:instrText xml:space="preserve"> PAGEREF _Toc117602525 \h </w:instrText>
        </w:r>
        <w:r>
          <w:rPr>
            <w:noProof/>
            <w:webHidden/>
          </w:rPr>
        </w:r>
      </w:ins>
      <w:r>
        <w:rPr>
          <w:noProof/>
          <w:webHidden/>
        </w:rPr>
        <w:fldChar w:fldCharType="separate"/>
      </w:r>
      <w:ins w:id="685" w:author="Ilkka Rinne" w:date="2022-10-25T15:27:00Z">
        <w:r w:rsidR="002B42CB">
          <w:rPr>
            <w:noProof/>
            <w:webHidden/>
          </w:rPr>
          <w:t>75</w:t>
        </w:r>
      </w:ins>
      <w:ins w:id="686" w:author="Ilkka Rinne" w:date="2022-10-25T14:58:00Z">
        <w:r>
          <w:rPr>
            <w:noProof/>
            <w:webHidden/>
          </w:rPr>
          <w:fldChar w:fldCharType="end"/>
        </w:r>
        <w:r w:rsidRPr="004C086C">
          <w:rPr>
            <w:rStyle w:val="Hyperlink"/>
            <w:noProof/>
          </w:rPr>
          <w:fldChar w:fldCharType="end"/>
        </w:r>
      </w:ins>
    </w:p>
    <w:p w14:paraId="73A76843" w14:textId="77C32543" w:rsidR="00744E28" w:rsidRDefault="00744E28">
      <w:pPr>
        <w:pStyle w:val="TOC3"/>
        <w:tabs>
          <w:tab w:val="left" w:pos="1200"/>
        </w:tabs>
        <w:rPr>
          <w:ins w:id="687" w:author="Ilkka Rinne" w:date="2022-10-25T14:58:00Z"/>
          <w:rFonts w:asciiTheme="minorHAnsi" w:eastAsiaTheme="minorEastAsia" w:hAnsiTheme="minorHAnsi" w:cstheme="minorBidi"/>
          <w:b w:val="0"/>
          <w:noProof/>
          <w:sz w:val="24"/>
          <w:szCs w:val="24"/>
          <w:lang w:val="en-FI" w:eastAsia="zh-CN"/>
        </w:rPr>
      </w:pPr>
      <w:ins w:id="6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GenericDomainFeature</w:t>
        </w:r>
        <w:r>
          <w:rPr>
            <w:noProof/>
            <w:webHidden/>
          </w:rPr>
          <w:tab/>
        </w:r>
        <w:r>
          <w:rPr>
            <w:noProof/>
            <w:webHidden/>
          </w:rPr>
          <w:fldChar w:fldCharType="begin"/>
        </w:r>
        <w:r>
          <w:rPr>
            <w:noProof/>
            <w:webHidden/>
          </w:rPr>
          <w:instrText xml:space="preserve"> PAGEREF _Toc117602526 \h </w:instrText>
        </w:r>
        <w:r>
          <w:rPr>
            <w:noProof/>
            <w:webHidden/>
          </w:rPr>
        </w:r>
      </w:ins>
      <w:r>
        <w:rPr>
          <w:noProof/>
          <w:webHidden/>
        </w:rPr>
        <w:fldChar w:fldCharType="separate"/>
      </w:r>
      <w:ins w:id="689" w:author="Ilkka Rinne" w:date="2022-10-25T15:27:00Z">
        <w:r w:rsidR="002B42CB">
          <w:rPr>
            <w:noProof/>
            <w:webHidden/>
          </w:rPr>
          <w:t>77</w:t>
        </w:r>
      </w:ins>
      <w:ins w:id="690" w:author="Ilkka Rinne" w:date="2022-10-25T14:58:00Z">
        <w:r>
          <w:rPr>
            <w:noProof/>
            <w:webHidden/>
          </w:rPr>
          <w:fldChar w:fldCharType="end"/>
        </w:r>
        <w:r w:rsidRPr="004C086C">
          <w:rPr>
            <w:rStyle w:val="Hyperlink"/>
            <w:noProof/>
          </w:rPr>
          <w:fldChar w:fldCharType="end"/>
        </w:r>
      </w:ins>
    </w:p>
    <w:p w14:paraId="7857CBF2" w14:textId="128860A0" w:rsidR="00744E28" w:rsidRDefault="00744E28">
      <w:pPr>
        <w:pStyle w:val="TOC2"/>
        <w:rPr>
          <w:ins w:id="691" w:author="Ilkka Rinne" w:date="2022-10-25T14:58:00Z"/>
          <w:rFonts w:asciiTheme="minorHAnsi" w:eastAsiaTheme="minorEastAsia" w:hAnsiTheme="minorHAnsi" w:cstheme="minorBidi"/>
          <w:b w:val="0"/>
          <w:noProof/>
          <w:sz w:val="24"/>
          <w:szCs w:val="24"/>
          <w:lang w:val="en-FI" w:eastAsia="zh-CN"/>
        </w:rPr>
      </w:pPr>
      <w:ins w:id="6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"_Toc117602527"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Codelists</w:t>
        </w:r>
        <w:r>
          <w:rPr>
            <w:noProof/>
            <w:webHidden/>
          </w:rPr>
          <w:tab/>
        </w:r>
        <w:r>
          <w:rPr>
            <w:noProof/>
            <w:webHidden/>
          </w:rPr>
          <w:fldChar w:fldCharType="begin"/>
        </w:r>
        <w:r>
          <w:rPr>
            <w:noProof/>
            <w:webHidden/>
          </w:rPr>
          <w:instrText xml:space="preserve"> PAGEREF _Toc117602527 \h </w:instrText>
        </w:r>
        <w:r>
          <w:rPr>
            <w:noProof/>
            <w:webHidden/>
          </w:rPr>
        </w:r>
      </w:ins>
      <w:r>
        <w:rPr>
          <w:noProof/>
          <w:webHidden/>
        </w:rPr>
        <w:fldChar w:fldCharType="separate"/>
      </w:r>
      <w:ins w:id="693" w:author="Ilkka Rinne" w:date="2022-10-25T15:27:00Z">
        <w:r w:rsidR="002B42CB">
          <w:rPr>
            <w:noProof/>
            <w:webHidden/>
          </w:rPr>
          <w:t>77</w:t>
        </w:r>
      </w:ins>
      <w:ins w:id="694" w:author="Ilkka Rinne" w:date="2022-10-25T14:58:00Z">
        <w:r>
          <w:rPr>
            <w:noProof/>
            <w:webHidden/>
          </w:rPr>
          <w:fldChar w:fldCharType="end"/>
        </w:r>
        <w:r w:rsidRPr="004C086C">
          <w:rPr>
            <w:rStyle w:val="Hyperlink"/>
            <w:noProof/>
          </w:rPr>
          <w:fldChar w:fldCharType="end"/>
        </w:r>
      </w:ins>
    </w:p>
    <w:p w14:paraId="5B37FB9F" w14:textId="48AD155D" w:rsidR="00744E28" w:rsidRDefault="00744E28">
      <w:pPr>
        <w:pStyle w:val="TOC3"/>
        <w:tabs>
          <w:tab w:val="left" w:pos="1200"/>
        </w:tabs>
        <w:rPr>
          <w:ins w:id="695" w:author="Ilkka Rinne" w:date="2022-10-25T14:58:00Z"/>
          <w:rFonts w:asciiTheme="minorHAnsi" w:eastAsiaTheme="minorEastAsia" w:hAnsiTheme="minorHAnsi" w:cstheme="minorBidi"/>
          <w:b w:val="0"/>
          <w:noProof/>
          <w:sz w:val="24"/>
          <w:szCs w:val="24"/>
          <w:lang w:val="en-FI" w:eastAsia="zh-CN"/>
        </w:rPr>
      </w:pPr>
      <w:ins w:id="6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ObservationCollectionType</w:t>
        </w:r>
        <w:r>
          <w:rPr>
            <w:noProof/>
            <w:webHidden/>
          </w:rPr>
          <w:tab/>
        </w:r>
        <w:r>
          <w:rPr>
            <w:noProof/>
            <w:webHidden/>
          </w:rPr>
          <w:fldChar w:fldCharType="begin"/>
        </w:r>
        <w:r>
          <w:rPr>
            <w:noProof/>
            <w:webHidden/>
          </w:rPr>
          <w:instrText xml:space="preserve"> PAGEREF _Toc117602534 \h </w:instrText>
        </w:r>
        <w:r>
          <w:rPr>
            <w:noProof/>
            <w:webHidden/>
          </w:rPr>
        </w:r>
      </w:ins>
      <w:r>
        <w:rPr>
          <w:noProof/>
          <w:webHidden/>
        </w:rPr>
        <w:fldChar w:fldCharType="separate"/>
      </w:r>
      <w:ins w:id="697" w:author="Ilkka Rinne" w:date="2022-10-25T15:27:00Z">
        <w:r w:rsidR="002B42CB">
          <w:rPr>
            <w:noProof/>
            <w:webHidden/>
          </w:rPr>
          <w:t>77</w:t>
        </w:r>
      </w:ins>
      <w:ins w:id="698" w:author="Ilkka Rinne" w:date="2022-10-25T14:58:00Z">
        <w:r>
          <w:rPr>
            <w:noProof/>
            <w:webHidden/>
          </w:rPr>
          <w:fldChar w:fldCharType="end"/>
        </w:r>
        <w:r w:rsidRPr="004C086C">
          <w:rPr>
            <w:rStyle w:val="Hyperlink"/>
            <w:noProof/>
          </w:rPr>
          <w:fldChar w:fldCharType="end"/>
        </w:r>
      </w:ins>
    </w:p>
    <w:p w14:paraId="0DBCF495" w14:textId="6F81404A" w:rsidR="00744E28" w:rsidRDefault="00744E28">
      <w:pPr>
        <w:pStyle w:val="TOC3"/>
        <w:tabs>
          <w:tab w:val="left" w:pos="1200"/>
        </w:tabs>
        <w:rPr>
          <w:ins w:id="699" w:author="Ilkka Rinne" w:date="2022-10-25T14:58:00Z"/>
          <w:rFonts w:asciiTheme="minorHAnsi" w:eastAsiaTheme="minorEastAsia" w:hAnsiTheme="minorHAnsi" w:cstheme="minorBidi"/>
          <w:b w:val="0"/>
          <w:noProof/>
          <w:sz w:val="24"/>
          <w:szCs w:val="24"/>
          <w:lang w:val="en-FI" w:eastAsia="zh-CN"/>
        </w:rPr>
      </w:pPr>
      <w:ins w:id="7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10.12.2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ObservationTypeByResultType</w:t>
        </w:r>
        <w:r>
          <w:rPr>
            <w:noProof/>
            <w:webHidden/>
          </w:rPr>
          <w:tab/>
        </w:r>
        <w:r>
          <w:rPr>
            <w:noProof/>
            <w:webHidden/>
          </w:rPr>
          <w:fldChar w:fldCharType="begin"/>
        </w:r>
        <w:r>
          <w:rPr>
            <w:noProof/>
            <w:webHidden/>
          </w:rPr>
          <w:instrText xml:space="preserve"> PAGEREF _Toc117602535 \h </w:instrText>
        </w:r>
        <w:r>
          <w:rPr>
            <w:noProof/>
            <w:webHidden/>
          </w:rPr>
        </w:r>
      </w:ins>
      <w:r>
        <w:rPr>
          <w:noProof/>
          <w:webHidden/>
        </w:rPr>
        <w:fldChar w:fldCharType="separate"/>
      </w:r>
      <w:ins w:id="701" w:author="Ilkka Rinne" w:date="2022-10-25T15:27:00Z">
        <w:r w:rsidR="002B42CB">
          <w:rPr>
            <w:noProof/>
            <w:webHidden/>
          </w:rPr>
          <w:t>79</w:t>
        </w:r>
      </w:ins>
      <w:ins w:id="702" w:author="Ilkka Rinne" w:date="2022-10-25T14:58:00Z">
        <w:r>
          <w:rPr>
            <w:noProof/>
            <w:webHidden/>
          </w:rPr>
          <w:fldChar w:fldCharType="end"/>
        </w:r>
        <w:r w:rsidRPr="004C086C">
          <w:rPr>
            <w:rStyle w:val="Hyperlink"/>
            <w:noProof/>
          </w:rPr>
          <w:fldChar w:fldCharType="end"/>
        </w:r>
      </w:ins>
    </w:p>
    <w:p w14:paraId="24FFA83C" w14:textId="3B3883E1" w:rsidR="00744E28" w:rsidRDefault="00744E28">
      <w:pPr>
        <w:pStyle w:val="TOC1"/>
        <w:rPr>
          <w:ins w:id="703" w:author="Ilkka Rinne" w:date="2022-10-25T14:58:00Z"/>
          <w:rFonts w:asciiTheme="minorHAnsi" w:eastAsiaTheme="minorEastAsia" w:hAnsiTheme="minorHAnsi" w:cstheme="minorBidi"/>
          <w:b w:val="0"/>
          <w:noProof/>
          <w:sz w:val="24"/>
          <w:szCs w:val="24"/>
          <w:lang w:val="en-FI" w:eastAsia="zh-CN"/>
        </w:rPr>
      </w:pPr>
      <w:ins w:id="7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Sample schema</w:t>
        </w:r>
        <w:r>
          <w:rPr>
            <w:noProof/>
            <w:webHidden/>
          </w:rPr>
          <w:tab/>
        </w:r>
        <w:r>
          <w:rPr>
            <w:noProof/>
            <w:webHidden/>
          </w:rPr>
          <w:fldChar w:fldCharType="begin"/>
        </w:r>
        <w:r>
          <w:rPr>
            <w:noProof/>
            <w:webHidden/>
          </w:rPr>
          <w:instrText xml:space="preserve"> PAGEREF _Toc117602536 \h </w:instrText>
        </w:r>
        <w:r>
          <w:rPr>
            <w:noProof/>
            <w:webHidden/>
          </w:rPr>
        </w:r>
      </w:ins>
      <w:r>
        <w:rPr>
          <w:noProof/>
          <w:webHidden/>
        </w:rPr>
        <w:fldChar w:fldCharType="separate"/>
      </w:r>
      <w:ins w:id="705" w:author="Ilkka Rinne" w:date="2022-10-25T15:27:00Z">
        <w:r w:rsidR="002B42CB">
          <w:rPr>
            <w:noProof/>
            <w:webHidden/>
          </w:rPr>
          <w:t>80</w:t>
        </w:r>
      </w:ins>
      <w:ins w:id="706" w:author="Ilkka Rinne" w:date="2022-10-25T14:58:00Z">
        <w:r>
          <w:rPr>
            <w:noProof/>
            <w:webHidden/>
          </w:rPr>
          <w:fldChar w:fldCharType="end"/>
        </w:r>
        <w:r w:rsidRPr="004C086C">
          <w:rPr>
            <w:rStyle w:val="Hyperlink"/>
            <w:noProof/>
          </w:rPr>
          <w:fldChar w:fldCharType="end"/>
        </w:r>
      </w:ins>
    </w:p>
    <w:p w14:paraId="7EE5D0CC" w14:textId="5A5E9F4A" w:rsidR="00744E28" w:rsidRDefault="00744E28">
      <w:pPr>
        <w:pStyle w:val="TOC2"/>
        <w:rPr>
          <w:ins w:id="707" w:author="Ilkka Rinne" w:date="2022-10-25T14:58:00Z"/>
          <w:rFonts w:asciiTheme="minorHAnsi" w:eastAsiaTheme="minorEastAsia" w:hAnsiTheme="minorHAnsi" w:cstheme="minorBidi"/>
          <w:b w:val="0"/>
          <w:noProof/>
          <w:sz w:val="24"/>
          <w:szCs w:val="24"/>
          <w:lang w:val="en-FI" w:eastAsia="zh-CN"/>
        </w:rPr>
      </w:pPr>
      <w:ins w:id="7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_Toc117602537 \h </w:instrText>
        </w:r>
        <w:r>
          <w:rPr>
            <w:noProof/>
            <w:webHidden/>
          </w:rPr>
        </w:r>
      </w:ins>
      <w:r>
        <w:rPr>
          <w:noProof/>
          <w:webHidden/>
        </w:rPr>
        <w:fldChar w:fldCharType="separate"/>
      </w:r>
      <w:ins w:id="709" w:author="Ilkka Rinne" w:date="2022-10-25T15:27:00Z">
        <w:r w:rsidR="002B42CB">
          <w:rPr>
            <w:noProof/>
            <w:webHidden/>
          </w:rPr>
          <w:t>80</w:t>
        </w:r>
      </w:ins>
      <w:ins w:id="710" w:author="Ilkka Rinne" w:date="2022-10-25T14:58:00Z">
        <w:r>
          <w:rPr>
            <w:noProof/>
            <w:webHidden/>
          </w:rPr>
          <w:fldChar w:fldCharType="end"/>
        </w:r>
        <w:r w:rsidRPr="004C086C">
          <w:rPr>
            <w:rStyle w:val="Hyperlink"/>
            <w:noProof/>
          </w:rPr>
          <w:fldChar w:fldCharType="end"/>
        </w:r>
      </w:ins>
    </w:p>
    <w:p w14:paraId="51881B7E" w14:textId="726D7A44" w:rsidR="00744E28" w:rsidRDefault="00744E28">
      <w:pPr>
        <w:pStyle w:val="TOC3"/>
        <w:rPr>
          <w:ins w:id="711" w:author="Ilkka Rinne" w:date="2022-10-25T14:58:00Z"/>
          <w:rFonts w:asciiTheme="minorHAnsi" w:eastAsiaTheme="minorEastAsia" w:hAnsiTheme="minorHAnsi" w:cstheme="minorBidi"/>
          <w:b w:val="0"/>
          <w:noProof/>
          <w:sz w:val="24"/>
          <w:szCs w:val="24"/>
          <w:lang w:val="en-FI" w:eastAsia="zh-CN"/>
        </w:rPr>
      </w:pPr>
      <w:ins w:id="7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Sample schema model</w:t>
        </w:r>
        <w:r>
          <w:rPr>
            <w:noProof/>
            <w:webHidden/>
          </w:rPr>
          <w:tab/>
        </w:r>
        <w:r>
          <w:rPr>
            <w:noProof/>
            <w:webHidden/>
          </w:rPr>
          <w:fldChar w:fldCharType="begin"/>
        </w:r>
        <w:r>
          <w:rPr>
            <w:noProof/>
            <w:webHidden/>
          </w:rPr>
          <w:instrText xml:space="preserve"> PAGEREF _Toc117602538 \h </w:instrText>
        </w:r>
        <w:r>
          <w:rPr>
            <w:noProof/>
            <w:webHidden/>
          </w:rPr>
        </w:r>
      </w:ins>
      <w:r>
        <w:rPr>
          <w:noProof/>
          <w:webHidden/>
        </w:rPr>
        <w:fldChar w:fldCharType="separate"/>
      </w:r>
      <w:ins w:id="713" w:author="Ilkka Rinne" w:date="2022-10-25T15:27:00Z">
        <w:r w:rsidR="002B42CB">
          <w:rPr>
            <w:noProof/>
            <w:webHidden/>
          </w:rPr>
          <w:t>80</w:t>
        </w:r>
      </w:ins>
      <w:ins w:id="714" w:author="Ilkka Rinne" w:date="2022-10-25T14:58:00Z">
        <w:r>
          <w:rPr>
            <w:noProof/>
            <w:webHidden/>
          </w:rPr>
          <w:fldChar w:fldCharType="end"/>
        </w:r>
        <w:r w:rsidRPr="004C086C">
          <w:rPr>
            <w:rStyle w:val="Hyperlink"/>
            <w:noProof/>
          </w:rPr>
          <w:fldChar w:fldCharType="end"/>
        </w:r>
      </w:ins>
    </w:p>
    <w:p w14:paraId="6D939480" w14:textId="128F6961" w:rsidR="00744E28" w:rsidRDefault="00744E28">
      <w:pPr>
        <w:pStyle w:val="TOC3"/>
        <w:rPr>
          <w:ins w:id="715" w:author="Ilkka Rinne" w:date="2022-10-25T14:58:00Z"/>
          <w:rFonts w:asciiTheme="minorHAnsi" w:eastAsiaTheme="minorEastAsia" w:hAnsiTheme="minorHAnsi" w:cstheme="minorBidi"/>
          <w:b w:val="0"/>
          <w:noProof/>
          <w:sz w:val="24"/>
          <w:szCs w:val="24"/>
          <w:lang w:val="en-FI" w:eastAsia="zh-CN"/>
        </w:rPr>
      </w:pPr>
      <w:ins w:id="7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"_Toc117602539"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_Toc117602539 \h </w:instrText>
        </w:r>
        <w:r>
          <w:rPr>
            <w:noProof/>
            <w:webHidden/>
          </w:rPr>
        </w:r>
      </w:ins>
      <w:r>
        <w:rPr>
          <w:noProof/>
          <w:webHidden/>
        </w:rPr>
        <w:fldChar w:fldCharType="separate"/>
      </w:r>
      <w:ins w:id="717" w:author="Ilkka Rinne" w:date="2022-10-25T15:27:00Z">
        <w:r w:rsidR="002B42CB">
          <w:rPr>
            <w:noProof/>
            <w:webHidden/>
          </w:rPr>
          <w:t>81</w:t>
        </w:r>
      </w:ins>
      <w:ins w:id="718" w:author="Ilkka Rinne" w:date="2022-10-25T14:58:00Z">
        <w:r>
          <w:rPr>
            <w:noProof/>
            <w:webHidden/>
          </w:rPr>
          <w:fldChar w:fldCharType="end"/>
        </w:r>
        <w:r w:rsidRPr="004C086C">
          <w:rPr>
            <w:rStyle w:val="Hyperlink"/>
            <w:noProof/>
          </w:rPr>
          <w:fldChar w:fldCharType="end"/>
        </w:r>
      </w:ins>
    </w:p>
    <w:p w14:paraId="51B4E9A3" w14:textId="4A60EC26" w:rsidR="00744E28" w:rsidRDefault="00744E28">
      <w:pPr>
        <w:pStyle w:val="TOC2"/>
        <w:rPr>
          <w:ins w:id="719" w:author="Ilkka Rinne" w:date="2022-10-25T14:58:00Z"/>
          <w:rFonts w:asciiTheme="minorHAnsi" w:eastAsiaTheme="minorEastAsia" w:hAnsiTheme="minorHAnsi" w:cstheme="minorBidi"/>
          <w:b w:val="0"/>
          <w:noProof/>
          <w:sz w:val="24"/>
          <w:szCs w:val="24"/>
          <w:lang w:val="en-FI" w:eastAsia="zh-CN"/>
        </w:rPr>
      </w:pPr>
      <w:ins w:id="7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w:t>
        </w:r>
        <w:r>
          <w:rPr>
            <w:noProof/>
            <w:webHidden/>
          </w:rPr>
          <w:tab/>
        </w:r>
        <w:r>
          <w:rPr>
            <w:noProof/>
            <w:webHidden/>
          </w:rPr>
          <w:fldChar w:fldCharType="begin"/>
        </w:r>
        <w:r>
          <w:rPr>
            <w:noProof/>
            <w:webHidden/>
          </w:rPr>
          <w:instrText xml:space="preserve"> PAGEREF _Toc117602540 \h </w:instrText>
        </w:r>
        <w:r>
          <w:rPr>
            <w:noProof/>
            <w:webHidden/>
          </w:rPr>
        </w:r>
      </w:ins>
      <w:r>
        <w:rPr>
          <w:noProof/>
          <w:webHidden/>
        </w:rPr>
        <w:fldChar w:fldCharType="separate"/>
      </w:r>
      <w:ins w:id="721" w:author="Ilkka Rinne" w:date="2022-10-25T15:27:00Z">
        <w:r w:rsidR="002B42CB">
          <w:rPr>
            <w:noProof/>
            <w:webHidden/>
          </w:rPr>
          <w:t>82</w:t>
        </w:r>
      </w:ins>
      <w:ins w:id="722" w:author="Ilkka Rinne" w:date="2022-10-25T14:58:00Z">
        <w:r>
          <w:rPr>
            <w:noProof/>
            <w:webHidden/>
          </w:rPr>
          <w:fldChar w:fldCharType="end"/>
        </w:r>
        <w:r w:rsidRPr="004C086C">
          <w:rPr>
            <w:rStyle w:val="Hyperlink"/>
            <w:noProof/>
          </w:rPr>
          <w:fldChar w:fldCharType="end"/>
        </w:r>
      </w:ins>
    </w:p>
    <w:p w14:paraId="2473E4DD" w14:textId="3CE173B2" w:rsidR="00744E28" w:rsidRDefault="00744E28">
      <w:pPr>
        <w:pStyle w:val="TOC3"/>
        <w:rPr>
          <w:ins w:id="723" w:author="Ilkka Rinne" w:date="2022-10-25T14:58:00Z"/>
          <w:rFonts w:asciiTheme="minorHAnsi" w:eastAsiaTheme="minorEastAsia" w:hAnsiTheme="minorHAnsi" w:cstheme="minorBidi"/>
          <w:b w:val="0"/>
          <w:noProof/>
          <w:sz w:val="24"/>
          <w:szCs w:val="24"/>
          <w:lang w:val="en-FI" w:eastAsia="zh-CN"/>
        </w:rPr>
      </w:pPr>
      <w:ins w:id="7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_Toc117602541 \h </w:instrText>
        </w:r>
        <w:r>
          <w:rPr>
            <w:noProof/>
            <w:webHidden/>
          </w:rPr>
        </w:r>
      </w:ins>
      <w:r>
        <w:rPr>
          <w:noProof/>
          <w:webHidden/>
        </w:rPr>
        <w:fldChar w:fldCharType="separate"/>
      </w:r>
      <w:ins w:id="725" w:author="Ilkka Rinne" w:date="2022-10-25T15:27:00Z">
        <w:r w:rsidR="002B42CB">
          <w:rPr>
            <w:noProof/>
            <w:webHidden/>
          </w:rPr>
          <w:t>82</w:t>
        </w:r>
      </w:ins>
      <w:ins w:id="726" w:author="Ilkka Rinne" w:date="2022-10-25T14:58:00Z">
        <w:r>
          <w:rPr>
            <w:noProof/>
            <w:webHidden/>
          </w:rPr>
          <w:fldChar w:fldCharType="end"/>
        </w:r>
        <w:r w:rsidRPr="004C086C">
          <w:rPr>
            <w:rStyle w:val="Hyperlink"/>
            <w:noProof/>
          </w:rPr>
          <w:fldChar w:fldCharType="end"/>
        </w:r>
      </w:ins>
    </w:p>
    <w:p w14:paraId="0D1FB32D" w14:textId="62333792" w:rsidR="00744E28" w:rsidRDefault="00744E28">
      <w:pPr>
        <w:pStyle w:val="TOC3"/>
        <w:rPr>
          <w:ins w:id="727" w:author="Ilkka Rinne" w:date="2022-10-25T14:58:00Z"/>
          <w:rFonts w:asciiTheme="minorHAnsi" w:eastAsiaTheme="minorEastAsia" w:hAnsiTheme="minorHAnsi" w:cstheme="minorBidi"/>
          <w:b w:val="0"/>
          <w:noProof/>
          <w:sz w:val="24"/>
          <w:szCs w:val="24"/>
          <w:lang w:val="en-FI" w:eastAsia="zh-CN"/>
        </w:rPr>
      </w:pPr>
      <w:ins w:id="7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Sample</w:t>
        </w:r>
        <w:r>
          <w:rPr>
            <w:noProof/>
            <w:webHidden/>
          </w:rPr>
          <w:tab/>
        </w:r>
        <w:r>
          <w:rPr>
            <w:noProof/>
            <w:webHidden/>
          </w:rPr>
          <w:fldChar w:fldCharType="begin"/>
        </w:r>
        <w:r>
          <w:rPr>
            <w:noProof/>
            <w:webHidden/>
          </w:rPr>
          <w:instrText xml:space="preserve"> PAGEREF _Toc117602542 \h </w:instrText>
        </w:r>
        <w:r>
          <w:rPr>
            <w:noProof/>
            <w:webHidden/>
          </w:rPr>
        </w:r>
      </w:ins>
      <w:r>
        <w:rPr>
          <w:noProof/>
          <w:webHidden/>
        </w:rPr>
        <w:fldChar w:fldCharType="separate"/>
      </w:r>
      <w:ins w:id="729" w:author="Ilkka Rinne" w:date="2022-10-25T15:27:00Z">
        <w:r w:rsidR="002B42CB">
          <w:rPr>
            <w:noProof/>
            <w:webHidden/>
          </w:rPr>
          <w:t>82</w:t>
        </w:r>
      </w:ins>
      <w:ins w:id="730" w:author="Ilkka Rinne" w:date="2022-10-25T14:58:00Z">
        <w:r>
          <w:rPr>
            <w:noProof/>
            <w:webHidden/>
          </w:rPr>
          <w:fldChar w:fldCharType="end"/>
        </w:r>
        <w:r w:rsidRPr="004C086C">
          <w:rPr>
            <w:rStyle w:val="Hyperlink"/>
            <w:noProof/>
          </w:rPr>
          <w:fldChar w:fldCharType="end"/>
        </w:r>
      </w:ins>
    </w:p>
    <w:p w14:paraId="1429845E" w14:textId="14BD01EF" w:rsidR="00744E28" w:rsidRDefault="00744E28">
      <w:pPr>
        <w:pStyle w:val="TOC3"/>
        <w:rPr>
          <w:ins w:id="731" w:author="Ilkka Rinne" w:date="2022-10-25T14:58:00Z"/>
          <w:rFonts w:asciiTheme="minorHAnsi" w:eastAsiaTheme="minorEastAsia" w:hAnsiTheme="minorHAnsi" w:cstheme="minorBidi"/>
          <w:b w:val="0"/>
          <w:noProof/>
          <w:sz w:val="24"/>
          <w:szCs w:val="24"/>
          <w:lang w:val="en-FI" w:eastAsia="zh-CN"/>
        </w:rPr>
      </w:pPr>
      <w:ins w:id="7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_Toc117602543 \h </w:instrText>
        </w:r>
        <w:r>
          <w:rPr>
            <w:noProof/>
            <w:webHidden/>
          </w:rPr>
        </w:r>
      </w:ins>
      <w:r>
        <w:rPr>
          <w:noProof/>
          <w:webHidden/>
        </w:rPr>
        <w:fldChar w:fldCharType="separate"/>
      </w:r>
      <w:ins w:id="733" w:author="Ilkka Rinne" w:date="2022-10-25T15:27:00Z">
        <w:r w:rsidR="002B42CB">
          <w:rPr>
            <w:noProof/>
            <w:webHidden/>
          </w:rPr>
          <w:t>83</w:t>
        </w:r>
      </w:ins>
      <w:ins w:id="734" w:author="Ilkka Rinne" w:date="2022-10-25T14:58:00Z">
        <w:r>
          <w:rPr>
            <w:noProof/>
            <w:webHidden/>
          </w:rPr>
          <w:fldChar w:fldCharType="end"/>
        </w:r>
        <w:r w:rsidRPr="004C086C">
          <w:rPr>
            <w:rStyle w:val="Hyperlink"/>
            <w:noProof/>
          </w:rPr>
          <w:fldChar w:fldCharType="end"/>
        </w:r>
      </w:ins>
    </w:p>
    <w:p w14:paraId="17C7B469" w14:textId="428CA076" w:rsidR="00744E28" w:rsidRDefault="00744E28">
      <w:pPr>
        <w:pStyle w:val="TOC3"/>
        <w:rPr>
          <w:ins w:id="735" w:author="Ilkka Rinne" w:date="2022-10-25T14:58:00Z"/>
          <w:rFonts w:asciiTheme="minorHAnsi" w:eastAsiaTheme="minorEastAsia" w:hAnsiTheme="minorHAnsi" w:cstheme="minorBidi"/>
          <w:b w:val="0"/>
          <w:noProof/>
          <w:sz w:val="24"/>
          <w:szCs w:val="24"/>
          <w:lang w:val="en-FI" w:eastAsia="zh-CN"/>
        </w:rPr>
      </w:pPr>
      <w:ins w:id="7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preparationStep</w:t>
        </w:r>
        <w:r>
          <w:rPr>
            <w:noProof/>
            <w:webHidden/>
          </w:rPr>
          <w:tab/>
        </w:r>
        <w:r>
          <w:rPr>
            <w:noProof/>
            <w:webHidden/>
          </w:rPr>
          <w:fldChar w:fldCharType="begin"/>
        </w:r>
        <w:r>
          <w:rPr>
            <w:noProof/>
            <w:webHidden/>
          </w:rPr>
          <w:instrText xml:space="preserve"> PAGEREF _Toc117602544 \h </w:instrText>
        </w:r>
        <w:r>
          <w:rPr>
            <w:noProof/>
            <w:webHidden/>
          </w:rPr>
        </w:r>
      </w:ins>
      <w:r>
        <w:rPr>
          <w:noProof/>
          <w:webHidden/>
        </w:rPr>
        <w:fldChar w:fldCharType="separate"/>
      </w:r>
      <w:ins w:id="737" w:author="Ilkka Rinne" w:date="2022-10-25T15:27:00Z">
        <w:r w:rsidR="002B42CB">
          <w:rPr>
            <w:noProof/>
            <w:webHidden/>
          </w:rPr>
          <w:t>83</w:t>
        </w:r>
      </w:ins>
      <w:ins w:id="738" w:author="Ilkka Rinne" w:date="2022-10-25T14:58:00Z">
        <w:r>
          <w:rPr>
            <w:noProof/>
            <w:webHidden/>
          </w:rPr>
          <w:fldChar w:fldCharType="end"/>
        </w:r>
        <w:r w:rsidRPr="004C086C">
          <w:rPr>
            <w:rStyle w:val="Hyperlink"/>
            <w:noProof/>
          </w:rPr>
          <w:fldChar w:fldCharType="end"/>
        </w:r>
      </w:ins>
    </w:p>
    <w:p w14:paraId="6360E4B4" w14:textId="6F666005" w:rsidR="00744E28" w:rsidRDefault="00744E28">
      <w:pPr>
        <w:pStyle w:val="TOC3"/>
        <w:rPr>
          <w:ins w:id="739" w:author="Ilkka Rinne" w:date="2022-10-25T14:58:00Z"/>
          <w:rFonts w:asciiTheme="minorHAnsi" w:eastAsiaTheme="minorEastAsia" w:hAnsiTheme="minorHAnsi" w:cstheme="minorBidi"/>
          <w:b w:val="0"/>
          <w:noProof/>
          <w:sz w:val="24"/>
          <w:szCs w:val="24"/>
          <w:lang w:val="en-FI" w:eastAsia="zh-CN"/>
        </w:rPr>
      </w:pPr>
      <w:ins w:id="7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sampledFeature</w:t>
        </w:r>
        <w:r>
          <w:rPr>
            <w:noProof/>
            <w:webHidden/>
          </w:rPr>
          <w:tab/>
        </w:r>
        <w:r>
          <w:rPr>
            <w:noProof/>
            <w:webHidden/>
          </w:rPr>
          <w:fldChar w:fldCharType="begin"/>
        </w:r>
        <w:r>
          <w:rPr>
            <w:noProof/>
            <w:webHidden/>
          </w:rPr>
          <w:instrText xml:space="preserve"> PAGEREF _Toc117602545 \h </w:instrText>
        </w:r>
        <w:r>
          <w:rPr>
            <w:noProof/>
            <w:webHidden/>
          </w:rPr>
        </w:r>
      </w:ins>
      <w:r>
        <w:rPr>
          <w:noProof/>
          <w:webHidden/>
        </w:rPr>
        <w:fldChar w:fldCharType="separate"/>
      </w:r>
      <w:ins w:id="741" w:author="Ilkka Rinne" w:date="2022-10-25T15:27:00Z">
        <w:r w:rsidR="002B42CB">
          <w:rPr>
            <w:noProof/>
            <w:webHidden/>
          </w:rPr>
          <w:t>83</w:t>
        </w:r>
      </w:ins>
      <w:ins w:id="742" w:author="Ilkka Rinne" w:date="2022-10-25T14:58:00Z">
        <w:r>
          <w:rPr>
            <w:noProof/>
            <w:webHidden/>
          </w:rPr>
          <w:fldChar w:fldCharType="end"/>
        </w:r>
        <w:r w:rsidRPr="004C086C">
          <w:rPr>
            <w:rStyle w:val="Hyperlink"/>
            <w:noProof/>
          </w:rPr>
          <w:fldChar w:fldCharType="end"/>
        </w:r>
      </w:ins>
    </w:p>
    <w:p w14:paraId="1732AEF3" w14:textId="22BCF4F2" w:rsidR="00744E28" w:rsidRDefault="00744E28">
      <w:pPr>
        <w:pStyle w:val="TOC3"/>
        <w:rPr>
          <w:ins w:id="743" w:author="Ilkka Rinne" w:date="2022-10-25T14:58:00Z"/>
          <w:rFonts w:asciiTheme="minorHAnsi" w:eastAsiaTheme="minorEastAsia" w:hAnsiTheme="minorHAnsi" w:cstheme="minorBidi"/>
          <w:b w:val="0"/>
          <w:noProof/>
          <w:sz w:val="24"/>
          <w:szCs w:val="24"/>
          <w:lang w:val="en-FI" w:eastAsia="zh-CN"/>
        </w:rPr>
      </w:pPr>
      <w:ins w:id="7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11.2.6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relatedSample</w:t>
        </w:r>
        <w:r>
          <w:rPr>
            <w:noProof/>
            <w:webHidden/>
          </w:rPr>
          <w:tab/>
        </w:r>
        <w:r>
          <w:rPr>
            <w:noProof/>
            <w:webHidden/>
          </w:rPr>
          <w:fldChar w:fldCharType="begin"/>
        </w:r>
        <w:r>
          <w:rPr>
            <w:noProof/>
            <w:webHidden/>
          </w:rPr>
          <w:instrText xml:space="preserve"> PAGEREF _Toc117602546 \h </w:instrText>
        </w:r>
        <w:r>
          <w:rPr>
            <w:noProof/>
            <w:webHidden/>
          </w:rPr>
        </w:r>
      </w:ins>
      <w:r>
        <w:rPr>
          <w:noProof/>
          <w:webHidden/>
        </w:rPr>
        <w:fldChar w:fldCharType="separate"/>
      </w:r>
      <w:ins w:id="745" w:author="Ilkka Rinne" w:date="2022-10-25T15:27:00Z">
        <w:r w:rsidR="002B42CB">
          <w:rPr>
            <w:noProof/>
            <w:webHidden/>
          </w:rPr>
          <w:t>83</w:t>
        </w:r>
      </w:ins>
      <w:ins w:id="746" w:author="Ilkka Rinne" w:date="2022-10-25T14:58:00Z">
        <w:r>
          <w:rPr>
            <w:noProof/>
            <w:webHidden/>
          </w:rPr>
          <w:fldChar w:fldCharType="end"/>
        </w:r>
        <w:r w:rsidRPr="004C086C">
          <w:rPr>
            <w:rStyle w:val="Hyperlink"/>
            <w:noProof/>
          </w:rPr>
          <w:fldChar w:fldCharType="end"/>
        </w:r>
      </w:ins>
    </w:p>
    <w:p w14:paraId="0E6E66CA" w14:textId="16F49020" w:rsidR="00744E28" w:rsidRDefault="00744E28">
      <w:pPr>
        <w:pStyle w:val="TOC2"/>
        <w:rPr>
          <w:ins w:id="747" w:author="Ilkka Rinne" w:date="2022-10-25T14:58:00Z"/>
          <w:rFonts w:asciiTheme="minorHAnsi" w:eastAsiaTheme="minorEastAsia" w:hAnsiTheme="minorHAnsi" w:cstheme="minorBidi"/>
          <w:b w:val="0"/>
          <w:noProof/>
          <w:sz w:val="24"/>
          <w:szCs w:val="24"/>
          <w:lang w:val="en-FI" w:eastAsia="zh-CN"/>
        </w:rPr>
      </w:pPr>
      <w:ins w:id="7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w:t>
        </w:r>
        <w:r>
          <w:rPr>
            <w:noProof/>
            <w:webHidden/>
          </w:rPr>
          <w:tab/>
        </w:r>
        <w:r>
          <w:rPr>
            <w:noProof/>
            <w:webHidden/>
          </w:rPr>
          <w:fldChar w:fldCharType="begin"/>
        </w:r>
        <w:r>
          <w:rPr>
            <w:noProof/>
            <w:webHidden/>
          </w:rPr>
          <w:instrText xml:space="preserve"> PAGEREF _Toc117602547 \h </w:instrText>
        </w:r>
        <w:r>
          <w:rPr>
            <w:noProof/>
            <w:webHidden/>
          </w:rPr>
        </w:r>
      </w:ins>
      <w:r>
        <w:rPr>
          <w:noProof/>
          <w:webHidden/>
        </w:rPr>
        <w:fldChar w:fldCharType="separate"/>
      </w:r>
      <w:ins w:id="749" w:author="Ilkka Rinne" w:date="2022-10-25T15:27:00Z">
        <w:r w:rsidR="002B42CB">
          <w:rPr>
            <w:noProof/>
            <w:webHidden/>
          </w:rPr>
          <w:t>84</w:t>
        </w:r>
      </w:ins>
      <w:ins w:id="750" w:author="Ilkka Rinne" w:date="2022-10-25T14:58:00Z">
        <w:r>
          <w:rPr>
            <w:noProof/>
            <w:webHidden/>
          </w:rPr>
          <w:fldChar w:fldCharType="end"/>
        </w:r>
        <w:r w:rsidRPr="004C086C">
          <w:rPr>
            <w:rStyle w:val="Hyperlink"/>
            <w:noProof/>
          </w:rPr>
          <w:fldChar w:fldCharType="end"/>
        </w:r>
      </w:ins>
    </w:p>
    <w:p w14:paraId="3C6A03F0" w14:textId="11B41AEB" w:rsidR="00744E28" w:rsidRDefault="00744E28">
      <w:pPr>
        <w:pStyle w:val="TOC3"/>
        <w:rPr>
          <w:ins w:id="751" w:author="Ilkka Rinne" w:date="2022-10-25T14:58:00Z"/>
          <w:rFonts w:asciiTheme="minorHAnsi" w:eastAsiaTheme="minorEastAsia" w:hAnsiTheme="minorHAnsi" w:cstheme="minorBidi"/>
          <w:b w:val="0"/>
          <w:noProof/>
          <w:sz w:val="24"/>
          <w:szCs w:val="24"/>
          <w:lang w:val="en-FI" w:eastAsia="zh-CN"/>
        </w:rPr>
      </w:pPr>
      <w:ins w:id="7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_Toc117602548 \h </w:instrText>
        </w:r>
        <w:r>
          <w:rPr>
            <w:noProof/>
            <w:webHidden/>
          </w:rPr>
        </w:r>
      </w:ins>
      <w:r>
        <w:rPr>
          <w:noProof/>
          <w:webHidden/>
        </w:rPr>
        <w:fldChar w:fldCharType="separate"/>
      </w:r>
      <w:ins w:id="753" w:author="Ilkka Rinne" w:date="2022-10-25T15:27:00Z">
        <w:r w:rsidR="002B42CB">
          <w:rPr>
            <w:noProof/>
            <w:webHidden/>
          </w:rPr>
          <w:t>84</w:t>
        </w:r>
      </w:ins>
      <w:ins w:id="754" w:author="Ilkka Rinne" w:date="2022-10-25T14:58:00Z">
        <w:r>
          <w:rPr>
            <w:noProof/>
            <w:webHidden/>
          </w:rPr>
          <w:fldChar w:fldCharType="end"/>
        </w:r>
        <w:r w:rsidRPr="004C086C">
          <w:rPr>
            <w:rStyle w:val="Hyperlink"/>
            <w:noProof/>
          </w:rPr>
          <w:fldChar w:fldCharType="end"/>
        </w:r>
      </w:ins>
    </w:p>
    <w:p w14:paraId="4A25DCA3" w14:textId="5AA6F11E" w:rsidR="00744E28" w:rsidRDefault="00744E28">
      <w:pPr>
        <w:pStyle w:val="TOC3"/>
        <w:rPr>
          <w:ins w:id="755" w:author="Ilkka Rinne" w:date="2022-10-25T14:58:00Z"/>
          <w:rFonts w:asciiTheme="minorHAnsi" w:eastAsiaTheme="minorEastAsia" w:hAnsiTheme="minorHAnsi" w:cstheme="minorBidi"/>
          <w:b w:val="0"/>
          <w:noProof/>
          <w:sz w:val="24"/>
          <w:szCs w:val="24"/>
          <w:lang w:val="en-FI" w:eastAsia="zh-CN"/>
        </w:rPr>
      </w:pPr>
      <w:ins w:id="7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"_Toc117602549"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Sampling</w:t>
        </w:r>
        <w:r>
          <w:rPr>
            <w:noProof/>
            <w:webHidden/>
          </w:rPr>
          <w:tab/>
        </w:r>
        <w:r>
          <w:rPr>
            <w:noProof/>
            <w:webHidden/>
          </w:rPr>
          <w:fldChar w:fldCharType="begin"/>
        </w:r>
        <w:r>
          <w:rPr>
            <w:noProof/>
            <w:webHidden/>
          </w:rPr>
          <w:instrText xml:space="preserve"> PAGEREF _Toc117602549 \h </w:instrText>
        </w:r>
        <w:r>
          <w:rPr>
            <w:noProof/>
            <w:webHidden/>
          </w:rPr>
        </w:r>
      </w:ins>
      <w:r>
        <w:rPr>
          <w:noProof/>
          <w:webHidden/>
        </w:rPr>
        <w:fldChar w:fldCharType="separate"/>
      </w:r>
      <w:ins w:id="757" w:author="Ilkka Rinne" w:date="2022-10-25T15:27:00Z">
        <w:r w:rsidR="002B42CB">
          <w:rPr>
            <w:noProof/>
            <w:webHidden/>
          </w:rPr>
          <w:t>84</w:t>
        </w:r>
      </w:ins>
      <w:ins w:id="758" w:author="Ilkka Rinne" w:date="2022-10-25T14:58:00Z">
        <w:r>
          <w:rPr>
            <w:noProof/>
            <w:webHidden/>
          </w:rPr>
          <w:fldChar w:fldCharType="end"/>
        </w:r>
        <w:r w:rsidRPr="004C086C">
          <w:rPr>
            <w:rStyle w:val="Hyperlink"/>
            <w:noProof/>
          </w:rPr>
          <w:fldChar w:fldCharType="end"/>
        </w:r>
      </w:ins>
    </w:p>
    <w:p w14:paraId="298E39E0" w14:textId="40412CED" w:rsidR="00744E28" w:rsidRDefault="00744E28">
      <w:pPr>
        <w:pStyle w:val="TOC3"/>
        <w:rPr>
          <w:ins w:id="759" w:author="Ilkka Rinne" w:date="2022-10-25T14:58:00Z"/>
          <w:rFonts w:asciiTheme="minorHAnsi" w:eastAsiaTheme="minorEastAsia" w:hAnsiTheme="minorHAnsi" w:cstheme="minorBidi"/>
          <w:b w:val="0"/>
          <w:noProof/>
          <w:sz w:val="24"/>
          <w:szCs w:val="24"/>
          <w:lang w:val="en-FI" w:eastAsia="zh-CN"/>
        </w:rPr>
      </w:pPr>
      <w:ins w:id="7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sample</w:t>
        </w:r>
        <w:r>
          <w:rPr>
            <w:noProof/>
            <w:webHidden/>
          </w:rPr>
          <w:tab/>
        </w:r>
        <w:r>
          <w:rPr>
            <w:noProof/>
            <w:webHidden/>
          </w:rPr>
          <w:fldChar w:fldCharType="begin"/>
        </w:r>
        <w:r>
          <w:rPr>
            <w:noProof/>
            <w:webHidden/>
          </w:rPr>
          <w:instrText xml:space="preserve"> PAGEREF _Toc117602550 \h </w:instrText>
        </w:r>
        <w:r>
          <w:rPr>
            <w:noProof/>
            <w:webHidden/>
          </w:rPr>
        </w:r>
      </w:ins>
      <w:r>
        <w:rPr>
          <w:noProof/>
          <w:webHidden/>
        </w:rPr>
        <w:fldChar w:fldCharType="separate"/>
      </w:r>
      <w:ins w:id="761" w:author="Ilkka Rinne" w:date="2022-10-25T15:27:00Z">
        <w:r w:rsidR="002B42CB">
          <w:rPr>
            <w:noProof/>
            <w:webHidden/>
          </w:rPr>
          <w:t>85</w:t>
        </w:r>
      </w:ins>
      <w:ins w:id="762" w:author="Ilkka Rinne" w:date="2022-10-25T14:58:00Z">
        <w:r>
          <w:rPr>
            <w:noProof/>
            <w:webHidden/>
          </w:rPr>
          <w:fldChar w:fldCharType="end"/>
        </w:r>
        <w:r w:rsidRPr="004C086C">
          <w:rPr>
            <w:rStyle w:val="Hyperlink"/>
            <w:noProof/>
          </w:rPr>
          <w:fldChar w:fldCharType="end"/>
        </w:r>
      </w:ins>
    </w:p>
    <w:p w14:paraId="504F05FD" w14:textId="0E40BD7A" w:rsidR="00744E28" w:rsidRDefault="00744E28">
      <w:pPr>
        <w:pStyle w:val="TOC3"/>
        <w:rPr>
          <w:ins w:id="763" w:author="Ilkka Rinne" w:date="2022-10-25T14:58:00Z"/>
          <w:rFonts w:asciiTheme="minorHAnsi" w:eastAsiaTheme="minorEastAsia" w:hAnsiTheme="minorHAnsi" w:cstheme="minorBidi"/>
          <w:b w:val="0"/>
          <w:noProof/>
          <w:sz w:val="24"/>
          <w:szCs w:val="24"/>
          <w:lang w:val="en-FI" w:eastAsia="zh-CN"/>
        </w:rPr>
      </w:pPr>
      <w:ins w:id="7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_Toc117602551 \h </w:instrText>
        </w:r>
        <w:r>
          <w:rPr>
            <w:noProof/>
            <w:webHidden/>
          </w:rPr>
        </w:r>
      </w:ins>
      <w:r>
        <w:rPr>
          <w:noProof/>
          <w:webHidden/>
        </w:rPr>
        <w:fldChar w:fldCharType="separate"/>
      </w:r>
      <w:ins w:id="765" w:author="Ilkka Rinne" w:date="2022-10-25T15:27:00Z">
        <w:r w:rsidR="002B42CB">
          <w:rPr>
            <w:noProof/>
            <w:webHidden/>
          </w:rPr>
          <w:t>85</w:t>
        </w:r>
      </w:ins>
      <w:ins w:id="766" w:author="Ilkka Rinne" w:date="2022-10-25T14:58:00Z">
        <w:r>
          <w:rPr>
            <w:noProof/>
            <w:webHidden/>
          </w:rPr>
          <w:fldChar w:fldCharType="end"/>
        </w:r>
        <w:r w:rsidRPr="004C086C">
          <w:rPr>
            <w:rStyle w:val="Hyperlink"/>
            <w:noProof/>
          </w:rPr>
          <w:fldChar w:fldCharType="end"/>
        </w:r>
      </w:ins>
    </w:p>
    <w:p w14:paraId="02A59CEC" w14:textId="0C206DE6" w:rsidR="00744E28" w:rsidRDefault="00744E28">
      <w:pPr>
        <w:pStyle w:val="TOC3"/>
        <w:rPr>
          <w:ins w:id="767" w:author="Ilkka Rinne" w:date="2022-10-25T14:58:00Z"/>
          <w:rFonts w:asciiTheme="minorHAnsi" w:eastAsiaTheme="minorEastAsia" w:hAnsiTheme="minorHAnsi" w:cstheme="minorBidi"/>
          <w:b w:val="0"/>
          <w:noProof/>
          <w:sz w:val="24"/>
          <w:szCs w:val="24"/>
          <w:lang w:val="en-FI" w:eastAsia="zh-CN"/>
        </w:rPr>
      </w:pPr>
      <w:ins w:id="7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_Toc117602552 \h </w:instrText>
        </w:r>
        <w:r>
          <w:rPr>
            <w:noProof/>
            <w:webHidden/>
          </w:rPr>
        </w:r>
      </w:ins>
      <w:r>
        <w:rPr>
          <w:noProof/>
          <w:webHidden/>
        </w:rPr>
        <w:fldChar w:fldCharType="separate"/>
      </w:r>
      <w:ins w:id="769" w:author="Ilkka Rinne" w:date="2022-10-25T15:27:00Z">
        <w:r w:rsidR="002B42CB">
          <w:rPr>
            <w:noProof/>
            <w:webHidden/>
          </w:rPr>
          <w:t>85</w:t>
        </w:r>
      </w:ins>
      <w:ins w:id="770" w:author="Ilkka Rinne" w:date="2022-10-25T14:58:00Z">
        <w:r>
          <w:rPr>
            <w:noProof/>
            <w:webHidden/>
          </w:rPr>
          <w:fldChar w:fldCharType="end"/>
        </w:r>
        <w:r w:rsidRPr="004C086C">
          <w:rPr>
            <w:rStyle w:val="Hyperlink"/>
            <w:noProof/>
          </w:rPr>
          <w:fldChar w:fldCharType="end"/>
        </w:r>
      </w:ins>
    </w:p>
    <w:p w14:paraId="2681AD54" w14:textId="468F40E9" w:rsidR="00744E28" w:rsidRDefault="00744E28">
      <w:pPr>
        <w:pStyle w:val="TOC3"/>
        <w:rPr>
          <w:ins w:id="771" w:author="Ilkka Rinne" w:date="2022-10-25T14:58:00Z"/>
          <w:rFonts w:asciiTheme="minorHAnsi" w:eastAsiaTheme="minorEastAsia" w:hAnsiTheme="minorHAnsi" w:cstheme="minorBidi"/>
          <w:b w:val="0"/>
          <w:noProof/>
          <w:sz w:val="24"/>
          <w:szCs w:val="24"/>
          <w:lang w:val="en-FI" w:eastAsia="zh-CN"/>
        </w:rPr>
      </w:pPr>
      <w:ins w:id="7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samplingProcedure</w:t>
        </w:r>
        <w:r>
          <w:rPr>
            <w:noProof/>
            <w:webHidden/>
          </w:rPr>
          <w:tab/>
        </w:r>
        <w:r>
          <w:rPr>
            <w:noProof/>
            <w:webHidden/>
          </w:rPr>
          <w:fldChar w:fldCharType="begin"/>
        </w:r>
        <w:r>
          <w:rPr>
            <w:noProof/>
            <w:webHidden/>
          </w:rPr>
          <w:instrText xml:space="preserve"> PAGEREF _Toc117602553 \h </w:instrText>
        </w:r>
        <w:r>
          <w:rPr>
            <w:noProof/>
            <w:webHidden/>
          </w:rPr>
        </w:r>
      </w:ins>
      <w:r>
        <w:rPr>
          <w:noProof/>
          <w:webHidden/>
        </w:rPr>
        <w:fldChar w:fldCharType="separate"/>
      </w:r>
      <w:ins w:id="773" w:author="Ilkka Rinne" w:date="2022-10-25T15:27:00Z">
        <w:r w:rsidR="002B42CB">
          <w:rPr>
            <w:noProof/>
            <w:webHidden/>
          </w:rPr>
          <w:t>85</w:t>
        </w:r>
      </w:ins>
      <w:ins w:id="774" w:author="Ilkka Rinne" w:date="2022-10-25T14:58:00Z">
        <w:r>
          <w:rPr>
            <w:noProof/>
            <w:webHidden/>
          </w:rPr>
          <w:fldChar w:fldCharType="end"/>
        </w:r>
        <w:r w:rsidRPr="004C086C">
          <w:rPr>
            <w:rStyle w:val="Hyperlink"/>
            <w:noProof/>
          </w:rPr>
          <w:fldChar w:fldCharType="end"/>
        </w:r>
      </w:ins>
    </w:p>
    <w:p w14:paraId="57E32DB5" w14:textId="7D30A4DC" w:rsidR="00744E28" w:rsidRDefault="00744E28">
      <w:pPr>
        <w:pStyle w:val="TOC3"/>
        <w:rPr>
          <w:ins w:id="775" w:author="Ilkka Rinne" w:date="2022-10-25T14:58:00Z"/>
          <w:rFonts w:asciiTheme="minorHAnsi" w:eastAsiaTheme="minorEastAsia" w:hAnsiTheme="minorHAnsi" w:cstheme="minorBidi"/>
          <w:b w:val="0"/>
          <w:noProof/>
          <w:sz w:val="24"/>
          <w:szCs w:val="24"/>
          <w:lang w:val="en-FI" w:eastAsia="zh-CN"/>
        </w:rPr>
      </w:pPr>
      <w:ins w:id="7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11.3.7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relatedSampling</w:t>
        </w:r>
        <w:r>
          <w:rPr>
            <w:noProof/>
            <w:webHidden/>
          </w:rPr>
          <w:tab/>
        </w:r>
        <w:r>
          <w:rPr>
            <w:noProof/>
            <w:webHidden/>
          </w:rPr>
          <w:fldChar w:fldCharType="begin"/>
        </w:r>
        <w:r>
          <w:rPr>
            <w:noProof/>
            <w:webHidden/>
          </w:rPr>
          <w:instrText xml:space="preserve"> PAGEREF _Toc117602554 \h </w:instrText>
        </w:r>
        <w:r>
          <w:rPr>
            <w:noProof/>
            <w:webHidden/>
          </w:rPr>
        </w:r>
      </w:ins>
      <w:r>
        <w:rPr>
          <w:noProof/>
          <w:webHidden/>
        </w:rPr>
        <w:fldChar w:fldCharType="separate"/>
      </w:r>
      <w:ins w:id="777" w:author="Ilkka Rinne" w:date="2022-10-25T15:27:00Z">
        <w:r w:rsidR="002B42CB">
          <w:rPr>
            <w:noProof/>
            <w:webHidden/>
          </w:rPr>
          <w:t>85</w:t>
        </w:r>
      </w:ins>
      <w:ins w:id="778" w:author="Ilkka Rinne" w:date="2022-10-25T14:58:00Z">
        <w:r>
          <w:rPr>
            <w:noProof/>
            <w:webHidden/>
          </w:rPr>
          <w:fldChar w:fldCharType="end"/>
        </w:r>
        <w:r w:rsidRPr="004C086C">
          <w:rPr>
            <w:rStyle w:val="Hyperlink"/>
            <w:noProof/>
          </w:rPr>
          <w:fldChar w:fldCharType="end"/>
        </w:r>
      </w:ins>
    </w:p>
    <w:p w14:paraId="415D6074" w14:textId="5CE52FD4" w:rsidR="00744E28" w:rsidRDefault="00744E28">
      <w:pPr>
        <w:pStyle w:val="TOC2"/>
        <w:rPr>
          <w:ins w:id="779" w:author="Ilkka Rinne" w:date="2022-10-25T14:58:00Z"/>
          <w:rFonts w:asciiTheme="minorHAnsi" w:eastAsiaTheme="minorEastAsia" w:hAnsiTheme="minorHAnsi" w:cstheme="minorBidi"/>
          <w:b w:val="0"/>
          <w:noProof/>
          <w:sz w:val="24"/>
          <w:szCs w:val="24"/>
          <w:lang w:val="en-FI" w:eastAsia="zh-CN"/>
        </w:rPr>
      </w:pPr>
      <w:ins w:id="7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Sampler</w:t>
        </w:r>
        <w:r>
          <w:rPr>
            <w:noProof/>
            <w:webHidden/>
          </w:rPr>
          <w:tab/>
        </w:r>
        <w:r>
          <w:rPr>
            <w:noProof/>
            <w:webHidden/>
          </w:rPr>
          <w:fldChar w:fldCharType="begin"/>
        </w:r>
        <w:r>
          <w:rPr>
            <w:noProof/>
            <w:webHidden/>
          </w:rPr>
          <w:instrText xml:space="preserve"> PAGEREF _Toc117602555 \h </w:instrText>
        </w:r>
        <w:r>
          <w:rPr>
            <w:noProof/>
            <w:webHidden/>
          </w:rPr>
        </w:r>
      </w:ins>
      <w:r>
        <w:rPr>
          <w:noProof/>
          <w:webHidden/>
        </w:rPr>
        <w:fldChar w:fldCharType="separate"/>
      </w:r>
      <w:ins w:id="781" w:author="Ilkka Rinne" w:date="2022-10-25T15:27:00Z">
        <w:r w:rsidR="002B42CB">
          <w:rPr>
            <w:noProof/>
            <w:webHidden/>
          </w:rPr>
          <w:t>86</w:t>
        </w:r>
      </w:ins>
      <w:ins w:id="782" w:author="Ilkka Rinne" w:date="2022-10-25T14:58:00Z">
        <w:r>
          <w:rPr>
            <w:noProof/>
            <w:webHidden/>
          </w:rPr>
          <w:fldChar w:fldCharType="end"/>
        </w:r>
        <w:r w:rsidRPr="004C086C">
          <w:rPr>
            <w:rStyle w:val="Hyperlink"/>
            <w:noProof/>
          </w:rPr>
          <w:fldChar w:fldCharType="end"/>
        </w:r>
      </w:ins>
    </w:p>
    <w:p w14:paraId="364A2AF7" w14:textId="4F030A27" w:rsidR="00744E28" w:rsidRDefault="00744E28">
      <w:pPr>
        <w:pStyle w:val="TOC3"/>
        <w:rPr>
          <w:ins w:id="783" w:author="Ilkka Rinne" w:date="2022-10-25T14:58:00Z"/>
          <w:rFonts w:asciiTheme="minorHAnsi" w:eastAsiaTheme="minorEastAsia" w:hAnsiTheme="minorHAnsi" w:cstheme="minorBidi"/>
          <w:b w:val="0"/>
          <w:noProof/>
          <w:sz w:val="24"/>
          <w:szCs w:val="24"/>
          <w:lang w:val="en-FI" w:eastAsia="zh-CN"/>
        </w:rPr>
      </w:pPr>
      <w:ins w:id="7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_Toc117602556 \h </w:instrText>
        </w:r>
        <w:r>
          <w:rPr>
            <w:noProof/>
            <w:webHidden/>
          </w:rPr>
        </w:r>
      </w:ins>
      <w:r>
        <w:rPr>
          <w:noProof/>
          <w:webHidden/>
        </w:rPr>
        <w:fldChar w:fldCharType="separate"/>
      </w:r>
      <w:ins w:id="785" w:author="Ilkka Rinne" w:date="2022-10-25T15:27:00Z">
        <w:r w:rsidR="002B42CB">
          <w:rPr>
            <w:noProof/>
            <w:webHidden/>
          </w:rPr>
          <w:t>86</w:t>
        </w:r>
      </w:ins>
      <w:ins w:id="786" w:author="Ilkka Rinne" w:date="2022-10-25T14:58:00Z">
        <w:r>
          <w:rPr>
            <w:noProof/>
            <w:webHidden/>
          </w:rPr>
          <w:fldChar w:fldCharType="end"/>
        </w:r>
        <w:r w:rsidRPr="004C086C">
          <w:rPr>
            <w:rStyle w:val="Hyperlink"/>
            <w:noProof/>
          </w:rPr>
          <w:fldChar w:fldCharType="end"/>
        </w:r>
      </w:ins>
    </w:p>
    <w:p w14:paraId="565F23FD" w14:textId="74AF8668" w:rsidR="00744E28" w:rsidRDefault="00744E28">
      <w:pPr>
        <w:pStyle w:val="TOC3"/>
        <w:rPr>
          <w:ins w:id="787" w:author="Ilkka Rinne" w:date="2022-10-25T14:58:00Z"/>
          <w:rFonts w:asciiTheme="minorHAnsi" w:eastAsiaTheme="minorEastAsia" w:hAnsiTheme="minorHAnsi" w:cstheme="minorBidi"/>
          <w:b w:val="0"/>
          <w:noProof/>
          <w:sz w:val="24"/>
          <w:szCs w:val="24"/>
          <w:lang w:val="en-FI" w:eastAsia="zh-CN"/>
        </w:rPr>
      </w:pPr>
      <w:ins w:id="7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Sampler</w:t>
        </w:r>
        <w:r>
          <w:rPr>
            <w:noProof/>
            <w:webHidden/>
          </w:rPr>
          <w:tab/>
        </w:r>
        <w:r>
          <w:rPr>
            <w:noProof/>
            <w:webHidden/>
          </w:rPr>
          <w:fldChar w:fldCharType="begin"/>
        </w:r>
        <w:r>
          <w:rPr>
            <w:noProof/>
            <w:webHidden/>
          </w:rPr>
          <w:instrText xml:space="preserve"> PAGEREF _Toc117602557 \h </w:instrText>
        </w:r>
        <w:r>
          <w:rPr>
            <w:noProof/>
            <w:webHidden/>
          </w:rPr>
        </w:r>
      </w:ins>
      <w:r>
        <w:rPr>
          <w:noProof/>
          <w:webHidden/>
        </w:rPr>
        <w:fldChar w:fldCharType="separate"/>
      </w:r>
      <w:ins w:id="789" w:author="Ilkka Rinne" w:date="2022-10-25T15:27:00Z">
        <w:r w:rsidR="002B42CB">
          <w:rPr>
            <w:noProof/>
            <w:webHidden/>
          </w:rPr>
          <w:t>86</w:t>
        </w:r>
      </w:ins>
      <w:ins w:id="790" w:author="Ilkka Rinne" w:date="2022-10-25T14:58:00Z">
        <w:r>
          <w:rPr>
            <w:noProof/>
            <w:webHidden/>
          </w:rPr>
          <w:fldChar w:fldCharType="end"/>
        </w:r>
        <w:r w:rsidRPr="004C086C">
          <w:rPr>
            <w:rStyle w:val="Hyperlink"/>
            <w:noProof/>
          </w:rPr>
          <w:fldChar w:fldCharType="end"/>
        </w:r>
      </w:ins>
    </w:p>
    <w:p w14:paraId="1AF48E15" w14:textId="5C85B980" w:rsidR="00744E28" w:rsidRDefault="00744E28">
      <w:pPr>
        <w:pStyle w:val="TOC3"/>
        <w:rPr>
          <w:ins w:id="791" w:author="Ilkka Rinne" w:date="2022-10-25T14:58:00Z"/>
          <w:rFonts w:asciiTheme="minorHAnsi" w:eastAsiaTheme="minorEastAsia" w:hAnsiTheme="minorHAnsi" w:cstheme="minorBidi"/>
          <w:b w:val="0"/>
          <w:noProof/>
          <w:sz w:val="24"/>
          <w:szCs w:val="24"/>
          <w:lang w:val="en-FI" w:eastAsia="zh-CN"/>
        </w:rPr>
      </w:pPr>
      <w:ins w:id="7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11.4.3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_Toc117602558 \h </w:instrText>
        </w:r>
        <w:r>
          <w:rPr>
            <w:noProof/>
            <w:webHidden/>
          </w:rPr>
        </w:r>
      </w:ins>
      <w:r>
        <w:rPr>
          <w:noProof/>
          <w:webHidden/>
        </w:rPr>
        <w:fldChar w:fldCharType="separate"/>
      </w:r>
      <w:ins w:id="793" w:author="Ilkka Rinne" w:date="2022-10-25T15:27:00Z">
        <w:r w:rsidR="002B42CB">
          <w:rPr>
            <w:noProof/>
            <w:webHidden/>
          </w:rPr>
          <w:t>86</w:t>
        </w:r>
      </w:ins>
      <w:ins w:id="794" w:author="Ilkka Rinne" w:date="2022-10-25T14:58:00Z">
        <w:r>
          <w:rPr>
            <w:noProof/>
            <w:webHidden/>
          </w:rPr>
          <w:fldChar w:fldCharType="end"/>
        </w:r>
        <w:r w:rsidRPr="004C086C">
          <w:rPr>
            <w:rStyle w:val="Hyperlink"/>
            <w:noProof/>
          </w:rPr>
          <w:fldChar w:fldCharType="end"/>
        </w:r>
      </w:ins>
    </w:p>
    <w:p w14:paraId="32FB880F" w14:textId="2156EC8A" w:rsidR="00744E28" w:rsidRDefault="00744E28">
      <w:pPr>
        <w:pStyle w:val="TOC3"/>
        <w:rPr>
          <w:ins w:id="795" w:author="Ilkka Rinne" w:date="2022-10-25T14:58:00Z"/>
          <w:rFonts w:asciiTheme="minorHAnsi" w:eastAsiaTheme="minorEastAsia" w:hAnsiTheme="minorHAnsi" w:cstheme="minorBidi"/>
          <w:b w:val="0"/>
          <w:noProof/>
          <w:sz w:val="24"/>
          <w:szCs w:val="24"/>
          <w:lang w:val="en-FI" w:eastAsia="zh-CN"/>
        </w:rPr>
      </w:pPr>
      <w:ins w:id="7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"_Toc117602559"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11.4.4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implementedProcedure</w:t>
        </w:r>
        <w:r>
          <w:rPr>
            <w:noProof/>
            <w:webHidden/>
          </w:rPr>
          <w:tab/>
        </w:r>
        <w:r>
          <w:rPr>
            <w:noProof/>
            <w:webHidden/>
          </w:rPr>
          <w:fldChar w:fldCharType="begin"/>
        </w:r>
        <w:r>
          <w:rPr>
            <w:noProof/>
            <w:webHidden/>
          </w:rPr>
          <w:instrText xml:space="preserve"> PAGEREF _Toc117602559 \h </w:instrText>
        </w:r>
        <w:r>
          <w:rPr>
            <w:noProof/>
            <w:webHidden/>
          </w:rPr>
        </w:r>
      </w:ins>
      <w:r>
        <w:rPr>
          <w:noProof/>
          <w:webHidden/>
        </w:rPr>
        <w:fldChar w:fldCharType="separate"/>
      </w:r>
      <w:ins w:id="797" w:author="Ilkka Rinne" w:date="2022-10-25T15:27:00Z">
        <w:r w:rsidR="002B42CB">
          <w:rPr>
            <w:noProof/>
            <w:webHidden/>
          </w:rPr>
          <w:t>86</w:t>
        </w:r>
      </w:ins>
      <w:ins w:id="798" w:author="Ilkka Rinne" w:date="2022-10-25T14:58:00Z">
        <w:r>
          <w:rPr>
            <w:noProof/>
            <w:webHidden/>
          </w:rPr>
          <w:fldChar w:fldCharType="end"/>
        </w:r>
        <w:r w:rsidRPr="004C086C">
          <w:rPr>
            <w:rStyle w:val="Hyperlink"/>
            <w:noProof/>
          </w:rPr>
          <w:fldChar w:fldCharType="end"/>
        </w:r>
      </w:ins>
    </w:p>
    <w:p w14:paraId="769F6569" w14:textId="5C1C6DB1" w:rsidR="00744E28" w:rsidRDefault="00744E28">
      <w:pPr>
        <w:pStyle w:val="TOC2"/>
        <w:rPr>
          <w:ins w:id="799" w:author="Ilkka Rinne" w:date="2022-10-25T14:58:00Z"/>
          <w:rFonts w:asciiTheme="minorHAnsi" w:eastAsiaTheme="minorEastAsia" w:hAnsiTheme="minorHAnsi" w:cstheme="minorBidi"/>
          <w:b w:val="0"/>
          <w:noProof/>
          <w:sz w:val="24"/>
          <w:szCs w:val="24"/>
          <w:lang w:val="en-FI" w:eastAsia="zh-CN"/>
        </w:rPr>
      </w:pPr>
      <w:ins w:id="8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PreparationStep</w:t>
        </w:r>
        <w:r>
          <w:rPr>
            <w:noProof/>
            <w:webHidden/>
          </w:rPr>
          <w:tab/>
        </w:r>
        <w:r>
          <w:rPr>
            <w:noProof/>
            <w:webHidden/>
          </w:rPr>
          <w:fldChar w:fldCharType="begin"/>
        </w:r>
        <w:r>
          <w:rPr>
            <w:noProof/>
            <w:webHidden/>
          </w:rPr>
          <w:instrText xml:space="preserve"> PAGEREF _Toc117602560 \h </w:instrText>
        </w:r>
        <w:r>
          <w:rPr>
            <w:noProof/>
            <w:webHidden/>
          </w:rPr>
        </w:r>
      </w:ins>
      <w:r>
        <w:rPr>
          <w:noProof/>
          <w:webHidden/>
        </w:rPr>
        <w:fldChar w:fldCharType="separate"/>
      </w:r>
      <w:ins w:id="801" w:author="Ilkka Rinne" w:date="2022-10-25T15:27:00Z">
        <w:r w:rsidR="002B42CB">
          <w:rPr>
            <w:noProof/>
            <w:webHidden/>
          </w:rPr>
          <w:t>87</w:t>
        </w:r>
      </w:ins>
      <w:ins w:id="802" w:author="Ilkka Rinne" w:date="2022-10-25T14:58:00Z">
        <w:r>
          <w:rPr>
            <w:noProof/>
            <w:webHidden/>
          </w:rPr>
          <w:fldChar w:fldCharType="end"/>
        </w:r>
        <w:r w:rsidRPr="004C086C">
          <w:rPr>
            <w:rStyle w:val="Hyperlink"/>
            <w:noProof/>
          </w:rPr>
          <w:fldChar w:fldCharType="end"/>
        </w:r>
      </w:ins>
    </w:p>
    <w:p w14:paraId="5C0275AA" w14:textId="72CF4739" w:rsidR="00744E28" w:rsidRDefault="00744E28">
      <w:pPr>
        <w:pStyle w:val="TOC3"/>
        <w:rPr>
          <w:ins w:id="803" w:author="Ilkka Rinne" w:date="2022-10-25T14:58:00Z"/>
          <w:rFonts w:asciiTheme="minorHAnsi" w:eastAsiaTheme="minorEastAsia" w:hAnsiTheme="minorHAnsi" w:cstheme="minorBidi"/>
          <w:b w:val="0"/>
          <w:noProof/>
          <w:sz w:val="24"/>
          <w:szCs w:val="24"/>
          <w:lang w:val="en-FI" w:eastAsia="zh-CN"/>
        </w:rPr>
      </w:pPr>
      <w:ins w:id="8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_Toc117602561 \h </w:instrText>
        </w:r>
        <w:r>
          <w:rPr>
            <w:noProof/>
            <w:webHidden/>
          </w:rPr>
        </w:r>
      </w:ins>
      <w:r>
        <w:rPr>
          <w:noProof/>
          <w:webHidden/>
        </w:rPr>
        <w:fldChar w:fldCharType="separate"/>
      </w:r>
      <w:ins w:id="805" w:author="Ilkka Rinne" w:date="2022-10-25T15:27:00Z">
        <w:r w:rsidR="002B42CB">
          <w:rPr>
            <w:noProof/>
            <w:webHidden/>
          </w:rPr>
          <w:t>87</w:t>
        </w:r>
      </w:ins>
      <w:ins w:id="806" w:author="Ilkka Rinne" w:date="2022-10-25T14:58:00Z">
        <w:r>
          <w:rPr>
            <w:noProof/>
            <w:webHidden/>
          </w:rPr>
          <w:fldChar w:fldCharType="end"/>
        </w:r>
        <w:r w:rsidRPr="004C086C">
          <w:rPr>
            <w:rStyle w:val="Hyperlink"/>
            <w:noProof/>
          </w:rPr>
          <w:fldChar w:fldCharType="end"/>
        </w:r>
      </w:ins>
    </w:p>
    <w:p w14:paraId="6568D2CC" w14:textId="45393066" w:rsidR="00744E28" w:rsidRDefault="00744E28">
      <w:pPr>
        <w:pStyle w:val="TOC3"/>
        <w:rPr>
          <w:ins w:id="807" w:author="Ilkka Rinne" w:date="2022-10-25T14:58:00Z"/>
          <w:rFonts w:asciiTheme="minorHAnsi" w:eastAsiaTheme="minorEastAsia" w:hAnsiTheme="minorHAnsi" w:cstheme="minorBidi"/>
          <w:b w:val="0"/>
          <w:noProof/>
          <w:sz w:val="24"/>
          <w:szCs w:val="24"/>
          <w:lang w:val="en-FI" w:eastAsia="zh-CN"/>
        </w:rPr>
      </w:pPr>
      <w:ins w:id="8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11.5.2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PreparationStep</w:t>
        </w:r>
        <w:r>
          <w:rPr>
            <w:noProof/>
            <w:webHidden/>
          </w:rPr>
          <w:tab/>
        </w:r>
        <w:r>
          <w:rPr>
            <w:noProof/>
            <w:webHidden/>
          </w:rPr>
          <w:fldChar w:fldCharType="begin"/>
        </w:r>
        <w:r>
          <w:rPr>
            <w:noProof/>
            <w:webHidden/>
          </w:rPr>
          <w:instrText xml:space="preserve"> PAGEREF _Toc117602562 \h </w:instrText>
        </w:r>
        <w:r>
          <w:rPr>
            <w:noProof/>
            <w:webHidden/>
          </w:rPr>
        </w:r>
      </w:ins>
      <w:r>
        <w:rPr>
          <w:noProof/>
          <w:webHidden/>
        </w:rPr>
        <w:fldChar w:fldCharType="separate"/>
      </w:r>
      <w:ins w:id="809" w:author="Ilkka Rinne" w:date="2022-10-25T15:27:00Z">
        <w:r w:rsidR="002B42CB">
          <w:rPr>
            <w:noProof/>
            <w:webHidden/>
          </w:rPr>
          <w:t>87</w:t>
        </w:r>
      </w:ins>
      <w:ins w:id="810" w:author="Ilkka Rinne" w:date="2022-10-25T14:58:00Z">
        <w:r>
          <w:rPr>
            <w:noProof/>
            <w:webHidden/>
          </w:rPr>
          <w:fldChar w:fldCharType="end"/>
        </w:r>
        <w:r w:rsidRPr="004C086C">
          <w:rPr>
            <w:rStyle w:val="Hyperlink"/>
            <w:noProof/>
          </w:rPr>
          <w:fldChar w:fldCharType="end"/>
        </w:r>
      </w:ins>
    </w:p>
    <w:p w14:paraId="016BC65D" w14:textId="06343110" w:rsidR="00744E28" w:rsidRDefault="00744E28">
      <w:pPr>
        <w:pStyle w:val="TOC3"/>
        <w:rPr>
          <w:ins w:id="811" w:author="Ilkka Rinne" w:date="2022-10-25T14:58:00Z"/>
          <w:rFonts w:asciiTheme="minorHAnsi" w:eastAsiaTheme="minorEastAsia" w:hAnsiTheme="minorHAnsi" w:cstheme="minorBidi"/>
          <w:b w:val="0"/>
          <w:noProof/>
          <w:sz w:val="24"/>
          <w:szCs w:val="24"/>
          <w:lang w:val="en-FI" w:eastAsia="zh-CN"/>
        </w:rPr>
      </w:pPr>
      <w:ins w:id="8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11.5.3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processingDetails</w:t>
        </w:r>
        <w:r>
          <w:rPr>
            <w:noProof/>
            <w:webHidden/>
          </w:rPr>
          <w:tab/>
        </w:r>
        <w:r>
          <w:rPr>
            <w:noProof/>
            <w:webHidden/>
          </w:rPr>
          <w:fldChar w:fldCharType="begin"/>
        </w:r>
        <w:r>
          <w:rPr>
            <w:noProof/>
            <w:webHidden/>
          </w:rPr>
          <w:instrText xml:space="preserve"> PAGEREF _Toc117602563 \h </w:instrText>
        </w:r>
        <w:r>
          <w:rPr>
            <w:noProof/>
            <w:webHidden/>
          </w:rPr>
        </w:r>
      </w:ins>
      <w:r>
        <w:rPr>
          <w:noProof/>
          <w:webHidden/>
        </w:rPr>
        <w:fldChar w:fldCharType="separate"/>
      </w:r>
      <w:ins w:id="813" w:author="Ilkka Rinne" w:date="2022-10-25T15:27:00Z">
        <w:r w:rsidR="002B42CB">
          <w:rPr>
            <w:noProof/>
            <w:webHidden/>
          </w:rPr>
          <w:t>87</w:t>
        </w:r>
      </w:ins>
      <w:ins w:id="814" w:author="Ilkka Rinne" w:date="2022-10-25T14:58:00Z">
        <w:r>
          <w:rPr>
            <w:noProof/>
            <w:webHidden/>
          </w:rPr>
          <w:fldChar w:fldCharType="end"/>
        </w:r>
        <w:r w:rsidRPr="004C086C">
          <w:rPr>
            <w:rStyle w:val="Hyperlink"/>
            <w:noProof/>
          </w:rPr>
          <w:fldChar w:fldCharType="end"/>
        </w:r>
      </w:ins>
    </w:p>
    <w:p w14:paraId="1EA580A1" w14:textId="22D35DAB" w:rsidR="00744E28" w:rsidRDefault="00744E28">
      <w:pPr>
        <w:pStyle w:val="TOC3"/>
        <w:rPr>
          <w:ins w:id="815" w:author="Ilkka Rinne" w:date="2022-10-25T14:58:00Z"/>
          <w:rFonts w:asciiTheme="minorHAnsi" w:eastAsiaTheme="minorEastAsia" w:hAnsiTheme="minorHAnsi" w:cstheme="minorBidi"/>
          <w:b w:val="0"/>
          <w:noProof/>
          <w:sz w:val="24"/>
          <w:szCs w:val="24"/>
          <w:lang w:val="en-FI" w:eastAsia="zh-CN"/>
        </w:rPr>
      </w:pPr>
      <w:ins w:id="8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11.5.4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preparedSample</w:t>
        </w:r>
        <w:r>
          <w:rPr>
            <w:noProof/>
            <w:webHidden/>
          </w:rPr>
          <w:tab/>
        </w:r>
        <w:r>
          <w:rPr>
            <w:noProof/>
            <w:webHidden/>
          </w:rPr>
          <w:fldChar w:fldCharType="begin"/>
        </w:r>
        <w:r>
          <w:rPr>
            <w:noProof/>
            <w:webHidden/>
          </w:rPr>
          <w:instrText xml:space="preserve"> PAGEREF _Toc117602564 \h </w:instrText>
        </w:r>
        <w:r>
          <w:rPr>
            <w:noProof/>
            <w:webHidden/>
          </w:rPr>
        </w:r>
      </w:ins>
      <w:r>
        <w:rPr>
          <w:noProof/>
          <w:webHidden/>
        </w:rPr>
        <w:fldChar w:fldCharType="separate"/>
      </w:r>
      <w:ins w:id="817" w:author="Ilkka Rinne" w:date="2022-10-25T15:27:00Z">
        <w:r w:rsidR="002B42CB">
          <w:rPr>
            <w:noProof/>
            <w:webHidden/>
          </w:rPr>
          <w:t>87</w:t>
        </w:r>
      </w:ins>
      <w:ins w:id="818" w:author="Ilkka Rinne" w:date="2022-10-25T14:58:00Z">
        <w:r>
          <w:rPr>
            <w:noProof/>
            <w:webHidden/>
          </w:rPr>
          <w:fldChar w:fldCharType="end"/>
        </w:r>
        <w:r w:rsidRPr="004C086C">
          <w:rPr>
            <w:rStyle w:val="Hyperlink"/>
            <w:noProof/>
          </w:rPr>
          <w:fldChar w:fldCharType="end"/>
        </w:r>
      </w:ins>
    </w:p>
    <w:p w14:paraId="4E4465B9" w14:textId="74264FE4" w:rsidR="00744E28" w:rsidRDefault="00744E28">
      <w:pPr>
        <w:pStyle w:val="TOC2"/>
        <w:rPr>
          <w:ins w:id="819" w:author="Ilkka Rinne" w:date="2022-10-25T14:58:00Z"/>
          <w:rFonts w:asciiTheme="minorHAnsi" w:eastAsiaTheme="minorEastAsia" w:hAnsiTheme="minorHAnsi" w:cstheme="minorBidi"/>
          <w:b w:val="0"/>
          <w:noProof/>
          <w:sz w:val="24"/>
          <w:szCs w:val="24"/>
          <w:lang w:val="en-FI" w:eastAsia="zh-CN"/>
        </w:rPr>
      </w:pPr>
      <w:ins w:id="8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_Toc117602565 \h </w:instrText>
        </w:r>
        <w:r>
          <w:rPr>
            <w:noProof/>
            <w:webHidden/>
          </w:rPr>
        </w:r>
      </w:ins>
      <w:r>
        <w:rPr>
          <w:noProof/>
          <w:webHidden/>
        </w:rPr>
        <w:fldChar w:fldCharType="separate"/>
      </w:r>
      <w:ins w:id="821" w:author="Ilkka Rinne" w:date="2022-10-25T15:27:00Z">
        <w:r w:rsidR="002B42CB">
          <w:rPr>
            <w:noProof/>
            <w:webHidden/>
          </w:rPr>
          <w:t>88</w:t>
        </w:r>
      </w:ins>
      <w:ins w:id="822" w:author="Ilkka Rinne" w:date="2022-10-25T14:58:00Z">
        <w:r>
          <w:rPr>
            <w:noProof/>
            <w:webHidden/>
          </w:rPr>
          <w:fldChar w:fldCharType="end"/>
        </w:r>
        <w:r w:rsidRPr="004C086C">
          <w:rPr>
            <w:rStyle w:val="Hyperlink"/>
            <w:noProof/>
          </w:rPr>
          <w:fldChar w:fldCharType="end"/>
        </w:r>
      </w:ins>
    </w:p>
    <w:p w14:paraId="30FF4941" w14:textId="65251FA8" w:rsidR="00744E28" w:rsidRDefault="00744E28">
      <w:pPr>
        <w:pStyle w:val="TOC3"/>
        <w:rPr>
          <w:ins w:id="823" w:author="Ilkka Rinne" w:date="2022-10-25T14:58:00Z"/>
          <w:rFonts w:asciiTheme="minorHAnsi" w:eastAsiaTheme="minorEastAsia" w:hAnsiTheme="minorHAnsi" w:cstheme="minorBidi"/>
          <w:b w:val="0"/>
          <w:noProof/>
          <w:sz w:val="24"/>
          <w:szCs w:val="24"/>
          <w:lang w:val="en-FI" w:eastAsia="zh-CN"/>
        </w:rPr>
      </w:pPr>
      <w:ins w:id="8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_Toc117602566 \h </w:instrText>
        </w:r>
        <w:r>
          <w:rPr>
            <w:noProof/>
            <w:webHidden/>
          </w:rPr>
        </w:r>
      </w:ins>
      <w:r>
        <w:rPr>
          <w:noProof/>
          <w:webHidden/>
        </w:rPr>
        <w:fldChar w:fldCharType="separate"/>
      </w:r>
      <w:ins w:id="825" w:author="Ilkka Rinne" w:date="2022-10-25T15:27:00Z">
        <w:r w:rsidR="002B42CB">
          <w:rPr>
            <w:noProof/>
            <w:webHidden/>
          </w:rPr>
          <w:t>88</w:t>
        </w:r>
      </w:ins>
      <w:ins w:id="826" w:author="Ilkka Rinne" w:date="2022-10-25T14:58:00Z">
        <w:r>
          <w:rPr>
            <w:noProof/>
            <w:webHidden/>
          </w:rPr>
          <w:fldChar w:fldCharType="end"/>
        </w:r>
        <w:r w:rsidRPr="004C086C">
          <w:rPr>
            <w:rStyle w:val="Hyperlink"/>
            <w:noProof/>
          </w:rPr>
          <w:fldChar w:fldCharType="end"/>
        </w:r>
      </w:ins>
    </w:p>
    <w:p w14:paraId="4CAA1915" w14:textId="12CAA094" w:rsidR="00744E28" w:rsidRDefault="00744E28">
      <w:pPr>
        <w:pStyle w:val="TOC3"/>
        <w:rPr>
          <w:ins w:id="827" w:author="Ilkka Rinne" w:date="2022-10-25T14:58:00Z"/>
          <w:rFonts w:asciiTheme="minorHAnsi" w:eastAsiaTheme="minorEastAsia" w:hAnsiTheme="minorHAnsi" w:cstheme="minorBidi"/>
          <w:b w:val="0"/>
          <w:noProof/>
          <w:sz w:val="24"/>
          <w:szCs w:val="24"/>
          <w:lang w:val="en-FI" w:eastAsia="zh-CN"/>
        </w:rPr>
      </w:pPr>
      <w:ins w:id="8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11.6.2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PreparationProcedure</w:t>
        </w:r>
        <w:r>
          <w:rPr>
            <w:noProof/>
            <w:webHidden/>
          </w:rPr>
          <w:tab/>
        </w:r>
        <w:r>
          <w:rPr>
            <w:noProof/>
            <w:webHidden/>
          </w:rPr>
          <w:fldChar w:fldCharType="begin"/>
        </w:r>
        <w:r>
          <w:rPr>
            <w:noProof/>
            <w:webHidden/>
          </w:rPr>
          <w:instrText xml:space="preserve"> PAGEREF _Toc117602567 \h </w:instrText>
        </w:r>
        <w:r>
          <w:rPr>
            <w:noProof/>
            <w:webHidden/>
          </w:rPr>
        </w:r>
      </w:ins>
      <w:r>
        <w:rPr>
          <w:noProof/>
          <w:webHidden/>
        </w:rPr>
        <w:fldChar w:fldCharType="separate"/>
      </w:r>
      <w:ins w:id="829" w:author="Ilkka Rinne" w:date="2022-10-25T15:27:00Z">
        <w:r w:rsidR="002B42CB">
          <w:rPr>
            <w:noProof/>
            <w:webHidden/>
          </w:rPr>
          <w:t>88</w:t>
        </w:r>
      </w:ins>
      <w:ins w:id="830" w:author="Ilkka Rinne" w:date="2022-10-25T14:58:00Z">
        <w:r>
          <w:rPr>
            <w:noProof/>
            <w:webHidden/>
          </w:rPr>
          <w:fldChar w:fldCharType="end"/>
        </w:r>
        <w:r w:rsidRPr="004C086C">
          <w:rPr>
            <w:rStyle w:val="Hyperlink"/>
            <w:noProof/>
          </w:rPr>
          <w:fldChar w:fldCharType="end"/>
        </w:r>
      </w:ins>
    </w:p>
    <w:p w14:paraId="349105A2" w14:textId="602E18DD" w:rsidR="00744E28" w:rsidRDefault="00744E28">
      <w:pPr>
        <w:pStyle w:val="TOC3"/>
        <w:rPr>
          <w:ins w:id="831" w:author="Ilkka Rinne" w:date="2022-10-25T14:58:00Z"/>
          <w:rFonts w:asciiTheme="minorHAnsi" w:eastAsiaTheme="minorEastAsia" w:hAnsiTheme="minorHAnsi" w:cstheme="minorBidi"/>
          <w:b w:val="0"/>
          <w:noProof/>
          <w:sz w:val="24"/>
          <w:szCs w:val="24"/>
          <w:lang w:val="en-FI" w:eastAsia="zh-CN"/>
        </w:rPr>
      </w:pPr>
      <w:ins w:id="8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11.6.3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samplePreparationStep</w:t>
        </w:r>
        <w:r>
          <w:rPr>
            <w:noProof/>
            <w:webHidden/>
          </w:rPr>
          <w:tab/>
        </w:r>
        <w:r>
          <w:rPr>
            <w:noProof/>
            <w:webHidden/>
          </w:rPr>
          <w:fldChar w:fldCharType="begin"/>
        </w:r>
        <w:r>
          <w:rPr>
            <w:noProof/>
            <w:webHidden/>
          </w:rPr>
          <w:instrText xml:space="preserve"> PAGEREF _Toc117602568 \h </w:instrText>
        </w:r>
        <w:r>
          <w:rPr>
            <w:noProof/>
            <w:webHidden/>
          </w:rPr>
        </w:r>
      </w:ins>
      <w:r>
        <w:rPr>
          <w:noProof/>
          <w:webHidden/>
        </w:rPr>
        <w:fldChar w:fldCharType="separate"/>
      </w:r>
      <w:ins w:id="833" w:author="Ilkka Rinne" w:date="2022-10-25T15:27:00Z">
        <w:r w:rsidR="002B42CB">
          <w:rPr>
            <w:noProof/>
            <w:webHidden/>
          </w:rPr>
          <w:t>88</w:t>
        </w:r>
      </w:ins>
      <w:ins w:id="834" w:author="Ilkka Rinne" w:date="2022-10-25T14:58:00Z">
        <w:r>
          <w:rPr>
            <w:noProof/>
            <w:webHidden/>
          </w:rPr>
          <w:fldChar w:fldCharType="end"/>
        </w:r>
        <w:r w:rsidRPr="004C086C">
          <w:rPr>
            <w:rStyle w:val="Hyperlink"/>
            <w:noProof/>
          </w:rPr>
          <w:fldChar w:fldCharType="end"/>
        </w:r>
      </w:ins>
    </w:p>
    <w:p w14:paraId="3A91EADF" w14:textId="42411B81" w:rsidR="00744E28" w:rsidRDefault="00744E28">
      <w:pPr>
        <w:pStyle w:val="TOC2"/>
        <w:rPr>
          <w:ins w:id="835" w:author="Ilkka Rinne" w:date="2022-10-25T14:58:00Z"/>
          <w:rFonts w:asciiTheme="minorHAnsi" w:eastAsiaTheme="minorEastAsia" w:hAnsiTheme="minorHAnsi" w:cstheme="minorBidi"/>
          <w:b w:val="0"/>
          <w:noProof/>
          <w:sz w:val="24"/>
          <w:szCs w:val="24"/>
          <w:lang w:val="en-FI" w:eastAsia="zh-CN"/>
        </w:rPr>
      </w:pPr>
      <w:ins w:id="8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"_Toc117602569"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SamplingProcedure</w:t>
        </w:r>
        <w:r>
          <w:rPr>
            <w:noProof/>
            <w:webHidden/>
          </w:rPr>
          <w:tab/>
        </w:r>
        <w:r>
          <w:rPr>
            <w:noProof/>
            <w:webHidden/>
          </w:rPr>
          <w:fldChar w:fldCharType="begin"/>
        </w:r>
        <w:r>
          <w:rPr>
            <w:noProof/>
            <w:webHidden/>
          </w:rPr>
          <w:instrText xml:space="preserve"> PAGEREF _Toc117602569 \h </w:instrText>
        </w:r>
        <w:r>
          <w:rPr>
            <w:noProof/>
            <w:webHidden/>
          </w:rPr>
        </w:r>
      </w:ins>
      <w:r>
        <w:rPr>
          <w:noProof/>
          <w:webHidden/>
        </w:rPr>
        <w:fldChar w:fldCharType="separate"/>
      </w:r>
      <w:ins w:id="837" w:author="Ilkka Rinne" w:date="2022-10-25T15:27:00Z">
        <w:r w:rsidR="002B42CB">
          <w:rPr>
            <w:noProof/>
            <w:webHidden/>
          </w:rPr>
          <w:t>88</w:t>
        </w:r>
      </w:ins>
      <w:ins w:id="838" w:author="Ilkka Rinne" w:date="2022-10-25T14:58:00Z">
        <w:r>
          <w:rPr>
            <w:noProof/>
            <w:webHidden/>
          </w:rPr>
          <w:fldChar w:fldCharType="end"/>
        </w:r>
        <w:r w:rsidRPr="004C086C">
          <w:rPr>
            <w:rStyle w:val="Hyperlink"/>
            <w:noProof/>
          </w:rPr>
          <w:fldChar w:fldCharType="end"/>
        </w:r>
      </w:ins>
    </w:p>
    <w:p w14:paraId="0AEC50BF" w14:textId="7A4BF672" w:rsidR="00744E28" w:rsidRDefault="00744E28">
      <w:pPr>
        <w:pStyle w:val="TOC3"/>
        <w:rPr>
          <w:ins w:id="839" w:author="Ilkka Rinne" w:date="2022-10-25T14:58:00Z"/>
          <w:rFonts w:asciiTheme="minorHAnsi" w:eastAsiaTheme="minorEastAsia" w:hAnsiTheme="minorHAnsi" w:cstheme="minorBidi"/>
          <w:b w:val="0"/>
          <w:noProof/>
          <w:sz w:val="24"/>
          <w:szCs w:val="24"/>
          <w:lang w:val="en-FI" w:eastAsia="zh-CN"/>
        </w:rPr>
      </w:pPr>
      <w:ins w:id="8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_Toc117602570 \h </w:instrText>
        </w:r>
        <w:r>
          <w:rPr>
            <w:noProof/>
            <w:webHidden/>
          </w:rPr>
        </w:r>
      </w:ins>
      <w:r>
        <w:rPr>
          <w:noProof/>
          <w:webHidden/>
        </w:rPr>
        <w:fldChar w:fldCharType="separate"/>
      </w:r>
      <w:ins w:id="841" w:author="Ilkka Rinne" w:date="2022-10-25T15:27:00Z">
        <w:r w:rsidR="002B42CB">
          <w:rPr>
            <w:noProof/>
            <w:webHidden/>
          </w:rPr>
          <w:t>88</w:t>
        </w:r>
      </w:ins>
      <w:ins w:id="842" w:author="Ilkka Rinne" w:date="2022-10-25T14:58:00Z">
        <w:r>
          <w:rPr>
            <w:noProof/>
            <w:webHidden/>
          </w:rPr>
          <w:fldChar w:fldCharType="end"/>
        </w:r>
        <w:r w:rsidRPr="004C086C">
          <w:rPr>
            <w:rStyle w:val="Hyperlink"/>
            <w:noProof/>
          </w:rPr>
          <w:fldChar w:fldCharType="end"/>
        </w:r>
      </w:ins>
    </w:p>
    <w:p w14:paraId="26E259CC" w14:textId="0CEE8EB4" w:rsidR="00744E28" w:rsidRDefault="00744E28">
      <w:pPr>
        <w:pStyle w:val="TOC3"/>
        <w:rPr>
          <w:ins w:id="843" w:author="Ilkka Rinne" w:date="2022-10-25T14:58:00Z"/>
          <w:rFonts w:asciiTheme="minorHAnsi" w:eastAsiaTheme="minorEastAsia" w:hAnsiTheme="minorHAnsi" w:cstheme="minorBidi"/>
          <w:b w:val="0"/>
          <w:noProof/>
          <w:sz w:val="24"/>
          <w:szCs w:val="24"/>
          <w:lang w:val="en-FI" w:eastAsia="zh-CN"/>
        </w:rPr>
      </w:pPr>
      <w:ins w:id="8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11.7.2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Interface SamplingProcedure</w:t>
        </w:r>
        <w:r>
          <w:rPr>
            <w:noProof/>
            <w:webHidden/>
          </w:rPr>
          <w:tab/>
        </w:r>
        <w:r>
          <w:rPr>
            <w:noProof/>
            <w:webHidden/>
          </w:rPr>
          <w:fldChar w:fldCharType="begin"/>
        </w:r>
        <w:r>
          <w:rPr>
            <w:noProof/>
            <w:webHidden/>
          </w:rPr>
          <w:instrText xml:space="preserve"> PAGEREF _Toc117602571 \h </w:instrText>
        </w:r>
        <w:r>
          <w:rPr>
            <w:noProof/>
            <w:webHidden/>
          </w:rPr>
        </w:r>
      </w:ins>
      <w:r>
        <w:rPr>
          <w:noProof/>
          <w:webHidden/>
        </w:rPr>
        <w:fldChar w:fldCharType="separate"/>
      </w:r>
      <w:ins w:id="845" w:author="Ilkka Rinne" w:date="2022-10-25T15:27:00Z">
        <w:r w:rsidR="002B42CB">
          <w:rPr>
            <w:noProof/>
            <w:webHidden/>
          </w:rPr>
          <w:t>89</w:t>
        </w:r>
      </w:ins>
      <w:ins w:id="846" w:author="Ilkka Rinne" w:date="2022-10-25T14:58:00Z">
        <w:r>
          <w:rPr>
            <w:noProof/>
            <w:webHidden/>
          </w:rPr>
          <w:fldChar w:fldCharType="end"/>
        </w:r>
        <w:r w:rsidRPr="004C086C">
          <w:rPr>
            <w:rStyle w:val="Hyperlink"/>
            <w:noProof/>
          </w:rPr>
          <w:fldChar w:fldCharType="end"/>
        </w:r>
      </w:ins>
    </w:p>
    <w:p w14:paraId="549BB99B" w14:textId="141DB201" w:rsidR="00744E28" w:rsidRDefault="00744E28">
      <w:pPr>
        <w:pStyle w:val="TOC3"/>
        <w:rPr>
          <w:ins w:id="847" w:author="Ilkka Rinne" w:date="2022-10-25T14:58:00Z"/>
          <w:rFonts w:asciiTheme="minorHAnsi" w:eastAsiaTheme="minorEastAsia" w:hAnsiTheme="minorHAnsi" w:cstheme="minorBidi"/>
          <w:b w:val="0"/>
          <w:noProof/>
          <w:sz w:val="24"/>
          <w:szCs w:val="24"/>
          <w:lang w:val="en-FI" w:eastAsia="zh-CN"/>
        </w:rPr>
      </w:pPr>
      <w:ins w:id="8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11.7.3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_Toc117602572 \h </w:instrText>
        </w:r>
        <w:r>
          <w:rPr>
            <w:noProof/>
            <w:webHidden/>
          </w:rPr>
        </w:r>
      </w:ins>
      <w:r>
        <w:rPr>
          <w:noProof/>
          <w:webHidden/>
        </w:rPr>
        <w:fldChar w:fldCharType="separate"/>
      </w:r>
      <w:ins w:id="849" w:author="Ilkka Rinne" w:date="2022-10-25T15:27:00Z">
        <w:r w:rsidR="002B42CB">
          <w:rPr>
            <w:noProof/>
            <w:webHidden/>
          </w:rPr>
          <w:t>89</w:t>
        </w:r>
      </w:ins>
      <w:ins w:id="850" w:author="Ilkka Rinne" w:date="2022-10-25T14:58:00Z">
        <w:r>
          <w:rPr>
            <w:noProof/>
            <w:webHidden/>
          </w:rPr>
          <w:fldChar w:fldCharType="end"/>
        </w:r>
        <w:r w:rsidRPr="004C086C">
          <w:rPr>
            <w:rStyle w:val="Hyperlink"/>
            <w:noProof/>
          </w:rPr>
          <w:fldChar w:fldCharType="end"/>
        </w:r>
      </w:ins>
    </w:p>
    <w:p w14:paraId="752C489F" w14:textId="5EFEE74C" w:rsidR="00744E28" w:rsidRDefault="00744E28">
      <w:pPr>
        <w:pStyle w:val="TOC3"/>
        <w:rPr>
          <w:ins w:id="851" w:author="Ilkka Rinne" w:date="2022-10-25T14:58:00Z"/>
          <w:rFonts w:asciiTheme="minorHAnsi" w:eastAsiaTheme="minorEastAsia" w:hAnsiTheme="minorHAnsi" w:cstheme="minorBidi"/>
          <w:b w:val="0"/>
          <w:noProof/>
          <w:sz w:val="24"/>
          <w:szCs w:val="24"/>
          <w:lang w:val="en-FI" w:eastAsia="zh-CN"/>
        </w:rPr>
      </w:pPr>
      <w:ins w:id="8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11.7.4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_Toc117602573 \h </w:instrText>
        </w:r>
        <w:r>
          <w:rPr>
            <w:noProof/>
            <w:webHidden/>
          </w:rPr>
        </w:r>
      </w:ins>
      <w:r>
        <w:rPr>
          <w:noProof/>
          <w:webHidden/>
        </w:rPr>
        <w:fldChar w:fldCharType="separate"/>
      </w:r>
      <w:ins w:id="853" w:author="Ilkka Rinne" w:date="2022-10-25T15:27:00Z">
        <w:r w:rsidR="002B42CB">
          <w:rPr>
            <w:noProof/>
            <w:webHidden/>
          </w:rPr>
          <w:t>89</w:t>
        </w:r>
      </w:ins>
      <w:ins w:id="854" w:author="Ilkka Rinne" w:date="2022-10-25T14:58:00Z">
        <w:r>
          <w:rPr>
            <w:noProof/>
            <w:webHidden/>
          </w:rPr>
          <w:fldChar w:fldCharType="end"/>
        </w:r>
        <w:r w:rsidRPr="004C086C">
          <w:rPr>
            <w:rStyle w:val="Hyperlink"/>
            <w:noProof/>
          </w:rPr>
          <w:fldChar w:fldCharType="end"/>
        </w:r>
      </w:ins>
    </w:p>
    <w:p w14:paraId="3EEAE962" w14:textId="30687EBF" w:rsidR="00744E28" w:rsidRDefault="00744E28">
      <w:pPr>
        <w:pStyle w:val="TOC1"/>
        <w:rPr>
          <w:ins w:id="855" w:author="Ilkka Rinne" w:date="2022-10-25T14:58:00Z"/>
          <w:rFonts w:asciiTheme="minorHAnsi" w:eastAsiaTheme="minorEastAsia" w:hAnsiTheme="minorHAnsi" w:cstheme="minorBidi"/>
          <w:b w:val="0"/>
          <w:noProof/>
          <w:sz w:val="24"/>
          <w:szCs w:val="24"/>
          <w:lang w:val="en-FI" w:eastAsia="zh-CN"/>
        </w:rPr>
      </w:pPr>
      <w:ins w:id="8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 Sample Core</w:t>
        </w:r>
        <w:r>
          <w:rPr>
            <w:noProof/>
            <w:webHidden/>
          </w:rPr>
          <w:tab/>
        </w:r>
        <w:r>
          <w:rPr>
            <w:noProof/>
            <w:webHidden/>
          </w:rPr>
          <w:fldChar w:fldCharType="begin"/>
        </w:r>
        <w:r>
          <w:rPr>
            <w:noProof/>
            <w:webHidden/>
          </w:rPr>
          <w:instrText xml:space="preserve"> PAGEREF _Toc117602574 \h </w:instrText>
        </w:r>
        <w:r>
          <w:rPr>
            <w:noProof/>
            <w:webHidden/>
          </w:rPr>
        </w:r>
      </w:ins>
      <w:r>
        <w:rPr>
          <w:noProof/>
          <w:webHidden/>
        </w:rPr>
        <w:fldChar w:fldCharType="separate"/>
      </w:r>
      <w:ins w:id="857" w:author="Ilkka Rinne" w:date="2022-10-25T15:27:00Z">
        <w:r w:rsidR="002B42CB">
          <w:rPr>
            <w:noProof/>
            <w:webHidden/>
          </w:rPr>
          <w:t>89</w:t>
        </w:r>
      </w:ins>
      <w:ins w:id="858" w:author="Ilkka Rinne" w:date="2022-10-25T14:58:00Z">
        <w:r>
          <w:rPr>
            <w:noProof/>
            <w:webHidden/>
          </w:rPr>
          <w:fldChar w:fldCharType="end"/>
        </w:r>
        <w:r w:rsidRPr="004C086C">
          <w:rPr>
            <w:rStyle w:val="Hyperlink"/>
            <w:noProof/>
          </w:rPr>
          <w:fldChar w:fldCharType="end"/>
        </w:r>
      </w:ins>
    </w:p>
    <w:p w14:paraId="5508248D" w14:textId="4798437D" w:rsidR="00744E28" w:rsidRDefault="00744E28">
      <w:pPr>
        <w:pStyle w:val="TOC2"/>
        <w:rPr>
          <w:ins w:id="859" w:author="Ilkka Rinne" w:date="2022-10-25T14:58:00Z"/>
          <w:rFonts w:asciiTheme="minorHAnsi" w:eastAsiaTheme="minorEastAsia" w:hAnsiTheme="minorHAnsi" w:cstheme="minorBidi"/>
          <w:b w:val="0"/>
          <w:noProof/>
          <w:sz w:val="24"/>
          <w:szCs w:val="24"/>
          <w:lang w:val="en-FI" w:eastAsia="zh-CN"/>
        </w:rPr>
      </w:pPr>
      <w:ins w:id="860" w:author="Ilkka Rinne" w:date="2022-10-25T14:58:00Z">
        <w:r w:rsidRPr="004C086C">
          <w:rPr>
            <w:rStyle w:val="Hyperlink"/>
            <w:noProof/>
          </w:rPr>
          <w:lastRenderedPageBreak/>
          <w:fldChar w:fldCharType="begin"/>
        </w:r>
        <w:r w:rsidRPr="004C086C">
          <w:rPr>
            <w:rStyle w:val="Hyperlink"/>
            <w:noProof/>
          </w:rPr>
          <w:instrText xml:space="preserve"> </w:instrText>
        </w:r>
        <w:r>
          <w:rPr>
            <w:noProof/>
          </w:rPr>
          <w:instrText>HYPERLINK \l "_Toc117602575"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_Toc117602575 \h </w:instrText>
        </w:r>
        <w:r>
          <w:rPr>
            <w:noProof/>
            <w:webHidden/>
          </w:rPr>
        </w:r>
      </w:ins>
      <w:r>
        <w:rPr>
          <w:noProof/>
          <w:webHidden/>
        </w:rPr>
        <w:fldChar w:fldCharType="separate"/>
      </w:r>
      <w:ins w:id="861" w:author="Ilkka Rinne" w:date="2022-10-25T15:27:00Z">
        <w:r w:rsidR="002B42CB">
          <w:rPr>
            <w:noProof/>
            <w:webHidden/>
          </w:rPr>
          <w:t>89</w:t>
        </w:r>
      </w:ins>
      <w:ins w:id="862" w:author="Ilkka Rinne" w:date="2022-10-25T14:58:00Z">
        <w:r>
          <w:rPr>
            <w:noProof/>
            <w:webHidden/>
          </w:rPr>
          <w:fldChar w:fldCharType="end"/>
        </w:r>
        <w:r w:rsidRPr="004C086C">
          <w:rPr>
            <w:rStyle w:val="Hyperlink"/>
            <w:noProof/>
          </w:rPr>
          <w:fldChar w:fldCharType="end"/>
        </w:r>
      </w:ins>
    </w:p>
    <w:p w14:paraId="346F07CB" w14:textId="40F0B919" w:rsidR="00744E28" w:rsidRDefault="00744E28">
      <w:pPr>
        <w:pStyle w:val="TOC3"/>
        <w:rPr>
          <w:ins w:id="863" w:author="Ilkka Rinne" w:date="2022-10-25T14:58:00Z"/>
          <w:rFonts w:asciiTheme="minorHAnsi" w:eastAsiaTheme="minorEastAsia" w:hAnsiTheme="minorHAnsi" w:cstheme="minorBidi"/>
          <w:b w:val="0"/>
          <w:noProof/>
          <w:sz w:val="24"/>
          <w:szCs w:val="24"/>
          <w:lang w:val="en-FI" w:eastAsia="zh-CN"/>
        </w:rPr>
      </w:pPr>
      <w:ins w:id="8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 Sample Core Package Requirements</w:t>
        </w:r>
        <w:r>
          <w:rPr>
            <w:noProof/>
            <w:webHidden/>
          </w:rPr>
          <w:tab/>
        </w:r>
        <w:r>
          <w:rPr>
            <w:noProof/>
            <w:webHidden/>
          </w:rPr>
          <w:fldChar w:fldCharType="begin"/>
        </w:r>
        <w:r>
          <w:rPr>
            <w:noProof/>
            <w:webHidden/>
          </w:rPr>
          <w:instrText xml:space="preserve"> PAGEREF _Toc117602576 \h </w:instrText>
        </w:r>
        <w:r>
          <w:rPr>
            <w:noProof/>
            <w:webHidden/>
          </w:rPr>
        </w:r>
      </w:ins>
      <w:r>
        <w:rPr>
          <w:noProof/>
          <w:webHidden/>
        </w:rPr>
        <w:fldChar w:fldCharType="separate"/>
      </w:r>
      <w:ins w:id="865" w:author="Ilkka Rinne" w:date="2022-10-25T15:27:00Z">
        <w:r w:rsidR="002B42CB">
          <w:rPr>
            <w:noProof/>
            <w:webHidden/>
          </w:rPr>
          <w:t>89</w:t>
        </w:r>
      </w:ins>
      <w:ins w:id="866" w:author="Ilkka Rinne" w:date="2022-10-25T14:58:00Z">
        <w:r>
          <w:rPr>
            <w:noProof/>
            <w:webHidden/>
          </w:rPr>
          <w:fldChar w:fldCharType="end"/>
        </w:r>
        <w:r w:rsidRPr="004C086C">
          <w:rPr>
            <w:rStyle w:val="Hyperlink"/>
            <w:noProof/>
          </w:rPr>
          <w:fldChar w:fldCharType="end"/>
        </w:r>
      </w:ins>
    </w:p>
    <w:p w14:paraId="228AD708" w14:textId="21E7F939" w:rsidR="00744E28" w:rsidRDefault="00744E28">
      <w:pPr>
        <w:pStyle w:val="TOC2"/>
        <w:rPr>
          <w:ins w:id="867" w:author="Ilkka Rinne" w:date="2022-10-25T14:58:00Z"/>
          <w:rFonts w:asciiTheme="minorHAnsi" w:eastAsiaTheme="minorEastAsia" w:hAnsiTheme="minorHAnsi" w:cstheme="minorBidi"/>
          <w:b w:val="0"/>
          <w:noProof/>
          <w:sz w:val="24"/>
          <w:szCs w:val="24"/>
          <w:lang w:val="en-FI" w:eastAsia="zh-CN"/>
        </w:rPr>
      </w:pPr>
      <w:ins w:id="8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w:t>
        </w:r>
        <w:r>
          <w:rPr>
            <w:noProof/>
            <w:webHidden/>
          </w:rPr>
          <w:tab/>
        </w:r>
        <w:r>
          <w:rPr>
            <w:noProof/>
            <w:webHidden/>
          </w:rPr>
          <w:fldChar w:fldCharType="begin"/>
        </w:r>
        <w:r>
          <w:rPr>
            <w:noProof/>
            <w:webHidden/>
          </w:rPr>
          <w:instrText xml:space="preserve"> PAGEREF _Toc117602577 \h </w:instrText>
        </w:r>
        <w:r>
          <w:rPr>
            <w:noProof/>
            <w:webHidden/>
          </w:rPr>
        </w:r>
      </w:ins>
      <w:r>
        <w:rPr>
          <w:noProof/>
          <w:webHidden/>
        </w:rPr>
        <w:fldChar w:fldCharType="separate"/>
      </w:r>
      <w:ins w:id="869" w:author="Ilkka Rinne" w:date="2022-10-25T15:27:00Z">
        <w:r w:rsidR="002B42CB">
          <w:rPr>
            <w:noProof/>
            <w:webHidden/>
          </w:rPr>
          <w:t>90</w:t>
        </w:r>
      </w:ins>
      <w:ins w:id="870" w:author="Ilkka Rinne" w:date="2022-10-25T14:58:00Z">
        <w:r>
          <w:rPr>
            <w:noProof/>
            <w:webHidden/>
          </w:rPr>
          <w:fldChar w:fldCharType="end"/>
        </w:r>
        <w:r w:rsidRPr="004C086C">
          <w:rPr>
            <w:rStyle w:val="Hyperlink"/>
            <w:noProof/>
          </w:rPr>
          <w:fldChar w:fldCharType="end"/>
        </w:r>
      </w:ins>
    </w:p>
    <w:p w14:paraId="4368110B" w14:textId="41B1E6DA" w:rsidR="00744E28" w:rsidRDefault="00744E28">
      <w:pPr>
        <w:pStyle w:val="TOC3"/>
        <w:rPr>
          <w:ins w:id="871" w:author="Ilkka Rinne" w:date="2022-10-25T14:58:00Z"/>
          <w:rFonts w:asciiTheme="minorHAnsi" w:eastAsiaTheme="minorEastAsia" w:hAnsiTheme="minorHAnsi" w:cstheme="minorBidi"/>
          <w:b w:val="0"/>
          <w:noProof/>
          <w:sz w:val="24"/>
          <w:szCs w:val="24"/>
          <w:lang w:val="en-FI" w:eastAsia="zh-CN"/>
        </w:rPr>
      </w:pPr>
      <w:ins w:id="8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 Requirements Class</w:t>
        </w:r>
        <w:r>
          <w:rPr>
            <w:noProof/>
            <w:webHidden/>
          </w:rPr>
          <w:tab/>
        </w:r>
        <w:r>
          <w:rPr>
            <w:noProof/>
            <w:webHidden/>
          </w:rPr>
          <w:fldChar w:fldCharType="begin"/>
        </w:r>
        <w:r>
          <w:rPr>
            <w:noProof/>
            <w:webHidden/>
          </w:rPr>
          <w:instrText xml:space="preserve"> PAGEREF _Toc117602578 \h </w:instrText>
        </w:r>
        <w:r>
          <w:rPr>
            <w:noProof/>
            <w:webHidden/>
          </w:rPr>
        </w:r>
      </w:ins>
      <w:r>
        <w:rPr>
          <w:noProof/>
          <w:webHidden/>
        </w:rPr>
        <w:fldChar w:fldCharType="separate"/>
      </w:r>
      <w:ins w:id="873" w:author="Ilkka Rinne" w:date="2022-10-25T15:27:00Z">
        <w:r w:rsidR="002B42CB">
          <w:rPr>
            <w:noProof/>
            <w:webHidden/>
          </w:rPr>
          <w:t>90</w:t>
        </w:r>
      </w:ins>
      <w:ins w:id="874" w:author="Ilkka Rinne" w:date="2022-10-25T14:58:00Z">
        <w:r>
          <w:rPr>
            <w:noProof/>
            <w:webHidden/>
          </w:rPr>
          <w:fldChar w:fldCharType="end"/>
        </w:r>
        <w:r w:rsidRPr="004C086C">
          <w:rPr>
            <w:rStyle w:val="Hyperlink"/>
            <w:noProof/>
          </w:rPr>
          <w:fldChar w:fldCharType="end"/>
        </w:r>
      </w:ins>
    </w:p>
    <w:p w14:paraId="0A62A33F" w14:textId="3F52EEA7" w:rsidR="00744E28" w:rsidRDefault="00744E28">
      <w:pPr>
        <w:pStyle w:val="TOC3"/>
        <w:rPr>
          <w:ins w:id="875" w:author="Ilkka Rinne" w:date="2022-10-25T14:58:00Z"/>
          <w:rFonts w:asciiTheme="minorHAnsi" w:eastAsiaTheme="minorEastAsia" w:hAnsiTheme="minorHAnsi" w:cstheme="minorBidi"/>
          <w:b w:val="0"/>
          <w:noProof/>
          <w:sz w:val="24"/>
          <w:szCs w:val="24"/>
          <w:lang w:val="en-FI" w:eastAsia="zh-CN"/>
        </w:rPr>
      </w:pPr>
      <w:ins w:id="8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"_Toc117602579"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sampleType</w:t>
        </w:r>
        <w:r>
          <w:rPr>
            <w:noProof/>
            <w:webHidden/>
          </w:rPr>
          <w:tab/>
        </w:r>
        <w:r>
          <w:rPr>
            <w:noProof/>
            <w:webHidden/>
          </w:rPr>
          <w:fldChar w:fldCharType="begin"/>
        </w:r>
        <w:r>
          <w:rPr>
            <w:noProof/>
            <w:webHidden/>
          </w:rPr>
          <w:instrText xml:space="preserve"> PAGEREF _Toc117602579 \h </w:instrText>
        </w:r>
        <w:r>
          <w:rPr>
            <w:noProof/>
            <w:webHidden/>
          </w:rPr>
        </w:r>
      </w:ins>
      <w:r>
        <w:rPr>
          <w:noProof/>
          <w:webHidden/>
        </w:rPr>
        <w:fldChar w:fldCharType="separate"/>
      </w:r>
      <w:ins w:id="877" w:author="Ilkka Rinne" w:date="2022-10-25T15:27:00Z">
        <w:r w:rsidR="002B42CB">
          <w:rPr>
            <w:noProof/>
            <w:webHidden/>
          </w:rPr>
          <w:t>92</w:t>
        </w:r>
      </w:ins>
      <w:ins w:id="878" w:author="Ilkka Rinne" w:date="2022-10-25T14:58:00Z">
        <w:r>
          <w:rPr>
            <w:noProof/>
            <w:webHidden/>
          </w:rPr>
          <w:fldChar w:fldCharType="end"/>
        </w:r>
        <w:r w:rsidRPr="004C086C">
          <w:rPr>
            <w:rStyle w:val="Hyperlink"/>
            <w:noProof/>
          </w:rPr>
          <w:fldChar w:fldCharType="end"/>
        </w:r>
      </w:ins>
    </w:p>
    <w:p w14:paraId="051D6FF9" w14:textId="1A0415C4" w:rsidR="00744E28" w:rsidRDefault="00744E28">
      <w:pPr>
        <w:pStyle w:val="TOC3"/>
        <w:rPr>
          <w:ins w:id="879" w:author="Ilkka Rinne" w:date="2022-10-25T14:58:00Z"/>
          <w:rFonts w:asciiTheme="minorHAnsi" w:eastAsiaTheme="minorEastAsia" w:hAnsiTheme="minorHAnsi" w:cstheme="minorBidi"/>
          <w:b w:val="0"/>
          <w:noProof/>
          <w:sz w:val="24"/>
          <w:szCs w:val="24"/>
          <w:lang w:val="en-FI" w:eastAsia="zh-CN"/>
        </w:rPr>
      </w:pPr>
      <w:ins w:id="8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_Toc117602580 \h </w:instrText>
        </w:r>
        <w:r>
          <w:rPr>
            <w:noProof/>
            <w:webHidden/>
          </w:rPr>
        </w:r>
      </w:ins>
      <w:r>
        <w:rPr>
          <w:noProof/>
          <w:webHidden/>
        </w:rPr>
        <w:fldChar w:fldCharType="separate"/>
      </w:r>
      <w:ins w:id="881" w:author="Ilkka Rinne" w:date="2022-10-25T15:27:00Z">
        <w:r w:rsidR="002B42CB">
          <w:rPr>
            <w:noProof/>
            <w:webHidden/>
          </w:rPr>
          <w:t>92</w:t>
        </w:r>
      </w:ins>
      <w:ins w:id="882" w:author="Ilkka Rinne" w:date="2022-10-25T14:58:00Z">
        <w:r>
          <w:rPr>
            <w:noProof/>
            <w:webHidden/>
          </w:rPr>
          <w:fldChar w:fldCharType="end"/>
        </w:r>
        <w:r w:rsidRPr="004C086C">
          <w:rPr>
            <w:rStyle w:val="Hyperlink"/>
            <w:noProof/>
          </w:rPr>
          <w:fldChar w:fldCharType="end"/>
        </w:r>
      </w:ins>
    </w:p>
    <w:p w14:paraId="555D4CE4" w14:textId="53E7EAD9" w:rsidR="00744E28" w:rsidRDefault="00744E28">
      <w:pPr>
        <w:pStyle w:val="TOC2"/>
        <w:rPr>
          <w:ins w:id="883" w:author="Ilkka Rinne" w:date="2022-10-25T14:58:00Z"/>
          <w:rFonts w:asciiTheme="minorHAnsi" w:eastAsiaTheme="minorEastAsia" w:hAnsiTheme="minorHAnsi" w:cstheme="minorBidi"/>
          <w:b w:val="0"/>
          <w:noProof/>
          <w:sz w:val="24"/>
          <w:szCs w:val="24"/>
          <w:lang w:val="en-FI" w:eastAsia="zh-CN"/>
        </w:rPr>
      </w:pPr>
      <w:ins w:id="8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AbstractSampling</w:t>
        </w:r>
        <w:r>
          <w:rPr>
            <w:noProof/>
            <w:webHidden/>
          </w:rPr>
          <w:tab/>
        </w:r>
        <w:r>
          <w:rPr>
            <w:noProof/>
            <w:webHidden/>
          </w:rPr>
          <w:fldChar w:fldCharType="begin"/>
        </w:r>
        <w:r>
          <w:rPr>
            <w:noProof/>
            <w:webHidden/>
          </w:rPr>
          <w:instrText xml:space="preserve"> PAGEREF _Toc117602581 \h </w:instrText>
        </w:r>
        <w:r>
          <w:rPr>
            <w:noProof/>
            <w:webHidden/>
          </w:rPr>
        </w:r>
      </w:ins>
      <w:r>
        <w:rPr>
          <w:noProof/>
          <w:webHidden/>
        </w:rPr>
        <w:fldChar w:fldCharType="separate"/>
      </w:r>
      <w:ins w:id="885" w:author="Ilkka Rinne" w:date="2022-10-25T15:27:00Z">
        <w:r w:rsidR="002B42CB">
          <w:rPr>
            <w:noProof/>
            <w:webHidden/>
          </w:rPr>
          <w:t>92</w:t>
        </w:r>
      </w:ins>
      <w:ins w:id="886" w:author="Ilkka Rinne" w:date="2022-10-25T14:58:00Z">
        <w:r>
          <w:rPr>
            <w:noProof/>
            <w:webHidden/>
          </w:rPr>
          <w:fldChar w:fldCharType="end"/>
        </w:r>
        <w:r w:rsidRPr="004C086C">
          <w:rPr>
            <w:rStyle w:val="Hyperlink"/>
            <w:noProof/>
          </w:rPr>
          <w:fldChar w:fldCharType="end"/>
        </w:r>
      </w:ins>
    </w:p>
    <w:p w14:paraId="775BB1D3" w14:textId="662C2F9E" w:rsidR="00744E28" w:rsidRDefault="00744E28">
      <w:pPr>
        <w:pStyle w:val="TOC3"/>
        <w:rPr>
          <w:ins w:id="887" w:author="Ilkka Rinne" w:date="2022-10-25T14:58:00Z"/>
          <w:rFonts w:asciiTheme="minorHAnsi" w:eastAsiaTheme="minorEastAsia" w:hAnsiTheme="minorHAnsi" w:cstheme="minorBidi"/>
          <w:b w:val="0"/>
          <w:noProof/>
          <w:sz w:val="24"/>
          <w:szCs w:val="24"/>
          <w:lang w:val="en-FI" w:eastAsia="zh-CN"/>
        </w:rPr>
      </w:pPr>
      <w:ins w:id="8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AbstractSampling Requirements Class</w:t>
        </w:r>
        <w:r>
          <w:rPr>
            <w:noProof/>
            <w:webHidden/>
          </w:rPr>
          <w:tab/>
        </w:r>
        <w:r>
          <w:rPr>
            <w:noProof/>
            <w:webHidden/>
          </w:rPr>
          <w:fldChar w:fldCharType="begin"/>
        </w:r>
        <w:r>
          <w:rPr>
            <w:noProof/>
            <w:webHidden/>
          </w:rPr>
          <w:instrText xml:space="preserve"> PAGEREF _Toc117602582 \h </w:instrText>
        </w:r>
        <w:r>
          <w:rPr>
            <w:noProof/>
            <w:webHidden/>
          </w:rPr>
        </w:r>
      </w:ins>
      <w:r>
        <w:rPr>
          <w:noProof/>
          <w:webHidden/>
        </w:rPr>
        <w:fldChar w:fldCharType="separate"/>
      </w:r>
      <w:ins w:id="889" w:author="Ilkka Rinne" w:date="2022-10-25T15:27:00Z">
        <w:r w:rsidR="002B42CB">
          <w:rPr>
            <w:noProof/>
            <w:webHidden/>
          </w:rPr>
          <w:t>92</w:t>
        </w:r>
      </w:ins>
      <w:ins w:id="890" w:author="Ilkka Rinne" w:date="2022-10-25T14:58:00Z">
        <w:r>
          <w:rPr>
            <w:noProof/>
            <w:webHidden/>
          </w:rPr>
          <w:fldChar w:fldCharType="end"/>
        </w:r>
        <w:r w:rsidRPr="004C086C">
          <w:rPr>
            <w:rStyle w:val="Hyperlink"/>
            <w:noProof/>
          </w:rPr>
          <w:fldChar w:fldCharType="end"/>
        </w:r>
      </w:ins>
    </w:p>
    <w:p w14:paraId="13C1D42E" w14:textId="50F34358" w:rsidR="00744E28" w:rsidRDefault="00744E28">
      <w:pPr>
        <w:pStyle w:val="TOC3"/>
        <w:rPr>
          <w:ins w:id="891" w:author="Ilkka Rinne" w:date="2022-10-25T14:58:00Z"/>
          <w:rFonts w:asciiTheme="minorHAnsi" w:eastAsiaTheme="minorEastAsia" w:hAnsiTheme="minorHAnsi" w:cstheme="minorBidi"/>
          <w:b w:val="0"/>
          <w:noProof/>
          <w:sz w:val="24"/>
          <w:szCs w:val="24"/>
          <w:lang w:val="en-FI" w:eastAsia="zh-CN"/>
        </w:rPr>
      </w:pPr>
      <w:ins w:id="8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samplingLocation</w:t>
        </w:r>
        <w:r>
          <w:rPr>
            <w:noProof/>
            <w:webHidden/>
          </w:rPr>
          <w:tab/>
        </w:r>
        <w:r>
          <w:rPr>
            <w:noProof/>
            <w:webHidden/>
          </w:rPr>
          <w:fldChar w:fldCharType="begin"/>
        </w:r>
        <w:r>
          <w:rPr>
            <w:noProof/>
            <w:webHidden/>
          </w:rPr>
          <w:instrText xml:space="preserve"> PAGEREF _Toc117602583 \h </w:instrText>
        </w:r>
        <w:r>
          <w:rPr>
            <w:noProof/>
            <w:webHidden/>
          </w:rPr>
        </w:r>
      </w:ins>
      <w:r>
        <w:rPr>
          <w:noProof/>
          <w:webHidden/>
        </w:rPr>
        <w:fldChar w:fldCharType="separate"/>
      </w:r>
      <w:ins w:id="893" w:author="Ilkka Rinne" w:date="2022-10-25T15:27:00Z">
        <w:r w:rsidR="002B42CB">
          <w:rPr>
            <w:noProof/>
            <w:webHidden/>
          </w:rPr>
          <w:t>93</w:t>
        </w:r>
      </w:ins>
      <w:ins w:id="894" w:author="Ilkka Rinne" w:date="2022-10-25T14:58:00Z">
        <w:r>
          <w:rPr>
            <w:noProof/>
            <w:webHidden/>
          </w:rPr>
          <w:fldChar w:fldCharType="end"/>
        </w:r>
        <w:r w:rsidRPr="004C086C">
          <w:rPr>
            <w:rStyle w:val="Hyperlink"/>
            <w:noProof/>
          </w:rPr>
          <w:fldChar w:fldCharType="end"/>
        </w:r>
      </w:ins>
    </w:p>
    <w:p w14:paraId="0DF5AB2D" w14:textId="775F007F" w:rsidR="00744E28" w:rsidRDefault="00744E28">
      <w:pPr>
        <w:pStyle w:val="TOC3"/>
        <w:rPr>
          <w:ins w:id="895" w:author="Ilkka Rinne" w:date="2022-10-25T14:58:00Z"/>
          <w:rFonts w:asciiTheme="minorHAnsi" w:eastAsiaTheme="minorEastAsia" w:hAnsiTheme="minorHAnsi" w:cstheme="minorBidi"/>
          <w:b w:val="0"/>
          <w:noProof/>
          <w:sz w:val="24"/>
          <w:szCs w:val="24"/>
          <w:lang w:val="en-FI" w:eastAsia="zh-CN"/>
        </w:rPr>
      </w:pPr>
      <w:ins w:id="8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time</w:t>
        </w:r>
        <w:r>
          <w:rPr>
            <w:noProof/>
            <w:webHidden/>
          </w:rPr>
          <w:tab/>
        </w:r>
        <w:r>
          <w:rPr>
            <w:noProof/>
            <w:webHidden/>
          </w:rPr>
          <w:fldChar w:fldCharType="begin"/>
        </w:r>
        <w:r>
          <w:rPr>
            <w:noProof/>
            <w:webHidden/>
          </w:rPr>
          <w:instrText xml:space="preserve"> PAGEREF _Toc117602584 \h </w:instrText>
        </w:r>
        <w:r>
          <w:rPr>
            <w:noProof/>
            <w:webHidden/>
          </w:rPr>
        </w:r>
      </w:ins>
      <w:r>
        <w:rPr>
          <w:noProof/>
          <w:webHidden/>
        </w:rPr>
        <w:fldChar w:fldCharType="separate"/>
      </w:r>
      <w:ins w:id="897" w:author="Ilkka Rinne" w:date="2022-10-25T15:27:00Z">
        <w:r w:rsidR="002B42CB">
          <w:rPr>
            <w:noProof/>
            <w:webHidden/>
          </w:rPr>
          <w:t>93</w:t>
        </w:r>
      </w:ins>
      <w:ins w:id="898" w:author="Ilkka Rinne" w:date="2022-10-25T14:58:00Z">
        <w:r>
          <w:rPr>
            <w:noProof/>
            <w:webHidden/>
          </w:rPr>
          <w:fldChar w:fldCharType="end"/>
        </w:r>
        <w:r w:rsidRPr="004C086C">
          <w:rPr>
            <w:rStyle w:val="Hyperlink"/>
            <w:noProof/>
          </w:rPr>
          <w:fldChar w:fldCharType="end"/>
        </w:r>
      </w:ins>
    </w:p>
    <w:p w14:paraId="24B4953F" w14:textId="10170AE0" w:rsidR="00744E28" w:rsidRDefault="00744E28">
      <w:pPr>
        <w:pStyle w:val="TOC3"/>
        <w:rPr>
          <w:ins w:id="899" w:author="Ilkka Rinne" w:date="2022-10-25T14:58:00Z"/>
          <w:rFonts w:asciiTheme="minorHAnsi" w:eastAsiaTheme="minorEastAsia" w:hAnsiTheme="minorHAnsi" w:cstheme="minorBidi"/>
          <w:b w:val="0"/>
          <w:noProof/>
          <w:sz w:val="24"/>
          <w:szCs w:val="24"/>
          <w:lang w:val="en-FI" w:eastAsia="zh-CN"/>
        </w:rPr>
      </w:pPr>
      <w:ins w:id="9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_Toc117602585 \h </w:instrText>
        </w:r>
        <w:r>
          <w:rPr>
            <w:noProof/>
            <w:webHidden/>
          </w:rPr>
        </w:r>
      </w:ins>
      <w:r>
        <w:rPr>
          <w:noProof/>
          <w:webHidden/>
        </w:rPr>
        <w:fldChar w:fldCharType="separate"/>
      </w:r>
      <w:ins w:id="901" w:author="Ilkka Rinne" w:date="2022-10-25T15:27:00Z">
        <w:r w:rsidR="002B42CB">
          <w:rPr>
            <w:noProof/>
            <w:webHidden/>
          </w:rPr>
          <w:t>94</w:t>
        </w:r>
      </w:ins>
      <w:ins w:id="902" w:author="Ilkka Rinne" w:date="2022-10-25T14:58:00Z">
        <w:r>
          <w:rPr>
            <w:noProof/>
            <w:webHidden/>
          </w:rPr>
          <w:fldChar w:fldCharType="end"/>
        </w:r>
        <w:r w:rsidRPr="004C086C">
          <w:rPr>
            <w:rStyle w:val="Hyperlink"/>
            <w:noProof/>
          </w:rPr>
          <w:fldChar w:fldCharType="end"/>
        </w:r>
      </w:ins>
    </w:p>
    <w:p w14:paraId="3ECE58B2" w14:textId="7436A33C" w:rsidR="00744E28" w:rsidRDefault="00744E28">
      <w:pPr>
        <w:pStyle w:val="TOC2"/>
        <w:rPr>
          <w:ins w:id="903" w:author="Ilkka Rinne" w:date="2022-10-25T14:58:00Z"/>
          <w:rFonts w:asciiTheme="minorHAnsi" w:eastAsiaTheme="minorEastAsia" w:hAnsiTheme="minorHAnsi" w:cstheme="minorBidi"/>
          <w:b w:val="0"/>
          <w:noProof/>
          <w:sz w:val="24"/>
          <w:szCs w:val="24"/>
          <w:lang w:val="en-FI" w:eastAsia="zh-CN"/>
        </w:rPr>
      </w:pPr>
      <w:ins w:id="9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AbstractSampler</w:t>
        </w:r>
        <w:r>
          <w:rPr>
            <w:noProof/>
            <w:webHidden/>
          </w:rPr>
          <w:tab/>
        </w:r>
        <w:r>
          <w:rPr>
            <w:noProof/>
            <w:webHidden/>
          </w:rPr>
          <w:fldChar w:fldCharType="begin"/>
        </w:r>
        <w:r>
          <w:rPr>
            <w:noProof/>
            <w:webHidden/>
          </w:rPr>
          <w:instrText xml:space="preserve"> PAGEREF _Toc117602586 \h </w:instrText>
        </w:r>
        <w:r>
          <w:rPr>
            <w:noProof/>
            <w:webHidden/>
          </w:rPr>
        </w:r>
      </w:ins>
      <w:r>
        <w:rPr>
          <w:noProof/>
          <w:webHidden/>
        </w:rPr>
        <w:fldChar w:fldCharType="separate"/>
      </w:r>
      <w:ins w:id="905" w:author="Ilkka Rinne" w:date="2022-10-25T15:27:00Z">
        <w:r w:rsidR="002B42CB">
          <w:rPr>
            <w:noProof/>
            <w:webHidden/>
          </w:rPr>
          <w:t>94</w:t>
        </w:r>
      </w:ins>
      <w:ins w:id="906" w:author="Ilkka Rinne" w:date="2022-10-25T14:58:00Z">
        <w:r>
          <w:rPr>
            <w:noProof/>
            <w:webHidden/>
          </w:rPr>
          <w:fldChar w:fldCharType="end"/>
        </w:r>
        <w:r w:rsidRPr="004C086C">
          <w:rPr>
            <w:rStyle w:val="Hyperlink"/>
            <w:noProof/>
          </w:rPr>
          <w:fldChar w:fldCharType="end"/>
        </w:r>
      </w:ins>
    </w:p>
    <w:p w14:paraId="0D2D7118" w14:textId="65F889D2" w:rsidR="00744E28" w:rsidRDefault="00744E28">
      <w:pPr>
        <w:pStyle w:val="TOC3"/>
        <w:rPr>
          <w:ins w:id="907" w:author="Ilkka Rinne" w:date="2022-10-25T14:58:00Z"/>
          <w:rFonts w:asciiTheme="minorHAnsi" w:eastAsiaTheme="minorEastAsia" w:hAnsiTheme="minorHAnsi" w:cstheme="minorBidi"/>
          <w:b w:val="0"/>
          <w:noProof/>
          <w:sz w:val="24"/>
          <w:szCs w:val="24"/>
          <w:lang w:val="en-FI" w:eastAsia="zh-CN"/>
        </w:rPr>
      </w:pPr>
      <w:ins w:id="9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AbstractSampler Requirements Class</w:t>
        </w:r>
        <w:r>
          <w:rPr>
            <w:noProof/>
            <w:webHidden/>
          </w:rPr>
          <w:tab/>
        </w:r>
        <w:r>
          <w:rPr>
            <w:noProof/>
            <w:webHidden/>
          </w:rPr>
          <w:fldChar w:fldCharType="begin"/>
        </w:r>
        <w:r>
          <w:rPr>
            <w:noProof/>
            <w:webHidden/>
          </w:rPr>
          <w:instrText xml:space="preserve"> PAGEREF _Toc117602587 \h </w:instrText>
        </w:r>
        <w:r>
          <w:rPr>
            <w:noProof/>
            <w:webHidden/>
          </w:rPr>
        </w:r>
      </w:ins>
      <w:r>
        <w:rPr>
          <w:noProof/>
          <w:webHidden/>
        </w:rPr>
        <w:fldChar w:fldCharType="separate"/>
      </w:r>
      <w:ins w:id="909" w:author="Ilkka Rinne" w:date="2022-10-25T15:27:00Z">
        <w:r w:rsidR="002B42CB">
          <w:rPr>
            <w:noProof/>
            <w:webHidden/>
          </w:rPr>
          <w:t>94</w:t>
        </w:r>
      </w:ins>
      <w:ins w:id="910" w:author="Ilkka Rinne" w:date="2022-10-25T14:58:00Z">
        <w:r>
          <w:rPr>
            <w:noProof/>
            <w:webHidden/>
          </w:rPr>
          <w:fldChar w:fldCharType="end"/>
        </w:r>
        <w:r w:rsidRPr="004C086C">
          <w:rPr>
            <w:rStyle w:val="Hyperlink"/>
            <w:noProof/>
          </w:rPr>
          <w:fldChar w:fldCharType="end"/>
        </w:r>
      </w:ins>
    </w:p>
    <w:p w14:paraId="235863B0" w14:textId="53E2102D" w:rsidR="00744E28" w:rsidRDefault="00744E28">
      <w:pPr>
        <w:pStyle w:val="TOC3"/>
        <w:rPr>
          <w:ins w:id="911" w:author="Ilkka Rinne" w:date="2022-10-25T14:58:00Z"/>
          <w:rFonts w:asciiTheme="minorHAnsi" w:eastAsiaTheme="minorEastAsia" w:hAnsiTheme="minorHAnsi" w:cstheme="minorBidi"/>
          <w:b w:val="0"/>
          <w:noProof/>
          <w:sz w:val="24"/>
          <w:szCs w:val="24"/>
          <w:lang w:val="en-FI" w:eastAsia="zh-CN"/>
        </w:rPr>
      </w:pPr>
      <w:ins w:id="9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samplerType</w:t>
        </w:r>
        <w:r>
          <w:rPr>
            <w:noProof/>
            <w:webHidden/>
          </w:rPr>
          <w:tab/>
        </w:r>
        <w:r>
          <w:rPr>
            <w:noProof/>
            <w:webHidden/>
          </w:rPr>
          <w:fldChar w:fldCharType="begin"/>
        </w:r>
        <w:r>
          <w:rPr>
            <w:noProof/>
            <w:webHidden/>
          </w:rPr>
          <w:instrText xml:space="preserve"> PAGEREF _Toc117602588 \h </w:instrText>
        </w:r>
        <w:r>
          <w:rPr>
            <w:noProof/>
            <w:webHidden/>
          </w:rPr>
        </w:r>
      </w:ins>
      <w:r>
        <w:rPr>
          <w:noProof/>
          <w:webHidden/>
        </w:rPr>
        <w:fldChar w:fldCharType="separate"/>
      </w:r>
      <w:ins w:id="913" w:author="Ilkka Rinne" w:date="2022-10-25T15:27:00Z">
        <w:r w:rsidR="002B42CB">
          <w:rPr>
            <w:noProof/>
            <w:webHidden/>
          </w:rPr>
          <w:t>95</w:t>
        </w:r>
      </w:ins>
      <w:ins w:id="914" w:author="Ilkka Rinne" w:date="2022-10-25T14:58:00Z">
        <w:r>
          <w:rPr>
            <w:noProof/>
            <w:webHidden/>
          </w:rPr>
          <w:fldChar w:fldCharType="end"/>
        </w:r>
        <w:r w:rsidRPr="004C086C">
          <w:rPr>
            <w:rStyle w:val="Hyperlink"/>
            <w:noProof/>
          </w:rPr>
          <w:fldChar w:fldCharType="end"/>
        </w:r>
      </w:ins>
    </w:p>
    <w:p w14:paraId="10F512BC" w14:textId="0BD18DF5" w:rsidR="00744E28" w:rsidRDefault="00744E28">
      <w:pPr>
        <w:pStyle w:val="TOC2"/>
        <w:rPr>
          <w:ins w:id="915" w:author="Ilkka Rinne" w:date="2022-10-25T14:58:00Z"/>
          <w:rFonts w:asciiTheme="minorHAnsi" w:eastAsiaTheme="minorEastAsia" w:hAnsiTheme="minorHAnsi" w:cstheme="minorBidi"/>
          <w:b w:val="0"/>
          <w:noProof/>
          <w:sz w:val="24"/>
          <w:szCs w:val="24"/>
          <w:lang w:val="en-FI" w:eastAsia="zh-CN"/>
        </w:rPr>
      </w:pPr>
      <w:ins w:id="9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"_Toc117602589"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AbstractSamplingProcedure</w:t>
        </w:r>
        <w:r>
          <w:rPr>
            <w:noProof/>
            <w:webHidden/>
          </w:rPr>
          <w:tab/>
        </w:r>
        <w:r>
          <w:rPr>
            <w:noProof/>
            <w:webHidden/>
          </w:rPr>
          <w:fldChar w:fldCharType="begin"/>
        </w:r>
        <w:r>
          <w:rPr>
            <w:noProof/>
            <w:webHidden/>
          </w:rPr>
          <w:instrText xml:space="preserve"> PAGEREF _Toc117602589 \h </w:instrText>
        </w:r>
        <w:r>
          <w:rPr>
            <w:noProof/>
            <w:webHidden/>
          </w:rPr>
        </w:r>
      </w:ins>
      <w:r>
        <w:rPr>
          <w:noProof/>
          <w:webHidden/>
        </w:rPr>
        <w:fldChar w:fldCharType="separate"/>
      </w:r>
      <w:ins w:id="917" w:author="Ilkka Rinne" w:date="2022-10-25T15:27:00Z">
        <w:r w:rsidR="002B42CB">
          <w:rPr>
            <w:noProof/>
            <w:webHidden/>
          </w:rPr>
          <w:t>96</w:t>
        </w:r>
      </w:ins>
      <w:ins w:id="918" w:author="Ilkka Rinne" w:date="2022-10-25T14:58:00Z">
        <w:r>
          <w:rPr>
            <w:noProof/>
            <w:webHidden/>
          </w:rPr>
          <w:fldChar w:fldCharType="end"/>
        </w:r>
        <w:r w:rsidRPr="004C086C">
          <w:rPr>
            <w:rStyle w:val="Hyperlink"/>
            <w:noProof/>
          </w:rPr>
          <w:fldChar w:fldCharType="end"/>
        </w:r>
      </w:ins>
    </w:p>
    <w:p w14:paraId="24DC67D4" w14:textId="0374E015" w:rsidR="00744E28" w:rsidRDefault="00744E28">
      <w:pPr>
        <w:pStyle w:val="TOC3"/>
        <w:rPr>
          <w:ins w:id="919" w:author="Ilkka Rinne" w:date="2022-10-25T14:58:00Z"/>
          <w:rFonts w:asciiTheme="minorHAnsi" w:eastAsiaTheme="minorEastAsia" w:hAnsiTheme="minorHAnsi" w:cstheme="minorBidi"/>
          <w:b w:val="0"/>
          <w:noProof/>
          <w:sz w:val="24"/>
          <w:szCs w:val="24"/>
          <w:lang w:val="en-FI" w:eastAsia="zh-CN"/>
        </w:rPr>
      </w:pPr>
      <w:ins w:id="9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AbstractSamplingProcedure Requirements Class</w:t>
        </w:r>
        <w:r>
          <w:rPr>
            <w:noProof/>
            <w:webHidden/>
          </w:rPr>
          <w:tab/>
        </w:r>
        <w:r>
          <w:rPr>
            <w:noProof/>
            <w:webHidden/>
          </w:rPr>
          <w:fldChar w:fldCharType="begin"/>
        </w:r>
        <w:r>
          <w:rPr>
            <w:noProof/>
            <w:webHidden/>
          </w:rPr>
          <w:instrText xml:space="preserve"> PAGEREF _Toc117602590 \h </w:instrText>
        </w:r>
        <w:r>
          <w:rPr>
            <w:noProof/>
            <w:webHidden/>
          </w:rPr>
        </w:r>
      </w:ins>
      <w:r>
        <w:rPr>
          <w:noProof/>
          <w:webHidden/>
        </w:rPr>
        <w:fldChar w:fldCharType="separate"/>
      </w:r>
      <w:ins w:id="921" w:author="Ilkka Rinne" w:date="2022-10-25T15:27:00Z">
        <w:r w:rsidR="002B42CB">
          <w:rPr>
            <w:noProof/>
            <w:webHidden/>
          </w:rPr>
          <w:t>96</w:t>
        </w:r>
      </w:ins>
      <w:ins w:id="922" w:author="Ilkka Rinne" w:date="2022-10-25T14:58:00Z">
        <w:r>
          <w:rPr>
            <w:noProof/>
            <w:webHidden/>
          </w:rPr>
          <w:fldChar w:fldCharType="end"/>
        </w:r>
        <w:r w:rsidRPr="004C086C">
          <w:rPr>
            <w:rStyle w:val="Hyperlink"/>
            <w:noProof/>
          </w:rPr>
          <w:fldChar w:fldCharType="end"/>
        </w:r>
      </w:ins>
    </w:p>
    <w:p w14:paraId="3687E5F7" w14:textId="682CF4FF" w:rsidR="00744E28" w:rsidRDefault="00744E28">
      <w:pPr>
        <w:pStyle w:val="TOC2"/>
        <w:rPr>
          <w:ins w:id="923" w:author="Ilkka Rinne" w:date="2022-10-25T14:58:00Z"/>
          <w:rFonts w:asciiTheme="minorHAnsi" w:eastAsiaTheme="minorEastAsia" w:hAnsiTheme="minorHAnsi" w:cstheme="minorBidi"/>
          <w:b w:val="0"/>
          <w:noProof/>
          <w:sz w:val="24"/>
          <w:szCs w:val="24"/>
          <w:lang w:val="en-FI" w:eastAsia="zh-CN"/>
        </w:rPr>
      </w:pPr>
      <w:ins w:id="9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AbstractPreparationProcedure</w:t>
        </w:r>
        <w:r>
          <w:rPr>
            <w:noProof/>
            <w:webHidden/>
          </w:rPr>
          <w:tab/>
        </w:r>
        <w:r>
          <w:rPr>
            <w:noProof/>
            <w:webHidden/>
          </w:rPr>
          <w:fldChar w:fldCharType="begin"/>
        </w:r>
        <w:r>
          <w:rPr>
            <w:noProof/>
            <w:webHidden/>
          </w:rPr>
          <w:instrText xml:space="preserve"> PAGEREF _Toc117602591 \h </w:instrText>
        </w:r>
        <w:r>
          <w:rPr>
            <w:noProof/>
            <w:webHidden/>
          </w:rPr>
        </w:r>
      </w:ins>
      <w:r>
        <w:rPr>
          <w:noProof/>
          <w:webHidden/>
        </w:rPr>
        <w:fldChar w:fldCharType="separate"/>
      </w:r>
      <w:ins w:id="925" w:author="Ilkka Rinne" w:date="2022-10-25T15:27:00Z">
        <w:r w:rsidR="002B42CB">
          <w:rPr>
            <w:noProof/>
            <w:webHidden/>
          </w:rPr>
          <w:t>97</w:t>
        </w:r>
      </w:ins>
      <w:ins w:id="926" w:author="Ilkka Rinne" w:date="2022-10-25T14:58:00Z">
        <w:r>
          <w:rPr>
            <w:noProof/>
            <w:webHidden/>
          </w:rPr>
          <w:fldChar w:fldCharType="end"/>
        </w:r>
        <w:r w:rsidRPr="004C086C">
          <w:rPr>
            <w:rStyle w:val="Hyperlink"/>
            <w:noProof/>
          </w:rPr>
          <w:fldChar w:fldCharType="end"/>
        </w:r>
      </w:ins>
    </w:p>
    <w:p w14:paraId="168E062E" w14:textId="1A2AAA99" w:rsidR="00744E28" w:rsidRDefault="00744E28">
      <w:pPr>
        <w:pStyle w:val="TOC3"/>
        <w:rPr>
          <w:ins w:id="927" w:author="Ilkka Rinne" w:date="2022-10-25T14:58:00Z"/>
          <w:rFonts w:asciiTheme="minorHAnsi" w:eastAsiaTheme="minorEastAsia" w:hAnsiTheme="minorHAnsi" w:cstheme="minorBidi"/>
          <w:b w:val="0"/>
          <w:noProof/>
          <w:sz w:val="24"/>
          <w:szCs w:val="24"/>
          <w:lang w:val="en-FI" w:eastAsia="zh-CN"/>
        </w:rPr>
      </w:pPr>
      <w:ins w:id="9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_Toc117602592 \h </w:instrText>
        </w:r>
        <w:r>
          <w:rPr>
            <w:noProof/>
            <w:webHidden/>
          </w:rPr>
        </w:r>
      </w:ins>
      <w:r>
        <w:rPr>
          <w:noProof/>
          <w:webHidden/>
        </w:rPr>
        <w:fldChar w:fldCharType="separate"/>
      </w:r>
      <w:ins w:id="929" w:author="Ilkka Rinne" w:date="2022-10-25T15:27:00Z">
        <w:r w:rsidR="002B42CB">
          <w:rPr>
            <w:noProof/>
            <w:webHidden/>
          </w:rPr>
          <w:t>97</w:t>
        </w:r>
      </w:ins>
      <w:ins w:id="930" w:author="Ilkka Rinne" w:date="2022-10-25T14:58:00Z">
        <w:r>
          <w:rPr>
            <w:noProof/>
            <w:webHidden/>
          </w:rPr>
          <w:fldChar w:fldCharType="end"/>
        </w:r>
        <w:r w:rsidRPr="004C086C">
          <w:rPr>
            <w:rStyle w:val="Hyperlink"/>
            <w:noProof/>
          </w:rPr>
          <w:fldChar w:fldCharType="end"/>
        </w:r>
      </w:ins>
    </w:p>
    <w:p w14:paraId="618FD732" w14:textId="21301066" w:rsidR="00744E28" w:rsidRDefault="00744E28">
      <w:pPr>
        <w:pStyle w:val="TOC2"/>
        <w:rPr>
          <w:ins w:id="931" w:author="Ilkka Rinne" w:date="2022-10-25T14:58:00Z"/>
          <w:rFonts w:asciiTheme="minorHAnsi" w:eastAsiaTheme="minorEastAsia" w:hAnsiTheme="minorHAnsi" w:cstheme="minorBidi"/>
          <w:b w:val="0"/>
          <w:noProof/>
          <w:sz w:val="24"/>
          <w:szCs w:val="24"/>
          <w:lang w:val="en-FI" w:eastAsia="zh-CN"/>
        </w:rPr>
      </w:pPr>
      <w:ins w:id="9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AbstractPreparationStep</w:t>
        </w:r>
        <w:r>
          <w:rPr>
            <w:noProof/>
            <w:webHidden/>
          </w:rPr>
          <w:tab/>
        </w:r>
        <w:r>
          <w:rPr>
            <w:noProof/>
            <w:webHidden/>
          </w:rPr>
          <w:fldChar w:fldCharType="begin"/>
        </w:r>
        <w:r>
          <w:rPr>
            <w:noProof/>
            <w:webHidden/>
          </w:rPr>
          <w:instrText xml:space="preserve"> PAGEREF _Toc117602593 \h </w:instrText>
        </w:r>
        <w:r>
          <w:rPr>
            <w:noProof/>
            <w:webHidden/>
          </w:rPr>
        </w:r>
      </w:ins>
      <w:r>
        <w:rPr>
          <w:noProof/>
          <w:webHidden/>
        </w:rPr>
        <w:fldChar w:fldCharType="separate"/>
      </w:r>
      <w:ins w:id="933" w:author="Ilkka Rinne" w:date="2022-10-25T15:27:00Z">
        <w:r w:rsidR="002B42CB">
          <w:rPr>
            <w:noProof/>
            <w:webHidden/>
          </w:rPr>
          <w:t>98</w:t>
        </w:r>
      </w:ins>
      <w:ins w:id="934" w:author="Ilkka Rinne" w:date="2022-10-25T14:58:00Z">
        <w:r>
          <w:rPr>
            <w:noProof/>
            <w:webHidden/>
          </w:rPr>
          <w:fldChar w:fldCharType="end"/>
        </w:r>
        <w:r w:rsidRPr="004C086C">
          <w:rPr>
            <w:rStyle w:val="Hyperlink"/>
            <w:noProof/>
          </w:rPr>
          <w:fldChar w:fldCharType="end"/>
        </w:r>
      </w:ins>
    </w:p>
    <w:p w14:paraId="663F73C0" w14:textId="1B3C95A9" w:rsidR="00744E28" w:rsidRDefault="00744E28">
      <w:pPr>
        <w:pStyle w:val="TOC3"/>
        <w:rPr>
          <w:ins w:id="935" w:author="Ilkka Rinne" w:date="2022-10-25T14:58:00Z"/>
          <w:rFonts w:asciiTheme="minorHAnsi" w:eastAsiaTheme="minorEastAsia" w:hAnsiTheme="minorHAnsi" w:cstheme="minorBidi"/>
          <w:b w:val="0"/>
          <w:noProof/>
          <w:sz w:val="24"/>
          <w:szCs w:val="24"/>
          <w:lang w:val="en-FI" w:eastAsia="zh-CN"/>
        </w:rPr>
      </w:pPr>
      <w:ins w:id="9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AbstractPreparationStep Requirements Class</w:t>
        </w:r>
        <w:r>
          <w:rPr>
            <w:noProof/>
            <w:webHidden/>
          </w:rPr>
          <w:tab/>
        </w:r>
        <w:r>
          <w:rPr>
            <w:noProof/>
            <w:webHidden/>
          </w:rPr>
          <w:fldChar w:fldCharType="begin"/>
        </w:r>
        <w:r>
          <w:rPr>
            <w:noProof/>
            <w:webHidden/>
          </w:rPr>
          <w:instrText xml:space="preserve"> PAGEREF _Toc117602594 \h </w:instrText>
        </w:r>
        <w:r>
          <w:rPr>
            <w:noProof/>
            <w:webHidden/>
          </w:rPr>
        </w:r>
      </w:ins>
      <w:r>
        <w:rPr>
          <w:noProof/>
          <w:webHidden/>
        </w:rPr>
        <w:fldChar w:fldCharType="separate"/>
      </w:r>
      <w:ins w:id="937" w:author="Ilkka Rinne" w:date="2022-10-25T15:27:00Z">
        <w:r w:rsidR="002B42CB">
          <w:rPr>
            <w:noProof/>
            <w:webHidden/>
          </w:rPr>
          <w:t>98</w:t>
        </w:r>
      </w:ins>
      <w:ins w:id="938" w:author="Ilkka Rinne" w:date="2022-10-25T14:58:00Z">
        <w:r>
          <w:rPr>
            <w:noProof/>
            <w:webHidden/>
          </w:rPr>
          <w:fldChar w:fldCharType="end"/>
        </w:r>
        <w:r w:rsidRPr="004C086C">
          <w:rPr>
            <w:rStyle w:val="Hyperlink"/>
            <w:noProof/>
          </w:rPr>
          <w:fldChar w:fldCharType="end"/>
        </w:r>
      </w:ins>
    </w:p>
    <w:p w14:paraId="2B487DBE" w14:textId="66239448" w:rsidR="00744E28" w:rsidRDefault="00744E28">
      <w:pPr>
        <w:pStyle w:val="TOC3"/>
        <w:rPr>
          <w:ins w:id="939" w:author="Ilkka Rinne" w:date="2022-10-25T14:58:00Z"/>
          <w:rFonts w:asciiTheme="minorHAnsi" w:eastAsiaTheme="minorEastAsia" w:hAnsiTheme="minorHAnsi" w:cstheme="minorBidi"/>
          <w:b w:val="0"/>
          <w:noProof/>
          <w:sz w:val="24"/>
          <w:szCs w:val="24"/>
          <w:lang w:val="en-FI" w:eastAsia="zh-CN"/>
        </w:rPr>
      </w:pPr>
      <w:ins w:id="9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12.7.2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description</w:t>
        </w:r>
        <w:r>
          <w:rPr>
            <w:noProof/>
            <w:webHidden/>
          </w:rPr>
          <w:tab/>
        </w:r>
        <w:r>
          <w:rPr>
            <w:noProof/>
            <w:webHidden/>
          </w:rPr>
          <w:fldChar w:fldCharType="begin"/>
        </w:r>
        <w:r>
          <w:rPr>
            <w:noProof/>
            <w:webHidden/>
          </w:rPr>
          <w:instrText xml:space="preserve"> PAGEREF _Toc117602595 \h </w:instrText>
        </w:r>
        <w:r>
          <w:rPr>
            <w:noProof/>
            <w:webHidden/>
          </w:rPr>
        </w:r>
      </w:ins>
      <w:r>
        <w:rPr>
          <w:noProof/>
          <w:webHidden/>
        </w:rPr>
        <w:fldChar w:fldCharType="separate"/>
      </w:r>
      <w:ins w:id="941" w:author="Ilkka Rinne" w:date="2022-10-25T15:27:00Z">
        <w:r w:rsidR="002B42CB">
          <w:rPr>
            <w:noProof/>
            <w:webHidden/>
          </w:rPr>
          <w:t>99</w:t>
        </w:r>
      </w:ins>
      <w:ins w:id="942" w:author="Ilkka Rinne" w:date="2022-10-25T14:58:00Z">
        <w:r>
          <w:rPr>
            <w:noProof/>
            <w:webHidden/>
          </w:rPr>
          <w:fldChar w:fldCharType="end"/>
        </w:r>
        <w:r w:rsidRPr="004C086C">
          <w:rPr>
            <w:rStyle w:val="Hyperlink"/>
            <w:noProof/>
          </w:rPr>
          <w:fldChar w:fldCharType="end"/>
        </w:r>
      </w:ins>
    </w:p>
    <w:p w14:paraId="170CB892" w14:textId="5C36395F" w:rsidR="00744E28" w:rsidRDefault="00744E28">
      <w:pPr>
        <w:pStyle w:val="TOC3"/>
        <w:rPr>
          <w:ins w:id="943" w:author="Ilkka Rinne" w:date="2022-10-25T14:58:00Z"/>
          <w:rFonts w:asciiTheme="minorHAnsi" w:eastAsiaTheme="minorEastAsia" w:hAnsiTheme="minorHAnsi" w:cstheme="minorBidi"/>
          <w:b w:val="0"/>
          <w:noProof/>
          <w:sz w:val="24"/>
          <w:szCs w:val="24"/>
          <w:lang w:val="en-FI" w:eastAsia="zh-CN"/>
        </w:rPr>
      </w:pPr>
      <w:ins w:id="9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12.7.3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time</w:t>
        </w:r>
        <w:r>
          <w:rPr>
            <w:noProof/>
            <w:webHidden/>
          </w:rPr>
          <w:tab/>
        </w:r>
        <w:r>
          <w:rPr>
            <w:noProof/>
            <w:webHidden/>
          </w:rPr>
          <w:fldChar w:fldCharType="begin"/>
        </w:r>
        <w:r>
          <w:rPr>
            <w:noProof/>
            <w:webHidden/>
          </w:rPr>
          <w:instrText xml:space="preserve"> PAGEREF _Toc117602596 \h </w:instrText>
        </w:r>
        <w:r>
          <w:rPr>
            <w:noProof/>
            <w:webHidden/>
          </w:rPr>
        </w:r>
      </w:ins>
      <w:r>
        <w:rPr>
          <w:noProof/>
          <w:webHidden/>
        </w:rPr>
        <w:fldChar w:fldCharType="separate"/>
      </w:r>
      <w:ins w:id="945" w:author="Ilkka Rinne" w:date="2022-10-25T15:27:00Z">
        <w:r w:rsidR="002B42CB">
          <w:rPr>
            <w:noProof/>
            <w:webHidden/>
          </w:rPr>
          <w:t>99</w:t>
        </w:r>
      </w:ins>
      <w:ins w:id="946" w:author="Ilkka Rinne" w:date="2022-10-25T14:58:00Z">
        <w:r>
          <w:rPr>
            <w:noProof/>
            <w:webHidden/>
          </w:rPr>
          <w:fldChar w:fldCharType="end"/>
        </w:r>
        <w:r w:rsidRPr="004C086C">
          <w:rPr>
            <w:rStyle w:val="Hyperlink"/>
            <w:noProof/>
          </w:rPr>
          <w:fldChar w:fldCharType="end"/>
        </w:r>
      </w:ins>
    </w:p>
    <w:p w14:paraId="5E1164A5" w14:textId="6E199629" w:rsidR="00744E28" w:rsidRDefault="00744E28">
      <w:pPr>
        <w:pStyle w:val="TOC2"/>
        <w:rPr>
          <w:ins w:id="947" w:author="Ilkka Rinne" w:date="2022-10-25T14:58:00Z"/>
          <w:rFonts w:asciiTheme="minorHAnsi" w:eastAsiaTheme="minorEastAsia" w:hAnsiTheme="minorHAnsi" w:cstheme="minorBidi"/>
          <w:b w:val="0"/>
          <w:noProof/>
          <w:sz w:val="24"/>
          <w:szCs w:val="24"/>
          <w:lang w:val="en-FI" w:eastAsia="zh-CN"/>
        </w:rPr>
      </w:pPr>
      <w:ins w:id="9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Codelists</w:t>
        </w:r>
        <w:r>
          <w:rPr>
            <w:noProof/>
            <w:webHidden/>
          </w:rPr>
          <w:tab/>
        </w:r>
        <w:r>
          <w:rPr>
            <w:noProof/>
            <w:webHidden/>
          </w:rPr>
          <w:fldChar w:fldCharType="begin"/>
        </w:r>
        <w:r>
          <w:rPr>
            <w:noProof/>
            <w:webHidden/>
          </w:rPr>
          <w:instrText xml:space="preserve"> PAGEREF _Toc117602597 \h </w:instrText>
        </w:r>
        <w:r>
          <w:rPr>
            <w:noProof/>
            <w:webHidden/>
          </w:rPr>
        </w:r>
      </w:ins>
      <w:r>
        <w:rPr>
          <w:noProof/>
          <w:webHidden/>
        </w:rPr>
        <w:fldChar w:fldCharType="separate"/>
      </w:r>
      <w:ins w:id="949" w:author="Ilkka Rinne" w:date="2022-10-25T15:27:00Z">
        <w:r w:rsidR="002B42CB">
          <w:rPr>
            <w:noProof/>
            <w:webHidden/>
          </w:rPr>
          <w:t>99</w:t>
        </w:r>
      </w:ins>
      <w:ins w:id="950" w:author="Ilkka Rinne" w:date="2022-10-25T14:58:00Z">
        <w:r>
          <w:rPr>
            <w:noProof/>
            <w:webHidden/>
          </w:rPr>
          <w:fldChar w:fldCharType="end"/>
        </w:r>
        <w:r w:rsidRPr="004C086C">
          <w:rPr>
            <w:rStyle w:val="Hyperlink"/>
            <w:noProof/>
          </w:rPr>
          <w:fldChar w:fldCharType="end"/>
        </w:r>
      </w:ins>
    </w:p>
    <w:p w14:paraId="5C4F0334" w14:textId="044736A6" w:rsidR="00744E28" w:rsidRDefault="00744E28">
      <w:pPr>
        <w:pStyle w:val="TOC3"/>
        <w:rPr>
          <w:ins w:id="951" w:author="Ilkka Rinne" w:date="2022-10-25T14:58:00Z"/>
          <w:rFonts w:asciiTheme="minorHAnsi" w:eastAsiaTheme="minorEastAsia" w:hAnsiTheme="minorHAnsi" w:cstheme="minorBidi"/>
          <w:b w:val="0"/>
          <w:noProof/>
          <w:sz w:val="24"/>
          <w:szCs w:val="24"/>
          <w:lang w:val="en-FI" w:eastAsia="zh-CN"/>
        </w:rPr>
      </w:pPr>
      <w:ins w:id="9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AbstractSampleType</w:t>
        </w:r>
        <w:r>
          <w:rPr>
            <w:noProof/>
            <w:webHidden/>
          </w:rPr>
          <w:tab/>
        </w:r>
        <w:r>
          <w:rPr>
            <w:noProof/>
            <w:webHidden/>
          </w:rPr>
          <w:fldChar w:fldCharType="begin"/>
        </w:r>
        <w:r>
          <w:rPr>
            <w:noProof/>
            <w:webHidden/>
          </w:rPr>
          <w:instrText xml:space="preserve"> PAGEREF _Toc117602598 \h </w:instrText>
        </w:r>
        <w:r>
          <w:rPr>
            <w:noProof/>
            <w:webHidden/>
          </w:rPr>
        </w:r>
      </w:ins>
      <w:r>
        <w:rPr>
          <w:noProof/>
          <w:webHidden/>
        </w:rPr>
        <w:fldChar w:fldCharType="separate"/>
      </w:r>
      <w:ins w:id="953" w:author="Ilkka Rinne" w:date="2022-10-25T15:27:00Z">
        <w:r w:rsidR="002B42CB">
          <w:rPr>
            <w:noProof/>
            <w:webHidden/>
          </w:rPr>
          <w:t>99</w:t>
        </w:r>
      </w:ins>
      <w:ins w:id="954" w:author="Ilkka Rinne" w:date="2022-10-25T14:58:00Z">
        <w:r>
          <w:rPr>
            <w:noProof/>
            <w:webHidden/>
          </w:rPr>
          <w:fldChar w:fldCharType="end"/>
        </w:r>
        <w:r w:rsidRPr="004C086C">
          <w:rPr>
            <w:rStyle w:val="Hyperlink"/>
            <w:noProof/>
          </w:rPr>
          <w:fldChar w:fldCharType="end"/>
        </w:r>
      </w:ins>
    </w:p>
    <w:p w14:paraId="5E3AC5FE" w14:textId="44BDF394" w:rsidR="00744E28" w:rsidRDefault="00744E28">
      <w:pPr>
        <w:pStyle w:val="TOC3"/>
        <w:rPr>
          <w:ins w:id="955" w:author="Ilkka Rinne" w:date="2022-10-25T14:58:00Z"/>
          <w:rFonts w:asciiTheme="minorHAnsi" w:eastAsiaTheme="minorEastAsia" w:hAnsiTheme="minorHAnsi" w:cstheme="minorBidi"/>
          <w:b w:val="0"/>
          <w:noProof/>
          <w:sz w:val="24"/>
          <w:szCs w:val="24"/>
          <w:lang w:val="en-FI" w:eastAsia="zh-CN"/>
        </w:rPr>
      </w:pPr>
      <w:ins w:id="9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"_Toc117602599"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12.8.2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AbstractSamplerType</w:t>
        </w:r>
        <w:r>
          <w:rPr>
            <w:noProof/>
            <w:webHidden/>
          </w:rPr>
          <w:tab/>
        </w:r>
        <w:r>
          <w:rPr>
            <w:noProof/>
            <w:webHidden/>
          </w:rPr>
          <w:fldChar w:fldCharType="begin"/>
        </w:r>
        <w:r>
          <w:rPr>
            <w:noProof/>
            <w:webHidden/>
          </w:rPr>
          <w:instrText xml:space="preserve"> PAGEREF _Toc117602599 \h </w:instrText>
        </w:r>
        <w:r>
          <w:rPr>
            <w:noProof/>
            <w:webHidden/>
          </w:rPr>
        </w:r>
      </w:ins>
      <w:r>
        <w:rPr>
          <w:noProof/>
          <w:webHidden/>
        </w:rPr>
        <w:fldChar w:fldCharType="separate"/>
      </w:r>
      <w:ins w:id="957" w:author="Ilkka Rinne" w:date="2022-10-25T15:27:00Z">
        <w:r w:rsidR="002B42CB">
          <w:rPr>
            <w:noProof/>
            <w:webHidden/>
          </w:rPr>
          <w:t>99</w:t>
        </w:r>
      </w:ins>
      <w:ins w:id="958" w:author="Ilkka Rinne" w:date="2022-10-25T14:58:00Z">
        <w:r>
          <w:rPr>
            <w:noProof/>
            <w:webHidden/>
          </w:rPr>
          <w:fldChar w:fldCharType="end"/>
        </w:r>
        <w:r w:rsidRPr="004C086C">
          <w:rPr>
            <w:rStyle w:val="Hyperlink"/>
            <w:noProof/>
          </w:rPr>
          <w:fldChar w:fldCharType="end"/>
        </w:r>
      </w:ins>
    </w:p>
    <w:p w14:paraId="0FCA94E4" w14:textId="2BB78A63" w:rsidR="00744E28" w:rsidRDefault="00744E28">
      <w:pPr>
        <w:pStyle w:val="TOC1"/>
        <w:rPr>
          <w:ins w:id="959" w:author="Ilkka Rinne" w:date="2022-10-25T14:58:00Z"/>
          <w:rFonts w:asciiTheme="minorHAnsi" w:eastAsiaTheme="minorEastAsia" w:hAnsiTheme="minorHAnsi" w:cstheme="minorBidi"/>
          <w:b w:val="0"/>
          <w:noProof/>
          <w:sz w:val="24"/>
          <w:szCs w:val="24"/>
          <w:lang w:val="en-FI" w:eastAsia="zh-CN"/>
        </w:rPr>
      </w:pPr>
      <w:ins w:id="9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Basic Samples</w:t>
        </w:r>
        <w:r>
          <w:rPr>
            <w:noProof/>
            <w:webHidden/>
          </w:rPr>
          <w:tab/>
        </w:r>
        <w:r>
          <w:rPr>
            <w:noProof/>
            <w:webHidden/>
          </w:rPr>
          <w:fldChar w:fldCharType="begin"/>
        </w:r>
        <w:r>
          <w:rPr>
            <w:noProof/>
            <w:webHidden/>
          </w:rPr>
          <w:instrText xml:space="preserve"> PAGEREF _Toc117602600 \h </w:instrText>
        </w:r>
        <w:r>
          <w:rPr>
            <w:noProof/>
            <w:webHidden/>
          </w:rPr>
        </w:r>
      </w:ins>
      <w:r>
        <w:rPr>
          <w:noProof/>
          <w:webHidden/>
        </w:rPr>
        <w:fldChar w:fldCharType="separate"/>
      </w:r>
      <w:ins w:id="961" w:author="Ilkka Rinne" w:date="2022-10-25T15:27:00Z">
        <w:r w:rsidR="002B42CB">
          <w:rPr>
            <w:noProof/>
            <w:webHidden/>
          </w:rPr>
          <w:t>100</w:t>
        </w:r>
      </w:ins>
      <w:ins w:id="962" w:author="Ilkka Rinne" w:date="2022-10-25T14:58:00Z">
        <w:r>
          <w:rPr>
            <w:noProof/>
            <w:webHidden/>
          </w:rPr>
          <w:fldChar w:fldCharType="end"/>
        </w:r>
        <w:r w:rsidRPr="004C086C">
          <w:rPr>
            <w:rStyle w:val="Hyperlink"/>
            <w:noProof/>
          </w:rPr>
          <w:fldChar w:fldCharType="end"/>
        </w:r>
      </w:ins>
    </w:p>
    <w:p w14:paraId="69BEACB7" w14:textId="5A067F72" w:rsidR="00744E28" w:rsidRDefault="00744E28">
      <w:pPr>
        <w:pStyle w:val="TOC2"/>
        <w:rPr>
          <w:ins w:id="963" w:author="Ilkka Rinne" w:date="2022-10-25T14:58:00Z"/>
          <w:rFonts w:asciiTheme="minorHAnsi" w:eastAsiaTheme="minorEastAsia" w:hAnsiTheme="minorHAnsi" w:cstheme="minorBidi"/>
          <w:b w:val="0"/>
          <w:noProof/>
          <w:sz w:val="24"/>
          <w:szCs w:val="24"/>
          <w:lang w:val="en-FI" w:eastAsia="zh-CN"/>
        </w:rPr>
      </w:pPr>
      <w:ins w:id="9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General</w:t>
        </w:r>
        <w:r>
          <w:rPr>
            <w:noProof/>
            <w:webHidden/>
          </w:rPr>
          <w:tab/>
        </w:r>
        <w:r>
          <w:rPr>
            <w:noProof/>
            <w:webHidden/>
          </w:rPr>
          <w:fldChar w:fldCharType="begin"/>
        </w:r>
        <w:r>
          <w:rPr>
            <w:noProof/>
            <w:webHidden/>
          </w:rPr>
          <w:instrText xml:space="preserve"> PAGEREF _Toc117602601 \h </w:instrText>
        </w:r>
        <w:r>
          <w:rPr>
            <w:noProof/>
            <w:webHidden/>
          </w:rPr>
        </w:r>
      </w:ins>
      <w:r>
        <w:rPr>
          <w:noProof/>
          <w:webHidden/>
        </w:rPr>
        <w:fldChar w:fldCharType="separate"/>
      </w:r>
      <w:ins w:id="965" w:author="Ilkka Rinne" w:date="2022-10-25T15:27:00Z">
        <w:r w:rsidR="002B42CB">
          <w:rPr>
            <w:noProof/>
            <w:webHidden/>
          </w:rPr>
          <w:t>100</w:t>
        </w:r>
      </w:ins>
      <w:ins w:id="966" w:author="Ilkka Rinne" w:date="2022-10-25T14:58:00Z">
        <w:r>
          <w:rPr>
            <w:noProof/>
            <w:webHidden/>
          </w:rPr>
          <w:fldChar w:fldCharType="end"/>
        </w:r>
        <w:r w:rsidRPr="004C086C">
          <w:rPr>
            <w:rStyle w:val="Hyperlink"/>
            <w:noProof/>
          </w:rPr>
          <w:fldChar w:fldCharType="end"/>
        </w:r>
      </w:ins>
    </w:p>
    <w:p w14:paraId="52F4EA08" w14:textId="25BF9196" w:rsidR="00744E28" w:rsidRDefault="00744E28">
      <w:pPr>
        <w:pStyle w:val="TOC3"/>
        <w:rPr>
          <w:ins w:id="967" w:author="Ilkka Rinne" w:date="2022-10-25T14:58:00Z"/>
          <w:rFonts w:asciiTheme="minorHAnsi" w:eastAsiaTheme="minorEastAsia" w:hAnsiTheme="minorHAnsi" w:cstheme="minorBidi"/>
          <w:b w:val="0"/>
          <w:noProof/>
          <w:sz w:val="24"/>
          <w:szCs w:val="24"/>
          <w:lang w:val="en-FI" w:eastAsia="zh-CN"/>
        </w:rPr>
      </w:pPr>
      <w:ins w:id="9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Basic Samples Package Requirements Class</w:t>
        </w:r>
        <w:r>
          <w:rPr>
            <w:noProof/>
            <w:webHidden/>
          </w:rPr>
          <w:tab/>
        </w:r>
        <w:r>
          <w:rPr>
            <w:noProof/>
            <w:webHidden/>
          </w:rPr>
          <w:fldChar w:fldCharType="begin"/>
        </w:r>
        <w:r>
          <w:rPr>
            <w:noProof/>
            <w:webHidden/>
          </w:rPr>
          <w:instrText xml:space="preserve"> PAGEREF _Toc117602602 \h </w:instrText>
        </w:r>
        <w:r>
          <w:rPr>
            <w:noProof/>
            <w:webHidden/>
          </w:rPr>
        </w:r>
      </w:ins>
      <w:r>
        <w:rPr>
          <w:noProof/>
          <w:webHidden/>
        </w:rPr>
        <w:fldChar w:fldCharType="separate"/>
      </w:r>
      <w:ins w:id="969" w:author="Ilkka Rinne" w:date="2022-10-25T15:27:00Z">
        <w:r w:rsidR="002B42CB">
          <w:rPr>
            <w:noProof/>
            <w:webHidden/>
          </w:rPr>
          <w:t>100</w:t>
        </w:r>
      </w:ins>
      <w:ins w:id="970" w:author="Ilkka Rinne" w:date="2022-10-25T14:58:00Z">
        <w:r>
          <w:rPr>
            <w:noProof/>
            <w:webHidden/>
          </w:rPr>
          <w:fldChar w:fldCharType="end"/>
        </w:r>
        <w:r w:rsidRPr="004C086C">
          <w:rPr>
            <w:rStyle w:val="Hyperlink"/>
            <w:noProof/>
          </w:rPr>
          <w:fldChar w:fldCharType="end"/>
        </w:r>
      </w:ins>
    </w:p>
    <w:p w14:paraId="18C310EC" w14:textId="702B8D1E" w:rsidR="00744E28" w:rsidRDefault="00744E28">
      <w:pPr>
        <w:pStyle w:val="TOC2"/>
        <w:rPr>
          <w:ins w:id="971" w:author="Ilkka Rinne" w:date="2022-10-25T14:58:00Z"/>
          <w:rFonts w:asciiTheme="minorHAnsi" w:eastAsiaTheme="minorEastAsia" w:hAnsiTheme="minorHAnsi" w:cstheme="minorBidi"/>
          <w:b w:val="0"/>
          <w:noProof/>
          <w:sz w:val="24"/>
          <w:szCs w:val="24"/>
          <w:lang w:val="en-FI" w:eastAsia="zh-CN"/>
        </w:rPr>
      </w:pPr>
      <w:ins w:id="9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w:t>
        </w:r>
        <w:r>
          <w:rPr>
            <w:noProof/>
            <w:webHidden/>
          </w:rPr>
          <w:tab/>
        </w:r>
        <w:r>
          <w:rPr>
            <w:noProof/>
            <w:webHidden/>
          </w:rPr>
          <w:fldChar w:fldCharType="begin"/>
        </w:r>
        <w:r>
          <w:rPr>
            <w:noProof/>
            <w:webHidden/>
          </w:rPr>
          <w:instrText xml:space="preserve"> PAGEREF _Toc117602603 \h </w:instrText>
        </w:r>
        <w:r>
          <w:rPr>
            <w:noProof/>
            <w:webHidden/>
          </w:rPr>
        </w:r>
      </w:ins>
      <w:r>
        <w:rPr>
          <w:noProof/>
          <w:webHidden/>
        </w:rPr>
        <w:fldChar w:fldCharType="separate"/>
      </w:r>
      <w:ins w:id="973" w:author="Ilkka Rinne" w:date="2022-10-25T15:27:00Z">
        <w:r w:rsidR="002B42CB">
          <w:rPr>
            <w:noProof/>
            <w:webHidden/>
          </w:rPr>
          <w:t>101</w:t>
        </w:r>
      </w:ins>
      <w:ins w:id="974" w:author="Ilkka Rinne" w:date="2022-10-25T14:58:00Z">
        <w:r>
          <w:rPr>
            <w:noProof/>
            <w:webHidden/>
          </w:rPr>
          <w:fldChar w:fldCharType="end"/>
        </w:r>
        <w:r w:rsidRPr="004C086C">
          <w:rPr>
            <w:rStyle w:val="Hyperlink"/>
            <w:noProof/>
          </w:rPr>
          <w:fldChar w:fldCharType="end"/>
        </w:r>
      </w:ins>
    </w:p>
    <w:p w14:paraId="0E6CE350" w14:textId="7268D39B" w:rsidR="00744E28" w:rsidRDefault="00744E28">
      <w:pPr>
        <w:pStyle w:val="TOC3"/>
        <w:rPr>
          <w:ins w:id="975" w:author="Ilkka Rinne" w:date="2022-10-25T14:58:00Z"/>
          <w:rFonts w:asciiTheme="minorHAnsi" w:eastAsiaTheme="minorEastAsia" w:hAnsiTheme="minorHAnsi" w:cstheme="minorBidi"/>
          <w:b w:val="0"/>
          <w:noProof/>
          <w:sz w:val="24"/>
          <w:szCs w:val="24"/>
          <w:lang w:val="en-FI" w:eastAsia="zh-CN"/>
        </w:rPr>
      </w:pPr>
      <w:ins w:id="9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_Toc117602604 \h </w:instrText>
        </w:r>
        <w:r>
          <w:rPr>
            <w:noProof/>
            <w:webHidden/>
          </w:rPr>
        </w:r>
      </w:ins>
      <w:r>
        <w:rPr>
          <w:noProof/>
          <w:webHidden/>
        </w:rPr>
        <w:fldChar w:fldCharType="separate"/>
      </w:r>
      <w:ins w:id="977" w:author="Ilkka Rinne" w:date="2022-10-25T15:27:00Z">
        <w:r w:rsidR="002B42CB">
          <w:rPr>
            <w:noProof/>
            <w:webHidden/>
          </w:rPr>
          <w:t>101</w:t>
        </w:r>
      </w:ins>
      <w:ins w:id="978" w:author="Ilkka Rinne" w:date="2022-10-25T14:58:00Z">
        <w:r>
          <w:rPr>
            <w:noProof/>
            <w:webHidden/>
          </w:rPr>
          <w:fldChar w:fldCharType="end"/>
        </w:r>
        <w:r w:rsidRPr="004C086C">
          <w:rPr>
            <w:rStyle w:val="Hyperlink"/>
            <w:noProof/>
          </w:rPr>
          <w:fldChar w:fldCharType="end"/>
        </w:r>
      </w:ins>
    </w:p>
    <w:p w14:paraId="025922AC" w14:textId="7A50EF0F" w:rsidR="00744E28" w:rsidRDefault="00744E28">
      <w:pPr>
        <w:pStyle w:val="TOC2"/>
        <w:rPr>
          <w:ins w:id="979" w:author="Ilkka Rinne" w:date="2022-10-25T14:58:00Z"/>
          <w:rFonts w:asciiTheme="minorHAnsi" w:eastAsiaTheme="minorEastAsia" w:hAnsiTheme="minorHAnsi" w:cstheme="minorBidi"/>
          <w:b w:val="0"/>
          <w:noProof/>
          <w:sz w:val="24"/>
          <w:szCs w:val="24"/>
          <w:lang w:val="en-FI" w:eastAsia="zh-CN"/>
        </w:rPr>
      </w:pPr>
      <w:ins w:id="9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SpatialSample</w:t>
        </w:r>
        <w:r>
          <w:rPr>
            <w:noProof/>
            <w:webHidden/>
          </w:rPr>
          <w:tab/>
        </w:r>
        <w:r>
          <w:rPr>
            <w:noProof/>
            <w:webHidden/>
          </w:rPr>
          <w:fldChar w:fldCharType="begin"/>
        </w:r>
        <w:r>
          <w:rPr>
            <w:noProof/>
            <w:webHidden/>
          </w:rPr>
          <w:instrText xml:space="preserve"> PAGEREF _Toc117602605 \h </w:instrText>
        </w:r>
        <w:r>
          <w:rPr>
            <w:noProof/>
            <w:webHidden/>
          </w:rPr>
        </w:r>
      </w:ins>
      <w:r>
        <w:rPr>
          <w:noProof/>
          <w:webHidden/>
        </w:rPr>
        <w:fldChar w:fldCharType="separate"/>
      </w:r>
      <w:ins w:id="981" w:author="Ilkka Rinne" w:date="2022-10-25T15:27:00Z">
        <w:r w:rsidR="002B42CB">
          <w:rPr>
            <w:noProof/>
            <w:webHidden/>
          </w:rPr>
          <w:t>103</w:t>
        </w:r>
      </w:ins>
      <w:ins w:id="982" w:author="Ilkka Rinne" w:date="2022-10-25T14:58:00Z">
        <w:r>
          <w:rPr>
            <w:noProof/>
            <w:webHidden/>
          </w:rPr>
          <w:fldChar w:fldCharType="end"/>
        </w:r>
        <w:r w:rsidRPr="004C086C">
          <w:rPr>
            <w:rStyle w:val="Hyperlink"/>
            <w:noProof/>
          </w:rPr>
          <w:fldChar w:fldCharType="end"/>
        </w:r>
      </w:ins>
    </w:p>
    <w:p w14:paraId="3093D336" w14:textId="4CF18F09" w:rsidR="00744E28" w:rsidRDefault="00744E28">
      <w:pPr>
        <w:pStyle w:val="TOC3"/>
        <w:rPr>
          <w:ins w:id="983" w:author="Ilkka Rinne" w:date="2022-10-25T14:58:00Z"/>
          <w:rFonts w:asciiTheme="minorHAnsi" w:eastAsiaTheme="minorEastAsia" w:hAnsiTheme="minorHAnsi" w:cstheme="minorBidi"/>
          <w:b w:val="0"/>
          <w:noProof/>
          <w:sz w:val="24"/>
          <w:szCs w:val="24"/>
          <w:lang w:val="en-FI" w:eastAsia="zh-CN"/>
        </w:rPr>
      </w:pPr>
      <w:ins w:id="9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SpatialSample Requirements Class</w:t>
        </w:r>
        <w:r>
          <w:rPr>
            <w:noProof/>
            <w:webHidden/>
          </w:rPr>
          <w:tab/>
        </w:r>
        <w:r>
          <w:rPr>
            <w:noProof/>
            <w:webHidden/>
          </w:rPr>
          <w:fldChar w:fldCharType="begin"/>
        </w:r>
        <w:r>
          <w:rPr>
            <w:noProof/>
            <w:webHidden/>
          </w:rPr>
          <w:instrText xml:space="preserve"> PAGEREF _Toc117602606 \h </w:instrText>
        </w:r>
        <w:r>
          <w:rPr>
            <w:noProof/>
            <w:webHidden/>
          </w:rPr>
        </w:r>
      </w:ins>
      <w:r>
        <w:rPr>
          <w:noProof/>
          <w:webHidden/>
        </w:rPr>
        <w:fldChar w:fldCharType="separate"/>
      </w:r>
      <w:ins w:id="985" w:author="Ilkka Rinne" w:date="2022-10-25T15:27:00Z">
        <w:r w:rsidR="002B42CB">
          <w:rPr>
            <w:noProof/>
            <w:webHidden/>
          </w:rPr>
          <w:t>103</w:t>
        </w:r>
      </w:ins>
      <w:ins w:id="986" w:author="Ilkka Rinne" w:date="2022-10-25T14:58:00Z">
        <w:r>
          <w:rPr>
            <w:noProof/>
            <w:webHidden/>
          </w:rPr>
          <w:fldChar w:fldCharType="end"/>
        </w:r>
        <w:r w:rsidRPr="004C086C">
          <w:rPr>
            <w:rStyle w:val="Hyperlink"/>
            <w:noProof/>
          </w:rPr>
          <w:fldChar w:fldCharType="end"/>
        </w:r>
      </w:ins>
    </w:p>
    <w:p w14:paraId="321A9756" w14:textId="7AB780F9" w:rsidR="00744E28" w:rsidRDefault="00744E28">
      <w:pPr>
        <w:pStyle w:val="TOC3"/>
        <w:rPr>
          <w:ins w:id="987" w:author="Ilkka Rinne" w:date="2022-10-25T14:58:00Z"/>
          <w:rFonts w:asciiTheme="minorHAnsi" w:eastAsiaTheme="minorEastAsia" w:hAnsiTheme="minorHAnsi" w:cstheme="minorBidi"/>
          <w:b w:val="0"/>
          <w:noProof/>
          <w:sz w:val="24"/>
          <w:szCs w:val="24"/>
          <w:lang w:val="en-FI" w:eastAsia="zh-CN"/>
        </w:rPr>
      </w:pPr>
      <w:ins w:id="9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SpatialSample</w:t>
        </w:r>
        <w:r>
          <w:rPr>
            <w:noProof/>
            <w:webHidden/>
          </w:rPr>
          <w:tab/>
        </w:r>
        <w:r>
          <w:rPr>
            <w:noProof/>
            <w:webHidden/>
          </w:rPr>
          <w:fldChar w:fldCharType="begin"/>
        </w:r>
        <w:r>
          <w:rPr>
            <w:noProof/>
            <w:webHidden/>
          </w:rPr>
          <w:instrText xml:space="preserve"> PAGEREF _Toc117602607 \h </w:instrText>
        </w:r>
        <w:r>
          <w:rPr>
            <w:noProof/>
            <w:webHidden/>
          </w:rPr>
        </w:r>
      </w:ins>
      <w:r>
        <w:rPr>
          <w:noProof/>
          <w:webHidden/>
        </w:rPr>
        <w:fldChar w:fldCharType="separate"/>
      </w:r>
      <w:ins w:id="989" w:author="Ilkka Rinne" w:date="2022-10-25T15:27:00Z">
        <w:r w:rsidR="002B42CB">
          <w:rPr>
            <w:noProof/>
            <w:webHidden/>
          </w:rPr>
          <w:t>103</w:t>
        </w:r>
      </w:ins>
      <w:ins w:id="990" w:author="Ilkka Rinne" w:date="2022-10-25T14:58:00Z">
        <w:r>
          <w:rPr>
            <w:noProof/>
            <w:webHidden/>
          </w:rPr>
          <w:fldChar w:fldCharType="end"/>
        </w:r>
        <w:r w:rsidRPr="004C086C">
          <w:rPr>
            <w:rStyle w:val="Hyperlink"/>
            <w:noProof/>
          </w:rPr>
          <w:fldChar w:fldCharType="end"/>
        </w:r>
      </w:ins>
    </w:p>
    <w:p w14:paraId="412C8B1E" w14:textId="4554326C" w:rsidR="00744E28" w:rsidRDefault="00744E28">
      <w:pPr>
        <w:pStyle w:val="TOC3"/>
        <w:rPr>
          <w:ins w:id="991" w:author="Ilkka Rinne" w:date="2022-10-25T14:58:00Z"/>
          <w:rFonts w:asciiTheme="minorHAnsi" w:eastAsiaTheme="minorEastAsia" w:hAnsiTheme="minorHAnsi" w:cstheme="minorBidi"/>
          <w:b w:val="0"/>
          <w:noProof/>
          <w:sz w:val="24"/>
          <w:szCs w:val="24"/>
          <w:lang w:val="en-FI" w:eastAsia="zh-CN"/>
        </w:rPr>
      </w:pPr>
      <w:ins w:id="9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shape</w:t>
        </w:r>
        <w:r>
          <w:rPr>
            <w:noProof/>
            <w:webHidden/>
          </w:rPr>
          <w:tab/>
        </w:r>
        <w:r>
          <w:rPr>
            <w:noProof/>
            <w:webHidden/>
          </w:rPr>
          <w:fldChar w:fldCharType="begin"/>
        </w:r>
        <w:r>
          <w:rPr>
            <w:noProof/>
            <w:webHidden/>
          </w:rPr>
          <w:instrText xml:space="preserve"> PAGEREF _Toc117602608 \h </w:instrText>
        </w:r>
        <w:r>
          <w:rPr>
            <w:noProof/>
            <w:webHidden/>
          </w:rPr>
        </w:r>
      </w:ins>
      <w:r>
        <w:rPr>
          <w:noProof/>
          <w:webHidden/>
        </w:rPr>
        <w:fldChar w:fldCharType="separate"/>
      </w:r>
      <w:ins w:id="993" w:author="Ilkka Rinne" w:date="2022-10-25T15:27:00Z">
        <w:r w:rsidR="002B42CB">
          <w:rPr>
            <w:noProof/>
            <w:webHidden/>
          </w:rPr>
          <w:t>104</w:t>
        </w:r>
      </w:ins>
      <w:ins w:id="994" w:author="Ilkka Rinne" w:date="2022-10-25T14:58:00Z">
        <w:r>
          <w:rPr>
            <w:noProof/>
            <w:webHidden/>
          </w:rPr>
          <w:fldChar w:fldCharType="end"/>
        </w:r>
        <w:r w:rsidRPr="004C086C">
          <w:rPr>
            <w:rStyle w:val="Hyperlink"/>
            <w:noProof/>
          </w:rPr>
          <w:fldChar w:fldCharType="end"/>
        </w:r>
      </w:ins>
    </w:p>
    <w:p w14:paraId="64E1E5AC" w14:textId="2C1F18BF" w:rsidR="00744E28" w:rsidRDefault="00744E28">
      <w:pPr>
        <w:pStyle w:val="TOC3"/>
        <w:rPr>
          <w:ins w:id="995" w:author="Ilkka Rinne" w:date="2022-10-25T14:58:00Z"/>
          <w:rFonts w:asciiTheme="minorHAnsi" w:eastAsiaTheme="minorEastAsia" w:hAnsiTheme="minorHAnsi" w:cstheme="minorBidi"/>
          <w:b w:val="0"/>
          <w:noProof/>
          <w:sz w:val="24"/>
          <w:szCs w:val="24"/>
          <w:lang w:val="en-FI" w:eastAsia="zh-CN"/>
        </w:rPr>
      </w:pPr>
      <w:ins w:id="9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"_Toc117602609"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horizontalPositionalAccuracy</w:t>
        </w:r>
        <w:r>
          <w:rPr>
            <w:noProof/>
            <w:webHidden/>
          </w:rPr>
          <w:tab/>
        </w:r>
        <w:r>
          <w:rPr>
            <w:noProof/>
            <w:webHidden/>
          </w:rPr>
          <w:fldChar w:fldCharType="begin"/>
        </w:r>
        <w:r>
          <w:rPr>
            <w:noProof/>
            <w:webHidden/>
          </w:rPr>
          <w:instrText xml:space="preserve"> PAGEREF _Toc117602609 \h </w:instrText>
        </w:r>
        <w:r>
          <w:rPr>
            <w:noProof/>
            <w:webHidden/>
          </w:rPr>
        </w:r>
      </w:ins>
      <w:r>
        <w:rPr>
          <w:noProof/>
          <w:webHidden/>
        </w:rPr>
        <w:fldChar w:fldCharType="separate"/>
      </w:r>
      <w:ins w:id="997" w:author="Ilkka Rinne" w:date="2022-10-25T15:27:00Z">
        <w:r w:rsidR="002B42CB">
          <w:rPr>
            <w:noProof/>
            <w:webHidden/>
          </w:rPr>
          <w:t>104</w:t>
        </w:r>
      </w:ins>
      <w:ins w:id="998" w:author="Ilkka Rinne" w:date="2022-10-25T14:58:00Z">
        <w:r>
          <w:rPr>
            <w:noProof/>
            <w:webHidden/>
          </w:rPr>
          <w:fldChar w:fldCharType="end"/>
        </w:r>
        <w:r w:rsidRPr="004C086C">
          <w:rPr>
            <w:rStyle w:val="Hyperlink"/>
            <w:noProof/>
          </w:rPr>
          <w:fldChar w:fldCharType="end"/>
        </w:r>
      </w:ins>
    </w:p>
    <w:p w14:paraId="4934E747" w14:textId="1E9539E8" w:rsidR="00744E28" w:rsidRDefault="00744E28">
      <w:pPr>
        <w:pStyle w:val="TOC3"/>
        <w:rPr>
          <w:ins w:id="999" w:author="Ilkka Rinne" w:date="2022-10-25T14:58:00Z"/>
          <w:rFonts w:asciiTheme="minorHAnsi" w:eastAsiaTheme="minorEastAsia" w:hAnsiTheme="minorHAnsi" w:cstheme="minorBidi"/>
          <w:b w:val="0"/>
          <w:noProof/>
          <w:sz w:val="24"/>
          <w:szCs w:val="24"/>
          <w:lang w:val="en-FI" w:eastAsia="zh-CN"/>
        </w:rPr>
      </w:pPr>
      <w:ins w:id="10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13.3.5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verticalPositionalAccuracy</w:t>
        </w:r>
        <w:r>
          <w:rPr>
            <w:noProof/>
            <w:webHidden/>
          </w:rPr>
          <w:tab/>
        </w:r>
        <w:r>
          <w:rPr>
            <w:noProof/>
            <w:webHidden/>
          </w:rPr>
          <w:fldChar w:fldCharType="begin"/>
        </w:r>
        <w:r>
          <w:rPr>
            <w:noProof/>
            <w:webHidden/>
          </w:rPr>
          <w:instrText xml:space="preserve"> PAGEREF _Toc117602610 \h </w:instrText>
        </w:r>
        <w:r>
          <w:rPr>
            <w:noProof/>
            <w:webHidden/>
          </w:rPr>
        </w:r>
      </w:ins>
      <w:r>
        <w:rPr>
          <w:noProof/>
          <w:webHidden/>
        </w:rPr>
        <w:fldChar w:fldCharType="separate"/>
      </w:r>
      <w:ins w:id="1001" w:author="Ilkka Rinne" w:date="2022-10-25T15:27:00Z">
        <w:r w:rsidR="002B42CB">
          <w:rPr>
            <w:noProof/>
            <w:webHidden/>
          </w:rPr>
          <w:t>104</w:t>
        </w:r>
      </w:ins>
      <w:ins w:id="1002" w:author="Ilkka Rinne" w:date="2022-10-25T14:58:00Z">
        <w:r>
          <w:rPr>
            <w:noProof/>
            <w:webHidden/>
          </w:rPr>
          <w:fldChar w:fldCharType="end"/>
        </w:r>
        <w:r w:rsidRPr="004C086C">
          <w:rPr>
            <w:rStyle w:val="Hyperlink"/>
            <w:noProof/>
          </w:rPr>
          <w:fldChar w:fldCharType="end"/>
        </w:r>
      </w:ins>
    </w:p>
    <w:p w14:paraId="0D9968EF" w14:textId="3C5C5FA2" w:rsidR="00744E28" w:rsidRDefault="00744E28">
      <w:pPr>
        <w:pStyle w:val="TOC2"/>
        <w:rPr>
          <w:ins w:id="1003" w:author="Ilkka Rinne" w:date="2022-10-25T14:58:00Z"/>
          <w:rFonts w:asciiTheme="minorHAnsi" w:eastAsiaTheme="minorEastAsia" w:hAnsiTheme="minorHAnsi" w:cstheme="minorBidi"/>
          <w:b w:val="0"/>
          <w:noProof/>
          <w:sz w:val="24"/>
          <w:szCs w:val="24"/>
          <w:lang w:val="en-FI" w:eastAsia="zh-CN"/>
        </w:rPr>
      </w:pPr>
      <w:ins w:id="10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MaterialSample</w:t>
        </w:r>
        <w:r>
          <w:rPr>
            <w:noProof/>
            <w:webHidden/>
          </w:rPr>
          <w:tab/>
        </w:r>
        <w:r>
          <w:rPr>
            <w:noProof/>
            <w:webHidden/>
          </w:rPr>
          <w:fldChar w:fldCharType="begin"/>
        </w:r>
        <w:r>
          <w:rPr>
            <w:noProof/>
            <w:webHidden/>
          </w:rPr>
          <w:instrText xml:space="preserve"> PAGEREF _Toc117602611 \h </w:instrText>
        </w:r>
        <w:r>
          <w:rPr>
            <w:noProof/>
            <w:webHidden/>
          </w:rPr>
        </w:r>
      </w:ins>
      <w:r>
        <w:rPr>
          <w:noProof/>
          <w:webHidden/>
        </w:rPr>
        <w:fldChar w:fldCharType="separate"/>
      </w:r>
      <w:ins w:id="1005" w:author="Ilkka Rinne" w:date="2022-10-25T15:27:00Z">
        <w:r w:rsidR="002B42CB">
          <w:rPr>
            <w:noProof/>
            <w:webHidden/>
          </w:rPr>
          <w:t>104</w:t>
        </w:r>
      </w:ins>
      <w:ins w:id="1006" w:author="Ilkka Rinne" w:date="2022-10-25T14:58:00Z">
        <w:r>
          <w:rPr>
            <w:noProof/>
            <w:webHidden/>
          </w:rPr>
          <w:fldChar w:fldCharType="end"/>
        </w:r>
        <w:r w:rsidRPr="004C086C">
          <w:rPr>
            <w:rStyle w:val="Hyperlink"/>
            <w:noProof/>
          </w:rPr>
          <w:fldChar w:fldCharType="end"/>
        </w:r>
      </w:ins>
    </w:p>
    <w:p w14:paraId="515B6001" w14:textId="6F83EC33" w:rsidR="00744E28" w:rsidRDefault="00744E28">
      <w:pPr>
        <w:pStyle w:val="TOC3"/>
        <w:rPr>
          <w:ins w:id="1007" w:author="Ilkka Rinne" w:date="2022-10-25T14:58:00Z"/>
          <w:rFonts w:asciiTheme="minorHAnsi" w:eastAsiaTheme="minorEastAsia" w:hAnsiTheme="minorHAnsi" w:cstheme="minorBidi"/>
          <w:b w:val="0"/>
          <w:noProof/>
          <w:sz w:val="24"/>
          <w:szCs w:val="24"/>
          <w:lang w:val="en-FI" w:eastAsia="zh-CN"/>
        </w:rPr>
      </w:pPr>
      <w:ins w:id="10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MaterialSample Requirements Class</w:t>
        </w:r>
        <w:r>
          <w:rPr>
            <w:noProof/>
            <w:webHidden/>
          </w:rPr>
          <w:tab/>
        </w:r>
        <w:r>
          <w:rPr>
            <w:noProof/>
            <w:webHidden/>
          </w:rPr>
          <w:fldChar w:fldCharType="begin"/>
        </w:r>
        <w:r>
          <w:rPr>
            <w:noProof/>
            <w:webHidden/>
          </w:rPr>
          <w:instrText xml:space="preserve"> PAGEREF _Toc117602612 \h </w:instrText>
        </w:r>
        <w:r>
          <w:rPr>
            <w:noProof/>
            <w:webHidden/>
          </w:rPr>
        </w:r>
      </w:ins>
      <w:r>
        <w:rPr>
          <w:noProof/>
          <w:webHidden/>
        </w:rPr>
        <w:fldChar w:fldCharType="separate"/>
      </w:r>
      <w:ins w:id="1009" w:author="Ilkka Rinne" w:date="2022-10-25T15:27:00Z">
        <w:r w:rsidR="002B42CB">
          <w:rPr>
            <w:noProof/>
            <w:webHidden/>
          </w:rPr>
          <w:t>104</w:t>
        </w:r>
      </w:ins>
      <w:ins w:id="1010" w:author="Ilkka Rinne" w:date="2022-10-25T14:58:00Z">
        <w:r>
          <w:rPr>
            <w:noProof/>
            <w:webHidden/>
          </w:rPr>
          <w:fldChar w:fldCharType="end"/>
        </w:r>
        <w:r w:rsidRPr="004C086C">
          <w:rPr>
            <w:rStyle w:val="Hyperlink"/>
            <w:noProof/>
          </w:rPr>
          <w:fldChar w:fldCharType="end"/>
        </w:r>
      </w:ins>
    </w:p>
    <w:p w14:paraId="397EF5A2" w14:textId="0597E850" w:rsidR="00744E28" w:rsidRDefault="00744E28">
      <w:pPr>
        <w:pStyle w:val="TOC3"/>
        <w:rPr>
          <w:ins w:id="1011" w:author="Ilkka Rinne" w:date="2022-10-25T14:58:00Z"/>
          <w:rFonts w:asciiTheme="minorHAnsi" w:eastAsiaTheme="minorEastAsia" w:hAnsiTheme="minorHAnsi" w:cstheme="minorBidi"/>
          <w:b w:val="0"/>
          <w:noProof/>
          <w:sz w:val="24"/>
          <w:szCs w:val="24"/>
          <w:lang w:val="en-FI" w:eastAsia="zh-CN"/>
        </w:rPr>
      </w:pPr>
      <w:ins w:id="10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MaterialSample</w:t>
        </w:r>
        <w:r>
          <w:rPr>
            <w:noProof/>
            <w:webHidden/>
          </w:rPr>
          <w:tab/>
        </w:r>
        <w:r>
          <w:rPr>
            <w:noProof/>
            <w:webHidden/>
          </w:rPr>
          <w:fldChar w:fldCharType="begin"/>
        </w:r>
        <w:r>
          <w:rPr>
            <w:noProof/>
            <w:webHidden/>
          </w:rPr>
          <w:instrText xml:space="preserve"> PAGEREF _Toc117602613 \h </w:instrText>
        </w:r>
        <w:r>
          <w:rPr>
            <w:noProof/>
            <w:webHidden/>
          </w:rPr>
        </w:r>
      </w:ins>
      <w:r>
        <w:rPr>
          <w:noProof/>
          <w:webHidden/>
        </w:rPr>
        <w:fldChar w:fldCharType="separate"/>
      </w:r>
      <w:ins w:id="1013" w:author="Ilkka Rinne" w:date="2022-10-25T15:27:00Z">
        <w:r w:rsidR="002B42CB">
          <w:rPr>
            <w:noProof/>
            <w:webHidden/>
          </w:rPr>
          <w:t>105</w:t>
        </w:r>
      </w:ins>
      <w:ins w:id="1014" w:author="Ilkka Rinne" w:date="2022-10-25T14:58:00Z">
        <w:r>
          <w:rPr>
            <w:noProof/>
            <w:webHidden/>
          </w:rPr>
          <w:fldChar w:fldCharType="end"/>
        </w:r>
        <w:r w:rsidRPr="004C086C">
          <w:rPr>
            <w:rStyle w:val="Hyperlink"/>
            <w:noProof/>
          </w:rPr>
          <w:fldChar w:fldCharType="end"/>
        </w:r>
      </w:ins>
    </w:p>
    <w:p w14:paraId="56A21793" w14:textId="3D3FD4E7" w:rsidR="00744E28" w:rsidRDefault="00744E28">
      <w:pPr>
        <w:pStyle w:val="TOC3"/>
        <w:rPr>
          <w:ins w:id="1015" w:author="Ilkka Rinne" w:date="2022-10-25T14:58:00Z"/>
          <w:rFonts w:asciiTheme="minorHAnsi" w:eastAsiaTheme="minorEastAsia" w:hAnsiTheme="minorHAnsi" w:cstheme="minorBidi"/>
          <w:b w:val="0"/>
          <w:noProof/>
          <w:sz w:val="24"/>
          <w:szCs w:val="24"/>
          <w:lang w:val="en-FI" w:eastAsia="zh-CN"/>
        </w:rPr>
      </w:pPr>
      <w:ins w:id="10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size</w:t>
        </w:r>
        <w:r>
          <w:rPr>
            <w:noProof/>
            <w:webHidden/>
          </w:rPr>
          <w:tab/>
        </w:r>
        <w:r>
          <w:rPr>
            <w:noProof/>
            <w:webHidden/>
          </w:rPr>
          <w:fldChar w:fldCharType="begin"/>
        </w:r>
        <w:r>
          <w:rPr>
            <w:noProof/>
            <w:webHidden/>
          </w:rPr>
          <w:instrText xml:space="preserve"> PAGEREF _Toc117602614 \h </w:instrText>
        </w:r>
        <w:r>
          <w:rPr>
            <w:noProof/>
            <w:webHidden/>
          </w:rPr>
        </w:r>
      </w:ins>
      <w:r>
        <w:rPr>
          <w:noProof/>
          <w:webHidden/>
        </w:rPr>
        <w:fldChar w:fldCharType="separate"/>
      </w:r>
      <w:ins w:id="1017" w:author="Ilkka Rinne" w:date="2022-10-25T15:27:00Z">
        <w:r w:rsidR="002B42CB">
          <w:rPr>
            <w:noProof/>
            <w:webHidden/>
          </w:rPr>
          <w:t>105</w:t>
        </w:r>
      </w:ins>
      <w:ins w:id="1018" w:author="Ilkka Rinne" w:date="2022-10-25T14:58:00Z">
        <w:r>
          <w:rPr>
            <w:noProof/>
            <w:webHidden/>
          </w:rPr>
          <w:fldChar w:fldCharType="end"/>
        </w:r>
        <w:r w:rsidRPr="004C086C">
          <w:rPr>
            <w:rStyle w:val="Hyperlink"/>
            <w:noProof/>
          </w:rPr>
          <w:fldChar w:fldCharType="end"/>
        </w:r>
      </w:ins>
    </w:p>
    <w:p w14:paraId="236F466F" w14:textId="6A9C68AC" w:rsidR="00744E28" w:rsidRDefault="00744E28">
      <w:pPr>
        <w:pStyle w:val="TOC3"/>
        <w:rPr>
          <w:ins w:id="1019" w:author="Ilkka Rinne" w:date="2022-10-25T14:58:00Z"/>
          <w:rFonts w:asciiTheme="minorHAnsi" w:eastAsiaTheme="minorEastAsia" w:hAnsiTheme="minorHAnsi" w:cstheme="minorBidi"/>
          <w:b w:val="0"/>
          <w:noProof/>
          <w:sz w:val="24"/>
          <w:szCs w:val="24"/>
          <w:lang w:val="en-FI" w:eastAsia="zh-CN"/>
        </w:rPr>
      </w:pPr>
      <w:ins w:id="10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storageLocation</w:t>
        </w:r>
        <w:r>
          <w:rPr>
            <w:noProof/>
            <w:webHidden/>
          </w:rPr>
          <w:tab/>
        </w:r>
        <w:r>
          <w:rPr>
            <w:noProof/>
            <w:webHidden/>
          </w:rPr>
          <w:fldChar w:fldCharType="begin"/>
        </w:r>
        <w:r>
          <w:rPr>
            <w:noProof/>
            <w:webHidden/>
          </w:rPr>
          <w:instrText xml:space="preserve"> PAGEREF _Toc117602615 \h </w:instrText>
        </w:r>
        <w:r>
          <w:rPr>
            <w:noProof/>
            <w:webHidden/>
          </w:rPr>
        </w:r>
      </w:ins>
      <w:r>
        <w:rPr>
          <w:noProof/>
          <w:webHidden/>
        </w:rPr>
        <w:fldChar w:fldCharType="separate"/>
      </w:r>
      <w:ins w:id="1021" w:author="Ilkka Rinne" w:date="2022-10-25T15:27:00Z">
        <w:r w:rsidR="002B42CB">
          <w:rPr>
            <w:noProof/>
            <w:webHidden/>
          </w:rPr>
          <w:t>105</w:t>
        </w:r>
      </w:ins>
      <w:ins w:id="1022" w:author="Ilkka Rinne" w:date="2022-10-25T14:58:00Z">
        <w:r>
          <w:rPr>
            <w:noProof/>
            <w:webHidden/>
          </w:rPr>
          <w:fldChar w:fldCharType="end"/>
        </w:r>
        <w:r w:rsidRPr="004C086C">
          <w:rPr>
            <w:rStyle w:val="Hyperlink"/>
            <w:noProof/>
          </w:rPr>
          <w:fldChar w:fldCharType="end"/>
        </w:r>
      </w:ins>
    </w:p>
    <w:p w14:paraId="7EEDD69A" w14:textId="7B1D96CF" w:rsidR="00744E28" w:rsidRDefault="00744E28">
      <w:pPr>
        <w:pStyle w:val="TOC3"/>
        <w:rPr>
          <w:ins w:id="1023" w:author="Ilkka Rinne" w:date="2022-10-25T14:58:00Z"/>
          <w:rFonts w:asciiTheme="minorHAnsi" w:eastAsiaTheme="minorEastAsia" w:hAnsiTheme="minorHAnsi" w:cstheme="minorBidi"/>
          <w:b w:val="0"/>
          <w:noProof/>
          <w:sz w:val="24"/>
          <w:szCs w:val="24"/>
          <w:lang w:val="en-FI" w:eastAsia="zh-CN"/>
        </w:rPr>
      </w:pPr>
      <w:ins w:id="10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13.4.5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sourceLocation</w:t>
        </w:r>
        <w:r>
          <w:rPr>
            <w:noProof/>
            <w:webHidden/>
          </w:rPr>
          <w:tab/>
        </w:r>
        <w:r>
          <w:rPr>
            <w:noProof/>
            <w:webHidden/>
          </w:rPr>
          <w:fldChar w:fldCharType="begin"/>
        </w:r>
        <w:r>
          <w:rPr>
            <w:noProof/>
            <w:webHidden/>
          </w:rPr>
          <w:instrText xml:space="preserve"> PAGEREF _Toc117602616 \h </w:instrText>
        </w:r>
        <w:r>
          <w:rPr>
            <w:noProof/>
            <w:webHidden/>
          </w:rPr>
        </w:r>
      </w:ins>
      <w:r>
        <w:rPr>
          <w:noProof/>
          <w:webHidden/>
        </w:rPr>
        <w:fldChar w:fldCharType="separate"/>
      </w:r>
      <w:ins w:id="1025" w:author="Ilkka Rinne" w:date="2022-10-25T15:27:00Z">
        <w:r w:rsidR="002B42CB">
          <w:rPr>
            <w:noProof/>
            <w:webHidden/>
          </w:rPr>
          <w:t>105</w:t>
        </w:r>
      </w:ins>
      <w:ins w:id="1026" w:author="Ilkka Rinne" w:date="2022-10-25T14:58:00Z">
        <w:r>
          <w:rPr>
            <w:noProof/>
            <w:webHidden/>
          </w:rPr>
          <w:fldChar w:fldCharType="end"/>
        </w:r>
        <w:r w:rsidRPr="004C086C">
          <w:rPr>
            <w:rStyle w:val="Hyperlink"/>
            <w:noProof/>
          </w:rPr>
          <w:fldChar w:fldCharType="end"/>
        </w:r>
      </w:ins>
    </w:p>
    <w:p w14:paraId="054EE0B0" w14:textId="6FF32B06" w:rsidR="00744E28" w:rsidRDefault="00744E28">
      <w:pPr>
        <w:pStyle w:val="TOC2"/>
        <w:rPr>
          <w:ins w:id="1027" w:author="Ilkka Rinne" w:date="2022-10-25T14:58:00Z"/>
          <w:rFonts w:asciiTheme="minorHAnsi" w:eastAsiaTheme="minorEastAsia" w:hAnsiTheme="minorHAnsi" w:cstheme="minorBidi"/>
          <w:b w:val="0"/>
          <w:noProof/>
          <w:sz w:val="24"/>
          <w:szCs w:val="24"/>
          <w:lang w:val="en-FI" w:eastAsia="zh-CN"/>
        </w:rPr>
      </w:pPr>
      <w:ins w:id="10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StatisticalSample</w:t>
        </w:r>
        <w:r>
          <w:rPr>
            <w:noProof/>
            <w:webHidden/>
          </w:rPr>
          <w:tab/>
        </w:r>
        <w:r>
          <w:rPr>
            <w:noProof/>
            <w:webHidden/>
          </w:rPr>
          <w:fldChar w:fldCharType="begin"/>
        </w:r>
        <w:r>
          <w:rPr>
            <w:noProof/>
            <w:webHidden/>
          </w:rPr>
          <w:instrText xml:space="preserve"> PAGEREF _Toc117602617 \h </w:instrText>
        </w:r>
        <w:r>
          <w:rPr>
            <w:noProof/>
            <w:webHidden/>
          </w:rPr>
        </w:r>
      </w:ins>
      <w:r>
        <w:rPr>
          <w:noProof/>
          <w:webHidden/>
        </w:rPr>
        <w:fldChar w:fldCharType="separate"/>
      </w:r>
      <w:ins w:id="1029" w:author="Ilkka Rinne" w:date="2022-10-25T15:27:00Z">
        <w:r w:rsidR="002B42CB">
          <w:rPr>
            <w:noProof/>
            <w:webHidden/>
          </w:rPr>
          <w:t>106</w:t>
        </w:r>
      </w:ins>
      <w:ins w:id="1030" w:author="Ilkka Rinne" w:date="2022-10-25T14:58:00Z">
        <w:r>
          <w:rPr>
            <w:noProof/>
            <w:webHidden/>
          </w:rPr>
          <w:fldChar w:fldCharType="end"/>
        </w:r>
        <w:r w:rsidRPr="004C086C">
          <w:rPr>
            <w:rStyle w:val="Hyperlink"/>
            <w:noProof/>
          </w:rPr>
          <w:fldChar w:fldCharType="end"/>
        </w:r>
      </w:ins>
    </w:p>
    <w:p w14:paraId="3E0E7476" w14:textId="01C3E93F" w:rsidR="00744E28" w:rsidRDefault="00744E28">
      <w:pPr>
        <w:pStyle w:val="TOC3"/>
        <w:rPr>
          <w:ins w:id="1031" w:author="Ilkka Rinne" w:date="2022-10-25T14:58:00Z"/>
          <w:rFonts w:asciiTheme="minorHAnsi" w:eastAsiaTheme="minorEastAsia" w:hAnsiTheme="minorHAnsi" w:cstheme="minorBidi"/>
          <w:b w:val="0"/>
          <w:noProof/>
          <w:sz w:val="24"/>
          <w:szCs w:val="24"/>
          <w:lang w:val="en-FI" w:eastAsia="zh-CN"/>
        </w:rPr>
      </w:pPr>
      <w:ins w:id="10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StatisticalSample Requirements Class</w:t>
        </w:r>
        <w:r>
          <w:rPr>
            <w:noProof/>
            <w:webHidden/>
          </w:rPr>
          <w:tab/>
        </w:r>
        <w:r>
          <w:rPr>
            <w:noProof/>
            <w:webHidden/>
          </w:rPr>
          <w:fldChar w:fldCharType="begin"/>
        </w:r>
        <w:r>
          <w:rPr>
            <w:noProof/>
            <w:webHidden/>
          </w:rPr>
          <w:instrText xml:space="preserve"> PAGEREF _Toc117602618 \h </w:instrText>
        </w:r>
        <w:r>
          <w:rPr>
            <w:noProof/>
            <w:webHidden/>
          </w:rPr>
        </w:r>
      </w:ins>
      <w:r>
        <w:rPr>
          <w:noProof/>
          <w:webHidden/>
        </w:rPr>
        <w:fldChar w:fldCharType="separate"/>
      </w:r>
      <w:ins w:id="1033" w:author="Ilkka Rinne" w:date="2022-10-25T15:27:00Z">
        <w:r w:rsidR="002B42CB">
          <w:rPr>
            <w:noProof/>
            <w:webHidden/>
          </w:rPr>
          <w:t>106</w:t>
        </w:r>
      </w:ins>
      <w:ins w:id="1034" w:author="Ilkka Rinne" w:date="2022-10-25T14:58:00Z">
        <w:r>
          <w:rPr>
            <w:noProof/>
            <w:webHidden/>
          </w:rPr>
          <w:fldChar w:fldCharType="end"/>
        </w:r>
        <w:r w:rsidRPr="004C086C">
          <w:rPr>
            <w:rStyle w:val="Hyperlink"/>
            <w:noProof/>
          </w:rPr>
          <w:fldChar w:fldCharType="end"/>
        </w:r>
      </w:ins>
    </w:p>
    <w:p w14:paraId="4B96B95E" w14:textId="16BF78B2" w:rsidR="00744E28" w:rsidRDefault="00744E28">
      <w:pPr>
        <w:pStyle w:val="TOC3"/>
        <w:rPr>
          <w:ins w:id="1035" w:author="Ilkka Rinne" w:date="2022-10-25T14:58:00Z"/>
          <w:rFonts w:asciiTheme="minorHAnsi" w:eastAsiaTheme="minorEastAsia" w:hAnsiTheme="minorHAnsi" w:cstheme="minorBidi"/>
          <w:b w:val="0"/>
          <w:noProof/>
          <w:sz w:val="24"/>
          <w:szCs w:val="24"/>
          <w:lang w:val="en-FI" w:eastAsia="zh-CN"/>
        </w:rPr>
      </w:pPr>
      <w:ins w:id="10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"_Toc117602619"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13.5.2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StatisticalSample</w:t>
        </w:r>
        <w:r>
          <w:rPr>
            <w:noProof/>
            <w:webHidden/>
          </w:rPr>
          <w:tab/>
        </w:r>
        <w:r>
          <w:rPr>
            <w:noProof/>
            <w:webHidden/>
          </w:rPr>
          <w:fldChar w:fldCharType="begin"/>
        </w:r>
        <w:r>
          <w:rPr>
            <w:noProof/>
            <w:webHidden/>
          </w:rPr>
          <w:instrText xml:space="preserve"> PAGEREF _Toc117602619 \h </w:instrText>
        </w:r>
        <w:r>
          <w:rPr>
            <w:noProof/>
            <w:webHidden/>
          </w:rPr>
        </w:r>
      </w:ins>
      <w:r>
        <w:rPr>
          <w:noProof/>
          <w:webHidden/>
        </w:rPr>
        <w:fldChar w:fldCharType="separate"/>
      </w:r>
      <w:ins w:id="1037" w:author="Ilkka Rinne" w:date="2022-10-25T15:27:00Z">
        <w:r w:rsidR="002B42CB">
          <w:rPr>
            <w:noProof/>
            <w:webHidden/>
          </w:rPr>
          <w:t>106</w:t>
        </w:r>
      </w:ins>
      <w:ins w:id="1038" w:author="Ilkka Rinne" w:date="2022-10-25T14:58:00Z">
        <w:r>
          <w:rPr>
            <w:noProof/>
            <w:webHidden/>
          </w:rPr>
          <w:fldChar w:fldCharType="end"/>
        </w:r>
        <w:r w:rsidRPr="004C086C">
          <w:rPr>
            <w:rStyle w:val="Hyperlink"/>
            <w:noProof/>
          </w:rPr>
          <w:fldChar w:fldCharType="end"/>
        </w:r>
      </w:ins>
    </w:p>
    <w:p w14:paraId="70523791" w14:textId="14C61E20" w:rsidR="00744E28" w:rsidRDefault="00744E28">
      <w:pPr>
        <w:pStyle w:val="TOC3"/>
        <w:rPr>
          <w:ins w:id="1039" w:author="Ilkka Rinne" w:date="2022-10-25T14:58:00Z"/>
          <w:rFonts w:asciiTheme="minorHAnsi" w:eastAsiaTheme="minorEastAsia" w:hAnsiTheme="minorHAnsi" w:cstheme="minorBidi"/>
          <w:b w:val="0"/>
          <w:noProof/>
          <w:sz w:val="24"/>
          <w:szCs w:val="24"/>
          <w:lang w:val="en-FI" w:eastAsia="zh-CN"/>
        </w:rPr>
      </w:pPr>
      <w:ins w:id="10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13.5.3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_Toc117602620 \h </w:instrText>
        </w:r>
        <w:r>
          <w:rPr>
            <w:noProof/>
            <w:webHidden/>
          </w:rPr>
        </w:r>
      </w:ins>
      <w:r>
        <w:rPr>
          <w:noProof/>
          <w:webHidden/>
        </w:rPr>
        <w:fldChar w:fldCharType="separate"/>
      </w:r>
      <w:ins w:id="1041" w:author="Ilkka Rinne" w:date="2022-10-25T15:27:00Z">
        <w:r w:rsidR="002B42CB">
          <w:rPr>
            <w:noProof/>
            <w:webHidden/>
          </w:rPr>
          <w:t>106</w:t>
        </w:r>
      </w:ins>
      <w:ins w:id="1042" w:author="Ilkka Rinne" w:date="2022-10-25T14:58:00Z">
        <w:r>
          <w:rPr>
            <w:noProof/>
            <w:webHidden/>
          </w:rPr>
          <w:fldChar w:fldCharType="end"/>
        </w:r>
        <w:r w:rsidRPr="004C086C">
          <w:rPr>
            <w:rStyle w:val="Hyperlink"/>
            <w:noProof/>
          </w:rPr>
          <w:fldChar w:fldCharType="end"/>
        </w:r>
      </w:ins>
    </w:p>
    <w:p w14:paraId="1D2AAF83" w14:textId="0269008C" w:rsidR="00744E28" w:rsidRDefault="00744E28">
      <w:pPr>
        <w:pStyle w:val="TOC2"/>
        <w:rPr>
          <w:ins w:id="1043" w:author="Ilkka Rinne" w:date="2022-10-25T14:58:00Z"/>
          <w:rFonts w:asciiTheme="minorHAnsi" w:eastAsiaTheme="minorEastAsia" w:hAnsiTheme="minorHAnsi" w:cstheme="minorBidi"/>
          <w:b w:val="0"/>
          <w:noProof/>
          <w:sz w:val="24"/>
          <w:szCs w:val="24"/>
          <w:lang w:val="en-FI" w:eastAsia="zh-CN"/>
        </w:rPr>
      </w:pPr>
      <w:ins w:id="10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13.6</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w:t>
        </w:r>
        <w:r>
          <w:rPr>
            <w:noProof/>
            <w:webHidden/>
          </w:rPr>
          <w:tab/>
        </w:r>
        <w:r>
          <w:rPr>
            <w:noProof/>
            <w:webHidden/>
          </w:rPr>
          <w:fldChar w:fldCharType="begin"/>
        </w:r>
        <w:r>
          <w:rPr>
            <w:noProof/>
            <w:webHidden/>
          </w:rPr>
          <w:instrText xml:space="preserve"> PAGEREF _Toc117602621 \h </w:instrText>
        </w:r>
        <w:r>
          <w:rPr>
            <w:noProof/>
            <w:webHidden/>
          </w:rPr>
        </w:r>
      </w:ins>
      <w:r>
        <w:rPr>
          <w:noProof/>
          <w:webHidden/>
        </w:rPr>
        <w:fldChar w:fldCharType="separate"/>
      </w:r>
      <w:ins w:id="1045" w:author="Ilkka Rinne" w:date="2022-10-25T15:27:00Z">
        <w:r w:rsidR="002B42CB">
          <w:rPr>
            <w:noProof/>
            <w:webHidden/>
          </w:rPr>
          <w:t>107</w:t>
        </w:r>
      </w:ins>
      <w:ins w:id="1046" w:author="Ilkka Rinne" w:date="2022-10-25T14:58:00Z">
        <w:r>
          <w:rPr>
            <w:noProof/>
            <w:webHidden/>
          </w:rPr>
          <w:fldChar w:fldCharType="end"/>
        </w:r>
        <w:r w:rsidRPr="004C086C">
          <w:rPr>
            <w:rStyle w:val="Hyperlink"/>
            <w:noProof/>
          </w:rPr>
          <w:fldChar w:fldCharType="end"/>
        </w:r>
      </w:ins>
    </w:p>
    <w:p w14:paraId="099BF58E" w14:textId="60476328" w:rsidR="00744E28" w:rsidRDefault="00744E28">
      <w:pPr>
        <w:pStyle w:val="TOC3"/>
        <w:rPr>
          <w:ins w:id="1047" w:author="Ilkka Rinne" w:date="2022-10-25T14:58:00Z"/>
          <w:rFonts w:asciiTheme="minorHAnsi" w:eastAsiaTheme="minorEastAsia" w:hAnsiTheme="minorHAnsi" w:cstheme="minorBidi"/>
          <w:b w:val="0"/>
          <w:noProof/>
          <w:sz w:val="24"/>
          <w:szCs w:val="24"/>
          <w:lang w:val="en-FI" w:eastAsia="zh-CN"/>
        </w:rPr>
      </w:pPr>
      <w:ins w:id="10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13.6.1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_Toc117602622 \h </w:instrText>
        </w:r>
        <w:r>
          <w:rPr>
            <w:noProof/>
            <w:webHidden/>
          </w:rPr>
        </w:r>
      </w:ins>
      <w:r>
        <w:rPr>
          <w:noProof/>
          <w:webHidden/>
        </w:rPr>
        <w:fldChar w:fldCharType="separate"/>
      </w:r>
      <w:ins w:id="1049" w:author="Ilkka Rinne" w:date="2022-10-25T15:27:00Z">
        <w:r w:rsidR="002B42CB">
          <w:rPr>
            <w:noProof/>
            <w:webHidden/>
          </w:rPr>
          <w:t>107</w:t>
        </w:r>
      </w:ins>
      <w:ins w:id="1050" w:author="Ilkka Rinne" w:date="2022-10-25T14:58:00Z">
        <w:r>
          <w:rPr>
            <w:noProof/>
            <w:webHidden/>
          </w:rPr>
          <w:fldChar w:fldCharType="end"/>
        </w:r>
        <w:r w:rsidRPr="004C086C">
          <w:rPr>
            <w:rStyle w:val="Hyperlink"/>
            <w:noProof/>
          </w:rPr>
          <w:fldChar w:fldCharType="end"/>
        </w:r>
      </w:ins>
    </w:p>
    <w:p w14:paraId="3F280E92" w14:textId="66F917BE" w:rsidR="00744E28" w:rsidRDefault="00744E28">
      <w:pPr>
        <w:pStyle w:val="TOC2"/>
        <w:rPr>
          <w:ins w:id="1051" w:author="Ilkka Rinne" w:date="2022-10-25T14:58:00Z"/>
          <w:rFonts w:asciiTheme="minorHAnsi" w:eastAsiaTheme="minorEastAsia" w:hAnsiTheme="minorHAnsi" w:cstheme="minorBidi"/>
          <w:b w:val="0"/>
          <w:noProof/>
          <w:sz w:val="24"/>
          <w:szCs w:val="24"/>
          <w:lang w:val="en-FI" w:eastAsia="zh-CN"/>
        </w:rPr>
      </w:pPr>
      <w:ins w:id="10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13.7</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Sampler</w:t>
        </w:r>
        <w:r>
          <w:rPr>
            <w:noProof/>
            <w:webHidden/>
          </w:rPr>
          <w:tab/>
        </w:r>
        <w:r>
          <w:rPr>
            <w:noProof/>
            <w:webHidden/>
          </w:rPr>
          <w:fldChar w:fldCharType="begin"/>
        </w:r>
        <w:r>
          <w:rPr>
            <w:noProof/>
            <w:webHidden/>
          </w:rPr>
          <w:instrText xml:space="preserve"> PAGEREF _Toc117602623 \h </w:instrText>
        </w:r>
        <w:r>
          <w:rPr>
            <w:noProof/>
            <w:webHidden/>
          </w:rPr>
        </w:r>
      </w:ins>
      <w:r>
        <w:rPr>
          <w:noProof/>
          <w:webHidden/>
        </w:rPr>
        <w:fldChar w:fldCharType="separate"/>
      </w:r>
      <w:ins w:id="1053" w:author="Ilkka Rinne" w:date="2022-10-25T15:27:00Z">
        <w:r w:rsidR="002B42CB">
          <w:rPr>
            <w:noProof/>
            <w:webHidden/>
          </w:rPr>
          <w:t>108</w:t>
        </w:r>
      </w:ins>
      <w:ins w:id="1054" w:author="Ilkka Rinne" w:date="2022-10-25T14:58:00Z">
        <w:r>
          <w:rPr>
            <w:noProof/>
            <w:webHidden/>
          </w:rPr>
          <w:fldChar w:fldCharType="end"/>
        </w:r>
        <w:r w:rsidRPr="004C086C">
          <w:rPr>
            <w:rStyle w:val="Hyperlink"/>
            <w:noProof/>
          </w:rPr>
          <w:fldChar w:fldCharType="end"/>
        </w:r>
      </w:ins>
    </w:p>
    <w:p w14:paraId="7EC3C38A" w14:textId="04C25F43" w:rsidR="00744E28" w:rsidRDefault="00744E28">
      <w:pPr>
        <w:pStyle w:val="TOC3"/>
        <w:rPr>
          <w:ins w:id="1055" w:author="Ilkka Rinne" w:date="2022-10-25T14:58:00Z"/>
          <w:rFonts w:asciiTheme="minorHAnsi" w:eastAsiaTheme="minorEastAsia" w:hAnsiTheme="minorHAnsi" w:cstheme="minorBidi"/>
          <w:b w:val="0"/>
          <w:noProof/>
          <w:sz w:val="24"/>
          <w:szCs w:val="24"/>
          <w:lang w:val="en-FI" w:eastAsia="zh-CN"/>
        </w:rPr>
      </w:pPr>
      <w:ins w:id="10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13.7.1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_Toc117602624 \h </w:instrText>
        </w:r>
        <w:r>
          <w:rPr>
            <w:noProof/>
            <w:webHidden/>
          </w:rPr>
        </w:r>
      </w:ins>
      <w:r>
        <w:rPr>
          <w:noProof/>
          <w:webHidden/>
        </w:rPr>
        <w:fldChar w:fldCharType="separate"/>
      </w:r>
      <w:ins w:id="1057" w:author="Ilkka Rinne" w:date="2022-10-25T15:27:00Z">
        <w:r w:rsidR="002B42CB">
          <w:rPr>
            <w:noProof/>
            <w:webHidden/>
          </w:rPr>
          <w:t>108</w:t>
        </w:r>
      </w:ins>
      <w:ins w:id="1058" w:author="Ilkka Rinne" w:date="2022-10-25T14:58:00Z">
        <w:r>
          <w:rPr>
            <w:noProof/>
            <w:webHidden/>
          </w:rPr>
          <w:fldChar w:fldCharType="end"/>
        </w:r>
        <w:r w:rsidRPr="004C086C">
          <w:rPr>
            <w:rStyle w:val="Hyperlink"/>
            <w:noProof/>
          </w:rPr>
          <w:fldChar w:fldCharType="end"/>
        </w:r>
      </w:ins>
    </w:p>
    <w:p w14:paraId="3731706E" w14:textId="6FDAA7FE" w:rsidR="00744E28" w:rsidRDefault="00744E28">
      <w:pPr>
        <w:pStyle w:val="TOC2"/>
        <w:rPr>
          <w:ins w:id="1059" w:author="Ilkka Rinne" w:date="2022-10-25T14:58:00Z"/>
          <w:rFonts w:asciiTheme="minorHAnsi" w:eastAsiaTheme="minorEastAsia" w:hAnsiTheme="minorHAnsi" w:cstheme="minorBidi"/>
          <w:b w:val="0"/>
          <w:noProof/>
          <w:sz w:val="24"/>
          <w:szCs w:val="24"/>
          <w:lang w:val="en-FI" w:eastAsia="zh-CN"/>
        </w:rPr>
      </w:pPr>
      <w:ins w:id="10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13.8</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SamplingProcedure</w:t>
        </w:r>
        <w:r>
          <w:rPr>
            <w:noProof/>
            <w:webHidden/>
          </w:rPr>
          <w:tab/>
        </w:r>
        <w:r>
          <w:rPr>
            <w:noProof/>
            <w:webHidden/>
          </w:rPr>
          <w:fldChar w:fldCharType="begin"/>
        </w:r>
        <w:r>
          <w:rPr>
            <w:noProof/>
            <w:webHidden/>
          </w:rPr>
          <w:instrText xml:space="preserve"> PAGEREF _Toc117602625 \h </w:instrText>
        </w:r>
        <w:r>
          <w:rPr>
            <w:noProof/>
            <w:webHidden/>
          </w:rPr>
        </w:r>
      </w:ins>
      <w:r>
        <w:rPr>
          <w:noProof/>
          <w:webHidden/>
        </w:rPr>
        <w:fldChar w:fldCharType="separate"/>
      </w:r>
      <w:ins w:id="1061" w:author="Ilkka Rinne" w:date="2022-10-25T15:27:00Z">
        <w:r w:rsidR="002B42CB">
          <w:rPr>
            <w:noProof/>
            <w:webHidden/>
          </w:rPr>
          <w:t>110</w:t>
        </w:r>
      </w:ins>
      <w:ins w:id="1062" w:author="Ilkka Rinne" w:date="2022-10-25T14:58:00Z">
        <w:r>
          <w:rPr>
            <w:noProof/>
            <w:webHidden/>
          </w:rPr>
          <w:fldChar w:fldCharType="end"/>
        </w:r>
        <w:r w:rsidRPr="004C086C">
          <w:rPr>
            <w:rStyle w:val="Hyperlink"/>
            <w:noProof/>
          </w:rPr>
          <w:fldChar w:fldCharType="end"/>
        </w:r>
      </w:ins>
    </w:p>
    <w:p w14:paraId="7EB309FE" w14:textId="67F320DC" w:rsidR="00744E28" w:rsidRDefault="00744E28">
      <w:pPr>
        <w:pStyle w:val="TOC3"/>
        <w:rPr>
          <w:ins w:id="1063" w:author="Ilkka Rinne" w:date="2022-10-25T14:58:00Z"/>
          <w:rFonts w:asciiTheme="minorHAnsi" w:eastAsiaTheme="minorEastAsia" w:hAnsiTheme="minorHAnsi" w:cstheme="minorBidi"/>
          <w:b w:val="0"/>
          <w:noProof/>
          <w:sz w:val="24"/>
          <w:szCs w:val="24"/>
          <w:lang w:val="en-FI" w:eastAsia="zh-CN"/>
        </w:rPr>
      </w:pPr>
      <w:ins w:id="10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13.8.1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_Toc117602626 \h </w:instrText>
        </w:r>
        <w:r>
          <w:rPr>
            <w:noProof/>
            <w:webHidden/>
          </w:rPr>
        </w:r>
      </w:ins>
      <w:r>
        <w:rPr>
          <w:noProof/>
          <w:webHidden/>
        </w:rPr>
        <w:fldChar w:fldCharType="separate"/>
      </w:r>
      <w:ins w:id="1065" w:author="Ilkka Rinne" w:date="2022-10-25T15:27:00Z">
        <w:r w:rsidR="002B42CB">
          <w:rPr>
            <w:noProof/>
            <w:webHidden/>
          </w:rPr>
          <w:t>110</w:t>
        </w:r>
      </w:ins>
      <w:ins w:id="1066" w:author="Ilkka Rinne" w:date="2022-10-25T14:58:00Z">
        <w:r>
          <w:rPr>
            <w:noProof/>
            <w:webHidden/>
          </w:rPr>
          <w:fldChar w:fldCharType="end"/>
        </w:r>
        <w:r w:rsidRPr="004C086C">
          <w:rPr>
            <w:rStyle w:val="Hyperlink"/>
            <w:noProof/>
          </w:rPr>
          <w:fldChar w:fldCharType="end"/>
        </w:r>
      </w:ins>
    </w:p>
    <w:p w14:paraId="359353E7" w14:textId="49B9F990" w:rsidR="00744E28" w:rsidRDefault="00744E28">
      <w:pPr>
        <w:pStyle w:val="TOC2"/>
        <w:rPr>
          <w:ins w:id="1067" w:author="Ilkka Rinne" w:date="2022-10-25T14:58:00Z"/>
          <w:rFonts w:asciiTheme="minorHAnsi" w:eastAsiaTheme="minorEastAsia" w:hAnsiTheme="minorHAnsi" w:cstheme="minorBidi"/>
          <w:b w:val="0"/>
          <w:noProof/>
          <w:sz w:val="24"/>
          <w:szCs w:val="24"/>
          <w:lang w:val="en-FI" w:eastAsia="zh-CN"/>
        </w:rPr>
      </w:pPr>
      <w:ins w:id="10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13.9</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_Toc117602627 \h </w:instrText>
        </w:r>
        <w:r>
          <w:rPr>
            <w:noProof/>
            <w:webHidden/>
          </w:rPr>
        </w:r>
      </w:ins>
      <w:r>
        <w:rPr>
          <w:noProof/>
          <w:webHidden/>
        </w:rPr>
        <w:fldChar w:fldCharType="separate"/>
      </w:r>
      <w:ins w:id="1069" w:author="Ilkka Rinne" w:date="2022-10-25T15:27:00Z">
        <w:r w:rsidR="002B42CB">
          <w:rPr>
            <w:noProof/>
            <w:webHidden/>
          </w:rPr>
          <w:t>111</w:t>
        </w:r>
      </w:ins>
      <w:ins w:id="1070" w:author="Ilkka Rinne" w:date="2022-10-25T14:58:00Z">
        <w:r>
          <w:rPr>
            <w:noProof/>
            <w:webHidden/>
          </w:rPr>
          <w:fldChar w:fldCharType="end"/>
        </w:r>
        <w:r w:rsidRPr="004C086C">
          <w:rPr>
            <w:rStyle w:val="Hyperlink"/>
            <w:noProof/>
          </w:rPr>
          <w:fldChar w:fldCharType="end"/>
        </w:r>
      </w:ins>
    </w:p>
    <w:p w14:paraId="70069DDB" w14:textId="0CD5BD68" w:rsidR="00744E28" w:rsidRDefault="00744E28">
      <w:pPr>
        <w:pStyle w:val="TOC3"/>
        <w:rPr>
          <w:ins w:id="1071" w:author="Ilkka Rinne" w:date="2022-10-25T14:58:00Z"/>
          <w:rFonts w:asciiTheme="minorHAnsi" w:eastAsiaTheme="minorEastAsia" w:hAnsiTheme="minorHAnsi" w:cstheme="minorBidi"/>
          <w:b w:val="0"/>
          <w:noProof/>
          <w:sz w:val="24"/>
          <w:szCs w:val="24"/>
          <w:lang w:val="en-FI" w:eastAsia="zh-CN"/>
        </w:rPr>
      </w:pPr>
      <w:ins w:id="10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"_Toc117602628"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13.9.1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_Toc117602628 \h </w:instrText>
        </w:r>
        <w:r>
          <w:rPr>
            <w:noProof/>
            <w:webHidden/>
          </w:rPr>
        </w:r>
      </w:ins>
      <w:r>
        <w:rPr>
          <w:noProof/>
          <w:webHidden/>
        </w:rPr>
        <w:fldChar w:fldCharType="separate"/>
      </w:r>
      <w:ins w:id="1073" w:author="Ilkka Rinne" w:date="2022-10-25T15:27:00Z">
        <w:r w:rsidR="002B42CB">
          <w:rPr>
            <w:noProof/>
            <w:webHidden/>
          </w:rPr>
          <w:t>111</w:t>
        </w:r>
      </w:ins>
      <w:ins w:id="1074" w:author="Ilkka Rinne" w:date="2022-10-25T14:58:00Z">
        <w:r>
          <w:rPr>
            <w:noProof/>
            <w:webHidden/>
          </w:rPr>
          <w:fldChar w:fldCharType="end"/>
        </w:r>
        <w:r w:rsidRPr="004C086C">
          <w:rPr>
            <w:rStyle w:val="Hyperlink"/>
            <w:noProof/>
          </w:rPr>
          <w:fldChar w:fldCharType="end"/>
        </w:r>
      </w:ins>
    </w:p>
    <w:p w14:paraId="48E2CBB3" w14:textId="0DBDFAEC" w:rsidR="00744E28" w:rsidRDefault="00744E28">
      <w:pPr>
        <w:pStyle w:val="TOC2"/>
        <w:rPr>
          <w:ins w:id="1075" w:author="Ilkka Rinne" w:date="2022-10-25T14:58:00Z"/>
          <w:rFonts w:asciiTheme="minorHAnsi" w:eastAsiaTheme="minorEastAsia" w:hAnsiTheme="minorHAnsi" w:cstheme="minorBidi"/>
          <w:b w:val="0"/>
          <w:noProof/>
          <w:sz w:val="24"/>
          <w:szCs w:val="24"/>
          <w:lang w:val="en-FI" w:eastAsia="zh-CN"/>
        </w:rPr>
      </w:pPr>
      <w:ins w:id="1076" w:author="Ilkka Rinne" w:date="2022-10-25T14:58:00Z">
        <w:r w:rsidRPr="004C086C">
          <w:rPr>
            <w:rStyle w:val="Hyperlink"/>
            <w:noProof/>
          </w:rPr>
          <w:lastRenderedPageBreak/>
          <w:fldChar w:fldCharType="begin"/>
        </w:r>
        <w:r w:rsidRPr="004C086C">
          <w:rPr>
            <w:rStyle w:val="Hyperlink"/>
            <w:noProof/>
          </w:rPr>
          <w:instrText xml:space="preserve"> </w:instrText>
        </w:r>
        <w:r>
          <w:rPr>
            <w:noProof/>
          </w:rPr>
          <w:instrText>HYPERLINK \l "_Toc117602629"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13.10</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PreparationStep</w:t>
        </w:r>
        <w:r>
          <w:rPr>
            <w:noProof/>
            <w:webHidden/>
          </w:rPr>
          <w:tab/>
        </w:r>
        <w:r>
          <w:rPr>
            <w:noProof/>
            <w:webHidden/>
          </w:rPr>
          <w:fldChar w:fldCharType="begin"/>
        </w:r>
        <w:r>
          <w:rPr>
            <w:noProof/>
            <w:webHidden/>
          </w:rPr>
          <w:instrText xml:space="preserve"> PAGEREF _Toc117602629 \h </w:instrText>
        </w:r>
        <w:r>
          <w:rPr>
            <w:noProof/>
            <w:webHidden/>
          </w:rPr>
        </w:r>
      </w:ins>
      <w:r>
        <w:rPr>
          <w:noProof/>
          <w:webHidden/>
        </w:rPr>
        <w:fldChar w:fldCharType="separate"/>
      </w:r>
      <w:ins w:id="1077" w:author="Ilkka Rinne" w:date="2022-10-25T15:27:00Z">
        <w:r w:rsidR="002B42CB">
          <w:rPr>
            <w:noProof/>
            <w:webHidden/>
          </w:rPr>
          <w:t>113</w:t>
        </w:r>
      </w:ins>
      <w:ins w:id="1078" w:author="Ilkka Rinne" w:date="2022-10-25T14:58:00Z">
        <w:r>
          <w:rPr>
            <w:noProof/>
            <w:webHidden/>
          </w:rPr>
          <w:fldChar w:fldCharType="end"/>
        </w:r>
        <w:r w:rsidRPr="004C086C">
          <w:rPr>
            <w:rStyle w:val="Hyperlink"/>
            <w:noProof/>
          </w:rPr>
          <w:fldChar w:fldCharType="end"/>
        </w:r>
      </w:ins>
    </w:p>
    <w:p w14:paraId="3FAD76A8" w14:textId="32954038" w:rsidR="00744E28" w:rsidRDefault="00744E28">
      <w:pPr>
        <w:pStyle w:val="TOC3"/>
        <w:tabs>
          <w:tab w:val="left" w:pos="1200"/>
        </w:tabs>
        <w:rPr>
          <w:ins w:id="1079" w:author="Ilkka Rinne" w:date="2022-10-25T14:58:00Z"/>
          <w:rFonts w:asciiTheme="minorHAnsi" w:eastAsiaTheme="minorEastAsia" w:hAnsiTheme="minorHAnsi" w:cstheme="minorBidi"/>
          <w:b w:val="0"/>
          <w:noProof/>
          <w:sz w:val="24"/>
          <w:szCs w:val="24"/>
          <w:lang w:val="en-FI" w:eastAsia="zh-CN"/>
        </w:rPr>
      </w:pPr>
      <w:ins w:id="10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13.10.1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_Toc117602630 \h </w:instrText>
        </w:r>
        <w:r>
          <w:rPr>
            <w:noProof/>
            <w:webHidden/>
          </w:rPr>
        </w:r>
      </w:ins>
      <w:r>
        <w:rPr>
          <w:noProof/>
          <w:webHidden/>
        </w:rPr>
        <w:fldChar w:fldCharType="separate"/>
      </w:r>
      <w:ins w:id="1081" w:author="Ilkka Rinne" w:date="2022-10-25T15:27:00Z">
        <w:r w:rsidR="002B42CB">
          <w:rPr>
            <w:noProof/>
            <w:webHidden/>
          </w:rPr>
          <w:t>113</w:t>
        </w:r>
      </w:ins>
      <w:ins w:id="1082" w:author="Ilkka Rinne" w:date="2022-10-25T14:58:00Z">
        <w:r>
          <w:rPr>
            <w:noProof/>
            <w:webHidden/>
          </w:rPr>
          <w:fldChar w:fldCharType="end"/>
        </w:r>
        <w:r w:rsidRPr="004C086C">
          <w:rPr>
            <w:rStyle w:val="Hyperlink"/>
            <w:noProof/>
          </w:rPr>
          <w:fldChar w:fldCharType="end"/>
        </w:r>
      </w:ins>
    </w:p>
    <w:p w14:paraId="7CADE2B2" w14:textId="3CAE8DF1" w:rsidR="00744E28" w:rsidRDefault="00744E28">
      <w:pPr>
        <w:pStyle w:val="TOC2"/>
        <w:rPr>
          <w:ins w:id="1083" w:author="Ilkka Rinne" w:date="2022-10-25T14:58:00Z"/>
          <w:rFonts w:asciiTheme="minorHAnsi" w:eastAsiaTheme="minorEastAsia" w:hAnsiTheme="minorHAnsi" w:cstheme="minorBidi"/>
          <w:b w:val="0"/>
          <w:noProof/>
          <w:sz w:val="24"/>
          <w:szCs w:val="24"/>
          <w:lang w:val="en-FI" w:eastAsia="zh-CN"/>
        </w:rPr>
      </w:pPr>
      <w:ins w:id="10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SampleCollection</w:t>
        </w:r>
        <w:r>
          <w:rPr>
            <w:noProof/>
            <w:webHidden/>
          </w:rPr>
          <w:tab/>
        </w:r>
        <w:r>
          <w:rPr>
            <w:noProof/>
            <w:webHidden/>
          </w:rPr>
          <w:fldChar w:fldCharType="begin"/>
        </w:r>
        <w:r>
          <w:rPr>
            <w:noProof/>
            <w:webHidden/>
          </w:rPr>
          <w:instrText xml:space="preserve"> PAGEREF _Toc117602631 \h </w:instrText>
        </w:r>
        <w:r>
          <w:rPr>
            <w:noProof/>
            <w:webHidden/>
          </w:rPr>
        </w:r>
      </w:ins>
      <w:r>
        <w:rPr>
          <w:noProof/>
          <w:webHidden/>
        </w:rPr>
        <w:fldChar w:fldCharType="separate"/>
      </w:r>
      <w:ins w:id="1085" w:author="Ilkka Rinne" w:date="2022-10-25T15:27:00Z">
        <w:r w:rsidR="002B42CB">
          <w:rPr>
            <w:noProof/>
            <w:webHidden/>
          </w:rPr>
          <w:t>114</w:t>
        </w:r>
      </w:ins>
      <w:ins w:id="1086" w:author="Ilkka Rinne" w:date="2022-10-25T14:58:00Z">
        <w:r>
          <w:rPr>
            <w:noProof/>
            <w:webHidden/>
          </w:rPr>
          <w:fldChar w:fldCharType="end"/>
        </w:r>
        <w:r w:rsidRPr="004C086C">
          <w:rPr>
            <w:rStyle w:val="Hyperlink"/>
            <w:noProof/>
          </w:rPr>
          <w:fldChar w:fldCharType="end"/>
        </w:r>
      </w:ins>
    </w:p>
    <w:p w14:paraId="35DEB46F" w14:textId="75F1C6CB" w:rsidR="00744E28" w:rsidRDefault="00744E28">
      <w:pPr>
        <w:pStyle w:val="TOC3"/>
        <w:tabs>
          <w:tab w:val="left" w:pos="1200"/>
        </w:tabs>
        <w:rPr>
          <w:ins w:id="1087" w:author="Ilkka Rinne" w:date="2022-10-25T14:58:00Z"/>
          <w:rFonts w:asciiTheme="minorHAnsi" w:eastAsiaTheme="minorEastAsia" w:hAnsiTheme="minorHAnsi" w:cstheme="minorBidi"/>
          <w:b w:val="0"/>
          <w:noProof/>
          <w:sz w:val="24"/>
          <w:szCs w:val="24"/>
          <w:lang w:val="en-FI" w:eastAsia="zh-CN"/>
        </w:rPr>
      </w:pPr>
      <w:ins w:id="10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SampleCollection Requirements Class</w:t>
        </w:r>
        <w:r>
          <w:rPr>
            <w:noProof/>
            <w:webHidden/>
          </w:rPr>
          <w:tab/>
        </w:r>
        <w:r>
          <w:rPr>
            <w:noProof/>
            <w:webHidden/>
          </w:rPr>
          <w:fldChar w:fldCharType="begin"/>
        </w:r>
        <w:r>
          <w:rPr>
            <w:noProof/>
            <w:webHidden/>
          </w:rPr>
          <w:instrText xml:space="preserve"> PAGEREF _Toc117602632 \h </w:instrText>
        </w:r>
        <w:r>
          <w:rPr>
            <w:noProof/>
            <w:webHidden/>
          </w:rPr>
        </w:r>
      </w:ins>
      <w:r>
        <w:rPr>
          <w:noProof/>
          <w:webHidden/>
        </w:rPr>
        <w:fldChar w:fldCharType="separate"/>
      </w:r>
      <w:ins w:id="1089" w:author="Ilkka Rinne" w:date="2022-10-25T15:27:00Z">
        <w:r w:rsidR="002B42CB">
          <w:rPr>
            <w:noProof/>
            <w:webHidden/>
          </w:rPr>
          <w:t>114</w:t>
        </w:r>
      </w:ins>
      <w:ins w:id="1090" w:author="Ilkka Rinne" w:date="2022-10-25T14:58:00Z">
        <w:r>
          <w:rPr>
            <w:noProof/>
            <w:webHidden/>
          </w:rPr>
          <w:fldChar w:fldCharType="end"/>
        </w:r>
        <w:r w:rsidRPr="004C086C">
          <w:rPr>
            <w:rStyle w:val="Hyperlink"/>
            <w:noProof/>
          </w:rPr>
          <w:fldChar w:fldCharType="end"/>
        </w:r>
      </w:ins>
    </w:p>
    <w:p w14:paraId="3BBCE436" w14:textId="3BCAFFD7" w:rsidR="00744E28" w:rsidRDefault="00744E28">
      <w:pPr>
        <w:pStyle w:val="TOC3"/>
        <w:tabs>
          <w:tab w:val="left" w:pos="1200"/>
        </w:tabs>
        <w:rPr>
          <w:ins w:id="1091" w:author="Ilkka Rinne" w:date="2022-10-25T14:58:00Z"/>
          <w:rFonts w:asciiTheme="minorHAnsi" w:eastAsiaTheme="minorEastAsia" w:hAnsiTheme="minorHAnsi" w:cstheme="minorBidi"/>
          <w:b w:val="0"/>
          <w:noProof/>
          <w:sz w:val="24"/>
          <w:szCs w:val="24"/>
          <w:lang w:val="en-FI" w:eastAsia="zh-CN"/>
        </w:rPr>
      </w:pPr>
      <w:ins w:id="10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Feature type SampleCollection</w:t>
        </w:r>
        <w:r>
          <w:rPr>
            <w:noProof/>
            <w:webHidden/>
          </w:rPr>
          <w:tab/>
        </w:r>
        <w:r>
          <w:rPr>
            <w:noProof/>
            <w:webHidden/>
          </w:rPr>
          <w:fldChar w:fldCharType="begin"/>
        </w:r>
        <w:r>
          <w:rPr>
            <w:noProof/>
            <w:webHidden/>
          </w:rPr>
          <w:instrText xml:space="preserve"> PAGEREF _Toc117602633 \h </w:instrText>
        </w:r>
        <w:r>
          <w:rPr>
            <w:noProof/>
            <w:webHidden/>
          </w:rPr>
        </w:r>
      </w:ins>
      <w:r>
        <w:rPr>
          <w:noProof/>
          <w:webHidden/>
        </w:rPr>
        <w:fldChar w:fldCharType="separate"/>
      </w:r>
      <w:ins w:id="1093" w:author="Ilkka Rinne" w:date="2022-10-25T15:27:00Z">
        <w:r w:rsidR="002B42CB">
          <w:rPr>
            <w:noProof/>
            <w:webHidden/>
          </w:rPr>
          <w:t>115</w:t>
        </w:r>
      </w:ins>
      <w:ins w:id="1094" w:author="Ilkka Rinne" w:date="2022-10-25T14:58:00Z">
        <w:r>
          <w:rPr>
            <w:noProof/>
            <w:webHidden/>
          </w:rPr>
          <w:fldChar w:fldCharType="end"/>
        </w:r>
        <w:r w:rsidRPr="004C086C">
          <w:rPr>
            <w:rStyle w:val="Hyperlink"/>
            <w:noProof/>
          </w:rPr>
          <w:fldChar w:fldCharType="end"/>
        </w:r>
      </w:ins>
    </w:p>
    <w:p w14:paraId="588BB5F2" w14:textId="3D0ED5D6" w:rsidR="00744E28" w:rsidRDefault="00744E28">
      <w:pPr>
        <w:pStyle w:val="TOC3"/>
        <w:tabs>
          <w:tab w:val="left" w:pos="1200"/>
        </w:tabs>
        <w:rPr>
          <w:ins w:id="1095" w:author="Ilkka Rinne" w:date="2022-10-25T14:58:00Z"/>
          <w:rFonts w:asciiTheme="minorHAnsi" w:eastAsiaTheme="minorEastAsia" w:hAnsiTheme="minorHAnsi" w:cstheme="minorBidi"/>
          <w:b w:val="0"/>
          <w:noProof/>
          <w:sz w:val="24"/>
          <w:szCs w:val="24"/>
          <w:lang w:val="en-FI" w:eastAsia="zh-CN"/>
        </w:rPr>
      </w:pPr>
      <w:ins w:id="10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_Toc117602634 \h </w:instrText>
        </w:r>
        <w:r>
          <w:rPr>
            <w:noProof/>
            <w:webHidden/>
          </w:rPr>
        </w:r>
      </w:ins>
      <w:r>
        <w:rPr>
          <w:noProof/>
          <w:webHidden/>
        </w:rPr>
        <w:fldChar w:fldCharType="separate"/>
      </w:r>
      <w:ins w:id="1097" w:author="Ilkka Rinne" w:date="2022-10-25T15:27:00Z">
        <w:r w:rsidR="002B42CB">
          <w:rPr>
            <w:noProof/>
            <w:webHidden/>
          </w:rPr>
          <w:t>116</w:t>
        </w:r>
      </w:ins>
      <w:ins w:id="1098" w:author="Ilkka Rinne" w:date="2022-10-25T14:58:00Z">
        <w:r>
          <w:rPr>
            <w:noProof/>
            <w:webHidden/>
          </w:rPr>
          <w:fldChar w:fldCharType="end"/>
        </w:r>
        <w:r w:rsidRPr="004C086C">
          <w:rPr>
            <w:rStyle w:val="Hyperlink"/>
            <w:noProof/>
          </w:rPr>
          <w:fldChar w:fldCharType="end"/>
        </w:r>
      </w:ins>
    </w:p>
    <w:p w14:paraId="02CFE5F3" w14:textId="7384CA13" w:rsidR="00744E28" w:rsidRDefault="00744E28">
      <w:pPr>
        <w:pStyle w:val="TOC3"/>
        <w:tabs>
          <w:tab w:val="left" w:pos="1200"/>
        </w:tabs>
        <w:rPr>
          <w:ins w:id="1099" w:author="Ilkka Rinne" w:date="2022-10-25T14:58:00Z"/>
          <w:rFonts w:asciiTheme="minorHAnsi" w:eastAsiaTheme="minorEastAsia" w:hAnsiTheme="minorHAnsi" w:cstheme="minorBidi"/>
          <w:b w:val="0"/>
          <w:noProof/>
          <w:sz w:val="24"/>
          <w:szCs w:val="24"/>
          <w:lang w:val="en-FI" w:eastAsia="zh-CN"/>
        </w:rPr>
      </w:pPr>
      <w:ins w:id="110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13.11.4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_Toc117602635 \h </w:instrText>
        </w:r>
        <w:r>
          <w:rPr>
            <w:noProof/>
            <w:webHidden/>
          </w:rPr>
        </w:r>
      </w:ins>
      <w:r>
        <w:rPr>
          <w:noProof/>
          <w:webHidden/>
        </w:rPr>
        <w:fldChar w:fldCharType="separate"/>
      </w:r>
      <w:ins w:id="1101" w:author="Ilkka Rinne" w:date="2022-10-25T15:27:00Z">
        <w:r w:rsidR="002B42CB">
          <w:rPr>
            <w:noProof/>
            <w:webHidden/>
          </w:rPr>
          <w:t>116</w:t>
        </w:r>
      </w:ins>
      <w:ins w:id="1102" w:author="Ilkka Rinne" w:date="2022-10-25T14:58:00Z">
        <w:r>
          <w:rPr>
            <w:noProof/>
            <w:webHidden/>
          </w:rPr>
          <w:fldChar w:fldCharType="end"/>
        </w:r>
        <w:r w:rsidRPr="004C086C">
          <w:rPr>
            <w:rStyle w:val="Hyperlink"/>
            <w:noProof/>
          </w:rPr>
          <w:fldChar w:fldCharType="end"/>
        </w:r>
      </w:ins>
    </w:p>
    <w:p w14:paraId="7CB5575E" w14:textId="3BA9D55A" w:rsidR="00744E28" w:rsidRDefault="00744E28">
      <w:pPr>
        <w:pStyle w:val="TOC2"/>
        <w:rPr>
          <w:ins w:id="1103" w:author="Ilkka Rinne" w:date="2022-10-25T14:58:00Z"/>
          <w:rFonts w:asciiTheme="minorHAnsi" w:eastAsiaTheme="minorEastAsia" w:hAnsiTheme="minorHAnsi" w:cstheme="minorBidi"/>
          <w:b w:val="0"/>
          <w:noProof/>
          <w:sz w:val="24"/>
          <w:szCs w:val="24"/>
          <w:lang w:val="en-FI" w:eastAsia="zh-CN"/>
        </w:rPr>
      </w:pPr>
      <w:ins w:id="110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PhysicalDimension</w:t>
        </w:r>
        <w:r>
          <w:rPr>
            <w:noProof/>
            <w:webHidden/>
          </w:rPr>
          <w:tab/>
        </w:r>
        <w:r>
          <w:rPr>
            <w:noProof/>
            <w:webHidden/>
          </w:rPr>
          <w:fldChar w:fldCharType="begin"/>
        </w:r>
        <w:r>
          <w:rPr>
            <w:noProof/>
            <w:webHidden/>
          </w:rPr>
          <w:instrText xml:space="preserve"> PAGEREF _Toc117602636 \h </w:instrText>
        </w:r>
        <w:r>
          <w:rPr>
            <w:noProof/>
            <w:webHidden/>
          </w:rPr>
        </w:r>
      </w:ins>
      <w:r>
        <w:rPr>
          <w:noProof/>
          <w:webHidden/>
        </w:rPr>
        <w:fldChar w:fldCharType="separate"/>
      </w:r>
      <w:ins w:id="1105" w:author="Ilkka Rinne" w:date="2022-10-25T15:27:00Z">
        <w:r w:rsidR="002B42CB">
          <w:rPr>
            <w:noProof/>
            <w:webHidden/>
          </w:rPr>
          <w:t>116</w:t>
        </w:r>
      </w:ins>
      <w:ins w:id="1106" w:author="Ilkka Rinne" w:date="2022-10-25T14:58:00Z">
        <w:r>
          <w:rPr>
            <w:noProof/>
            <w:webHidden/>
          </w:rPr>
          <w:fldChar w:fldCharType="end"/>
        </w:r>
        <w:r w:rsidRPr="004C086C">
          <w:rPr>
            <w:rStyle w:val="Hyperlink"/>
            <w:noProof/>
          </w:rPr>
          <w:fldChar w:fldCharType="end"/>
        </w:r>
      </w:ins>
    </w:p>
    <w:p w14:paraId="53E5A4EA" w14:textId="7F0A973A" w:rsidR="00744E28" w:rsidRDefault="00744E28">
      <w:pPr>
        <w:pStyle w:val="TOC3"/>
        <w:tabs>
          <w:tab w:val="left" w:pos="1200"/>
        </w:tabs>
        <w:rPr>
          <w:ins w:id="1107" w:author="Ilkka Rinne" w:date="2022-10-25T14:58:00Z"/>
          <w:rFonts w:asciiTheme="minorHAnsi" w:eastAsiaTheme="minorEastAsia" w:hAnsiTheme="minorHAnsi" w:cstheme="minorBidi"/>
          <w:b w:val="0"/>
          <w:noProof/>
          <w:sz w:val="24"/>
          <w:szCs w:val="24"/>
          <w:lang w:val="en-FI" w:eastAsia="zh-CN"/>
        </w:rPr>
      </w:pPr>
      <w:ins w:id="110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13.12.1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PhysicalDimension Requirements Class</w:t>
        </w:r>
        <w:r>
          <w:rPr>
            <w:noProof/>
            <w:webHidden/>
          </w:rPr>
          <w:tab/>
        </w:r>
        <w:r>
          <w:rPr>
            <w:noProof/>
            <w:webHidden/>
          </w:rPr>
          <w:fldChar w:fldCharType="begin"/>
        </w:r>
        <w:r>
          <w:rPr>
            <w:noProof/>
            <w:webHidden/>
          </w:rPr>
          <w:instrText xml:space="preserve"> PAGEREF _Toc117602637 \h </w:instrText>
        </w:r>
        <w:r>
          <w:rPr>
            <w:noProof/>
            <w:webHidden/>
          </w:rPr>
        </w:r>
      </w:ins>
      <w:r>
        <w:rPr>
          <w:noProof/>
          <w:webHidden/>
        </w:rPr>
        <w:fldChar w:fldCharType="separate"/>
      </w:r>
      <w:ins w:id="1109" w:author="Ilkka Rinne" w:date="2022-10-25T15:27:00Z">
        <w:r w:rsidR="002B42CB">
          <w:rPr>
            <w:noProof/>
            <w:webHidden/>
          </w:rPr>
          <w:t>116</w:t>
        </w:r>
      </w:ins>
      <w:ins w:id="1110" w:author="Ilkka Rinne" w:date="2022-10-25T14:58:00Z">
        <w:r>
          <w:rPr>
            <w:noProof/>
            <w:webHidden/>
          </w:rPr>
          <w:fldChar w:fldCharType="end"/>
        </w:r>
        <w:r w:rsidRPr="004C086C">
          <w:rPr>
            <w:rStyle w:val="Hyperlink"/>
            <w:noProof/>
          </w:rPr>
          <w:fldChar w:fldCharType="end"/>
        </w:r>
      </w:ins>
    </w:p>
    <w:p w14:paraId="2BF487D7" w14:textId="636372AD" w:rsidR="00744E28" w:rsidRDefault="00744E28">
      <w:pPr>
        <w:pStyle w:val="TOC3"/>
        <w:tabs>
          <w:tab w:val="left" w:pos="1200"/>
        </w:tabs>
        <w:rPr>
          <w:ins w:id="1111" w:author="Ilkka Rinne" w:date="2022-10-25T14:58:00Z"/>
          <w:rFonts w:asciiTheme="minorHAnsi" w:eastAsiaTheme="minorEastAsia" w:hAnsiTheme="minorHAnsi" w:cstheme="minorBidi"/>
          <w:b w:val="0"/>
          <w:noProof/>
          <w:sz w:val="24"/>
          <w:szCs w:val="24"/>
          <w:lang w:val="en-FI" w:eastAsia="zh-CN"/>
        </w:rPr>
      </w:pPr>
      <w:ins w:id="111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13.12.2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Data type PhysicalDimension</w:t>
        </w:r>
        <w:r>
          <w:rPr>
            <w:noProof/>
            <w:webHidden/>
          </w:rPr>
          <w:tab/>
        </w:r>
        <w:r>
          <w:rPr>
            <w:noProof/>
            <w:webHidden/>
          </w:rPr>
          <w:fldChar w:fldCharType="begin"/>
        </w:r>
        <w:r>
          <w:rPr>
            <w:noProof/>
            <w:webHidden/>
          </w:rPr>
          <w:instrText xml:space="preserve"> PAGEREF _Toc117602638 \h </w:instrText>
        </w:r>
        <w:r>
          <w:rPr>
            <w:noProof/>
            <w:webHidden/>
          </w:rPr>
        </w:r>
      </w:ins>
      <w:r>
        <w:rPr>
          <w:noProof/>
          <w:webHidden/>
        </w:rPr>
        <w:fldChar w:fldCharType="separate"/>
      </w:r>
      <w:ins w:id="1113" w:author="Ilkka Rinne" w:date="2022-10-25T15:27:00Z">
        <w:r w:rsidR="002B42CB">
          <w:rPr>
            <w:noProof/>
            <w:webHidden/>
          </w:rPr>
          <w:t>116</w:t>
        </w:r>
      </w:ins>
      <w:ins w:id="1114" w:author="Ilkka Rinne" w:date="2022-10-25T14:58:00Z">
        <w:r>
          <w:rPr>
            <w:noProof/>
            <w:webHidden/>
          </w:rPr>
          <w:fldChar w:fldCharType="end"/>
        </w:r>
        <w:r w:rsidRPr="004C086C">
          <w:rPr>
            <w:rStyle w:val="Hyperlink"/>
            <w:noProof/>
          </w:rPr>
          <w:fldChar w:fldCharType="end"/>
        </w:r>
      </w:ins>
    </w:p>
    <w:p w14:paraId="5F0C0CFC" w14:textId="3E2CE719" w:rsidR="00744E28" w:rsidRDefault="00744E28">
      <w:pPr>
        <w:pStyle w:val="TOC3"/>
        <w:tabs>
          <w:tab w:val="left" w:pos="1200"/>
        </w:tabs>
        <w:rPr>
          <w:ins w:id="1115" w:author="Ilkka Rinne" w:date="2022-10-25T14:58:00Z"/>
          <w:rFonts w:asciiTheme="minorHAnsi" w:eastAsiaTheme="minorEastAsia" w:hAnsiTheme="minorHAnsi" w:cstheme="minorBidi"/>
          <w:b w:val="0"/>
          <w:noProof/>
          <w:sz w:val="24"/>
          <w:szCs w:val="24"/>
          <w:lang w:val="en-FI" w:eastAsia="zh-CN"/>
        </w:rPr>
      </w:pPr>
      <w:ins w:id="111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"_Toc117602639"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13.12.3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dimension</w:t>
        </w:r>
        <w:r>
          <w:rPr>
            <w:noProof/>
            <w:webHidden/>
          </w:rPr>
          <w:tab/>
        </w:r>
        <w:r>
          <w:rPr>
            <w:noProof/>
            <w:webHidden/>
          </w:rPr>
          <w:fldChar w:fldCharType="begin"/>
        </w:r>
        <w:r>
          <w:rPr>
            <w:noProof/>
            <w:webHidden/>
          </w:rPr>
          <w:instrText xml:space="preserve"> PAGEREF _Toc117602639 \h </w:instrText>
        </w:r>
        <w:r>
          <w:rPr>
            <w:noProof/>
            <w:webHidden/>
          </w:rPr>
        </w:r>
      </w:ins>
      <w:r>
        <w:rPr>
          <w:noProof/>
          <w:webHidden/>
        </w:rPr>
        <w:fldChar w:fldCharType="separate"/>
      </w:r>
      <w:ins w:id="1117" w:author="Ilkka Rinne" w:date="2022-10-25T15:27:00Z">
        <w:r w:rsidR="002B42CB">
          <w:rPr>
            <w:noProof/>
            <w:webHidden/>
          </w:rPr>
          <w:t>117</w:t>
        </w:r>
      </w:ins>
      <w:ins w:id="1118" w:author="Ilkka Rinne" w:date="2022-10-25T14:58:00Z">
        <w:r>
          <w:rPr>
            <w:noProof/>
            <w:webHidden/>
          </w:rPr>
          <w:fldChar w:fldCharType="end"/>
        </w:r>
        <w:r w:rsidRPr="004C086C">
          <w:rPr>
            <w:rStyle w:val="Hyperlink"/>
            <w:noProof/>
          </w:rPr>
          <w:fldChar w:fldCharType="end"/>
        </w:r>
      </w:ins>
    </w:p>
    <w:p w14:paraId="6C5AFD21" w14:textId="3765C87A" w:rsidR="00744E28" w:rsidRDefault="00744E28">
      <w:pPr>
        <w:pStyle w:val="TOC3"/>
        <w:tabs>
          <w:tab w:val="left" w:pos="1200"/>
        </w:tabs>
        <w:rPr>
          <w:ins w:id="1119" w:author="Ilkka Rinne" w:date="2022-10-25T14:58:00Z"/>
          <w:rFonts w:asciiTheme="minorHAnsi" w:eastAsiaTheme="minorEastAsia" w:hAnsiTheme="minorHAnsi" w:cstheme="minorBidi"/>
          <w:b w:val="0"/>
          <w:noProof/>
          <w:sz w:val="24"/>
          <w:szCs w:val="24"/>
          <w:lang w:val="en-FI" w:eastAsia="zh-CN"/>
        </w:rPr>
      </w:pPr>
      <w:ins w:id="112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13.12.4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value</w:t>
        </w:r>
        <w:r>
          <w:rPr>
            <w:noProof/>
            <w:webHidden/>
          </w:rPr>
          <w:tab/>
        </w:r>
        <w:r>
          <w:rPr>
            <w:noProof/>
            <w:webHidden/>
          </w:rPr>
          <w:fldChar w:fldCharType="begin"/>
        </w:r>
        <w:r>
          <w:rPr>
            <w:noProof/>
            <w:webHidden/>
          </w:rPr>
          <w:instrText xml:space="preserve"> PAGEREF _Toc117602640 \h </w:instrText>
        </w:r>
        <w:r>
          <w:rPr>
            <w:noProof/>
            <w:webHidden/>
          </w:rPr>
        </w:r>
      </w:ins>
      <w:r>
        <w:rPr>
          <w:noProof/>
          <w:webHidden/>
        </w:rPr>
        <w:fldChar w:fldCharType="separate"/>
      </w:r>
      <w:ins w:id="1121" w:author="Ilkka Rinne" w:date="2022-10-25T15:27:00Z">
        <w:r w:rsidR="002B42CB">
          <w:rPr>
            <w:noProof/>
            <w:webHidden/>
          </w:rPr>
          <w:t>117</w:t>
        </w:r>
      </w:ins>
      <w:ins w:id="1122" w:author="Ilkka Rinne" w:date="2022-10-25T14:58:00Z">
        <w:r>
          <w:rPr>
            <w:noProof/>
            <w:webHidden/>
          </w:rPr>
          <w:fldChar w:fldCharType="end"/>
        </w:r>
        <w:r w:rsidRPr="004C086C">
          <w:rPr>
            <w:rStyle w:val="Hyperlink"/>
            <w:noProof/>
          </w:rPr>
          <w:fldChar w:fldCharType="end"/>
        </w:r>
      </w:ins>
    </w:p>
    <w:p w14:paraId="79ADD62B" w14:textId="6E512BF6" w:rsidR="00744E28" w:rsidRDefault="00744E28">
      <w:pPr>
        <w:pStyle w:val="TOC2"/>
        <w:rPr>
          <w:ins w:id="1123" w:author="Ilkka Rinne" w:date="2022-10-25T14:58:00Z"/>
          <w:rFonts w:asciiTheme="minorHAnsi" w:eastAsiaTheme="minorEastAsia" w:hAnsiTheme="minorHAnsi" w:cstheme="minorBidi"/>
          <w:b w:val="0"/>
          <w:noProof/>
          <w:sz w:val="24"/>
          <w:szCs w:val="24"/>
          <w:lang w:val="en-FI" w:eastAsia="zh-CN"/>
        </w:rPr>
      </w:pPr>
      <w:ins w:id="112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NamedLocation</w:t>
        </w:r>
        <w:r>
          <w:rPr>
            <w:noProof/>
            <w:webHidden/>
          </w:rPr>
          <w:tab/>
        </w:r>
        <w:r>
          <w:rPr>
            <w:noProof/>
            <w:webHidden/>
          </w:rPr>
          <w:fldChar w:fldCharType="begin"/>
        </w:r>
        <w:r>
          <w:rPr>
            <w:noProof/>
            <w:webHidden/>
          </w:rPr>
          <w:instrText xml:space="preserve"> PAGEREF _Toc117602641 \h </w:instrText>
        </w:r>
        <w:r>
          <w:rPr>
            <w:noProof/>
            <w:webHidden/>
          </w:rPr>
        </w:r>
      </w:ins>
      <w:r>
        <w:rPr>
          <w:noProof/>
          <w:webHidden/>
        </w:rPr>
        <w:fldChar w:fldCharType="separate"/>
      </w:r>
      <w:ins w:id="1125" w:author="Ilkka Rinne" w:date="2022-10-25T15:27:00Z">
        <w:r w:rsidR="002B42CB">
          <w:rPr>
            <w:noProof/>
            <w:webHidden/>
          </w:rPr>
          <w:t>117</w:t>
        </w:r>
      </w:ins>
      <w:ins w:id="1126" w:author="Ilkka Rinne" w:date="2022-10-25T14:58:00Z">
        <w:r>
          <w:rPr>
            <w:noProof/>
            <w:webHidden/>
          </w:rPr>
          <w:fldChar w:fldCharType="end"/>
        </w:r>
        <w:r w:rsidRPr="004C086C">
          <w:rPr>
            <w:rStyle w:val="Hyperlink"/>
            <w:noProof/>
          </w:rPr>
          <w:fldChar w:fldCharType="end"/>
        </w:r>
      </w:ins>
    </w:p>
    <w:p w14:paraId="1CFE2124" w14:textId="031D3811" w:rsidR="00744E28" w:rsidRDefault="00744E28">
      <w:pPr>
        <w:pStyle w:val="TOC3"/>
        <w:tabs>
          <w:tab w:val="left" w:pos="1200"/>
        </w:tabs>
        <w:rPr>
          <w:ins w:id="1127" w:author="Ilkka Rinne" w:date="2022-10-25T14:58:00Z"/>
          <w:rFonts w:asciiTheme="minorHAnsi" w:eastAsiaTheme="minorEastAsia" w:hAnsiTheme="minorHAnsi" w:cstheme="minorBidi"/>
          <w:b w:val="0"/>
          <w:noProof/>
          <w:sz w:val="24"/>
          <w:szCs w:val="24"/>
          <w:lang w:val="en-FI" w:eastAsia="zh-CN"/>
        </w:rPr>
      </w:pPr>
      <w:ins w:id="112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NamedLocation Requirements Class</w:t>
        </w:r>
        <w:r>
          <w:rPr>
            <w:noProof/>
            <w:webHidden/>
          </w:rPr>
          <w:tab/>
        </w:r>
        <w:r>
          <w:rPr>
            <w:noProof/>
            <w:webHidden/>
          </w:rPr>
          <w:fldChar w:fldCharType="begin"/>
        </w:r>
        <w:r>
          <w:rPr>
            <w:noProof/>
            <w:webHidden/>
          </w:rPr>
          <w:instrText xml:space="preserve"> PAGEREF _Toc117602642 \h </w:instrText>
        </w:r>
        <w:r>
          <w:rPr>
            <w:noProof/>
            <w:webHidden/>
          </w:rPr>
        </w:r>
      </w:ins>
      <w:r>
        <w:rPr>
          <w:noProof/>
          <w:webHidden/>
        </w:rPr>
        <w:fldChar w:fldCharType="separate"/>
      </w:r>
      <w:ins w:id="1129" w:author="Ilkka Rinne" w:date="2022-10-25T15:27:00Z">
        <w:r w:rsidR="002B42CB">
          <w:rPr>
            <w:noProof/>
            <w:webHidden/>
          </w:rPr>
          <w:t>117</w:t>
        </w:r>
      </w:ins>
      <w:ins w:id="1130" w:author="Ilkka Rinne" w:date="2022-10-25T14:58:00Z">
        <w:r>
          <w:rPr>
            <w:noProof/>
            <w:webHidden/>
          </w:rPr>
          <w:fldChar w:fldCharType="end"/>
        </w:r>
        <w:r w:rsidRPr="004C086C">
          <w:rPr>
            <w:rStyle w:val="Hyperlink"/>
            <w:noProof/>
          </w:rPr>
          <w:fldChar w:fldCharType="end"/>
        </w:r>
      </w:ins>
    </w:p>
    <w:p w14:paraId="5C4A1CBF" w14:textId="7CEE6EE3" w:rsidR="00744E28" w:rsidRDefault="00744E28">
      <w:pPr>
        <w:pStyle w:val="TOC3"/>
        <w:tabs>
          <w:tab w:val="left" w:pos="1200"/>
        </w:tabs>
        <w:rPr>
          <w:ins w:id="1131" w:author="Ilkka Rinne" w:date="2022-10-25T14:58:00Z"/>
          <w:rFonts w:asciiTheme="minorHAnsi" w:eastAsiaTheme="minorEastAsia" w:hAnsiTheme="minorHAnsi" w:cstheme="minorBidi"/>
          <w:b w:val="0"/>
          <w:noProof/>
          <w:sz w:val="24"/>
          <w:szCs w:val="24"/>
          <w:lang w:val="en-FI" w:eastAsia="zh-CN"/>
        </w:rPr>
      </w:pPr>
      <w:ins w:id="113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Data type NamedLocation</w:t>
        </w:r>
        <w:r>
          <w:rPr>
            <w:noProof/>
            <w:webHidden/>
          </w:rPr>
          <w:tab/>
        </w:r>
        <w:r>
          <w:rPr>
            <w:noProof/>
            <w:webHidden/>
          </w:rPr>
          <w:fldChar w:fldCharType="begin"/>
        </w:r>
        <w:r>
          <w:rPr>
            <w:noProof/>
            <w:webHidden/>
          </w:rPr>
          <w:instrText xml:space="preserve"> PAGEREF _Toc117602643 \h </w:instrText>
        </w:r>
        <w:r>
          <w:rPr>
            <w:noProof/>
            <w:webHidden/>
          </w:rPr>
        </w:r>
      </w:ins>
      <w:r>
        <w:rPr>
          <w:noProof/>
          <w:webHidden/>
        </w:rPr>
        <w:fldChar w:fldCharType="separate"/>
      </w:r>
      <w:ins w:id="1133" w:author="Ilkka Rinne" w:date="2022-10-25T15:27:00Z">
        <w:r w:rsidR="002B42CB">
          <w:rPr>
            <w:noProof/>
            <w:webHidden/>
          </w:rPr>
          <w:t>118</w:t>
        </w:r>
      </w:ins>
      <w:ins w:id="1134" w:author="Ilkka Rinne" w:date="2022-10-25T14:58:00Z">
        <w:r>
          <w:rPr>
            <w:noProof/>
            <w:webHidden/>
          </w:rPr>
          <w:fldChar w:fldCharType="end"/>
        </w:r>
        <w:r w:rsidRPr="004C086C">
          <w:rPr>
            <w:rStyle w:val="Hyperlink"/>
            <w:noProof/>
          </w:rPr>
          <w:fldChar w:fldCharType="end"/>
        </w:r>
      </w:ins>
    </w:p>
    <w:p w14:paraId="223DADD8" w14:textId="232F670C" w:rsidR="00744E28" w:rsidRDefault="00744E28">
      <w:pPr>
        <w:pStyle w:val="TOC3"/>
        <w:tabs>
          <w:tab w:val="left" w:pos="1200"/>
        </w:tabs>
        <w:rPr>
          <w:ins w:id="1135" w:author="Ilkka Rinne" w:date="2022-10-25T14:58:00Z"/>
          <w:rFonts w:asciiTheme="minorHAnsi" w:eastAsiaTheme="minorEastAsia" w:hAnsiTheme="minorHAnsi" w:cstheme="minorBidi"/>
          <w:b w:val="0"/>
          <w:noProof/>
          <w:sz w:val="24"/>
          <w:szCs w:val="24"/>
          <w:lang w:val="en-FI" w:eastAsia="zh-CN"/>
        </w:rPr>
      </w:pPr>
      <w:ins w:id="113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address</w:t>
        </w:r>
        <w:r>
          <w:rPr>
            <w:noProof/>
            <w:webHidden/>
          </w:rPr>
          <w:tab/>
        </w:r>
        <w:r>
          <w:rPr>
            <w:noProof/>
            <w:webHidden/>
          </w:rPr>
          <w:fldChar w:fldCharType="begin"/>
        </w:r>
        <w:r>
          <w:rPr>
            <w:noProof/>
            <w:webHidden/>
          </w:rPr>
          <w:instrText xml:space="preserve"> PAGEREF _Toc117602644 \h </w:instrText>
        </w:r>
        <w:r>
          <w:rPr>
            <w:noProof/>
            <w:webHidden/>
          </w:rPr>
        </w:r>
      </w:ins>
      <w:r>
        <w:rPr>
          <w:noProof/>
          <w:webHidden/>
        </w:rPr>
        <w:fldChar w:fldCharType="separate"/>
      </w:r>
      <w:ins w:id="1137" w:author="Ilkka Rinne" w:date="2022-10-25T15:27:00Z">
        <w:r w:rsidR="002B42CB">
          <w:rPr>
            <w:noProof/>
            <w:webHidden/>
          </w:rPr>
          <w:t>118</w:t>
        </w:r>
      </w:ins>
      <w:ins w:id="1138" w:author="Ilkka Rinne" w:date="2022-10-25T14:58:00Z">
        <w:r>
          <w:rPr>
            <w:noProof/>
            <w:webHidden/>
          </w:rPr>
          <w:fldChar w:fldCharType="end"/>
        </w:r>
        <w:r w:rsidRPr="004C086C">
          <w:rPr>
            <w:rStyle w:val="Hyperlink"/>
            <w:noProof/>
          </w:rPr>
          <w:fldChar w:fldCharType="end"/>
        </w:r>
      </w:ins>
    </w:p>
    <w:p w14:paraId="334304DF" w14:textId="10C9EBAE" w:rsidR="00744E28" w:rsidRDefault="00744E28">
      <w:pPr>
        <w:pStyle w:val="TOC3"/>
        <w:tabs>
          <w:tab w:val="left" w:pos="1200"/>
        </w:tabs>
        <w:rPr>
          <w:ins w:id="1139" w:author="Ilkka Rinne" w:date="2022-10-25T14:58:00Z"/>
          <w:rFonts w:asciiTheme="minorHAnsi" w:eastAsiaTheme="minorEastAsia" w:hAnsiTheme="minorHAnsi" w:cstheme="minorBidi"/>
          <w:b w:val="0"/>
          <w:noProof/>
          <w:sz w:val="24"/>
          <w:szCs w:val="24"/>
          <w:lang w:val="en-FI" w:eastAsia="zh-CN"/>
        </w:rPr>
      </w:pPr>
      <w:ins w:id="114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name</w:t>
        </w:r>
        <w:r>
          <w:rPr>
            <w:noProof/>
            <w:webHidden/>
          </w:rPr>
          <w:tab/>
        </w:r>
        <w:r>
          <w:rPr>
            <w:noProof/>
            <w:webHidden/>
          </w:rPr>
          <w:fldChar w:fldCharType="begin"/>
        </w:r>
        <w:r>
          <w:rPr>
            <w:noProof/>
            <w:webHidden/>
          </w:rPr>
          <w:instrText xml:space="preserve"> PAGEREF _Toc117602645 \h </w:instrText>
        </w:r>
        <w:r>
          <w:rPr>
            <w:noProof/>
            <w:webHidden/>
          </w:rPr>
        </w:r>
      </w:ins>
      <w:r>
        <w:rPr>
          <w:noProof/>
          <w:webHidden/>
        </w:rPr>
        <w:fldChar w:fldCharType="separate"/>
      </w:r>
      <w:ins w:id="1141" w:author="Ilkka Rinne" w:date="2022-10-25T15:27:00Z">
        <w:r w:rsidR="002B42CB">
          <w:rPr>
            <w:noProof/>
            <w:webHidden/>
          </w:rPr>
          <w:t>118</w:t>
        </w:r>
      </w:ins>
      <w:ins w:id="1142" w:author="Ilkka Rinne" w:date="2022-10-25T14:58:00Z">
        <w:r>
          <w:rPr>
            <w:noProof/>
            <w:webHidden/>
          </w:rPr>
          <w:fldChar w:fldCharType="end"/>
        </w:r>
        <w:r w:rsidRPr="004C086C">
          <w:rPr>
            <w:rStyle w:val="Hyperlink"/>
            <w:noProof/>
          </w:rPr>
          <w:fldChar w:fldCharType="end"/>
        </w:r>
      </w:ins>
    </w:p>
    <w:p w14:paraId="2D1EAAD7" w14:textId="53303A00" w:rsidR="00744E28" w:rsidRDefault="00744E28">
      <w:pPr>
        <w:pStyle w:val="TOC3"/>
        <w:tabs>
          <w:tab w:val="left" w:pos="1200"/>
        </w:tabs>
        <w:rPr>
          <w:ins w:id="1143" w:author="Ilkka Rinne" w:date="2022-10-25T14:58:00Z"/>
          <w:rFonts w:asciiTheme="minorHAnsi" w:eastAsiaTheme="minorEastAsia" w:hAnsiTheme="minorHAnsi" w:cstheme="minorBidi"/>
          <w:b w:val="0"/>
          <w:noProof/>
          <w:sz w:val="24"/>
          <w:szCs w:val="24"/>
          <w:lang w:val="en-FI" w:eastAsia="zh-CN"/>
        </w:rPr>
      </w:pPr>
      <w:ins w:id="114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13.13.5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representativeGeometry</w:t>
        </w:r>
        <w:r>
          <w:rPr>
            <w:noProof/>
            <w:webHidden/>
          </w:rPr>
          <w:tab/>
        </w:r>
        <w:r>
          <w:rPr>
            <w:noProof/>
            <w:webHidden/>
          </w:rPr>
          <w:fldChar w:fldCharType="begin"/>
        </w:r>
        <w:r>
          <w:rPr>
            <w:noProof/>
            <w:webHidden/>
          </w:rPr>
          <w:instrText xml:space="preserve"> PAGEREF _Toc117602646 \h </w:instrText>
        </w:r>
        <w:r>
          <w:rPr>
            <w:noProof/>
            <w:webHidden/>
          </w:rPr>
        </w:r>
      </w:ins>
      <w:r>
        <w:rPr>
          <w:noProof/>
          <w:webHidden/>
        </w:rPr>
        <w:fldChar w:fldCharType="separate"/>
      </w:r>
      <w:ins w:id="1145" w:author="Ilkka Rinne" w:date="2022-10-25T15:27:00Z">
        <w:r w:rsidR="002B42CB">
          <w:rPr>
            <w:noProof/>
            <w:webHidden/>
          </w:rPr>
          <w:t>118</w:t>
        </w:r>
      </w:ins>
      <w:ins w:id="1146" w:author="Ilkka Rinne" w:date="2022-10-25T14:58:00Z">
        <w:r>
          <w:rPr>
            <w:noProof/>
            <w:webHidden/>
          </w:rPr>
          <w:fldChar w:fldCharType="end"/>
        </w:r>
        <w:r w:rsidRPr="004C086C">
          <w:rPr>
            <w:rStyle w:val="Hyperlink"/>
            <w:noProof/>
          </w:rPr>
          <w:fldChar w:fldCharType="end"/>
        </w:r>
      </w:ins>
    </w:p>
    <w:p w14:paraId="0C8CCD0E" w14:textId="0A38D7B6" w:rsidR="00744E28" w:rsidRDefault="00744E28">
      <w:pPr>
        <w:pStyle w:val="TOC2"/>
        <w:rPr>
          <w:ins w:id="1147" w:author="Ilkka Rinne" w:date="2022-10-25T14:58:00Z"/>
          <w:rFonts w:asciiTheme="minorHAnsi" w:eastAsiaTheme="minorEastAsia" w:hAnsiTheme="minorHAnsi" w:cstheme="minorBidi"/>
          <w:b w:val="0"/>
          <w:noProof/>
          <w:sz w:val="24"/>
          <w:szCs w:val="24"/>
          <w:lang w:val="en-FI" w:eastAsia="zh-CN"/>
        </w:rPr>
      </w:pPr>
      <w:ins w:id="114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StatisticalClassification</w:t>
        </w:r>
        <w:r>
          <w:rPr>
            <w:noProof/>
            <w:webHidden/>
          </w:rPr>
          <w:tab/>
        </w:r>
        <w:r>
          <w:rPr>
            <w:noProof/>
            <w:webHidden/>
          </w:rPr>
          <w:fldChar w:fldCharType="begin"/>
        </w:r>
        <w:r>
          <w:rPr>
            <w:noProof/>
            <w:webHidden/>
          </w:rPr>
          <w:instrText xml:space="preserve"> PAGEREF _Toc117602647 \h </w:instrText>
        </w:r>
        <w:r>
          <w:rPr>
            <w:noProof/>
            <w:webHidden/>
          </w:rPr>
        </w:r>
      </w:ins>
      <w:r>
        <w:rPr>
          <w:noProof/>
          <w:webHidden/>
        </w:rPr>
        <w:fldChar w:fldCharType="separate"/>
      </w:r>
      <w:ins w:id="1149" w:author="Ilkka Rinne" w:date="2022-10-25T15:27:00Z">
        <w:r w:rsidR="002B42CB">
          <w:rPr>
            <w:noProof/>
            <w:webHidden/>
          </w:rPr>
          <w:t>118</w:t>
        </w:r>
      </w:ins>
      <w:ins w:id="1150" w:author="Ilkka Rinne" w:date="2022-10-25T14:58:00Z">
        <w:r>
          <w:rPr>
            <w:noProof/>
            <w:webHidden/>
          </w:rPr>
          <w:fldChar w:fldCharType="end"/>
        </w:r>
        <w:r w:rsidRPr="004C086C">
          <w:rPr>
            <w:rStyle w:val="Hyperlink"/>
            <w:noProof/>
          </w:rPr>
          <w:fldChar w:fldCharType="end"/>
        </w:r>
      </w:ins>
    </w:p>
    <w:p w14:paraId="10A3487D" w14:textId="4CE6E94E" w:rsidR="00744E28" w:rsidRDefault="00744E28">
      <w:pPr>
        <w:pStyle w:val="TOC3"/>
        <w:tabs>
          <w:tab w:val="left" w:pos="1200"/>
        </w:tabs>
        <w:rPr>
          <w:ins w:id="1151" w:author="Ilkka Rinne" w:date="2022-10-25T14:58:00Z"/>
          <w:rFonts w:asciiTheme="minorHAnsi" w:eastAsiaTheme="minorEastAsia" w:hAnsiTheme="minorHAnsi" w:cstheme="minorBidi"/>
          <w:b w:val="0"/>
          <w:noProof/>
          <w:sz w:val="24"/>
          <w:szCs w:val="24"/>
          <w:lang w:val="en-FI" w:eastAsia="zh-CN"/>
        </w:rPr>
      </w:pPr>
      <w:ins w:id="115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13.14.1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StatisticalClassification Requirements Class</w:t>
        </w:r>
        <w:r>
          <w:rPr>
            <w:noProof/>
            <w:webHidden/>
          </w:rPr>
          <w:tab/>
        </w:r>
        <w:r>
          <w:rPr>
            <w:noProof/>
            <w:webHidden/>
          </w:rPr>
          <w:fldChar w:fldCharType="begin"/>
        </w:r>
        <w:r>
          <w:rPr>
            <w:noProof/>
            <w:webHidden/>
          </w:rPr>
          <w:instrText xml:space="preserve"> PAGEREF _Toc117602648 \h </w:instrText>
        </w:r>
        <w:r>
          <w:rPr>
            <w:noProof/>
            <w:webHidden/>
          </w:rPr>
        </w:r>
      </w:ins>
      <w:r>
        <w:rPr>
          <w:noProof/>
          <w:webHidden/>
        </w:rPr>
        <w:fldChar w:fldCharType="separate"/>
      </w:r>
      <w:ins w:id="1153" w:author="Ilkka Rinne" w:date="2022-10-25T15:27:00Z">
        <w:r w:rsidR="002B42CB">
          <w:rPr>
            <w:noProof/>
            <w:webHidden/>
          </w:rPr>
          <w:t>118</w:t>
        </w:r>
      </w:ins>
      <w:ins w:id="1154" w:author="Ilkka Rinne" w:date="2022-10-25T14:58:00Z">
        <w:r>
          <w:rPr>
            <w:noProof/>
            <w:webHidden/>
          </w:rPr>
          <w:fldChar w:fldCharType="end"/>
        </w:r>
        <w:r w:rsidRPr="004C086C">
          <w:rPr>
            <w:rStyle w:val="Hyperlink"/>
            <w:noProof/>
          </w:rPr>
          <w:fldChar w:fldCharType="end"/>
        </w:r>
      </w:ins>
    </w:p>
    <w:p w14:paraId="632091F0" w14:textId="4B864F1A" w:rsidR="00744E28" w:rsidRDefault="00744E28">
      <w:pPr>
        <w:pStyle w:val="TOC3"/>
        <w:tabs>
          <w:tab w:val="left" w:pos="1200"/>
        </w:tabs>
        <w:rPr>
          <w:ins w:id="1155" w:author="Ilkka Rinne" w:date="2022-10-25T14:58:00Z"/>
          <w:rFonts w:asciiTheme="minorHAnsi" w:eastAsiaTheme="minorEastAsia" w:hAnsiTheme="minorHAnsi" w:cstheme="minorBidi"/>
          <w:b w:val="0"/>
          <w:noProof/>
          <w:sz w:val="24"/>
          <w:szCs w:val="24"/>
          <w:lang w:val="en-FI" w:eastAsia="zh-CN"/>
        </w:rPr>
      </w:pPr>
      <w:ins w:id="115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"_Toc117602649"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13.14.2</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Data type StatisticalClassification</w:t>
        </w:r>
        <w:r>
          <w:rPr>
            <w:noProof/>
            <w:webHidden/>
          </w:rPr>
          <w:tab/>
        </w:r>
        <w:r>
          <w:rPr>
            <w:noProof/>
            <w:webHidden/>
          </w:rPr>
          <w:fldChar w:fldCharType="begin"/>
        </w:r>
        <w:r>
          <w:rPr>
            <w:noProof/>
            <w:webHidden/>
          </w:rPr>
          <w:instrText xml:space="preserve"> PAGEREF _Toc117602649 \h </w:instrText>
        </w:r>
        <w:r>
          <w:rPr>
            <w:noProof/>
            <w:webHidden/>
          </w:rPr>
        </w:r>
      </w:ins>
      <w:r>
        <w:rPr>
          <w:noProof/>
          <w:webHidden/>
        </w:rPr>
        <w:fldChar w:fldCharType="separate"/>
      </w:r>
      <w:ins w:id="1157" w:author="Ilkka Rinne" w:date="2022-10-25T15:27:00Z">
        <w:r w:rsidR="002B42CB">
          <w:rPr>
            <w:noProof/>
            <w:webHidden/>
          </w:rPr>
          <w:t>119</w:t>
        </w:r>
      </w:ins>
      <w:ins w:id="1158" w:author="Ilkka Rinne" w:date="2022-10-25T14:58:00Z">
        <w:r>
          <w:rPr>
            <w:noProof/>
            <w:webHidden/>
          </w:rPr>
          <w:fldChar w:fldCharType="end"/>
        </w:r>
        <w:r w:rsidRPr="004C086C">
          <w:rPr>
            <w:rStyle w:val="Hyperlink"/>
            <w:noProof/>
          </w:rPr>
          <w:fldChar w:fldCharType="end"/>
        </w:r>
      </w:ins>
    </w:p>
    <w:p w14:paraId="738B9CAB" w14:textId="54DD8EB4" w:rsidR="00744E28" w:rsidRDefault="00744E28">
      <w:pPr>
        <w:pStyle w:val="TOC3"/>
        <w:tabs>
          <w:tab w:val="left" w:pos="1200"/>
        </w:tabs>
        <w:rPr>
          <w:ins w:id="1159" w:author="Ilkka Rinne" w:date="2022-10-25T14:58:00Z"/>
          <w:rFonts w:asciiTheme="minorHAnsi" w:eastAsiaTheme="minorEastAsia" w:hAnsiTheme="minorHAnsi" w:cstheme="minorBidi"/>
          <w:b w:val="0"/>
          <w:noProof/>
          <w:sz w:val="24"/>
          <w:szCs w:val="24"/>
          <w:lang w:val="en-FI" w:eastAsia="zh-CN"/>
        </w:rPr>
      </w:pPr>
      <w:ins w:id="116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"_Toc117602650"</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13.14.3</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concept</w:t>
        </w:r>
        <w:r>
          <w:rPr>
            <w:noProof/>
            <w:webHidden/>
          </w:rPr>
          <w:tab/>
        </w:r>
        <w:r>
          <w:rPr>
            <w:noProof/>
            <w:webHidden/>
          </w:rPr>
          <w:fldChar w:fldCharType="begin"/>
        </w:r>
        <w:r>
          <w:rPr>
            <w:noProof/>
            <w:webHidden/>
          </w:rPr>
          <w:instrText xml:space="preserve"> PAGEREF _Toc117602650 \h </w:instrText>
        </w:r>
        <w:r>
          <w:rPr>
            <w:noProof/>
            <w:webHidden/>
          </w:rPr>
        </w:r>
      </w:ins>
      <w:r>
        <w:rPr>
          <w:noProof/>
          <w:webHidden/>
        </w:rPr>
        <w:fldChar w:fldCharType="separate"/>
      </w:r>
      <w:ins w:id="1161" w:author="Ilkka Rinne" w:date="2022-10-25T15:27:00Z">
        <w:r w:rsidR="002B42CB">
          <w:rPr>
            <w:noProof/>
            <w:webHidden/>
          </w:rPr>
          <w:t>119</w:t>
        </w:r>
      </w:ins>
      <w:ins w:id="1162" w:author="Ilkka Rinne" w:date="2022-10-25T14:58:00Z">
        <w:r>
          <w:rPr>
            <w:noProof/>
            <w:webHidden/>
          </w:rPr>
          <w:fldChar w:fldCharType="end"/>
        </w:r>
        <w:r w:rsidRPr="004C086C">
          <w:rPr>
            <w:rStyle w:val="Hyperlink"/>
            <w:noProof/>
          </w:rPr>
          <w:fldChar w:fldCharType="end"/>
        </w:r>
      </w:ins>
    </w:p>
    <w:p w14:paraId="4E064F52" w14:textId="0A89AD00" w:rsidR="00744E28" w:rsidRDefault="00744E28">
      <w:pPr>
        <w:pStyle w:val="TOC3"/>
        <w:tabs>
          <w:tab w:val="left" w:pos="1200"/>
        </w:tabs>
        <w:rPr>
          <w:ins w:id="1163" w:author="Ilkka Rinne" w:date="2022-10-25T14:58:00Z"/>
          <w:rFonts w:asciiTheme="minorHAnsi" w:eastAsiaTheme="minorEastAsia" w:hAnsiTheme="minorHAnsi" w:cstheme="minorBidi"/>
          <w:b w:val="0"/>
          <w:noProof/>
          <w:sz w:val="24"/>
          <w:szCs w:val="24"/>
          <w:lang w:val="en-FI" w:eastAsia="zh-CN"/>
        </w:rPr>
      </w:pPr>
      <w:ins w:id="116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"_Toc117602651"</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13.14.4</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_Toc117602651 \h </w:instrText>
        </w:r>
        <w:r>
          <w:rPr>
            <w:noProof/>
            <w:webHidden/>
          </w:rPr>
        </w:r>
      </w:ins>
      <w:r>
        <w:rPr>
          <w:noProof/>
          <w:webHidden/>
        </w:rPr>
        <w:fldChar w:fldCharType="separate"/>
      </w:r>
      <w:ins w:id="1165" w:author="Ilkka Rinne" w:date="2022-10-25T15:27:00Z">
        <w:r w:rsidR="002B42CB">
          <w:rPr>
            <w:noProof/>
            <w:webHidden/>
          </w:rPr>
          <w:t>119</w:t>
        </w:r>
      </w:ins>
      <w:ins w:id="1166" w:author="Ilkka Rinne" w:date="2022-10-25T14:58:00Z">
        <w:r>
          <w:rPr>
            <w:noProof/>
            <w:webHidden/>
          </w:rPr>
          <w:fldChar w:fldCharType="end"/>
        </w:r>
        <w:r w:rsidRPr="004C086C">
          <w:rPr>
            <w:rStyle w:val="Hyperlink"/>
            <w:noProof/>
          </w:rPr>
          <w:fldChar w:fldCharType="end"/>
        </w:r>
      </w:ins>
    </w:p>
    <w:p w14:paraId="631DD8B9" w14:textId="51EE95A9" w:rsidR="00744E28" w:rsidRDefault="00744E28">
      <w:pPr>
        <w:pStyle w:val="TOC2"/>
        <w:rPr>
          <w:ins w:id="1167" w:author="Ilkka Rinne" w:date="2022-10-25T14:58:00Z"/>
          <w:rFonts w:asciiTheme="minorHAnsi" w:eastAsiaTheme="minorEastAsia" w:hAnsiTheme="minorHAnsi" w:cstheme="minorBidi"/>
          <w:b w:val="0"/>
          <w:noProof/>
          <w:sz w:val="24"/>
          <w:szCs w:val="24"/>
          <w:lang w:val="en-FI" w:eastAsia="zh-CN"/>
        </w:rPr>
      </w:pPr>
      <w:ins w:id="116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"_Toc117602652"</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13.15</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Codelists</w:t>
        </w:r>
        <w:r>
          <w:rPr>
            <w:noProof/>
            <w:webHidden/>
          </w:rPr>
          <w:tab/>
        </w:r>
        <w:r>
          <w:rPr>
            <w:noProof/>
            <w:webHidden/>
          </w:rPr>
          <w:fldChar w:fldCharType="begin"/>
        </w:r>
        <w:r>
          <w:rPr>
            <w:noProof/>
            <w:webHidden/>
          </w:rPr>
          <w:instrText xml:space="preserve"> PAGEREF _Toc117602652 \h </w:instrText>
        </w:r>
        <w:r>
          <w:rPr>
            <w:noProof/>
            <w:webHidden/>
          </w:rPr>
        </w:r>
      </w:ins>
      <w:r>
        <w:rPr>
          <w:noProof/>
          <w:webHidden/>
        </w:rPr>
        <w:fldChar w:fldCharType="separate"/>
      </w:r>
      <w:ins w:id="1169" w:author="Ilkka Rinne" w:date="2022-10-25T15:27:00Z">
        <w:r w:rsidR="002B42CB">
          <w:rPr>
            <w:noProof/>
            <w:webHidden/>
          </w:rPr>
          <w:t>119</w:t>
        </w:r>
      </w:ins>
      <w:ins w:id="1170" w:author="Ilkka Rinne" w:date="2022-10-25T14:58:00Z">
        <w:r>
          <w:rPr>
            <w:noProof/>
            <w:webHidden/>
          </w:rPr>
          <w:fldChar w:fldCharType="end"/>
        </w:r>
        <w:r w:rsidRPr="004C086C">
          <w:rPr>
            <w:rStyle w:val="Hyperlink"/>
            <w:noProof/>
          </w:rPr>
          <w:fldChar w:fldCharType="end"/>
        </w:r>
      </w:ins>
    </w:p>
    <w:p w14:paraId="0B102C8B" w14:textId="46B99CAD" w:rsidR="00744E28" w:rsidRDefault="00744E28">
      <w:pPr>
        <w:pStyle w:val="TOC3"/>
        <w:tabs>
          <w:tab w:val="left" w:pos="1200"/>
        </w:tabs>
        <w:rPr>
          <w:ins w:id="1171" w:author="Ilkka Rinne" w:date="2022-10-25T14:58:00Z"/>
          <w:rFonts w:asciiTheme="minorHAnsi" w:eastAsiaTheme="minorEastAsia" w:hAnsiTheme="minorHAnsi" w:cstheme="minorBidi"/>
          <w:b w:val="0"/>
          <w:noProof/>
          <w:sz w:val="24"/>
          <w:szCs w:val="24"/>
          <w:lang w:val="en-FI" w:eastAsia="zh-CN"/>
        </w:rPr>
      </w:pPr>
      <w:ins w:id="117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"_Toc117602653"</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13.15.1</w:t>
        </w:r>
        <w:r>
          <w:rPr>
            <w:rFonts w:asciiTheme="minorHAnsi" w:eastAsiaTheme="minorEastAsia" w:hAnsiTheme="minorHAnsi" w:cstheme="minorBidi"/>
            <w:b w:val="0"/>
            <w:noProof/>
            <w:sz w:val="24"/>
            <w:szCs w:val="24"/>
            <w:lang w:val="en-FI" w:eastAsia="zh-CN"/>
          </w:rPr>
          <w:tab/>
        </w:r>
        <w:r w:rsidRPr="004C086C">
          <w:rPr>
            <w:rStyle w:val="Hyperlink"/>
            <w:rFonts w:eastAsia="Times New Roman"/>
            <w:noProof/>
          </w:rPr>
          <w:t>SampleTypeByGeometryType</w:t>
        </w:r>
        <w:r>
          <w:rPr>
            <w:noProof/>
            <w:webHidden/>
          </w:rPr>
          <w:tab/>
        </w:r>
        <w:r>
          <w:rPr>
            <w:noProof/>
            <w:webHidden/>
          </w:rPr>
          <w:fldChar w:fldCharType="begin"/>
        </w:r>
        <w:r>
          <w:rPr>
            <w:noProof/>
            <w:webHidden/>
          </w:rPr>
          <w:instrText xml:space="preserve"> PAGEREF _Toc117602653 \h </w:instrText>
        </w:r>
        <w:r>
          <w:rPr>
            <w:noProof/>
            <w:webHidden/>
          </w:rPr>
        </w:r>
      </w:ins>
      <w:r>
        <w:rPr>
          <w:noProof/>
          <w:webHidden/>
        </w:rPr>
        <w:fldChar w:fldCharType="separate"/>
      </w:r>
      <w:ins w:id="1173" w:author="Ilkka Rinne" w:date="2022-10-25T15:27:00Z">
        <w:r w:rsidR="002B42CB">
          <w:rPr>
            <w:noProof/>
            <w:webHidden/>
          </w:rPr>
          <w:t>119</w:t>
        </w:r>
      </w:ins>
      <w:ins w:id="1174" w:author="Ilkka Rinne" w:date="2022-10-25T14:58:00Z">
        <w:r>
          <w:rPr>
            <w:noProof/>
            <w:webHidden/>
          </w:rPr>
          <w:fldChar w:fldCharType="end"/>
        </w:r>
        <w:r w:rsidRPr="004C086C">
          <w:rPr>
            <w:rStyle w:val="Hyperlink"/>
            <w:noProof/>
          </w:rPr>
          <w:fldChar w:fldCharType="end"/>
        </w:r>
      </w:ins>
    </w:p>
    <w:p w14:paraId="0689833A" w14:textId="2BB6F090" w:rsidR="00744E28" w:rsidRDefault="00744E28">
      <w:pPr>
        <w:pStyle w:val="TOC1"/>
        <w:rPr>
          <w:ins w:id="1175" w:author="Ilkka Rinne" w:date="2022-10-25T14:58:00Z"/>
          <w:rFonts w:asciiTheme="minorHAnsi" w:eastAsiaTheme="minorEastAsia" w:hAnsiTheme="minorHAnsi" w:cstheme="minorBidi"/>
          <w:b w:val="0"/>
          <w:noProof/>
          <w:sz w:val="24"/>
          <w:szCs w:val="24"/>
          <w:lang w:val="en-FI" w:eastAsia="zh-CN"/>
        </w:rPr>
      </w:pPr>
      <w:ins w:id="117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"_Toc117602654"</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Annex A (normative)  Abstract test suite</w:t>
        </w:r>
        <w:r>
          <w:rPr>
            <w:noProof/>
            <w:webHidden/>
          </w:rPr>
          <w:tab/>
        </w:r>
        <w:r>
          <w:rPr>
            <w:noProof/>
            <w:webHidden/>
          </w:rPr>
          <w:fldChar w:fldCharType="begin"/>
        </w:r>
        <w:r>
          <w:rPr>
            <w:noProof/>
            <w:webHidden/>
          </w:rPr>
          <w:instrText xml:space="preserve"> PAGEREF _Toc117602654 \h </w:instrText>
        </w:r>
        <w:r>
          <w:rPr>
            <w:noProof/>
            <w:webHidden/>
          </w:rPr>
        </w:r>
      </w:ins>
      <w:r>
        <w:rPr>
          <w:noProof/>
          <w:webHidden/>
        </w:rPr>
        <w:fldChar w:fldCharType="separate"/>
      </w:r>
      <w:ins w:id="1177" w:author="Ilkka Rinne" w:date="2022-10-25T15:27:00Z">
        <w:r w:rsidR="002B42CB">
          <w:rPr>
            <w:noProof/>
            <w:webHidden/>
          </w:rPr>
          <w:t>121</w:t>
        </w:r>
      </w:ins>
      <w:ins w:id="1178" w:author="Ilkka Rinne" w:date="2022-10-25T14:58:00Z">
        <w:r>
          <w:rPr>
            <w:noProof/>
            <w:webHidden/>
          </w:rPr>
          <w:fldChar w:fldCharType="end"/>
        </w:r>
        <w:r w:rsidRPr="004C086C">
          <w:rPr>
            <w:rStyle w:val="Hyperlink"/>
            <w:noProof/>
          </w:rPr>
          <w:fldChar w:fldCharType="end"/>
        </w:r>
      </w:ins>
    </w:p>
    <w:p w14:paraId="647BFA6C" w14:textId="013A3832" w:rsidR="00744E28" w:rsidRDefault="00744E28">
      <w:pPr>
        <w:pStyle w:val="TOC1"/>
        <w:rPr>
          <w:ins w:id="1179" w:author="Ilkka Rinne" w:date="2022-10-25T14:58:00Z"/>
          <w:rFonts w:asciiTheme="minorHAnsi" w:eastAsiaTheme="minorEastAsia" w:hAnsiTheme="minorHAnsi" w:cstheme="minorBidi"/>
          <w:b w:val="0"/>
          <w:noProof/>
          <w:sz w:val="24"/>
          <w:szCs w:val="24"/>
          <w:lang w:val="en-FI" w:eastAsia="zh-CN"/>
        </w:rPr>
      </w:pPr>
      <w:ins w:id="1180"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"_Toc117602655"</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_Toc117602655 \h </w:instrText>
        </w:r>
        <w:r>
          <w:rPr>
            <w:noProof/>
            <w:webHidden/>
          </w:rPr>
        </w:r>
      </w:ins>
      <w:r>
        <w:rPr>
          <w:noProof/>
          <w:webHidden/>
        </w:rPr>
        <w:fldChar w:fldCharType="separate"/>
      </w:r>
      <w:ins w:id="1181" w:author="Ilkka Rinne" w:date="2022-10-25T15:27:00Z">
        <w:r w:rsidR="002B42CB">
          <w:rPr>
            <w:noProof/>
            <w:webHidden/>
          </w:rPr>
          <w:t>133</w:t>
        </w:r>
      </w:ins>
      <w:ins w:id="1182" w:author="Ilkka Rinne" w:date="2022-10-25T14:58:00Z">
        <w:r>
          <w:rPr>
            <w:noProof/>
            <w:webHidden/>
          </w:rPr>
          <w:fldChar w:fldCharType="end"/>
        </w:r>
        <w:r w:rsidRPr="004C086C">
          <w:rPr>
            <w:rStyle w:val="Hyperlink"/>
            <w:noProof/>
          </w:rPr>
          <w:fldChar w:fldCharType="end"/>
        </w:r>
      </w:ins>
    </w:p>
    <w:p w14:paraId="0342DD7A" w14:textId="27F50B1A" w:rsidR="00744E28" w:rsidRDefault="00744E28">
      <w:pPr>
        <w:pStyle w:val="TOC1"/>
        <w:rPr>
          <w:ins w:id="1183" w:author="Ilkka Rinne" w:date="2022-10-25T14:58:00Z"/>
          <w:rFonts w:asciiTheme="minorHAnsi" w:eastAsiaTheme="minorEastAsia" w:hAnsiTheme="minorHAnsi" w:cstheme="minorBidi"/>
          <w:b w:val="0"/>
          <w:noProof/>
          <w:sz w:val="24"/>
          <w:szCs w:val="24"/>
          <w:lang w:val="en-FI" w:eastAsia="zh-CN"/>
        </w:rPr>
      </w:pPr>
      <w:ins w:id="1184"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"_Toc117602656"</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_Toc117602656 \h </w:instrText>
        </w:r>
        <w:r>
          <w:rPr>
            <w:noProof/>
            <w:webHidden/>
          </w:rPr>
        </w:r>
      </w:ins>
      <w:r>
        <w:rPr>
          <w:noProof/>
          <w:webHidden/>
        </w:rPr>
        <w:fldChar w:fldCharType="separate"/>
      </w:r>
      <w:ins w:id="1185" w:author="Ilkka Rinne" w:date="2022-10-25T15:27:00Z">
        <w:r w:rsidR="002B42CB">
          <w:rPr>
            <w:noProof/>
            <w:webHidden/>
          </w:rPr>
          <w:t>138</w:t>
        </w:r>
      </w:ins>
      <w:ins w:id="1186" w:author="Ilkka Rinne" w:date="2022-10-25T14:58:00Z">
        <w:r>
          <w:rPr>
            <w:noProof/>
            <w:webHidden/>
          </w:rPr>
          <w:fldChar w:fldCharType="end"/>
        </w:r>
        <w:r w:rsidRPr="004C086C">
          <w:rPr>
            <w:rStyle w:val="Hyperlink"/>
            <w:noProof/>
          </w:rPr>
          <w:fldChar w:fldCharType="end"/>
        </w:r>
      </w:ins>
    </w:p>
    <w:p w14:paraId="37373570" w14:textId="6797B472" w:rsidR="00744E28" w:rsidRDefault="00744E28">
      <w:pPr>
        <w:pStyle w:val="TOC1"/>
        <w:rPr>
          <w:ins w:id="1187" w:author="Ilkka Rinne" w:date="2022-10-25T14:58:00Z"/>
          <w:rFonts w:asciiTheme="minorHAnsi" w:eastAsiaTheme="minorEastAsia" w:hAnsiTheme="minorHAnsi" w:cstheme="minorBidi"/>
          <w:b w:val="0"/>
          <w:noProof/>
          <w:sz w:val="24"/>
          <w:szCs w:val="24"/>
          <w:lang w:val="en-FI" w:eastAsia="zh-CN"/>
        </w:rPr>
      </w:pPr>
      <w:ins w:id="1188"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"_Toc117602657"</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_Toc117602657 \h </w:instrText>
        </w:r>
        <w:r>
          <w:rPr>
            <w:noProof/>
            <w:webHidden/>
          </w:rPr>
        </w:r>
      </w:ins>
      <w:r>
        <w:rPr>
          <w:noProof/>
          <w:webHidden/>
        </w:rPr>
        <w:fldChar w:fldCharType="separate"/>
      </w:r>
      <w:ins w:id="1189" w:author="Ilkka Rinne" w:date="2022-10-25T15:27:00Z">
        <w:r w:rsidR="002B42CB">
          <w:rPr>
            <w:noProof/>
            <w:webHidden/>
          </w:rPr>
          <w:t>159</w:t>
        </w:r>
      </w:ins>
      <w:ins w:id="1190" w:author="Ilkka Rinne" w:date="2022-10-25T14:58:00Z">
        <w:r>
          <w:rPr>
            <w:noProof/>
            <w:webHidden/>
          </w:rPr>
          <w:fldChar w:fldCharType="end"/>
        </w:r>
        <w:r w:rsidRPr="004C086C">
          <w:rPr>
            <w:rStyle w:val="Hyperlink"/>
            <w:noProof/>
          </w:rPr>
          <w:fldChar w:fldCharType="end"/>
        </w:r>
      </w:ins>
    </w:p>
    <w:p w14:paraId="5C09D24B" w14:textId="0DF6F6A9" w:rsidR="00744E28" w:rsidRDefault="00744E28">
      <w:pPr>
        <w:pStyle w:val="TOC1"/>
        <w:rPr>
          <w:ins w:id="1191" w:author="Ilkka Rinne" w:date="2022-10-25T14:58:00Z"/>
          <w:rFonts w:asciiTheme="minorHAnsi" w:eastAsiaTheme="minorEastAsia" w:hAnsiTheme="minorHAnsi" w:cstheme="minorBidi"/>
          <w:b w:val="0"/>
          <w:noProof/>
          <w:sz w:val="24"/>
          <w:szCs w:val="24"/>
          <w:lang w:val="en-FI" w:eastAsia="zh-CN"/>
        </w:rPr>
      </w:pPr>
      <w:ins w:id="1192"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"_Toc117602658"</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noProof/>
          </w:rPr>
          <w:t>Annex E (informative)  Detailed package overview diagrams</w:t>
        </w:r>
        <w:r>
          <w:rPr>
            <w:noProof/>
            <w:webHidden/>
          </w:rPr>
          <w:tab/>
        </w:r>
        <w:r>
          <w:rPr>
            <w:noProof/>
            <w:webHidden/>
          </w:rPr>
          <w:fldChar w:fldCharType="begin"/>
        </w:r>
        <w:r>
          <w:rPr>
            <w:noProof/>
            <w:webHidden/>
          </w:rPr>
          <w:instrText xml:space="preserve"> PAGEREF _Toc117602658 \h </w:instrText>
        </w:r>
        <w:r>
          <w:rPr>
            <w:noProof/>
            <w:webHidden/>
          </w:rPr>
        </w:r>
      </w:ins>
      <w:r>
        <w:rPr>
          <w:noProof/>
          <w:webHidden/>
        </w:rPr>
        <w:fldChar w:fldCharType="separate"/>
      </w:r>
      <w:ins w:id="1193" w:author="Ilkka Rinne" w:date="2022-10-25T15:27:00Z">
        <w:r w:rsidR="002B42CB">
          <w:rPr>
            <w:noProof/>
            <w:webHidden/>
          </w:rPr>
          <w:t>168</w:t>
        </w:r>
      </w:ins>
      <w:ins w:id="1194" w:author="Ilkka Rinne" w:date="2022-10-25T14:58:00Z">
        <w:r>
          <w:rPr>
            <w:noProof/>
            <w:webHidden/>
          </w:rPr>
          <w:fldChar w:fldCharType="end"/>
        </w:r>
        <w:r w:rsidRPr="004C086C">
          <w:rPr>
            <w:rStyle w:val="Hyperlink"/>
            <w:noProof/>
          </w:rPr>
          <w:fldChar w:fldCharType="end"/>
        </w:r>
      </w:ins>
    </w:p>
    <w:p w14:paraId="7FD57876" w14:textId="7230C7A1" w:rsidR="00744E28" w:rsidRDefault="00744E28">
      <w:pPr>
        <w:pStyle w:val="TOC1"/>
        <w:rPr>
          <w:ins w:id="1195" w:author="Ilkka Rinne" w:date="2022-10-25T14:58:00Z"/>
          <w:rFonts w:asciiTheme="minorHAnsi" w:eastAsiaTheme="minorEastAsia" w:hAnsiTheme="minorHAnsi" w:cstheme="minorBidi"/>
          <w:b w:val="0"/>
          <w:noProof/>
          <w:sz w:val="24"/>
          <w:szCs w:val="24"/>
          <w:lang w:val="en-FI" w:eastAsia="zh-CN"/>
        </w:rPr>
      </w:pPr>
      <w:ins w:id="1196" w:author="Ilkka Rinne" w:date="2022-10-25T14:58:00Z">
        <w:r w:rsidRPr="004C086C">
          <w:rPr>
            <w:rStyle w:val="Hyperlink"/>
            <w:noProof/>
          </w:rPr>
          <w:fldChar w:fldCharType="begin"/>
        </w:r>
        <w:r w:rsidRPr="004C086C">
          <w:rPr>
            <w:rStyle w:val="Hyperlink"/>
            <w:noProof/>
          </w:rPr>
          <w:instrText xml:space="preserve"> </w:instrText>
        </w:r>
        <w:r>
          <w:rPr>
            <w:noProof/>
          </w:rPr>
          <w:instrText>HYPERLINK \l "_Toc117602659"</w:instrText>
        </w:r>
        <w:r w:rsidRPr="004C086C">
          <w:rPr>
            <w:rStyle w:val="Hyperlink"/>
            <w:noProof/>
          </w:rPr>
          <w:instrText xml:space="preserve"> </w:instrText>
        </w:r>
        <w:r w:rsidRPr="004C086C">
          <w:rPr>
            <w:rStyle w:val="Hyperlink"/>
            <w:noProof/>
          </w:rPr>
        </w:r>
        <w:r w:rsidRPr="004C086C">
          <w:rPr>
            <w:rStyle w:val="Hyperlink"/>
            <w:noProof/>
          </w:rPr>
          <w:fldChar w:fldCharType="separate"/>
        </w:r>
        <w:r w:rsidRPr="004C086C">
          <w:rPr>
            <w:rStyle w:val="Hyperlink"/>
            <w:noProof/>
          </w:rPr>
          <w:t>Bibliography</w:t>
        </w:r>
        <w:r>
          <w:rPr>
            <w:noProof/>
            <w:webHidden/>
          </w:rPr>
          <w:tab/>
        </w:r>
        <w:r>
          <w:rPr>
            <w:noProof/>
            <w:webHidden/>
          </w:rPr>
          <w:fldChar w:fldCharType="begin"/>
        </w:r>
        <w:r>
          <w:rPr>
            <w:noProof/>
            <w:webHidden/>
          </w:rPr>
          <w:instrText xml:space="preserve"> PAGEREF _Toc117602659 \h </w:instrText>
        </w:r>
        <w:r>
          <w:rPr>
            <w:noProof/>
            <w:webHidden/>
          </w:rPr>
        </w:r>
      </w:ins>
      <w:r>
        <w:rPr>
          <w:noProof/>
          <w:webHidden/>
        </w:rPr>
        <w:fldChar w:fldCharType="separate"/>
      </w:r>
      <w:ins w:id="1197" w:author="Ilkka Rinne" w:date="2022-10-25T15:27:00Z">
        <w:r w:rsidR="002B42CB">
          <w:rPr>
            <w:noProof/>
            <w:webHidden/>
          </w:rPr>
          <w:t>172</w:t>
        </w:r>
      </w:ins>
      <w:ins w:id="1198" w:author="Ilkka Rinne" w:date="2022-10-25T14:58:00Z">
        <w:r>
          <w:rPr>
            <w:noProof/>
            <w:webHidden/>
          </w:rPr>
          <w:fldChar w:fldCharType="end"/>
        </w:r>
        <w:r w:rsidRPr="004C086C">
          <w:rPr>
            <w:rStyle w:val="Hyperlink"/>
            <w:noProof/>
          </w:rPr>
          <w:fldChar w:fldCharType="end"/>
        </w:r>
      </w:ins>
    </w:p>
    <w:p w14:paraId="0ECAF3B3" w14:textId="3B7B3251" w:rsidR="00EA1FB2" w:rsidDel="00744E28" w:rsidRDefault="00EA1FB2">
      <w:pPr>
        <w:pStyle w:val="TOC1"/>
        <w:rPr>
          <w:ins w:id="1199" w:author="Ilkka Rinne [2]" w:date="2022-09-06T16:09:00Z"/>
          <w:del w:id="1200" w:author="Ilkka Rinne" w:date="2022-10-25T14:58:00Z"/>
          <w:rFonts w:asciiTheme="minorHAnsi" w:eastAsiaTheme="minorEastAsia" w:hAnsiTheme="minorHAnsi" w:cstheme="minorBidi"/>
          <w:b w:val="0"/>
          <w:noProof/>
          <w:sz w:val="24"/>
          <w:szCs w:val="24"/>
          <w:lang w:eastAsia="en-GB"/>
        </w:rPr>
      </w:pPr>
      <w:ins w:id="1201" w:author="Ilkka Rinne [2]" w:date="2022-09-06T16:09:00Z">
        <w:del w:id="1202" w:author="Ilkka Rinne" w:date="2022-10-25T14:58:00Z">
          <w:r w:rsidRPr="00744E28" w:rsidDel="00744E28">
            <w:rPr>
              <w:rStyle w:val="Hyperlink"/>
              <w:noProof/>
            </w:rPr>
            <w:delText>Foreword</w:delText>
          </w:r>
          <w:r w:rsidDel="00744E28">
            <w:rPr>
              <w:noProof/>
              <w:webHidden/>
            </w:rPr>
            <w:tab/>
            <w:delText>ix</w:delText>
          </w:r>
        </w:del>
      </w:ins>
    </w:p>
    <w:p w14:paraId="1AF3D932" w14:textId="38B87B1D" w:rsidR="00EA1FB2" w:rsidDel="00744E28" w:rsidRDefault="00EA1FB2">
      <w:pPr>
        <w:pStyle w:val="TOC1"/>
        <w:rPr>
          <w:ins w:id="1203" w:author="Ilkka Rinne [2]" w:date="2022-09-06T16:09:00Z"/>
          <w:del w:id="1204" w:author="Ilkka Rinne" w:date="2022-10-25T14:58:00Z"/>
          <w:rFonts w:asciiTheme="minorHAnsi" w:eastAsiaTheme="minorEastAsia" w:hAnsiTheme="minorHAnsi" w:cstheme="minorBidi"/>
          <w:b w:val="0"/>
          <w:noProof/>
          <w:sz w:val="24"/>
          <w:szCs w:val="24"/>
          <w:lang w:eastAsia="en-GB"/>
        </w:rPr>
      </w:pPr>
      <w:ins w:id="1205" w:author="Ilkka Rinne [2]" w:date="2022-09-06T16:09:00Z">
        <w:del w:id="1206" w:author="Ilkka Rinne" w:date="2022-10-25T14:58:00Z">
          <w:r w:rsidRPr="00744E28" w:rsidDel="00744E28">
            <w:rPr>
              <w:rStyle w:val="Hyperlink"/>
              <w:noProof/>
            </w:rPr>
            <w:delText>Introduction</w:delText>
          </w:r>
          <w:r w:rsidDel="00744E28">
            <w:rPr>
              <w:noProof/>
              <w:webHidden/>
            </w:rPr>
            <w:tab/>
            <w:delText>x</w:delText>
          </w:r>
        </w:del>
      </w:ins>
    </w:p>
    <w:p w14:paraId="17E0225E" w14:textId="2E772A98" w:rsidR="00EA1FB2" w:rsidDel="00744E28" w:rsidRDefault="00EA1FB2">
      <w:pPr>
        <w:pStyle w:val="TOC1"/>
        <w:rPr>
          <w:ins w:id="1207" w:author="Ilkka Rinne [2]" w:date="2022-09-06T16:09:00Z"/>
          <w:del w:id="1208" w:author="Ilkka Rinne" w:date="2022-10-25T14:58:00Z"/>
          <w:rFonts w:asciiTheme="minorHAnsi" w:eastAsiaTheme="minorEastAsia" w:hAnsiTheme="minorHAnsi" w:cstheme="minorBidi"/>
          <w:b w:val="0"/>
          <w:noProof/>
          <w:sz w:val="24"/>
          <w:szCs w:val="24"/>
          <w:lang w:eastAsia="en-GB"/>
        </w:rPr>
      </w:pPr>
      <w:ins w:id="1209" w:author="Ilkka Rinne [2]" w:date="2022-09-06T16:09:00Z">
        <w:del w:id="1210" w:author="Ilkka Rinne" w:date="2022-10-25T14:58:00Z">
          <w:r w:rsidRPr="00744E28" w:rsidDel="00744E28">
            <w:rPr>
              <w:rStyle w:val="Hyperlink"/>
              <w:rFonts w:eastAsia="Times New Roman"/>
              <w:noProof/>
            </w:rPr>
            <w:delText>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Scope</w:delText>
          </w:r>
          <w:r w:rsidDel="00744E28">
            <w:rPr>
              <w:noProof/>
              <w:webHidden/>
            </w:rPr>
            <w:tab/>
            <w:delText>1</w:delText>
          </w:r>
        </w:del>
      </w:ins>
    </w:p>
    <w:p w14:paraId="0C932367" w14:textId="7BB56611" w:rsidR="00EA1FB2" w:rsidDel="00744E28" w:rsidRDefault="00EA1FB2">
      <w:pPr>
        <w:pStyle w:val="TOC1"/>
        <w:rPr>
          <w:ins w:id="1211" w:author="Ilkka Rinne [2]" w:date="2022-09-06T16:09:00Z"/>
          <w:del w:id="1212" w:author="Ilkka Rinne" w:date="2022-10-25T14:58:00Z"/>
          <w:rFonts w:asciiTheme="minorHAnsi" w:eastAsiaTheme="minorEastAsia" w:hAnsiTheme="minorHAnsi" w:cstheme="minorBidi"/>
          <w:b w:val="0"/>
          <w:noProof/>
          <w:sz w:val="24"/>
          <w:szCs w:val="24"/>
          <w:lang w:eastAsia="en-GB"/>
        </w:rPr>
      </w:pPr>
      <w:ins w:id="1213" w:author="Ilkka Rinne [2]" w:date="2022-09-06T16:09:00Z">
        <w:del w:id="1214" w:author="Ilkka Rinne" w:date="2022-10-25T14:58:00Z">
          <w:r w:rsidRPr="00744E28" w:rsidDel="00744E28">
            <w:rPr>
              <w:rStyle w:val="Hyperlink"/>
              <w:rFonts w:eastAsia="Times New Roman"/>
              <w:noProof/>
            </w:rPr>
            <w:delText>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Normative references</w:delText>
          </w:r>
          <w:r w:rsidDel="00744E28">
            <w:rPr>
              <w:noProof/>
              <w:webHidden/>
            </w:rPr>
            <w:tab/>
            <w:delText>1</w:delText>
          </w:r>
        </w:del>
      </w:ins>
    </w:p>
    <w:p w14:paraId="03C1E330" w14:textId="6D2B6198" w:rsidR="00EA1FB2" w:rsidDel="00744E28" w:rsidRDefault="00EA1FB2">
      <w:pPr>
        <w:pStyle w:val="TOC1"/>
        <w:rPr>
          <w:ins w:id="1215" w:author="Ilkka Rinne [2]" w:date="2022-09-06T16:09:00Z"/>
          <w:del w:id="1216" w:author="Ilkka Rinne" w:date="2022-10-25T14:58:00Z"/>
          <w:rFonts w:asciiTheme="minorHAnsi" w:eastAsiaTheme="minorEastAsia" w:hAnsiTheme="minorHAnsi" w:cstheme="minorBidi"/>
          <w:b w:val="0"/>
          <w:noProof/>
          <w:sz w:val="24"/>
          <w:szCs w:val="24"/>
          <w:lang w:eastAsia="en-GB"/>
        </w:rPr>
      </w:pPr>
      <w:ins w:id="1217" w:author="Ilkka Rinne [2]" w:date="2022-09-06T16:09:00Z">
        <w:del w:id="1218" w:author="Ilkka Rinne" w:date="2022-10-25T14:58:00Z">
          <w:r w:rsidRPr="00744E28" w:rsidDel="00744E28">
            <w:rPr>
              <w:rStyle w:val="Hyperlink"/>
              <w:rFonts w:eastAsia="Times New Roman"/>
              <w:noProof/>
            </w:rPr>
            <w:delText>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Terms and definitions</w:delText>
          </w:r>
          <w:r w:rsidDel="00744E28">
            <w:rPr>
              <w:noProof/>
              <w:webHidden/>
            </w:rPr>
            <w:tab/>
            <w:delText>1</w:delText>
          </w:r>
        </w:del>
      </w:ins>
    </w:p>
    <w:p w14:paraId="403567D4" w14:textId="652F60FE" w:rsidR="00EA1FB2" w:rsidDel="00744E28" w:rsidRDefault="00EA1FB2">
      <w:pPr>
        <w:pStyle w:val="TOC1"/>
        <w:rPr>
          <w:ins w:id="1219" w:author="Ilkka Rinne [2]" w:date="2022-09-06T16:09:00Z"/>
          <w:del w:id="1220" w:author="Ilkka Rinne" w:date="2022-10-25T14:58:00Z"/>
          <w:rFonts w:asciiTheme="minorHAnsi" w:eastAsiaTheme="minorEastAsia" w:hAnsiTheme="minorHAnsi" w:cstheme="minorBidi"/>
          <w:b w:val="0"/>
          <w:noProof/>
          <w:sz w:val="24"/>
          <w:szCs w:val="24"/>
          <w:lang w:eastAsia="en-GB"/>
        </w:rPr>
      </w:pPr>
      <w:ins w:id="1221" w:author="Ilkka Rinne [2]" w:date="2022-09-06T16:09:00Z">
        <w:del w:id="1222" w:author="Ilkka Rinne" w:date="2022-10-25T14:58:00Z">
          <w:r w:rsidRPr="00744E28" w:rsidDel="00744E28">
            <w:rPr>
              <w:rStyle w:val="Hyperlink"/>
              <w:rFonts w:eastAsia="Times New Roman"/>
              <w:noProof/>
            </w:rPr>
            <w:delText>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Document conventions</w:delText>
          </w:r>
          <w:r w:rsidDel="00744E28">
            <w:rPr>
              <w:noProof/>
              <w:webHidden/>
            </w:rPr>
            <w:tab/>
            <w:delText>5</w:delText>
          </w:r>
        </w:del>
      </w:ins>
    </w:p>
    <w:p w14:paraId="5BDCFD1E" w14:textId="1433572F" w:rsidR="00EA1FB2" w:rsidDel="00744E28" w:rsidRDefault="00EA1FB2">
      <w:pPr>
        <w:pStyle w:val="TOC2"/>
        <w:rPr>
          <w:ins w:id="1223" w:author="Ilkka Rinne [2]" w:date="2022-09-06T16:09:00Z"/>
          <w:del w:id="1224" w:author="Ilkka Rinne" w:date="2022-10-25T14:58:00Z"/>
          <w:rFonts w:asciiTheme="minorHAnsi" w:eastAsiaTheme="minorEastAsia" w:hAnsiTheme="minorHAnsi" w:cstheme="minorBidi"/>
          <w:b w:val="0"/>
          <w:noProof/>
          <w:sz w:val="24"/>
          <w:szCs w:val="24"/>
          <w:lang w:eastAsia="en-GB"/>
        </w:rPr>
      </w:pPr>
      <w:ins w:id="1225" w:author="Ilkka Rinne [2]" w:date="2022-09-06T16:09:00Z">
        <w:del w:id="1226" w:author="Ilkka Rinne" w:date="2022-10-25T14:58:00Z">
          <w:r w:rsidRPr="00744E28" w:rsidDel="00744E28">
            <w:rPr>
              <w:rStyle w:val="Hyperlink"/>
              <w:rFonts w:eastAsia="Times New Roman"/>
              <w:noProof/>
            </w:rPr>
            <w:delText>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Abbreviated terms and acronyms</w:delText>
          </w:r>
          <w:r w:rsidDel="00744E28">
            <w:rPr>
              <w:noProof/>
              <w:webHidden/>
            </w:rPr>
            <w:tab/>
            <w:delText>5</w:delText>
          </w:r>
        </w:del>
      </w:ins>
    </w:p>
    <w:p w14:paraId="47E73E37" w14:textId="23E3A4CF" w:rsidR="00EA1FB2" w:rsidDel="00744E28" w:rsidRDefault="00EA1FB2">
      <w:pPr>
        <w:pStyle w:val="TOC2"/>
        <w:rPr>
          <w:ins w:id="1227" w:author="Ilkka Rinne [2]" w:date="2022-09-06T16:09:00Z"/>
          <w:del w:id="1228" w:author="Ilkka Rinne" w:date="2022-10-25T14:58:00Z"/>
          <w:rFonts w:asciiTheme="minorHAnsi" w:eastAsiaTheme="minorEastAsia" w:hAnsiTheme="minorHAnsi" w:cstheme="minorBidi"/>
          <w:b w:val="0"/>
          <w:noProof/>
          <w:sz w:val="24"/>
          <w:szCs w:val="24"/>
          <w:lang w:eastAsia="en-GB"/>
        </w:rPr>
      </w:pPr>
      <w:ins w:id="1229" w:author="Ilkka Rinne [2]" w:date="2022-09-06T16:09:00Z">
        <w:del w:id="1230" w:author="Ilkka Rinne" w:date="2022-10-25T14:58:00Z">
          <w:r w:rsidRPr="00744E28" w:rsidDel="00744E28">
            <w:rPr>
              <w:rStyle w:val="Hyperlink"/>
              <w:rFonts w:eastAsia="Times New Roman"/>
              <w:noProof/>
            </w:rPr>
            <w:delText>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Schema language</w:delText>
          </w:r>
          <w:r w:rsidDel="00744E28">
            <w:rPr>
              <w:noProof/>
              <w:webHidden/>
            </w:rPr>
            <w:tab/>
            <w:delText>6</w:delText>
          </w:r>
        </w:del>
      </w:ins>
    </w:p>
    <w:p w14:paraId="0D4AA76A" w14:textId="640767F1" w:rsidR="00EA1FB2" w:rsidDel="00744E28" w:rsidRDefault="00EA1FB2">
      <w:pPr>
        <w:pStyle w:val="TOC2"/>
        <w:rPr>
          <w:ins w:id="1231" w:author="Ilkka Rinne [2]" w:date="2022-09-06T16:09:00Z"/>
          <w:del w:id="1232" w:author="Ilkka Rinne" w:date="2022-10-25T14:58:00Z"/>
          <w:rFonts w:asciiTheme="minorHAnsi" w:eastAsiaTheme="minorEastAsia" w:hAnsiTheme="minorHAnsi" w:cstheme="minorBidi"/>
          <w:b w:val="0"/>
          <w:noProof/>
          <w:sz w:val="24"/>
          <w:szCs w:val="24"/>
          <w:lang w:eastAsia="en-GB"/>
        </w:rPr>
      </w:pPr>
      <w:ins w:id="1233" w:author="Ilkka Rinne [2]" w:date="2022-09-06T16:09:00Z">
        <w:del w:id="1234" w:author="Ilkka Rinne" w:date="2022-10-25T14:58:00Z">
          <w:r w:rsidRPr="00744E28" w:rsidDel="00744E28">
            <w:rPr>
              <w:rStyle w:val="Hyperlink"/>
              <w:rFonts w:eastAsia="Times New Roman"/>
              <w:noProof/>
            </w:rPr>
            <w:delText>4.3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Model element names</w:delText>
          </w:r>
          <w:r w:rsidDel="00744E28">
            <w:rPr>
              <w:noProof/>
              <w:webHidden/>
            </w:rPr>
            <w:tab/>
            <w:delText>6</w:delText>
          </w:r>
        </w:del>
      </w:ins>
    </w:p>
    <w:p w14:paraId="04054269" w14:textId="0E1D1DA0" w:rsidR="00EA1FB2" w:rsidDel="00744E28" w:rsidRDefault="00EA1FB2">
      <w:pPr>
        <w:pStyle w:val="TOC2"/>
        <w:rPr>
          <w:ins w:id="1235" w:author="Ilkka Rinne [2]" w:date="2022-09-06T16:09:00Z"/>
          <w:del w:id="1236" w:author="Ilkka Rinne" w:date="2022-10-25T14:58:00Z"/>
          <w:rFonts w:asciiTheme="minorHAnsi" w:eastAsiaTheme="minorEastAsia" w:hAnsiTheme="minorHAnsi" w:cstheme="minorBidi"/>
          <w:b w:val="0"/>
          <w:noProof/>
          <w:sz w:val="24"/>
          <w:szCs w:val="24"/>
          <w:lang w:eastAsia="en-GB"/>
        </w:rPr>
      </w:pPr>
      <w:ins w:id="1237" w:author="Ilkka Rinne [2]" w:date="2022-09-06T16:09:00Z">
        <w:del w:id="1238" w:author="Ilkka Rinne" w:date="2022-10-25T14:58:00Z">
          <w:r w:rsidRPr="00744E28" w:rsidDel="00744E28">
            <w:rPr>
              <w:rStyle w:val="Hyperlink"/>
              <w:rFonts w:eastAsia="Times New Roman"/>
              <w:noProof/>
            </w:rPr>
            <w:delText>4.4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Requirements and recommendations</w:delText>
          </w:r>
          <w:r w:rsidDel="00744E28">
            <w:rPr>
              <w:noProof/>
              <w:webHidden/>
            </w:rPr>
            <w:tab/>
            <w:delText>6</w:delText>
          </w:r>
        </w:del>
      </w:ins>
    </w:p>
    <w:p w14:paraId="58D172C3" w14:textId="0EFE53DD" w:rsidR="00EA1FB2" w:rsidDel="00744E28" w:rsidRDefault="00EA1FB2">
      <w:pPr>
        <w:pStyle w:val="TOC2"/>
        <w:rPr>
          <w:ins w:id="1239" w:author="Ilkka Rinne [2]" w:date="2022-09-06T16:09:00Z"/>
          <w:del w:id="1240" w:author="Ilkka Rinne" w:date="2022-10-25T14:58:00Z"/>
          <w:rFonts w:asciiTheme="minorHAnsi" w:eastAsiaTheme="minorEastAsia" w:hAnsiTheme="minorHAnsi" w:cstheme="minorBidi"/>
          <w:b w:val="0"/>
          <w:noProof/>
          <w:sz w:val="24"/>
          <w:szCs w:val="24"/>
          <w:lang w:eastAsia="en-GB"/>
        </w:rPr>
      </w:pPr>
      <w:ins w:id="1241" w:author="Ilkka Rinne [2]" w:date="2022-09-06T16:09:00Z">
        <w:del w:id="1242" w:author="Ilkka Rinne" w:date="2022-10-25T14:58:00Z">
          <w:r w:rsidRPr="00744E28" w:rsidDel="00744E28">
            <w:rPr>
              <w:rStyle w:val="Hyperlink"/>
              <w:rFonts w:eastAsia="Times New Roman"/>
              <w:noProof/>
            </w:rPr>
            <w:delText>4.5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Requirements classes</w:delText>
          </w:r>
          <w:r w:rsidDel="00744E28">
            <w:rPr>
              <w:noProof/>
              <w:webHidden/>
            </w:rPr>
            <w:tab/>
            <w:delText>7</w:delText>
          </w:r>
        </w:del>
      </w:ins>
    </w:p>
    <w:p w14:paraId="762C7AA7" w14:textId="4462FEED" w:rsidR="00EA1FB2" w:rsidDel="00744E28" w:rsidRDefault="00EA1FB2">
      <w:pPr>
        <w:pStyle w:val="TOC2"/>
        <w:rPr>
          <w:ins w:id="1243" w:author="Ilkka Rinne [2]" w:date="2022-09-06T16:09:00Z"/>
          <w:del w:id="1244" w:author="Ilkka Rinne" w:date="2022-10-25T14:58:00Z"/>
          <w:rFonts w:asciiTheme="minorHAnsi" w:eastAsiaTheme="minorEastAsia" w:hAnsiTheme="minorHAnsi" w:cstheme="minorBidi"/>
          <w:b w:val="0"/>
          <w:noProof/>
          <w:sz w:val="24"/>
          <w:szCs w:val="24"/>
          <w:lang w:eastAsia="en-GB"/>
        </w:rPr>
      </w:pPr>
      <w:ins w:id="1245" w:author="Ilkka Rinne [2]" w:date="2022-09-06T16:09:00Z">
        <w:del w:id="1246" w:author="Ilkka Rinne" w:date="2022-10-25T14:58:00Z">
          <w:r w:rsidRPr="00744E28" w:rsidDel="00744E28">
            <w:rPr>
              <w:rStyle w:val="Hyperlink"/>
              <w:rFonts w:eastAsia="Times New Roman"/>
              <w:noProof/>
            </w:rPr>
            <w:delText>4.6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Conformance classes</w:delText>
          </w:r>
          <w:r w:rsidDel="00744E28">
            <w:rPr>
              <w:noProof/>
              <w:webHidden/>
            </w:rPr>
            <w:tab/>
            <w:delText>8</w:delText>
          </w:r>
        </w:del>
      </w:ins>
    </w:p>
    <w:p w14:paraId="236A5460" w14:textId="0A78F27C" w:rsidR="00EA1FB2" w:rsidDel="00744E28" w:rsidRDefault="00EA1FB2">
      <w:pPr>
        <w:pStyle w:val="TOC2"/>
        <w:rPr>
          <w:ins w:id="1247" w:author="Ilkka Rinne [2]" w:date="2022-09-06T16:09:00Z"/>
          <w:del w:id="1248" w:author="Ilkka Rinne" w:date="2022-10-25T14:58:00Z"/>
          <w:rFonts w:asciiTheme="minorHAnsi" w:eastAsiaTheme="minorEastAsia" w:hAnsiTheme="minorHAnsi" w:cstheme="minorBidi"/>
          <w:b w:val="0"/>
          <w:noProof/>
          <w:sz w:val="24"/>
          <w:szCs w:val="24"/>
          <w:lang w:eastAsia="en-GB"/>
        </w:rPr>
      </w:pPr>
      <w:ins w:id="1249" w:author="Ilkka Rinne [2]" w:date="2022-09-06T16:09:00Z">
        <w:del w:id="1250" w:author="Ilkka Rinne" w:date="2022-10-25T14:58:00Z">
          <w:r w:rsidRPr="00744E28" w:rsidDel="00744E28">
            <w:rPr>
              <w:rStyle w:val="Hyperlink"/>
              <w:rFonts w:eastAsia="Times New Roman"/>
              <w:noProof/>
            </w:rPr>
            <w:delText>4.7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Identifiers</w:delText>
          </w:r>
          <w:r w:rsidDel="00744E28">
            <w:rPr>
              <w:noProof/>
              <w:webHidden/>
            </w:rPr>
            <w:tab/>
            <w:delText>8</w:delText>
          </w:r>
        </w:del>
      </w:ins>
    </w:p>
    <w:p w14:paraId="4133BC85" w14:textId="6D999B49" w:rsidR="00EA1FB2" w:rsidDel="00744E28" w:rsidRDefault="00EA1FB2">
      <w:pPr>
        <w:pStyle w:val="TOC1"/>
        <w:rPr>
          <w:ins w:id="1251" w:author="Ilkka Rinne [2]" w:date="2022-09-06T16:09:00Z"/>
          <w:del w:id="1252" w:author="Ilkka Rinne" w:date="2022-10-25T14:58:00Z"/>
          <w:rFonts w:asciiTheme="minorHAnsi" w:eastAsiaTheme="minorEastAsia" w:hAnsiTheme="minorHAnsi" w:cstheme="minorBidi"/>
          <w:b w:val="0"/>
          <w:noProof/>
          <w:sz w:val="24"/>
          <w:szCs w:val="24"/>
          <w:lang w:eastAsia="en-GB"/>
        </w:rPr>
      </w:pPr>
      <w:ins w:id="1253" w:author="Ilkka Rinne [2]" w:date="2022-09-06T16:09:00Z">
        <w:del w:id="1254" w:author="Ilkka Rinne" w:date="2022-10-25T14:58:00Z">
          <w:r w:rsidRPr="00744E28" w:rsidDel="00744E28">
            <w:rPr>
              <w:rStyle w:val="Hyperlink"/>
              <w:rFonts w:eastAsia="Times New Roman"/>
              <w:noProof/>
            </w:rPr>
            <w:delText>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Conformance</w:delText>
          </w:r>
          <w:r w:rsidDel="00744E28">
            <w:rPr>
              <w:noProof/>
              <w:webHidden/>
            </w:rPr>
            <w:tab/>
            <w:delText>9</w:delText>
          </w:r>
        </w:del>
      </w:ins>
    </w:p>
    <w:p w14:paraId="78D40564" w14:textId="474245A6" w:rsidR="00EA1FB2" w:rsidDel="00744E28" w:rsidRDefault="00EA1FB2">
      <w:pPr>
        <w:pStyle w:val="TOC2"/>
        <w:rPr>
          <w:ins w:id="1255" w:author="Ilkka Rinne [2]" w:date="2022-09-06T16:09:00Z"/>
          <w:del w:id="1256" w:author="Ilkka Rinne" w:date="2022-10-25T14:58:00Z"/>
          <w:rFonts w:asciiTheme="minorHAnsi" w:eastAsiaTheme="minorEastAsia" w:hAnsiTheme="minorHAnsi" w:cstheme="minorBidi"/>
          <w:b w:val="0"/>
          <w:noProof/>
          <w:sz w:val="24"/>
          <w:szCs w:val="24"/>
          <w:lang w:eastAsia="en-GB"/>
        </w:rPr>
      </w:pPr>
      <w:ins w:id="1257" w:author="Ilkka Rinne [2]" w:date="2022-09-06T16:09:00Z">
        <w:del w:id="1258" w:author="Ilkka Rinne" w:date="2022-10-25T14:58:00Z">
          <w:r w:rsidRPr="00744E28" w:rsidDel="00744E28">
            <w:rPr>
              <w:rStyle w:val="Hyperlink"/>
              <w:rFonts w:eastAsia="Times New Roman"/>
              <w:noProof/>
            </w:rPr>
            <w:delText>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Overview</w:delText>
          </w:r>
          <w:r w:rsidDel="00744E28">
            <w:rPr>
              <w:noProof/>
              <w:webHidden/>
            </w:rPr>
            <w:tab/>
            <w:delText>9</w:delText>
          </w:r>
        </w:del>
      </w:ins>
    </w:p>
    <w:p w14:paraId="78DFCDAD" w14:textId="786B61B3" w:rsidR="00EA1FB2" w:rsidDel="00744E28" w:rsidRDefault="00EA1FB2">
      <w:pPr>
        <w:pStyle w:val="TOC2"/>
        <w:rPr>
          <w:ins w:id="1259" w:author="Ilkka Rinne [2]" w:date="2022-09-06T16:09:00Z"/>
          <w:del w:id="1260" w:author="Ilkka Rinne" w:date="2022-10-25T14:58:00Z"/>
          <w:rFonts w:asciiTheme="minorHAnsi" w:eastAsiaTheme="minorEastAsia" w:hAnsiTheme="minorHAnsi" w:cstheme="minorBidi"/>
          <w:b w:val="0"/>
          <w:noProof/>
          <w:sz w:val="24"/>
          <w:szCs w:val="24"/>
          <w:lang w:eastAsia="en-GB"/>
        </w:rPr>
      </w:pPr>
      <w:ins w:id="1261" w:author="Ilkka Rinne [2]" w:date="2022-09-06T16:09:00Z">
        <w:del w:id="1262" w:author="Ilkka Rinne" w:date="2022-10-25T14:58:00Z">
          <w:r w:rsidRPr="00744E28" w:rsidDel="00744E28">
            <w:rPr>
              <w:rStyle w:val="Hyperlink"/>
              <w:rFonts w:eastAsia="Times New Roman"/>
              <w:noProof/>
            </w:rPr>
            <w:delText>5.2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Conformance classes</w:delText>
          </w:r>
          <w:r w:rsidDel="00744E28">
            <w:rPr>
              <w:noProof/>
              <w:webHidden/>
            </w:rPr>
            <w:tab/>
            <w:delText>9</w:delText>
          </w:r>
        </w:del>
      </w:ins>
    </w:p>
    <w:p w14:paraId="3CE26BE5" w14:textId="379851F1" w:rsidR="00EA1FB2" w:rsidDel="00744E28" w:rsidRDefault="00EA1FB2">
      <w:pPr>
        <w:pStyle w:val="TOC1"/>
        <w:rPr>
          <w:ins w:id="1263" w:author="Ilkka Rinne [2]" w:date="2022-09-06T16:09:00Z"/>
          <w:del w:id="1264" w:author="Ilkka Rinne" w:date="2022-10-25T14:58:00Z"/>
          <w:rFonts w:asciiTheme="minorHAnsi" w:eastAsiaTheme="minorEastAsia" w:hAnsiTheme="minorHAnsi" w:cstheme="minorBidi"/>
          <w:b w:val="0"/>
          <w:noProof/>
          <w:sz w:val="24"/>
          <w:szCs w:val="24"/>
          <w:lang w:eastAsia="en-GB"/>
        </w:rPr>
      </w:pPr>
      <w:ins w:id="1265" w:author="Ilkka Rinne [2]" w:date="2022-09-06T16:09:00Z">
        <w:del w:id="1266" w:author="Ilkka Rinne" w:date="2022-10-25T14:58:00Z">
          <w:r w:rsidRPr="00744E28" w:rsidDel="00744E28">
            <w:rPr>
              <w:rStyle w:val="Hyperlink"/>
              <w:rFonts w:eastAsia="Times New Roman"/>
              <w:noProof/>
            </w:rPr>
            <w:delText>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Packaging, requirements and dependencies</w:delText>
          </w:r>
          <w:r w:rsidDel="00744E28">
            <w:rPr>
              <w:noProof/>
              <w:webHidden/>
            </w:rPr>
            <w:tab/>
            <w:delText>12</w:delText>
          </w:r>
        </w:del>
      </w:ins>
    </w:p>
    <w:p w14:paraId="55520862" w14:textId="232B6848" w:rsidR="00EA1FB2" w:rsidDel="00744E28" w:rsidRDefault="00EA1FB2">
      <w:pPr>
        <w:pStyle w:val="TOC2"/>
        <w:rPr>
          <w:ins w:id="1267" w:author="Ilkka Rinne [2]" w:date="2022-09-06T16:09:00Z"/>
          <w:del w:id="1268" w:author="Ilkka Rinne" w:date="2022-10-25T14:58:00Z"/>
          <w:rFonts w:asciiTheme="minorHAnsi" w:eastAsiaTheme="minorEastAsia" w:hAnsiTheme="minorHAnsi" w:cstheme="minorBidi"/>
          <w:b w:val="0"/>
          <w:noProof/>
          <w:sz w:val="24"/>
          <w:szCs w:val="24"/>
          <w:lang w:eastAsia="en-GB"/>
        </w:rPr>
      </w:pPr>
      <w:ins w:id="1269" w:author="Ilkka Rinne [2]" w:date="2022-09-06T16:09:00Z">
        <w:del w:id="1270" w:author="Ilkka Rinne" w:date="2022-10-25T14:58:00Z">
          <w:r w:rsidRPr="00744E28" w:rsidDel="00744E28">
            <w:rPr>
              <w:rStyle w:val="Hyperlink"/>
              <w:rFonts w:eastAsia="Times New Roman"/>
              <w:noProof/>
            </w:rPr>
            <w:delText>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Requirements</w:delText>
          </w:r>
          <w:r w:rsidDel="00744E28">
            <w:rPr>
              <w:noProof/>
              <w:webHidden/>
            </w:rPr>
            <w:tab/>
            <w:delText>12</w:delText>
          </w:r>
        </w:del>
      </w:ins>
    </w:p>
    <w:p w14:paraId="4718696C" w14:textId="0C46C527" w:rsidR="00EA1FB2" w:rsidDel="00744E28" w:rsidRDefault="00EA1FB2">
      <w:pPr>
        <w:pStyle w:val="TOC2"/>
        <w:rPr>
          <w:ins w:id="1271" w:author="Ilkka Rinne [2]" w:date="2022-09-06T16:09:00Z"/>
          <w:del w:id="1272" w:author="Ilkka Rinne" w:date="2022-10-25T14:58:00Z"/>
          <w:rFonts w:asciiTheme="minorHAnsi" w:eastAsiaTheme="minorEastAsia" w:hAnsiTheme="minorHAnsi" w:cstheme="minorBidi"/>
          <w:b w:val="0"/>
          <w:noProof/>
          <w:sz w:val="24"/>
          <w:szCs w:val="24"/>
          <w:lang w:eastAsia="en-GB"/>
        </w:rPr>
      </w:pPr>
      <w:ins w:id="1273" w:author="Ilkka Rinne [2]" w:date="2022-09-06T16:09:00Z">
        <w:del w:id="1274" w:author="Ilkka Rinne" w:date="2022-10-25T14:58:00Z">
          <w:r w:rsidRPr="00744E28" w:rsidDel="00744E28">
            <w:rPr>
              <w:rStyle w:val="Hyperlink"/>
              <w:rFonts w:eastAsia="Times New Roman"/>
              <w:noProof/>
            </w:rPr>
            <w:delText>6.2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UML</w:delText>
          </w:r>
          <w:r w:rsidDel="00744E28">
            <w:rPr>
              <w:noProof/>
              <w:webHidden/>
            </w:rPr>
            <w:tab/>
            <w:delText>13</w:delText>
          </w:r>
        </w:del>
      </w:ins>
    </w:p>
    <w:p w14:paraId="0E913B90" w14:textId="297EE9F2" w:rsidR="00EA1FB2" w:rsidDel="00744E28" w:rsidRDefault="00EA1FB2">
      <w:pPr>
        <w:pStyle w:val="TOC3"/>
        <w:rPr>
          <w:ins w:id="1275" w:author="Ilkka Rinne [2]" w:date="2022-09-06T16:09:00Z"/>
          <w:del w:id="1276" w:author="Ilkka Rinne" w:date="2022-10-25T14:58:00Z"/>
          <w:rFonts w:asciiTheme="minorHAnsi" w:eastAsiaTheme="minorEastAsia" w:hAnsiTheme="minorHAnsi" w:cstheme="minorBidi"/>
          <w:b w:val="0"/>
          <w:noProof/>
          <w:sz w:val="24"/>
          <w:szCs w:val="24"/>
          <w:lang w:eastAsia="en-GB"/>
        </w:rPr>
      </w:pPr>
      <w:ins w:id="1277" w:author="Ilkka Rinne [2]" w:date="2022-09-06T16:09:00Z">
        <w:del w:id="1278" w:author="Ilkka Rinne" w:date="2022-10-25T14:58:00Z">
          <w:r w:rsidRPr="00744E28" w:rsidDel="00744E28">
            <w:rPr>
              <w:rStyle w:val="Hyperlink"/>
              <w:rFonts w:eastAsia="Times New Roman"/>
              <w:noProof/>
            </w:rPr>
            <w:delText>6.2.1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UML package structure</w:delText>
          </w:r>
          <w:r w:rsidDel="00744E28">
            <w:rPr>
              <w:noProof/>
              <w:webHidden/>
            </w:rPr>
            <w:tab/>
            <w:delText>13</w:delText>
          </w:r>
        </w:del>
      </w:ins>
    </w:p>
    <w:p w14:paraId="74A6C94B" w14:textId="54CAEC4C" w:rsidR="00EA1FB2" w:rsidDel="00744E28" w:rsidRDefault="00EA1FB2">
      <w:pPr>
        <w:pStyle w:val="TOC3"/>
        <w:rPr>
          <w:ins w:id="1279" w:author="Ilkka Rinne [2]" w:date="2022-09-06T16:09:00Z"/>
          <w:del w:id="1280" w:author="Ilkka Rinne" w:date="2022-10-25T14:58:00Z"/>
          <w:rFonts w:asciiTheme="minorHAnsi" w:eastAsiaTheme="minorEastAsia" w:hAnsiTheme="minorHAnsi" w:cstheme="minorBidi"/>
          <w:b w:val="0"/>
          <w:noProof/>
          <w:sz w:val="24"/>
          <w:szCs w:val="24"/>
          <w:lang w:eastAsia="en-GB"/>
        </w:rPr>
      </w:pPr>
      <w:ins w:id="1281" w:author="Ilkka Rinne [2]" w:date="2022-09-06T16:09:00Z">
        <w:del w:id="1282" w:author="Ilkka Rinne" w:date="2022-10-25T14:58:00Z">
          <w:r w:rsidRPr="00744E28" w:rsidDel="00744E28">
            <w:rPr>
              <w:rStyle w:val="Hyperlink"/>
              <w:rFonts w:eastAsia="Times New Roman"/>
              <w:noProof/>
            </w:rPr>
            <w:delText>6.2.2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UML package dependencies</w:delText>
          </w:r>
          <w:r w:rsidDel="00744E28">
            <w:rPr>
              <w:noProof/>
              <w:webHidden/>
            </w:rPr>
            <w:tab/>
            <w:delText>14</w:delText>
          </w:r>
        </w:del>
      </w:ins>
    </w:p>
    <w:p w14:paraId="3D85351D" w14:textId="42CC002C" w:rsidR="00EA1FB2" w:rsidDel="00744E28" w:rsidRDefault="00EA1FB2">
      <w:pPr>
        <w:pStyle w:val="TOC2"/>
        <w:rPr>
          <w:ins w:id="1283" w:author="Ilkka Rinne [2]" w:date="2022-09-06T16:09:00Z"/>
          <w:del w:id="1284" w:author="Ilkka Rinne" w:date="2022-10-25T14:58:00Z"/>
          <w:rFonts w:asciiTheme="minorHAnsi" w:eastAsiaTheme="minorEastAsia" w:hAnsiTheme="minorHAnsi" w:cstheme="minorBidi"/>
          <w:b w:val="0"/>
          <w:noProof/>
          <w:sz w:val="24"/>
          <w:szCs w:val="24"/>
          <w:lang w:eastAsia="en-GB"/>
        </w:rPr>
      </w:pPr>
      <w:ins w:id="1285" w:author="Ilkka Rinne [2]" w:date="2022-09-06T16:09:00Z">
        <w:del w:id="1286" w:author="Ilkka Rinne" w:date="2022-10-25T14:58:00Z">
          <w:r w:rsidRPr="00744E28" w:rsidDel="00744E28">
            <w:rPr>
              <w:rStyle w:val="Hyperlink"/>
              <w:rFonts w:eastAsia="Times New Roman"/>
              <w:noProof/>
            </w:rPr>
            <w:delText>6.3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Note on the use of Any</w:delText>
          </w:r>
          <w:r w:rsidDel="00744E28">
            <w:rPr>
              <w:noProof/>
              <w:webHidden/>
            </w:rPr>
            <w:tab/>
            <w:delText>16</w:delText>
          </w:r>
        </w:del>
      </w:ins>
    </w:p>
    <w:p w14:paraId="3A535E8B" w14:textId="19AFEDA7" w:rsidR="00EA1FB2" w:rsidDel="00744E28" w:rsidRDefault="00EA1FB2">
      <w:pPr>
        <w:pStyle w:val="TOC1"/>
        <w:rPr>
          <w:ins w:id="1287" w:author="Ilkka Rinne [2]" w:date="2022-09-06T16:09:00Z"/>
          <w:del w:id="1288" w:author="Ilkka Rinne" w:date="2022-10-25T14:58:00Z"/>
          <w:rFonts w:asciiTheme="minorHAnsi" w:eastAsiaTheme="minorEastAsia" w:hAnsiTheme="minorHAnsi" w:cstheme="minorBidi"/>
          <w:b w:val="0"/>
          <w:noProof/>
          <w:sz w:val="24"/>
          <w:szCs w:val="24"/>
          <w:lang w:eastAsia="en-GB"/>
        </w:rPr>
      </w:pPr>
      <w:ins w:id="1289" w:author="Ilkka Rinne [2]" w:date="2022-09-06T16:09:00Z">
        <w:del w:id="1290" w:author="Ilkka Rinne" w:date="2022-10-25T14:58:00Z">
          <w:r w:rsidRPr="00744E28" w:rsidDel="00744E28">
            <w:rPr>
              <w:rStyle w:val="Hyperlink"/>
              <w:rFonts w:eastAsia="Times New Roman"/>
              <w:noProof/>
            </w:rPr>
            <w:delText>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Fundamental characteristics of observations and samples (informative)</w:delText>
          </w:r>
          <w:r w:rsidDel="00744E28">
            <w:rPr>
              <w:noProof/>
              <w:webHidden/>
            </w:rPr>
            <w:tab/>
            <w:delText>16</w:delText>
          </w:r>
        </w:del>
      </w:ins>
    </w:p>
    <w:p w14:paraId="2B5EDF80" w14:textId="12CAF6F4" w:rsidR="00EA1FB2" w:rsidDel="00744E28" w:rsidRDefault="00EA1FB2">
      <w:pPr>
        <w:pStyle w:val="TOC2"/>
        <w:rPr>
          <w:ins w:id="1291" w:author="Ilkka Rinne [2]" w:date="2022-09-06T16:09:00Z"/>
          <w:del w:id="1292" w:author="Ilkka Rinne" w:date="2022-10-25T14:58:00Z"/>
          <w:rFonts w:asciiTheme="minorHAnsi" w:eastAsiaTheme="minorEastAsia" w:hAnsiTheme="minorHAnsi" w:cstheme="minorBidi"/>
          <w:b w:val="0"/>
          <w:noProof/>
          <w:sz w:val="24"/>
          <w:szCs w:val="24"/>
          <w:lang w:eastAsia="en-GB"/>
        </w:rPr>
      </w:pPr>
      <w:ins w:id="1293" w:author="Ilkka Rinne [2]" w:date="2022-09-06T16:09:00Z">
        <w:del w:id="1294" w:author="Ilkka Rinne" w:date="2022-10-25T14:58:00Z">
          <w:r w:rsidRPr="00744E28" w:rsidDel="00744E28">
            <w:rPr>
              <w:rStyle w:val="Hyperlink"/>
              <w:rFonts w:eastAsia="Times New Roman"/>
              <w:noProof/>
            </w:rPr>
            <w:delText>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 schema</w:delText>
          </w:r>
          <w:r w:rsidDel="00744E28">
            <w:rPr>
              <w:noProof/>
              <w:webHidden/>
            </w:rPr>
            <w:tab/>
            <w:delText>16</w:delText>
          </w:r>
        </w:del>
      </w:ins>
    </w:p>
    <w:p w14:paraId="71B105A4" w14:textId="4CD2DE66" w:rsidR="00EA1FB2" w:rsidDel="00744E28" w:rsidRDefault="00EA1FB2">
      <w:pPr>
        <w:pStyle w:val="TOC3"/>
        <w:rPr>
          <w:ins w:id="1295" w:author="Ilkka Rinne [2]" w:date="2022-09-06T16:09:00Z"/>
          <w:del w:id="1296" w:author="Ilkka Rinne" w:date="2022-10-25T14:58:00Z"/>
          <w:rFonts w:asciiTheme="minorHAnsi" w:eastAsiaTheme="minorEastAsia" w:hAnsiTheme="minorHAnsi" w:cstheme="minorBidi"/>
          <w:b w:val="0"/>
          <w:noProof/>
          <w:sz w:val="24"/>
          <w:szCs w:val="24"/>
          <w:lang w:eastAsia="en-GB"/>
        </w:rPr>
      </w:pPr>
      <w:ins w:id="1297" w:author="Ilkka Rinne [2]" w:date="2022-09-06T16:09:00Z">
        <w:del w:id="1298" w:author="Ilkka Rinne" w:date="2022-10-25T14:58:00Z">
          <w:r w:rsidRPr="00744E28" w:rsidDel="00744E28">
            <w:rPr>
              <w:rStyle w:val="Hyperlink"/>
              <w:rFonts w:eastAsia="Times New Roman"/>
              <w:noProof/>
            </w:rPr>
            <w:delText>7.1.1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Property evaluation</w:delText>
          </w:r>
          <w:r w:rsidDel="00744E28">
            <w:rPr>
              <w:noProof/>
              <w:webHidden/>
            </w:rPr>
            <w:tab/>
            <w:delText>16</w:delText>
          </w:r>
        </w:del>
      </w:ins>
    </w:p>
    <w:p w14:paraId="2F32641C" w14:textId="4A22EB94" w:rsidR="00EA1FB2" w:rsidDel="00744E28" w:rsidRDefault="00EA1FB2">
      <w:pPr>
        <w:pStyle w:val="TOC3"/>
        <w:rPr>
          <w:ins w:id="1299" w:author="Ilkka Rinne [2]" w:date="2022-09-06T16:09:00Z"/>
          <w:del w:id="1300" w:author="Ilkka Rinne" w:date="2022-10-25T14:58:00Z"/>
          <w:rFonts w:asciiTheme="minorHAnsi" w:eastAsiaTheme="minorEastAsia" w:hAnsiTheme="minorHAnsi" w:cstheme="minorBidi"/>
          <w:b w:val="0"/>
          <w:noProof/>
          <w:sz w:val="24"/>
          <w:szCs w:val="24"/>
          <w:lang w:eastAsia="en-GB"/>
        </w:rPr>
      </w:pPr>
      <w:ins w:id="1301" w:author="Ilkka Rinne [2]" w:date="2022-09-06T16:09:00Z">
        <w:del w:id="1302" w:author="Ilkka Rinne" w:date="2022-10-25T14:58:00Z">
          <w:r w:rsidRPr="00744E28" w:rsidDel="00744E28">
            <w:rPr>
              <w:rStyle w:val="Hyperlink"/>
              <w:rFonts w:eastAsia="Times New Roman"/>
              <w:noProof/>
            </w:rPr>
            <w:delText>7.1.2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w:delText>
          </w:r>
          <w:r w:rsidDel="00744E28">
            <w:rPr>
              <w:noProof/>
              <w:webHidden/>
            </w:rPr>
            <w:tab/>
            <w:delText>17</w:delText>
          </w:r>
        </w:del>
      </w:ins>
    </w:p>
    <w:p w14:paraId="3B373FA4" w14:textId="61783475" w:rsidR="00EA1FB2" w:rsidDel="00744E28" w:rsidRDefault="00EA1FB2">
      <w:pPr>
        <w:pStyle w:val="TOC3"/>
        <w:rPr>
          <w:ins w:id="1303" w:author="Ilkka Rinne [2]" w:date="2022-09-06T16:09:00Z"/>
          <w:del w:id="1304" w:author="Ilkka Rinne" w:date="2022-10-25T14:58:00Z"/>
          <w:rFonts w:asciiTheme="minorHAnsi" w:eastAsiaTheme="minorEastAsia" w:hAnsiTheme="minorHAnsi" w:cstheme="minorBidi"/>
          <w:b w:val="0"/>
          <w:noProof/>
          <w:sz w:val="24"/>
          <w:szCs w:val="24"/>
          <w:lang w:eastAsia="en-GB"/>
        </w:rPr>
      </w:pPr>
      <w:ins w:id="1305" w:author="Ilkka Rinne [2]" w:date="2022-09-06T16:09:00Z">
        <w:del w:id="1306" w:author="Ilkka Rinne" w:date="2022-10-25T14:58:00Z">
          <w:r w:rsidRPr="00744E28" w:rsidDel="00744E28">
            <w:rPr>
              <w:rStyle w:val="Hyperlink"/>
              <w:rFonts w:eastAsia="Times New Roman"/>
              <w:noProof/>
            </w:rPr>
            <w:delText>7.1.3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Properties of an Observation</w:delText>
          </w:r>
          <w:r w:rsidDel="00744E28">
            <w:rPr>
              <w:noProof/>
              <w:webHidden/>
            </w:rPr>
            <w:tab/>
            <w:delText>17</w:delText>
          </w:r>
        </w:del>
      </w:ins>
    </w:p>
    <w:p w14:paraId="51915CA1" w14:textId="0F2D99B7" w:rsidR="00EA1FB2" w:rsidDel="00744E28" w:rsidRDefault="00EA1FB2">
      <w:pPr>
        <w:pStyle w:val="TOC3"/>
        <w:rPr>
          <w:ins w:id="1307" w:author="Ilkka Rinne [2]" w:date="2022-09-06T16:09:00Z"/>
          <w:del w:id="1308" w:author="Ilkka Rinne" w:date="2022-10-25T14:58:00Z"/>
          <w:rFonts w:asciiTheme="minorHAnsi" w:eastAsiaTheme="minorEastAsia" w:hAnsiTheme="minorHAnsi" w:cstheme="minorBidi"/>
          <w:b w:val="0"/>
          <w:noProof/>
          <w:sz w:val="24"/>
          <w:szCs w:val="24"/>
          <w:lang w:eastAsia="en-GB"/>
        </w:rPr>
      </w:pPr>
      <w:ins w:id="1309" w:author="Ilkka Rinne [2]" w:date="2022-09-06T16:09:00Z">
        <w:del w:id="1310" w:author="Ilkka Rinne" w:date="2022-10-25T14:58:00Z">
          <w:r w:rsidRPr="00744E28" w:rsidDel="00744E28">
            <w:rPr>
              <w:rStyle w:val="Hyperlink"/>
              <w:rFonts w:eastAsia="Times New Roman"/>
              <w:noProof/>
            </w:rPr>
            <w:delText>7.1.4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 location</w:delText>
          </w:r>
          <w:r w:rsidDel="00744E28">
            <w:rPr>
              <w:noProof/>
              <w:webHidden/>
            </w:rPr>
            <w:tab/>
            <w:delText>18</w:delText>
          </w:r>
        </w:del>
      </w:ins>
    </w:p>
    <w:p w14:paraId="509B7576" w14:textId="41FE3DB3" w:rsidR="00EA1FB2" w:rsidDel="00744E28" w:rsidRDefault="00EA1FB2">
      <w:pPr>
        <w:pStyle w:val="TOC3"/>
        <w:rPr>
          <w:ins w:id="1311" w:author="Ilkka Rinne [2]" w:date="2022-09-06T16:09:00Z"/>
          <w:del w:id="1312" w:author="Ilkka Rinne" w:date="2022-10-25T14:58:00Z"/>
          <w:rFonts w:asciiTheme="minorHAnsi" w:eastAsiaTheme="minorEastAsia" w:hAnsiTheme="minorHAnsi" w:cstheme="minorBidi"/>
          <w:b w:val="0"/>
          <w:noProof/>
          <w:sz w:val="24"/>
          <w:szCs w:val="24"/>
          <w:lang w:eastAsia="en-GB"/>
        </w:rPr>
      </w:pPr>
      <w:ins w:id="1313" w:author="Ilkka Rinne [2]" w:date="2022-09-06T16:09:00Z">
        <w:del w:id="1314" w:author="Ilkka Rinne" w:date="2022-10-25T14:58:00Z">
          <w:r w:rsidRPr="00744E28" w:rsidDel="00744E28">
            <w:rPr>
              <w:rStyle w:val="Hyperlink"/>
              <w:rFonts w:eastAsia="Times New Roman"/>
              <w:noProof/>
            </w:rPr>
            <w:delText>7.1.5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Result types</w:delText>
          </w:r>
          <w:r w:rsidDel="00744E28">
            <w:rPr>
              <w:noProof/>
              <w:webHidden/>
            </w:rPr>
            <w:tab/>
            <w:delText>18</w:delText>
          </w:r>
        </w:del>
      </w:ins>
    </w:p>
    <w:p w14:paraId="76F61C10" w14:textId="0E51E4F5" w:rsidR="00EA1FB2" w:rsidDel="00744E28" w:rsidRDefault="00EA1FB2">
      <w:pPr>
        <w:pStyle w:val="TOC3"/>
        <w:rPr>
          <w:ins w:id="1315" w:author="Ilkka Rinne [2]" w:date="2022-09-06T16:09:00Z"/>
          <w:del w:id="1316" w:author="Ilkka Rinne" w:date="2022-10-25T14:58:00Z"/>
          <w:rFonts w:asciiTheme="minorHAnsi" w:eastAsiaTheme="minorEastAsia" w:hAnsiTheme="minorHAnsi" w:cstheme="minorBidi"/>
          <w:b w:val="0"/>
          <w:noProof/>
          <w:sz w:val="24"/>
          <w:szCs w:val="24"/>
          <w:lang w:eastAsia="en-GB"/>
        </w:rPr>
      </w:pPr>
      <w:ins w:id="1317" w:author="Ilkka Rinne [2]" w:date="2022-09-06T16:09:00Z">
        <w:del w:id="1318" w:author="Ilkka Rinne" w:date="2022-10-25T14:58:00Z">
          <w:r w:rsidRPr="00744E28" w:rsidDel="00744E28">
            <w:rPr>
              <w:rStyle w:val="Hyperlink"/>
              <w:rFonts w:eastAsia="Times New Roman"/>
              <w:noProof/>
            </w:rPr>
            <w:delText>7.1.6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Use of the observation model</w:delText>
          </w:r>
          <w:r w:rsidDel="00744E28">
            <w:rPr>
              <w:noProof/>
              <w:webHidden/>
            </w:rPr>
            <w:tab/>
            <w:delText>18</w:delText>
          </w:r>
        </w:del>
      </w:ins>
    </w:p>
    <w:p w14:paraId="5A9F76BD" w14:textId="07399535" w:rsidR="00EA1FB2" w:rsidDel="00744E28" w:rsidRDefault="00EA1FB2">
      <w:pPr>
        <w:pStyle w:val="TOC2"/>
        <w:rPr>
          <w:ins w:id="1319" w:author="Ilkka Rinne [2]" w:date="2022-09-06T16:09:00Z"/>
          <w:del w:id="1320" w:author="Ilkka Rinne" w:date="2022-10-25T14:58:00Z"/>
          <w:rFonts w:asciiTheme="minorHAnsi" w:eastAsiaTheme="minorEastAsia" w:hAnsiTheme="minorHAnsi" w:cstheme="minorBidi"/>
          <w:b w:val="0"/>
          <w:noProof/>
          <w:sz w:val="24"/>
          <w:szCs w:val="24"/>
          <w:lang w:eastAsia="en-GB"/>
        </w:rPr>
      </w:pPr>
      <w:ins w:id="1321" w:author="Ilkka Rinne [2]" w:date="2022-09-06T16:09:00Z">
        <w:del w:id="1322" w:author="Ilkka Rinne" w:date="2022-10-25T14:58:00Z">
          <w:r w:rsidRPr="00744E28" w:rsidDel="00744E28">
            <w:rPr>
              <w:rStyle w:val="Hyperlink"/>
              <w:rFonts w:eastAsia="Times New Roman"/>
              <w:noProof/>
            </w:rPr>
            <w:delText>7.2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 schema</w:delText>
          </w:r>
          <w:r w:rsidDel="00744E28">
            <w:rPr>
              <w:noProof/>
              <w:webHidden/>
            </w:rPr>
            <w:tab/>
            <w:delText>19</w:delText>
          </w:r>
        </w:del>
      </w:ins>
    </w:p>
    <w:p w14:paraId="329B2447" w14:textId="6B19CCDC" w:rsidR="00EA1FB2" w:rsidDel="00744E28" w:rsidRDefault="00EA1FB2">
      <w:pPr>
        <w:pStyle w:val="TOC3"/>
        <w:rPr>
          <w:ins w:id="1323" w:author="Ilkka Rinne [2]" w:date="2022-09-06T16:09:00Z"/>
          <w:del w:id="1324" w:author="Ilkka Rinne" w:date="2022-10-25T14:58:00Z"/>
          <w:rFonts w:asciiTheme="minorHAnsi" w:eastAsiaTheme="minorEastAsia" w:hAnsiTheme="minorHAnsi" w:cstheme="minorBidi"/>
          <w:b w:val="0"/>
          <w:noProof/>
          <w:sz w:val="24"/>
          <w:szCs w:val="24"/>
          <w:lang w:eastAsia="en-GB"/>
        </w:rPr>
      </w:pPr>
      <w:ins w:id="1325" w:author="Ilkka Rinne [2]" w:date="2022-09-06T16:09:00Z">
        <w:del w:id="1326" w:author="Ilkka Rinne" w:date="2022-10-25T14:58:00Z">
          <w:r w:rsidRPr="00744E28" w:rsidDel="00744E28">
            <w:rPr>
              <w:rStyle w:val="Hyperlink"/>
              <w:rFonts w:eastAsia="Times New Roman"/>
              <w:noProof/>
            </w:rPr>
            <w:delText>7.2.1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Role of sample features</w:delText>
          </w:r>
          <w:r w:rsidDel="00744E28">
            <w:rPr>
              <w:noProof/>
              <w:webHidden/>
            </w:rPr>
            <w:tab/>
            <w:delText>19</w:delText>
          </w:r>
        </w:del>
      </w:ins>
    </w:p>
    <w:p w14:paraId="04CB75B0" w14:textId="696F29CC" w:rsidR="00EA1FB2" w:rsidDel="00744E28" w:rsidRDefault="00EA1FB2">
      <w:pPr>
        <w:pStyle w:val="TOC3"/>
        <w:rPr>
          <w:ins w:id="1327" w:author="Ilkka Rinne [2]" w:date="2022-09-06T16:09:00Z"/>
          <w:del w:id="1328" w:author="Ilkka Rinne" w:date="2022-10-25T14:58:00Z"/>
          <w:rFonts w:asciiTheme="minorHAnsi" w:eastAsiaTheme="minorEastAsia" w:hAnsiTheme="minorHAnsi" w:cstheme="minorBidi"/>
          <w:b w:val="0"/>
          <w:noProof/>
          <w:sz w:val="24"/>
          <w:szCs w:val="24"/>
          <w:lang w:eastAsia="en-GB"/>
        </w:rPr>
      </w:pPr>
      <w:ins w:id="1329" w:author="Ilkka Rinne [2]" w:date="2022-09-06T16:09:00Z">
        <w:del w:id="1330" w:author="Ilkka Rinne" w:date="2022-10-25T14:58:00Z">
          <w:r w:rsidRPr="00744E28" w:rsidDel="00744E28">
            <w:rPr>
              <w:rStyle w:val="Hyperlink"/>
              <w:rFonts w:eastAsia="Times New Roman"/>
              <w:noProof/>
            </w:rPr>
            <w:delText>7.2.2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Proximate vs. ultimate feature-of-interest</w:delText>
          </w:r>
          <w:r w:rsidDel="00744E28">
            <w:rPr>
              <w:noProof/>
              <w:webHidden/>
            </w:rPr>
            <w:tab/>
            <w:delText>19</w:delText>
          </w:r>
        </w:del>
      </w:ins>
    </w:p>
    <w:p w14:paraId="0C6E95C4" w14:textId="58B4984F" w:rsidR="00EA1FB2" w:rsidDel="00744E28" w:rsidRDefault="00EA1FB2">
      <w:pPr>
        <w:pStyle w:val="TOC3"/>
        <w:rPr>
          <w:ins w:id="1331" w:author="Ilkka Rinne [2]" w:date="2022-09-06T16:09:00Z"/>
          <w:del w:id="1332" w:author="Ilkka Rinne" w:date="2022-10-25T14:58:00Z"/>
          <w:rFonts w:asciiTheme="minorHAnsi" w:eastAsiaTheme="minorEastAsia" w:hAnsiTheme="minorHAnsi" w:cstheme="minorBidi"/>
          <w:b w:val="0"/>
          <w:noProof/>
          <w:sz w:val="24"/>
          <w:szCs w:val="24"/>
          <w:lang w:eastAsia="en-GB"/>
        </w:rPr>
      </w:pPr>
      <w:ins w:id="1333" w:author="Ilkka Rinne [2]" w:date="2022-09-06T16:09:00Z">
        <w:del w:id="1334" w:author="Ilkka Rinne" w:date="2022-10-25T14:58:00Z">
          <w:r w:rsidRPr="00744E28" w:rsidDel="00744E28">
            <w:rPr>
              <w:rStyle w:val="Hyperlink"/>
              <w:rFonts w:eastAsia="Times New Roman"/>
              <w:noProof/>
            </w:rPr>
            <w:delText>7.2.3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Role of Sample</w:delText>
          </w:r>
          <w:r w:rsidDel="00744E28">
            <w:rPr>
              <w:noProof/>
              <w:webHidden/>
            </w:rPr>
            <w:tab/>
            <w:delText>20</w:delText>
          </w:r>
        </w:del>
      </w:ins>
    </w:p>
    <w:p w14:paraId="097435DB" w14:textId="5C4ABEDD" w:rsidR="00EA1FB2" w:rsidDel="00744E28" w:rsidRDefault="00EA1FB2">
      <w:pPr>
        <w:pStyle w:val="TOC3"/>
        <w:rPr>
          <w:ins w:id="1335" w:author="Ilkka Rinne [2]" w:date="2022-09-06T16:09:00Z"/>
          <w:del w:id="1336" w:author="Ilkka Rinne" w:date="2022-10-25T14:58:00Z"/>
          <w:rFonts w:asciiTheme="minorHAnsi" w:eastAsiaTheme="minorEastAsia" w:hAnsiTheme="minorHAnsi" w:cstheme="minorBidi"/>
          <w:b w:val="0"/>
          <w:noProof/>
          <w:sz w:val="24"/>
          <w:szCs w:val="24"/>
          <w:lang w:eastAsia="en-GB"/>
        </w:rPr>
      </w:pPr>
      <w:ins w:id="1337" w:author="Ilkka Rinne [2]" w:date="2022-09-06T16:09:00Z">
        <w:del w:id="1338" w:author="Ilkka Rinne" w:date="2022-10-25T14:58:00Z">
          <w:r w:rsidRPr="00744E28" w:rsidDel="00744E28">
            <w:rPr>
              <w:rStyle w:val="Hyperlink"/>
              <w:rFonts w:eastAsia="Times New Roman"/>
              <w:noProof/>
            </w:rPr>
            <w:delText>7.2.4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 process</w:delText>
          </w:r>
          <w:r w:rsidDel="00744E28">
            <w:rPr>
              <w:noProof/>
              <w:webHidden/>
            </w:rPr>
            <w:tab/>
            <w:delText>20</w:delText>
          </w:r>
        </w:del>
      </w:ins>
    </w:p>
    <w:p w14:paraId="4A42C822" w14:textId="0E13A6A3" w:rsidR="00EA1FB2" w:rsidDel="00744E28" w:rsidRDefault="00EA1FB2">
      <w:pPr>
        <w:pStyle w:val="TOC3"/>
        <w:rPr>
          <w:ins w:id="1339" w:author="Ilkka Rinne [2]" w:date="2022-09-06T16:09:00Z"/>
          <w:del w:id="1340" w:author="Ilkka Rinne" w:date="2022-10-25T14:58:00Z"/>
          <w:rFonts w:asciiTheme="minorHAnsi" w:eastAsiaTheme="minorEastAsia" w:hAnsiTheme="minorHAnsi" w:cstheme="minorBidi"/>
          <w:b w:val="0"/>
          <w:noProof/>
          <w:sz w:val="24"/>
          <w:szCs w:val="24"/>
          <w:lang w:eastAsia="en-GB"/>
        </w:rPr>
      </w:pPr>
      <w:ins w:id="1341" w:author="Ilkka Rinne [2]" w:date="2022-09-06T16:09:00Z">
        <w:del w:id="1342" w:author="Ilkka Rinne" w:date="2022-10-25T14:58:00Z">
          <w:r w:rsidRPr="00744E28" w:rsidDel="00744E28">
            <w:rPr>
              <w:rStyle w:val="Hyperlink"/>
              <w:rFonts w:eastAsia="Times New Roman"/>
              <w:noProof/>
            </w:rPr>
            <w:delText>7.2.5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Classification of samples</w:delText>
          </w:r>
          <w:r w:rsidDel="00744E28">
            <w:rPr>
              <w:noProof/>
              <w:webHidden/>
            </w:rPr>
            <w:tab/>
            <w:delText>21</w:delText>
          </w:r>
        </w:del>
      </w:ins>
    </w:p>
    <w:p w14:paraId="7F049551" w14:textId="2A4ACBA2" w:rsidR="00EA1FB2" w:rsidDel="00744E28" w:rsidRDefault="00EA1FB2">
      <w:pPr>
        <w:pStyle w:val="TOC2"/>
        <w:rPr>
          <w:ins w:id="1343" w:author="Ilkka Rinne [2]" w:date="2022-09-06T16:09:00Z"/>
          <w:del w:id="1344" w:author="Ilkka Rinne" w:date="2022-10-25T14:58:00Z"/>
          <w:rFonts w:asciiTheme="minorHAnsi" w:eastAsiaTheme="minorEastAsia" w:hAnsiTheme="minorHAnsi" w:cstheme="minorBidi"/>
          <w:b w:val="0"/>
          <w:noProof/>
          <w:sz w:val="24"/>
          <w:szCs w:val="24"/>
          <w:lang w:eastAsia="en-GB"/>
        </w:rPr>
      </w:pPr>
      <w:ins w:id="1345" w:author="Ilkka Rinne [2]" w:date="2022-09-06T16:09:00Z">
        <w:del w:id="1346" w:author="Ilkka Rinne" w:date="2022-10-25T14:58:00Z">
          <w:r w:rsidRPr="00744E28" w:rsidDel="00744E28">
            <w:rPr>
              <w:rStyle w:val="Hyperlink"/>
              <w:rFonts w:eastAsia="Times New Roman"/>
              <w:noProof/>
            </w:rPr>
            <w:delText>7.3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Alignment between Observation, Sample and domain models</w:delText>
          </w:r>
          <w:r w:rsidDel="00744E28">
            <w:rPr>
              <w:noProof/>
              <w:webHidden/>
            </w:rPr>
            <w:tab/>
            <w:delText>21</w:delText>
          </w:r>
        </w:del>
      </w:ins>
    </w:p>
    <w:p w14:paraId="6DE143E0" w14:textId="5A286184" w:rsidR="00EA1FB2" w:rsidDel="00744E28" w:rsidRDefault="00EA1FB2">
      <w:pPr>
        <w:pStyle w:val="TOC3"/>
        <w:rPr>
          <w:ins w:id="1347" w:author="Ilkka Rinne [2]" w:date="2022-09-06T16:09:00Z"/>
          <w:del w:id="1348" w:author="Ilkka Rinne" w:date="2022-10-25T14:58:00Z"/>
          <w:rFonts w:asciiTheme="minorHAnsi" w:eastAsiaTheme="minorEastAsia" w:hAnsiTheme="minorHAnsi" w:cstheme="minorBidi"/>
          <w:b w:val="0"/>
          <w:noProof/>
          <w:sz w:val="24"/>
          <w:szCs w:val="24"/>
          <w:lang w:eastAsia="en-GB"/>
        </w:rPr>
      </w:pPr>
      <w:ins w:id="1349" w:author="Ilkka Rinne [2]" w:date="2022-09-06T16:09:00Z">
        <w:del w:id="1350" w:author="Ilkka Rinne" w:date="2022-10-25T14:58:00Z">
          <w:r w:rsidRPr="00744E28" w:rsidDel="00744E28">
            <w:rPr>
              <w:rStyle w:val="Hyperlink"/>
              <w:rFonts w:eastAsia="Times New Roman"/>
              <w:noProof/>
            </w:rPr>
            <w:delText>7.3.1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Model consistency</w:delText>
          </w:r>
          <w:r w:rsidDel="00744E28">
            <w:rPr>
              <w:noProof/>
              <w:webHidden/>
            </w:rPr>
            <w:tab/>
            <w:delText>21</w:delText>
          </w:r>
        </w:del>
      </w:ins>
    </w:p>
    <w:p w14:paraId="75F5E786" w14:textId="4B1F6C64" w:rsidR="00EA1FB2" w:rsidDel="00744E28" w:rsidRDefault="00EA1FB2">
      <w:pPr>
        <w:pStyle w:val="TOC3"/>
        <w:rPr>
          <w:ins w:id="1351" w:author="Ilkka Rinne [2]" w:date="2022-09-06T16:09:00Z"/>
          <w:del w:id="1352" w:author="Ilkka Rinne" w:date="2022-10-25T14:58:00Z"/>
          <w:rFonts w:asciiTheme="minorHAnsi" w:eastAsiaTheme="minorEastAsia" w:hAnsiTheme="minorHAnsi" w:cstheme="minorBidi"/>
          <w:b w:val="0"/>
          <w:noProof/>
          <w:sz w:val="24"/>
          <w:szCs w:val="24"/>
          <w:lang w:eastAsia="en-GB"/>
        </w:rPr>
      </w:pPr>
      <w:ins w:id="1353" w:author="Ilkka Rinne [2]" w:date="2022-09-06T16:09:00Z">
        <w:del w:id="1354" w:author="Ilkka Rinne" w:date="2022-10-25T14:58:00Z">
          <w:r w:rsidRPr="00744E28" w:rsidDel="00744E28">
            <w:rPr>
              <w:rStyle w:val="Hyperlink"/>
              <w:rFonts w:eastAsia="Times New Roman"/>
              <w:noProof/>
            </w:rPr>
            <w:delText>7.3.2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Relationship between Sample and domain features</w:delText>
          </w:r>
          <w:r w:rsidDel="00744E28">
            <w:rPr>
              <w:noProof/>
              <w:webHidden/>
            </w:rPr>
            <w:tab/>
            <w:delText>23</w:delText>
          </w:r>
        </w:del>
      </w:ins>
    </w:p>
    <w:p w14:paraId="75C00952" w14:textId="3B0E01A6" w:rsidR="00EA1FB2" w:rsidDel="00744E28" w:rsidRDefault="00EA1FB2">
      <w:pPr>
        <w:pStyle w:val="TOC1"/>
        <w:rPr>
          <w:ins w:id="1355" w:author="Ilkka Rinne [2]" w:date="2022-09-06T16:09:00Z"/>
          <w:del w:id="1356" w:author="Ilkka Rinne" w:date="2022-10-25T14:58:00Z"/>
          <w:rFonts w:asciiTheme="minorHAnsi" w:eastAsiaTheme="minorEastAsia" w:hAnsiTheme="minorHAnsi" w:cstheme="minorBidi"/>
          <w:b w:val="0"/>
          <w:noProof/>
          <w:sz w:val="24"/>
          <w:szCs w:val="24"/>
          <w:lang w:eastAsia="en-GB"/>
        </w:rPr>
      </w:pPr>
      <w:ins w:id="1357" w:author="Ilkka Rinne [2]" w:date="2022-09-06T16:09:00Z">
        <w:del w:id="1358" w:author="Ilkka Rinne" w:date="2022-10-25T14:58:00Z">
          <w:r w:rsidRPr="00744E28" w:rsidDel="00744E28">
            <w:rPr>
              <w:rStyle w:val="Hyperlink"/>
              <w:rFonts w:eastAsia="Times New Roman"/>
              <w:noProof/>
            </w:rPr>
            <w:delText>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Observation schema</w:delText>
          </w:r>
          <w:r w:rsidDel="00744E28">
            <w:rPr>
              <w:noProof/>
              <w:webHidden/>
            </w:rPr>
            <w:tab/>
            <w:delText>26</w:delText>
          </w:r>
        </w:del>
      </w:ins>
    </w:p>
    <w:p w14:paraId="6332828D" w14:textId="6C6D7FCF" w:rsidR="00EA1FB2" w:rsidDel="00744E28" w:rsidRDefault="00EA1FB2">
      <w:pPr>
        <w:pStyle w:val="TOC2"/>
        <w:rPr>
          <w:ins w:id="1359" w:author="Ilkka Rinne [2]" w:date="2022-09-06T16:09:00Z"/>
          <w:del w:id="1360" w:author="Ilkka Rinne" w:date="2022-10-25T14:58:00Z"/>
          <w:rFonts w:asciiTheme="minorHAnsi" w:eastAsiaTheme="minorEastAsia" w:hAnsiTheme="minorHAnsi" w:cstheme="minorBidi"/>
          <w:b w:val="0"/>
          <w:noProof/>
          <w:sz w:val="24"/>
          <w:szCs w:val="24"/>
          <w:lang w:eastAsia="en-GB"/>
        </w:rPr>
      </w:pPr>
      <w:ins w:id="1361" w:author="Ilkka Rinne [2]" w:date="2022-09-06T16:09:00Z">
        <w:del w:id="1362" w:author="Ilkka Rinne" w:date="2022-10-25T14:58:00Z">
          <w:r w:rsidRPr="00744E28" w:rsidDel="00744E28">
            <w:rPr>
              <w:rStyle w:val="Hyperlink"/>
              <w:rFonts w:eastAsia="Times New Roman"/>
              <w:noProof/>
            </w:rPr>
            <w:delText>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26</w:delText>
          </w:r>
        </w:del>
      </w:ins>
    </w:p>
    <w:p w14:paraId="23C74D7E" w14:textId="230543A6" w:rsidR="00EA1FB2" w:rsidDel="00744E28" w:rsidRDefault="00EA1FB2">
      <w:pPr>
        <w:pStyle w:val="TOC3"/>
        <w:rPr>
          <w:ins w:id="1363" w:author="Ilkka Rinne [2]" w:date="2022-09-06T16:09:00Z"/>
          <w:del w:id="1364" w:author="Ilkka Rinne" w:date="2022-10-25T14:58:00Z"/>
          <w:rFonts w:asciiTheme="minorHAnsi" w:eastAsiaTheme="minorEastAsia" w:hAnsiTheme="minorHAnsi" w:cstheme="minorBidi"/>
          <w:b w:val="0"/>
          <w:noProof/>
          <w:sz w:val="24"/>
          <w:szCs w:val="24"/>
          <w:lang w:eastAsia="en-GB"/>
        </w:rPr>
      </w:pPr>
      <w:ins w:id="1365" w:author="Ilkka Rinne [2]" w:date="2022-09-06T16:09:00Z">
        <w:del w:id="1366" w:author="Ilkka Rinne" w:date="2022-10-25T14:58:00Z">
          <w:r w:rsidRPr="00744E28" w:rsidDel="00744E28">
            <w:rPr>
              <w:rStyle w:val="Hyperlink"/>
              <w:rFonts w:eastAsia="Times New Roman"/>
              <w:noProof/>
            </w:rPr>
            <w:delText>8.1.1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Observation model</w:delText>
          </w:r>
          <w:r w:rsidDel="00744E28">
            <w:rPr>
              <w:noProof/>
              <w:webHidden/>
            </w:rPr>
            <w:tab/>
            <w:delText>26</w:delText>
          </w:r>
        </w:del>
      </w:ins>
    </w:p>
    <w:p w14:paraId="2FF48E53" w14:textId="5D86A14F" w:rsidR="00EA1FB2" w:rsidDel="00744E28" w:rsidRDefault="00EA1FB2">
      <w:pPr>
        <w:pStyle w:val="TOC3"/>
        <w:rPr>
          <w:ins w:id="1367" w:author="Ilkka Rinne [2]" w:date="2022-09-06T16:09:00Z"/>
          <w:del w:id="1368" w:author="Ilkka Rinne" w:date="2022-10-25T14:58:00Z"/>
          <w:rFonts w:asciiTheme="minorHAnsi" w:eastAsiaTheme="minorEastAsia" w:hAnsiTheme="minorHAnsi" w:cstheme="minorBidi"/>
          <w:b w:val="0"/>
          <w:noProof/>
          <w:sz w:val="24"/>
          <w:szCs w:val="24"/>
          <w:lang w:eastAsia="en-GB"/>
        </w:rPr>
      </w:pPr>
      <w:ins w:id="1369" w:author="Ilkka Rinne [2]" w:date="2022-09-06T16:09:00Z">
        <w:del w:id="1370" w:author="Ilkka Rinne" w:date="2022-10-25T14:58:00Z">
          <w:r w:rsidRPr="00744E28" w:rsidDel="00744E28">
            <w:rPr>
              <w:rStyle w:val="Hyperlink"/>
              <w:rFonts w:eastAsia="Times New Roman"/>
              <w:noProof/>
            </w:rPr>
            <w:delText>8.1.2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Observation schema package Requirements Class</w:delText>
          </w:r>
          <w:r w:rsidDel="00744E28">
            <w:rPr>
              <w:noProof/>
              <w:webHidden/>
            </w:rPr>
            <w:tab/>
            <w:delText>27</w:delText>
          </w:r>
        </w:del>
      </w:ins>
    </w:p>
    <w:p w14:paraId="5404DECB" w14:textId="03C90F02" w:rsidR="00EA1FB2" w:rsidDel="00744E28" w:rsidRDefault="00EA1FB2">
      <w:pPr>
        <w:pStyle w:val="TOC3"/>
        <w:rPr>
          <w:ins w:id="1371" w:author="Ilkka Rinne [2]" w:date="2022-09-06T16:09:00Z"/>
          <w:del w:id="1372" w:author="Ilkka Rinne" w:date="2022-10-25T14:58:00Z"/>
          <w:rFonts w:asciiTheme="minorHAnsi" w:eastAsiaTheme="minorEastAsia" w:hAnsiTheme="minorHAnsi" w:cstheme="minorBidi"/>
          <w:b w:val="0"/>
          <w:noProof/>
          <w:sz w:val="24"/>
          <w:szCs w:val="24"/>
          <w:lang w:eastAsia="en-GB"/>
        </w:rPr>
      </w:pPr>
      <w:ins w:id="1373" w:author="Ilkka Rinne [2]" w:date="2022-09-06T16:09:00Z">
        <w:del w:id="1374" w:author="Ilkka Rinne" w:date="2022-10-25T14:58:00Z">
          <w:r w:rsidRPr="00744E28" w:rsidDel="00744E28">
            <w:rPr>
              <w:rStyle w:val="Hyperlink"/>
              <w:rFonts w:eastAsia="Times New Roman"/>
              <w:noProof/>
            </w:rPr>
            <w:delText>8.1.3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relatedObservation</w:delText>
          </w:r>
          <w:r w:rsidDel="00744E28">
            <w:rPr>
              <w:noProof/>
              <w:webHidden/>
            </w:rPr>
            <w:tab/>
            <w:delText>28</w:delText>
          </w:r>
        </w:del>
      </w:ins>
    </w:p>
    <w:p w14:paraId="59E3E703" w14:textId="4BAF613C" w:rsidR="00EA1FB2" w:rsidDel="00744E28" w:rsidRDefault="00EA1FB2">
      <w:pPr>
        <w:pStyle w:val="TOC2"/>
        <w:rPr>
          <w:ins w:id="1375" w:author="Ilkka Rinne [2]" w:date="2022-09-06T16:09:00Z"/>
          <w:del w:id="1376" w:author="Ilkka Rinne" w:date="2022-10-25T14:58:00Z"/>
          <w:rFonts w:asciiTheme="minorHAnsi" w:eastAsiaTheme="minorEastAsia" w:hAnsiTheme="minorHAnsi" w:cstheme="minorBidi"/>
          <w:b w:val="0"/>
          <w:noProof/>
          <w:sz w:val="24"/>
          <w:szCs w:val="24"/>
          <w:lang w:eastAsia="en-GB"/>
        </w:rPr>
      </w:pPr>
      <w:ins w:id="1377" w:author="Ilkka Rinne [2]" w:date="2022-09-06T16:09:00Z">
        <w:del w:id="1378" w:author="Ilkka Rinne" w:date="2022-10-25T14:58:00Z">
          <w:r w:rsidRPr="00744E28" w:rsidDel="00744E28">
            <w:rPr>
              <w:rStyle w:val="Hyperlink"/>
              <w:rFonts w:eastAsia="Times New Roman"/>
              <w:noProof/>
            </w:rPr>
            <w:delText>8.2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w:delText>
          </w:r>
          <w:r w:rsidDel="00744E28">
            <w:rPr>
              <w:noProof/>
              <w:webHidden/>
            </w:rPr>
            <w:tab/>
            <w:delText>28</w:delText>
          </w:r>
        </w:del>
      </w:ins>
    </w:p>
    <w:p w14:paraId="1722530E" w14:textId="73CF1132" w:rsidR="00EA1FB2" w:rsidDel="00744E28" w:rsidRDefault="00EA1FB2">
      <w:pPr>
        <w:pStyle w:val="TOC3"/>
        <w:rPr>
          <w:ins w:id="1379" w:author="Ilkka Rinne [2]" w:date="2022-09-06T16:09:00Z"/>
          <w:del w:id="1380" w:author="Ilkka Rinne" w:date="2022-10-25T14:58:00Z"/>
          <w:rFonts w:asciiTheme="minorHAnsi" w:eastAsiaTheme="minorEastAsia" w:hAnsiTheme="minorHAnsi" w:cstheme="minorBidi"/>
          <w:b w:val="0"/>
          <w:noProof/>
          <w:sz w:val="24"/>
          <w:szCs w:val="24"/>
          <w:lang w:eastAsia="en-GB"/>
        </w:rPr>
      </w:pPr>
      <w:ins w:id="1381" w:author="Ilkka Rinne [2]" w:date="2022-09-06T16:09:00Z">
        <w:del w:id="1382" w:author="Ilkka Rinne" w:date="2022-10-25T14:58:00Z">
          <w:r w:rsidRPr="00744E28" w:rsidDel="00744E28">
            <w:rPr>
              <w:rStyle w:val="Hyperlink"/>
              <w:rFonts w:eastAsia="Times New Roman"/>
              <w:noProof/>
            </w:rPr>
            <w:delText>8.2.1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 Requirements Class</w:delText>
          </w:r>
          <w:r w:rsidDel="00744E28">
            <w:rPr>
              <w:noProof/>
              <w:webHidden/>
            </w:rPr>
            <w:tab/>
            <w:delText>28</w:delText>
          </w:r>
        </w:del>
      </w:ins>
    </w:p>
    <w:p w14:paraId="1AD90852" w14:textId="3585AD3B" w:rsidR="00EA1FB2" w:rsidDel="00744E28" w:rsidRDefault="00EA1FB2">
      <w:pPr>
        <w:pStyle w:val="TOC3"/>
        <w:rPr>
          <w:ins w:id="1383" w:author="Ilkka Rinne [2]" w:date="2022-09-06T16:09:00Z"/>
          <w:del w:id="1384" w:author="Ilkka Rinne" w:date="2022-10-25T14:58:00Z"/>
          <w:rFonts w:asciiTheme="minorHAnsi" w:eastAsiaTheme="minorEastAsia" w:hAnsiTheme="minorHAnsi" w:cstheme="minorBidi"/>
          <w:b w:val="0"/>
          <w:noProof/>
          <w:sz w:val="24"/>
          <w:szCs w:val="24"/>
          <w:lang w:eastAsia="en-GB"/>
        </w:rPr>
      </w:pPr>
      <w:ins w:id="1385" w:author="Ilkka Rinne [2]" w:date="2022-09-06T16:09:00Z">
        <w:del w:id="1386" w:author="Ilkka Rinne" w:date="2022-10-25T14:58:00Z">
          <w:r w:rsidRPr="00744E28" w:rsidDel="00744E28">
            <w:rPr>
              <w:rStyle w:val="Hyperlink"/>
              <w:rFonts w:eastAsia="Times New Roman"/>
              <w:noProof/>
            </w:rPr>
            <w:delText>8.2.2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Observation</w:delText>
          </w:r>
          <w:r w:rsidDel="00744E28">
            <w:rPr>
              <w:noProof/>
              <w:webHidden/>
            </w:rPr>
            <w:tab/>
            <w:delText>29</w:delText>
          </w:r>
        </w:del>
      </w:ins>
    </w:p>
    <w:p w14:paraId="1320E92A" w14:textId="6357651C" w:rsidR="00EA1FB2" w:rsidDel="00744E28" w:rsidRDefault="00EA1FB2">
      <w:pPr>
        <w:pStyle w:val="TOC3"/>
        <w:rPr>
          <w:ins w:id="1387" w:author="Ilkka Rinne [2]" w:date="2022-09-06T16:09:00Z"/>
          <w:del w:id="1388" w:author="Ilkka Rinne" w:date="2022-10-25T14:58:00Z"/>
          <w:rFonts w:asciiTheme="minorHAnsi" w:eastAsiaTheme="minorEastAsia" w:hAnsiTheme="minorHAnsi" w:cstheme="minorBidi"/>
          <w:b w:val="0"/>
          <w:noProof/>
          <w:sz w:val="24"/>
          <w:szCs w:val="24"/>
          <w:lang w:eastAsia="en-GB"/>
        </w:rPr>
      </w:pPr>
      <w:ins w:id="1389" w:author="Ilkka Rinne [2]" w:date="2022-09-06T16:09:00Z">
        <w:del w:id="1390" w:author="Ilkka Rinne" w:date="2022-10-25T14:58:00Z">
          <w:r w:rsidRPr="00744E28" w:rsidDel="00744E28">
            <w:rPr>
              <w:rStyle w:val="Hyperlink"/>
              <w:rFonts w:eastAsia="Times New Roman"/>
              <w:noProof/>
            </w:rPr>
            <w:delText>8.2.3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phenomenonTime</w:delText>
          </w:r>
          <w:r w:rsidDel="00744E28">
            <w:rPr>
              <w:noProof/>
              <w:webHidden/>
            </w:rPr>
            <w:tab/>
            <w:delText>29</w:delText>
          </w:r>
        </w:del>
      </w:ins>
    </w:p>
    <w:p w14:paraId="709DACA6" w14:textId="22D484AE" w:rsidR="00EA1FB2" w:rsidDel="00744E28" w:rsidRDefault="00EA1FB2">
      <w:pPr>
        <w:pStyle w:val="TOC3"/>
        <w:rPr>
          <w:ins w:id="1391" w:author="Ilkka Rinne [2]" w:date="2022-09-06T16:09:00Z"/>
          <w:del w:id="1392" w:author="Ilkka Rinne" w:date="2022-10-25T14:58:00Z"/>
          <w:rFonts w:asciiTheme="minorHAnsi" w:eastAsiaTheme="minorEastAsia" w:hAnsiTheme="minorHAnsi" w:cstheme="minorBidi"/>
          <w:b w:val="0"/>
          <w:noProof/>
          <w:sz w:val="24"/>
          <w:szCs w:val="24"/>
          <w:lang w:eastAsia="en-GB"/>
        </w:rPr>
      </w:pPr>
      <w:ins w:id="1393" w:author="Ilkka Rinne [2]" w:date="2022-09-06T16:09:00Z">
        <w:del w:id="1394" w:author="Ilkka Rinne" w:date="2022-10-25T14:58:00Z">
          <w:r w:rsidRPr="00744E28" w:rsidDel="00744E28">
            <w:rPr>
              <w:rStyle w:val="Hyperlink"/>
              <w:rFonts w:eastAsia="Times New Roman"/>
              <w:noProof/>
            </w:rPr>
            <w:delText>8.2.4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resultTime</w:delText>
          </w:r>
          <w:r w:rsidDel="00744E28">
            <w:rPr>
              <w:noProof/>
              <w:webHidden/>
            </w:rPr>
            <w:tab/>
            <w:delText>30</w:delText>
          </w:r>
        </w:del>
      </w:ins>
    </w:p>
    <w:p w14:paraId="6BF54594" w14:textId="061C45E4" w:rsidR="00EA1FB2" w:rsidDel="00744E28" w:rsidRDefault="00EA1FB2">
      <w:pPr>
        <w:pStyle w:val="TOC3"/>
        <w:rPr>
          <w:ins w:id="1395" w:author="Ilkka Rinne [2]" w:date="2022-09-06T16:09:00Z"/>
          <w:del w:id="1396" w:author="Ilkka Rinne" w:date="2022-10-25T14:58:00Z"/>
          <w:rFonts w:asciiTheme="minorHAnsi" w:eastAsiaTheme="minorEastAsia" w:hAnsiTheme="minorHAnsi" w:cstheme="minorBidi"/>
          <w:b w:val="0"/>
          <w:noProof/>
          <w:sz w:val="24"/>
          <w:szCs w:val="24"/>
          <w:lang w:eastAsia="en-GB"/>
        </w:rPr>
      </w:pPr>
      <w:ins w:id="1397" w:author="Ilkka Rinne [2]" w:date="2022-09-06T16:09:00Z">
        <w:del w:id="1398" w:author="Ilkka Rinne" w:date="2022-10-25T14:58:00Z">
          <w:r w:rsidRPr="00744E28" w:rsidDel="00744E28">
            <w:rPr>
              <w:rStyle w:val="Hyperlink"/>
              <w:rFonts w:eastAsia="Times New Roman"/>
              <w:noProof/>
            </w:rPr>
            <w:delText>8.2.5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validTime</w:delText>
          </w:r>
          <w:r w:rsidDel="00744E28">
            <w:rPr>
              <w:noProof/>
              <w:webHidden/>
            </w:rPr>
            <w:tab/>
            <w:delText>30</w:delText>
          </w:r>
        </w:del>
      </w:ins>
    </w:p>
    <w:p w14:paraId="3B7B208C" w14:textId="6B5B641F" w:rsidR="00EA1FB2" w:rsidDel="00744E28" w:rsidRDefault="00EA1FB2">
      <w:pPr>
        <w:pStyle w:val="TOC3"/>
        <w:rPr>
          <w:ins w:id="1399" w:author="Ilkka Rinne [2]" w:date="2022-09-06T16:09:00Z"/>
          <w:del w:id="1400" w:author="Ilkka Rinne" w:date="2022-10-25T14:58:00Z"/>
          <w:rFonts w:asciiTheme="minorHAnsi" w:eastAsiaTheme="minorEastAsia" w:hAnsiTheme="minorHAnsi" w:cstheme="minorBidi"/>
          <w:b w:val="0"/>
          <w:noProof/>
          <w:sz w:val="24"/>
          <w:szCs w:val="24"/>
          <w:lang w:eastAsia="en-GB"/>
        </w:rPr>
      </w:pPr>
      <w:ins w:id="1401" w:author="Ilkka Rinne [2]" w:date="2022-09-06T16:09:00Z">
        <w:del w:id="1402" w:author="Ilkka Rinne" w:date="2022-10-25T14:58:00Z">
          <w:r w:rsidRPr="00744E28" w:rsidDel="00744E28">
            <w:rPr>
              <w:rStyle w:val="Hyperlink"/>
              <w:rFonts w:eastAsia="Times New Roman"/>
              <w:noProof/>
            </w:rPr>
            <w:delText>8.2.6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featureOfInterest</w:delText>
          </w:r>
          <w:r w:rsidDel="00744E28">
            <w:rPr>
              <w:noProof/>
              <w:webHidden/>
            </w:rPr>
            <w:tab/>
            <w:delText>31</w:delText>
          </w:r>
        </w:del>
      </w:ins>
    </w:p>
    <w:p w14:paraId="7D9C7658" w14:textId="565D92AD" w:rsidR="00EA1FB2" w:rsidDel="00744E28" w:rsidRDefault="00EA1FB2">
      <w:pPr>
        <w:pStyle w:val="TOC3"/>
        <w:rPr>
          <w:ins w:id="1403" w:author="Ilkka Rinne [2]" w:date="2022-09-06T16:09:00Z"/>
          <w:del w:id="1404" w:author="Ilkka Rinne" w:date="2022-10-25T14:58:00Z"/>
          <w:rFonts w:asciiTheme="minorHAnsi" w:eastAsiaTheme="minorEastAsia" w:hAnsiTheme="minorHAnsi" w:cstheme="minorBidi"/>
          <w:b w:val="0"/>
          <w:noProof/>
          <w:sz w:val="24"/>
          <w:szCs w:val="24"/>
          <w:lang w:eastAsia="en-GB"/>
        </w:rPr>
      </w:pPr>
      <w:ins w:id="1405" w:author="Ilkka Rinne [2]" w:date="2022-09-06T16:09:00Z">
        <w:del w:id="1406" w:author="Ilkka Rinne" w:date="2022-10-25T14:58:00Z">
          <w:r w:rsidRPr="00744E28" w:rsidDel="00744E28">
            <w:rPr>
              <w:rStyle w:val="Hyperlink"/>
              <w:rFonts w:eastAsia="Times New Roman"/>
              <w:noProof/>
            </w:rPr>
            <w:delText>8.2.7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observedProperty</w:delText>
          </w:r>
          <w:r w:rsidDel="00744E28">
            <w:rPr>
              <w:noProof/>
              <w:webHidden/>
            </w:rPr>
            <w:tab/>
            <w:delText>31</w:delText>
          </w:r>
        </w:del>
      </w:ins>
    </w:p>
    <w:p w14:paraId="767505DA" w14:textId="09487C2F" w:rsidR="00EA1FB2" w:rsidDel="00744E28" w:rsidRDefault="00EA1FB2">
      <w:pPr>
        <w:pStyle w:val="TOC3"/>
        <w:rPr>
          <w:ins w:id="1407" w:author="Ilkka Rinne [2]" w:date="2022-09-06T16:09:00Z"/>
          <w:del w:id="1408" w:author="Ilkka Rinne" w:date="2022-10-25T14:58:00Z"/>
          <w:rFonts w:asciiTheme="minorHAnsi" w:eastAsiaTheme="minorEastAsia" w:hAnsiTheme="minorHAnsi" w:cstheme="minorBidi"/>
          <w:b w:val="0"/>
          <w:noProof/>
          <w:sz w:val="24"/>
          <w:szCs w:val="24"/>
          <w:lang w:eastAsia="en-GB"/>
        </w:rPr>
      </w:pPr>
      <w:ins w:id="1409" w:author="Ilkka Rinne [2]" w:date="2022-09-06T16:09:00Z">
        <w:del w:id="1410" w:author="Ilkka Rinne" w:date="2022-10-25T14:58:00Z">
          <w:r w:rsidRPr="00744E28" w:rsidDel="00744E28">
            <w:rPr>
              <w:rStyle w:val="Hyperlink"/>
              <w:rFonts w:eastAsia="Times New Roman"/>
              <w:noProof/>
            </w:rPr>
            <w:delText>8.2.8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result</w:delText>
          </w:r>
          <w:r w:rsidDel="00744E28">
            <w:rPr>
              <w:noProof/>
              <w:webHidden/>
            </w:rPr>
            <w:tab/>
            <w:delText>31</w:delText>
          </w:r>
        </w:del>
      </w:ins>
    </w:p>
    <w:p w14:paraId="026E6E04" w14:textId="240F7CA2" w:rsidR="00EA1FB2" w:rsidDel="00744E28" w:rsidRDefault="00EA1FB2">
      <w:pPr>
        <w:pStyle w:val="TOC3"/>
        <w:rPr>
          <w:ins w:id="1411" w:author="Ilkka Rinne [2]" w:date="2022-09-06T16:09:00Z"/>
          <w:del w:id="1412" w:author="Ilkka Rinne" w:date="2022-10-25T14:58:00Z"/>
          <w:rFonts w:asciiTheme="minorHAnsi" w:eastAsiaTheme="minorEastAsia" w:hAnsiTheme="minorHAnsi" w:cstheme="minorBidi"/>
          <w:b w:val="0"/>
          <w:noProof/>
          <w:sz w:val="24"/>
          <w:szCs w:val="24"/>
          <w:lang w:eastAsia="en-GB"/>
        </w:rPr>
      </w:pPr>
      <w:ins w:id="1413" w:author="Ilkka Rinne [2]" w:date="2022-09-06T16:09:00Z">
        <w:del w:id="1414" w:author="Ilkka Rinne" w:date="2022-10-25T14:58:00Z">
          <w:r w:rsidRPr="00744E28" w:rsidDel="00744E28">
            <w:rPr>
              <w:rStyle w:val="Hyperlink"/>
              <w:rFonts w:eastAsia="Times New Roman"/>
              <w:noProof/>
            </w:rPr>
            <w:delText>8.2.9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observingProcedure</w:delText>
          </w:r>
          <w:r w:rsidDel="00744E28">
            <w:rPr>
              <w:noProof/>
              <w:webHidden/>
            </w:rPr>
            <w:tab/>
            <w:delText>32</w:delText>
          </w:r>
        </w:del>
      </w:ins>
    </w:p>
    <w:p w14:paraId="617F3FA1" w14:textId="032ED363" w:rsidR="00EA1FB2" w:rsidDel="00744E28" w:rsidRDefault="00EA1FB2">
      <w:pPr>
        <w:pStyle w:val="TOC3"/>
        <w:rPr>
          <w:ins w:id="1415" w:author="Ilkka Rinne [2]" w:date="2022-09-06T16:09:00Z"/>
          <w:del w:id="1416" w:author="Ilkka Rinne" w:date="2022-10-25T14:58:00Z"/>
          <w:rFonts w:asciiTheme="minorHAnsi" w:eastAsiaTheme="minorEastAsia" w:hAnsiTheme="minorHAnsi" w:cstheme="minorBidi"/>
          <w:b w:val="0"/>
          <w:noProof/>
          <w:sz w:val="24"/>
          <w:szCs w:val="24"/>
          <w:lang w:eastAsia="en-GB"/>
        </w:rPr>
      </w:pPr>
      <w:ins w:id="1417" w:author="Ilkka Rinne [2]" w:date="2022-09-06T16:09:00Z">
        <w:del w:id="1418" w:author="Ilkka Rinne" w:date="2022-10-25T14:58:00Z">
          <w:r w:rsidRPr="00744E28" w:rsidDel="00744E28">
            <w:rPr>
              <w:rStyle w:val="Hyperlink"/>
              <w:rFonts w:eastAsia="Times New Roman"/>
              <w:noProof/>
            </w:rPr>
            <w:delText>8.2.10</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observer</w:delText>
          </w:r>
          <w:r w:rsidDel="00744E28">
            <w:rPr>
              <w:noProof/>
              <w:webHidden/>
            </w:rPr>
            <w:tab/>
            <w:delText>32</w:delText>
          </w:r>
        </w:del>
      </w:ins>
    </w:p>
    <w:p w14:paraId="69B8FBD3" w14:textId="32DA552E" w:rsidR="00EA1FB2" w:rsidDel="00744E28" w:rsidRDefault="00EA1FB2">
      <w:pPr>
        <w:pStyle w:val="TOC3"/>
        <w:rPr>
          <w:ins w:id="1419" w:author="Ilkka Rinne [2]" w:date="2022-09-06T16:09:00Z"/>
          <w:del w:id="1420" w:author="Ilkka Rinne" w:date="2022-10-25T14:58:00Z"/>
          <w:rFonts w:asciiTheme="minorHAnsi" w:eastAsiaTheme="minorEastAsia" w:hAnsiTheme="minorHAnsi" w:cstheme="minorBidi"/>
          <w:b w:val="0"/>
          <w:noProof/>
          <w:sz w:val="24"/>
          <w:szCs w:val="24"/>
          <w:lang w:eastAsia="en-GB"/>
        </w:rPr>
      </w:pPr>
      <w:ins w:id="1421" w:author="Ilkka Rinne [2]" w:date="2022-09-06T16:09:00Z">
        <w:del w:id="1422" w:author="Ilkka Rinne" w:date="2022-10-25T14:58:00Z">
          <w:r w:rsidRPr="00744E28" w:rsidDel="00744E28">
            <w:rPr>
              <w:rStyle w:val="Hyperlink"/>
              <w:rFonts w:eastAsia="Times New Roman"/>
              <w:noProof/>
            </w:rPr>
            <w:delText>8.2.11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host</w:delText>
          </w:r>
          <w:r w:rsidDel="00744E28">
            <w:rPr>
              <w:noProof/>
              <w:webHidden/>
            </w:rPr>
            <w:tab/>
            <w:delText>32</w:delText>
          </w:r>
        </w:del>
      </w:ins>
    </w:p>
    <w:p w14:paraId="78A1B38D" w14:textId="25E86184" w:rsidR="00EA1FB2" w:rsidDel="00744E28" w:rsidRDefault="00EA1FB2">
      <w:pPr>
        <w:pStyle w:val="TOC3"/>
        <w:rPr>
          <w:ins w:id="1423" w:author="Ilkka Rinne [2]" w:date="2022-09-06T16:09:00Z"/>
          <w:del w:id="1424" w:author="Ilkka Rinne" w:date="2022-10-25T14:58:00Z"/>
          <w:rFonts w:asciiTheme="minorHAnsi" w:eastAsiaTheme="minorEastAsia" w:hAnsiTheme="minorHAnsi" w:cstheme="minorBidi"/>
          <w:b w:val="0"/>
          <w:noProof/>
          <w:sz w:val="24"/>
          <w:szCs w:val="24"/>
          <w:lang w:eastAsia="en-GB"/>
        </w:rPr>
      </w:pPr>
      <w:ins w:id="1425" w:author="Ilkka Rinne [2]" w:date="2022-09-06T16:09:00Z">
        <w:del w:id="1426" w:author="Ilkka Rinne" w:date="2022-10-25T14:58:00Z">
          <w:r w:rsidRPr="00744E28" w:rsidDel="00744E28">
            <w:rPr>
              <w:rStyle w:val="Hyperlink"/>
              <w:rFonts w:eastAsia="Times New Roman"/>
              <w:noProof/>
            </w:rPr>
            <w:delText>8.2.12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Observer or Host</w:delText>
          </w:r>
          <w:r w:rsidDel="00744E28">
            <w:rPr>
              <w:noProof/>
              <w:webHidden/>
            </w:rPr>
            <w:tab/>
            <w:delText>32</w:delText>
          </w:r>
        </w:del>
      </w:ins>
    </w:p>
    <w:p w14:paraId="6E72299F" w14:textId="6B3DACCB" w:rsidR="00EA1FB2" w:rsidDel="00744E28" w:rsidRDefault="00EA1FB2">
      <w:pPr>
        <w:pStyle w:val="TOC3"/>
        <w:rPr>
          <w:ins w:id="1427" w:author="Ilkka Rinne [2]" w:date="2022-09-06T16:09:00Z"/>
          <w:del w:id="1428" w:author="Ilkka Rinne" w:date="2022-10-25T14:58:00Z"/>
          <w:rFonts w:asciiTheme="minorHAnsi" w:eastAsiaTheme="minorEastAsia" w:hAnsiTheme="minorHAnsi" w:cstheme="minorBidi"/>
          <w:b w:val="0"/>
          <w:noProof/>
          <w:sz w:val="24"/>
          <w:szCs w:val="24"/>
          <w:lang w:eastAsia="en-GB"/>
        </w:rPr>
      </w:pPr>
      <w:ins w:id="1429" w:author="Ilkka Rinne [2]" w:date="2022-09-06T16:09:00Z">
        <w:del w:id="1430" w:author="Ilkka Rinne" w:date="2022-10-25T14:58:00Z">
          <w:r w:rsidRPr="00744E28" w:rsidDel="00744E28">
            <w:rPr>
              <w:rStyle w:val="Hyperlink"/>
              <w:rFonts w:eastAsia="Times New Roman"/>
              <w:noProof/>
            </w:rPr>
            <w:delText>8.2.13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ObservableProperty characteristic associated with featureOfInterest</w:delText>
          </w:r>
          <w:r w:rsidDel="00744E28">
            <w:rPr>
              <w:noProof/>
              <w:webHidden/>
            </w:rPr>
            <w:tab/>
            <w:delText>32</w:delText>
          </w:r>
        </w:del>
      </w:ins>
    </w:p>
    <w:p w14:paraId="2CB3AD47" w14:textId="39F074A8" w:rsidR="00EA1FB2" w:rsidDel="00744E28" w:rsidRDefault="00EA1FB2">
      <w:pPr>
        <w:pStyle w:val="TOC3"/>
        <w:rPr>
          <w:ins w:id="1431" w:author="Ilkka Rinne [2]" w:date="2022-09-06T16:09:00Z"/>
          <w:del w:id="1432" w:author="Ilkka Rinne" w:date="2022-10-25T14:58:00Z"/>
          <w:rFonts w:asciiTheme="minorHAnsi" w:eastAsiaTheme="minorEastAsia" w:hAnsiTheme="minorHAnsi" w:cstheme="minorBidi"/>
          <w:b w:val="0"/>
          <w:noProof/>
          <w:sz w:val="24"/>
          <w:szCs w:val="24"/>
          <w:lang w:eastAsia="en-GB"/>
        </w:rPr>
      </w:pPr>
      <w:ins w:id="1433" w:author="Ilkka Rinne [2]" w:date="2022-09-06T16:09:00Z">
        <w:del w:id="1434" w:author="Ilkka Rinne" w:date="2022-10-25T14:58:00Z">
          <w:r w:rsidRPr="00744E28" w:rsidDel="00744E28">
            <w:rPr>
              <w:rStyle w:val="Hyperlink"/>
              <w:rFonts w:eastAsia="Times New Roman"/>
              <w:noProof/>
            </w:rPr>
            <w:delText>8.2.14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suitable ObservableProperty</w:delText>
          </w:r>
          <w:r w:rsidDel="00744E28">
            <w:rPr>
              <w:noProof/>
              <w:webHidden/>
            </w:rPr>
            <w:tab/>
            <w:delText>32</w:delText>
          </w:r>
        </w:del>
      </w:ins>
    </w:p>
    <w:p w14:paraId="040B41A8" w14:textId="5CE27806" w:rsidR="00EA1FB2" w:rsidDel="00744E28" w:rsidRDefault="00EA1FB2">
      <w:pPr>
        <w:pStyle w:val="TOC3"/>
        <w:rPr>
          <w:ins w:id="1435" w:author="Ilkka Rinne [2]" w:date="2022-09-06T16:09:00Z"/>
          <w:del w:id="1436" w:author="Ilkka Rinne" w:date="2022-10-25T14:58:00Z"/>
          <w:rFonts w:asciiTheme="minorHAnsi" w:eastAsiaTheme="minorEastAsia" w:hAnsiTheme="minorHAnsi" w:cstheme="minorBidi"/>
          <w:b w:val="0"/>
          <w:noProof/>
          <w:sz w:val="24"/>
          <w:szCs w:val="24"/>
          <w:lang w:eastAsia="en-GB"/>
        </w:rPr>
      </w:pPr>
      <w:ins w:id="1437" w:author="Ilkka Rinne [2]" w:date="2022-09-06T16:09:00Z">
        <w:del w:id="1438" w:author="Ilkka Rinne" w:date="2022-10-25T14:58:00Z">
          <w:r w:rsidRPr="00744E28" w:rsidDel="00744E28">
            <w:rPr>
              <w:rStyle w:val="Hyperlink"/>
              <w:rFonts w:eastAsia="Times New Roman"/>
              <w:noProof/>
            </w:rPr>
            <w:delText>8.2.15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suitable result type</w:delText>
          </w:r>
          <w:r w:rsidDel="00744E28">
            <w:rPr>
              <w:noProof/>
              <w:webHidden/>
            </w:rPr>
            <w:tab/>
            <w:delText>33</w:delText>
          </w:r>
        </w:del>
      </w:ins>
    </w:p>
    <w:p w14:paraId="3EE27ABC" w14:textId="46FEB87F" w:rsidR="00EA1FB2" w:rsidDel="00744E28" w:rsidRDefault="00EA1FB2">
      <w:pPr>
        <w:pStyle w:val="TOC3"/>
        <w:rPr>
          <w:ins w:id="1439" w:author="Ilkka Rinne [2]" w:date="2022-09-06T16:09:00Z"/>
          <w:del w:id="1440" w:author="Ilkka Rinne" w:date="2022-10-25T14:58:00Z"/>
          <w:rFonts w:asciiTheme="minorHAnsi" w:eastAsiaTheme="minorEastAsia" w:hAnsiTheme="minorHAnsi" w:cstheme="minorBidi"/>
          <w:b w:val="0"/>
          <w:noProof/>
          <w:sz w:val="24"/>
          <w:szCs w:val="24"/>
          <w:lang w:eastAsia="en-GB"/>
        </w:rPr>
      </w:pPr>
      <w:ins w:id="1441" w:author="Ilkka Rinne [2]" w:date="2022-09-06T16:09:00Z">
        <w:del w:id="1442" w:author="Ilkka Rinne" w:date="2022-10-25T14:58:00Z">
          <w:r w:rsidRPr="00744E28" w:rsidDel="00744E28">
            <w:rPr>
              <w:rStyle w:val="Hyperlink"/>
              <w:rFonts w:eastAsia="Times New Roman"/>
              <w:noProof/>
            </w:rPr>
            <w:delText>8.2.16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unit of measure</w:delText>
          </w:r>
          <w:r w:rsidDel="00744E28">
            <w:rPr>
              <w:noProof/>
              <w:webHidden/>
            </w:rPr>
            <w:tab/>
            <w:delText>33</w:delText>
          </w:r>
        </w:del>
      </w:ins>
    </w:p>
    <w:p w14:paraId="118B5AB0" w14:textId="4E73D521" w:rsidR="00EA1FB2" w:rsidDel="00744E28" w:rsidRDefault="00EA1FB2">
      <w:pPr>
        <w:pStyle w:val="TOC2"/>
        <w:rPr>
          <w:ins w:id="1443" w:author="Ilkka Rinne [2]" w:date="2022-09-06T16:09:00Z"/>
          <w:del w:id="1444" w:author="Ilkka Rinne" w:date="2022-10-25T14:58:00Z"/>
          <w:rFonts w:asciiTheme="minorHAnsi" w:eastAsiaTheme="minorEastAsia" w:hAnsiTheme="minorHAnsi" w:cstheme="minorBidi"/>
          <w:b w:val="0"/>
          <w:noProof/>
          <w:sz w:val="24"/>
          <w:szCs w:val="24"/>
          <w:lang w:eastAsia="en-GB"/>
        </w:rPr>
      </w:pPr>
      <w:ins w:id="1445" w:author="Ilkka Rinne [2]" w:date="2022-09-06T16:09:00Z">
        <w:del w:id="1446" w:author="Ilkka Rinne" w:date="2022-10-25T14:58:00Z">
          <w:r w:rsidRPr="00744E28" w:rsidDel="00744E28">
            <w:rPr>
              <w:rStyle w:val="Hyperlink"/>
              <w:rFonts w:eastAsia="Times New Roman"/>
              <w:noProof/>
            </w:rPr>
            <w:delText>8.3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ObservableProperty</w:delText>
          </w:r>
          <w:r w:rsidDel="00744E28">
            <w:rPr>
              <w:noProof/>
              <w:webHidden/>
            </w:rPr>
            <w:tab/>
            <w:delText>33</w:delText>
          </w:r>
        </w:del>
      </w:ins>
    </w:p>
    <w:p w14:paraId="2A22C3FE" w14:textId="16B01E0A" w:rsidR="00EA1FB2" w:rsidDel="00744E28" w:rsidRDefault="00EA1FB2">
      <w:pPr>
        <w:pStyle w:val="TOC3"/>
        <w:rPr>
          <w:ins w:id="1447" w:author="Ilkka Rinne [2]" w:date="2022-09-06T16:09:00Z"/>
          <w:del w:id="1448" w:author="Ilkka Rinne" w:date="2022-10-25T14:58:00Z"/>
          <w:rFonts w:asciiTheme="minorHAnsi" w:eastAsiaTheme="minorEastAsia" w:hAnsiTheme="minorHAnsi" w:cstheme="minorBidi"/>
          <w:b w:val="0"/>
          <w:noProof/>
          <w:sz w:val="24"/>
          <w:szCs w:val="24"/>
          <w:lang w:eastAsia="en-GB"/>
        </w:rPr>
      </w:pPr>
      <w:ins w:id="1449" w:author="Ilkka Rinne [2]" w:date="2022-09-06T16:09:00Z">
        <w:del w:id="1450" w:author="Ilkka Rinne" w:date="2022-10-25T14:58:00Z">
          <w:r w:rsidRPr="00744E28" w:rsidDel="00744E28">
            <w:rPr>
              <w:rStyle w:val="Hyperlink"/>
              <w:rFonts w:eastAsia="Times New Roman"/>
              <w:noProof/>
            </w:rPr>
            <w:delText>8.3.1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ObservableProperty Requirements Class</w:delText>
          </w:r>
          <w:r w:rsidDel="00744E28">
            <w:rPr>
              <w:noProof/>
              <w:webHidden/>
            </w:rPr>
            <w:tab/>
            <w:delText>33</w:delText>
          </w:r>
        </w:del>
      </w:ins>
    </w:p>
    <w:p w14:paraId="12C5A7A4" w14:textId="7F9B0DD9" w:rsidR="00EA1FB2" w:rsidDel="00744E28" w:rsidRDefault="00EA1FB2">
      <w:pPr>
        <w:pStyle w:val="TOC3"/>
        <w:rPr>
          <w:ins w:id="1451" w:author="Ilkka Rinne [2]" w:date="2022-09-06T16:09:00Z"/>
          <w:del w:id="1452" w:author="Ilkka Rinne" w:date="2022-10-25T14:58:00Z"/>
          <w:rFonts w:asciiTheme="minorHAnsi" w:eastAsiaTheme="minorEastAsia" w:hAnsiTheme="minorHAnsi" w:cstheme="minorBidi"/>
          <w:b w:val="0"/>
          <w:noProof/>
          <w:sz w:val="24"/>
          <w:szCs w:val="24"/>
          <w:lang w:eastAsia="en-GB"/>
        </w:rPr>
      </w:pPr>
      <w:ins w:id="1453" w:author="Ilkka Rinne [2]" w:date="2022-09-06T16:09:00Z">
        <w:del w:id="1454" w:author="Ilkka Rinne" w:date="2022-10-25T14:58:00Z">
          <w:r w:rsidRPr="00744E28" w:rsidDel="00744E28">
            <w:rPr>
              <w:rStyle w:val="Hyperlink"/>
              <w:rFonts w:eastAsia="Times New Roman"/>
              <w:noProof/>
            </w:rPr>
            <w:delText>8.3.2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ObservableProperty</w:delText>
          </w:r>
          <w:r w:rsidDel="00744E28">
            <w:rPr>
              <w:noProof/>
              <w:webHidden/>
            </w:rPr>
            <w:tab/>
            <w:delText>33</w:delText>
          </w:r>
        </w:del>
      </w:ins>
    </w:p>
    <w:p w14:paraId="43BCF32E" w14:textId="6FAA01A3" w:rsidR="00EA1FB2" w:rsidDel="00744E28" w:rsidRDefault="00EA1FB2">
      <w:pPr>
        <w:pStyle w:val="TOC3"/>
        <w:rPr>
          <w:ins w:id="1455" w:author="Ilkka Rinne [2]" w:date="2022-09-06T16:09:00Z"/>
          <w:del w:id="1456" w:author="Ilkka Rinne" w:date="2022-10-25T14:58:00Z"/>
          <w:rFonts w:asciiTheme="minorHAnsi" w:eastAsiaTheme="minorEastAsia" w:hAnsiTheme="minorHAnsi" w:cstheme="minorBidi"/>
          <w:b w:val="0"/>
          <w:noProof/>
          <w:sz w:val="24"/>
          <w:szCs w:val="24"/>
          <w:lang w:eastAsia="en-GB"/>
        </w:rPr>
      </w:pPr>
      <w:ins w:id="1457" w:author="Ilkka Rinne [2]" w:date="2022-09-06T16:09:00Z">
        <w:del w:id="1458" w:author="Ilkka Rinne" w:date="2022-10-25T14:58:00Z">
          <w:r w:rsidRPr="00744E28" w:rsidDel="00744E28">
            <w:rPr>
              <w:rStyle w:val="Hyperlink"/>
              <w:rFonts w:eastAsia="Times New Roman"/>
              <w:noProof/>
            </w:rPr>
            <w:delText>8.3.3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observer</w:delText>
          </w:r>
          <w:r w:rsidDel="00744E28">
            <w:rPr>
              <w:noProof/>
              <w:webHidden/>
            </w:rPr>
            <w:tab/>
            <w:delText>34</w:delText>
          </w:r>
        </w:del>
      </w:ins>
    </w:p>
    <w:p w14:paraId="42C9F2D1" w14:textId="693BC635" w:rsidR="00EA1FB2" w:rsidDel="00744E28" w:rsidRDefault="00EA1FB2">
      <w:pPr>
        <w:pStyle w:val="TOC2"/>
        <w:rPr>
          <w:ins w:id="1459" w:author="Ilkka Rinne [2]" w:date="2022-09-06T16:09:00Z"/>
          <w:del w:id="1460" w:author="Ilkka Rinne" w:date="2022-10-25T14:58:00Z"/>
          <w:rFonts w:asciiTheme="minorHAnsi" w:eastAsiaTheme="minorEastAsia" w:hAnsiTheme="minorHAnsi" w:cstheme="minorBidi"/>
          <w:b w:val="0"/>
          <w:noProof/>
          <w:sz w:val="24"/>
          <w:szCs w:val="24"/>
          <w:lang w:eastAsia="en-GB"/>
        </w:rPr>
      </w:pPr>
      <w:ins w:id="1461" w:author="Ilkka Rinne [2]" w:date="2022-09-06T16:09:00Z">
        <w:del w:id="1462" w:author="Ilkka Rinne" w:date="2022-10-25T14:58:00Z">
          <w:r w:rsidRPr="00744E28" w:rsidDel="00744E28">
            <w:rPr>
              <w:rStyle w:val="Hyperlink"/>
              <w:rFonts w:eastAsia="Times New Roman"/>
              <w:noProof/>
            </w:rPr>
            <w:delText>8.4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Procedure</w:delText>
          </w:r>
          <w:r w:rsidDel="00744E28">
            <w:rPr>
              <w:noProof/>
              <w:webHidden/>
            </w:rPr>
            <w:tab/>
            <w:delText>34</w:delText>
          </w:r>
        </w:del>
      </w:ins>
    </w:p>
    <w:p w14:paraId="5875243A" w14:textId="032C5EAD" w:rsidR="00EA1FB2" w:rsidDel="00744E28" w:rsidRDefault="00EA1FB2">
      <w:pPr>
        <w:pStyle w:val="TOC3"/>
        <w:rPr>
          <w:ins w:id="1463" w:author="Ilkka Rinne [2]" w:date="2022-09-06T16:09:00Z"/>
          <w:del w:id="1464" w:author="Ilkka Rinne" w:date="2022-10-25T14:58:00Z"/>
          <w:rFonts w:asciiTheme="minorHAnsi" w:eastAsiaTheme="minorEastAsia" w:hAnsiTheme="minorHAnsi" w:cstheme="minorBidi"/>
          <w:b w:val="0"/>
          <w:noProof/>
          <w:sz w:val="24"/>
          <w:szCs w:val="24"/>
          <w:lang w:eastAsia="en-GB"/>
        </w:rPr>
      </w:pPr>
      <w:ins w:id="1465" w:author="Ilkka Rinne [2]" w:date="2022-09-06T16:09:00Z">
        <w:del w:id="1466" w:author="Ilkka Rinne" w:date="2022-10-25T14:58:00Z">
          <w:r w:rsidRPr="00744E28" w:rsidDel="00744E28">
            <w:rPr>
              <w:rStyle w:val="Hyperlink"/>
              <w:rFonts w:eastAsia="Times New Roman"/>
              <w:noProof/>
            </w:rPr>
            <w:delText>8.4.1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Procedure Requirements Class</w:delText>
          </w:r>
          <w:r w:rsidDel="00744E28">
            <w:rPr>
              <w:noProof/>
              <w:webHidden/>
            </w:rPr>
            <w:tab/>
            <w:delText>34</w:delText>
          </w:r>
        </w:del>
      </w:ins>
    </w:p>
    <w:p w14:paraId="20FB98EB" w14:textId="5DD45951" w:rsidR="00EA1FB2" w:rsidDel="00744E28" w:rsidRDefault="00EA1FB2">
      <w:pPr>
        <w:pStyle w:val="TOC3"/>
        <w:rPr>
          <w:ins w:id="1467" w:author="Ilkka Rinne [2]" w:date="2022-09-06T16:09:00Z"/>
          <w:del w:id="1468" w:author="Ilkka Rinne" w:date="2022-10-25T14:58:00Z"/>
          <w:rFonts w:asciiTheme="minorHAnsi" w:eastAsiaTheme="minorEastAsia" w:hAnsiTheme="minorHAnsi" w:cstheme="minorBidi"/>
          <w:b w:val="0"/>
          <w:noProof/>
          <w:sz w:val="24"/>
          <w:szCs w:val="24"/>
          <w:lang w:eastAsia="en-GB"/>
        </w:rPr>
      </w:pPr>
      <w:ins w:id="1469" w:author="Ilkka Rinne [2]" w:date="2022-09-06T16:09:00Z">
        <w:del w:id="1470" w:author="Ilkka Rinne" w:date="2022-10-25T14:58:00Z">
          <w:r w:rsidRPr="00744E28" w:rsidDel="00744E28">
            <w:rPr>
              <w:rStyle w:val="Hyperlink"/>
              <w:rFonts w:eastAsia="Times New Roman"/>
              <w:noProof/>
            </w:rPr>
            <w:delText>8.4.2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Procedure</w:delText>
          </w:r>
          <w:r w:rsidDel="00744E28">
            <w:rPr>
              <w:noProof/>
              <w:webHidden/>
            </w:rPr>
            <w:tab/>
            <w:delText>34</w:delText>
          </w:r>
        </w:del>
      </w:ins>
    </w:p>
    <w:p w14:paraId="6F262CA9" w14:textId="15787C81" w:rsidR="00EA1FB2" w:rsidDel="00744E28" w:rsidRDefault="00EA1FB2">
      <w:pPr>
        <w:pStyle w:val="TOC2"/>
        <w:rPr>
          <w:ins w:id="1471" w:author="Ilkka Rinne [2]" w:date="2022-09-06T16:09:00Z"/>
          <w:del w:id="1472" w:author="Ilkka Rinne" w:date="2022-10-25T14:58:00Z"/>
          <w:rFonts w:asciiTheme="minorHAnsi" w:eastAsiaTheme="minorEastAsia" w:hAnsiTheme="minorHAnsi" w:cstheme="minorBidi"/>
          <w:b w:val="0"/>
          <w:noProof/>
          <w:sz w:val="24"/>
          <w:szCs w:val="24"/>
          <w:lang w:eastAsia="en-GB"/>
        </w:rPr>
      </w:pPr>
      <w:ins w:id="1473" w:author="Ilkka Rinne [2]" w:date="2022-09-06T16:09:00Z">
        <w:del w:id="1474" w:author="Ilkka Rinne" w:date="2022-10-25T14:58:00Z">
          <w:r w:rsidRPr="00744E28" w:rsidDel="00744E28">
            <w:rPr>
              <w:rStyle w:val="Hyperlink"/>
              <w:rFonts w:eastAsia="Times New Roman"/>
              <w:noProof/>
            </w:rPr>
            <w:delText>8.5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ObservingProcedure</w:delText>
          </w:r>
          <w:r w:rsidDel="00744E28">
            <w:rPr>
              <w:noProof/>
              <w:webHidden/>
            </w:rPr>
            <w:tab/>
            <w:delText>35</w:delText>
          </w:r>
        </w:del>
      </w:ins>
    </w:p>
    <w:p w14:paraId="268C3F90" w14:textId="7A512465" w:rsidR="00EA1FB2" w:rsidDel="00744E28" w:rsidRDefault="00EA1FB2">
      <w:pPr>
        <w:pStyle w:val="TOC3"/>
        <w:rPr>
          <w:ins w:id="1475" w:author="Ilkka Rinne [2]" w:date="2022-09-06T16:09:00Z"/>
          <w:del w:id="1476" w:author="Ilkka Rinne" w:date="2022-10-25T14:58:00Z"/>
          <w:rFonts w:asciiTheme="minorHAnsi" w:eastAsiaTheme="minorEastAsia" w:hAnsiTheme="minorHAnsi" w:cstheme="minorBidi"/>
          <w:b w:val="0"/>
          <w:noProof/>
          <w:sz w:val="24"/>
          <w:szCs w:val="24"/>
          <w:lang w:eastAsia="en-GB"/>
        </w:rPr>
      </w:pPr>
      <w:ins w:id="1477" w:author="Ilkka Rinne [2]" w:date="2022-09-06T16:09:00Z">
        <w:del w:id="1478" w:author="Ilkka Rinne" w:date="2022-10-25T14:58:00Z">
          <w:r w:rsidRPr="00744E28" w:rsidDel="00744E28">
            <w:rPr>
              <w:rStyle w:val="Hyperlink"/>
              <w:rFonts w:eastAsia="Times New Roman"/>
              <w:noProof/>
            </w:rPr>
            <w:delText>8.5.1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ObservingProcedure Requirements Class</w:delText>
          </w:r>
          <w:r w:rsidDel="00744E28">
            <w:rPr>
              <w:noProof/>
              <w:webHidden/>
            </w:rPr>
            <w:tab/>
            <w:delText>35</w:delText>
          </w:r>
        </w:del>
      </w:ins>
    </w:p>
    <w:p w14:paraId="6D6F4E01" w14:textId="2278070F" w:rsidR="00EA1FB2" w:rsidDel="00744E28" w:rsidRDefault="00EA1FB2">
      <w:pPr>
        <w:pStyle w:val="TOC3"/>
        <w:rPr>
          <w:ins w:id="1479" w:author="Ilkka Rinne [2]" w:date="2022-09-06T16:09:00Z"/>
          <w:del w:id="1480" w:author="Ilkka Rinne" w:date="2022-10-25T14:58:00Z"/>
          <w:rFonts w:asciiTheme="minorHAnsi" w:eastAsiaTheme="minorEastAsia" w:hAnsiTheme="minorHAnsi" w:cstheme="minorBidi"/>
          <w:b w:val="0"/>
          <w:noProof/>
          <w:sz w:val="24"/>
          <w:szCs w:val="24"/>
          <w:lang w:eastAsia="en-GB"/>
        </w:rPr>
      </w:pPr>
      <w:ins w:id="1481" w:author="Ilkka Rinne [2]" w:date="2022-09-06T16:09:00Z">
        <w:del w:id="1482" w:author="Ilkka Rinne" w:date="2022-10-25T14:58:00Z">
          <w:r w:rsidRPr="00744E28" w:rsidDel="00744E28">
            <w:rPr>
              <w:rStyle w:val="Hyperlink"/>
              <w:rFonts w:eastAsia="Times New Roman"/>
              <w:noProof/>
            </w:rPr>
            <w:delText>8.5.2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ObservingProcedure</w:delText>
          </w:r>
          <w:r w:rsidDel="00744E28">
            <w:rPr>
              <w:noProof/>
              <w:webHidden/>
            </w:rPr>
            <w:tab/>
            <w:delText>35</w:delText>
          </w:r>
        </w:del>
      </w:ins>
    </w:p>
    <w:p w14:paraId="62105C45" w14:textId="4DD6303E" w:rsidR="00EA1FB2" w:rsidDel="00744E28" w:rsidRDefault="00EA1FB2">
      <w:pPr>
        <w:pStyle w:val="TOC3"/>
        <w:rPr>
          <w:ins w:id="1483" w:author="Ilkka Rinne [2]" w:date="2022-09-06T16:09:00Z"/>
          <w:del w:id="1484" w:author="Ilkka Rinne" w:date="2022-10-25T14:58:00Z"/>
          <w:rFonts w:asciiTheme="minorHAnsi" w:eastAsiaTheme="minorEastAsia" w:hAnsiTheme="minorHAnsi" w:cstheme="minorBidi"/>
          <w:b w:val="0"/>
          <w:noProof/>
          <w:sz w:val="24"/>
          <w:szCs w:val="24"/>
          <w:lang w:eastAsia="en-GB"/>
        </w:rPr>
      </w:pPr>
      <w:ins w:id="1485" w:author="Ilkka Rinne [2]" w:date="2022-09-06T16:09:00Z">
        <w:del w:id="1486" w:author="Ilkka Rinne" w:date="2022-10-25T14:58:00Z">
          <w:r w:rsidRPr="00744E28" w:rsidDel="00744E28">
            <w:rPr>
              <w:rStyle w:val="Hyperlink"/>
              <w:rFonts w:eastAsia="Times New Roman"/>
              <w:noProof/>
            </w:rPr>
            <w:delText>8.5.3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observer</w:delText>
          </w:r>
          <w:r w:rsidDel="00744E28">
            <w:rPr>
              <w:noProof/>
              <w:webHidden/>
            </w:rPr>
            <w:tab/>
            <w:delText>36</w:delText>
          </w:r>
        </w:del>
      </w:ins>
    </w:p>
    <w:p w14:paraId="28B0B017" w14:textId="3F51D1A6" w:rsidR="00EA1FB2" w:rsidDel="00744E28" w:rsidRDefault="00EA1FB2">
      <w:pPr>
        <w:pStyle w:val="TOC2"/>
        <w:rPr>
          <w:ins w:id="1487" w:author="Ilkka Rinne [2]" w:date="2022-09-06T16:09:00Z"/>
          <w:del w:id="1488" w:author="Ilkka Rinne" w:date="2022-10-25T14:58:00Z"/>
          <w:rFonts w:asciiTheme="minorHAnsi" w:eastAsiaTheme="minorEastAsia" w:hAnsiTheme="minorHAnsi" w:cstheme="minorBidi"/>
          <w:b w:val="0"/>
          <w:noProof/>
          <w:sz w:val="24"/>
          <w:szCs w:val="24"/>
          <w:lang w:eastAsia="en-GB"/>
        </w:rPr>
      </w:pPr>
      <w:ins w:id="1489" w:author="Ilkka Rinne [2]" w:date="2022-09-06T16:09:00Z">
        <w:del w:id="1490" w:author="Ilkka Rinne" w:date="2022-10-25T14:58:00Z">
          <w:r w:rsidRPr="00744E28" w:rsidDel="00744E28">
            <w:rPr>
              <w:rStyle w:val="Hyperlink"/>
              <w:rFonts w:eastAsia="Times New Roman"/>
              <w:noProof/>
            </w:rPr>
            <w:delText>8.6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Observer</w:delText>
          </w:r>
          <w:r w:rsidDel="00744E28">
            <w:rPr>
              <w:noProof/>
              <w:webHidden/>
            </w:rPr>
            <w:tab/>
            <w:delText>36</w:delText>
          </w:r>
        </w:del>
      </w:ins>
    </w:p>
    <w:p w14:paraId="1D6020D9" w14:textId="2FC1EF54" w:rsidR="00EA1FB2" w:rsidDel="00744E28" w:rsidRDefault="00EA1FB2">
      <w:pPr>
        <w:pStyle w:val="TOC3"/>
        <w:rPr>
          <w:ins w:id="1491" w:author="Ilkka Rinne [2]" w:date="2022-09-06T16:09:00Z"/>
          <w:del w:id="1492" w:author="Ilkka Rinne" w:date="2022-10-25T14:58:00Z"/>
          <w:rFonts w:asciiTheme="minorHAnsi" w:eastAsiaTheme="minorEastAsia" w:hAnsiTheme="minorHAnsi" w:cstheme="minorBidi"/>
          <w:b w:val="0"/>
          <w:noProof/>
          <w:sz w:val="24"/>
          <w:szCs w:val="24"/>
          <w:lang w:eastAsia="en-GB"/>
        </w:rPr>
      </w:pPr>
      <w:ins w:id="1493" w:author="Ilkka Rinne [2]" w:date="2022-09-06T16:09:00Z">
        <w:del w:id="1494" w:author="Ilkka Rinne" w:date="2022-10-25T14:58:00Z">
          <w:r w:rsidRPr="00744E28" w:rsidDel="00744E28">
            <w:rPr>
              <w:rStyle w:val="Hyperlink"/>
              <w:rFonts w:eastAsia="Times New Roman"/>
              <w:noProof/>
            </w:rPr>
            <w:delText>8.6.1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Observer Requirements Class</w:delText>
          </w:r>
          <w:r w:rsidDel="00744E28">
            <w:rPr>
              <w:noProof/>
              <w:webHidden/>
            </w:rPr>
            <w:tab/>
            <w:delText>36</w:delText>
          </w:r>
        </w:del>
      </w:ins>
    </w:p>
    <w:p w14:paraId="0BD8EB0B" w14:textId="22C0BDF4" w:rsidR="00EA1FB2" w:rsidDel="00744E28" w:rsidRDefault="00EA1FB2">
      <w:pPr>
        <w:pStyle w:val="TOC3"/>
        <w:rPr>
          <w:ins w:id="1495" w:author="Ilkka Rinne [2]" w:date="2022-09-06T16:09:00Z"/>
          <w:del w:id="1496" w:author="Ilkka Rinne" w:date="2022-10-25T14:58:00Z"/>
          <w:rFonts w:asciiTheme="minorHAnsi" w:eastAsiaTheme="minorEastAsia" w:hAnsiTheme="minorHAnsi" w:cstheme="minorBidi"/>
          <w:b w:val="0"/>
          <w:noProof/>
          <w:sz w:val="24"/>
          <w:szCs w:val="24"/>
          <w:lang w:eastAsia="en-GB"/>
        </w:rPr>
      </w:pPr>
      <w:ins w:id="1497" w:author="Ilkka Rinne [2]" w:date="2022-09-06T16:09:00Z">
        <w:del w:id="1498" w:author="Ilkka Rinne" w:date="2022-10-25T14:58:00Z">
          <w:r w:rsidRPr="00744E28" w:rsidDel="00744E28">
            <w:rPr>
              <w:rStyle w:val="Hyperlink"/>
              <w:rFonts w:eastAsia="Times New Roman"/>
              <w:noProof/>
            </w:rPr>
            <w:delText>8.6.2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Observer</w:delText>
          </w:r>
          <w:r w:rsidDel="00744E28">
            <w:rPr>
              <w:noProof/>
              <w:webHidden/>
            </w:rPr>
            <w:tab/>
            <w:delText>36</w:delText>
          </w:r>
        </w:del>
      </w:ins>
    </w:p>
    <w:p w14:paraId="1BBDC00B" w14:textId="5F8760D6" w:rsidR="00EA1FB2" w:rsidDel="00744E28" w:rsidRDefault="00EA1FB2">
      <w:pPr>
        <w:pStyle w:val="TOC3"/>
        <w:rPr>
          <w:ins w:id="1499" w:author="Ilkka Rinne [2]" w:date="2022-09-06T16:09:00Z"/>
          <w:del w:id="1500" w:author="Ilkka Rinne" w:date="2022-10-25T14:58:00Z"/>
          <w:rFonts w:asciiTheme="minorHAnsi" w:eastAsiaTheme="minorEastAsia" w:hAnsiTheme="minorHAnsi" w:cstheme="minorBidi"/>
          <w:b w:val="0"/>
          <w:noProof/>
          <w:sz w:val="24"/>
          <w:szCs w:val="24"/>
          <w:lang w:eastAsia="en-GB"/>
        </w:rPr>
      </w:pPr>
      <w:ins w:id="1501" w:author="Ilkka Rinne [2]" w:date="2022-09-06T16:09:00Z">
        <w:del w:id="1502" w:author="Ilkka Rinne" w:date="2022-10-25T14:58:00Z">
          <w:r w:rsidRPr="00744E28" w:rsidDel="00744E28">
            <w:rPr>
              <w:rStyle w:val="Hyperlink"/>
              <w:rFonts w:eastAsia="Times New Roman"/>
              <w:noProof/>
            </w:rPr>
            <w:delText>8.6.3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observableProperty</w:delText>
          </w:r>
          <w:r w:rsidDel="00744E28">
            <w:rPr>
              <w:noProof/>
              <w:webHidden/>
            </w:rPr>
            <w:tab/>
            <w:delText>37</w:delText>
          </w:r>
        </w:del>
      </w:ins>
    </w:p>
    <w:p w14:paraId="597D1E91" w14:textId="541B47E8" w:rsidR="00EA1FB2" w:rsidDel="00744E28" w:rsidRDefault="00EA1FB2">
      <w:pPr>
        <w:pStyle w:val="TOC3"/>
        <w:rPr>
          <w:ins w:id="1503" w:author="Ilkka Rinne [2]" w:date="2022-09-06T16:09:00Z"/>
          <w:del w:id="1504" w:author="Ilkka Rinne" w:date="2022-10-25T14:58:00Z"/>
          <w:rFonts w:asciiTheme="minorHAnsi" w:eastAsiaTheme="minorEastAsia" w:hAnsiTheme="minorHAnsi" w:cstheme="minorBidi"/>
          <w:b w:val="0"/>
          <w:noProof/>
          <w:sz w:val="24"/>
          <w:szCs w:val="24"/>
          <w:lang w:eastAsia="en-GB"/>
        </w:rPr>
      </w:pPr>
      <w:ins w:id="1505" w:author="Ilkka Rinne [2]" w:date="2022-09-06T16:09:00Z">
        <w:del w:id="1506" w:author="Ilkka Rinne" w:date="2022-10-25T14:58:00Z">
          <w:r w:rsidRPr="00744E28" w:rsidDel="00744E28">
            <w:rPr>
              <w:rStyle w:val="Hyperlink"/>
              <w:rFonts w:eastAsia="Times New Roman"/>
              <w:noProof/>
            </w:rPr>
            <w:delText>8.6.4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observingProcedure</w:delText>
          </w:r>
          <w:r w:rsidDel="00744E28">
            <w:rPr>
              <w:noProof/>
              <w:webHidden/>
            </w:rPr>
            <w:tab/>
            <w:delText>37</w:delText>
          </w:r>
        </w:del>
      </w:ins>
    </w:p>
    <w:p w14:paraId="300A7FD6" w14:textId="2CBA2A67" w:rsidR="00EA1FB2" w:rsidDel="00744E28" w:rsidRDefault="00EA1FB2">
      <w:pPr>
        <w:pStyle w:val="TOC3"/>
        <w:rPr>
          <w:ins w:id="1507" w:author="Ilkka Rinne [2]" w:date="2022-09-06T16:09:00Z"/>
          <w:del w:id="1508" w:author="Ilkka Rinne" w:date="2022-10-25T14:58:00Z"/>
          <w:rFonts w:asciiTheme="minorHAnsi" w:eastAsiaTheme="minorEastAsia" w:hAnsiTheme="minorHAnsi" w:cstheme="minorBidi"/>
          <w:b w:val="0"/>
          <w:noProof/>
          <w:sz w:val="24"/>
          <w:szCs w:val="24"/>
          <w:lang w:eastAsia="en-GB"/>
        </w:rPr>
      </w:pPr>
      <w:ins w:id="1509" w:author="Ilkka Rinne [2]" w:date="2022-09-06T16:09:00Z">
        <w:del w:id="1510" w:author="Ilkka Rinne" w:date="2022-10-25T14:58:00Z">
          <w:r w:rsidRPr="00744E28" w:rsidDel="00744E28">
            <w:rPr>
              <w:rStyle w:val="Hyperlink"/>
              <w:rFonts w:eastAsia="Times New Roman"/>
              <w:noProof/>
            </w:rPr>
            <w:delText>8.6.5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deployment</w:delText>
          </w:r>
          <w:r w:rsidDel="00744E28">
            <w:rPr>
              <w:noProof/>
              <w:webHidden/>
            </w:rPr>
            <w:tab/>
            <w:delText>37</w:delText>
          </w:r>
        </w:del>
      </w:ins>
    </w:p>
    <w:p w14:paraId="1DD70272" w14:textId="6DFF6013" w:rsidR="00EA1FB2" w:rsidDel="00744E28" w:rsidRDefault="00EA1FB2">
      <w:pPr>
        <w:pStyle w:val="TOC2"/>
        <w:rPr>
          <w:ins w:id="1511" w:author="Ilkka Rinne [2]" w:date="2022-09-06T16:09:00Z"/>
          <w:del w:id="1512" w:author="Ilkka Rinne" w:date="2022-10-25T14:58:00Z"/>
          <w:rFonts w:asciiTheme="minorHAnsi" w:eastAsiaTheme="minorEastAsia" w:hAnsiTheme="minorHAnsi" w:cstheme="minorBidi"/>
          <w:b w:val="0"/>
          <w:noProof/>
          <w:sz w:val="24"/>
          <w:szCs w:val="24"/>
          <w:lang w:eastAsia="en-GB"/>
        </w:rPr>
      </w:pPr>
      <w:ins w:id="1513" w:author="Ilkka Rinne [2]" w:date="2022-09-06T16:09:00Z">
        <w:del w:id="1514" w:author="Ilkka Rinne" w:date="2022-10-25T14:58:00Z">
          <w:r w:rsidRPr="00744E28" w:rsidDel="00744E28">
            <w:rPr>
              <w:rStyle w:val="Hyperlink"/>
              <w:rFonts w:eastAsia="Times New Roman"/>
              <w:noProof/>
            </w:rPr>
            <w:delText>8.7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Host</w:delText>
          </w:r>
          <w:r w:rsidDel="00744E28">
            <w:rPr>
              <w:noProof/>
              <w:webHidden/>
            </w:rPr>
            <w:tab/>
            <w:delText>37</w:delText>
          </w:r>
        </w:del>
      </w:ins>
    </w:p>
    <w:p w14:paraId="5C8590C0" w14:textId="6754DCC2" w:rsidR="00EA1FB2" w:rsidDel="00744E28" w:rsidRDefault="00EA1FB2">
      <w:pPr>
        <w:pStyle w:val="TOC3"/>
        <w:rPr>
          <w:ins w:id="1515" w:author="Ilkka Rinne [2]" w:date="2022-09-06T16:09:00Z"/>
          <w:del w:id="1516" w:author="Ilkka Rinne" w:date="2022-10-25T14:58:00Z"/>
          <w:rFonts w:asciiTheme="minorHAnsi" w:eastAsiaTheme="minorEastAsia" w:hAnsiTheme="minorHAnsi" w:cstheme="minorBidi"/>
          <w:b w:val="0"/>
          <w:noProof/>
          <w:sz w:val="24"/>
          <w:szCs w:val="24"/>
          <w:lang w:eastAsia="en-GB"/>
        </w:rPr>
      </w:pPr>
      <w:ins w:id="1517" w:author="Ilkka Rinne [2]" w:date="2022-09-06T16:09:00Z">
        <w:del w:id="1518" w:author="Ilkka Rinne" w:date="2022-10-25T14:58:00Z">
          <w:r w:rsidRPr="00744E28" w:rsidDel="00744E28">
            <w:rPr>
              <w:rStyle w:val="Hyperlink"/>
              <w:rFonts w:eastAsia="Times New Roman"/>
              <w:noProof/>
            </w:rPr>
            <w:delText>8.7.1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Host Requirements Class</w:delText>
          </w:r>
          <w:r w:rsidDel="00744E28">
            <w:rPr>
              <w:noProof/>
              <w:webHidden/>
            </w:rPr>
            <w:tab/>
            <w:delText>37</w:delText>
          </w:r>
        </w:del>
      </w:ins>
    </w:p>
    <w:p w14:paraId="0B0EFE94" w14:textId="2FE44BA0" w:rsidR="00EA1FB2" w:rsidDel="00744E28" w:rsidRDefault="00EA1FB2">
      <w:pPr>
        <w:pStyle w:val="TOC3"/>
        <w:rPr>
          <w:ins w:id="1519" w:author="Ilkka Rinne [2]" w:date="2022-09-06T16:09:00Z"/>
          <w:del w:id="1520" w:author="Ilkka Rinne" w:date="2022-10-25T14:58:00Z"/>
          <w:rFonts w:asciiTheme="minorHAnsi" w:eastAsiaTheme="minorEastAsia" w:hAnsiTheme="minorHAnsi" w:cstheme="minorBidi"/>
          <w:b w:val="0"/>
          <w:noProof/>
          <w:sz w:val="24"/>
          <w:szCs w:val="24"/>
          <w:lang w:eastAsia="en-GB"/>
        </w:rPr>
      </w:pPr>
      <w:ins w:id="1521" w:author="Ilkka Rinne [2]" w:date="2022-09-06T16:09:00Z">
        <w:del w:id="1522" w:author="Ilkka Rinne" w:date="2022-10-25T14:58:00Z">
          <w:r w:rsidRPr="00744E28" w:rsidDel="00744E28">
            <w:rPr>
              <w:rStyle w:val="Hyperlink"/>
              <w:rFonts w:eastAsia="Times New Roman"/>
              <w:noProof/>
            </w:rPr>
            <w:delText>8.7.2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Host</w:delText>
          </w:r>
          <w:r w:rsidDel="00744E28">
            <w:rPr>
              <w:noProof/>
              <w:webHidden/>
            </w:rPr>
            <w:tab/>
            <w:delText>37</w:delText>
          </w:r>
        </w:del>
      </w:ins>
    </w:p>
    <w:p w14:paraId="59492BA9" w14:textId="16615004" w:rsidR="00EA1FB2" w:rsidDel="00744E28" w:rsidRDefault="00EA1FB2">
      <w:pPr>
        <w:pStyle w:val="TOC3"/>
        <w:rPr>
          <w:ins w:id="1523" w:author="Ilkka Rinne [2]" w:date="2022-09-06T16:09:00Z"/>
          <w:del w:id="1524" w:author="Ilkka Rinne" w:date="2022-10-25T14:58:00Z"/>
          <w:rFonts w:asciiTheme="minorHAnsi" w:eastAsiaTheme="minorEastAsia" w:hAnsiTheme="minorHAnsi" w:cstheme="minorBidi"/>
          <w:b w:val="0"/>
          <w:noProof/>
          <w:sz w:val="24"/>
          <w:szCs w:val="24"/>
          <w:lang w:eastAsia="en-GB"/>
        </w:rPr>
      </w:pPr>
      <w:ins w:id="1525" w:author="Ilkka Rinne [2]" w:date="2022-09-06T16:09:00Z">
        <w:del w:id="1526" w:author="Ilkka Rinne" w:date="2022-10-25T14:58:00Z">
          <w:r w:rsidRPr="00744E28" w:rsidDel="00744E28">
            <w:rPr>
              <w:rStyle w:val="Hyperlink"/>
              <w:rFonts w:eastAsia="Times New Roman"/>
              <w:noProof/>
            </w:rPr>
            <w:delText>8.7.3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deployment</w:delText>
          </w:r>
          <w:r w:rsidDel="00744E28">
            <w:rPr>
              <w:noProof/>
              <w:webHidden/>
            </w:rPr>
            <w:tab/>
            <w:delText>38</w:delText>
          </w:r>
        </w:del>
      </w:ins>
    </w:p>
    <w:p w14:paraId="671CDF90" w14:textId="13703DF7" w:rsidR="00EA1FB2" w:rsidDel="00744E28" w:rsidRDefault="00EA1FB2">
      <w:pPr>
        <w:pStyle w:val="TOC3"/>
        <w:rPr>
          <w:ins w:id="1527" w:author="Ilkka Rinne [2]" w:date="2022-09-06T16:09:00Z"/>
          <w:del w:id="1528" w:author="Ilkka Rinne" w:date="2022-10-25T14:58:00Z"/>
          <w:rFonts w:asciiTheme="minorHAnsi" w:eastAsiaTheme="minorEastAsia" w:hAnsiTheme="minorHAnsi" w:cstheme="minorBidi"/>
          <w:b w:val="0"/>
          <w:noProof/>
          <w:sz w:val="24"/>
          <w:szCs w:val="24"/>
          <w:lang w:eastAsia="en-GB"/>
        </w:rPr>
      </w:pPr>
      <w:ins w:id="1529" w:author="Ilkka Rinne [2]" w:date="2022-09-06T16:09:00Z">
        <w:del w:id="1530" w:author="Ilkka Rinne" w:date="2022-10-25T14:58:00Z">
          <w:r w:rsidRPr="00744E28" w:rsidDel="00744E28">
            <w:rPr>
              <w:rStyle w:val="Hyperlink"/>
              <w:rFonts w:eastAsia="Times New Roman"/>
              <w:noProof/>
            </w:rPr>
            <w:delText>8.7.4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relatedHost</w:delText>
          </w:r>
          <w:r w:rsidDel="00744E28">
            <w:rPr>
              <w:noProof/>
              <w:webHidden/>
            </w:rPr>
            <w:tab/>
            <w:delText>38</w:delText>
          </w:r>
        </w:del>
      </w:ins>
    </w:p>
    <w:p w14:paraId="59B98A1A" w14:textId="6D4E20A2" w:rsidR="00EA1FB2" w:rsidDel="00744E28" w:rsidRDefault="00EA1FB2">
      <w:pPr>
        <w:pStyle w:val="TOC2"/>
        <w:rPr>
          <w:ins w:id="1531" w:author="Ilkka Rinne [2]" w:date="2022-09-06T16:09:00Z"/>
          <w:del w:id="1532" w:author="Ilkka Rinne" w:date="2022-10-25T14:58:00Z"/>
          <w:rFonts w:asciiTheme="minorHAnsi" w:eastAsiaTheme="minorEastAsia" w:hAnsiTheme="minorHAnsi" w:cstheme="minorBidi"/>
          <w:b w:val="0"/>
          <w:noProof/>
          <w:sz w:val="24"/>
          <w:szCs w:val="24"/>
          <w:lang w:eastAsia="en-GB"/>
        </w:rPr>
      </w:pPr>
      <w:ins w:id="1533" w:author="Ilkka Rinne [2]" w:date="2022-09-06T16:09:00Z">
        <w:del w:id="1534" w:author="Ilkka Rinne" w:date="2022-10-25T14:58:00Z">
          <w:r w:rsidRPr="00744E28" w:rsidDel="00744E28">
            <w:rPr>
              <w:rStyle w:val="Hyperlink"/>
              <w:rFonts w:eastAsia="Times New Roman"/>
              <w:noProof/>
            </w:rPr>
            <w:delText>8.8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Deployment</w:delText>
          </w:r>
          <w:r w:rsidDel="00744E28">
            <w:rPr>
              <w:noProof/>
              <w:webHidden/>
            </w:rPr>
            <w:tab/>
            <w:delText>38</w:delText>
          </w:r>
        </w:del>
      </w:ins>
    </w:p>
    <w:p w14:paraId="3DF3EBC6" w14:textId="2C58F0CA" w:rsidR="00EA1FB2" w:rsidDel="00744E28" w:rsidRDefault="00EA1FB2">
      <w:pPr>
        <w:pStyle w:val="TOC3"/>
        <w:rPr>
          <w:ins w:id="1535" w:author="Ilkka Rinne [2]" w:date="2022-09-06T16:09:00Z"/>
          <w:del w:id="1536" w:author="Ilkka Rinne" w:date="2022-10-25T14:58:00Z"/>
          <w:rFonts w:asciiTheme="minorHAnsi" w:eastAsiaTheme="minorEastAsia" w:hAnsiTheme="minorHAnsi" w:cstheme="minorBidi"/>
          <w:b w:val="0"/>
          <w:noProof/>
          <w:sz w:val="24"/>
          <w:szCs w:val="24"/>
          <w:lang w:eastAsia="en-GB"/>
        </w:rPr>
      </w:pPr>
      <w:ins w:id="1537" w:author="Ilkka Rinne [2]" w:date="2022-09-06T16:09:00Z">
        <w:del w:id="1538" w:author="Ilkka Rinne" w:date="2022-10-25T14:58:00Z">
          <w:r w:rsidRPr="00744E28" w:rsidDel="00744E28">
            <w:rPr>
              <w:rStyle w:val="Hyperlink"/>
              <w:rFonts w:eastAsia="Times New Roman"/>
              <w:noProof/>
            </w:rPr>
            <w:delText>8.8.1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Deployment Requirements Class</w:delText>
          </w:r>
          <w:r w:rsidDel="00744E28">
            <w:rPr>
              <w:noProof/>
              <w:webHidden/>
            </w:rPr>
            <w:tab/>
            <w:delText>38</w:delText>
          </w:r>
        </w:del>
      </w:ins>
    </w:p>
    <w:p w14:paraId="51A8ED16" w14:textId="5E897964" w:rsidR="00EA1FB2" w:rsidDel="00744E28" w:rsidRDefault="00EA1FB2">
      <w:pPr>
        <w:pStyle w:val="TOC3"/>
        <w:rPr>
          <w:ins w:id="1539" w:author="Ilkka Rinne [2]" w:date="2022-09-06T16:09:00Z"/>
          <w:del w:id="1540" w:author="Ilkka Rinne" w:date="2022-10-25T14:58:00Z"/>
          <w:rFonts w:asciiTheme="minorHAnsi" w:eastAsiaTheme="minorEastAsia" w:hAnsiTheme="minorHAnsi" w:cstheme="minorBidi"/>
          <w:b w:val="0"/>
          <w:noProof/>
          <w:sz w:val="24"/>
          <w:szCs w:val="24"/>
          <w:lang w:eastAsia="en-GB"/>
        </w:rPr>
      </w:pPr>
      <w:ins w:id="1541" w:author="Ilkka Rinne [2]" w:date="2022-09-06T16:09:00Z">
        <w:del w:id="1542" w:author="Ilkka Rinne" w:date="2022-10-25T14:58:00Z">
          <w:r w:rsidRPr="00744E28" w:rsidDel="00744E28">
            <w:rPr>
              <w:rStyle w:val="Hyperlink"/>
              <w:rFonts w:eastAsia="Times New Roman"/>
              <w:noProof/>
            </w:rPr>
            <w:delText>8.8.2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Deployment</w:delText>
          </w:r>
          <w:r w:rsidDel="00744E28">
            <w:rPr>
              <w:noProof/>
              <w:webHidden/>
            </w:rPr>
            <w:tab/>
            <w:delText>38</w:delText>
          </w:r>
        </w:del>
      </w:ins>
    </w:p>
    <w:p w14:paraId="589C3CE2" w14:textId="484D16F3" w:rsidR="00EA1FB2" w:rsidDel="00744E28" w:rsidRDefault="00EA1FB2">
      <w:pPr>
        <w:pStyle w:val="TOC3"/>
        <w:rPr>
          <w:ins w:id="1543" w:author="Ilkka Rinne [2]" w:date="2022-09-06T16:09:00Z"/>
          <w:del w:id="1544" w:author="Ilkka Rinne" w:date="2022-10-25T14:58:00Z"/>
          <w:rFonts w:asciiTheme="minorHAnsi" w:eastAsiaTheme="minorEastAsia" w:hAnsiTheme="minorHAnsi" w:cstheme="minorBidi"/>
          <w:b w:val="0"/>
          <w:noProof/>
          <w:sz w:val="24"/>
          <w:szCs w:val="24"/>
          <w:lang w:eastAsia="en-GB"/>
        </w:rPr>
      </w:pPr>
      <w:ins w:id="1545" w:author="Ilkka Rinne [2]" w:date="2022-09-06T16:09:00Z">
        <w:del w:id="1546" w:author="Ilkka Rinne" w:date="2022-10-25T14:58:00Z">
          <w:r w:rsidRPr="00744E28" w:rsidDel="00744E28">
            <w:rPr>
              <w:rStyle w:val="Hyperlink"/>
              <w:rFonts w:eastAsia="Times New Roman"/>
              <w:noProof/>
            </w:rPr>
            <w:delText>8.8.3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observer</w:delText>
          </w:r>
          <w:r w:rsidDel="00744E28">
            <w:rPr>
              <w:noProof/>
              <w:webHidden/>
            </w:rPr>
            <w:tab/>
            <w:delText>39</w:delText>
          </w:r>
        </w:del>
      </w:ins>
    </w:p>
    <w:p w14:paraId="7CD88669" w14:textId="30505B92" w:rsidR="00EA1FB2" w:rsidDel="00744E28" w:rsidRDefault="00EA1FB2">
      <w:pPr>
        <w:pStyle w:val="TOC3"/>
        <w:rPr>
          <w:ins w:id="1547" w:author="Ilkka Rinne [2]" w:date="2022-09-06T16:09:00Z"/>
          <w:del w:id="1548" w:author="Ilkka Rinne" w:date="2022-10-25T14:58:00Z"/>
          <w:rFonts w:asciiTheme="minorHAnsi" w:eastAsiaTheme="minorEastAsia" w:hAnsiTheme="minorHAnsi" w:cstheme="minorBidi"/>
          <w:b w:val="0"/>
          <w:noProof/>
          <w:sz w:val="24"/>
          <w:szCs w:val="24"/>
          <w:lang w:eastAsia="en-GB"/>
        </w:rPr>
      </w:pPr>
      <w:ins w:id="1549" w:author="Ilkka Rinne [2]" w:date="2022-09-06T16:09:00Z">
        <w:del w:id="1550" w:author="Ilkka Rinne" w:date="2022-10-25T14:58:00Z">
          <w:r w:rsidRPr="00744E28" w:rsidDel="00744E28">
            <w:rPr>
              <w:rStyle w:val="Hyperlink"/>
              <w:rFonts w:eastAsia="Times New Roman"/>
              <w:noProof/>
            </w:rPr>
            <w:delText>8.8.4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host</w:delText>
          </w:r>
          <w:r w:rsidDel="00744E28">
            <w:rPr>
              <w:noProof/>
              <w:webHidden/>
            </w:rPr>
            <w:tab/>
            <w:delText>39</w:delText>
          </w:r>
        </w:del>
      </w:ins>
    </w:p>
    <w:p w14:paraId="19A961F5" w14:textId="5B69A212" w:rsidR="00EA1FB2" w:rsidDel="00744E28" w:rsidRDefault="00EA1FB2">
      <w:pPr>
        <w:pStyle w:val="TOC1"/>
        <w:rPr>
          <w:ins w:id="1551" w:author="Ilkka Rinne [2]" w:date="2022-09-06T16:09:00Z"/>
          <w:del w:id="1552" w:author="Ilkka Rinne" w:date="2022-10-25T14:58:00Z"/>
          <w:rFonts w:asciiTheme="minorHAnsi" w:eastAsiaTheme="minorEastAsia" w:hAnsiTheme="minorHAnsi" w:cstheme="minorBidi"/>
          <w:b w:val="0"/>
          <w:noProof/>
          <w:sz w:val="24"/>
          <w:szCs w:val="24"/>
          <w:lang w:eastAsia="en-GB"/>
        </w:rPr>
      </w:pPr>
      <w:ins w:id="1553" w:author="Ilkka Rinne [2]" w:date="2022-09-06T16:09:00Z">
        <w:del w:id="1554" w:author="Ilkka Rinne" w:date="2022-10-25T14:58:00Z">
          <w:r w:rsidRPr="00744E28" w:rsidDel="00744E28">
            <w:rPr>
              <w:rStyle w:val="Hyperlink"/>
              <w:rFonts w:eastAsia="Times New Roman"/>
              <w:noProof/>
            </w:rPr>
            <w:delText>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 Observation Core</w:delText>
          </w:r>
          <w:r w:rsidDel="00744E28">
            <w:rPr>
              <w:noProof/>
              <w:webHidden/>
            </w:rPr>
            <w:tab/>
            <w:delText>39</w:delText>
          </w:r>
        </w:del>
      </w:ins>
    </w:p>
    <w:p w14:paraId="121FB891" w14:textId="4C4C3F9A" w:rsidR="00EA1FB2" w:rsidDel="00744E28" w:rsidRDefault="00EA1FB2">
      <w:pPr>
        <w:pStyle w:val="TOC2"/>
        <w:rPr>
          <w:ins w:id="1555" w:author="Ilkka Rinne [2]" w:date="2022-09-06T16:09:00Z"/>
          <w:del w:id="1556" w:author="Ilkka Rinne" w:date="2022-10-25T14:58:00Z"/>
          <w:rFonts w:asciiTheme="minorHAnsi" w:eastAsiaTheme="minorEastAsia" w:hAnsiTheme="minorHAnsi" w:cstheme="minorBidi"/>
          <w:b w:val="0"/>
          <w:noProof/>
          <w:sz w:val="24"/>
          <w:szCs w:val="24"/>
          <w:lang w:eastAsia="en-GB"/>
        </w:rPr>
      </w:pPr>
      <w:ins w:id="1557" w:author="Ilkka Rinne [2]" w:date="2022-09-06T16:09:00Z">
        <w:del w:id="1558" w:author="Ilkka Rinne" w:date="2022-10-25T14:58:00Z">
          <w:r w:rsidRPr="00744E28" w:rsidDel="00744E28">
            <w:rPr>
              <w:rStyle w:val="Hyperlink"/>
              <w:rFonts w:eastAsia="Times New Roman"/>
              <w:noProof/>
            </w:rPr>
            <w:delText>9.1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39</w:delText>
          </w:r>
        </w:del>
      </w:ins>
    </w:p>
    <w:p w14:paraId="65F84DDE" w14:textId="0A5B3C4D" w:rsidR="00EA1FB2" w:rsidDel="00744E28" w:rsidRDefault="00EA1FB2">
      <w:pPr>
        <w:pStyle w:val="TOC3"/>
        <w:rPr>
          <w:ins w:id="1559" w:author="Ilkka Rinne [2]" w:date="2022-09-06T16:09:00Z"/>
          <w:del w:id="1560" w:author="Ilkka Rinne" w:date="2022-10-25T14:58:00Z"/>
          <w:rFonts w:asciiTheme="minorHAnsi" w:eastAsiaTheme="minorEastAsia" w:hAnsiTheme="minorHAnsi" w:cstheme="minorBidi"/>
          <w:b w:val="0"/>
          <w:noProof/>
          <w:sz w:val="24"/>
          <w:szCs w:val="24"/>
          <w:lang w:eastAsia="en-GB"/>
        </w:rPr>
      </w:pPr>
      <w:ins w:id="1561" w:author="Ilkka Rinne [2]" w:date="2022-09-06T16:09:00Z">
        <w:del w:id="1562" w:author="Ilkka Rinne" w:date="2022-10-25T14:58:00Z">
          <w:r w:rsidRPr="00744E28" w:rsidDel="00744E28">
            <w:rPr>
              <w:rStyle w:val="Hyperlink"/>
              <w:rFonts w:eastAsia="Times New Roman"/>
              <w:noProof/>
            </w:rPr>
            <w:delText>9.1.1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 Observation Core Package Requirements Class</w:delText>
          </w:r>
          <w:r w:rsidDel="00744E28">
            <w:rPr>
              <w:noProof/>
              <w:webHidden/>
            </w:rPr>
            <w:tab/>
            <w:delText>39</w:delText>
          </w:r>
        </w:del>
      </w:ins>
    </w:p>
    <w:p w14:paraId="01D02A86" w14:textId="7A900C14" w:rsidR="00EA1FB2" w:rsidDel="00744E28" w:rsidRDefault="00EA1FB2">
      <w:pPr>
        <w:pStyle w:val="TOC3"/>
        <w:rPr>
          <w:ins w:id="1563" w:author="Ilkka Rinne [2]" w:date="2022-09-06T16:09:00Z"/>
          <w:del w:id="1564" w:author="Ilkka Rinne" w:date="2022-10-25T14:58:00Z"/>
          <w:rFonts w:asciiTheme="minorHAnsi" w:eastAsiaTheme="minorEastAsia" w:hAnsiTheme="minorHAnsi" w:cstheme="minorBidi"/>
          <w:b w:val="0"/>
          <w:noProof/>
          <w:sz w:val="24"/>
          <w:szCs w:val="24"/>
          <w:lang w:eastAsia="en-GB"/>
        </w:rPr>
      </w:pPr>
      <w:ins w:id="1565" w:author="Ilkka Rinne [2]" w:date="2022-09-06T16:09:00Z">
        <w:del w:id="1566" w:author="Ilkka Rinne" w:date="2022-10-25T14:58:00Z">
          <w:r w:rsidRPr="00744E28" w:rsidDel="00744E28">
            <w:rPr>
              <w:rStyle w:val="Hyperlink"/>
              <w:rFonts w:eastAsia="Times New Roman"/>
              <w:noProof/>
            </w:rPr>
            <w:delText>9.1.2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metadata</w:delText>
          </w:r>
          <w:r w:rsidDel="00744E28">
            <w:rPr>
              <w:noProof/>
              <w:webHidden/>
            </w:rPr>
            <w:tab/>
            <w:delText>39</w:delText>
          </w:r>
        </w:del>
      </w:ins>
    </w:p>
    <w:p w14:paraId="29FC073C" w14:textId="1567EED5" w:rsidR="00EA1FB2" w:rsidDel="00744E28" w:rsidRDefault="00EA1FB2">
      <w:pPr>
        <w:pStyle w:val="TOC2"/>
        <w:rPr>
          <w:ins w:id="1567" w:author="Ilkka Rinne [2]" w:date="2022-09-06T16:09:00Z"/>
          <w:del w:id="1568" w:author="Ilkka Rinne" w:date="2022-10-25T14:58:00Z"/>
          <w:rFonts w:asciiTheme="minorHAnsi" w:eastAsiaTheme="minorEastAsia" w:hAnsiTheme="minorHAnsi" w:cstheme="minorBidi"/>
          <w:b w:val="0"/>
          <w:noProof/>
          <w:sz w:val="24"/>
          <w:szCs w:val="24"/>
          <w:lang w:eastAsia="en-GB"/>
        </w:rPr>
      </w:pPr>
      <w:ins w:id="1569" w:author="Ilkka Rinne [2]" w:date="2022-09-06T16:09:00Z">
        <w:del w:id="1570" w:author="Ilkka Rinne" w:date="2022-10-25T14:58:00Z">
          <w:r w:rsidRPr="00744E28" w:rsidDel="00744E28">
            <w:rPr>
              <w:rStyle w:val="Hyperlink"/>
              <w:rFonts w:eastAsia="Times New Roman"/>
              <w:noProof/>
            </w:rPr>
            <w:delText>9.2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AbstractObservationCharacteristics</w:delText>
          </w:r>
          <w:r w:rsidDel="00744E28">
            <w:rPr>
              <w:noProof/>
              <w:webHidden/>
            </w:rPr>
            <w:tab/>
            <w:delText>40</w:delText>
          </w:r>
        </w:del>
      </w:ins>
    </w:p>
    <w:p w14:paraId="44AE5740" w14:textId="752D4BCF" w:rsidR="00EA1FB2" w:rsidDel="00744E28" w:rsidRDefault="00EA1FB2">
      <w:pPr>
        <w:pStyle w:val="TOC3"/>
        <w:rPr>
          <w:ins w:id="1571" w:author="Ilkka Rinne [2]" w:date="2022-09-06T16:09:00Z"/>
          <w:del w:id="1572" w:author="Ilkka Rinne" w:date="2022-10-25T14:58:00Z"/>
          <w:rFonts w:asciiTheme="minorHAnsi" w:eastAsiaTheme="minorEastAsia" w:hAnsiTheme="minorHAnsi" w:cstheme="minorBidi"/>
          <w:b w:val="0"/>
          <w:noProof/>
          <w:sz w:val="24"/>
          <w:szCs w:val="24"/>
          <w:lang w:eastAsia="en-GB"/>
        </w:rPr>
      </w:pPr>
      <w:ins w:id="1573" w:author="Ilkka Rinne [2]" w:date="2022-09-06T16:09:00Z">
        <w:del w:id="1574" w:author="Ilkka Rinne" w:date="2022-10-25T14:58:00Z">
          <w:r w:rsidRPr="00744E28" w:rsidDel="00744E28">
            <w:rPr>
              <w:rStyle w:val="Hyperlink"/>
              <w:rFonts w:eastAsia="Times New Roman"/>
              <w:noProof/>
            </w:rPr>
            <w:delText>9.2.1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AbstractObservationCharacteristics Requirements Class</w:delText>
          </w:r>
          <w:r w:rsidDel="00744E28">
            <w:rPr>
              <w:noProof/>
              <w:webHidden/>
            </w:rPr>
            <w:tab/>
            <w:delText>40</w:delText>
          </w:r>
        </w:del>
      </w:ins>
    </w:p>
    <w:p w14:paraId="6F56038B" w14:textId="3196CD1E" w:rsidR="00EA1FB2" w:rsidDel="00744E28" w:rsidRDefault="00EA1FB2">
      <w:pPr>
        <w:pStyle w:val="TOC3"/>
        <w:rPr>
          <w:ins w:id="1575" w:author="Ilkka Rinne [2]" w:date="2022-09-06T16:09:00Z"/>
          <w:del w:id="1576" w:author="Ilkka Rinne" w:date="2022-10-25T14:58:00Z"/>
          <w:rFonts w:asciiTheme="minorHAnsi" w:eastAsiaTheme="minorEastAsia" w:hAnsiTheme="minorHAnsi" w:cstheme="minorBidi"/>
          <w:b w:val="0"/>
          <w:noProof/>
          <w:sz w:val="24"/>
          <w:szCs w:val="24"/>
          <w:lang w:eastAsia="en-GB"/>
        </w:rPr>
      </w:pPr>
      <w:ins w:id="1577" w:author="Ilkka Rinne [2]" w:date="2022-09-06T16:09:00Z">
        <w:del w:id="1578" w:author="Ilkka Rinne" w:date="2022-10-25T14:58:00Z">
          <w:r w:rsidRPr="00744E28" w:rsidDel="00744E28">
            <w:rPr>
              <w:rStyle w:val="Hyperlink"/>
              <w:rFonts w:eastAsia="Times New Roman"/>
              <w:noProof/>
            </w:rPr>
            <w:delText>9.2.2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AbstractObservationCharacteristics</w:delText>
          </w:r>
          <w:r w:rsidDel="00744E28">
            <w:rPr>
              <w:noProof/>
              <w:webHidden/>
            </w:rPr>
            <w:tab/>
            <w:delText>43</w:delText>
          </w:r>
        </w:del>
      </w:ins>
    </w:p>
    <w:p w14:paraId="51D2EEC5" w14:textId="47E1DE2C" w:rsidR="00EA1FB2" w:rsidDel="00744E28" w:rsidRDefault="00EA1FB2">
      <w:pPr>
        <w:pStyle w:val="TOC3"/>
        <w:rPr>
          <w:ins w:id="1579" w:author="Ilkka Rinne [2]" w:date="2022-09-06T16:09:00Z"/>
          <w:del w:id="1580" w:author="Ilkka Rinne" w:date="2022-10-25T14:58:00Z"/>
          <w:rFonts w:asciiTheme="minorHAnsi" w:eastAsiaTheme="minorEastAsia" w:hAnsiTheme="minorHAnsi" w:cstheme="minorBidi"/>
          <w:b w:val="0"/>
          <w:noProof/>
          <w:sz w:val="24"/>
          <w:szCs w:val="24"/>
          <w:lang w:eastAsia="en-GB"/>
        </w:rPr>
      </w:pPr>
      <w:ins w:id="1581" w:author="Ilkka Rinne [2]" w:date="2022-09-06T16:09:00Z">
        <w:del w:id="1582" w:author="Ilkka Rinne" w:date="2022-10-25T14:58:00Z">
          <w:r w:rsidRPr="00744E28" w:rsidDel="00744E28">
            <w:rPr>
              <w:rStyle w:val="Hyperlink"/>
              <w:rFonts w:eastAsia="Times New Roman"/>
              <w:noProof/>
            </w:rPr>
            <w:delText>9.2.3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observationType</w:delText>
          </w:r>
          <w:r w:rsidDel="00744E28">
            <w:rPr>
              <w:noProof/>
              <w:webHidden/>
            </w:rPr>
            <w:tab/>
            <w:delText>43</w:delText>
          </w:r>
        </w:del>
      </w:ins>
    </w:p>
    <w:p w14:paraId="241EDE66" w14:textId="7BD20D40" w:rsidR="00EA1FB2" w:rsidDel="00744E28" w:rsidRDefault="00EA1FB2">
      <w:pPr>
        <w:pStyle w:val="TOC3"/>
        <w:rPr>
          <w:ins w:id="1583" w:author="Ilkka Rinne [2]" w:date="2022-09-06T16:09:00Z"/>
          <w:del w:id="1584" w:author="Ilkka Rinne" w:date="2022-10-25T14:58:00Z"/>
          <w:rFonts w:asciiTheme="minorHAnsi" w:eastAsiaTheme="minorEastAsia" w:hAnsiTheme="minorHAnsi" w:cstheme="minorBidi"/>
          <w:b w:val="0"/>
          <w:noProof/>
          <w:sz w:val="24"/>
          <w:szCs w:val="24"/>
          <w:lang w:eastAsia="en-GB"/>
        </w:rPr>
      </w:pPr>
      <w:ins w:id="1585" w:author="Ilkka Rinne [2]" w:date="2022-09-06T16:09:00Z">
        <w:del w:id="1586" w:author="Ilkka Rinne" w:date="2022-10-25T14:58:00Z">
          <w:r w:rsidRPr="00744E28" w:rsidDel="00744E28">
            <w:rPr>
              <w:rStyle w:val="Hyperlink"/>
              <w:rFonts w:eastAsia="Times New Roman"/>
              <w:noProof/>
            </w:rPr>
            <w:delText>9.2.4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parameter</w:delText>
          </w:r>
          <w:r w:rsidDel="00744E28">
            <w:rPr>
              <w:noProof/>
              <w:webHidden/>
            </w:rPr>
            <w:tab/>
            <w:delText>43</w:delText>
          </w:r>
        </w:del>
      </w:ins>
    </w:p>
    <w:p w14:paraId="4F46B8EF" w14:textId="205442FB" w:rsidR="00EA1FB2" w:rsidDel="00744E28" w:rsidRDefault="00EA1FB2">
      <w:pPr>
        <w:pStyle w:val="TOC3"/>
        <w:rPr>
          <w:ins w:id="1587" w:author="Ilkka Rinne [2]" w:date="2022-09-06T16:09:00Z"/>
          <w:del w:id="1588" w:author="Ilkka Rinne" w:date="2022-10-25T14:58:00Z"/>
          <w:rFonts w:asciiTheme="minorHAnsi" w:eastAsiaTheme="minorEastAsia" w:hAnsiTheme="minorHAnsi" w:cstheme="minorBidi"/>
          <w:b w:val="0"/>
          <w:noProof/>
          <w:sz w:val="24"/>
          <w:szCs w:val="24"/>
          <w:lang w:eastAsia="en-GB"/>
        </w:rPr>
      </w:pPr>
      <w:ins w:id="1589" w:author="Ilkka Rinne [2]" w:date="2022-09-06T16:09:00Z">
        <w:del w:id="1590" w:author="Ilkka Rinne" w:date="2022-10-25T14:58:00Z">
          <w:r w:rsidRPr="00744E28" w:rsidDel="00744E28">
            <w:rPr>
              <w:rStyle w:val="Hyperlink"/>
              <w:rFonts w:eastAsia="Times New Roman"/>
              <w:noProof/>
            </w:rPr>
            <w:delText>9.2.5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resultQuality</w:delText>
          </w:r>
          <w:r w:rsidDel="00744E28">
            <w:rPr>
              <w:noProof/>
              <w:webHidden/>
            </w:rPr>
            <w:tab/>
            <w:delText>44</w:delText>
          </w:r>
        </w:del>
      </w:ins>
    </w:p>
    <w:p w14:paraId="67318668" w14:textId="59CD9D64" w:rsidR="00EA1FB2" w:rsidDel="00744E28" w:rsidRDefault="00EA1FB2">
      <w:pPr>
        <w:pStyle w:val="TOC3"/>
        <w:rPr>
          <w:ins w:id="1591" w:author="Ilkka Rinne [2]" w:date="2022-09-06T16:09:00Z"/>
          <w:del w:id="1592" w:author="Ilkka Rinne" w:date="2022-10-25T14:58:00Z"/>
          <w:rFonts w:asciiTheme="minorHAnsi" w:eastAsiaTheme="minorEastAsia" w:hAnsiTheme="minorHAnsi" w:cstheme="minorBidi"/>
          <w:b w:val="0"/>
          <w:noProof/>
          <w:sz w:val="24"/>
          <w:szCs w:val="24"/>
          <w:lang w:eastAsia="en-GB"/>
        </w:rPr>
      </w:pPr>
      <w:ins w:id="1593" w:author="Ilkka Rinne [2]" w:date="2022-09-06T16:09:00Z">
        <w:del w:id="1594" w:author="Ilkka Rinne" w:date="2022-10-25T14:58:00Z">
          <w:r w:rsidRPr="00744E28" w:rsidDel="00744E28">
            <w:rPr>
              <w:rStyle w:val="Hyperlink"/>
              <w:rFonts w:eastAsia="Times New Roman"/>
              <w:noProof/>
            </w:rPr>
            <w:delText>9.2.6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proximateFeatureOfInterest</w:delText>
          </w:r>
          <w:r w:rsidDel="00744E28">
            <w:rPr>
              <w:noProof/>
              <w:webHidden/>
            </w:rPr>
            <w:tab/>
            <w:delText>44</w:delText>
          </w:r>
        </w:del>
      </w:ins>
    </w:p>
    <w:p w14:paraId="71FE3EF6" w14:textId="7734FC74" w:rsidR="00EA1FB2" w:rsidDel="00744E28" w:rsidRDefault="00EA1FB2">
      <w:pPr>
        <w:pStyle w:val="TOC3"/>
        <w:rPr>
          <w:ins w:id="1595" w:author="Ilkka Rinne [2]" w:date="2022-09-06T16:09:00Z"/>
          <w:del w:id="1596" w:author="Ilkka Rinne" w:date="2022-10-25T14:58:00Z"/>
          <w:rFonts w:asciiTheme="minorHAnsi" w:eastAsiaTheme="minorEastAsia" w:hAnsiTheme="minorHAnsi" w:cstheme="minorBidi"/>
          <w:b w:val="0"/>
          <w:noProof/>
          <w:sz w:val="24"/>
          <w:szCs w:val="24"/>
          <w:lang w:eastAsia="en-GB"/>
        </w:rPr>
      </w:pPr>
      <w:ins w:id="1597" w:author="Ilkka Rinne [2]" w:date="2022-09-06T16:09:00Z">
        <w:del w:id="1598" w:author="Ilkka Rinne" w:date="2022-10-25T14:58:00Z">
          <w:r w:rsidRPr="00744E28" w:rsidDel="00744E28">
            <w:rPr>
              <w:rStyle w:val="Hyperlink"/>
              <w:rFonts w:eastAsia="Times New Roman"/>
              <w:noProof/>
            </w:rPr>
            <w:delText>9.2.7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ultimateFeatureOfInterest</w:delText>
          </w:r>
          <w:r w:rsidDel="00744E28">
            <w:rPr>
              <w:noProof/>
              <w:webHidden/>
            </w:rPr>
            <w:tab/>
            <w:delText>44</w:delText>
          </w:r>
        </w:del>
      </w:ins>
    </w:p>
    <w:p w14:paraId="41C254E2" w14:textId="5CF7D599" w:rsidR="00EA1FB2" w:rsidDel="00744E28" w:rsidRDefault="00EA1FB2">
      <w:pPr>
        <w:pStyle w:val="TOC2"/>
        <w:rPr>
          <w:ins w:id="1599" w:author="Ilkka Rinne [2]" w:date="2022-09-06T16:09:00Z"/>
          <w:del w:id="1600" w:author="Ilkka Rinne" w:date="2022-10-25T14:58:00Z"/>
          <w:rFonts w:asciiTheme="minorHAnsi" w:eastAsiaTheme="minorEastAsia" w:hAnsiTheme="minorHAnsi" w:cstheme="minorBidi"/>
          <w:b w:val="0"/>
          <w:noProof/>
          <w:sz w:val="24"/>
          <w:szCs w:val="24"/>
          <w:lang w:eastAsia="en-GB"/>
        </w:rPr>
      </w:pPr>
      <w:ins w:id="1601" w:author="Ilkka Rinne [2]" w:date="2022-09-06T16:09:00Z">
        <w:del w:id="1602" w:author="Ilkka Rinne" w:date="2022-10-25T14:58:00Z">
          <w:r w:rsidRPr="00744E28" w:rsidDel="00744E28">
            <w:rPr>
              <w:rStyle w:val="Hyperlink"/>
              <w:rFonts w:eastAsia="Times New Roman"/>
              <w:noProof/>
            </w:rPr>
            <w:delText>9.3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w:delText>
          </w:r>
          <w:r w:rsidDel="00744E28">
            <w:rPr>
              <w:noProof/>
              <w:webHidden/>
            </w:rPr>
            <w:tab/>
            <w:delText>45</w:delText>
          </w:r>
        </w:del>
      </w:ins>
    </w:p>
    <w:p w14:paraId="573F4322" w14:textId="70868C47" w:rsidR="00EA1FB2" w:rsidDel="00744E28" w:rsidRDefault="00EA1FB2">
      <w:pPr>
        <w:pStyle w:val="TOC3"/>
        <w:rPr>
          <w:ins w:id="1603" w:author="Ilkka Rinne [2]" w:date="2022-09-06T16:09:00Z"/>
          <w:del w:id="1604" w:author="Ilkka Rinne" w:date="2022-10-25T14:58:00Z"/>
          <w:rFonts w:asciiTheme="minorHAnsi" w:eastAsiaTheme="minorEastAsia" w:hAnsiTheme="minorHAnsi" w:cstheme="minorBidi"/>
          <w:b w:val="0"/>
          <w:noProof/>
          <w:sz w:val="24"/>
          <w:szCs w:val="24"/>
          <w:lang w:eastAsia="en-GB"/>
        </w:rPr>
      </w:pPr>
      <w:ins w:id="1605" w:author="Ilkka Rinne [2]" w:date="2022-09-06T16:09:00Z">
        <w:del w:id="1606" w:author="Ilkka Rinne" w:date="2022-10-25T14:58:00Z">
          <w:r w:rsidRPr="00744E28" w:rsidDel="00744E28">
            <w:rPr>
              <w:rStyle w:val="Hyperlink"/>
              <w:rFonts w:eastAsia="Times New Roman"/>
              <w:noProof/>
            </w:rPr>
            <w:delText>9.3.1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 Requirements Class</w:delText>
          </w:r>
          <w:r w:rsidDel="00744E28">
            <w:rPr>
              <w:noProof/>
              <w:webHidden/>
            </w:rPr>
            <w:tab/>
            <w:delText>45</w:delText>
          </w:r>
        </w:del>
      </w:ins>
    </w:p>
    <w:p w14:paraId="30FF51CF" w14:textId="63535C46" w:rsidR="00EA1FB2" w:rsidDel="00744E28" w:rsidRDefault="00EA1FB2">
      <w:pPr>
        <w:pStyle w:val="TOC3"/>
        <w:rPr>
          <w:ins w:id="1607" w:author="Ilkka Rinne [2]" w:date="2022-09-06T16:09:00Z"/>
          <w:del w:id="1608" w:author="Ilkka Rinne" w:date="2022-10-25T14:58:00Z"/>
          <w:rFonts w:asciiTheme="minorHAnsi" w:eastAsiaTheme="minorEastAsia" w:hAnsiTheme="minorHAnsi" w:cstheme="minorBidi"/>
          <w:b w:val="0"/>
          <w:noProof/>
          <w:sz w:val="24"/>
          <w:szCs w:val="24"/>
          <w:lang w:eastAsia="en-GB"/>
        </w:rPr>
      </w:pPr>
      <w:ins w:id="1609" w:author="Ilkka Rinne [2]" w:date="2022-09-06T16:09:00Z">
        <w:del w:id="1610" w:author="Ilkka Rinne" w:date="2022-10-25T14:58:00Z">
          <w:r w:rsidRPr="00744E28" w:rsidDel="00744E28">
            <w:rPr>
              <w:rStyle w:val="Hyperlink"/>
              <w:rFonts w:eastAsia="Times New Roman"/>
              <w:noProof/>
            </w:rPr>
            <w:delText>9.3.2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observationType</w:delText>
          </w:r>
          <w:r w:rsidDel="00744E28">
            <w:rPr>
              <w:noProof/>
              <w:webHidden/>
            </w:rPr>
            <w:tab/>
            <w:delText>46</w:delText>
          </w:r>
        </w:del>
      </w:ins>
    </w:p>
    <w:p w14:paraId="4DF23F9A" w14:textId="77462368" w:rsidR="00EA1FB2" w:rsidDel="00744E28" w:rsidRDefault="00EA1FB2">
      <w:pPr>
        <w:pStyle w:val="TOC3"/>
        <w:rPr>
          <w:ins w:id="1611" w:author="Ilkka Rinne [2]" w:date="2022-09-06T16:09:00Z"/>
          <w:del w:id="1612" w:author="Ilkka Rinne" w:date="2022-10-25T14:58:00Z"/>
          <w:rFonts w:asciiTheme="minorHAnsi" w:eastAsiaTheme="minorEastAsia" w:hAnsiTheme="minorHAnsi" w:cstheme="minorBidi"/>
          <w:b w:val="0"/>
          <w:noProof/>
          <w:sz w:val="24"/>
          <w:szCs w:val="24"/>
          <w:lang w:eastAsia="en-GB"/>
        </w:rPr>
      </w:pPr>
      <w:ins w:id="1613" w:author="Ilkka Rinne [2]" w:date="2022-09-06T16:09:00Z">
        <w:del w:id="1614" w:author="Ilkka Rinne" w:date="2022-10-25T14:58:00Z">
          <w:r w:rsidRPr="00744E28" w:rsidDel="00744E28">
            <w:rPr>
              <w:rStyle w:val="Hyperlink"/>
              <w:rFonts w:eastAsia="Times New Roman"/>
              <w:noProof/>
            </w:rPr>
            <w:delText>9.3.3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resultTime instant</w:delText>
          </w:r>
          <w:r w:rsidDel="00744E28">
            <w:rPr>
              <w:noProof/>
              <w:webHidden/>
            </w:rPr>
            <w:tab/>
            <w:delText>46</w:delText>
          </w:r>
        </w:del>
      </w:ins>
    </w:p>
    <w:p w14:paraId="617EC2C5" w14:textId="63B691D1" w:rsidR="00EA1FB2" w:rsidDel="00744E28" w:rsidRDefault="00EA1FB2">
      <w:pPr>
        <w:pStyle w:val="TOC3"/>
        <w:rPr>
          <w:ins w:id="1615" w:author="Ilkka Rinne [2]" w:date="2022-09-06T16:09:00Z"/>
          <w:del w:id="1616" w:author="Ilkka Rinne" w:date="2022-10-25T14:58:00Z"/>
          <w:rFonts w:asciiTheme="minorHAnsi" w:eastAsiaTheme="minorEastAsia" w:hAnsiTheme="minorHAnsi" w:cstheme="minorBidi"/>
          <w:b w:val="0"/>
          <w:noProof/>
          <w:sz w:val="24"/>
          <w:szCs w:val="24"/>
          <w:lang w:eastAsia="en-GB"/>
        </w:rPr>
      </w:pPr>
      <w:ins w:id="1617" w:author="Ilkka Rinne [2]" w:date="2022-09-06T16:09:00Z">
        <w:del w:id="1618" w:author="Ilkka Rinne" w:date="2022-10-25T14:58:00Z">
          <w:r w:rsidRPr="00744E28" w:rsidDel="00744E28">
            <w:rPr>
              <w:rStyle w:val="Hyperlink"/>
              <w:rFonts w:eastAsia="Times New Roman"/>
              <w:noProof/>
            </w:rPr>
            <w:delText>9.3.4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parameter unique name</w:delText>
          </w:r>
          <w:r w:rsidDel="00744E28">
            <w:rPr>
              <w:noProof/>
              <w:webHidden/>
            </w:rPr>
            <w:tab/>
            <w:delText>46</w:delText>
          </w:r>
        </w:del>
      </w:ins>
    </w:p>
    <w:p w14:paraId="5702F8E0" w14:textId="119DEBBF" w:rsidR="00EA1FB2" w:rsidDel="00744E28" w:rsidRDefault="00EA1FB2">
      <w:pPr>
        <w:pStyle w:val="TOC3"/>
        <w:rPr>
          <w:ins w:id="1619" w:author="Ilkka Rinne [2]" w:date="2022-09-06T16:09:00Z"/>
          <w:del w:id="1620" w:author="Ilkka Rinne" w:date="2022-10-25T14:58:00Z"/>
          <w:rFonts w:asciiTheme="minorHAnsi" w:eastAsiaTheme="minorEastAsia" w:hAnsiTheme="minorHAnsi" w:cstheme="minorBidi"/>
          <w:b w:val="0"/>
          <w:noProof/>
          <w:sz w:val="24"/>
          <w:szCs w:val="24"/>
          <w:lang w:eastAsia="en-GB"/>
        </w:rPr>
      </w:pPr>
      <w:ins w:id="1621" w:author="Ilkka Rinne [2]" w:date="2022-09-06T16:09:00Z">
        <w:del w:id="1622" w:author="Ilkka Rinne" w:date="2022-10-25T14:58:00Z">
          <w:r w:rsidRPr="00744E28" w:rsidDel="00744E28">
            <w:rPr>
              <w:rStyle w:val="Hyperlink"/>
              <w:rFonts w:eastAsia="Times New Roman"/>
              <w:noProof/>
            </w:rPr>
            <w:delText>9.3.5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proximate or ultimate featureOfInterest</w:delText>
          </w:r>
          <w:r w:rsidDel="00744E28">
            <w:rPr>
              <w:noProof/>
              <w:webHidden/>
            </w:rPr>
            <w:tab/>
            <w:delText>47</w:delText>
          </w:r>
        </w:del>
      </w:ins>
    </w:p>
    <w:p w14:paraId="28128623" w14:textId="6602E059" w:rsidR="00EA1FB2" w:rsidDel="00744E28" w:rsidRDefault="00EA1FB2">
      <w:pPr>
        <w:pStyle w:val="TOC3"/>
        <w:rPr>
          <w:ins w:id="1623" w:author="Ilkka Rinne [2]" w:date="2022-09-06T16:09:00Z"/>
          <w:del w:id="1624" w:author="Ilkka Rinne" w:date="2022-10-25T14:58:00Z"/>
          <w:rFonts w:asciiTheme="minorHAnsi" w:eastAsiaTheme="minorEastAsia" w:hAnsiTheme="minorHAnsi" w:cstheme="minorBidi"/>
          <w:b w:val="0"/>
          <w:noProof/>
          <w:sz w:val="24"/>
          <w:szCs w:val="24"/>
          <w:lang w:eastAsia="en-GB"/>
        </w:rPr>
      </w:pPr>
      <w:ins w:id="1625" w:author="Ilkka Rinne [2]" w:date="2022-09-06T16:09:00Z">
        <w:del w:id="1626" w:author="Ilkka Rinne" w:date="2022-10-25T14:58:00Z">
          <w:r w:rsidRPr="00744E28" w:rsidDel="00744E28">
            <w:rPr>
              <w:rStyle w:val="Hyperlink"/>
              <w:rFonts w:eastAsia="Times New Roman"/>
              <w:noProof/>
            </w:rPr>
            <w:delText>9.3.6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Observer or Host</w:delText>
          </w:r>
          <w:r w:rsidDel="00744E28">
            <w:rPr>
              <w:noProof/>
              <w:webHidden/>
            </w:rPr>
            <w:tab/>
            <w:delText>47</w:delText>
          </w:r>
        </w:del>
      </w:ins>
    </w:p>
    <w:p w14:paraId="69B0C19B" w14:textId="6B6B312D" w:rsidR="00EA1FB2" w:rsidDel="00744E28" w:rsidRDefault="00EA1FB2">
      <w:pPr>
        <w:pStyle w:val="TOC3"/>
        <w:rPr>
          <w:ins w:id="1627" w:author="Ilkka Rinne [2]" w:date="2022-09-06T16:09:00Z"/>
          <w:del w:id="1628" w:author="Ilkka Rinne" w:date="2022-10-25T14:58:00Z"/>
          <w:rFonts w:asciiTheme="minorHAnsi" w:eastAsiaTheme="minorEastAsia" w:hAnsiTheme="minorHAnsi" w:cstheme="minorBidi"/>
          <w:b w:val="0"/>
          <w:noProof/>
          <w:sz w:val="24"/>
          <w:szCs w:val="24"/>
          <w:lang w:eastAsia="en-GB"/>
        </w:rPr>
      </w:pPr>
      <w:ins w:id="1629" w:author="Ilkka Rinne [2]" w:date="2022-09-06T16:09:00Z">
        <w:del w:id="1630" w:author="Ilkka Rinne" w:date="2022-10-25T14:58:00Z">
          <w:r w:rsidRPr="00744E28" w:rsidDel="00744E28">
            <w:rPr>
              <w:rStyle w:val="Hyperlink"/>
              <w:rFonts w:eastAsia="Times New Roman"/>
              <w:noProof/>
            </w:rPr>
            <w:delText>9.3.7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ObservableProperty characteristic associated with featureOfInterest</w:delText>
          </w:r>
          <w:r w:rsidDel="00744E28">
            <w:rPr>
              <w:noProof/>
              <w:webHidden/>
            </w:rPr>
            <w:tab/>
            <w:delText>47</w:delText>
          </w:r>
        </w:del>
      </w:ins>
    </w:p>
    <w:p w14:paraId="3D004FCB" w14:textId="52C73D54" w:rsidR="00EA1FB2" w:rsidDel="00744E28" w:rsidRDefault="00EA1FB2">
      <w:pPr>
        <w:pStyle w:val="TOC3"/>
        <w:rPr>
          <w:ins w:id="1631" w:author="Ilkka Rinne [2]" w:date="2022-09-06T16:09:00Z"/>
          <w:del w:id="1632" w:author="Ilkka Rinne" w:date="2022-10-25T14:58:00Z"/>
          <w:rFonts w:asciiTheme="minorHAnsi" w:eastAsiaTheme="minorEastAsia" w:hAnsiTheme="minorHAnsi" w:cstheme="minorBidi"/>
          <w:b w:val="0"/>
          <w:noProof/>
          <w:sz w:val="24"/>
          <w:szCs w:val="24"/>
          <w:lang w:eastAsia="en-GB"/>
        </w:rPr>
      </w:pPr>
      <w:ins w:id="1633" w:author="Ilkka Rinne [2]" w:date="2022-09-06T16:09:00Z">
        <w:del w:id="1634" w:author="Ilkka Rinne" w:date="2022-10-25T14:58:00Z">
          <w:r w:rsidRPr="00744E28" w:rsidDel="00744E28">
            <w:rPr>
              <w:rStyle w:val="Hyperlink"/>
              <w:rFonts w:eastAsia="Times New Roman"/>
              <w:noProof/>
            </w:rPr>
            <w:delText>9.3.8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suitable ObservableProperty</w:delText>
          </w:r>
          <w:r w:rsidDel="00744E28">
            <w:rPr>
              <w:noProof/>
              <w:webHidden/>
            </w:rPr>
            <w:tab/>
            <w:delText>47</w:delText>
          </w:r>
        </w:del>
      </w:ins>
    </w:p>
    <w:p w14:paraId="5001FB95" w14:textId="4DF828D8" w:rsidR="00EA1FB2" w:rsidDel="00744E28" w:rsidRDefault="00EA1FB2">
      <w:pPr>
        <w:pStyle w:val="TOC3"/>
        <w:rPr>
          <w:ins w:id="1635" w:author="Ilkka Rinne [2]" w:date="2022-09-06T16:09:00Z"/>
          <w:del w:id="1636" w:author="Ilkka Rinne" w:date="2022-10-25T14:58:00Z"/>
          <w:rFonts w:asciiTheme="minorHAnsi" w:eastAsiaTheme="minorEastAsia" w:hAnsiTheme="minorHAnsi" w:cstheme="minorBidi"/>
          <w:b w:val="0"/>
          <w:noProof/>
          <w:sz w:val="24"/>
          <w:szCs w:val="24"/>
          <w:lang w:eastAsia="en-GB"/>
        </w:rPr>
      </w:pPr>
      <w:ins w:id="1637" w:author="Ilkka Rinne [2]" w:date="2022-09-06T16:09:00Z">
        <w:del w:id="1638" w:author="Ilkka Rinne" w:date="2022-10-25T14:58:00Z">
          <w:r w:rsidRPr="00744E28" w:rsidDel="00744E28">
            <w:rPr>
              <w:rStyle w:val="Hyperlink"/>
              <w:rFonts w:eastAsia="Times New Roman"/>
              <w:noProof/>
            </w:rPr>
            <w:delText>9.3.9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Constraint suitable result type</w:delText>
          </w:r>
          <w:r w:rsidDel="00744E28">
            <w:rPr>
              <w:noProof/>
              <w:webHidden/>
            </w:rPr>
            <w:tab/>
            <w:delText>47</w:delText>
          </w:r>
        </w:del>
      </w:ins>
    </w:p>
    <w:p w14:paraId="771D5EFD" w14:textId="3C66A7D6" w:rsidR="00EA1FB2" w:rsidDel="00744E28" w:rsidRDefault="00EA1FB2">
      <w:pPr>
        <w:pStyle w:val="TOC2"/>
        <w:rPr>
          <w:ins w:id="1639" w:author="Ilkka Rinne [2]" w:date="2022-09-06T16:09:00Z"/>
          <w:del w:id="1640" w:author="Ilkka Rinne" w:date="2022-10-25T14:58:00Z"/>
          <w:rFonts w:asciiTheme="minorHAnsi" w:eastAsiaTheme="minorEastAsia" w:hAnsiTheme="minorHAnsi" w:cstheme="minorBidi"/>
          <w:b w:val="0"/>
          <w:noProof/>
          <w:sz w:val="24"/>
          <w:szCs w:val="24"/>
          <w:lang w:eastAsia="en-GB"/>
        </w:rPr>
      </w:pPr>
      <w:ins w:id="1641" w:author="Ilkka Rinne [2]" w:date="2022-09-06T16:09:00Z">
        <w:del w:id="1642" w:author="Ilkka Rinne" w:date="2022-10-25T14:58:00Z">
          <w:r w:rsidRPr="00744E28" w:rsidDel="00744E28">
            <w:rPr>
              <w:rStyle w:val="Hyperlink"/>
              <w:rFonts w:eastAsia="Times New Roman"/>
              <w:noProof/>
            </w:rPr>
            <w:delText>9.4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AbstractObservableProperty</w:delText>
          </w:r>
          <w:r w:rsidDel="00744E28">
            <w:rPr>
              <w:noProof/>
              <w:webHidden/>
            </w:rPr>
            <w:tab/>
            <w:delText>47</w:delText>
          </w:r>
        </w:del>
      </w:ins>
    </w:p>
    <w:p w14:paraId="3CD20446" w14:textId="3CE86C41" w:rsidR="00EA1FB2" w:rsidDel="00744E28" w:rsidRDefault="00EA1FB2">
      <w:pPr>
        <w:pStyle w:val="TOC3"/>
        <w:rPr>
          <w:ins w:id="1643" w:author="Ilkka Rinne [2]" w:date="2022-09-06T16:09:00Z"/>
          <w:del w:id="1644" w:author="Ilkka Rinne" w:date="2022-10-25T14:58:00Z"/>
          <w:rFonts w:asciiTheme="minorHAnsi" w:eastAsiaTheme="minorEastAsia" w:hAnsiTheme="minorHAnsi" w:cstheme="minorBidi"/>
          <w:b w:val="0"/>
          <w:noProof/>
          <w:sz w:val="24"/>
          <w:szCs w:val="24"/>
          <w:lang w:eastAsia="en-GB"/>
        </w:rPr>
      </w:pPr>
      <w:ins w:id="1645" w:author="Ilkka Rinne [2]" w:date="2022-09-06T16:09:00Z">
        <w:del w:id="1646" w:author="Ilkka Rinne" w:date="2022-10-25T14:58:00Z">
          <w:r w:rsidRPr="00744E28" w:rsidDel="00744E28">
            <w:rPr>
              <w:rStyle w:val="Hyperlink"/>
              <w:rFonts w:eastAsia="Times New Roman"/>
              <w:noProof/>
            </w:rPr>
            <w:delText>9.4.1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AbstractObservableProperty Requirements Class</w:delText>
          </w:r>
          <w:r w:rsidDel="00744E28">
            <w:rPr>
              <w:noProof/>
              <w:webHidden/>
            </w:rPr>
            <w:tab/>
            <w:delText>47</w:delText>
          </w:r>
        </w:del>
      </w:ins>
    </w:p>
    <w:p w14:paraId="5FFACEB7" w14:textId="03FEA59C" w:rsidR="00EA1FB2" w:rsidDel="00744E28" w:rsidRDefault="00EA1FB2">
      <w:pPr>
        <w:pStyle w:val="TOC2"/>
        <w:rPr>
          <w:ins w:id="1647" w:author="Ilkka Rinne [2]" w:date="2022-09-06T16:09:00Z"/>
          <w:del w:id="1648" w:author="Ilkka Rinne" w:date="2022-10-25T14:58:00Z"/>
          <w:rFonts w:asciiTheme="minorHAnsi" w:eastAsiaTheme="minorEastAsia" w:hAnsiTheme="minorHAnsi" w:cstheme="minorBidi"/>
          <w:b w:val="0"/>
          <w:noProof/>
          <w:sz w:val="24"/>
          <w:szCs w:val="24"/>
          <w:lang w:eastAsia="en-GB"/>
        </w:rPr>
      </w:pPr>
      <w:ins w:id="1649" w:author="Ilkka Rinne [2]" w:date="2022-09-06T16:09:00Z">
        <w:del w:id="1650" w:author="Ilkka Rinne" w:date="2022-10-25T14:58:00Z">
          <w:r w:rsidRPr="00744E28" w:rsidDel="00744E28">
            <w:rPr>
              <w:rStyle w:val="Hyperlink"/>
              <w:rFonts w:eastAsia="Times New Roman"/>
              <w:noProof/>
            </w:rPr>
            <w:delText>9.5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AbstractObservingProcedure</w:delText>
          </w:r>
          <w:r w:rsidDel="00744E28">
            <w:rPr>
              <w:noProof/>
              <w:webHidden/>
            </w:rPr>
            <w:tab/>
            <w:delText>48</w:delText>
          </w:r>
        </w:del>
      </w:ins>
    </w:p>
    <w:p w14:paraId="33D921CA" w14:textId="6D1516CB" w:rsidR="00EA1FB2" w:rsidDel="00744E28" w:rsidRDefault="00EA1FB2">
      <w:pPr>
        <w:pStyle w:val="TOC3"/>
        <w:rPr>
          <w:ins w:id="1651" w:author="Ilkka Rinne [2]" w:date="2022-09-06T16:09:00Z"/>
          <w:del w:id="1652" w:author="Ilkka Rinne" w:date="2022-10-25T14:58:00Z"/>
          <w:rFonts w:asciiTheme="minorHAnsi" w:eastAsiaTheme="minorEastAsia" w:hAnsiTheme="minorHAnsi" w:cstheme="minorBidi"/>
          <w:b w:val="0"/>
          <w:noProof/>
          <w:sz w:val="24"/>
          <w:szCs w:val="24"/>
          <w:lang w:eastAsia="en-GB"/>
        </w:rPr>
      </w:pPr>
      <w:ins w:id="1653" w:author="Ilkka Rinne [2]" w:date="2022-09-06T16:09:00Z">
        <w:del w:id="1654" w:author="Ilkka Rinne" w:date="2022-10-25T14:58:00Z">
          <w:r w:rsidRPr="00744E28" w:rsidDel="00744E28">
            <w:rPr>
              <w:rStyle w:val="Hyperlink"/>
              <w:rFonts w:eastAsia="Times New Roman"/>
              <w:noProof/>
            </w:rPr>
            <w:delText>9.5.1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AbstractObservingProcedure Requirements Class</w:delText>
          </w:r>
          <w:r w:rsidDel="00744E28">
            <w:rPr>
              <w:noProof/>
              <w:webHidden/>
            </w:rPr>
            <w:tab/>
            <w:delText>48</w:delText>
          </w:r>
        </w:del>
      </w:ins>
    </w:p>
    <w:p w14:paraId="2BF21E06" w14:textId="67364050" w:rsidR="00EA1FB2" w:rsidDel="00744E28" w:rsidRDefault="00EA1FB2">
      <w:pPr>
        <w:pStyle w:val="TOC2"/>
        <w:rPr>
          <w:ins w:id="1655" w:author="Ilkka Rinne [2]" w:date="2022-09-06T16:09:00Z"/>
          <w:del w:id="1656" w:author="Ilkka Rinne" w:date="2022-10-25T14:58:00Z"/>
          <w:rFonts w:asciiTheme="minorHAnsi" w:eastAsiaTheme="minorEastAsia" w:hAnsiTheme="minorHAnsi" w:cstheme="minorBidi"/>
          <w:b w:val="0"/>
          <w:noProof/>
          <w:sz w:val="24"/>
          <w:szCs w:val="24"/>
          <w:lang w:eastAsia="en-GB"/>
        </w:rPr>
      </w:pPr>
      <w:ins w:id="1657" w:author="Ilkka Rinne [2]" w:date="2022-09-06T16:09:00Z">
        <w:del w:id="1658" w:author="Ilkka Rinne" w:date="2022-10-25T14:58:00Z">
          <w:r w:rsidRPr="00744E28" w:rsidDel="00744E28">
            <w:rPr>
              <w:rStyle w:val="Hyperlink"/>
              <w:rFonts w:eastAsia="Times New Roman"/>
              <w:noProof/>
            </w:rPr>
            <w:delText>9.6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AbstractObserver</w:delText>
          </w:r>
          <w:r w:rsidDel="00744E28">
            <w:rPr>
              <w:noProof/>
              <w:webHidden/>
            </w:rPr>
            <w:tab/>
            <w:delText>50</w:delText>
          </w:r>
        </w:del>
      </w:ins>
    </w:p>
    <w:p w14:paraId="02768547" w14:textId="21ABEE35" w:rsidR="00EA1FB2" w:rsidDel="00744E28" w:rsidRDefault="00EA1FB2">
      <w:pPr>
        <w:pStyle w:val="TOC3"/>
        <w:rPr>
          <w:ins w:id="1659" w:author="Ilkka Rinne [2]" w:date="2022-09-06T16:09:00Z"/>
          <w:del w:id="1660" w:author="Ilkka Rinne" w:date="2022-10-25T14:58:00Z"/>
          <w:rFonts w:asciiTheme="minorHAnsi" w:eastAsiaTheme="minorEastAsia" w:hAnsiTheme="minorHAnsi" w:cstheme="minorBidi"/>
          <w:b w:val="0"/>
          <w:noProof/>
          <w:sz w:val="24"/>
          <w:szCs w:val="24"/>
          <w:lang w:eastAsia="en-GB"/>
        </w:rPr>
      </w:pPr>
      <w:ins w:id="1661" w:author="Ilkka Rinne [2]" w:date="2022-09-06T16:09:00Z">
        <w:del w:id="1662" w:author="Ilkka Rinne" w:date="2022-10-25T14:58:00Z">
          <w:r w:rsidRPr="00744E28" w:rsidDel="00744E28">
            <w:rPr>
              <w:rStyle w:val="Hyperlink"/>
              <w:rFonts w:eastAsia="Times New Roman"/>
              <w:noProof/>
            </w:rPr>
            <w:delText>9.6.1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AbstractObserver Requirements Class</w:delText>
          </w:r>
          <w:r w:rsidDel="00744E28">
            <w:rPr>
              <w:noProof/>
              <w:webHidden/>
            </w:rPr>
            <w:tab/>
            <w:delText>50</w:delText>
          </w:r>
        </w:del>
      </w:ins>
    </w:p>
    <w:p w14:paraId="17E3B802" w14:textId="2A692610" w:rsidR="00EA1FB2" w:rsidDel="00744E28" w:rsidRDefault="00EA1FB2">
      <w:pPr>
        <w:pStyle w:val="TOC2"/>
        <w:rPr>
          <w:ins w:id="1663" w:author="Ilkka Rinne [2]" w:date="2022-09-06T16:09:00Z"/>
          <w:del w:id="1664" w:author="Ilkka Rinne" w:date="2022-10-25T14:58:00Z"/>
          <w:rFonts w:asciiTheme="minorHAnsi" w:eastAsiaTheme="minorEastAsia" w:hAnsiTheme="minorHAnsi" w:cstheme="minorBidi"/>
          <w:b w:val="0"/>
          <w:noProof/>
          <w:sz w:val="24"/>
          <w:szCs w:val="24"/>
          <w:lang w:eastAsia="en-GB"/>
        </w:rPr>
      </w:pPr>
      <w:ins w:id="1665" w:author="Ilkka Rinne [2]" w:date="2022-09-06T16:09:00Z">
        <w:del w:id="1666" w:author="Ilkka Rinne" w:date="2022-10-25T14:58:00Z">
          <w:r w:rsidRPr="00744E28" w:rsidDel="00744E28">
            <w:rPr>
              <w:rStyle w:val="Hyperlink"/>
              <w:rFonts w:eastAsia="Times New Roman"/>
              <w:noProof/>
            </w:rPr>
            <w:delText>9.7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AbstractHost</w:delText>
          </w:r>
          <w:r w:rsidDel="00744E28">
            <w:rPr>
              <w:noProof/>
              <w:webHidden/>
            </w:rPr>
            <w:tab/>
            <w:delText>51</w:delText>
          </w:r>
        </w:del>
      </w:ins>
    </w:p>
    <w:p w14:paraId="1616D596" w14:textId="619A7B90" w:rsidR="00EA1FB2" w:rsidDel="00744E28" w:rsidRDefault="00EA1FB2">
      <w:pPr>
        <w:pStyle w:val="TOC3"/>
        <w:rPr>
          <w:ins w:id="1667" w:author="Ilkka Rinne [2]" w:date="2022-09-06T16:09:00Z"/>
          <w:del w:id="1668" w:author="Ilkka Rinne" w:date="2022-10-25T14:58:00Z"/>
          <w:rFonts w:asciiTheme="minorHAnsi" w:eastAsiaTheme="minorEastAsia" w:hAnsiTheme="minorHAnsi" w:cstheme="minorBidi"/>
          <w:b w:val="0"/>
          <w:noProof/>
          <w:sz w:val="24"/>
          <w:szCs w:val="24"/>
          <w:lang w:eastAsia="en-GB"/>
        </w:rPr>
      </w:pPr>
      <w:ins w:id="1669" w:author="Ilkka Rinne [2]" w:date="2022-09-06T16:09:00Z">
        <w:del w:id="1670" w:author="Ilkka Rinne" w:date="2022-10-25T14:58:00Z">
          <w:r w:rsidRPr="00744E28" w:rsidDel="00744E28">
            <w:rPr>
              <w:rStyle w:val="Hyperlink"/>
              <w:rFonts w:eastAsia="Times New Roman"/>
              <w:noProof/>
            </w:rPr>
            <w:delText>9.7.1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AbstractHost Requirements Class</w:delText>
          </w:r>
          <w:r w:rsidDel="00744E28">
            <w:rPr>
              <w:noProof/>
              <w:webHidden/>
            </w:rPr>
            <w:tab/>
            <w:delText>51</w:delText>
          </w:r>
        </w:del>
      </w:ins>
    </w:p>
    <w:p w14:paraId="050C9019" w14:textId="2CBF3FCD" w:rsidR="00EA1FB2" w:rsidDel="00744E28" w:rsidRDefault="00EA1FB2">
      <w:pPr>
        <w:pStyle w:val="TOC2"/>
        <w:rPr>
          <w:ins w:id="1671" w:author="Ilkka Rinne [2]" w:date="2022-09-06T16:09:00Z"/>
          <w:del w:id="1672" w:author="Ilkka Rinne" w:date="2022-10-25T14:58:00Z"/>
          <w:rFonts w:asciiTheme="minorHAnsi" w:eastAsiaTheme="minorEastAsia" w:hAnsiTheme="minorHAnsi" w:cstheme="minorBidi"/>
          <w:b w:val="0"/>
          <w:noProof/>
          <w:sz w:val="24"/>
          <w:szCs w:val="24"/>
          <w:lang w:eastAsia="en-GB"/>
        </w:rPr>
      </w:pPr>
      <w:ins w:id="1673" w:author="Ilkka Rinne [2]" w:date="2022-09-06T16:09:00Z">
        <w:del w:id="1674" w:author="Ilkka Rinne" w:date="2022-10-25T14:58:00Z">
          <w:r w:rsidRPr="00744E28" w:rsidDel="00744E28">
            <w:rPr>
              <w:rStyle w:val="Hyperlink"/>
              <w:rFonts w:eastAsia="Times New Roman"/>
              <w:noProof/>
            </w:rPr>
            <w:delText>9.8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AbstractDeployment</w:delText>
          </w:r>
          <w:r w:rsidDel="00744E28">
            <w:rPr>
              <w:noProof/>
              <w:webHidden/>
            </w:rPr>
            <w:tab/>
            <w:delText>52</w:delText>
          </w:r>
        </w:del>
      </w:ins>
    </w:p>
    <w:p w14:paraId="4E00AFD3" w14:textId="0FDAB37D" w:rsidR="00EA1FB2" w:rsidDel="00744E28" w:rsidRDefault="00EA1FB2">
      <w:pPr>
        <w:pStyle w:val="TOC3"/>
        <w:rPr>
          <w:ins w:id="1675" w:author="Ilkka Rinne [2]" w:date="2022-09-06T16:09:00Z"/>
          <w:del w:id="1676" w:author="Ilkka Rinne" w:date="2022-10-25T14:58:00Z"/>
          <w:rFonts w:asciiTheme="minorHAnsi" w:eastAsiaTheme="minorEastAsia" w:hAnsiTheme="minorHAnsi" w:cstheme="minorBidi"/>
          <w:b w:val="0"/>
          <w:noProof/>
          <w:sz w:val="24"/>
          <w:szCs w:val="24"/>
          <w:lang w:eastAsia="en-GB"/>
        </w:rPr>
      </w:pPr>
      <w:ins w:id="1677" w:author="Ilkka Rinne [2]" w:date="2022-09-06T16:09:00Z">
        <w:del w:id="1678" w:author="Ilkka Rinne" w:date="2022-10-25T14:58:00Z">
          <w:r w:rsidRPr="00744E28" w:rsidDel="00744E28">
            <w:rPr>
              <w:rStyle w:val="Hyperlink"/>
              <w:rFonts w:eastAsia="Times New Roman"/>
              <w:noProof/>
            </w:rPr>
            <w:delText>9.8.1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AbstractDeployment Requirements Class</w:delText>
          </w:r>
          <w:r w:rsidDel="00744E28">
            <w:rPr>
              <w:noProof/>
              <w:webHidden/>
            </w:rPr>
            <w:tab/>
            <w:delText>52</w:delText>
          </w:r>
        </w:del>
      </w:ins>
    </w:p>
    <w:p w14:paraId="0B6619F5" w14:textId="382A8955" w:rsidR="00EA1FB2" w:rsidDel="00744E28" w:rsidRDefault="00EA1FB2">
      <w:pPr>
        <w:pStyle w:val="TOC3"/>
        <w:rPr>
          <w:ins w:id="1679" w:author="Ilkka Rinne [2]" w:date="2022-09-06T16:09:00Z"/>
          <w:del w:id="1680" w:author="Ilkka Rinne" w:date="2022-10-25T14:58:00Z"/>
          <w:rFonts w:asciiTheme="minorHAnsi" w:eastAsiaTheme="minorEastAsia" w:hAnsiTheme="minorHAnsi" w:cstheme="minorBidi"/>
          <w:b w:val="0"/>
          <w:noProof/>
          <w:sz w:val="24"/>
          <w:szCs w:val="24"/>
          <w:lang w:eastAsia="en-GB"/>
        </w:rPr>
      </w:pPr>
      <w:ins w:id="1681" w:author="Ilkka Rinne [2]" w:date="2022-09-06T16:09:00Z">
        <w:del w:id="1682" w:author="Ilkka Rinne" w:date="2022-10-25T14:58:00Z">
          <w:r w:rsidRPr="00744E28" w:rsidDel="00744E28">
            <w:rPr>
              <w:rStyle w:val="Hyperlink"/>
              <w:rFonts w:eastAsia="Times New Roman"/>
              <w:noProof/>
            </w:rPr>
            <w:delText>9.8.2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deploymentReason</w:delText>
          </w:r>
          <w:r w:rsidDel="00744E28">
            <w:rPr>
              <w:noProof/>
              <w:webHidden/>
            </w:rPr>
            <w:tab/>
            <w:delText>54</w:delText>
          </w:r>
        </w:del>
      </w:ins>
    </w:p>
    <w:p w14:paraId="66FE797C" w14:textId="264F4A68" w:rsidR="00EA1FB2" w:rsidDel="00744E28" w:rsidRDefault="00EA1FB2">
      <w:pPr>
        <w:pStyle w:val="TOC3"/>
        <w:rPr>
          <w:ins w:id="1683" w:author="Ilkka Rinne [2]" w:date="2022-09-06T16:09:00Z"/>
          <w:del w:id="1684" w:author="Ilkka Rinne" w:date="2022-10-25T14:58:00Z"/>
          <w:rFonts w:asciiTheme="minorHAnsi" w:eastAsiaTheme="minorEastAsia" w:hAnsiTheme="minorHAnsi" w:cstheme="minorBidi"/>
          <w:b w:val="0"/>
          <w:noProof/>
          <w:sz w:val="24"/>
          <w:szCs w:val="24"/>
          <w:lang w:eastAsia="en-GB"/>
        </w:rPr>
      </w:pPr>
      <w:ins w:id="1685" w:author="Ilkka Rinne [2]" w:date="2022-09-06T16:09:00Z">
        <w:del w:id="1686" w:author="Ilkka Rinne" w:date="2022-10-25T14:58:00Z">
          <w:r w:rsidRPr="00744E28" w:rsidDel="00744E28">
            <w:rPr>
              <w:rStyle w:val="Hyperlink"/>
              <w:rFonts w:eastAsia="Times New Roman"/>
              <w:noProof/>
            </w:rPr>
            <w:delText>9.8.3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deploymentTime</w:delText>
          </w:r>
          <w:r w:rsidDel="00744E28">
            <w:rPr>
              <w:noProof/>
              <w:webHidden/>
            </w:rPr>
            <w:tab/>
            <w:delText>54</w:delText>
          </w:r>
        </w:del>
      </w:ins>
    </w:p>
    <w:p w14:paraId="4B876DB3" w14:textId="1F5D0271" w:rsidR="00EA1FB2" w:rsidDel="00744E28" w:rsidRDefault="00EA1FB2">
      <w:pPr>
        <w:pStyle w:val="TOC2"/>
        <w:rPr>
          <w:ins w:id="1687" w:author="Ilkka Rinne [2]" w:date="2022-09-06T16:09:00Z"/>
          <w:del w:id="1688" w:author="Ilkka Rinne" w:date="2022-10-25T14:58:00Z"/>
          <w:rFonts w:asciiTheme="minorHAnsi" w:eastAsiaTheme="minorEastAsia" w:hAnsiTheme="minorHAnsi" w:cstheme="minorBidi"/>
          <w:b w:val="0"/>
          <w:noProof/>
          <w:sz w:val="24"/>
          <w:szCs w:val="24"/>
          <w:lang w:eastAsia="en-GB"/>
        </w:rPr>
      </w:pPr>
      <w:ins w:id="1689" w:author="Ilkka Rinne [2]" w:date="2022-09-06T16:09:00Z">
        <w:del w:id="1690" w:author="Ilkka Rinne" w:date="2022-10-25T14:58:00Z">
          <w:r w:rsidRPr="00744E28" w:rsidDel="00744E28">
            <w:rPr>
              <w:rStyle w:val="Hyperlink"/>
              <w:rFonts w:eastAsia="Times New Roman"/>
              <w:noProof/>
            </w:rPr>
            <w:delText>9.9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NamedValue</w:delText>
          </w:r>
          <w:r w:rsidDel="00744E28">
            <w:rPr>
              <w:noProof/>
              <w:webHidden/>
            </w:rPr>
            <w:tab/>
            <w:delText>54</w:delText>
          </w:r>
        </w:del>
      </w:ins>
    </w:p>
    <w:p w14:paraId="25885C32" w14:textId="73565091" w:rsidR="00EA1FB2" w:rsidDel="00744E28" w:rsidRDefault="00EA1FB2">
      <w:pPr>
        <w:pStyle w:val="TOC3"/>
        <w:rPr>
          <w:ins w:id="1691" w:author="Ilkka Rinne [2]" w:date="2022-09-06T16:09:00Z"/>
          <w:del w:id="1692" w:author="Ilkka Rinne" w:date="2022-10-25T14:58:00Z"/>
          <w:rFonts w:asciiTheme="minorHAnsi" w:eastAsiaTheme="minorEastAsia" w:hAnsiTheme="minorHAnsi" w:cstheme="minorBidi"/>
          <w:b w:val="0"/>
          <w:noProof/>
          <w:sz w:val="24"/>
          <w:szCs w:val="24"/>
          <w:lang w:eastAsia="en-GB"/>
        </w:rPr>
      </w:pPr>
      <w:ins w:id="1693" w:author="Ilkka Rinne [2]" w:date="2022-09-06T16:09:00Z">
        <w:del w:id="1694" w:author="Ilkka Rinne" w:date="2022-10-25T14:58:00Z">
          <w:r w:rsidRPr="00744E28" w:rsidDel="00744E28">
            <w:rPr>
              <w:rStyle w:val="Hyperlink"/>
              <w:rFonts w:eastAsia="Times New Roman"/>
              <w:noProof/>
            </w:rPr>
            <w:delText>9.9.1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NamedValue Requirements Class</w:delText>
          </w:r>
          <w:r w:rsidDel="00744E28">
            <w:rPr>
              <w:noProof/>
              <w:webHidden/>
            </w:rPr>
            <w:tab/>
            <w:delText>54</w:delText>
          </w:r>
        </w:del>
      </w:ins>
    </w:p>
    <w:p w14:paraId="7B45C0C7" w14:textId="172401E7" w:rsidR="00EA1FB2" w:rsidDel="00744E28" w:rsidRDefault="00EA1FB2">
      <w:pPr>
        <w:pStyle w:val="TOC3"/>
        <w:rPr>
          <w:ins w:id="1695" w:author="Ilkka Rinne [2]" w:date="2022-09-06T16:09:00Z"/>
          <w:del w:id="1696" w:author="Ilkka Rinne" w:date="2022-10-25T14:58:00Z"/>
          <w:rFonts w:asciiTheme="minorHAnsi" w:eastAsiaTheme="minorEastAsia" w:hAnsiTheme="minorHAnsi" w:cstheme="minorBidi"/>
          <w:b w:val="0"/>
          <w:noProof/>
          <w:sz w:val="24"/>
          <w:szCs w:val="24"/>
          <w:lang w:eastAsia="en-GB"/>
        </w:rPr>
      </w:pPr>
      <w:ins w:id="1697" w:author="Ilkka Rinne [2]" w:date="2022-09-06T16:09:00Z">
        <w:del w:id="1698" w:author="Ilkka Rinne" w:date="2022-10-25T14:58:00Z">
          <w:r w:rsidRPr="00744E28" w:rsidDel="00744E28">
            <w:rPr>
              <w:rStyle w:val="Hyperlink"/>
              <w:rFonts w:eastAsia="Times New Roman"/>
              <w:noProof/>
            </w:rPr>
            <w:delText>9.9.2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Data type NamedValue</w:delText>
          </w:r>
          <w:r w:rsidDel="00744E28">
            <w:rPr>
              <w:noProof/>
              <w:webHidden/>
            </w:rPr>
            <w:tab/>
            <w:delText>55</w:delText>
          </w:r>
        </w:del>
      </w:ins>
    </w:p>
    <w:p w14:paraId="3E019199" w14:textId="5B4F4760" w:rsidR="00EA1FB2" w:rsidDel="00744E28" w:rsidRDefault="00EA1FB2">
      <w:pPr>
        <w:pStyle w:val="TOC3"/>
        <w:rPr>
          <w:ins w:id="1699" w:author="Ilkka Rinne [2]" w:date="2022-09-06T16:09:00Z"/>
          <w:del w:id="1700" w:author="Ilkka Rinne" w:date="2022-10-25T14:58:00Z"/>
          <w:rFonts w:asciiTheme="minorHAnsi" w:eastAsiaTheme="minorEastAsia" w:hAnsiTheme="minorHAnsi" w:cstheme="minorBidi"/>
          <w:b w:val="0"/>
          <w:noProof/>
          <w:sz w:val="24"/>
          <w:szCs w:val="24"/>
          <w:lang w:eastAsia="en-GB"/>
        </w:rPr>
      </w:pPr>
      <w:ins w:id="1701" w:author="Ilkka Rinne [2]" w:date="2022-09-06T16:09:00Z">
        <w:del w:id="1702" w:author="Ilkka Rinne" w:date="2022-10-25T14:58:00Z">
          <w:r w:rsidRPr="00744E28" w:rsidDel="00744E28">
            <w:rPr>
              <w:rStyle w:val="Hyperlink"/>
              <w:rFonts w:eastAsia="Times New Roman"/>
              <w:noProof/>
            </w:rPr>
            <w:delText>9.9.3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name</w:delText>
          </w:r>
          <w:r w:rsidDel="00744E28">
            <w:rPr>
              <w:noProof/>
              <w:webHidden/>
            </w:rPr>
            <w:tab/>
            <w:delText>55</w:delText>
          </w:r>
        </w:del>
      </w:ins>
    </w:p>
    <w:p w14:paraId="5D3B656F" w14:textId="49584B01" w:rsidR="00EA1FB2" w:rsidDel="00744E28" w:rsidRDefault="00EA1FB2">
      <w:pPr>
        <w:pStyle w:val="TOC3"/>
        <w:rPr>
          <w:ins w:id="1703" w:author="Ilkka Rinne [2]" w:date="2022-09-06T16:09:00Z"/>
          <w:del w:id="1704" w:author="Ilkka Rinne" w:date="2022-10-25T14:58:00Z"/>
          <w:rFonts w:asciiTheme="minorHAnsi" w:eastAsiaTheme="minorEastAsia" w:hAnsiTheme="minorHAnsi" w:cstheme="minorBidi"/>
          <w:b w:val="0"/>
          <w:noProof/>
          <w:sz w:val="24"/>
          <w:szCs w:val="24"/>
          <w:lang w:eastAsia="en-GB"/>
        </w:rPr>
      </w:pPr>
      <w:ins w:id="1705" w:author="Ilkka Rinne [2]" w:date="2022-09-06T16:09:00Z">
        <w:del w:id="1706" w:author="Ilkka Rinne" w:date="2022-10-25T14:58:00Z">
          <w:r w:rsidRPr="00744E28" w:rsidDel="00744E28">
            <w:rPr>
              <w:rStyle w:val="Hyperlink"/>
              <w:rFonts w:eastAsia="Times New Roman"/>
              <w:noProof/>
            </w:rPr>
            <w:delText>9.9.4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value</w:delText>
          </w:r>
          <w:r w:rsidDel="00744E28">
            <w:rPr>
              <w:noProof/>
              <w:webHidden/>
            </w:rPr>
            <w:tab/>
            <w:delText>55</w:delText>
          </w:r>
        </w:del>
      </w:ins>
    </w:p>
    <w:p w14:paraId="4AAF3EC5" w14:textId="66A1032A" w:rsidR="00EA1FB2" w:rsidDel="00744E28" w:rsidRDefault="00EA1FB2">
      <w:pPr>
        <w:pStyle w:val="TOC2"/>
        <w:rPr>
          <w:ins w:id="1707" w:author="Ilkka Rinne [2]" w:date="2022-09-06T16:09:00Z"/>
          <w:del w:id="1708" w:author="Ilkka Rinne" w:date="2022-10-25T14:58:00Z"/>
          <w:rFonts w:asciiTheme="minorHAnsi" w:eastAsiaTheme="minorEastAsia" w:hAnsiTheme="minorHAnsi" w:cstheme="minorBidi"/>
          <w:b w:val="0"/>
          <w:noProof/>
          <w:sz w:val="24"/>
          <w:szCs w:val="24"/>
          <w:lang w:eastAsia="en-GB"/>
        </w:rPr>
      </w:pPr>
      <w:ins w:id="1709" w:author="Ilkka Rinne [2]" w:date="2022-09-06T16:09:00Z">
        <w:del w:id="1710" w:author="Ilkka Rinne" w:date="2022-10-25T14:58:00Z">
          <w:r w:rsidRPr="00744E28" w:rsidDel="00744E28">
            <w:rPr>
              <w:rStyle w:val="Hyperlink"/>
              <w:rFonts w:eastAsia="Times New Roman"/>
              <w:noProof/>
            </w:rPr>
            <w:delText>9.10</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Codelists</w:delText>
          </w:r>
          <w:r w:rsidDel="00744E28">
            <w:rPr>
              <w:noProof/>
              <w:webHidden/>
            </w:rPr>
            <w:tab/>
            <w:delText>55</w:delText>
          </w:r>
        </w:del>
      </w:ins>
    </w:p>
    <w:p w14:paraId="4007F78A" w14:textId="17EDCBA9" w:rsidR="00EA1FB2" w:rsidDel="00744E28" w:rsidRDefault="00EA1FB2">
      <w:pPr>
        <w:pStyle w:val="TOC3"/>
        <w:rPr>
          <w:ins w:id="1711" w:author="Ilkka Rinne [2]" w:date="2022-09-06T16:09:00Z"/>
          <w:del w:id="1712" w:author="Ilkka Rinne" w:date="2022-10-25T14:58:00Z"/>
          <w:rFonts w:asciiTheme="minorHAnsi" w:eastAsiaTheme="minorEastAsia" w:hAnsiTheme="minorHAnsi" w:cstheme="minorBidi"/>
          <w:b w:val="0"/>
          <w:noProof/>
          <w:sz w:val="24"/>
          <w:szCs w:val="24"/>
          <w:lang w:eastAsia="en-GB"/>
        </w:rPr>
      </w:pPr>
      <w:ins w:id="1713" w:author="Ilkka Rinne [2]" w:date="2022-09-06T16:09:00Z">
        <w:del w:id="1714" w:author="Ilkka Rinne" w:date="2022-10-25T14:58:00Z">
          <w:r w:rsidRPr="00744E28" w:rsidDel="00744E28">
            <w:rPr>
              <w:rStyle w:val="Hyperlink"/>
              <w:rFonts w:eastAsia="Times New Roman"/>
              <w:noProof/>
            </w:rPr>
            <w:delText>9.10.1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AbstractObservationType</w:delText>
          </w:r>
          <w:r w:rsidDel="00744E28">
            <w:rPr>
              <w:noProof/>
              <w:webHidden/>
            </w:rPr>
            <w:tab/>
            <w:delText>55</w:delText>
          </w:r>
        </w:del>
      </w:ins>
    </w:p>
    <w:p w14:paraId="0CB03929" w14:textId="0B04304B" w:rsidR="00EA1FB2" w:rsidDel="00744E28" w:rsidRDefault="00EA1FB2">
      <w:pPr>
        <w:pStyle w:val="TOC1"/>
        <w:rPr>
          <w:ins w:id="1715" w:author="Ilkka Rinne [2]" w:date="2022-09-06T16:09:00Z"/>
          <w:del w:id="1716" w:author="Ilkka Rinne" w:date="2022-10-25T14:58:00Z"/>
          <w:rFonts w:asciiTheme="minorHAnsi" w:eastAsiaTheme="minorEastAsia" w:hAnsiTheme="minorHAnsi" w:cstheme="minorBidi"/>
          <w:b w:val="0"/>
          <w:noProof/>
          <w:sz w:val="24"/>
          <w:szCs w:val="24"/>
          <w:lang w:eastAsia="en-GB"/>
        </w:rPr>
      </w:pPr>
      <w:ins w:id="1717" w:author="Ilkka Rinne [2]" w:date="2022-09-06T16:09:00Z">
        <w:del w:id="1718" w:author="Ilkka Rinne" w:date="2022-10-25T14:58:00Z">
          <w:r w:rsidRPr="00744E28" w:rsidDel="00744E28">
            <w:rPr>
              <w:rStyle w:val="Hyperlink"/>
              <w:rFonts w:eastAsia="Times New Roman"/>
              <w:noProof/>
            </w:rPr>
            <w:delText>10</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Basic Observations</w:delText>
          </w:r>
          <w:r w:rsidDel="00744E28">
            <w:rPr>
              <w:noProof/>
              <w:webHidden/>
            </w:rPr>
            <w:tab/>
            <w:delText>55</w:delText>
          </w:r>
        </w:del>
      </w:ins>
    </w:p>
    <w:p w14:paraId="5F8D8D12" w14:textId="0E10C934" w:rsidR="00EA1FB2" w:rsidDel="00744E28" w:rsidRDefault="00EA1FB2">
      <w:pPr>
        <w:pStyle w:val="TOC2"/>
        <w:rPr>
          <w:ins w:id="1719" w:author="Ilkka Rinne [2]" w:date="2022-09-06T16:09:00Z"/>
          <w:del w:id="1720" w:author="Ilkka Rinne" w:date="2022-10-25T14:58:00Z"/>
          <w:rFonts w:asciiTheme="minorHAnsi" w:eastAsiaTheme="minorEastAsia" w:hAnsiTheme="minorHAnsi" w:cstheme="minorBidi"/>
          <w:b w:val="0"/>
          <w:noProof/>
          <w:sz w:val="24"/>
          <w:szCs w:val="24"/>
          <w:lang w:eastAsia="en-GB"/>
        </w:rPr>
      </w:pPr>
      <w:ins w:id="1721" w:author="Ilkka Rinne [2]" w:date="2022-09-06T16:09:00Z">
        <w:del w:id="1722" w:author="Ilkka Rinne" w:date="2022-10-25T14:58:00Z">
          <w:r w:rsidRPr="00744E28" w:rsidDel="00744E28">
            <w:rPr>
              <w:rStyle w:val="Hyperlink"/>
              <w:rFonts w:eastAsia="Times New Roman"/>
              <w:noProof/>
            </w:rPr>
            <w:delText>10.1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55</w:delText>
          </w:r>
        </w:del>
      </w:ins>
    </w:p>
    <w:p w14:paraId="5469C7B3" w14:textId="09BD44DA" w:rsidR="00EA1FB2" w:rsidDel="00744E28" w:rsidRDefault="00EA1FB2">
      <w:pPr>
        <w:pStyle w:val="TOC3"/>
        <w:rPr>
          <w:ins w:id="1723" w:author="Ilkka Rinne [2]" w:date="2022-09-06T16:09:00Z"/>
          <w:del w:id="1724" w:author="Ilkka Rinne" w:date="2022-10-25T14:58:00Z"/>
          <w:rFonts w:asciiTheme="minorHAnsi" w:eastAsiaTheme="minorEastAsia" w:hAnsiTheme="minorHAnsi" w:cstheme="minorBidi"/>
          <w:b w:val="0"/>
          <w:noProof/>
          <w:sz w:val="24"/>
          <w:szCs w:val="24"/>
          <w:lang w:eastAsia="en-GB"/>
        </w:rPr>
      </w:pPr>
      <w:ins w:id="1725" w:author="Ilkka Rinne [2]" w:date="2022-09-06T16:09:00Z">
        <w:del w:id="1726" w:author="Ilkka Rinne" w:date="2022-10-25T14:58:00Z">
          <w:r w:rsidRPr="00744E28" w:rsidDel="00744E28">
            <w:rPr>
              <w:rStyle w:val="Hyperlink"/>
              <w:rFonts w:eastAsia="Times New Roman"/>
              <w:noProof/>
            </w:rPr>
            <w:delText>10.1.1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Basic Observations Package Requirements Class</w:delText>
          </w:r>
          <w:r w:rsidDel="00744E28">
            <w:rPr>
              <w:noProof/>
              <w:webHidden/>
            </w:rPr>
            <w:tab/>
            <w:delText>55</w:delText>
          </w:r>
        </w:del>
      </w:ins>
    </w:p>
    <w:p w14:paraId="791F07E6" w14:textId="75E93A2F" w:rsidR="00EA1FB2" w:rsidDel="00744E28" w:rsidRDefault="00EA1FB2">
      <w:pPr>
        <w:pStyle w:val="TOC3"/>
        <w:rPr>
          <w:ins w:id="1727" w:author="Ilkka Rinne [2]" w:date="2022-09-06T16:09:00Z"/>
          <w:del w:id="1728" w:author="Ilkka Rinne" w:date="2022-10-25T14:58:00Z"/>
          <w:rFonts w:asciiTheme="minorHAnsi" w:eastAsiaTheme="minorEastAsia" w:hAnsiTheme="minorHAnsi" w:cstheme="minorBidi"/>
          <w:b w:val="0"/>
          <w:noProof/>
          <w:sz w:val="24"/>
          <w:szCs w:val="24"/>
          <w:lang w:eastAsia="en-GB"/>
        </w:rPr>
      </w:pPr>
      <w:ins w:id="1729" w:author="Ilkka Rinne [2]" w:date="2022-09-06T16:09:00Z">
        <w:del w:id="1730" w:author="Ilkka Rinne" w:date="2022-10-25T14:58:00Z">
          <w:r w:rsidRPr="00744E28" w:rsidDel="00744E28">
            <w:rPr>
              <w:rStyle w:val="Hyperlink"/>
              <w:rFonts w:eastAsia="Times New Roman"/>
              <w:noProof/>
            </w:rPr>
            <w:delText>10.1.2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link</w:delText>
          </w:r>
          <w:r w:rsidDel="00744E28">
            <w:rPr>
              <w:noProof/>
              <w:webHidden/>
            </w:rPr>
            <w:tab/>
            <w:delText>56</w:delText>
          </w:r>
        </w:del>
      </w:ins>
    </w:p>
    <w:p w14:paraId="367EF5A5" w14:textId="0FCBA94D" w:rsidR="00EA1FB2" w:rsidDel="00744E28" w:rsidRDefault="00EA1FB2">
      <w:pPr>
        <w:pStyle w:val="TOC3"/>
        <w:rPr>
          <w:ins w:id="1731" w:author="Ilkka Rinne [2]" w:date="2022-09-06T16:09:00Z"/>
          <w:del w:id="1732" w:author="Ilkka Rinne" w:date="2022-10-25T14:58:00Z"/>
          <w:rFonts w:asciiTheme="minorHAnsi" w:eastAsiaTheme="minorEastAsia" w:hAnsiTheme="minorHAnsi" w:cstheme="minorBidi"/>
          <w:b w:val="0"/>
          <w:noProof/>
          <w:sz w:val="24"/>
          <w:szCs w:val="24"/>
          <w:lang w:eastAsia="en-GB"/>
        </w:rPr>
      </w:pPr>
      <w:ins w:id="1733" w:author="Ilkka Rinne [2]" w:date="2022-09-06T16:09:00Z">
        <w:del w:id="1734" w:author="Ilkka Rinne" w:date="2022-10-25T14:58:00Z">
          <w:r w:rsidRPr="00744E28" w:rsidDel="00744E28">
            <w:rPr>
              <w:rStyle w:val="Hyperlink"/>
              <w:rFonts w:eastAsia="Times New Roman"/>
              <w:noProof/>
            </w:rPr>
            <w:delText>10.1.3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location</w:delText>
          </w:r>
          <w:r w:rsidDel="00744E28">
            <w:rPr>
              <w:noProof/>
              <w:webHidden/>
            </w:rPr>
            <w:tab/>
            <w:delText>57</w:delText>
          </w:r>
        </w:del>
      </w:ins>
    </w:p>
    <w:p w14:paraId="3FA294C8" w14:textId="48C547B5" w:rsidR="00EA1FB2" w:rsidDel="00744E28" w:rsidRDefault="00EA1FB2">
      <w:pPr>
        <w:pStyle w:val="TOC2"/>
        <w:rPr>
          <w:ins w:id="1735" w:author="Ilkka Rinne [2]" w:date="2022-09-06T16:09:00Z"/>
          <w:del w:id="1736" w:author="Ilkka Rinne" w:date="2022-10-25T14:58:00Z"/>
          <w:rFonts w:asciiTheme="minorHAnsi" w:eastAsiaTheme="minorEastAsia" w:hAnsiTheme="minorHAnsi" w:cstheme="minorBidi"/>
          <w:b w:val="0"/>
          <w:noProof/>
          <w:sz w:val="24"/>
          <w:szCs w:val="24"/>
          <w:lang w:eastAsia="en-GB"/>
        </w:rPr>
      </w:pPr>
      <w:ins w:id="1737" w:author="Ilkka Rinne [2]" w:date="2022-09-06T16:09:00Z">
        <w:del w:id="1738" w:author="Ilkka Rinne" w:date="2022-10-25T14:58:00Z">
          <w:r w:rsidRPr="00744E28" w:rsidDel="00744E28">
            <w:rPr>
              <w:rStyle w:val="Hyperlink"/>
              <w:rFonts w:eastAsia="Times New Roman"/>
              <w:noProof/>
            </w:rPr>
            <w:delText>10.2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w:delText>
          </w:r>
          <w:r w:rsidDel="00744E28">
            <w:rPr>
              <w:noProof/>
              <w:webHidden/>
            </w:rPr>
            <w:tab/>
            <w:delText>57</w:delText>
          </w:r>
        </w:del>
      </w:ins>
    </w:p>
    <w:p w14:paraId="5B328E54" w14:textId="4A51793D" w:rsidR="00EA1FB2" w:rsidDel="00744E28" w:rsidRDefault="00EA1FB2">
      <w:pPr>
        <w:pStyle w:val="TOC3"/>
        <w:rPr>
          <w:ins w:id="1739" w:author="Ilkka Rinne [2]" w:date="2022-09-06T16:09:00Z"/>
          <w:del w:id="1740" w:author="Ilkka Rinne" w:date="2022-10-25T14:58:00Z"/>
          <w:rFonts w:asciiTheme="minorHAnsi" w:eastAsiaTheme="minorEastAsia" w:hAnsiTheme="minorHAnsi" w:cstheme="minorBidi"/>
          <w:b w:val="0"/>
          <w:noProof/>
          <w:sz w:val="24"/>
          <w:szCs w:val="24"/>
          <w:lang w:eastAsia="en-GB"/>
        </w:rPr>
      </w:pPr>
      <w:ins w:id="1741" w:author="Ilkka Rinne [2]" w:date="2022-09-06T16:09:00Z">
        <w:del w:id="1742" w:author="Ilkka Rinne" w:date="2022-10-25T14:58:00Z">
          <w:r w:rsidRPr="00744E28" w:rsidDel="00744E28">
            <w:rPr>
              <w:rStyle w:val="Hyperlink"/>
              <w:rFonts w:eastAsia="Times New Roman"/>
              <w:noProof/>
            </w:rPr>
            <w:delText>10.2.1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 Requirements Class</w:delText>
          </w:r>
          <w:r w:rsidDel="00744E28">
            <w:rPr>
              <w:noProof/>
              <w:webHidden/>
            </w:rPr>
            <w:tab/>
            <w:delText>57</w:delText>
          </w:r>
        </w:del>
      </w:ins>
    </w:p>
    <w:p w14:paraId="3D8B05E8" w14:textId="3ADEE85F" w:rsidR="00EA1FB2" w:rsidDel="00744E28" w:rsidRDefault="00EA1FB2">
      <w:pPr>
        <w:pStyle w:val="TOC2"/>
        <w:rPr>
          <w:ins w:id="1743" w:author="Ilkka Rinne [2]" w:date="2022-09-06T16:09:00Z"/>
          <w:del w:id="1744" w:author="Ilkka Rinne" w:date="2022-10-25T14:58:00Z"/>
          <w:rFonts w:asciiTheme="minorHAnsi" w:eastAsiaTheme="minorEastAsia" w:hAnsiTheme="minorHAnsi" w:cstheme="minorBidi"/>
          <w:b w:val="0"/>
          <w:noProof/>
          <w:sz w:val="24"/>
          <w:szCs w:val="24"/>
          <w:lang w:eastAsia="en-GB"/>
        </w:rPr>
      </w:pPr>
      <w:ins w:id="1745" w:author="Ilkka Rinne [2]" w:date="2022-09-06T16:09:00Z">
        <w:del w:id="1746" w:author="Ilkka Rinne" w:date="2022-10-25T14:58:00Z">
          <w:r w:rsidRPr="00744E28" w:rsidDel="00744E28">
            <w:rPr>
              <w:rStyle w:val="Hyperlink"/>
              <w:rFonts w:eastAsia="Times New Roman"/>
              <w:noProof/>
            </w:rPr>
            <w:delText>10.3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ObservationCharacteristics</w:delText>
          </w:r>
          <w:r w:rsidDel="00744E28">
            <w:rPr>
              <w:noProof/>
              <w:webHidden/>
            </w:rPr>
            <w:tab/>
            <w:delText>59</w:delText>
          </w:r>
        </w:del>
      </w:ins>
    </w:p>
    <w:p w14:paraId="196E6382" w14:textId="1B9738DC" w:rsidR="00EA1FB2" w:rsidDel="00744E28" w:rsidRDefault="00EA1FB2">
      <w:pPr>
        <w:pStyle w:val="TOC3"/>
        <w:rPr>
          <w:ins w:id="1747" w:author="Ilkka Rinne [2]" w:date="2022-09-06T16:09:00Z"/>
          <w:del w:id="1748" w:author="Ilkka Rinne" w:date="2022-10-25T14:58:00Z"/>
          <w:rFonts w:asciiTheme="minorHAnsi" w:eastAsiaTheme="minorEastAsia" w:hAnsiTheme="minorHAnsi" w:cstheme="minorBidi"/>
          <w:b w:val="0"/>
          <w:noProof/>
          <w:sz w:val="24"/>
          <w:szCs w:val="24"/>
          <w:lang w:eastAsia="en-GB"/>
        </w:rPr>
      </w:pPr>
      <w:ins w:id="1749" w:author="Ilkka Rinne [2]" w:date="2022-09-06T16:09:00Z">
        <w:del w:id="1750" w:author="Ilkka Rinne" w:date="2022-10-25T14:58:00Z">
          <w:r w:rsidRPr="00744E28" w:rsidDel="00744E28">
            <w:rPr>
              <w:rStyle w:val="Hyperlink"/>
              <w:rFonts w:eastAsia="Times New Roman"/>
              <w:noProof/>
            </w:rPr>
            <w:delText>10.3.1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ObservationCharacteristics Requirements Class</w:delText>
          </w:r>
          <w:r w:rsidDel="00744E28">
            <w:rPr>
              <w:noProof/>
              <w:webHidden/>
            </w:rPr>
            <w:tab/>
            <w:delText>59</w:delText>
          </w:r>
        </w:del>
      </w:ins>
    </w:p>
    <w:p w14:paraId="3AEC3DFB" w14:textId="24008FB8" w:rsidR="00EA1FB2" w:rsidDel="00744E28" w:rsidRDefault="00EA1FB2">
      <w:pPr>
        <w:pStyle w:val="TOC3"/>
        <w:rPr>
          <w:ins w:id="1751" w:author="Ilkka Rinne [2]" w:date="2022-09-06T16:09:00Z"/>
          <w:del w:id="1752" w:author="Ilkka Rinne" w:date="2022-10-25T14:58:00Z"/>
          <w:rFonts w:asciiTheme="minorHAnsi" w:eastAsiaTheme="minorEastAsia" w:hAnsiTheme="minorHAnsi" w:cstheme="minorBidi"/>
          <w:b w:val="0"/>
          <w:noProof/>
          <w:sz w:val="24"/>
          <w:szCs w:val="24"/>
          <w:lang w:eastAsia="en-GB"/>
        </w:rPr>
      </w:pPr>
      <w:ins w:id="1753" w:author="Ilkka Rinne [2]" w:date="2022-09-06T16:09:00Z">
        <w:del w:id="1754" w:author="Ilkka Rinne" w:date="2022-10-25T14:58:00Z">
          <w:r w:rsidRPr="00744E28" w:rsidDel="00744E28">
            <w:rPr>
              <w:rStyle w:val="Hyperlink"/>
              <w:rFonts w:eastAsia="Times New Roman"/>
              <w:noProof/>
            </w:rPr>
            <w:delText>10.3.2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collection</w:delText>
          </w:r>
          <w:r w:rsidDel="00744E28">
            <w:rPr>
              <w:noProof/>
              <w:webHidden/>
            </w:rPr>
            <w:tab/>
            <w:delText>59</w:delText>
          </w:r>
        </w:del>
      </w:ins>
    </w:p>
    <w:p w14:paraId="1412922A" w14:textId="5B90E91A" w:rsidR="00EA1FB2" w:rsidDel="00744E28" w:rsidRDefault="00EA1FB2">
      <w:pPr>
        <w:pStyle w:val="TOC2"/>
        <w:rPr>
          <w:ins w:id="1755" w:author="Ilkka Rinne [2]" w:date="2022-09-06T16:09:00Z"/>
          <w:del w:id="1756" w:author="Ilkka Rinne" w:date="2022-10-25T14:58:00Z"/>
          <w:rFonts w:asciiTheme="minorHAnsi" w:eastAsiaTheme="minorEastAsia" w:hAnsiTheme="minorHAnsi" w:cstheme="minorBidi"/>
          <w:b w:val="0"/>
          <w:noProof/>
          <w:sz w:val="24"/>
          <w:szCs w:val="24"/>
          <w:lang w:eastAsia="en-GB"/>
        </w:rPr>
      </w:pPr>
      <w:ins w:id="1757" w:author="Ilkka Rinne [2]" w:date="2022-09-06T16:09:00Z">
        <w:del w:id="1758" w:author="Ilkka Rinne" w:date="2022-10-25T14:58:00Z">
          <w:r w:rsidRPr="00744E28" w:rsidDel="00744E28">
            <w:rPr>
              <w:rStyle w:val="Hyperlink"/>
              <w:rFonts w:eastAsia="Times New Roman"/>
              <w:noProof/>
            </w:rPr>
            <w:delText>10.4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ObservationCollection</w:delText>
          </w:r>
          <w:r w:rsidDel="00744E28">
            <w:rPr>
              <w:noProof/>
              <w:webHidden/>
            </w:rPr>
            <w:tab/>
            <w:delText>59</w:delText>
          </w:r>
        </w:del>
      </w:ins>
    </w:p>
    <w:p w14:paraId="277E0FC7" w14:textId="7BED9D59" w:rsidR="00EA1FB2" w:rsidDel="00744E28" w:rsidRDefault="00EA1FB2">
      <w:pPr>
        <w:pStyle w:val="TOC3"/>
        <w:rPr>
          <w:ins w:id="1759" w:author="Ilkka Rinne [2]" w:date="2022-09-06T16:09:00Z"/>
          <w:del w:id="1760" w:author="Ilkka Rinne" w:date="2022-10-25T14:58:00Z"/>
          <w:rFonts w:asciiTheme="minorHAnsi" w:eastAsiaTheme="minorEastAsia" w:hAnsiTheme="minorHAnsi" w:cstheme="minorBidi"/>
          <w:b w:val="0"/>
          <w:noProof/>
          <w:sz w:val="24"/>
          <w:szCs w:val="24"/>
          <w:lang w:eastAsia="en-GB"/>
        </w:rPr>
      </w:pPr>
      <w:ins w:id="1761" w:author="Ilkka Rinne [2]" w:date="2022-09-06T16:09:00Z">
        <w:del w:id="1762" w:author="Ilkka Rinne" w:date="2022-10-25T14:58:00Z">
          <w:r w:rsidRPr="00744E28" w:rsidDel="00744E28">
            <w:rPr>
              <w:rStyle w:val="Hyperlink"/>
              <w:rFonts w:eastAsia="Times New Roman"/>
              <w:noProof/>
            </w:rPr>
            <w:delText>10.4.1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ObservationCollection Requirements Class</w:delText>
          </w:r>
          <w:r w:rsidDel="00744E28">
            <w:rPr>
              <w:noProof/>
              <w:webHidden/>
            </w:rPr>
            <w:tab/>
            <w:delText>59</w:delText>
          </w:r>
        </w:del>
      </w:ins>
    </w:p>
    <w:p w14:paraId="2A3019D0" w14:textId="51B88129" w:rsidR="00EA1FB2" w:rsidDel="00744E28" w:rsidRDefault="00EA1FB2">
      <w:pPr>
        <w:pStyle w:val="TOC3"/>
        <w:rPr>
          <w:ins w:id="1763" w:author="Ilkka Rinne [2]" w:date="2022-09-06T16:09:00Z"/>
          <w:del w:id="1764" w:author="Ilkka Rinne" w:date="2022-10-25T14:58:00Z"/>
          <w:rFonts w:asciiTheme="minorHAnsi" w:eastAsiaTheme="minorEastAsia" w:hAnsiTheme="minorHAnsi" w:cstheme="minorBidi"/>
          <w:b w:val="0"/>
          <w:noProof/>
          <w:sz w:val="24"/>
          <w:szCs w:val="24"/>
          <w:lang w:eastAsia="en-GB"/>
        </w:rPr>
      </w:pPr>
      <w:ins w:id="1765" w:author="Ilkka Rinne [2]" w:date="2022-09-06T16:09:00Z">
        <w:del w:id="1766" w:author="Ilkka Rinne" w:date="2022-10-25T14:58:00Z">
          <w:r w:rsidRPr="00744E28" w:rsidDel="00744E28">
            <w:rPr>
              <w:rStyle w:val="Hyperlink"/>
              <w:rFonts w:eastAsia="Times New Roman"/>
              <w:noProof/>
            </w:rPr>
            <w:delText>10.4.2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ObservationCollection</w:delText>
          </w:r>
          <w:r w:rsidDel="00744E28">
            <w:rPr>
              <w:noProof/>
              <w:webHidden/>
            </w:rPr>
            <w:tab/>
            <w:delText>60</w:delText>
          </w:r>
        </w:del>
      </w:ins>
    </w:p>
    <w:p w14:paraId="125B1635" w14:textId="0FF1A505" w:rsidR="00EA1FB2" w:rsidDel="00744E28" w:rsidRDefault="00EA1FB2">
      <w:pPr>
        <w:pStyle w:val="TOC3"/>
        <w:rPr>
          <w:ins w:id="1767" w:author="Ilkka Rinne [2]" w:date="2022-09-06T16:09:00Z"/>
          <w:del w:id="1768" w:author="Ilkka Rinne" w:date="2022-10-25T14:58:00Z"/>
          <w:rFonts w:asciiTheme="minorHAnsi" w:eastAsiaTheme="minorEastAsia" w:hAnsiTheme="minorHAnsi" w:cstheme="minorBidi"/>
          <w:b w:val="0"/>
          <w:noProof/>
          <w:sz w:val="24"/>
          <w:szCs w:val="24"/>
          <w:lang w:eastAsia="en-GB"/>
        </w:rPr>
      </w:pPr>
      <w:ins w:id="1769" w:author="Ilkka Rinne [2]" w:date="2022-09-06T16:09:00Z">
        <w:del w:id="1770" w:author="Ilkka Rinne" w:date="2022-10-25T14:58:00Z">
          <w:r w:rsidRPr="00744E28" w:rsidDel="00744E28">
            <w:rPr>
              <w:rStyle w:val="Hyperlink"/>
              <w:rFonts w:eastAsia="Times New Roman"/>
              <w:noProof/>
            </w:rPr>
            <w:delText>10.4.3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collectionType</w:delText>
          </w:r>
          <w:r w:rsidDel="00744E28">
            <w:rPr>
              <w:noProof/>
              <w:webHidden/>
            </w:rPr>
            <w:tab/>
            <w:delText>60</w:delText>
          </w:r>
        </w:del>
      </w:ins>
    </w:p>
    <w:p w14:paraId="4B6FBA55" w14:textId="6121A014" w:rsidR="00EA1FB2" w:rsidDel="00744E28" w:rsidRDefault="00EA1FB2">
      <w:pPr>
        <w:pStyle w:val="TOC3"/>
        <w:rPr>
          <w:ins w:id="1771" w:author="Ilkka Rinne [2]" w:date="2022-09-06T16:09:00Z"/>
          <w:del w:id="1772" w:author="Ilkka Rinne" w:date="2022-10-25T14:58:00Z"/>
          <w:rFonts w:asciiTheme="minorHAnsi" w:eastAsiaTheme="minorEastAsia" w:hAnsiTheme="minorHAnsi" w:cstheme="minorBidi"/>
          <w:b w:val="0"/>
          <w:noProof/>
          <w:sz w:val="24"/>
          <w:szCs w:val="24"/>
          <w:lang w:eastAsia="en-GB"/>
        </w:rPr>
      </w:pPr>
      <w:ins w:id="1773" w:author="Ilkka Rinne [2]" w:date="2022-09-06T16:09:00Z">
        <w:del w:id="1774" w:author="Ilkka Rinne" w:date="2022-10-25T14:58:00Z">
          <w:r w:rsidRPr="00744E28" w:rsidDel="00744E28">
            <w:rPr>
              <w:rStyle w:val="Hyperlink"/>
              <w:rFonts w:eastAsia="Times New Roman"/>
              <w:noProof/>
            </w:rPr>
            <w:delText>10.4.4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member</w:delText>
          </w:r>
          <w:r w:rsidDel="00744E28">
            <w:rPr>
              <w:noProof/>
              <w:webHidden/>
            </w:rPr>
            <w:tab/>
            <w:delText>60</w:delText>
          </w:r>
        </w:del>
      </w:ins>
    </w:p>
    <w:p w14:paraId="184C28DF" w14:textId="7DBCAC09" w:rsidR="00EA1FB2" w:rsidDel="00744E28" w:rsidRDefault="00EA1FB2">
      <w:pPr>
        <w:pStyle w:val="TOC3"/>
        <w:rPr>
          <w:ins w:id="1775" w:author="Ilkka Rinne [2]" w:date="2022-09-06T16:09:00Z"/>
          <w:del w:id="1776" w:author="Ilkka Rinne" w:date="2022-10-25T14:58:00Z"/>
          <w:rFonts w:asciiTheme="minorHAnsi" w:eastAsiaTheme="minorEastAsia" w:hAnsiTheme="minorHAnsi" w:cstheme="minorBidi"/>
          <w:b w:val="0"/>
          <w:noProof/>
          <w:sz w:val="24"/>
          <w:szCs w:val="24"/>
          <w:lang w:eastAsia="en-GB"/>
        </w:rPr>
      </w:pPr>
      <w:ins w:id="1777" w:author="Ilkka Rinne [2]" w:date="2022-09-06T16:09:00Z">
        <w:del w:id="1778" w:author="Ilkka Rinne" w:date="2022-10-25T14:58:00Z">
          <w:r w:rsidRPr="00744E28" w:rsidDel="00744E28">
            <w:rPr>
              <w:rStyle w:val="Hyperlink"/>
              <w:rFonts w:eastAsia="Times New Roman"/>
              <w:noProof/>
            </w:rPr>
            <w:delText>10.4.5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memberCharacteristics</w:delText>
          </w:r>
          <w:r w:rsidDel="00744E28">
            <w:rPr>
              <w:noProof/>
              <w:webHidden/>
            </w:rPr>
            <w:tab/>
            <w:delText>60</w:delText>
          </w:r>
        </w:del>
      </w:ins>
    </w:p>
    <w:p w14:paraId="3CC8AC42" w14:textId="11D74717" w:rsidR="00EA1FB2" w:rsidDel="00744E28" w:rsidRDefault="00EA1FB2">
      <w:pPr>
        <w:pStyle w:val="TOC3"/>
        <w:rPr>
          <w:ins w:id="1779" w:author="Ilkka Rinne [2]" w:date="2022-09-06T16:09:00Z"/>
          <w:del w:id="1780" w:author="Ilkka Rinne" w:date="2022-10-25T14:58:00Z"/>
          <w:rFonts w:asciiTheme="minorHAnsi" w:eastAsiaTheme="minorEastAsia" w:hAnsiTheme="minorHAnsi" w:cstheme="minorBidi"/>
          <w:b w:val="0"/>
          <w:noProof/>
          <w:sz w:val="24"/>
          <w:szCs w:val="24"/>
          <w:lang w:eastAsia="en-GB"/>
        </w:rPr>
      </w:pPr>
      <w:ins w:id="1781" w:author="Ilkka Rinne [2]" w:date="2022-09-06T16:09:00Z">
        <w:del w:id="1782" w:author="Ilkka Rinne" w:date="2022-10-25T14:58:00Z">
          <w:r w:rsidRPr="00744E28" w:rsidDel="00744E28">
            <w:rPr>
              <w:rStyle w:val="Hyperlink"/>
              <w:rFonts w:eastAsia="Times New Roman"/>
              <w:noProof/>
            </w:rPr>
            <w:delText>10.4.6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relatedCollection</w:delText>
          </w:r>
          <w:r w:rsidDel="00744E28">
            <w:rPr>
              <w:noProof/>
              <w:webHidden/>
            </w:rPr>
            <w:tab/>
            <w:delText>60</w:delText>
          </w:r>
        </w:del>
      </w:ins>
    </w:p>
    <w:p w14:paraId="7985311F" w14:textId="5561B4FC" w:rsidR="00EA1FB2" w:rsidDel="00744E28" w:rsidRDefault="00EA1FB2">
      <w:pPr>
        <w:pStyle w:val="TOC2"/>
        <w:rPr>
          <w:ins w:id="1783" w:author="Ilkka Rinne [2]" w:date="2022-09-06T16:09:00Z"/>
          <w:del w:id="1784" w:author="Ilkka Rinne" w:date="2022-10-25T14:58:00Z"/>
          <w:rFonts w:asciiTheme="minorHAnsi" w:eastAsiaTheme="minorEastAsia" w:hAnsiTheme="minorHAnsi" w:cstheme="minorBidi"/>
          <w:b w:val="0"/>
          <w:noProof/>
          <w:sz w:val="24"/>
          <w:szCs w:val="24"/>
          <w:lang w:eastAsia="en-GB"/>
        </w:rPr>
      </w:pPr>
      <w:ins w:id="1785" w:author="Ilkka Rinne [2]" w:date="2022-09-06T16:09:00Z">
        <w:del w:id="1786" w:author="Ilkka Rinne" w:date="2022-10-25T14:58:00Z">
          <w:r w:rsidRPr="00744E28" w:rsidDel="00744E28">
            <w:rPr>
              <w:rStyle w:val="Hyperlink"/>
              <w:rFonts w:eastAsia="Times New Roman"/>
              <w:noProof/>
            </w:rPr>
            <w:delText>10.5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ObservingCapability</w:delText>
          </w:r>
          <w:r w:rsidDel="00744E28">
            <w:rPr>
              <w:noProof/>
              <w:webHidden/>
            </w:rPr>
            <w:tab/>
            <w:delText>61</w:delText>
          </w:r>
        </w:del>
      </w:ins>
    </w:p>
    <w:p w14:paraId="05BA679A" w14:textId="151DC39E" w:rsidR="00EA1FB2" w:rsidDel="00744E28" w:rsidRDefault="00EA1FB2">
      <w:pPr>
        <w:pStyle w:val="TOC3"/>
        <w:rPr>
          <w:ins w:id="1787" w:author="Ilkka Rinne [2]" w:date="2022-09-06T16:09:00Z"/>
          <w:del w:id="1788" w:author="Ilkka Rinne" w:date="2022-10-25T14:58:00Z"/>
          <w:rFonts w:asciiTheme="minorHAnsi" w:eastAsiaTheme="minorEastAsia" w:hAnsiTheme="minorHAnsi" w:cstheme="minorBidi"/>
          <w:b w:val="0"/>
          <w:noProof/>
          <w:sz w:val="24"/>
          <w:szCs w:val="24"/>
          <w:lang w:eastAsia="en-GB"/>
        </w:rPr>
      </w:pPr>
      <w:ins w:id="1789" w:author="Ilkka Rinne [2]" w:date="2022-09-06T16:09:00Z">
        <w:del w:id="1790" w:author="Ilkka Rinne" w:date="2022-10-25T14:58:00Z">
          <w:r w:rsidRPr="00744E28" w:rsidDel="00744E28">
            <w:rPr>
              <w:rStyle w:val="Hyperlink"/>
              <w:rFonts w:eastAsia="Times New Roman"/>
              <w:noProof/>
            </w:rPr>
            <w:delText>10.5.1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ObservingCapability Requirements Class</w:delText>
          </w:r>
          <w:r w:rsidDel="00744E28">
            <w:rPr>
              <w:noProof/>
              <w:webHidden/>
            </w:rPr>
            <w:tab/>
            <w:delText>61</w:delText>
          </w:r>
        </w:del>
      </w:ins>
    </w:p>
    <w:p w14:paraId="5B2543CE" w14:textId="0D980A4D" w:rsidR="00EA1FB2" w:rsidDel="00744E28" w:rsidRDefault="00EA1FB2">
      <w:pPr>
        <w:pStyle w:val="TOC3"/>
        <w:rPr>
          <w:ins w:id="1791" w:author="Ilkka Rinne [2]" w:date="2022-09-06T16:09:00Z"/>
          <w:del w:id="1792" w:author="Ilkka Rinne" w:date="2022-10-25T14:58:00Z"/>
          <w:rFonts w:asciiTheme="minorHAnsi" w:eastAsiaTheme="minorEastAsia" w:hAnsiTheme="minorHAnsi" w:cstheme="minorBidi"/>
          <w:b w:val="0"/>
          <w:noProof/>
          <w:sz w:val="24"/>
          <w:szCs w:val="24"/>
          <w:lang w:eastAsia="en-GB"/>
        </w:rPr>
      </w:pPr>
      <w:ins w:id="1793" w:author="Ilkka Rinne [2]" w:date="2022-09-06T16:09:00Z">
        <w:del w:id="1794" w:author="Ilkka Rinne" w:date="2022-10-25T14:58:00Z">
          <w:r w:rsidRPr="00744E28" w:rsidDel="00744E28">
            <w:rPr>
              <w:rStyle w:val="Hyperlink"/>
              <w:rFonts w:eastAsia="Times New Roman"/>
              <w:noProof/>
            </w:rPr>
            <w:delText>10.5.2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ObservingCapability</w:delText>
          </w:r>
          <w:r w:rsidDel="00744E28">
            <w:rPr>
              <w:noProof/>
              <w:webHidden/>
            </w:rPr>
            <w:tab/>
            <w:delText>63</w:delText>
          </w:r>
        </w:del>
      </w:ins>
    </w:p>
    <w:p w14:paraId="3FA70CE7" w14:textId="6A16154D" w:rsidR="00EA1FB2" w:rsidDel="00744E28" w:rsidRDefault="00EA1FB2">
      <w:pPr>
        <w:pStyle w:val="TOC2"/>
        <w:rPr>
          <w:ins w:id="1795" w:author="Ilkka Rinne [2]" w:date="2022-09-06T16:09:00Z"/>
          <w:del w:id="1796" w:author="Ilkka Rinne" w:date="2022-10-25T14:58:00Z"/>
          <w:rFonts w:asciiTheme="minorHAnsi" w:eastAsiaTheme="minorEastAsia" w:hAnsiTheme="minorHAnsi" w:cstheme="minorBidi"/>
          <w:b w:val="0"/>
          <w:noProof/>
          <w:sz w:val="24"/>
          <w:szCs w:val="24"/>
          <w:lang w:eastAsia="en-GB"/>
        </w:rPr>
      </w:pPr>
      <w:ins w:id="1797" w:author="Ilkka Rinne [2]" w:date="2022-09-06T16:09:00Z">
        <w:del w:id="1798" w:author="Ilkka Rinne" w:date="2022-10-25T14:58:00Z">
          <w:r w:rsidRPr="00744E28" w:rsidDel="00744E28">
            <w:rPr>
              <w:rStyle w:val="Hyperlink"/>
              <w:rFonts w:eastAsia="Times New Roman"/>
              <w:noProof/>
            </w:rPr>
            <w:delText>10.6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ObservableProperty</w:delText>
          </w:r>
          <w:r w:rsidDel="00744E28">
            <w:rPr>
              <w:noProof/>
              <w:webHidden/>
            </w:rPr>
            <w:tab/>
            <w:delText>64</w:delText>
          </w:r>
        </w:del>
      </w:ins>
    </w:p>
    <w:p w14:paraId="06A6D64F" w14:textId="31DC1246" w:rsidR="00EA1FB2" w:rsidDel="00744E28" w:rsidRDefault="00EA1FB2">
      <w:pPr>
        <w:pStyle w:val="TOC3"/>
        <w:rPr>
          <w:ins w:id="1799" w:author="Ilkka Rinne [2]" w:date="2022-09-06T16:09:00Z"/>
          <w:del w:id="1800" w:author="Ilkka Rinne" w:date="2022-10-25T14:58:00Z"/>
          <w:rFonts w:asciiTheme="minorHAnsi" w:eastAsiaTheme="minorEastAsia" w:hAnsiTheme="minorHAnsi" w:cstheme="minorBidi"/>
          <w:b w:val="0"/>
          <w:noProof/>
          <w:sz w:val="24"/>
          <w:szCs w:val="24"/>
          <w:lang w:eastAsia="en-GB"/>
        </w:rPr>
      </w:pPr>
      <w:ins w:id="1801" w:author="Ilkka Rinne [2]" w:date="2022-09-06T16:09:00Z">
        <w:del w:id="1802" w:author="Ilkka Rinne" w:date="2022-10-25T14:58:00Z">
          <w:r w:rsidRPr="00744E28" w:rsidDel="00744E28">
            <w:rPr>
              <w:rStyle w:val="Hyperlink"/>
              <w:rFonts w:eastAsia="Times New Roman"/>
              <w:noProof/>
            </w:rPr>
            <w:delText>10.6.1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ObservableProperty Requirements Class</w:delText>
          </w:r>
          <w:r w:rsidDel="00744E28">
            <w:rPr>
              <w:noProof/>
              <w:webHidden/>
            </w:rPr>
            <w:tab/>
            <w:delText>64</w:delText>
          </w:r>
        </w:del>
      </w:ins>
    </w:p>
    <w:p w14:paraId="497846C0" w14:textId="63F0F5BE" w:rsidR="00EA1FB2" w:rsidDel="00744E28" w:rsidRDefault="00EA1FB2">
      <w:pPr>
        <w:pStyle w:val="TOC2"/>
        <w:rPr>
          <w:ins w:id="1803" w:author="Ilkka Rinne [2]" w:date="2022-09-06T16:09:00Z"/>
          <w:del w:id="1804" w:author="Ilkka Rinne" w:date="2022-10-25T14:58:00Z"/>
          <w:rFonts w:asciiTheme="minorHAnsi" w:eastAsiaTheme="minorEastAsia" w:hAnsiTheme="minorHAnsi" w:cstheme="minorBidi"/>
          <w:b w:val="0"/>
          <w:noProof/>
          <w:sz w:val="24"/>
          <w:szCs w:val="24"/>
          <w:lang w:eastAsia="en-GB"/>
        </w:rPr>
      </w:pPr>
      <w:ins w:id="1805" w:author="Ilkka Rinne [2]" w:date="2022-09-06T16:09:00Z">
        <w:del w:id="1806" w:author="Ilkka Rinne" w:date="2022-10-25T14:58:00Z">
          <w:r w:rsidRPr="00744E28" w:rsidDel="00744E28">
            <w:rPr>
              <w:rStyle w:val="Hyperlink"/>
              <w:rFonts w:eastAsia="Times New Roman"/>
              <w:noProof/>
            </w:rPr>
            <w:delText>10.7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ObservingProcedure</w:delText>
          </w:r>
          <w:r w:rsidDel="00744E28">
            <w:rPr>
              <w:noProof/>
              <w:webHidden/>
            </w:rPr>
            <w:tab/>
            <w:delText>65</w:delText>
          </w:r>
        </w:del>
      </w:ins>
    </w:p>
    <w:p w14:paraId="263F1A7B" w14:textId="6B64056D" w:rsidR="00EA1FB2" w:rsidDel="00744E28" w:rsidRDefault="00EA1FB2">
      <w:pPr>
        <w:pStyle w:val="TOC3"/>
        <w:rPr>
          <w:ins w:id="1807" w:author="Ilkka Rinne [2]" w:date="2022-09-06T16:09:00Z"/>
          <w:del w:id="1808" w:author="Ilkka Rinne" w:date="2022-10-25T14:58:00Z"/>
          <w:rFonts w:asciiTheme="minorHAnsi" w:eastAsiaTheme="minorEastAsia" w:hAnsiTheme="minorHAnsi" w:cstheme="minorBidi"/>
          <w:b w:val="0"/>
          <w:noProof/>
          <w:sz w:val="24"/>
          <w:szCs w:val="24"/>
          <w:lang w:eastAsia="en-GB"/>
        </w:rPr>
      </w:pPr>
      <w:ins w:id="1809" w:author="Ilkka Rinne [2]" w:date="2022-09-06T16:09:00Z">
        <w:del w:id="1810" w:author="Ilkka Rinne" w:date="2022-10-25T14:58:00Z">
          <w:r w:rsidRPr="00744E28" w:rsidDel="00744E28">
            <w:rPr>
              <w:rStyle w:val="Hyperlink"/>
              <w:rFonts w:eastAsia="Times New Roman"/>
              <w:noProof/>
            </w:rPr>
            <w:delText>10.7.1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ObservingProcedure Requirements Class</w:delText>
          </w:r>
          <w:r w:rsidDel="00744E28">
            <w:rPr>
              <w:noProof/>
              <w:webHidden/>
            </w:rPr>
            <w:tab/>
            <w:delText>65</w:delText>
          </w:r>
        </w:del>
      </w:ins>
    </w:p>
    <w:p w14:paraId="5DE79548" w14:textId="4901FA8A" w:rsidR="00EA1FB2" w:rsidDel="00744E28" w:rsidRDefault="00EA1FB2">
      <w:pPr>
        <w:pStyle w:val="TOC2"/>
        <w:rPr>
          <w:ins w:id="1811" w:author="Ilkka Rinne [2]" w:date="2022-09-06T16:09:00Z"/>
          <w:del w:id="1812" w:author="Ilkka Rinne" w:date="2022-10-25T14:58:00Z"/>
          <w:rFonts w:asciiTheme="minorHAnsi" w:eastAsiaTheme="minorEastAsia" w:hAnsiTheme="minorHAnsi" w:cstheme="minorBidi"/>
          <w:b w:val="0"/>
          <w:noProof/>
          <w:sz w:val="24"/>
          <w:szCs w:val="24"/>
          <w:lang w:eastAsia="en-GB"/>
        </w:rPr>
      </w:pPr>
      <w:ins w:id="1813" w:author="Ilkka Rinne [2]" w:date="2022-09-06T16:09:00Z">
        <w:del w:id="1814" w:author="Ilkka Rinne" w:date="2022-10-25T14:58:00Z">
          <w:r w:rsidRPr="00744E28" w:rsidDel="00744E28">
            <w:rPr>
              <w:rStyle w:val="Hyperlink"/>
              <w:rFonts w:eastAsia="Times New Roman"/>
              <w:noProof/>
            </w:rPr>
            <w:delText>10.8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Observer</w:delText>
          </w:r>
          <w:r w:rsidDel="00744E28">
            <w:rPr>
              <w:noProof/>
              <w:webHidden/>
            </w:rPr>
            <w:tab/>
            <w:delText>67</w:delText>
          </w:r>
        </w:del>
      </w:ins>
    </w:p>
    <w:p w14:paraId="1856D8A1" w14:textId="08AF97F0" w:rsidR="00EA1FB2" w:rsidDel="00744E28" w:rsidRDefault="00EA1FB2">
      <w:pPr>
        <w:pStyle w:val="TOC3"/>
        <w:rPr>
          <w:ins w:id="1815" w:author="Ilkka Rinne [2]" w:date="2022-09-06T16:09:00Z"/>
          <w:del w:id="1816" w:author="Ilkka Rinne" w:date="2022-10-25T14:58:00Z"/>
          <w:rFonts w:asciiTheme="minorHAnsi" w:eastAsiaTheme="minorEastAsia" w:hAnsiTheme="minorHAnsi" w:cstheme="minorBidi"/>
          <w:b w:val="0"/>
          <w:noProof/>
          <w:sz w:val="24"/>
          <w:szCs w:val="24"/>
          <w:lang w:eastAsia="en-GB"/>
        </w:rPr>
      </w:pPr>
      <w:ins w:id="1817" w:author="Ilkka Rinne [2]" w:date="2022-09-06T16:09:00Z">
        <w:del w:id="1818" w:author="Ilkka Rinne" w:date="2022-10-25T14:58:00Z">
          <w:r w:rsidRPr="00744E28" w:rsidDel="00744E28">
            <w:rPr>
              <w:rStyle w:val="Hyperlink"/>
              <w:rFonts w:eastAsia="Times New Roman"/>
              <w:noProof/>
            </w:rPr>
            <w:delText>10.8.1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Observer Requirements Class</w:delText>
          </w:r>
          <w:r w:rsidDel="00744E28">
            <w:rPr>
              <w:noProof/>
              <w:webHidden/>
            </w:rPr>
            <w:tab/>
            <w:delText>67</w:delText>
          </w:r>
        </w:del>
      </w:ins>
    </w:p>
    <w:p w14:paraId="56C15A6D" w14:textId="324E2AEF" w:rsidR="00EA1FB2" w:rsidDel="00744E28" w:rsidRDefault="00EA1FB2">
      <w:pPr>
        <w:pStyle w:val="TOC2"/>
        <w:rPr>
          <w:ins w:id="1819" w:author="Ilkka Rinne [2]" w:date="2022-09-06T16:09:00Z"/>
          <w:del w:id="1820" w:author="Ilkka Rinne" w:date="2022-10-25T14:58:00Z"/>
          <w:rFonts w:asciiTheme="minorHAnsi" w:eastAsiaTheme="minorEastAsia" w:hAnsiTheme="minorHAnsi" w:cstheme="minorBidi"/>
          <w:b w:val="0"/>
          <w:noProof/>
          <w:sz w:val="24"/>
          <w:szCs w:val="24"/>
          <w:lang w:eastAsia="en-GB"/>
        </w:rPr>
      </w:pPr>
      <w:ins w:id="1821" w:author="Ilkka Rinne [2]" w:date="2022-09-06T16:09:00Z">
        <w:del w:id="1822" w:author="Ilkka Rinne" w:date="2022-10-25T14:58:00Z">
          <w:r w:rsidRPr="00744E28" w:rsidDel="00744E28">
            <w:rPr>
              <w:rStyle w:val="Hyperlink"/>
              <w:rFonts w:eastAsia="Times New Roman"/>
              <w:noProof/>
            </w:rPr>
            <w:delText>10.9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Host</w:delText>
          </w:r>
          <w:r w:rsidDel="00744E28">
            <w:rPr>
              <w:noProof/>
              <w:webHidden/>
            </w:rPr>
            <w:tab/>
            <w:delText>68</w:delText>
          </w:r>
        </w:del>
      </w:ins>
    </w:p>
    <w:p w14:paraId="52B6DB71" w14:textId="5FC4AFF6" w:rsidR="00EA1FB2" w:rsidDel="00744E28" w:rsidRDefault="00EA1FB2">
      <w:pPr>
        <w:pStyle w:val="TOC3"/>
        <w:rPr>
          <w:ins w:id="1823" w:author="Ilkka Rinne [2]" w:date="2022-09-06T16:09:00Z"/>
          <w:del w:id="1824" w:author="Ilkka Rinne" w:date="2022-10-25T14:58:00Z"/>
          <w:rFonts w:asciiTheme="minorHAnsi" w:eastAsiaTheme="minorEastAsia" w:hAnsiTheme="minorHAnsi" w:cstheme="minorBidi"/>
          <w:b w:val="0"/>
          <w:noProof/>
          <w:sz w:val="24"/>
          <w:szCs w:val="24"/>
          <w:lang w:eastAsia="en-GB"/>
        </w:rPr>
      </w:pPr>
      <w:ins w:id="1825" w:author="Ilkka Rinne [2]" w:date="2022-09-06T16:09:00Z">
        <w:del w:id="1826" w:author="Ilkka Rinne" w:date="2022-10-25T14:58:00Z">
          <w:r w:rsidRPr="00744E28" w:rsidDel="00744E28">
            <w:rPr>
              <w:rStyle w:val="Hyperlink"/>
              <w:rFonts w:eastAsia="Times New Roman"/>
              <w:noProof/>
            </w:rPr>
            <w:delText>10.9.1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Host Requirements Class</w:delText>
          </w:r>
          <w:r w:rsidDel="00744E28">
            <w:rPr>
              <w:noProof/>
              <w:webHidden/>
            </w:rPr>
            <w:tab/>
            <w:delText>68</w:delText>
          </w:r>
        </w:del>
      </w:ins>
    </w:p>
    <w:p w14:paraId="4C0D61B4" w14:textId="62DC0BA9" w:rsidR="00EA1FB2" w:rsidDel="00744E28" w:rsidRDefault="00EA1FB2">
      <w:pPr>
        <w:pStyle w:val="TOC2"/>
        <w:rPr>
          <w:ins w:id="1827" w:author="Ilkka Rinne [2]" w:date="2022-09-06T16:09:00Z"/>
          <w:del w:id="1828" w:author="Ilkka Rinne" w:date="2022-10-25T14:58:00Z"/>
          <w:rFonts w:asciiTheme="minorHAnsi" w:eastAsiaTheme="minorEastAsia" w:hAnsiTheme="minorHAnsi" w:cstheme="minorBidi"/>
          <w:b w:val="0"/>
          <w:noProof/>
          <w:sz w:val="24"/>
          <w:szCs w:val="24"/>
          <w:lang w:eastAsia="en-GB"/>
        </w:rPr>
      </w:pPr>
      <w:ins w:id="1829" w:author="Ilkka Rinne [2]" w:date="2022-09-06T16:09:00Z">
        <w:del w:id="1830" w:author="Ilkka Rinne" w:date="2022-10-25T14:58:00Z">
          <w:r w:rsidRPr="00744E28" w:rsidDel="00744E28">
            <w:rPr>
              <w:rStyle w:val="Hyperlink"/>
              <w:rFonts w:eastAsia="Times New Roman"/>
              <w:noProof/>
            </w:rPr>
            <w:delText>10.10</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Deployment</w:delText>
          </w:r>
          <w:r w:rsidDel="00744E28">
            <w:rPr>
              <w:noProof/>
              <w:webHidden/>
            </w:rPr>
            <w:tab/>
            <w:delText>70</w:delText>
          </w:r>
        </w:del>
      </w:ins>
    </w:p>
    <w:p w14:paraId="386A268F" w14:textId="293DEF58" w:rsidR="00EA1FB2" w:rsidDel="00744E28" w:rsidRDefault="00EA1FB2">
      <w:pPr>
        <w:pStyle w:val="TOC3"/>
        <w:tabs>
          <w:tab w:val="left" w:pos="1200"/>
        </w:tabs>
        <w:rPr>
          <w:ins w:id="1831" w:author="Ilkka Rinne [2]" w:date="2022-09-06T16:09:00Z"/>
          <w:del w:id="1832" w:author="Ilkka Rinne" w:date="2022-10-25T14:58:00Z"/>
          <w:rFonts w:asciiTheme="minorHAnsi" w:eastAsiaTheme="minorEastAsia" w:hAnsiTheme="minorHAnsi" w:cstheme="minorBidi"/>
          <w:b w:val="0"/>
          <w:noProof/>
          <w:sz w:val="24"/>
          <w:szCs w:val="24"/>
          <w:lang w:eastAsia="en-GB"/>
        </w:rPr>
      </w:pPr>
      <w:ins w:id="1833" w:author="Ilkka Rinne [2]" w:date="2022-09-06T16:09:00Z">
        <w:del w:id="1834" w:author="Ilkka Rinne" w:date="2022-10-25T14:58:00Z">
          <w:r w:rsidRPr="00744E28" w:rsidDel="00744E28">
            <w:rPr>
              <w:rStyle w:val="Hyperlink"/>
              <w:rFonts w:eastAsia="Times New Roman"/>
              <w:noProof/>
            </w:rPr>
            <w:delText>10.10.1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Deployment Requirements Class</w:delText>
          </w:r>
          <w:r w:rsidDel="00744E28">
            <w:rPr>
              <w:noProof/>
              <w:webHidden/>
            </w:rPr>
            <w:tab/>
            <w:delText>70</w:delText>
          </w:r>
        </w:del>
      </w:ins>
    </w:p>
    <w:p w14:paraId="5B561291" w14:textId="1A24DAA0" w:rsidR="00EA1FB2" w:rsidDel="00744E28" w:rsidRDefault="00EA1FB2">
      <w:pPr>
        <w:pStyle w:val="TOC2"/>
        <w:rPr>
          <w:ins w:id="1835" w:author="Ilkka Rinne [2]" w:date="2022-09-06T16:09:00Z"/>
          <w:del w:id="1836" w:author="Ilkka Rinne" w:date="2022-10-25T14:58:00Z"/>
          <w:rFonts w:asciiTheme="minorHAnsi" w:eastAsiaTheme="minorEastAsia" w:hAnsiTheme="minorHAnsi" w:cstheme="minorBidi"/>
          <w:b w:val="0"/>
          <w:noProof/>
          <w:sz w:val="24"/>
          <w:szCs w:val="24"/>
          <w:lang w:eastAsia="en-GB"/>
        </w:rPr>
      </w:pPr>
      <w:ins w:id="1837" w:author="Ilkka Rinne [2]" w:date="2022-09-06T16:09:00Z">
        <w:del w:id="1838" w:author="Ilkka Rinne" w:date="2022-10-25T14:58:00Z">
          <w:r w:rsidRPr="00744E28" w:rsidDel="00744E28">
            <w:rPr>
              <w:rStyle w:val="Hyperlink"/>
              <w:rFonts w:eastAsia="Times New Roman"/>
              <w:noProof/>
            </w:rPr>
            <w:delText>10.11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GenericDomainFeature</w:delText>
          </w:r>
          <w:r w:rsidDel="00744E28">
            <w:rPr>
              <w:noProof/>
              <w:webHidden/>
            </w:rPr>
            <w:tab/>
            <w:delText>72</w:delText>
          </w:r>
        </w:del>
      </w:ins>
    </w:p>
    <w:p w14:paraId="10131D9E" w14:textId="73AE6D98" w:rsidR="00EA1FB2" w:rsidDel="00744E28" w:rsidRDefault="00EA1FB2">
      <w:pPr>
        <w:pStyle w:val="TOC3"/>
        <w:tabs>
          <w:tab w:val="left" w:pos="1200"/>
        </w:tabs>
        <w:rPr>
          <w:ins w:id="1839" w:author="Ilkka Rinne [2]" w:date="2022-09-06T16:09:00Z"/>
          <w:del w:id="1840" w:author="Ilkka Rinne" w:date="2022-10-25T14:58:00Z"/>
          <w:rFonts w:asciiTheme="minorHAnsi" w:eastAsiaTheme="minorEastAsia" w:hAnsiTheme="minorHAnsi" w:cstheme="minorBidi"/>
          <w:b w:val="0"/>
          <w:noProof/>
          <w:sz w:val="24"/>
          <w:szCs w:val="24"/>
          <w:lang w:eastAsia="en-GB"/>
        </w:rPr>
      </w:pPr>
      <w:ins w:id="1841" w:author="Ilkka Rinne [2]" w:date="2022-09-06T16:09:00Z">
        <w:del w:id="1842" w:author="Ilkka Rinne" w:date="2022-10-25T14:58:00Z">
          <w:r w:rsidRPr="00744E28" w:rsidDel="00744E28">
            <w:rPr>
              <w:rStyle w:val="Hyperlink"/>
              <w:rFonts w:eastAsia="Times New Roman"/>
              <w:noProof/>
            </w:rPr>
            <w:delText>10.11.1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GenericDomainFeature Requirements Class</w:delText>
          </w:r>
          <w:r w:rsidDel="00744E28">
            <w:rPr>
              <w:noProof/>
              <w:webHidden/>
            </w:rPr>
            <w:tab/>
            <w:delText>72</w:delText>
          </w:r>
        </w:del>
      </w:ins>
    </w:p>
    <w:p w14:paraId="4864012D" w14:textId="0375F8B7" w:rsidR="00EA1FB2" w:rsidDel="00744E28" w:rsidRDefault="00EA1FB2">
      <w:pPr>
        <w:pStyle w:val="TOC3"/>
        <w:tabs>
          <w:tab w:val="left" w:pos="1200"/>
        </w:tabs>
        <w:rPr>
          <w:ins w:id="1843" w:author="Ilkka Rinne [2]" w:date="2022-09-06T16:09:00Z"/>
          <w:del w:id="1844" w:author="Ilkka Rinne" w:date="2022-10-25T14:58:00Z"/>
          <w:rFonts w:asciiTheme="minorHAnsi" w:eastAsiaTheme="minorEastAsia" w:hAnsiTheme="minorHAnsi" w:cstheme="minorBidi"/>
          <w:b w:val="0"/>
          <w:noProof/>
          <w:sz w:val="24"/>
          <w:szCs w:val="24"/>
          <w:lang w:eastAsia="en-GB"/>
        </w:rPr>
      </w:pPr>
      <w:ins w:id="1845" w:author="Ilkka Rinne [2]" w:date="2022-09-06T16:09:00Z">
        <w:del w:id="1846" w:author="Ilkka Rinne" w:date="2022-10-25T14:58:00Z">
          <w:r w:rsidRPr="00744E28" w:rsidDel="00744E28">
            <w:rPr>
              <w:rStyle w:val="Hyperlink"/>
              <w:rFonts w:eastAsia="Times New Roman"/>
              <w:noProof/>
            </w:rPr>
            <w:delText>10.11.2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GenericDomainFeature</w:delText>
          </w:r>
          <w:r w:rsidDel="00744E28">
            <w:rPr>
              <w:noProof/>
              <w:webHidden/>
            </w:rPr>
            <w:tab/>
            <w:delText>74</w:delText>
          </w:r>
        </w:del>
      </w:ins>
    </w:p>
    <w:p w14:paraId="3F8DFFD4" w14:textId="5EFFBC4F" w:rsidR="00EA1FB2" w:rsidDel="00744E28" w:rsidRDefault="00EA1FB2">
      <w:pPr>
        <w:pStyle w:val="TOC2"/>
        <w:rPr>
          <w:ins w:id="1847" w:author="Ilkka Rinne [2]" w:date="2022-09-06T16:09:00Z"/>
          <w:del w:id="1848" w:author="Ilkka Rinne" w:date="2022-10-25T14:58:00Z"/>
          <w:rFonts w:asciiTheme="minorHAnsi" w:eastAsiaTheme="minorEastAsia" w:hAnsiTheme="minorHAnsi" w:cstheme="minorBidi"/>
          <w:b w:val="0"/>
          <w:noProof/>
          <w:sz w:val="24"/>
          <w:szCs w:val="24"/>
          <w:lang w:eastAsia="en-GB"/>
        </w:rPr>
      </w:pPr>
      <w:ins w:id="1849" w:author="Ilkka Rinne [2]" w:date="2022-09-06T16:09:00Z">
        <w:del w:id="1850" w:author="Ilkka Rinne" w:date="2022-10-25T14:58:00Z">
          <w:r w:rsidRPr="00744E28" w:rsidDel="00744E28">
            <w:rPr>
              <w:rStyle w:val="Hyperlink"/>
              <w:rFonts w:eastAsia="Times New Roman"/>
              <w:noProof/>
            </w:rPr>
            <w:delText>10.12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Codelists</w:delText>
          </w:r>
          <w:r w:rsidDel="00744E28">
            <w:rPr>
              <w:noProof/>
              <w:webHidden/>
            </w:rPr>
            <w:tab/>
            <w:delText>74</w:delText>
          </w:r>
        </w:del>
      </w:ins>
    </w:p>
    <w:p w14:paraId="459C31BF" w14:textId="1D7C027C" w:rsidR="00EA1FB2" w:rsidDel="00744E28" w:rsidRDefault="00EA1FB2">
      <w:pPr>
        <w:pStyle w:val="TOC3"/>
        <w:tabs>
          <w:tab w:val="left" w:pos="1200"/>
        </w:tabs>
        <w:rPr>
          <w:ins w:id="1851" w:author="Ilkka Rinne [2]" w:date="2022-09-06T16:09:00Z"/>
          <w:del w:id="1852" w:author="Ilkka Rinne" w:date="2022-10-25T14:58:00Z"/>
          <w:rFonts w:asciiTheme="minorHAnsi" w:eastAsiaTheme="minorEastAsia" w:hAnsiTheme="minorHAnsi" w:cstheme="minorBidi"/>
          <w:b w:val="0"/>
          <w:noProof/>
          <w:sz w:val="24"/>
          <w:szCs w:val="24"/>
          <w:lang w:eastAsia="en-GB"/>
        </w:rPr>
      </w:pPr>
      <w:ins w:id="1853" w:author="Ilkka Rinne [2]" w:date="2022-09-06T16:09:00Z">
        <w:del w:id="1854" w:author="Ilkka Rinne" w:date="2022-10-25T14:58:00Z">
          <w:r w:rsidRPr="00744E28" w:rsidDel="00744E28">
            <w:rPr>
              <w:rStyle w:val="Hyperlink"/>
              <w:rFonts w:eastAsia="Times New Roman"/>
              <w:noProof/>
            </w:rPr>
            <w:delText>10.12.1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AbstractObservationCollectionType</w:delText>
          </w:r>
          <w:r w:rsidDel="00744E28">
            <w:rPr>
              <w:noProof/>
              <w:webHidden/>
            </w:rPr>
            <w:tab/>
            <w:delText>74</w:delText>
          </w:r>
        </w:del>
      </w:ins>
    </w:p>
    <w:p w14:paraId="142D3C0A" w14:textId="02A8E68F" w:rsidR="00EA1FB2" w:rsidDel="00744E28" w:rsidRDefault="00EA1FB2">
      <w:pPr>
        <w:pStyle w:val="TOC3"/>
        <w:tabs>
          <w:tab w:val="left" w:pos="1200"/>
        </w:tabs>
        <w:rPr>
          <w:ins w:id="1855" w:author="Ilkka Rinne [2]" w:date="2022-09-06T16:09:00Z"/>
          <w:del w:id="1856" w:author="Ilkka Rinne" w:date="2022-10-25T14:58:00Z"/>
          <w:rFonts w:asciiTheme="minorHAnsi" w:eastAsiaTheme="minorEastAsia" w:hAnsiTheme="minorHAnsi" w:cstheme="minorBidi"/>
          <w:b w:val="0"/>
          <w:noProof/>
          <w:sz w:val="24"/>
          <w:szCs w:val="24"/>
          <w:lang w:eastAsia="en-GB"/>
        </w:rPr>
      </w:pPr>
      <w:ins w:id="1857" w:author="Ilkka Rinne [2]" w:date="2022-09-06T16:09:00Z">
        <w:del w:id="1858" w:author="Ilkka Rinne" w:date="2022-10-25T14:58:00Z">
          <w:r w:rsidRPr="00744E28" w:rsidDel="00744E28">
            <w:rPr>
              <w:rStyle w:val="Hyperlink"/>
              <w:rFonts w:eastAsia="Times New Roman"/>
              <w:noProof/>
            </w:rPr>
            <w:delText>10.12.2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ObservationCollectionType</w:delText>
          </w:r>
          <w:r w:rsidDel="00744E28">
            <w:rPr>
              <w:noProof/>
              <w:webHidden/>
            </w:rPr>
            <w:tab/>
            <w:delText>74</w:delText>
          </w:r>
        </w:del>
      </w:ins>
    </w:p>
    <w:p w14:paraId="26650255" w14:textId="7B79DFA9" w:rsidR="00EA1FB2" w:rsidDel="00744E28" w:rsidRDefault="00EA1FB2">
      <w:pPr>
        <w:pStyle w:val="TOC3"/>
        <w:tabs>
          <w:tab w:val="left" w:pos="1200"/>
        </w:tabs>
        <w:rPr>
          <w:ins w:id="1859" w:author="Ilkka Rinne [2]" w:date="2022-09-06T16:09:00Z"/>
          <w:del w:id="1860" w:author="Ilkka Rinne" w:date="2022-10-25T14:58:00Z"/>
          <w:rFonts w:asciiTheme="minorHAnsi" w:eastAsiaTheme="minorEastAsia" w:hAnsiTheme="minorHAnsi" w:cstheme="minorBidi"/>
          <w:b w:val="0"/>
          <w:noProof/>
          <w:sz w:val="24"/>
          <w:szCs w:val="24"/>
          <w:lang w:eastAsia="en-GB"/>
        </w:rPr>
      </w:pPr>
      <w:ins w:id="1861" w:author="Ilkka Rinne [2]" w:date="2022-09-06T16:09:00Z">
        <w:del w:id="1862" w:author="Ilkka Rinne" w:date="2022-10-25T14:58:00Z">
          <w:r w:rsidRPr="00744E28" w:rsidDel="00744E28">
            <w:rPr>
              <w:rStyle w:val="Hyperlink"/>
              <w:rFonts w:eastAsia="Times New Roman"/>
              <w:noProof/>
            </w:rPr>
            <w:delText>10.12.3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ObservationTypeByResultType</w:delText>
          </w:r>
          <w:r w:rsidDel="00744E28">
            <w:rPr>
              <w:noProof/>
              <w:webHidden/>
            </w:rPr>
            <w:tab/>
            <w:delText>76</w:delText>
          </w:r>
        </w:del>
      </w:ins>
    </w:p>
    <w:p w14:paraId="0C174149" w14:textId="6495D566" w:rsidR="00EA1FB2" w:rsidDel="00744E28" w:rsidRDefault="00EA1FB2">
      <w:pPr>
        <w:pStyle w:val="TOC1"/>
        <w:rPr>
          <w:ins w:id="1863" w:author="Ilkka Rinne [2]" w:date="2022-09-06T16:09:00Z"/>
          <w:del w:id="1864" w:author="Ilkka Rinne" w:date="2022-10-25T14:58:00Z"/>
          <w:rFonts w:asciiTheme="minorHAnsi" w:eastAsiaTheme="minorEastAsia" w:hAnsiTheme="minorHAnsi" w:cstheme="minorBidi"/>
          <w:b w:val="0"/>
          <w:noProof/>
          <w:sz w:val="24"/>
          <w:szCs w:val="24"/>
          <w:lang w:eastAsia="en-GB"/>
        </w:rPr>
      </w:pPr>
      <w:ins w:id="1865" w:author="Ilkka Rinne [2]" w:date="2022-09-06T16:09:00Z">
        <w:del w:id="1866" w:author="Ilkka Rinne" w:date="2022-10-25T14:58:00Z">
          <w:r w:rsidRPr="00744E28" w:rsidDel="00744E28">
            <w:rPr>
              <w:rStyle w:val="Hyperlink"/>
              <w:rFonts w:eastAsia="Times New Roman"/>
              <w:noProof/>
            </w:rPr>
            <w:delText>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Sample schema</w:delText>
          </w:r>
          <w:r w:rsidDel="00744E28">
            <w:rPr>
              <w:noProof/>
              <w:webHidden/>
            </w:rPr>
            <w:tab/>
            <w:delText>77</w:delText>
          </w:r>
        </w:del>
      </w:ins>
    </w:p>
    <w:p w14:paraId="73304F27" w14:textId="7C47F178" w:rsidR="00EA1FB2" w:rsidDel="00744E28" w:rsidRDefault="00EA1FB2">
      <w:pPr>
        <w:pStyle w:val="TOC2"/>
        <w:rPr>
          <w:ins w:id="1867" w:author="Ilkka Rinne [2]" w:date="2022-09-06T16:09:00Z"/>
          <w:del w:id="1868" w:author="Ilkka Rinne" w:date="2022-10-25T14:58:00Z"/>
          <w:rFonts w:asciiTheme="minorHAnsi" w:eastAsiaTheme="minorEastAsia" w:hAnsiTheme="minorHAnsi" w:cstheme="minorBidi"/>
          <w:b w:val="0"/>
          <w:noProof/>
          <w:sz w:val="24"/>
          <w:szCs w:val="24"/>
          <w:lang w:eastAsia="en-GB"/>
        </w:rPr>
      </w:pPr>
      <w:ins w:id="1869" w:author="Ilkka Rinne [2]" w:date="2022-09-06T16:09:00Z">
        <w:del w:id="1870" w:author="Ilkka Rinne" w:date="2022-10-25T14:58:00Z">
          <w:r w:rsidRPr="00744E28" w:rsidDel="00744E28">
            <w:rPr>
              <w:rStyle w:val="Hyperlink"/>
              <w:rFonts w:eastAsia="Times New Roman"/>
              <w:noProof/>
            </w:rPr>
            <w:delText>11.1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77</w:delText>
          </w:r>
        </w:del>
      </w:ins>
    </w:p>
    <w:p w14:paraId="1F598FDE" w14:textId="28F91472" w:rsidR="00EA1FB2" w:rsidDel="00744E28" w:rsidRDefault="00EA1FB2">
      <w:pPr>
        <w:pStyle w:val="TOC3"/>
        <w:rPr>
          <w:ins w:id="1871" w:author="Ilkka Rinne [2]" w:date="2022-09-06T16:09:00Z"/>
          <w:del w:id="1872" w:author="Ilkka Rinne" w:date="2022-10-25T14:58:00Z"/>
          <w:rFonts w:asciiTheme="minorHAnsi" w:eastAsiaTheme="minorEastAsia" w:hAnsiTheme="minorHAnsi" w:cstheme="minorBidi"/>
          <w:b w:val="0"/>
          <w:noProof/>
          <w:sz w:val="24"/>
          <w:szCs w:val="24"/>
          <w:lang w:eastAsia="en-GB"/>
        </w:rPr>
      </w:pPr>
      <w:ins w:id="1873" w:author="Ilkka Rinne [2]" w:date="2022-09-06T16:09:00Z">
        <w:del w:id="1874" w:author="Ilkka Rinne" w:date="2022-10-25T14:58:00Z">
          <w:r w:rsidRPr="00744E28" w:rsidDel="00744E28">
            <w:rPr>
              <w:rStyle w:val="Hyperlink"/>
              <w:rFonts w:eastAsia="Times New Roman"/>
              <w:noProof/>
            </w:rPr>
            <w:delText>11.1.1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Sample schema model</w:delText>
          </w:r>
          <w:r w:rsidDel="00744E28">
            <w:rPr>
              <w:noProof/>
              <w:webHidden/>
            </w:rPr>
            <w:tab/>
            <w:delText>77</w:delText>
          </w:r>
        </w:del>
      </w:ins>
    </w:p>
    <w:p w14:paraId="49F10580" w14:textId="22606319" w:rsidR="00EA1FB2" w:rsidDel="00744E28" w:rsidRDefault="00EA1FB2">
      <w:pPr>
        <w:pStyle w:val="TOC3"/>
        <w:rPr>
          <w:ins w:id="1875" w:author="Ilkka Rinne [2]" w:date="2022-09-06T16:09:00Z"/>
          <w:del w:id="1876" w:author="Ilkka Rinne" w:date="2022-10-25T14:58:00Z"/>
          <w:rFonts w:asciiTheme="minorHAnsi" w:eastAsiaTheme="minorEastAsia" w:hAnsiTheme="minorHAnsi" w:cstheme="minorBidi"/>
          <w:b w:val="0"/>
          <w:noProof/>
          <w:sz w:val="24"/>
          <w:szCs w:val="24"/>
          <w:lang w:eastAsia="en-GB"/>
        </w:rPr>
      </w:pPr>
      <w:ins w:id="1877" w:author="Ilkka Rinne [2]" w:date="2022-09-06T16:09:00Z">
        <w:del w:id="1878" w:author="Ilkka Rinne" w:date="2022-10-25T14:58:00Z">
          <w:r w:rsidRPr="00744E28" w:rsidDel="00744E28">
            <w:rPr>
              <w:rStyle w:val="Hyperlink"/>
              <w:rFonts w:eastAsia="Times New Roman"/>
              <w:noProof/>
            </w:rPr>
            <w:delText>11.1.2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Conceptual Sample Schema Package Requirements Class</w:delText>
          </w:r>
          <w:r w:rsidDel="00744E28">
            <w:rPr>
              <w:noProof/>
              <w:webHidden/>
            </w:rPr>
            <w:tab/>
            <w:delText>78</w:delText>
          </w:r>
        </w:del>
      </w:ins>
    </w:p>
    <w:p w14:paraId="3E6CCEC6" w14:textId="57A31D84" w:rsidR="00EA1FB2" w:rsidDel="00744E28" w:rsidRDefault="00EA1FB2">
      <w:pPr>
        <w:pStyle w:val="TOC2"/>
        <w:rPr>
          <w:ins w:id="1879" w:author="Ilkka Rinne [2]" w:date="2022-09-06T16:09:00Z"/>
          <w:del w:id="1880" w:author="Ilkka Rinne" w:date="2022-10-25T14:58:00Z"/>
          <w:rFonts w:asciiTheme="minorHAnsi" w:eastAsiaTheme="minorEastAsia" w:hAnsiTheme="minorHAnsi" w:cstheme="minorBidi"/>
          <w:b w:val="0"/>
          <w:noProof/>
          <w:sz w:val="24"/>
          <w:szCs w:val="24"/>
          <w:lang w:eastAsia="en-GB"/>
        </w:rPr>
      </w:pPr>
      <w:ins w:id="1881" w:author="Ilkka Rinne [2]" w:date="2022-09-06T16:09:00Z">
        <w:del w:id="1882" w:author="Ilkka Rinne" w:date="2022-10-25T14:58:00Z">
          <w:r w:rsidRPr="00744E28" w:rsidDel="00744E28">
            <w:rPr>
              <w:rStyle w:val="Hyperlink"/>
              <w:rFonts w:eastAsia="Times New Roman"/>
              <w:noProof/>
            </w:rPr>
            <w:delText>11.2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w:delText>
          </w:r>
          <w:r w:rsidDel="00744E28">
            <w:rPr>
              <w:noProof/>
              <w:webHidden/>
            </w:rPr>
            <w:tab/>
            <w:delText>79</w:delText>
          </w:r>
        </w:del>
      </w:ins>
    </w:p>
    <w:p w14:paraId="6F456282" w14:textId="78680516" w:rsidR="00EA1FB2" w:rsidDel="00744E28" w:rsidRDefault="00EA1FB2">
      <w:pPr>
        <w:pStyle w:val="TOC3"/>
        <w:rPr>
          <w:ins w:id="1883" w:author="Ilkka Rinne [2]" w:date="2022-09-06T16:09:00Z"/>
          <w:del w:id="1884" w:author="Ilkka Rinne" w:date="2022-10-25T14:58:00Z"/>
          <w:rFonts w:asciiTheme="minorHAnsi" w:eastAsiaTheme="minorEastAsia" w:hAnsiTheme="minorHAnsi" w:cstheme="minorBidi"/>
          <w:b w:val="0"/>
          <w:noProof/>
          <w:sz w:val="24"/>
          <w:szCs w:val="24"/>
          <w:lang w:eastAsia="en-GB"/>
        </w:rPr>
      </w:pPr>
      <w:ins w:id="1885" w:author="Ilkka Rinne [2]" w:date="2022-09-06T16:09:00Z">
        <w:del w:id="1886" w:author="Ilkka Rinne" w:date="2022-10-25T14:58:00Z">
          <w:r w:rsidRPr="00744E28" w:rsidDel="00744E28">
            <w:rPr>
              <w:rStyle w:val="Hyperlink"/>
              <w:rFonts w:eastAsia="Times New Roman"/>
              <w:noProof/>
            </w:rPr>
            <w:delText>11.2.1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 Requirements Class</w:delText>
          </w:r>
          <w:r w:rsidDel="00744E28">
            <w:rPr>
              <w:noProof/>
              <w:webHidden/>
            </w:rPr>
            <w:tab/>
            <w:delText>79</w:delText>
          </w:r>
        </w:del>
      </w:ins>
    </w:p>
    <w:p w14:paraId="53E11A99" w14:textId="4EBBF31A" w:rsidR="00EA1FB2" w:rsidDel="00744E28" w:rsidRDefault="00EA1FB2">
      <w:pPr>
        <w:pStyle w:val="TOC3"/>
        <w:rPr>
          <w:ins w:id="1887" w:author="Ilkka Rinne [2]" w:date="2022-09-06T16:09:00Z"/>
          <w:del w:id="1888" w:author="Ilkka Rinne" w:date="2022-10-25T14:58:00Z"/>
          <w:rFonts w:asciiTheme="minorHAnsi" w:eastAsiaTheme="minorEastAsia" w:hAnsiTheme="minorHAnsi" w:cstheme="minorBidi"/>
          <w:b w:val="0"/>
          <w:noProof/>
          <w:sz w:val="24"/>
          <w:szCs w:val="24"/>
          <w:lang w:eastAsia="en-GB"/>
        </w:rPr>
      </w:pPr>
      <w:ins w:id="1889" w:author="Ilkka Rinne [2]" w:date="2022-09-06T16:09:00Z">
        <w:del w:id="1890" w:author="Ilkka Rinne" w:date="2022-10-25T14:58:00Z">
          <w:r w:rsidRPr="00744E28" w:rsidDel="00744E28">
            <w:rPr>
              <w:rStyle w:val="Hyperlink"/>
              <w:rFonts w:eastAsia="Times New Roman"/>
              <w:noProof/>
            </w:rPr>
            <w:delText>11.2.2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Sample</w:delText>
          </w:r>
          <w:r w:rsidDel="00744E28">
            <w:rPr>
              <w:noProof/>
              <w:webHidden/>
            </w:rPr>
            <w:tab/>
            <w:delText>79</w:delText>
          </w:r>
        </w:del>
      </w:ins>
    </w:p>
    <w:p w14:paraId="7DC645B5" w14:textId="33D435A6" w:rsidR="00EA1FB2" w:rsidDel="00744E28" w:rsidRDefault="00EA1FB2">
      <w:pPr>
        <w:pStyle w:val="TOC3"/>
        <w:rPr>
          <w:ins w:id="1891" w:author="Ilkka Rinne [2]" w:date="2022-09-06T16:09:00Z"/>
          <w:del w:id="1892" w:author="Ilkka Rinne" w:date="2022-10-25T14:58:00Z"/>
          <w:rFonts w:asciiTheme="minorHAnsi" w:eastAsiaTheme="minorEastAsia" w:hAnsiTheme="minorHAnsi" w:cstheme="minorBidi"/>
          <w:b w:val="0"/>
          <w:noProof/>
          <w:sz w:val="24"/>
          <w:szCs w:val="24"/>
          <w:lang w:eastAsia="en-GB"/>
        </w:rPr>
      </w:pPr>
      <w:ins w:id="1893" w:author="Ilkka Rinne [2]" w:date="2022-09-06T16:09:00Z">
        <w:del w:id="1894" w:author="Ilkka Rinne" w:date="2022-10-25T14:58:00Z">
          <w:r w:rsidRPr="00744E28" w:rsidDel="00744E28">
            <w:rPr>
              <w:rStyle w:val="Hyperlink"/>
              <w:rFonts w:eastAsia="Times New Roman"/>
              <w:noProof/>
            </w:rPr>
            <w:delText>11.2.3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sampling</w:delText>
          </w:r>
          <w:r w:rsidDel="00744E28">
            <w:rPr>
              <w:noProof/>
              <w:webHidden/>
            </w:rPr>
            <w:tab/>
            <w:delText>80</w:delText>
          </w:r>
        </w:del>
      </w:ins>
    </w:p>
    <w:p w14:paraId="3A6D20B3" w14:textId="5F58095F" w:rsidR="00EA1FB2" w:rsidDel="00744E28" w:rsidRDefault="00EA1FB2">
      <w:pPr>
        <w:pStyle w:val="TOC3"/>
        <w:rPr>
          <w:ins w:id="1895" w:author="Ilkka Rinne [2]" w:date="2022-09-06T16:09:00Z"/>
          <w:del w:id="1896" w:author="Ilkka Rinne" w:date="2022-10-25T14:58:00Z"/>
          <w:rFonts w:asciiTheme="minorHAnsi" w:eastAsiaTheme="minorEastAsia" w:hAnsiTheme="minorHAnsi" w:cstheme="minorBidi"/>
          <w:b w:val="0"/>
          <w:noProof/>
          <w:sz w:val="24"/>
          <w:szCs w:val="24"/>
          <w:lang w:eastAsia="en-GB"/>
        </w:rPr>
      </w:pPr>
      <w:ins w:id="1897" w:author="Ilkka Rinne [2]" w:date="2022-09-06T16:09:00Z">
        <w:del w:id="1898" w:author="Ilkka Rinne" w:date="2022-10-25T14:58:00Z">
          <w:r w:rsidRPr="00744E28" w:rsidDel="00744E28">
            <w:rPr>
              <w:rStyle w:val="Hyperlink"/>
              <w:rFonts w:eastAsia="Times New Roman"/>
              <w:noProof/>
            </w:rPr>
            <w:delText>11.2.4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preparationStep</w:delText>
          </w:r>
          <w:r w:rsidDel="00744E28">
            <w:rPr>
              <w:noProof/>
              <w:webHidden/>
            </w:rPr>
            <w:tab/>
            <w:delText>80</w:delText>
          </w:r>
        </w:del>
      </w:ins>
    </w:p>
    <w:p w14:paraId="078C34E5" w14:textId="301A2917" w:rsidR="00EA1FB2" w:rsidDel="00744E28" w:rsidRDefault="00EA1FB2">
      <w:pPr>
        <w:pStyle w:val="TOC3"/>
        <w:rPr>
          <w:ins w:id="1899" w:author="Ilkka Rinne [2]" w:date="2022-09-06T16:09:00Z"/>
          <w:del w:id="1900" w:author="Ilkka Rinne" w:date="2022-10-25T14:58:00Z"/>
          <w:rFonts w:asciiTheme="minorHAnsi" w:eastAsiaTheme="minorEastAsia" w:hAnsiTheme="minorHAnsi" w:cstheme="minorBidi"/>
          <w:b w:val="0"/>
          <w:noProof/>
          <w:sz w:val="24"/>
          <w:szCs w:val="24"/>
          <w:lang w:eastAsia="en-GB"/>
        </w:rPr>
      </w:pPr>
      <w:ins w:id="1901" w:author="Ilkka Rinne [2]" w:date="2022-09-06T16:09:00Z">
        <w:del w:id="1902" w:author="Ilkka Rinne" w:date="2022-10-25T14:58:00Z">
          <w:r w:rsidRPr="00744E28" w:rsidDel="00744E28">
            <w:rPr>
              <w:rStyle w:val="Hyperlink"/>
              <w:rFonts w:eastAsia="Times New Roman"/>
              <w:noProof/>
            </w:rPr>
            <w:delText>11.2.5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sampledFeature</w:delText>
          </w:r>
          <w:r w:rsidDel="00744E28">
            <w:rPr>
              <w:noProof/>
              <w:webHidden/>
            </w:rPr>
            <w:tab/>
            <w:delText>80</w:delText>
          </w:r>
        </w:del>
      </w:ins>
    </w:p>
    <w:p w14:paraId="28D5DBB5" w14:textId="2600910A" w:rsidR="00EA1FB2" w:rsidDel="00744E28" w:rsidRDefault="00EA1FB2">
      <w:pPr>
        <w:pStyle w:val="TOC3"/>
        <w:rPr>
          <w:ins w:id="1903" w:author="Ilkka Rinne [2]" w:date="2022-09-06T16:09:00Z"/>
          <w:del w:id="1904" w:author="Ilkka Rinne" w:date="2022-10-25T14:58:00Z"/>
          <w:rFonts w:asciiTheme="minorHAnsi" w:eastAsiaTheme="minorEastAsia" w:hAnsiTheme="minorHAnsi" w:cstheme="minorBidi"/>
          <w:b w:val="0"/>
          <w:noProof/>
          <w:sz w:val="24"/>
          <w:szCs w:val="24"/>
          <w:lang w:eastAsia="en-GB"/>
        </w:rPr>
      </w:pPr>
      <w:ins w:id="1905" w:author="Ilkka Rinne [2]" w:date="2022-09-06T16:09:00Z">
        <w:del w:id="1906" w:author="Ilkka Rinne" w:date="2022-10-25T14:58:00Z">
          <w:r w:rsidRPr="00744E28" w:rsidDel="00744E28">
            <w:rPr>
              <w:rStyle w:val="Hyperlink"/>
              <w:rFonts w:eastAsia="Times New Roman"/>
              <w:noProof/>
            </w:rPr>
            <w:delText>11.2.6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relatedSample</w:delText>
          </w:r>
          <w:r w:rsidDel="00744E28">
            <w:rPr>
              <w:noProof/>
              <w:webHidden/>
            </w:rPr>
            <w:tab/>
            <w:delText>80</w:delText>
          </w:r>
        </w:del>
      </w:ins>
    </w:p>
    <w:p w14:paraId="2F5A702B" w14:textId="273E1496" w:rsidR="00EA1FB2" w:rsidDel="00744E28" w:rsidRDefault="00EA1FB2">
      <w:pPr>
        <w:pStyle w:val="TOC2"/>
        <w:rPr>
          <w:ins w:id="1907" w:author="Ilkka Rinne [2]" w:date="2022-09-06T16:09:00Z"/>
          <w:del w:id="1908" w:author="Ilkka Rinne" w:date="2022-10-25T14:58:00Z"/>
          <w:rFonts w:asciiTheme="minorHAnsi" w:eastAsiaTheme="minorEastAsia" w:hAnsiTheme="minorHAnsi" w:cstheme="minorBidi"/>
          <w:b w:val="0"/>
          <w:noProof/>
          <w:sz w:val="24"/>
          <w:szCs w:val="24"/>
          <w:lang w:eastAsia="en-GB"/>
        </w:rPr>
      </w:pPr>
      <w:ins w:id="1909" w:author="Ilkka Rinne [2]" w:date="2022-09-06T16:09:00Z">
        <w:del w:id="1910" w:author="Ilkka Rinne" w:date="2022-10-25T14:58:00Z">
          <w:r w:rsidRPr="00744E28" w:rsidDel="00744E28">
            <w:rPr>
              <w:rStyle w:val="Hyperlink"/>
              <w:rFonts w:eastAsia="Times New Roman"/>
              <w:noProof/>
            </w:rPr>
            <w:delText>11.3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w:delText>
          </w:r>
          <w:r w:rsidDel="00744E28">
            <w:rPr>
              <w:noProof/>
              <w:webHidden/>
            </w:rPr>
            <w:tab/>
            <w:delText>80</w:delText>
          </w:r>
        </w:del>
      </w:ins>
    </w:p>
    <w:p w14:paraId="3B8DEB0D" w14:textId="06CBF9B1" w:rsidR="00EA1FB2" w:rsidDel="00744E28" w:rsidRDefault="00EA1FB2">
      <w:pPr>
        <w:pStyle w:val="TOC3"/>
        <w:rPr>
          <w:ins w:id="1911" w:author="Ilkka Rinne [2]" w:date="2022-09-06T16:09:00Z"/>
          <w:del w:id="1912" w:author="Ilkka Rinne" w:date="2022-10-25T14:58:00Z"/>
          <w:rFonts w:asciiTheme="minorHAnsi" w:eastAsiaTheme="minorEastAsia" w:hAnsiTheme="minorHAnsi" w:cstheme="minorBidi"/>
          <w:b w:val="0"/>
          <w:noProof/>
          <w:sz w:val="24"/>
          <w:szCs w:val="24"/>
          <w:lang w:eastAsia="en-GB"/>
        </w:rPr>
      </w:pPr>
      <w:ins w:id="1913" w:author="Ilkka Rinne [2]" w:date="2022-09-06T16:09:00Z">
        <w:del w:id="1914" w:author="Ilkka Rinne" w:date="2022-10-25T14:58:00Z">
          <w:r w:rsidRPr="00744E28" w:rsidDel="00744E28">
            <w:rPr>
              <w:rStyle w:val="Hyperlink"/>
              <w:rFonts w:eastAsia="Times New Roman"/>
              <w:noProof/>
            </w:rPr>
            <w:delText>11.3.1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 Requirements Class</w:delText>
          </w:r>
          <w:r w:rsidDel="00744E28">
            <w:rPr>
              <w:noProof/>
              <w:webHidden/>
            </w:rPr>
            <w:tab/>
            <w:delText>80</w:delText>
          </w:r>
        </w:del>
      </w:ins>
    </w:p>
    <w:p w14:paraId="4E7F2BDC" w14:textId="36683450" w:rsidR="00EA1FB2" w:rsidDel="00744E28" w:rsidRDefault="00EA1FB2">
      <w:pPr>
        <w:pStyle w:val="TOC3"/>
        <w:rPr>
          <w:ins w:id="1915" w:author="Ilkka Rinne [2]" w:date="2022-09-06T16:09:00Z"/>
          <w:del w:id="1916" w:author="Ilkka Rinne" w:date="2022-10-25T14:58:00Z"/>
          <w:rFonts w:asciiTheme="minorHAnsi" w:eastAsiaTheme="minorEastAsia" w:hAnsiTheme="minorHAnsi" w:cstheme="minorBidi"/>
          <w:b w:val="0"/>
          <w:noProof/>
          <w:sz w:val="24"/>
          <w:szCs w:val="24"/>
          <w:lang w:eastAsia="en-GB"/>
        </w:rPr>
      </w:pPr>
      <w:ins w:id="1917" w:author="Ilkka Rinne [2]" w:date="2022-09-06T16:09:00Z">
        <w:del w:id="1918" w:author="Ilkka Rinne" w:date="2022-10-25T14:58:00Z">
          <w:r w:rsidRPr="00744E28" w:rsidDel="00744E28">
            <w:rPr>
              <w:rStyle w:val="Hyperlink"/>
              <w:rFonts w:eastAsia="Times New Roman"/>
              <w:noProof/>
            </w:rPr>
            <w:delText>11.3.2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Sampling</w:delText>
          </w:r>
          <w:r w:rsidDel="00744E28">
            <w:rPr>
              <w:noProof/>
              <w:webHidden/>
            </w:rPr>
            <w:tab/>
            <w:delText>81</w:delText>
          </w:r>
        </w:del>
      </w:ins>
    </w:p>
    <w:p w14:paraId="7FC28477" w14:textId="67814C8A" w:rsidR="00EA1FB2" w:rsidDel="00744E28" w:rsidRDefault="00EA1FB2">
      <w:pPr>
        <w:pStyle w:val="TOC3"/>
        <w:rPr>
          <w:ins w:id="1919" w:author="Ilkka Rinne [2]" w:date="2022-09-06T16:09:00Z"/>
          <w:del w:id="1920" w:author="Ilkka Rinne" w:date="2022-10-25T14:58:00Z"/>
          <w:rFonts w:asciiTheme="minorHAnsi" w:eastAsiaTheme="minorEastAsia" w:hAnsiTheme="minorHAnsi" w:cstheme="minorBidi"/>
          <w:b w:val="0"/>
          <w:noProof/>
          <w:sz w:val="24"/>
          <w:szCs w:val="24"/>
          <w:lang w:eastAsia="en-GB"/>
        </w:rPr>
      </w:pPr>
      <w:ins w:id="1921" w:author="Ilkka Rinne [2]" w:date="2022-09-06T16:09:00Z">
        <w:del w:id="1922" w:author="Ilkka Rinne" w:date="2022-10-25T14:58:00Z">
          <w:r w:rsidRPr="00744E28" w:rsidDel="00744E28">
            <w:rPr>
              <w:rStyle w:val="Hyperlink"/>
              <w:rFonts w:eastAsia="Times New Roman"/>
              <w:noProof/>
            </w:rPr>
            <w:delText>11.3.3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sample</w:delText>
          </w:r>
          <w:r w:rsidDel="00744E28">
            <w:rPr>
              <w:noProof/>
              <w:webHidden/>
            </w:rPr>
            <w:tab/>
            <w:delText>82</w:delText>
          </w:r>
        </w:del>
      </w:ins>
    </w:p>
    <w:p w14:paraId="6460B87F" w14:textId="39A223B5" w:rsidR="00EA1FB2" w:rsidDel="00744E28" w:rsidRDefault="00EA1FB2">
      <w:pPr>
        <w:pStyle w:val="TOC3"/>
        <w:rPr>
          <w:ins w:id="1923" w:author="Ilkka Rinne [2]" w:date="2022-09-06T16:09:00Z"/>
          <w:del w:id="1924" w:author="Ilkka Rinne" w:date="2022-10-25T14:58:00Z"/>
          <w:rFonts w:asciiTheme="minorHAnsi" w:eastAsiaTheme="minorEastAsia" w:hAnsiTheme="minorHAnsi" w:cstheme="minorBidi"/>
          <w:b w:val="0"/>
          <w:noProof/>
          <w:sz w:val="24"/>
          <w:szCs w:val="24"/>
          <w:lang w:eastAsia="en-GB"/>
        </w:rPr>
      </w:pPr>
      <w:ins w:id="1925" w:author="Ilkka Rinne [2]" w:date="2022-09-06T16:09:00Z">
        <w:del w:id="1926" w:author="Ilkka Rinne" w:date="2022-10-25T14:58:00Z">
          <w:r w:rsidRPr="00744E28" w:rsidDel="00744E28">
            <w:rPr>
              <w:rStyle w:val="Hyperlink"/>
              <w:rFonts w:eastAsia="Times New Roman"/>
              <w:noProof/>
            </w:rPr>
            <w:delText>11.3.4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featureOfInterest</w:delText>
          </w:r>
          <w:r w:rsidDel="00744E28">
            <w:rPr>
              <w:noProof/>
              <w:webHidden/>
            </w:rPr>
            <w:tab/>
            <w:delText>82</w:delText>
          </w:r>
        </w:del>
      </w:ins>
    </w:p>
    <w:p w14:paraId="6D92D64C" w14:textId="3689FD86" w:rsidR="00EA1FB2" w:rsidDel="00744E28" w:rsidRDefault="00EA1FB2">
      <w:pPr>
        <w:pStyle w:val="TOC3"/>
        <w:rPr>
          <w:ins w:id="1927" w:author="Ilkka Rinne [2]" w:date="2022-09-06T16:09:00Z"/>
          <w:del w:id="1928" w:author="Ilkka Rinne" w:date="2022-10-25T14:58:00Z"/>
          <w:rFonts w:asciiTheme="minorHAnsi" w:eastAsiaTheme="minorEastAsia" w:hAnsiTheme="minorHAnsi" w:cstheme="minorBidi"/>
          <w:b w:val="0"/>
          <w:noProof/>
          <w:sz w:val="24"/>
          <w:szCs w:val="24"/>
          <w:lang w:eastAsia="en-GB"/>
        </w:rPr>
      </w:pPr>
      <w:ins w:id="1929" w:author="Ilkka Rinne [2]" w:date="2022-09-06T16:09:00Z">
        <w:del w:id="1930" w:author="Ilkka Rinne" w:date="2022-10-25T14:58:00Z">
          <w:r w:rsidRPr="00744E28" w:rsidDel="00744E28">
            <w:rPr>
              <w:rStyle w:val="Hyperlink"/>
              <w:rFonts w:eastAsia="Times New Roman"/>
              <w:noProof/>
            </w:rPr>
            <w:delText>11.3.5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sampler</w:delText>
          </w:r>
          <w:r w:rsidDel="00744E28">
            <w:rPr>
              <w:noProof/>
              <w:webHidden/>
            </w:rPr>
            <w:tab/>
            <w:delText>82</w:delText>
          </w:r>
        </w:del>
      </w:ins>
    </w:p>
    <w:p w14:paraId="35340C9C" w14:textId="7F54AEF3" w:rsidR="00EA1FB2" w:rsidDel="00744E28" w:rsidRDefault="00EA1FB2">
      <w:pPr>
        <w:pStyle w:val="TOC3"/>
        <w:rPr>
          <w:ins w:id="1931" w:author="Ilkka Rinne [2]" w:date="2022-09-06T16:09:00Z"/>
          <w:del w:id="1932" w:author="Ilkka Rinne" w:date="2022-10-25T14:58:00Z"/>
          <w:rFonts w:asciiTheme="minorHAnsi" w:eastAsiaTheme="minorEastAsia" w:hAnsiTheme="minorHAnsi" w:cstheme="minorBidi"/>
          <w:b w:val="0"/>
          <w:noProof/>
          <w:sz w:val="24"/>
          <w:szCs w:val="24"/>
          <w:lang w:eastAsia="en-GB"/>
        </w:rPr>
      </w:pPr>
      <w:ins w:id="1933" w:author="Ilkka Rinne [2]" w:date="2022-09-06T16:09:00Z">
        <w:del w:id="1934" w:author="Ilkka Rinne" w:date="2022-10-25T14:58:00Z">
          <w:r w:rsidRPr="00744E28" w:rsidDel="00744E28">
            <w:rPr>
              <w:rStyle w:val="Hyperlink"/>
              <w:rFonts w:eastAsia="Times New Roman"/>
              <w:noProof/>
            </w:rPr>
            <w:delText>11.3.6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samplingProcedure</w:delText>
          </w:r>
          <w:r w:rsidDel="00744E28">
            <w:rPr>
              <w:noProof/>
              <w:webHidden/>
            </w:rPr>
            <w:tab/>
            <w:delText>82</w:delText>
          </w:r>
        </w:del>
      </w:ins>
    </w:p>
    <w:p w14:paraId="28D47ED6" w14:textId="4042E639" w:rsidR="00EA1FB2" w:rsidDel="00744E28" w:rsidRDefault="00EA1FB2">
      <w:pPr>
        <w:pStyle w:val="TOC3"/>
        <w:rPr>
          <w:ins w:id="1935" w:author="Ilkka Rinne [2]" w:date="2022-09-06T16:09:00Z"/>
          <w:del w:id="1936" w:author="Ilkka Rinne" w:date="2022-10-25T14:58:00Z"/>
          <w:rFonts w:asciiTheme="minorHAnsi" w:eastAsiaTheme="minorEastAsia" w:hAnsiTheme="minorHAnsi" w:cstheme="minorBidi"/>
          <w:b w:val="0"/>
          <w:noProof/>
          <w:sz w:val="24"/>
          <w:szCs w:val="24"/>
          <w:lang w:eastAsia="en-GB"/>
        </w:rPr>
      </w:pPr>
      <w:ins w:id="1937" w:author="Ilkka Rinne [2]" w:date="2022-09-06T16:09:00Z">
        <w:del w:id="1938" w:author="Ilkka Rinne" w:date="2022-10-25T14:58:00Z">
          <w:r w:rsidRPr="00744E28" w:rsidDel="00744E28">
            <w:rPr>
              <w:rStyle w:val="Hyperlink"/>
              <w:rFonts w:eastAsia="Times New Roman"/>
              <w:noProof/>
            </w:rPr>
            <w:delText>11.3.7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relatedSampling</w:delText>
          </w:r>
          <w:r w:rsidDel="00744E28">
            <w:rPr>
              <w:noProof/>
              <w:webHidden/>
            </w:rPr>
            <w:tab/>
            <w:delText>82</w:delText>
          </w:r>
        </w:del>
      </w:ins>
    </w:p>
    <w:p w14:paraId="7B129A20" w14:textId="5DFCC41B" w:rsidR="00EA1FB2" w:rsidDel="00744E28" w:rsidRDefault="00EA1FB2">
      <w:pPr>
        <w:pStyle w:val="TOC2"/>
        <w:rPr>
          <w:ins w:id="1939" w:author="Ilkka Rinne [2]" w:date="2022-09-06T16:09:00Z"/>
          <w:del w:id="1940" w:author="Ilkka Rinne" w:date="2022-10-25T14:58:00Z"/>
          <w:rFonts w:asciiTheme="minorHAnsi" w:eastAsiaTheme="minorEastAsia" w:hAnsiTheme="minorHAnsi" w:cstheme="minorBidi"/>
          <w:b w:val="0"/>
          <w:noProof/>
          <w:sz w:val="24"/>
          <w:szCs w:val="24"/>
          <w:lang w:eastAsia="en-GB"/>
        </w:rPr>
      </w:pPr>
      <w:ins w:id="1941" w:author="Ilkka Rinne [2]" w:date="2022-09-06T16:09:00Z">
        <w:del w:id="1942" w:author="Ilkka Rinne" w:date="2022-10-25T14:58:00Z">
          <w:r w:rsidRPr="00744E28" w:rsidDel="00744E28">
            <w:rPr>
              <w:rStyle w:val="Hyperlink"/>
              <w:rFonts w:eastAsia="Times New Roman"/>
              <w:noProof/>
            </w:rPr>
            <w:delText>11.4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Sampler</w:delText>
          </w:r>
          <w:r w:rsidDel="00744E28">
            <w:rPr>
              <w:noProof/>
              <w:webHidden/>
            </w:rPr>
            <w:tab/>
            <w:delText>82</w:delText>
          </w:r>
        </w:del>
      </w:ins>
    </w:p>
    <w:p w14:paraId="13AFBB48" w14:textId="079670A0" w:rsidR="00EA1FB2" w:rsidDel="00744E28" w:rsidRDefault="00EA1FB2">
      <w:pPr>
        <w:pStyle w:val="TOC3"/>
        <w:rPr>
          <w:ins w:id="1943" w:author="Ilkka Rinne [2]" w:date="2022-09-06T16:09:00Z"/>
          <w:del w:id="1944" w:author="Ilkka Rinne" w:date="2022-10-25T14:58:00Z"/>
          <w:rFonts w:asciiTheme="minorHAnsi" w:eastAsiaTheme="minorEastAsia" w:hAnsiTheme="minorHAnsi" w:cstheme="minorBidi"/>
          <w:b w:val="0"/>
          <w:noProof/>
          <w:sz w:val="24"/>
          <w:szCs w:val="24"/>
          <w:lang w:eastAsia="en-GB"/>
        </w:rPr>
      </w:pPr>
      <w:ins w:id="1945" w:author="Ilkka Rinne [2]" w:date="2022-09-06T16:09:00Z">
        <w:del w:id="1946" w:author="Ilkka Rinne" w:date="2022-10-25T14:58:00Z">
          <w:r w:rsidRPr="00744E28" w:rsidDel="00744E28">
            <w:rPr>
              <w:rStyle w:val="Hyperlink"/>
              <w:rFonts w:eastAsia="Times New Roman"/>
              <w:noProof/>
            </w:rPr>
            <w:delText>11.4.1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Sampler Requirements Class</w:delText>
          </w:r>
          <w:r w:rsidDel="00744E28">
            <w:rPr>
              <w:noProof/>
              <w:webHidden/>
            </w:rPr>
            <w:tab/>
            <w:delText>82</w:delText>
          </w:r>
        </w:del>
      </w:ins>
    </w:p>
    <w:p w14:paraId="57B08429" w14:textId="3561078D" w:rsidR="00EA1FB2" w:rsidDel="00744E28" w:rsidRDefault="00EA1FB2">
      <w:pPr>
        <w:pStyle w:val="TOC3"/>
        <w:rPr>
          <w:ins w:id="1947" w:author="Ilkka Rinne [2]" w:date="2022-09-06T16:09:00Z"/>
          <w:del w:id="1948" w:author="Ilkka Rinne" w:date="2022-10-25T14:58:00Z"/>
          <w:rFonts w:asciiTheme="minorHAnsi" w:eastAsiaTheme="minorEastAsia" w:hAnsiTheme="minorHAnsi" w:cstheme="minorBidi"/>
          <w:b w:val="0"/>
          <w:noProof/>
          <w:sz w:val="24"/>
          <w:szCs w:val="24"/>
          <w:lang w:eastAsia="en-GB"/>
        </w:rPr>
      </w:pPr>
      <w:ins w:id="1949" w:author="Ilkka Rinne [2]" w:date="2022-09-06T16:09:00Z">
        <w:del w:id="1950" w:author="Ilkka Rinne" w:date="2022-10-25T14:58:00Z">
          <w:r w:rsidRPr="00744E28" w:rsidDel="00744E28">
            <w:rPr>
              <w:rStyle w:val="Hyperlink"/>
              <w:rFonts w:eastAsia="Times New Roman"/>
              <w:noProof/>
            </w:rPr>
            <w:delText>11.4.2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Sampler</w:delText>
          </w:r>
          <w:r w:rsidDel="00744E28">
            <w:rPr>
              <w:noProof/>
              <w:webHidden/>
            </w:rPr>
            <w:tab/>
            <w:delText>83</w:delText>
          </w:r>
        </w:del>
      </w:ins>
    </w:p>
    <w:p w14:paraId="29CAEBEB" w14:textId="5B2D3ADC" w:rsidR="00EA1FB2" w:rsidDel="00744E28" w:rsidRDefault="00EA1FB2">
      <w:pPr>
        <w:pStyle w:val="TOC3"/>
        <w:rPr>
          <w:ins w:id="1951" w:author="Ilkka Rinne [2]" w:date="2022-09-06T16:09:00Z"/>
          <w:del w:id="1952" w:author="Ilkka Rinne" w:date="2022-10-25T14:58:00Z"/>
          <w:rFonts w:asciiTheme="minorHAnsi" w:eastAsiaTheme="minorEastAsia" w:hAnsiTheme="minorHAnsi" w:cstheme="minorBidi"/>
          <w:b w:val="0"/>
          <w:noProof/>
          <w:sz w:val="24"/>
          <w:szCs w:val="24"/>
          <w:lang w:eastAsia="en-GB"/>
        </w:rPr>
      </w:pPr>
      <w:ins w:id="1953" w:author="Ilkka Rinne [2]" w:date="2022-09-06T16:09:00Z">
        <w:del w:id="1954" w:author="Ilkka Rinne" w:date="2022-10-25T14:58:00Z">
          <w:r w:rsidRPr="00744E28" w:rsidDel="00744E28">
            <w:rPr>
              <w:rStyle w:val="Hyperlink"/>
              <w:rFonts w:eastAsia="Times New Roman"/>
              <w:noProof/>
            </w:rPr>
            <w:delText>11.4.3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sampling</w:delText>
          </w:r>
          <w:r w:rsidDel="00744E28">
            <w:rPr>
              <w:noProof/>
              <w:webHidden/>
            </w:rPr>
            <w:tab/>
            <w:delText>83</w:delText>
          </w:r>
        </w:del>
      </w:ins>
    </w:p>
    <w:p w14:paraId="68C953BC" w14:textId="3A91F2B8" w:rsidR="00EA1FB2" w:rsidDel="00744E28" w:rsidRDefault="00EA1FB2">
      <w:pPr>
        <w:pStyle w:val="TOC3"/>
        <w:rPr>
          <w:ins w:id="1955" w:author="Ilkka Rinne [2]" w:date="2022-09-06T16:09:00Z"/>
          <w:del w:id="1956" w:author="Ilkka Rinne" w:date="2022-10-25T14:58:00Z"/>
          <w:rFonts w:asciiTheme="minorHAnsi" w:eastAsiaTheme="minorEastAsia" w:hAnsiTheme="minorHAnsi" w:cstheme="minorBidi"/>
          <w:b w:val="0"/>
          <w:noProof/>
          <w:sz w:val="24"/>
          <w:szCs w:val="24"/>
          <w:lang w:eastAsia="en-GB"/>
        </w:rPr>
      </w:pPr>
      <w:ins w:id="1957" w:author="Ilkka Rinne [2]" w:date="2022-09-06T16:09:00Z">
        <w:del w:id="1958" w:author="Ilkka Rinne" w:date="2022-10-25T14:58:00Z">
          <w:r w:rsidRPr="00744E28" w:rsidDel="00744E28">
            <w:rPr>
              <w:rStyle w:val="Hyperlink"/>
              <w:rFonts w:eastAsia="Times New Roman"/>
              <w:noProof/>
            </w:rPr>
            <w:delText>11.4.4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implementedProcedure</w:delText>
          </w:r>
          <w:r w:rsidDel="00744E28">
            <w:rPr>
              <w:noProof/>
              <w:webHidden/>
            </w:rPr>
            <w:tab/>
            <w:delText>83</w:delText>
          </w:r>
        </w:del>
      </w:ins>
    </w:p>
    <w:p w14:paraId="0E9E4A70" w14:textId="33DD56D6" w:rsidR="00EA1FB2" w:rsidDel="00744E28" w:rsidRDefault="00EA1FB2">
      <w:pPr>
        <w:pStyle w:val="TOC2"/>
        <w:rPr>
          <w:ins w:id="1959" w:author="Ilkka Rinne [2]" w:date="2022-09-06T16:09:00Z"/>
          <w:del w:id="1960" w:author="Ilkka Rinne" w:date="2022-10-25T14:58:00Z"/>
          <w:rFonts w:asciiTheme="minorHAnsi" w:eastAsiaTheme="minorEastAsia" w:hAnsiTheme="minorHAnsi" w:cstheme="minorBidi"/>
          <w:b w:val="0"/>
          <w:noProof/>
          <w:sz w:val="24"/>
          <w:szCs w:val="24"/>
          <w:lang w:eastAsia="en-GB"/>
        </w:rPr>
      </w:pPr>
      <w:ins w:id="1961" w:author="Ilkka Rinne [2]" w:date="2022-09-06T16:09:00Z">
        <w:del w:id="1962" w:author="Ilkka Rinne" w:date="2022-10-25T14:58:00Z">
          <w:r w:rsidRPr="00744E28" w:rsidDel="00744E28">
            <w:rPr>
              <w:rStyle w:val="Hyperlink"/>
              <w:rFonts w:eastAsia="Times New Roman"/>
              <w:noProof/>
            </w:rPr>
            <w:delText>11.5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PreparationStep</w:delText>
          </w:r>
          <w:r w:rsidDel="00744E28">
            <w:rPr>
              <w:noProof/>
              <w:webHidden/>
            </w:rPr>
            <w:tab/>
            <w:delText>83</w:delText>
          </w:r>
        </w:del>
      </w:ins>
    </w:p>
    <w:p w14:paraId="699A56D1" w14:textId="0ADE0F2A" w:rsidR="00EA1FB2" w:rsidDel="00744E28" w:rsidRDefault="00EA1FB2">
      <w:pPr>
        <w:pStyle w:val="TOC3"/>
        <w:rPr>
          <w:ins w:id="1963" w:author="Ilkka Rinne [2]" w:date="2022-09-06T16:09:00Z"/>
          <w:del w:id="1964" w:author="Ilkka Rinne" w:date="2022-10-25T14:58:00Z"/>
          <w:rFonts w:asciiTheme="minorHAnsi" w:eastAsiaTheme="minorEastAsia" w:hAnsiTheme="minorHAnsi" w:cstheme="minorBidi"/>
          <w:b w:val="0"/>
          <w:noProof/>
          <w:sz w:val="24"/>
          <w:szCs w:val="24"/>
          <w:lang w:eastAsia="en-GB"/>
        </w:rPr>
      </w:pPr>
      <w:ins w:id="1965" w:author="Ilkka Rinne [2]" w:date="2022-09-06T16:09:00Z">
        <w:del w:id="1966" w:author="Ilkka Rinne" w:date="2022-10-25T14:58:00Z">
          <w:r w:rsidRPr="00744E28" w:rsidDel="00744E28">
            <w:rPr>
              <w:rStyle w:val="Hyperlink"/>
              <w:rFonts w:eastAsia="Times New Roman"/>
              <w:noProof/>
            </w:rPr>
            <w:delText>11.5.1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PreparationStep Requirements Class</w:delText>
          </w:r>
          <w:r w:rsidDel="00744E28">
            <w:rPr>
              <w:noProof/>
              <w:webHidden/>
            </w:rPr>
            <w:tab/>
            <w:delText>83</w:delText>
          </w:r>
        </w:del>
      </w:ins>
    </w:p>
    <w:p w14:paraId="61018F9A" w14:textId="34E0F04C" w:rsidR="00EA1FB2" w:rsidDel="00744E28" w:rsidRDefault="00EA1FB2">
      <w:pPr>
        <w:pStyle w:val="TOC3"/>
        <w:rPr>
          <w:ins w:id="1967" w:author="Ilkka Rinne [2]" w:date="2022-09-06T16:09:00Z"/>
          <w:del w:id="1968" w:author="Ilkka Rinne" w:date="2022-10-25T14:58:00Z"/>
          <w:rFonts w:asciiTheme="minorHAnsi" w:eastAsiaTheme="minorEastAsia" w:hAnsiTheme="minorHAnsi" w:cstheme="minorBidi"/>
          <w:b w:val="0"/>
          <w:noProof/>
          <w:sz w:val="24"/>
          <w:szCs w:val="24"/>
          <w:lang w:eastAsia="en-GB"/>
        </w:rPr>
      </w:pPr>
      <w:ins w:id="1969" w:author="Ilkka Rinne [2]" w:date="2022-09-06T16:09:00Z">
        <w:del w:id="1970" w:author="Ilkka Rinne" w:date="2022-10-25T14:58:00Z">
          <w:r w:rsidRPr="00744E28" w:rsidDel="00744E28">
            <w:rPr>
              <w:rStyle w:val="Hyperlink"/>
              <w:rFonts w:eastAsia="Times New Roman"/>
              <w:noProof/>
            </w:rPr>
            <w:delText>11.5.2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PreparationStep</w:delText>
          </w:r>
          <w:r w:rsidDel="00744E28">
            <w:rPr>
              <w:noProof/>
              <w:webHidden/>
            </w:rPr>
            <w:tab/>
            <w:delText>84</w:delText>
          </w:r>
        </w:del>
      </w:ins>
    </w:p>
    <w:p w14:paraId="13EEF492" w14:textId="375BAD3D" w:rsidR="00EA1FB2" w:rsidDel="00744E28" w:rsidRDefault="00EA1FB2">
      <w:pPr>
        <w:pStyle w:val="TOC3"/>
        <w:rPr>
          <w:ins w:id="1971" w:author="Ilkka Rinne [2]" w:date="2022-09-06T16:09:00Z"/>
          <w:del w:id="1972" w:author="Ilkka Rinne" w:date="2022-10-25T14:58:00Z"/>
          <w:rFonts w:asciiTheme="minorHAnsi" w:eastAsiaTheme="minorEastAsia" w:hAnsiTheme="minorHAnsi" w:cstheme="minorBidi"/>
          <w:b w:val="0"/>
          <w:noProof/>
          <w:sz w:val="24"/>
          <w:szCs w:val="24"/>
          <w:lang w:eastAsia="en-GB"/>
        </w:rPr>
      </w:pPr>
      <w:ins w:id="1973" w:author="Ilkka Rinne [2]" w:date="2022-09-06T16:09:00Z">
        <w:del w:id="1974" w:author="Ilkka Rinne" w:date="2022-10-25T14:58:00Z">
          <w:r w:rsidRPr="00744E28" w:rsidDel="00744E28">
            <w:rPr>
              <w:rStyle w:val="Hyperlink"/>
              <w:rFonts w:eastAsia="Times New Roman"/>
              <w:noProof/>
            </w:rPr>
            <w:delText>11.5.3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processingDetails</w:delText>
          </w:r>
          <w:r w:rsidDel="00744E28">
            <w:rPr>
              <w:noProof/>
              <w:webHidden/>
            </w:rPr>
            <w:tab/>
            <w:delText>84</w:delText>
          </w:r>
        </w:del>
      </w:ins>
    </w:p>
    <w:p w14:paraId="51292E8C" w14:textId="2FD28285" w:rsidR="00EA1FB2" w:rsidDel="00744E28" w:rsidRDefault="00EA1FB2">
      <w:pPr>
        <w:pStyle w:val="TOC3"/>
        <w:rPr>
          <w:ins w:id="1975" w:author="Ilkka Rinne [2]" w:date="2022-09-06T16:09:00Z"/>
          <w:del w:id="1976" w:author="Ilkka Rinne" w:date="2022-10-25T14:58:00Z"/>
          <w:rFonts w:asciiTheme="minorHAnsi" w:eastAsiaTheme="minorEastAsia" w:hAnsiTheme="minorHAnsi" w:cstheme="minorBidi"/>
          <w:b w:val="0"/>
          <w:noProof/>
          <w:sz w:val="24"/>
          <w:szCs w:val="24"/>
          <w:lang w:eastAsia="en-GB"/>
        </w:rPr>
      </w:pPr>
      <w:ins w:id="1977" w:author="Ilkka Rinne [2]" w:date="2022-09-06T16:09:00Z">
        <w:del w:id="1978" w:author="Ilkka Rinne" w:date="2022-10-25T14:58:00Z">
          <w:r w:rsidRPr="00744E28" w:rsidDel="00744E28">
            <w:rPr>
              <w:rStyle w:val="Hyperlink"/>
              <w:rFonts w:eastAsia="Times New Roman"/>
              <w:noProof/>
            </w:rPr>
            <w:delText>11.5.4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preparedSample</w:delText>
          </w:r>
          <w:r w:rsidDel="00744E28">
            <w:rPr>
              <w:noProof/>
              <w:webHidden/>
            </w:rPr>
            <w:tab/>
            <w:delText>84</w:delText>
          </w:r>
        </w:del>
      </w:ins>
    </w:p>
    <w:p w14:paraId="33EBA2D4" w14:textId="4121C0B6" w:rsidR="00EA1FB2" w:rsidDel="00744E28" w:rsidRDefault="00EA1FB2">
      <w:pPr>
        <w:pStyle w:val="TOC2"/>
        <w:rPr>
          <w:ins w:id="1979" w:author="Ilkka Rinne [2]" w:date="2022-09-06T16:09:00Z"/>
          <w:del w:id="1980" w:author="Ilkka Rinne" w:date="2022-10-25T14:58:00Z"/>
          <w:rFonts w:asciiTheme="minorHAnsi" w:eastAsiaTheme="minorEastAsia" w:hAnsiTheme="minorHAnsi" w:cstheme="minorBidi"/>
          <w:b w:val="0"/>
          <w:noProof/>
          <w:sz w:val="24"/>
          <w:szCs w:val="24"/>
          <w:lang w:eastAsia="en-GB"/>
        </w:rPr>
      </w:pPr>
      <w:ins w:id="1981" w:author="Ilkka Rinne [2]" w:date="2022-09-06T16:09:00Z">
        <w:del w:id="1982" w:author="Ilkka Rinne" w:date="2022-10-25T14:58:00Z">
          <w:r w:rsidRPr="00744E28" w:rsidDel="00744E28">
            <w:rPr>
              <w:rStyle w:val="Hyperlink"/>
              <w:rFonts w:eastAsia="Times New Roman"/>
              <w:noProof/>
            </w:rPr>
            <w:delText>11.6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PreparationProcedure</w:delText>
          </w:r>
          <w:r w:rsidDel="00744E28">
            <w:rPr>
              <w:noProof/>
              <w:webHidden/>
            </w:rPr>
            <w:tab/>
            <w:delText>84</w:delText>
          </w:r>
        </w:del>
      </w:ins>
    </w:p>
    <w:p w14:paraId="71D25D0E" w14:textId="655268B1" w:rsidR="00EA1FB2" w:rsidDel="00744E28" w:rsidRDefault="00EA1FB2">
      <w:pPr>
        <w:pStyle w:val="TOC3"/>
        <w:rPr>
          <w:ins w:id="1983" w:author="Ilkka Rinne [2]" w:date="2022-09-06T16:09:00Z"/>
          <w:del w:id="1984" w:author="Ilkka Rinne" w:date="2022-10-25T14:58:00Z"/>
          <w:rFonts w:asciiTheme="minorHAnsi" w:eastAsiaTheme="minorEastAsia" w:hAnsiTheme="minorHAnsi" w:cstheme="minorBidi"/>
          <w:b w:val="0"/>
          <w:noProof/>
          <w:sz w:val="24"/>
          <w:szCs w:val="24"/>
          <w:lang w:eastAsia="en-GB"/>
        </w:rPr>
      </w:pPr>
      <w:ins w:id="1985" w:author="Ilkka Rinne [2]" w:date="2022-09-06T16:09:00Z">
        <w:del w:id="1986" w:author="Ilkka Rinne" w:date="2022-10-25T14:58:00Z">
          <w:r w:rsidRPr="00744E28" w:rsidDel="00744E28">
            <w:rPr>
              <w:rStyle w:val="Hyperlink"/>
              <w:rFonts w:eastAsia="Times New Roman"/>
              <w:noProof/>
            </w:rPr>
            <w:delText>11.6.1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PreparationProcedure Requirements Class</w:delText>
          </w:r>
          <w:r w:rsidDel="00744E28">
            <w:rPr>
              <w:noProof/>
              <w:webHidden/>
            </w:rPr>
            <w:tab/>
            <w:delText>84</w:delText>
          </w:r>
        </w:del>
      </w:ins>
    </w:p>
    <w:p w14:paraId="2E48CB36" w14:textId="7E7904BF" w:rsidR="00EA1FB2" w:rsidDel="00744E28" w:rsidRDefault="00EA1FB2">
      <w:pPr>
        <w:pStyle w:val="TOC3"/>
        <w:rPr>
          <w:ins w:id="1987" w:author="Ilkka Rinne [2]" w:date="2022-09-06T16:09:00Z"/>
          <w:del w:id="1988" w:author="Ilkka Rinne" w:date="2022-10-25T14:58:00Z"/>
          <w:rFonts w:asciiTheme="minorHAnsi" w:eastAsiaTheme="minorEastAsia" w:hAnsiTheme="minorHAnsi" w:cstheme="minorBidi"/>
          <w:b w:val="0"/>
          <w:noProof/>
          <w:sz w:val="24"/>
          <w:szCs w:val="24"/>
          <w:lang w:eastAsia="en-GB"/>
        </w:rPr>
      </w:pPr>
      <w:ins w:id="1989" w:author="Ilkka Rinne [2]" w:date="2022-09-06T16:09:00Z">
        <w:del w:id="1990" w:author="Ilkka Rinne" w:date="2022-10-25T14:58:00Z">
          <w:r w:rsidRPr="00744E28" w:rsidDel="00744E28">
            <w:rPr>
              <w:rStyle w:val="Hyperlink"/>
              <w:rFonts w:eastAsia="Times New Roman"/>
              <w:noProof/>
            </w:rPr>
            <w:delText>11.6.2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PreparationProcedure</w:delText>
          </w:r>
          <w:r w:rsidDel="00744E28">
            <w:rPr>
              <w:noProof/>
              <w:webHidden/>
            </w:rPr>
            <w:tab/>
            <w:delText>85</w:delText>
          </w:r>
        </w:del>
      </w:ins>
    </w:p>
    <w:p w14:paraId="39A8AA76" w14:textId="4B1CE882" w:rsidR="00EA1FB2" w:rsidDel="00744E28" w:rsidRDefault="00EA1FB2">
      <w:pPr>
        <w:pStyle w:val="TOC3"/>
        <w:rPr>
          <w:ins w:id="1991" w:author="Ilkka Rinne [2]" w:date="2022-09-06T16:09:00Z"/>
          <w:del w:id="1992" w:author="Ilkka Rinne" w:date="2022-10-25T14:58:00Z"/>
          <w:rFonts w:asciiTheme="minorHAnsi" w:eastAsiaTheme="minorEastAsia" w:hAnsiTheme="minorHAnsi" w:cstheme="minorBidi"/>
          <w:b w:val="0"/>
          <w:noProof/>
          <w:sz w:val="24"/>
          <w:szCs w:val="24"/>
          <w:lang w:eastAsia="en-GB"/>
        </w:rPr>
      </w:pPr>
      <w:ins w:id="1993" w:author="Ilkka Rinne [2]" w:date="2022-09-06T16:09:00Z">
        <w:del w:id="1994" w:author="Ilkka Rinne" w:date="2022-10-25T14:58:00Z">
          <w:r w:rsidRPr="00744E28" w:rsidDel="00744E28">
            <w:rPr>
              <w:rStyle w:val="Hyperlink"/>
              <w:rFonts w:eastAsia="Times New Roman"/>
              <w:noProof/>
            </w:rPr>
            <w:delText>11.6.3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samplePreparationStep</w:delText>
          </w:r>
          <w:r w:rsidDel="00744E28">
            <w:rPr>
              <w:noProof/>
              <w:webHidden/>
            </w:rPr>
            <w:tab/>
            <w:delText>85</w:delText>
          </w:r>
        </w:del>
      </w:ins>
    </w:p>
    <w:p w14:paraId="16A05486" w14:textId="3D8223D4" w:rsidR="00EA1FB2" w:rsidDel="00744E28" w:rsidRDefault="00EA1FB2">
      <w:pPr>
        <w:pStyle w:val="TOC2"/>
        <w:rPr>
          <w:ins w:id="1995" w:author="Ilkka Rinne [2]" w:date="2022-09-06T16:09:00Z"/>
          <w:del w:id="1996" w:author="Ilkka Rinne" w:date="2022-10-25T14:58:00Z"/>
          <w:rFonts w:asciiTheme="minorHAnsi" w:eastAsiaTheme="minorEastAsia" w:hAnsiTheme="minorHAnsi" w:cstheme="minorBidi"/>
          <w:b w:val="0"/>
          <w:noProof/>
          <w:sz w:val="24"/>
          <w:szCs w:val="24"/>
          <w:lang w:eastAsia="en-GB"/>
        </w:rPr>
      </w:pPr>
      <w:ins w:id="1997" w:author="Ilkka Rinne [2]" w:date="2022-09-06T16:09:00Z">
        <w:del w:id="1998" w:author="Ilkka Rinne" w:date="2022-10-25T14:58:00Z">
          <w:r w:rsidRPr="00744E28" w:rsidDel="00744E28">
            <w:rPr>
              <w:rStyle w:val="Hyperlink"/>
              <w:rFonts w:eastAsia="Times New Roman"/>
              <w:noProof/>
            </w:rPr>
            <w:delText>11.7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SamplingProcedure</w:delText>
          </w:r>
          <w:r w:rsidDel="00744E28">
            <w:rPr>
              <w:noProof/>
              <w:webHidden/>
            </w:rPr>
            <w:tab/>
            <w:delText>85</w:delText>
          </w:r>
        </w:del>
      </w:ins>
    </w:p>
    <w:p w14:paraId="1FD7627D" w14:textId="5F68A068" w:rsidR="00EA1FB2" w:rsidDel="00744E28" w:rsidRDefault="00EA1FB2">
      <w:pPr>
        <w:pStyle w:val="TOC3"/>
        <w:rPr>
          <w:ins w:id="1999" w:author="Ilkka Rinne [2]" w:date="2022-09-06T16:09:00Z"/>
          <w:del w:id="2000" w:author="Ilkka Rinne" w:date="2022-10-25T14:58:00Z"/>
          <w:rFonts w:asciiTheme="minorHAnsi" w:eastAsiaTheme="minorEastAsia" w:hAnsiTheme="minorHAnsi" w:cstheme="minorBidi"/>
          <w:b w:val="0"/>
          <w:noProof/>
          <w:sz w:val="24"/>
          <w:szCs w:val="24"/>
          <w:lang w:eastAsia="en-GB"/>
        </w:rPr>
      </w:pPr>
      <w:ins w:id="2001" w:author="Ilkka Rinne [2]" w:date="2022-09-06T16:09:00Z">
        <w:del w:id="2002" w:author="Ilkka Rinne" w:date="2022-10-25T14:58:00Z">
          <w:r w:rsidRPr="00744E28" w:rsidDel="00744E28">
            <w:rPr>
              <w:rStyle w:val="Hyperlink"/>
              <w:rFonts w:eastAsia="Times New Roman"/>
              <w:noProof/>
            </w:rPr>
            <w:delText>11.7.1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SamplingProcedure Requirements Class</w:delText>
          </w:r>
          <w:r w:rsidDel="00744E28">
            <w:rPr>
              <w:noProof/>
              <w:webHidden/>
            </w:rPr>
            <w:tab/>
            <w:delText>85</w:delText>
          </w:r>
        </w:del>
      </w:ins>
    </w:p>
    <w:p w14:paraId="24EA05AA" w14:textId="74B3D956" w:rsidR="00EA1FB2" w:rsidDel="00744E28" w:rsidRDefault="00EA1FB2">
      <w:pPr>
        <w:pStyle w:val="TOC3"/>
        <w:rPr>
          <w:ins w:id="2003" w:author="Ilkka Rinne [2]" w:date="2022-09-06T16:09:00Z"/>
          <w:del w:id="2004" w:author="Ilkka Rinne" w:date="2022-10-25T14:58:00Z"/>
          <w:rFonts w:asciiTheme="minorHAnsi" w:eastAsiaTheme="minorEastAsia" w:hAnsiTheme="minorHAnsi" w:cstheme="minorBidi"/>
          <w:b w:val="0"/>
          <w:noProof/>
          <w:sz w:val="24"/>
          <w:szCs w:val="24"/>
          <w:lang w:eastAsia="en-GB"/>
        </w:rPr>
      </w:pPr>
      <w:ins w:id="2005" w:author="Ilkka Rinne [2]" w:date="2022-09-06T16:09:00Z">
        <w:del w:id="2006" w:author="Ilkka Rinne" w:date="2022-10-25T14:58:00Z">
          <w:r w:rsidRPr="00744E28" w:rsidDel="00744E28">
            <w:rPr>
              <w:rStyle w:val="Hyperlink"/>
              <w:rFonts w:eastAsia="Times New Roman"/>
              <w:noProof/>
            </w:rPr>
            <w:delText>11.7.2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Interface SamplingProcedure</w:delText>
          </w:r>
          <w:r w:rsidDel="00744E28">
            <w:rPr>
              <w:noProof/>
              <w:webHidden/>
            </w:rPr>
            <w:tab/>
            <w:delText>85</w:delText>
          </w:r>
        </w:del>
      </w:ins>
    </w:p>
    <w:p w14:paraId="40E823B3" w14:textId="0ECC2899" w:rsidR="00EA1FB2" w:rsidDel="00744E28" w:rsidRDefault="00EA1FB2">
      <w:pPr>
        <w:pStyle w:val="TOC3"/>
        <w:rPr>
          <w:ins w:id="2007" w:author="Ilkka Rinne [2]" w:date="2022-09-06T16:09:00Z"/>
          <w:del w:id="2008" w:author="Ilkka Rinne" w:date="2022-10-25T14:58:00Z"/>
          <w:rFonts w:asciiTheme="minorHAnsi" w:eastAsiaTheme="minorEastAsia" w:hAnsiTheme="minorHAnsi" w:cstheme="minorBidi"/>
          <w:b w:val="0"/>
          <w:noProof/>
          <w:sz w:val="24"/>
          <w:szCs w:val="24"/>
          <w:lang w:eastAsia="en-GB"/>
        </w:rPr>
      </w:pPr>
      <w:ins w:id="2009" w:author="Ilkka Rinne [2]" w:date="2022-09-06T16:09:00Z">
        <w:del w:id="2010" w:author="Ilkka Rinne" w:date="2022-10-25T14:58:00Z">
          <w:r w:rsidRPr="00744E28" w:rsidDel="00744E28">
            <w:rPr>
              <w:rStyle w:val="Hyperlink"/>
              <w:rFonts w:eastAsia="Times New Roman"/>
              <w:noProof/>
            </w:rPr>
            <w:delText>11.7.3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sampling</w:delText>
          </w:r>
          <w:r w:rsidDel="00744E28">
            <w:rPr>
              <w:noProof/>
              <w:webHidden/>
            </w:rPr>
            <w:tab/>
            <w:delText>86</w:delText>
          </w:r>
        </w:del>
      </w:ins>
    </w:p>
    <w:p w14:paraId="24AE54CF" w14:textId="0F348ED5" w:rsidR="00EA1FB2" w:rsidDel="00744E28" w:rsidRDefault="00EA1FB2">
      <w:pPr>
        <w:pStyle w:val="TOC3"/>
        <w:rPr>
          <w:ins w:id="2011" w:author="Ilkka Rinne [2]" w:date="2022-09-06T16:09:00Z"/>
          <w:del w:id="2012" w:author="Ilkka Rinne" w:date="2022-10-25T14:58:00Z"/>
          <w:rFonts w:asciiTheme="minorHAnsi" w:eastAsiaTheme="minorEastAsia" w:hAnsiTheme="minorHAnsi" w:cstheme="minorBidi"/>
          <w:b w:val="0"/>
          <w:noProof/>
          <w:sz w:val="24"/>
          <w:szCs w:val="24"/>
          <w:lang w:eastAsia="en-GB"/>
        </w:rPr>
      </w:pPr>
      <w:ins w:id="2013" w:author="Ilkka Rinne [2]" w:date="2022-09-06T16:09:00Z">
        <w:del w:id="2014" w:author="Ilkka Rinne" w:date="2022-10-25T14:58:00Z">
          <w:r w:rsidRPr="00744E28" w:rsidDel="00744E28">
            <w:rPr>
              <w:rStyle w:val="Hyperlink"/>
              <w:rFonts w:eastAsia="Times New Roman"/>
              <w:noProof/>
            </w:rPr>
            <w:delText>11.7.4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sampler</w:delText>
          </w:r>
          <w:r w:rsidDel="00744E28">
            <w:rPr>
              <w:noProof/>
              <w:webHidden/>
            </w:rPr>
            <w:tab/>
            <w:delText>86</w:delText>
          </w:r>
        </w:del>
      </w:ins>
    </w:p>
    <w:p w14:paraId="4EF84750" w14:textId="1797D44E" w:rsidR="00EA1FB2" w:rsidDel="00744E28" w:rsidRDefault="00EA1FB2">
      <w:pPr>
        <w:pStyle w:val="TOC1"/>
        <w:rPr>
          <w:ins w:id="2015" w:author="Ilkka Rinne [2]" w:date="2022-09-06T16:09:00Z"/>
          <w:del w:id="2016" w:author="Ilkka Rinne" w:date="2022-10-25T14:58:00Z"/>
          <w:rFonts w:asciiTheme="minorHAnsi" w:eastAsiaTheme="minorEastAsia" w:hAnsiTheme="minorHAnsi" w:cstheme="minorBidi"/>
          <w:b w:val="0"/>
          <w:noProof/>
          <w:sz w:val="24"/>
          <w:szCs w:val="24"/>
          <w:lang w:eastAsia="en-GB"/>
        </w:rPr>
      </w:pPr>
      <w:ins w:id="2017" w:author="Ilkka Rinne [2]" w:date="2022-09-06T16:09:00Z">
        <w:del w:id="2018" w:author="Ilkka Rinne" w:date="2022-10-25T14:58:00Z">
          <w:r w:rsidRPr="00744E28" w:rsidDel="00744E28">
            <w:rPr>
              <w:rStyle w:val="Hyperlink"/>
              <w:rFonts w:eastAsia="Times New Roman"/>
              <w:noProof/>
            </w:rPr>
            <w:delText>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 Sample Core</w:delText>
          </w:r>
          <w:r w:rsidDel="00744E28">
            <w:rPr>
              <w:noProof/>
              <w:webHidden/>
            </w:rPr>
            <w:tab/>
            <w:delText>86</w:delText>
          </w:r>
        </w:del>
      </w:ins>
    </w:p>
    <w:p w14:paraId="25D4B828" w14:textId="776EE46E" w:rsidR="00EA1FB2" w:rsidDel="00744E28" w:rsidRDefault="00EA1FB2">
      <w:pPr>
        <w:pStyle w:val="TOC2"/>
        <w:rPr>
          <w:ins w:id="2019" w:author="Ilkka Rinne [2]" w:date="2022-09-06T16:09:00Z"/>
          <w:del w:id="2020" w:author="Ilkka Rinne" w:date="2022-10-25T14:58:00Z"/>
          <w:rFonts w:asciiTheme="minorHAnsi" w:eastAsiaTheme="minorEastAsia" w:hAnsiTheme="minorHAnsi" w:cstheme="minorBidi"/>
          <w:b w:val="0"/>
          <w:noProof/>
          <w:sz w:val="24"/>
          <w:szCs w:val="24"/>
          <w:lang w:eastAsia="en-GB"/>
        </w:rPr>
      </w:pPr>
      <w:ins w:id="2021" w:author="Ilkka Rinne [2]" w:date="2022-09-06T16:09:00Z">
        <w:del w:id="2022" w:author="Ilkka Rinne" w:date="2022-10-25T14:58:00Z">
          <w:r w:rsidRPr="00744E28" w:rsidDel="00744E28">
            <w:rPr>
              <w:rStyle w:val="Hyperlink"/>
              <w:rFonts w:eastAsia="Times New Roman"/>
              <w:noProof/>
            </w:rPr>
            <w:delText>12.1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86</w:delText>
          </w:r>
        </w:del>
      </w:ins>
    </w:p>
    <w:p w14:paraId="6CA9A62D" w14:textId="380C3FD0" w:rsidR="00EA1FB2" w:rsidDel="00744E28" w:rsidRDefault="00EA1FB2">
      <w:pPr>
        <w:pStyle w:val="TOC3"/>
        <w:rPr>
          <w:ins w:id="2023" w:author="Ilkka Rinne [2]" w:date="2022-09-06T16:09:00Z"/>
          <w:del w:id="2024" w:author="Ilkka Rinne" w:date="2022-10-25T14:58:00Z"/>
          <w:rFonts w:asciiTheme="minorHAnsi" w:eastAsiaTheme="minorEastAsia" w:hAnsiTheme="minorHAnsi" w:cstheme="minorBidi"/>
          <w:b w:val="0"/>
          <w:noProof/>
          <w:sz w:val="24"/>
          <w:szCs w:val="24"/>
          <w:lang w:eastAsia="en-GB"/>
        </w:rPr>
      </w:pPr>
      <w:ins w:id="2025" w:author="Ilkka Rinne [2]" w:date="2022-09-06T16:09:00Z">
        <w:del w:id="2026" w:author="Ilkka Rinne" w:date="2022-10-25T14:58:00Z">
          <w:r w:rsidRPr="00744E28" w:rsidDel="00744E28">
            <w:rPr>
              <w:rStyle w:val="Hyperlink"/>
              <w:rFonts w:eastAsia="Times New Roman"/>
              <w:noProof/>
            </w:rPr>
            <w:delText>12.1.1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 Sample Core Package Requirements</w:delText>
          </w:r>
          <w:r w:rsidDel="00744E28">
            <w:rPr>
              <w:noProof/>
              <w:webHidden/>
            </w:rPr>
            <w:tab/>
            <w:delText>86</w:delText>
          </w:r>
        </w:del>
      </w:ins>
    </w:p>
    <w:p w14:paraId="43590FC6" w14:textId="112532AC" w:rsidR="00EA1FB2" w:rsidDel="00744E28" w:rsidRDefault="00EA1FB2">
      <w:pPr>
        <w:pStyle w:val="TOC2"/>
        <w:rPr>
          <w:ins w:id="2027" w:author="Ilkka Rinne [2]" w:date="2022-09-06T16:09:00Z"/>
          <w:del w:id="2028" w:author="Ilkka Rinne" w:date="2022-10-25T14:58:00Z"/>
          <w:rFonts w:asciiTheme="minorHAnsi" w:eastAsiaTheme="minorEastAsia" w:hAnsiTheme="minorHAnsi" w:cstheme="minorBidi"/>
          <w:b w:val="0"/>
          <w:noProof/>
          <w:sz w:val="24"/>
          <w:szCs w:val="24"/>
          <w:lang w:eastAsia="en-GB"/>
        </w:rPr>
      </w:pPr>
      <w:ins w:id="2029" w:author="Ilkka Rinne [2]" w:date="2022-09-06T16:09:00Z">
        <w:del w:id="2030" w:author="Ilkka Rinne" w:date="2022-10-25T14:58:00Z">
          <w:r w:rsidRPr="00744E28" w:rsidDel="00744E28">
            <w:rPr>
              <w:rStyle w:val="Hyperlink"/>
              <w:rFonts w:eastAsia="Times New Roman"/>
              <w:noProof/>
            </w:rPr>
            <w:delText>12.2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w:delText>
          </w:r>
          <w:r w:rsidDel="00744E28">
            <w:rPr>
              <w:noProof/>
              <w:webHidden/>
            </w:rPr>
            <w:tab/>
            <w:delText>86</w:delText>
          </w:r>
        </w:del>
      </w:ins>
    </w:p>
    <w:p w14:paraId="4ABEE97C" w14:textId="29634EF7" w:rsidR="00EA1FB2" w:rsidDel="00744E28" w:rsidRDefault="00EA1FB2">
      <w:pPr>
        <w:pStyle w:val="TOC3"/>
        <w:rPr>
          <w:ins w:id="2031" w:author="Ilkka Rinne [2]" w:date="2022-09-06T16:09:00Z"/>
          <w:del w:id="2032" w:author="Ilkka Rinne" w:date="2022-10-25T14:58:00Z"/>
          <w:rFonts w:asciiTheme="minorHAnsi" w:eastAsiaTheme="minorEastAsia" w:hAnsiTheme="minorHAnsi" w:cstheme="minorBidi"/>
          <w:b w:val="0"/>
          <w:noProof/>
          <w:sz w:val="24"/>
          <w:szCs w:val="24"/>
          <w:lang w:eastAsia="en-GB"/>
        </w:rPr>
      </w:pPr>
      <w:ins w:id="2033" w:author="Ilkka Rinne [2]" w:date="2022-09-06T16:09:00Z">
        <w:del w:id="2034" w:author="Ilkka Rinne" w:date="2022-10-25T14:58:00Z">
          <w:r w:rsidRPr="00744E28" w:rsidDel="00744E28">
            <w:rPr>
              <w:rStyle w:val="Hyperlink"/>
              <w:rFonts w:eastAsia="Times New Roman"/>
              <w:noProof/>
            </w:rPr>
            <w:delText>12.2.1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 Requirements Class</w:delText>
          </w:r>
          <w:r w:rsidDel="00744E28">
            <w:rPr>
              <w:noProof/>
              <w:webHidden/>
            </w:rPr>
            <w:tab/>
            <w:delText>86</w:delText>
          </w:r>
        </w:del>
      </w:ins>
    </w:p>
    <w:p w14:paraId="191009A0" w14:textId="3AB365E4" w:rsidR="00EA1FB2" w:rsidDel="00744E28" w:rsidRDefault="00EA1FB2">
      <w:pPr>
        <w:pStyle w:val="TOC3"/>
        <w:rPr>
          <w:ins w:id="2035" w:author="Ilkka Rinne [2]" w:date="2022-09-06T16:09:00Z"/>
          <w:del w:id="2036" w:author="Ilkka Rinne" w:date="2022-10-25T14:58:00Z"/>
          <w:rFonts w:asciiTheme="minorHAnsi" w:eastAsiaTheme="minorEastAsia" w:hAnsiTheme="minorHAnsi" w:cstheme="minorBidi"/>
          <w:b w:val="0"/>
          <w:noProof/>
          <w:sz w:val="24"/>
          <w:szCs w:val="24"/>
          <w:lang w:eastAsia="en-GB"/>
        </w:rPr>
      </w:pPr>
      <w:ins w:id="2037" w:author="Ilkka Rinne [2]" w:date="2022-09-06T16:09:00Z">
        <w:del w:id="2038" w:author="Ilkka Rinne" w:date="2022-10-25T14:58:00Z">
          <w:r w:rsidRPr="00744E28" w:rsidDel="00744E28">
            <w:rPr>
              <w:rStyle w:val="Hyperlink"/>
              <w:rFonts w:eastAsia="Times New Roman"/>
              <w:noProof/>
            </w:rPr>
            <w:delText>12.2.2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sampleType</w:delText>
          </w:r>
          <w:r w:rsidDel="00744E28">
            <w:rPr>
              <w:noProof/>
              <w:webHidden/>
            </w:rPr>
            <w:tab/>
            <w:delText>89</w:delText>
          </w:r>
        </w:del>
      </w:ins>
    </w:p>
    <w:p w14:paraId="174DEEDB" w14:textId="5AC821FA" w:rsidR="00EA1FB2" w:rsidDel="00744E28" w:rsidRDefault="00EA1FB2">
      <w:pPr>
        <w:pStyle w:val="TOC3"/>
        <w:rPr>
          <w:ins w:id="2039" w:author="Ilkka Rinne [2]" w:date="2022-09-06T16:09:00Z"/>
          <w:del w:id="2040" w:author="Ilkka Rinne" w:date="2022-10-25T14:58:00Z"/>
          <w:rFonts w:asciiTheme="minorHAnsi" w:eastAsiaTheme="minorEastAsia" w:hAnsiTheme="minorHAnsi" w:cstheme="minorBidi"/>
          <w:b w:val="0"/>
          <w:noProof/>
          <w:sz w:val="24"/>
          <w:szCs w:val="24"/>
          <w:lang w:eastAsia="en-GB"/>
        </w:rPr>
      </w:pPr>
      <w:ins w:id="2041" w:author="Ilkka Rinne [2]" w:date="2022-09-06T16:09:00Z">
        <w:del w:id="2042" w:author="Ilkka Rinne" w:date="2022-10-25T14:58:00Z">
          <w:r w:rsidRPr="00744E28" w:rsidDel="00744E28">
            <w:rPr>
              <w:rStyle w:val="Hyperlink"/>
              <w:rFonts w:eastAsia="Times New Roman"/>
              <w:noProof/>
            </w:rPr>
            <w:delText>12.2.3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parameter</w:delText>
          </w:r>
          <w:r w:rsidDel="00744E28">
            <w:rPr>
              <w:noProof/>
              <w:webHidden/>
            </w:rPr>
            <w:tab/>
            <w:delText>89</w:delText>
          </w:r>
        </w:del>
      </w:ins>
    </w:p>
    <w:p w14:paraId="23D11616" w14:textId="406C6BFC" w:rsidR="00EA1FB2" w:rsidDel="00744E28" w:rsidRDefault="00EA1FB2">
      <w:pPr>
        <w:pStyle w:val="TOC2"/>
        <w:rPr>
          <w:ins w:id="2043" w:author="Ilkka Rinne [2]" w:date="2022-09-06T16:09:00Z"/>
          <w:del w:id="2044" w:author="Ilkka Rinne" w:date="2022-10-25T14:58:00Z"/>
          <w:rFonts w:asciiTheme="minorHAnsi" w:eastAsiaTheme="minorEastAsia" w:hAnsiTheme="minorHAnsi" w:cstheme="minorBidi"/>
          <w:b w:val="0"/>
          <w:noProof/>
          <w:sz w:val="24"/>
          <w:szCs w:val="24"/>
          <w:lang w:eastAsia="en-GB"/>
        </w:rPr>
      </w:pPr>
      <w:ins w:id="2045" w:author="Ilkka Rinne [2]" w:date="2022-09-06T16:09:00Z">
        <w:del w:id="2046" w:author="Ilkka Rinne" w:date="2022-10-25T14:58:00Z">
          <w:r w:rsidRPr="00744E28" w:rsidDel="00744E28">
            <w:rPr>
              <w:rStyle w:val="Hyperlink"/>
              <w:rFonts w:eastAsia="Times New Roman"/>
              <w:noProof/>
            </w:rPr>
            <w:delText>12.3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AbstractSampling</w:delText>
          </w:r>
          <w:r w:rsidDel="00744E28">
            <w:rPr>
              <w:noProof/>
              <w:webHidden/>
            </w:rPr>
            <w:tab/>
            <w:delText>89</w:delText>
          </w:r>
        </w:del>
      </w:ins>
    </w:p>
    <w:p w14:paraId="27490B42" w14:textId="278345D5" w:rsidR="00EA1FB2" w:rsidDel="00744E28" w:rsidRDefault="00EA1FB2">
      <w:pPr>
        <w:pStyle w:val="TOC3"/>
        <w:rPr>
          <w:ins w:id="2047" w:author="Ilkka Rinne [2]" w:date="2022-09-06T16:09:00Z"/>
          <w:del w:id="2048" w:author="Ilkka Rinne" w:date="2022-10-25T14:58:00Z"/>
          <w:rFonts w:asciiTheme="minorHAnsi" w:eastAsiaTheme="minorEastAsia" w:hAnsiTheme="minorHAnsi" w:cstheme="minorBidi"/>
          <w:b w:val="0"/>
          <w:noProof/>
          <w:sz w:val="24"/>
          <w:szCs w:val="24"/>
          <w:lang w:eastAsia="en-GB"/>
        </w:rPr>
      </w:pPr>
      <w:ins w:id="2049" w:author="Ilkka Rinne [2]" w:date="2022-09-06T16:09:00Z">
        <w:del w:id="2050" w:author="Ilkka Rinne" w:date="2022-10-25T14:58:00Z">
          <w:r w:rsidRPr="00744E28" w:rsidDel="00744E28">
            <w:rPr>
              <w:rStyle w:val="Hyperlink"/>
              <w:rFonts w:eastAsia="Times New Roman"/>
              <w:noProof/>
            </w:rPr>
            <w:delText>12.3.1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AbstractSampling Requirements Class</w:delText>
          </w:r>
          <w:r w:rsidDel="00744E28">
            <w:rPr>
              <w:noProof/>
              <w:webHidden/>
            </w:rPr>
            <w:tab/>
            <w:delText>89</w:delText>
          </w:r>
        </w:del>
      </w:ins>
    </w:p>
    <w:p w14:paraId="38419E78" w14:textId="73261E34" w:rsidR="00EA1FB2" w:rsidDel="00744E28" w:rsidRDefault="00EA1FB2">
      <w:pPr>
        <w:pStyle w:val="TOC3"/>
        <w:rPr>
          <w:ins w:id="2051" w:author="Ilkka Rinne [2]" w:date="2022-09-06T16:09:00Z"/>
          <w:del w:id="2052" w:author="Ilkka Rinne" w:date="2022-10-25T14:58:00Z"/>
          <w:rFonts w:asciiTheme="minorHAnsi" w:eastAsiaTheme="minorEastAsia" w:hAnsiTheme="minorHAnsi" w:cstheme="minorBidi"/>
          <w:b w:val="0"/>
          <w:noProof/>
          <w:sz w:val="24"/>
          <w:szCs w:val="24"/>
          <w:lang w:eastAsia="en-GB"/>
        </w:rPr>
      </w:pPr>
      <w:ins w:id="2053" w:author="Ilkka Rinne [2]" w:date="2022-09-06T16:09:00Z">
        <w:del w:id="2054" w:author="Ilkka Rinne" w:date="2022-10-25T14:58:00Z">
          <w:r w:rsidRPr="00744E28" w:rsidDel="00744E28">
            <w:rPr>
              <w:rStyle w:val="Hyperlink"/>
              <w:rFonts w:eastAsia="Times New Roman"/>
              <w:noProof/>
            </w:rPr>
            <w:delText>12.3.2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samplingLocation</w:delText>
          </w:r>
          <w:r w:rsidDel="00744E28">
            <w:rPr>
              <w:noProof/>
              <w:webHidden/>
            </w:rPr>
            <w:tab/>
            <w:delText>90</w:delText>
          </w:r>
        </w:del>
      </w:ins>
    </w:p>
    <w:p w14:paraId="486943F9" w14:textId="15295A93" w:rsidR="00EA1FB2" w:rsidDel="00744E28" w:rsidRDefault="00EA1FB2">
      <w:pPr>
        <w:pStyle w:val="TOC3"/>
        <w:rPr>
          <w:ins w:id="2055" w:author="Ilkka Rinne [2]" w:date="2022-09-06T16:09:00Z"/>
          <w:del w:id="2056" w:author="Ilkka Rinne" w:date="2022-10-25T14:58:00Z"/>
          <w:rFonts w:asciiTheme="minorHAnsi" w:eastAsiaTheme="minorEastAsia" w:hAnsiTheme="minorHAnsi" w:cstheme="minorBidi"/>
          <w:b w:val="0"/>
          <w:noProof/>
          <w:sz w:val="24"/>
          <w:szCs w:val="24"/>
          <w:lang w:eastAsia="en-GB"/>
        </w:rPr>
      </w:pPr>
      <w:ins w:id="2057" w:author="Ilkka Rinne [2]" w:date="2022-09-06T16:09:00Z">
        <w:del w:id="2058" w:author="Ilkka Rinne" w:date="2022-10-25T14:58:00Z">
          <w:r w:rsidRPr="00744E28" w:rsidDel="00744E28">
            <w:rPr>
              <w:rStyle w:val="Hyperlink"/>
              <w:rFonts w:eastAsia="Times New Roman"/>
              <w:noProof/>
            </w:rPr>
            <w:delText>12.3.3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time</w:delText>
          </w:r>
          <w:r w:rsidDel="00744E28">
            <w:rPr>
              <w:noProof/>
              <w:webHidden/>
            </w:rPr>
            <w:tab/>
            <w:delText>90</w:delText>
          </w:r>
        </w:del>
      </w:ins>
    </w:p>
    <w:p w14:paraId="09619442" w14:textId="2931D7BB" w:rsidR="00EA1FB2" w:rsidDel="00744E28" w:rsidRDefault="00EA1FB2">
      <w:pPr>
        <w:pStyle w:val="TOC3"/>
        <w:rPr>
          <w:ins w:id="2059" w:author="Ilkka Rinne [2]" w:date="2022-09-06T16:09:00Z"/>
          <w:del w:id="2060" w:author="Ilkka Rinne" w:date="2022-10-25T14:58:00Z"/>
          <w:rFonts w:asciiTheme="minorHAnsi" w:eastAsiaTheme="minorEastAsia" w:hAnsiTheme="minorHAnsi" w:cstheme="minorBidi"/>
          <w:b w:val="0"/>
          <w:noProof/>
          <w:sz w:val="24"/>
          <w:szCs w:val="24"/>
          <w:lang w:eastAsia="en-GB"/>
        </w:rPr>
      </w:pPr>
      <w:ins w:id="2061" w:author="Ilkka Rinne [2]" w:date="2022-09-06T16:09:00Z">
        <w:del w:id="2062" w:author="Ilkka Rinne" w:date="2022-10-25T14:58:00Z">
          <w:r w:rsidRPr="00744E28" w:rsidDel="00744E28">
            <w:rPr>
              <w:rStyle w:val="Hyperlink"/>
              <w:rFonts w:eastAsia="Times New Roman"/>
              <w:noProof/>
            </w:rPr>
            <w:delText>12.3.4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parameter</w:delText>
          </w:r>
          <w:r w:rsidDel="00744E28">
            <w:rPr>
              <w:noProof/>
              <w:webHidden/>
            </w:rPr>
            <w:tab/>
            <w:delText>91</w:delText>
          </w:r>
        </w:del>
      </w:ins>
    </w:p>
    <w:p w14:paraId="7F81518F" w14:textId="6FAB70C1" w:rsidR="00EA1FB2" w:rsidDel="00744E28" w:rsidRDefault="00EA1FB2">
      <w:pPr>
        <w:pStyle w:val="TOC2"/>
        <w:rPr>
          <w:ins w:id="2063" w:author="Ilkka Rinne [2]" w:date="2022-09-06T16:09:00Z"/>
          <w:del w:id="2064" w:author="Ilkka Rinne" w:date="2022-10-25T14:58:00Z"/>
          <w:rFonts w:asciiTheme="minorHAnsi" w:eastAsiaTheme="minorEastAsia" w:hAnsiTheme="minorHAnsi" w:cstheme="minorBidi"/>
          <w:b w:val="0"/>
          <w:noProof/>
          <w:sz w:val="24"/>
          <w:szCs w:val="24"/>
          <w:lang w:eastAsia="en-GB"/>
        </w:rPr>
      </w:pPr>
      <w:ins w:id="2065" w:author="Ilkka Rinne [2]" w:date="2022-09-06T16:09:00Z">
        <w:del w:id="2066" w:author="Ilkka Rinne" w:date="2022-10-25T14:58:00Z">
          <w:r w:rsidRPr="00744E28" w:rsidDel="00744E28">
            <w:rPr>
              <w:rStyle w:val="Hyperlink"/>
              <w:rFonts w:eastAsia="Times New Roman"/>
              <w:noProof/>
            </w:rPr>
            <w:delText>12.4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AbstractSampler</w:delText>
          </w:r>
          <w:r w:rsidDel="00744E28">
            <w:rPr>
              <w:noProof/>
              <w:webHidden/>
            </w:rPr>
            <w:tab/>
            <w:delText>91</w:delText>
          </w:r>
        </w:del>
      </w:ins>
    </w:p>
    <w:p w14:paraId="1F22D3E3" w14:textId="7EF33AC6" w:rsidR="00EA1FB2" w:rsidDel="00744E28" w:rsidRDefault="00EA1FB2">
      <w:pPr>
        <w:pStyle w:val="TOC3"/>
        <w:rPr>
          <w:ins w:id="2067" w:author="Ilkka Rinne [2]" w:date="2022-09-06T16:09:00Z"/>
          <w:del w:id="2068" w:author="Ilkka Rinne" w:date="2022-10-25T14:58:00Z"/>
          <w:rFonts w:asciiTheme="minorHAnsi" w:eastAsiaTheme="minorEastAsia" w:hAnsiTheme="minorHAnsi" w:cstheme="minorBidi"/>
          <w:b w:val="0"/>
          <w:noProof/>
          <w:sz w:val="24"/>
          <w:szCs w:val="24"/>
          <w:lang w:eastAsia="en-GB"/>
        </w:rPr>
      </w:pPr>
      <w:ins w:id="2069" w:author="Ilkka Rinne [2]" w:date="2022-09-06T16:09:00Z">
        <w:del w:id="2070" w:author="Ilkka Rinne" w:date="2022-10-25T14:58:00Z">
          <w:r w:rsidRPr="00744E28" w:rsidDel="00744E28">
            <w:rPr>
              <w:rStyle w:val="Hyperlink"/>
              <w:rFonts w:eastAsia="Times New Roman"/>
              <w:noProof/>
            </w:rPr>
            <w:delText>12.4.1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AbstractSampler Requirements Class</w:delText>
          </w:r>
          <w:r w:rsidDel="00744E28">
            <w:rPr>
              <w:noProof/>
              <w:webHidden/>
            </w:rPr>
            <w:tab/>
            <w:delText>91</w:delText>
          </w:r>
        </w:del>
      </w:ins>
    </w:p>
    <w:p w14:paraId="1627658A" w14:textId="25820884" w:rsidR="00EA1FB2" w:rsidDel="00744E28" w:rsidRDefault="00EA1FB2">
      <w:pPr>
        <w:pStyle w:val="TOC3"/>
        <w:rPr>
          <w:ins w:id="2071" w:author="Ilkka Rinne [2]" w:date="2022-09-06T16:09:00Z"/>
          <w:del w:id="2072" w:author="Ilkka Rinne" w:date="2022-10-25T14:58:00Z"/>
          <w:rFonts w:asciiTheme="minorHAnsi" w:eastAsiaTheme="minorEastAsia" w:hAnsiTheme="minorHAnsi" w:cstheme="minorBidi"/>
          <w:b w:val="0"/>
          <w:noProof/>
          <w:sz w:val="24"/>
          <w:szCs w:val="24"/>
          <w:lang w:eastAsia="en-GB"/>
        </w:rPr>
      </w:pPr>
      <w:ins w:id="2073" w:author="Ilkka Rinne [2]" w:date="2022-09-06T16:09:00Z">
        <w:del w:id="2074" w:author="Ilkka Rinne" w:date="2022-10-25T14:58:00Z">
          <w:r w:rsidRPr="00744E28" w:rsidDel="00744E28">
            <w:rPr>
              <w:rStyle w:val="Hyperlink"/>
              <w:rFonts w:eastAsia="Times New Roman"/>
              <w:noProof/>
            </w:rPr>
            <w:delText>12.4.2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samplerType</w:delText>
          </w:r>
          <w:r w:rsidDel="00744E28">
            <w:rPr>
              <w:noProof/>
              <w:webHidden/>
            </w:rPr>
            <w:tab/>
            <w:delText>92</w:delText>
          </w:r>
        </w:del>
      </w:ins>
    </w:p>
    <w:p w14:paraId="006F09D9" w14:textId="15EFCA61" w:rsidR="00EA1FB2" w:rsidDel="00744E28" w:rsidRDefault="00EA1FB2">
      <w:pPr>
        <w:pStyle w:val="TOC2"/>
        <w:rPr>
          <w:ins w:id="2075" w:author="Ilkka Rinne [2]" w:date="2022-09-06T16:09:00Z"/>
          <w:del w:id="2076" w:author="Ilkka Rinne" w:date="2022-10-25T14:58:00Z"/>
          <w:rFonts w:asciiTheme="minorHAnsi" w:eastAsiaTheme="minorEastAsia" w:hAnsiTheme="minorHAnsi" w:cstheme="minorBidi"/>
          <w:b w:val="0"/>
          <w:noProof/>
          <w:sz w:val="24"/>
          <w:szCs w:val="24"/>
          <w:lang w:eastAsia="en-GB"/>
        </w:rPr>
      </w:pPr>
      <w:ins w:id="2077" w:author="Ilkka Rinne [2]" w:date="2022-09-06T16:09:00Z">
        <w:del w:id="2078" w:author="Ilkka Rinne" w:date="2022-10-25T14:58:00Z">
          <w:r w:rsidRPr="00744E28" w:rsidDel="00744E28">
            <w:rPr>
              <w:rStyle w:val="Hyperlink"/>
              <w:rFonts w:eastAsia="Times New Roman"/>
              <w:noProof/>
            </w:rPr>
            <w:delText>12.5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AbstractSamplingProcedure</w:delText>
          </w:r>
          <w:r w:rsidDel="00744E28">
            <w:rPr>
              <w:noProof/>
              <w:webHidden/>
            </w:rPr>
            <w:tab/>
            <w:delText>93</w:delText>
          </w:r>
        </w:del>
      </w:ins>
    </w:p>
    <w:p w14:paraId="3ED96B7A" w14:textId="04B4FD3B" w:rsidR="00EA1FB2" w:rsidDel="00744E28" w:rsidRDefault="00EA1FB2">
      <w:pPr>
        <w:pStyle w:val="TOC3"/>
        <w:rPr>
          <w:ins w:id="2079" w:author="Ilkka Rinne [2]" w:date="2022-09-06T16:09:00Z"/>
          <w:del w:id="2080" w:author="Ilkka Rinne" w:date="2022-10-25T14:58:00Z"/>
          <w:rFonts w:asciiTheme="minorHAnsi" w:eastAsiaTheme="minorEastAsia" w:hAnsiTheme="minorHAnsi" w:cstheme="minorBidi"/>
          <w:b w:val="0"/>
          <w:noProof/>
          <w:sz w:val="24"/>
          <w:szCs w:val="24"/>
          <w:lang w:eastAsia="en-GB"/>
        </w:rPr>
      </w:pPr>
      <w:ins w:id="2081" w:author="Ilkka Rinne [2]" w:date="2022-09-06T16:09:00Z">
        <w:del w:id="2082" w:author="Ilkka Rinne" w:date="2022-10-25T14:58:00Z">
          <w:r w:rsidRPr="00744E28" w:rsidDel="00744E28">
            <w:rPr>
              <w:rStyle w:val="Hyperlink"/>
              <w:rFonts w:eastAsia="Times New Roman"/>
              <w:noProof/>
            </w:rPr>
            <w:delText>12.5.1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AbstractSamplingProcedure Requirements Class</w:delText>
          </w:r>
          <w:r w:rsidDel="00744E28">
            <w:rPr>
              <w:noProof/>
              <w:webHidden/>
            </w:rPr>
            <w:tab/>
            <w:delText>93</w:delText>
          </w:r>
        </w:del>
      </w:ins>
    </w:p>
    <w:p w14:paraId="35FCF027" w14:textId="7262F840" w:rsidR="00EA1FB2" w:rsidDel="00744E28" w:rsidRDefault="00EA1FB2">
      <w:pPr>
        <w:pStyle w:val="TOC2"/>
        <w:rPr>
          <w:ins w:id="2083" w:author="Ilkka Rinne [2]" w:date="2022-09-06T16:09:00Z"/>
          <w:del w:id="2084" w:author="Ilkka Rinne" w:date="2022-10-25T14:58:00Z"/>
          <w:rFonts w:asciiTheme="minorHAnsi" w:eastAsiaTheme="minorEastAsia" w:hAnsiTheme="minorHAnsi" w:cstheme="minorBidi"/>
          <w:b w:val="0"/>
          <w:noProof/>
          <w:sz w:val="24"/>
          <w:szCs w:val="24"/>
          <w:lang w:eastAsia="en-GB"/>
        </w:rPr>
      </w:pPr>
      <w:ins w:id="2085" w:author="Ilkka Rinne [2]" w:date="2022-09-06T16:09:00Z">
        <w:del w:id="2086" w:author="Ilkka Rinne" w:date="2022-10-25T14:58:00Z">
          <w:r w:rsidRPr="00744E28" w:rsidDel="00744E28">
            <w:rPr>
              <w:rStyle w:val="Hyperlink"/>
              <w:rFonts w:eastAsia="Times New Roman"/>
              <w:noProof/>
            </w:rPr>
            <w:delText>12.6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AbstractPreparationProcedure</w:delText>
          </w:r>
          <w:r w:rsidDel="00744E28">
            <w:rPr>
              <w:noProof/>
              <w:webHidden/>
            </w:rPr>
            <w:tab/>
            <w:delText>94</w:delText>
          </w:r>
        </w:del>
      </w:ins>
    </w:p>
    <w:p w14:paraId="4395DC63" w14:textId="0E755BD6" w:rsidR="00EA1FB2" w:rsidDel="00744E28" w:rsidRDefault="00EA1FB2">
      <w:pPr>
        <w:pStyle w:val="TOC3"/>
        <w:rPr>
          <w:ins w:id="2087" w:author="Ilkka Rinne [2]" w:date="2022-09-06T16:09:00Z"/>
          <w:del w:id="2088" w:author="Ilkka Rinne" w:date="2022-10-25T14:58:00Z"/>
          <w:rFonts w:asciiTheme="minorHAnsi" w:eastAsiaTheme="minorEastAsia" w:hAnsiTheme="minorHAnsi" w:cstheme="minorBidi"/>
          <w:b w:val="0"/>
          <w:noProof/>
          <w:sz w:val="24"/>
          <w:szCs w:val="24"/>
          <w:lang w:eastAsia="en-GB"/>
        </w:rPr>
      </w:pPr>
      <w:ins w:id="2089" w:author="Ilkka Rinne [2]" w:date="2022-09-06T16:09:00Z">
        <w:del w:id="2090" w:author="Ilkka Rinne" w:date="2022-10-25T14:58:00Z">
          <w:r w:rsidRPr="00744E28" w:rsidDel="00744E28">
            <w:rPr>
              <w:rStyle w:val="Hyperlink"/>
              <w:rFonts w:eastAsia="Times New Roman"/>
              <w:noProof/>
            </w:rPr>
            <w:delText>12.6.1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AbstractPreparationProcedure Requirements Class</w:delText>
          </w:r>
          <w:r w:rsidDel="00744E28">
            <w:rPr>
              <w:noProof/>
              <w:webHidden/>
            </w:rPr>
            <w:tab/>
            <w:delText>94</w:delText>
          </w:r>
        </w:del>
      </w:ins>
    </w:p>
    <w:p w14:paraId="6734A219" w14:textId="5D49BECB" w:rsidR="00EA1FB2" w:rsidDel="00744E28" w:rsidRDefault="00EA1FB2">
      <w:pPr>
        <w:pStyle w:val="TOC2"/>
        <w:rPr>
          <w:ins w:id="2091" w:author="Ilkka Rinne [2]" w:date="2022-09-06T16:09:00Z"/>
          <w:del w:id="2092" w:author="Ilkka Rinne" w:date="2022-10-25T14:58:00Z"/>
          <w:rFonts w:asciiTheme="minorHAnsi" w:eastAsiaTheme="minorEastAsia" w:hAnsiTheme="minorHAnsi" w:cstheme="minorBidi"/>
          <w:b w:val="0"/>
          <w:noProof/>
          <w:sz w:val="24"/>
          <w:szCs w:val="24"/>
          <w:lang w:eastAsia="en-GB"/>
        </w:rPr>
      </w:pPr>
      <w:ins w:id="2093" w:author="Ilkka Rinne [2]" w:date="2022-09-06T16:09:00Z">
        <w:del w:id="2094" w:author="Ilkka Rinne" w:date="2022-10-25T14:58:00Z">
          <w:r w:rsidRPr="00744E28" w:rsidDel="00744E28">
            <w:rPr>
              <w:rStyle w:val="Hyperlink"/>
              <w:rFonts w:eastAsia="Times New Roman"/>
              <w:noProof/>
            </w:rPr>
            <w:delText>12.7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AbstractPreparationStep</w:delText>
          </w:r>
          <w:r w:rsidDel="00744E28">
            <w:rPr>
              <w:noProof/>
              <w:webHidden/>
            </w:rPr>
            <w:tab/>
            <w:delText>95</w:delText>
          </w:r>
        </w:del>
      </w:ins>
    </w:p>
    <w:p w14:paraId="693B74A4" w14:textId="43CF75E0" w:rsidR="00EA1FB2" w:rsidDel="00744E28" w:rsidRDefault="00EA1FB2">
      <w:pPr>
        <w:pStyle w:val="TOC3"/>
        <w:rPr>
          <w:ins w:id="2095" w:author="Ilkka Rinne [2]" w:date="2022-09-06T16:09:00Z"/>
          <w:del w:id="2096" w:author="Ilkka Rinne" w:date="2022-10-25T14:58:00Z"/>
          <w:rFonts w:asciiTheme="minorHAnsi" w:eastAsiaTheme="minorEastAsia" w:hAnsiTheme="minorHAnsi" w:cstheme="minorBidi"/>
          <w:b w:val="0"/>
          <w:noProof/>
          <w:sz w:val="24"/>
          <w:szCs w:val="24"/>
          <w:lang w:eastAsia="en-GB"/>
        </w:rPr>
      </w:pPr>
      <w:ins w:id="2097" w:author="Ilkka Rinne [2]" w:date="2022-09-06T16:09:00Z">
        <w:del w:id="2098" w:author="Ilkka Rinne" w:date="2022-10-25T14:58:00Z">
          <w:r w:rsidRPr="00744E28" w:rsidDel="00744E28">
            <w:rPr>
              <w:rStyle w:val="Hyperlink"/>
              <w:rFonts w:eastAsia="Times New Roman"/>
              <w:noProof/>
            </w:rPr>
            <w:delText>12.7.1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AbstractPreparationStep Requirements Class</w:delText>
          </w:r>
          <w:r w:rsidDel="00744E28">
            <w:rPr>
              <w:noProof/>
              <w:webHidden/>
            </w:rPr>
            <w:tab/>
            <w:delText>95</w:delText>
          </w:r>
        </w:del>
      </w:ins>
    </w:p>
    <w:p w14:paraId="28F6B66F" w14:textId="09DFD771" w:rsidR="00EA1FB2" w:rsidDel="00744E28" w:rsidRDefault="00EA1FB2">
      <w:pPr>
        <w:pStyle w:val="TOC3"/>
        <w:rPr>
          <w:ins w:id="2099" w:author="Ilkka Rinne [2]" w:date="2022-09-06T16:09:00Z"/>
          <w:del w:id="2100" w:author="Ilkka Rinne" w:date="2022-10-25T14:58:00Z"/>
          <w:rFonts w:asciiTheme="minorHAnsi" w:eastAsiaTheme="minorEastAsia" w:hAnsiTheme="minorHAnsi" w:cstheme="minorBidi"/>
          <w:b w:val="0"/>
          <w:noProof/>
          <w:sz w:val="24"/>
          <w:szCs w:val="24"/>
          <w:lang w:eastAsia="en-GB"/>
        </w:rPr>
      </w:pPr>
      <w:ins w:id="2101" w:author="Ilkka Rinne [2]" w:date="2022-09-06T16:09:00Z">
        <w:del w:id="2102" w:author="Ilkka Rinne" w:date="2022-10-25T14:58:00Z">
          <w:r w:rsidRPr="00744E28" w:rsidDel="00744E28">
            <w:rPr>
              <w:rStyle w:val="Hyperlink"/>
              <w:rFonts w:eastAsia="Times New Roman"/>
              <w:noProof/>
            </w:rPr>
            <w:delText>12.7.2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description</w:delText>
          </w:r>
          <w:r w:rsidDel="00744E28">
            <w:rPr>
              <w:noProof/>
              <w:webHidden/>
            </w:rPr>
            <w:tab/>
            <w:delText>96</w:delText>
          </w:r>
        </w:del>
      </w:ins>
    </w:p>
    <w:p w14:paraId="1BC187A9" w14:textId="64BB0E8F" w:rsidR="00EA1FB2" w:rsidDel="00744E28" w:rsidRDefault="00EA1FB2">
      <w:pPr>
        <w:pStyle w:val="TOC3"/>
        <w:rPr>
          <w:ins w:id="2103" w:author="Ilkka Rinne [2]" w:date="2022-09-06T16:09:00Z"/>
          <w:del w:id="2104" w:author="Ilkka Rinne" w:date="2022-10-25T14:58:00Z"/>
          <w:rFonts w:asciiTheme="minorHAnsi" w:eastAsiaTheme="minorEastAsia" w:hAnsiTheme="minorHAnsi" w:cstheme="minorBidi"/>
          <w:b w:val="0"/>
          <w:noProof/>
          <w:sz w:val="24"/>
          <w:szCs w:val="24"/>
          <w:lang w:eastAsia="en-GB"/>
        </w:rPr>
      </w:pPr>
      <w:ins w:id="2105" w:author="Ilkka Rinne [2]" w:date="2022-09-06T16:09:00Z">
        <w:del w:id="2106" w:author="Ilkka Rinne" w:date="2022-10-25T14:58:00Z">
          <w:r w:rsidRPr="00744E28" w:rsidDel="00744E28">
            <w:rPr>
              <w:rStyle w:val="Hyperlink"/>
              <w:rFonts w:eastAsia="Times New Roman"/>
              <w:noProof/>
            </w:rPr>
            <w:delText>12.7.3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time</w:delText>
          </w:r>
          <w:r w:rsidDel="00744E28">
            <w:rPr>
              <w:noProof/>
              <w:webHidden/>
            </w:rPr>
            <w:tab/>
            <w:delText>96</w:delText>
          </w:r>
        </w:del>
      </w:ins>
    </w:p>
    <w:p w14:paraId="6A7E0EDF" w14:textId="0E59C7C4" w:rsidR="00EA1FB2" w:rsidDel="00744E28" w:rsidRDefault="00EA1FB2">
      <w:pPr>
        <w:pStyle w:val="TOC2"/>
        <w:rPr>
          <w:ins w:id="2107" w:author="Ilkka Rinne [2]" w:date="2022-09-06T16:09:00Z"/>
          <w:del w:id="2108" w:author="Ilkka Rinne" w:date="2022-10-25T14:58:00Z"/>
          <w:rFonts w:asciiTheme="minorHAnsi" w:eastAsiaTheme="minorEastAsia" w:hAnsiTheme="minorHAnsi" w:cstheme="minorBidi"/>
          <w:b w:val="0"/>
          <w:noProof/>
          <w:sz w:val="24"/>
          <w:szCs w:val="24"/>
          <w:lang w:eastAsia="en-GB"/>
        </w:rPr>
      </w:pPr>
      <w:ins w:id="2109" w:author="Ilkka Rinne [2]" w:date="2022-09-06T16:09:00Z">
        <w:del w:id="2110" w:author="Ilkka Rinne" w:date="2022-10-25T14:58:00Z">
          <w:r w:rsidRPr="00744E28" w:rsidDel="00744E28">
            <w:rPr>
              <w:rStyle w:val="Hyperlink"/>
              <w:rFonts w:eastAsia="Times New Roman"/>
              <w:noProof/>
            </w:rPr>
            <w:delText>12.8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Codelists</w:delText>
          </w:r>
          <w:r w:rsidDel="00744E28">
            <w:rPr>
              <w:noProof/>
              <w:webHidden/>
            </w:rPr>
            <w:tab/>
            <w:delText>96</w:delText>
          </w:r>
        </w:del>
      </w:ins>
    </w:p>
    <w:p w14:paraId="010D6EDC" w14:textId="3B3C6043" w:rsidR="00EA1FB2" w:rsidDel="00744E28" w:rsidRDefault="00EA1FB2">
      <w:pPr>
        <w:pStyle w:val="TOC3"/>
        <w:rPr>
          <w:ins w:id="2111" w:author="Ilkka Rinne [2]" w:date="2022-09-06T16:09:00Z"/>
          <w:del w:id="2112" w:author="Ilkka Rinne" w:date="2022-10-25T14:58:00Z"/>
          <w:rFonts w:asciiTheme="minorHAnsi" w:eastAsiaTheme="minorEastAsia" w:hAnsiTheme="minorHAnsi" w:cstheme="minorBidi"/>
          <w:b w:val="0"/>
          <w:noProof/>
          <w:sz w:val="24"/>
          <w:szCs w:val="24"/>
          <w:lang w:eastAsia="en-GB"/>
        </w:rPr>
      </w:pPr>
      <w:ins w:id="2113" w:author="Ilkka Rinne [2]" w:date="2022-09-06T16:09:00Z">
        <w:del w:id="2114" w:author="Ilkka Rinne" w:date="2022-10-25T14:58:00Z">
          <w:r w:rsidRPr="00744E28" w:rsidDel="00744E28">
            <w:rPr>
              <w:rStyle w:val="Hyperlink"/>
              <w:rFonts w:eastAsia="Times New Roman"/>
              <w:noProof/>
            </w:rPr>
            <w:delText>12.8.1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AbstractSampleType</w:delText>
          </w:r>
          <w:r w:rsidDel="00744E28">
            <w:rPr>
              <w:noProof/>
              <w:webHidden/>
            </w:rPr>
            <w:tab/>
            <w:delText>96</w:delText>
          </w:r>
        </w:del>
      </w:ins>
    </w:p>
    <w:p w14:paraId="7B62AC55" w14:textId="0C49D50E" w:rsidR="00EA1FB2" w:rsidDel="00744E28" w:rsidRDefault="00EA1FB2">
      <w:pPr>
        <w:pStyle w:val="TOC3"/>
        <w:rPr>
          <w:ins w:id="2115" w:author="Ilkka Rinne [2]" w:date="2022-09-06T16:09:00Z"/>
          <w:del w:id="2116" w:author="Ilkka Rinne" w:date="2022-10-25T14:58:00Z"/>
          <w:rFonts w:asciiTheme="minorHAnsi" w:eastAsiaTheme="minorEastAsia" w:hAnsiTheme="minorHAnsi" w:cstheme="minorBidi"/>
          <w:b w:val="0"/>
          <w:noProof/>
          <w:sz w:val="24"/>
          <w:szCs w:val="24"/>
          <w:lang w:eastAsia="en-GB"/>
        </w:rPr>
      </w:pPr>
      <w:ins w:id="2117" w:author="Ilkka Rinne [2]" w:date="2022-09-06T16:09:00Z">
        <w:del w:id="2118" w:author="Ilkka Rinne" w:date="2022-10-25T14:58:00Z">
          <w:r w:rsidRPr="00744E28" w:rsidDel="00744E28">
            <w:rPr>
              <w:rStyle w:val="Hyperlink"/>
              <w:rFonts w:eastAsia="Times New Roman"/>
              <w:noProof/>
            </w:rPr>
            <w:delText>12.8.2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AbstractSamplerType</w:delText>
          </w:r>
          <w:r w:rsidDel="00744E28">
            <w:rPr>
              <w:noProof/>
              <w:webHidden/>
            </w:rPr>
            <w:tab/>
            <w:delText>96</w:delText>
          </w:r>
        </w:del>
      </w:ins>
    </w:p>
    <w:p w14:paraId="137A44D9" w14:textId="58BEF0C0" w:rsidR="00EA1FB2" w:rsidDel="00744E28" w:rsidRDefault="00EA1FB2">
      <w:pPr>
        <w:pStyle w:val="TOC1"/>
        <w:rPr>
          <w:ins w:id="2119" w:author="Ilkka Rinne [2]" w:date="2022-09-06T16:09:00Z"/>
          <w:del w:id="2120" w:author="Ilkka Rinne" w:date="2022-10-25T14:58:00Z"/>
          <w:rFonts w:asciiTheme="minorHAnsi" w:eastAsiaTheme="minorEastAsia" w:hAnsiTheme="minorHAnsi" w:cstheme="minorBidi"/>
          <w:b w:val="0"/>
          <w:noProof/>
          <w:sz w:val="24"/>
          <w:szCs w:val="24"/>
          <w:lang w:eastAsia="en-GB"/>
        </w:rPr>
      </w:pPr>
      <w:ins w:id="2121" w:author="Ilkka Rinne [2]" w:date="2022-09-06T16:09:00Z">
        <w:del w:id="2122" w:author="Ilkka Rinne" w:date="2022-10-25T14:58:00Z">
          <w:r w:rsidRPr="00744E28" w:rsidDel="00744E28">
            <w:rPr>
              <w:rStyle w:val="Hyperlink"/>
              <w:rFonts w:eastAsia="Times New Roman"/>
              <w:noProof/>
            </w:rPr>
            <w:delText>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Basic Samples</w:delText>
          </w:r>
          <w:r w:rsidDel="00744E28">
            <w:rPr>
              <w:noProof/>
              <w:webHidden/>
            </w:rPr>
            <w:tab/>
            <w:delText>97</w:delText>
          </w:r>
        </w:del>
      </w:ins>
    </w:p>
    <w:p w14:paraId="54B00389" w14:textId="0D34799B" w:rsidR="00EA1FB2" w:rsidDel="00744E28" w:rsidRDefault="00EA1FB2">
      <w:pPr>
        <w:pStyle w:val="TOC2"/>
        <w:rPr>
          <w:ins w:id="2123" w:author="Ilkka Rinne [2]" w:date="2022-09-06T16:09:00Z"/>
          <w:del w:id="2124" w:author="Ilkka Rinne" w:date="2022-10-25T14:58:00Z"/>
          <w:rFonts w:asciiTheme="minorHAnsi" w:eastAsiaTheme="minorEastAsia" w:hAnsiTheme="minorHAnsi" w:cstheme="minorBidi"/>
          <w:b w:val="0"/>
          <w:noProof/>
          <w:sz w:val="24"/>
          <w:szCs w:val="24"/>
          <w:lang w:eastAsia="en-GB"/>
        </w:rPr>
      </w:pPr>
      <w:ins w:id="2125" w:author="Ilkka Rinne [2]" w:date="2022-09-06T16:09:00Z">
        <w:del w:id="2126" w:author="Ilkka Rinne" w:date="2022-10-25T14:58:00Z">
          <w:r w:rsidRPr="00744E28" w:rsidDel="00744E28">
            <w:rPr>
              <w:rStyle w:val="Hyperlink"/>
              <w:rFonts w:eastAsia="Times New Roman"/>
              <w:noProof/>
            </w:rPr>
            <w:delText>13.1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General</w:delText>
          </w:r>
          <w:r w:rsidDel="00744E28">
            <w:rPr>
              <w:noProof/>
              <w:webHidden/>
            </w:rPr>
            <w:tab/>
            <w:delText>97</w:delText>
          </w:r>
        </w:del>
      </w:ins>
    </w:p>
    <w:p w14:paraId="7F847C47" w14:textId="5A5BFF78" w:rsidR="00EA1FB2" w:rsidDel="00744E28" w:rsidRDefault="00EA1FB2">
      <w:pPr>
        <w:pStyle w:val="TOC3"/>
        <w:rPr>
          <w:ins w:id="2127" w:author="Ilkka Rinne [2]" w:date="2022-09-06T16:09:00Z"/>
          <w:del w:id="2128" w:author="Ilkka Rinne" w:date="2022-10-25T14:58:00Z"/>
          <w:rFonts w:asciiTheme="minorHAnsi" w:eastAsiaTheme="minorEastAsia" w:hAnsiTheme="minorHAnsi" w:cstheme="minorBidi"/>
          <w:b w:val="0"/>
          <w:noProof/>
          <w:sz w:val="24"/>
          <w:szCs w:val="24"/>
          <w:lang w:eastAsia="en-GB"/>
        </w:rPr>
      </w:pPr>
      <w:ins w:id="2129" w:author="Ilkka Rinne [2]" w:date="2022-09-06T16:09:00Z">
        <w:del w:id="2130" w:author="Ilkka Rinne" w:date="2022-10-25T14:58:00Z">
          <w:r w:rsidRPr="00744E28" w:rsidDel="00744E28">
            <w:rPr>
              <w:rStyle w:val="Hyperlink"/>
              <w:rFonts w:eastAsia="Times New Roman"/>
              <w:noProof/>
            </w:rPr>
            <w:delText>13.1.1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Basic Samples Package Requirements Class</w:delText>
          </w:r>
          <w:r w:rsidDel="00744E28">
            <w:rPr>
              <w:noProof/>
              <w:webHidden/>
            </w:rPr>
            <w:tab/>
            <w:delText>97</w:delText>
          </w:r>
        </w:del>
      </w:ins>
    </w:p>
    <w:p w14:paraId="18A0A402" w14:textId="4E5149DA" w:rsidR="00EA1FB2" w:rsidDel="00744E28" w:rsidRDefault="00EA1FB2">
      <w:pPr>
        <w:pStyle w:val="TOC2"/>
        <w:rPr>
          <w:ins w:id="2131" w:author="Ilkka Rinne [2]" w:date="2022-09-06T16:09:00Z"/>
          <w:del w:id="2132" w:author="Ilkka Rinne" w:date="2022-10-25T14:58:00Z"/>
          <w:rFonts w:asciiTheme="minorHAnsi" w:eastAsiaTheme="minorEastAsia" w:hAnsiTheme="minorHAnsi" w:cstheme="minorBidi"/>
          <w:b w:val="0"/>
          <w:noProof/>
          <w:sz w:val="24"/>
          <w:szCs w:val="24"/>
          <w:lang w:eastAsia="en-GB"/>
        </w:rPr>
      </w:pPr>
      <w:ins w:id="2133" w:author="Ilkka Rinne [2]" w:date="2022-09-06T16:09:00Z">
        <w:del w:id="2134" w:author="Ilkka Rinne" w:date="2022-10-25T14:58:00Z">
          <w:r w:rsidRPr="00744E28" w:rsidDel="00744E28">
            <w:rPr>
              <w:rStyle w:val="Hyperlink"/>
              <w:rFonts w:eastAsia="Times New Roman"/>
              <w:noProof/>
            </w:rPr>
            <w:delText>13.2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w:delText>
          </w:r>
          <w:r w:rsidDel="00744E28">
            <w:rPr>
              <w:noProof/>
              <w:webHidden/>
            </w:rPr>
            <w:tab/>
            <w:delText>97</w:delText>
          </w:r>
        </w:del>
      </w:ins>
    </w:p>
    <w:p w14:paraId="65C0B013" w14:textId="1CE2E8AD" w:rsidR="00EA1FB2" w:rsidDel="00744E28" w:rsidRDefault="00EA1FB2">
      <w:pPr>
        <w:pStyle w:val="TOC3"/>
        <w:rPr>
          <w:ins w:id="2135" w:author="Ilkka Rinne [2]" w:date="2022-09-06T16:09:00Z"/>
          <w:del w:id="2136" w:author="Ilkka Rinne" w:date="2022-10-25T14:58:00Z"/>
          <w:rFonts w:asciiTheme="minorHAnsi" w:eastAsiaTheme="minorEastAsia" w:hAnsiTheme="minorHAnsi" w:cstheme="minorBidi"/>
          <w:b w:val="0"/>
          <w:noProof/>
          <w:sz w:val="24"/>
          <w:szCs w:val="24"/>
          <w:lang w:eastAsia="en-GB"/>
        </w:rPr>
      </w:pPr>
      <w:ins w:id="2137" w:author="Ilkka Rinne [2]" w:date="2022-09-06T16:09:00Z">
        <w:del w:id="2138" w:author="Ilkka Rinne" w:date="2022-10-25T14:58:00Z">
          <w:r w:rsidRPr="00744E28" w:rsidDel="00744E28">
            <w:rPr>
              <w:rStyle w:val="Hyperlink"/>
              <w:rFonts w:eastAsia="Times New Roman"/>
              <w:noProof/>
            </w:rPr>
            <w:delText>13.2.1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 Requirements Class</w:delText>
          </w:r>
          <w:r w:rsidDel="00744E28">
            <w:rPr>
              <w:noProof/>
              <w:webHidden/>
            </w:rPr>
            <w:tab/>
            <w:delText>97</w:delText>
          </w:r>
        </w:del>
      </w:ins>
    </w:p>
    <w:p w14:paraId="2C2FB074" w14:textId="5FE36469" w:rsidR="00EA1FB2" w:rsidDel="00744E28" w:rsidRDefault="00EA1FB2">
      <w:pPr>
        <w:pStyle w:val="TOC2"/>
        <w:rPr>
          <w:ins w:id="2139" w:author="Ilkka Rinne [2]" w:date="2022-09-06T16:09:00Z"/>
          <w:del w:id="2140" w:author="Ilkka Rinne" w:date="2022-10-25T14:58:00Z"/>
          <w:rFonts w:asciiTheme="minorHAnsi" w:eastAsiaTheme="minorEastAsia" w:hAnsiTheme="minorHAnsi" w:cstheme="minorBidi"/>
          <w:b w:val="0"/>
          <w:noProof/>
          <w:sz w:val="24"/>
          <w:szCs w:val="24"/>
          <w:lang w:eastAsia="en-GB"/>
        </w:rPr>
      </w:pPr>
      <w:ins w:id="2141" w:author="Ilkka Rinne [2]" w:date="2022-09-06T16:09:00Z">
        <w:del w:id="2142" w:author="Ilkka Rinne" w:date="2022-10-25T14:58:00Z">
          <w:r w:rsidRPr="00744E28" w:rsidDel="00744E28">
            <w:rPr>
              <w:rStyle w:val="Hyperlink"/>
              <w:rFonts w:eastAsia="Times New Roman"/>
              <w:noProof/>
            </w:rPr>
            <w:delText>13.3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SpatialSample</w:delText>
          </w:r>
          <w:r w:rsidDel="00744E28">
            <w:rPr>
              <w:noProof/>
              <w:webHidden/>
            </w:rPr>
            <w:tab/>
            <w:delText>100</w:delText>
          </w:r>
        </w:del>
      </w:ins>
    </w:p>
    <w:p w14:paraId="3C912D07" w14:textId="7CB35AF5" w:rsidR="00EA1FB2" w:rsidDel="00744E28" w:rsidRDefault="00EA1FB2">
      <w:pPr>
        <w:pStyle w:val="TOC3"/>
        <w:rPr>
          <w:ins w:id="2143" w:author="Ilkka Rinne [2]" w:date="2022-09-06T16:09:00Z"/>
          <w:del w:id="2144" w:author="Ilkka Rinne" w:date="2022-10-25T14:58:00Z"/>
          <w:rFonts w:asciiTheme="minorHAnsi" w:eastAsiaTheme="minorEastAsia" w:hAnsiTheme="minorHAnsi" w:cstheme="minorBidi"/>
          <w:b w:val="0"/>
          <w:noProof/>
          <w:sz w:val="24"/>
          <w:szCs w:val="24"/>
          <w:lang w:eastAsia="en-GB"/>
        </w:rPr>
      </w:pPr>
      <w:ins w:id="2145" w:author="Ilkka Rinne [2]" w:date="2022-09-06T16:09:00Z">
        <w:del w:id="2146" w:author="Ilkka Rinne" w:date="2022-10-25T14:58:00Z">
          <w:r w:rsidRPr="00744E28" w:rsidDel="00744E28">
            <w:rPr>
              <w:rStyle w:val="Hyperlink"/>
              <w:rFonts w:eastAsia="Times New Roman"/>
              <w:noProof/>
            </w:rPr>
            <w:delText>13.3.1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SpatialSample Requirements Class</w:delText>
          </w:r>
          <w:r w:rsidDel="00744E28">
            <w:rPr>
              <w:noProof/>
              <w:webHidden/>
            </w:rPr>
            <w:tab/>
            <w:delText>100</w:delText>
          </w:r>
        </w:del>
      </w:ins>
    </w:p>
    <w:p w14:paraId="28794C0C" w14:textId="407F8195" w:rsidR="00EA1FB2" w:rsidDel="00744E28" w:rsidRDefault="00EA1FB2">
      <w:pPr>
        <w:pStyle w:val="TOC3"/>
        <w:rPr>
          <w:ins w:id="2147" w:author="Ilkka Rinne [2]" w:date="2022-09-06T16:09:00Z"/>
          <w:del w:id="2148" w:author="Ilkka Rinne" w:date="2022-10-25T14:58:00Z"/>
          <w:rFonts w:asciiTheme="minorHAnsi" w:eastAsiaTheme="minorEastAsia" w:hAnsiTheme="minorHAnsi" w:cstheme="minorBidi"/>
          <w:b w:val="0"/>
          <w:noProof/>
          <w:sz w:val="24"/>
          <w:szCs w:val="24"/>
          <w:lang w:eastAsia="en-GB"/>
        </w:rPr>
      </w:pPr>
      <w:ins w:id="2149" w:author="Ilkka Rinne [2]" w:date="2022-09-06T16:09:00Z">
        <w:del w:id="2150" w:author="Ilkka Rinne" w:date="2022-10-25T14:58:00Z">
          <w:r w:rsidRPr="00744E28" w:rsidDel="00744E28">
            <w:rPr>
              <w:rStyle w:val="Hyperlink"/>
              <w:rFonts w:eastAsia="Times New Roman"/>
              <w:noProof/>
            </w:rPr>
            <w:delText>13.3.2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SpatialSample</w:delText>
          </w:r>
          <w:r w:rsidDel="00744E28">
            <w:rPr>
              <w:noProof/>
              <w:webHidden/>
            </w:rPr>
            <w:tab/>
            <w:delText>100</w:delText>
          </w:r>
        </w:del>
      </w:ins>
    </w:p>
    <w:p w14:paraId="50672E6B" w14:textId="744CC529" w:rsidR="00EA1FB2" w:rsidDel="00744E28" w:rsidRDefault="00EA1FB2">
      <w:pPr>
        <w:pStyle w:val="TOC3"/>
        <w:rPr>
          <w:ins w:id="2151" w:author="Ilkka Rinne [2]" w:date="2022-09-06T16:09:00Z"/>
          <w:del w:id="2152" w:author="Ilkka Rinne" w:date="2022-10-25T14:58:00Z"/>
          <w:rFonts w:asciiTheme="minorHAnsi" w:eastAsiaTheme="minorEastAsia" w:hAnsiTheme="minorHAnsi" w:cstheme="minorBidi"/>
          <w:b w:val="0"/>
          <w:noProof/>
          <w:sz w:val="24"/>
          <w:szCs w:val="24"/>
          <w:lang w:eastAsia="en-GB"/>
        </w:rPr>
      </w:pPr>
      <w:ins w:id="2153" w:author="Ilkka Rinne [2]" w:date="2022-09-06T16:09:00Z">
        <w:del w:id="2154" w:author="Ilkka Rinne" w:date="2022-10-25T14:58:00Z">
          <w:r w:rsidRPr="00744E28" w:rsidDel="00744E28">
            <w:rPr>
              <w:rStyle w:val="Hyperlink"/>
              <w:rFonts w:eastAsia="Times New Roman"/>
              <w:noProof/>
            </w:rPr>
            <w:delText>13.3.3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shape</w:delText>
          </w:r>
          <w:r w:rsidDel="00744E28">
            <w:rPr>
              <w:noProof/>
              <w:webHidden/>
            </w:rPr>
            <w:tab/>
            <w:delText>101</w:delText>
          </w:r>
        </w:del>
      </w:ins>
    </w:p>
    <w:p w14:paraId="216C9258" w14:textId="62BB28F1" w:rsidR="00EA1FB2" w:rsidDel="00744E28" w:rsidRDefault="00EA1FB2">
      <w:pPr>
        <w:pStyle w:val="TOC3"/>
        <w:rPr>
          <w:ins w:id="2155" w:author="Ilkka Rinne [2]" w:date="2022-09-06T16:09:00Z"/>
          <w:del w:id="2156" w:author="Ilkka Rinne" w:date="2022-10-25T14:58:00Z"/>
          <w:rFonts w:asciiTheme="minorHAnsi" w:eastAsiaTheme="minorEastAsia" w:hAnsiTheme="minorHAnsi" w:cstheme="minorBidi"/>
          <w:b w:val="0"/>
          <w:noProof/>
          <w:sz w:val="24"/>
          <w:szCs w:val="24"/>
          <w:lang w:eastAsia="en-GB"/>
        </w:rPr>
      </w:pPr>
      <w:ins w:id="2157" w:author="Ilkka Rinne [2]" w:date="2022-09-06T16:09:00Z">
        <w:del w:id="2158" w:author="Ilkka Rinne" w:date="2022-10-25T14:58:00Z">
          <w:r w:rsidRPr="00744E28" w:rsidDel="00744E28">
            <w:rPr>
              <w:rStyle w:val="Hyperlink"/>
              <w:rFonts w:eastAsia="Times New Roman"/>
              <w:noProof/>
            </w:rPr>
            <w:delText>13.3.4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horizontalPositionalAccuracy</w:delText>
          </w:r>
          <w:r w:rsidDel="00744E28">
            <w:rPr>
              <w:noProof/>
              <w:webHidden/>
            </w:rPr>
            <w:tab/>
            <w:delText>101</w:delText>
          </w:r>
        </w:del>
      </w:ins>
    </w:p>
    <w:p w14:paraId="5D36FAC8" w14:textId="5BC38046" w:rsidR="00EA1FB2" w:rsidDel="00744E28" w:rsidRDefault="00EA1FB2">
      <w:pPr>
        <w:pStyle w:val="TOC3"/>
        <w:rPr>
          <w:ins w:id="2159" w:author="Ilkka Rinne [2]" w:date="2022-09-06T16:09:00Z"/>
          <w:del w:id="2160" w:author="Ilkka Rinne" w:date="2022-10-25T14:58:00Z"/>
          <w:rFonts w:asciiTheme="minorHAnsi" w:eastAsiaTheme="minorEastAsia" w:hAnsiTheme="minorHAnsi" w:cstheme="minorBidi"/>
          <w:b w:val="0"/>
          <w:noProof/>
          <w:sz w:val="24"/>
          <w:szCs w:val="24"/>
          <w:lang w:eastAsia="en-GB"/>
        </w:rPr>
      </w:pPr>
      <w:ins w:id="2161" w:author="Ilkka Rinne [2]" w:date="2022-09-06T16:09:00Z">
        <w:del w:id="2162" w:author="Ilkka Rinne" w:date="2022-10-25T14:58:00Z">
          <w:r w:rsidRPr="00744E28" w:rsidDel="00744E28">
            <w:rPr>
              <w:rStyle w:val="Hyperlink"/>
              <w:rFonts w:eastAsia="Times New Roman"/>
              <w:noProof/>
            </w:rPr>
            <w:delText>13.3.5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verticalPositionalAccuracy</w:delText>
          </w:r>
          <w:r w:rsidDel="00744E28">
            <w:rPr>
              <w:noProof/>
              <w:webHidden/>
            </w:rPr>
            <w:tab/>
            <w:delText>101</w:delText>
          </w:r>
        </w:del>
      </w:ins>
    </w:p>
    <w:p w14:paraId="213FA911" w14:textId="03069373" w:rsidR="00EA1FB2" w:rsidDel="00744E28" w:rsidRDefault="00EA1FB2">
      <w:pPr>
        <w:pStyle w:val="TOC2"/>
        <w:rPr>
          <w:ins w:id="2163" w:author="Ilkka Rinne [2]" w:date="2022-09-06T16:09:00Z"/>
          <w:del w:id="2164" w:author="Ilkka Rinne" w:date="2022-10-25T14:58:00Z"/>
          <w:rFonts w:asciiTheme="minorHAnsi" w:eastAsiaTheme="minorEastAsia" w:hAnsiTheme="minorHAnsi" w:cstheme="minorBidi"/>
          <w:b w:val="0"/>
          <w:noProof/>
          <w:sz w:val="24"/>
          <w:szCs w:val="24"/>
          <w:lang w:eastAsia="en-GB"/>
        </w:rPr>
      </w:pPr>
      <w:ins w:id="2165" w:author="Ilkka Rinne [2]" w:date="2022-09-06T16:09:00Z">
        <w:del w:id="2166" w:author="Ilkka Rinne" w:date="2022-10-25T14:58:00Z">
          <w:r w:rsidRPr="00744E28" w:rsidDel="00744E28">
            <w:rPr>
              <w:rStyle w:val="Hyperlink"/>
              <w:rFonts w:eastAsia="Times New Roman"/>
              <w:noProof/>
            </w:rPr>
            <w:delText>13.4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MaterialSample</w:delText>
          </w:r>
          <w:r w:rsidDel="00744E28">
            <w:rPr>
              <w:noProof/>
              <w:webHidden/>
            </w:rPr>
            <w:tab/>
            <w:delText>101</w:delText>
          </w:r>
        </w:del>
      </w:ins>
    </w:p>
    <w:p w14:paraId="2245C5EC" w14:textId="51D6F9EA" w:rsidR="00EA1FB2" w:rsidDel="00744E28" w:rsidRDefault="00EA1FB2">
      <w:pPr>
        <w:pStyle w:val="TOC3"/>
        <w:rPr>
          <w:ins w:id="2167" w:author="Ilkka Rinne [2]" w:date="2022-09-06T16:09:00Z"/>
          <w:del w:id="2168" w:author="Ilkka Rinne" w:date="2022-10-25T14:58:00Z"/>
          <w:rFonts w:asciiTheme="minorHAnsi" w:eastAsiaTheme="minorEastAsia" w:hAnsiTheme="minorHAnsi" w:cstheme="minorBidi"/>
          <w:b w:val="0"/>
          <w:noProof/>
          <w:sz w:val="24"/>
          <w:szCs w:val="24"/>
          <w:lang w:eastAsia="en-GB"/>
        </w:rPr>
      </w:pPr>
      <w:ins w:id="2169" w:author="Ilkka Rinne [2]" w:date="2022-09-06T16:09:00Z">
        <w:del w:id="2170" w:author="Ilkka Rinne" w:date="2022-10-25T14:58:00Z">
          <w:r w:rsidRPr="00744E28" w:rsidDel="00744E28">
            <w:rPr>
              <w:rStyle w:val="Hyperlink"/>
              <w:rFonts w:eastAsia="Times New Roman"/>
              <w:noProof/>
            </w:rPr>
            <w:delText>13.4.1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MaterialSample Requirements Class</w:delText>
          </w:r>
          <w:r w:rsidDel="00744E28">
            <w:rPr>
              <w:noProof/>
              <w:webHidden/>
            </w:rPr>
            <w:tab/>
            <w:delText>101</w:delText>
          </w:r>
        </w:del>
      </w:ins>
    </w:p>
    <w:p w14:paraId="69C6B2EB" w14:textId="770340B3" w:rsidR="00EA1FB2" w:rsidDel="00744E28" w:rsidRDefault="00EA1FB2">
      <w:pPr>
        <w:pStyle w:val="TOC3"/>
        <w:rPr>
          <w:ins w:id="2171" w:author="Ilkka Rinne [2]" w:date="2022-09-06T16:09:00Z"/>
          <w:del w:id="2172" w:author="Ilkka Rinne" w:date="2022-10-25T14:58:00Z"/>
          <w:rFonts w:asciiTheme="minorHAnsi" w:eastAsiaTheme="minorEastAsia" w:hAnsiTheme="minorHAnsi" w:cstheme="minorBidi"/>
          <w:b w:val="0"/>
          <w:noProof/>
          <w:sz w:val="24"/>
          <w:szCs w:val="24"/>
          <w:lang w:eastAsia="en-GB"/>
        </w:rPr>
      </w:pPr>
      <w:ins w:id="2173" w:author="Ilkka Rinne [2]" w:date="2022-09-06T16:09:00Z">
        <w:del w:id="2174" w:author="Ilkka Rinne" w:date="2022-10-25T14:58:00Z">
          <w:r w:rsidRPr="00744E28" w:rsidDel="00744E28">
            <w:rPr>
              <w:rStyle w:val="Hyperlink"/>
              <w:rFonts w:eastAsia="Times New Roman"/>
              <w:noProof/>
            </w:rPr>
            <w:delText>13.4.2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MaterialSample</w:delText>
          </w:r>
          <w:r w:rsidDel="00744E28">
            <w:rPr>
              <w:noProof/>
              <w:webHidden/>
            </w:rPr>
            <w:tab/>
            <w:delText>102</w:delText>
          </w:r>
        </w:del>
      </w:ins>
    </w:p>
    <w:p w14:paraId="06CAC674" w14:textId="5B74E845" w:rsidR="00EA1FB2" w:rsidDel="00744E28" w:rsidRDefault="00EA1FB2">
      <w:pPr>
        <w:pStyle w:val="TOC3"/>
        <w:rPr>
          <w:ins w:id="2175" w:author="Ilkka Rinne [2]" w:date="2022-09-06T16:09:00Z"/>
          <w:del w:id="2176" w:author="Ilkka Rinne" w:date="2022-10-25T14:58:00Z"/>
          <w:rFonts w:asciiTheme="minorHAnsi" w:eastAsiaTheme="minorEastAsia" w:hAnsiTheme="minorHAnsi" w:cstheme="minorBidi"/>
          <w:b w:val="0"/>
          <w:noProof/>
          <w:sz w:val="24"/>
          <w:szCs w:val="24"/>
          <w:lang w:eastAsia="en-GB"/>
        </w:rPr>
      </w:pPr>
      <w:ins w:id="2177" w:author="Ilkka Rinne [2]" w:date="2022-09-06T16:09:00Z">
        <w:del w:id="2178" w:author="Ilkka Rinne" w:date="2022-10-25T14:58:00Z">
          <w:r w:rsidRPr="00744E28" w:rsidDel="00744E28">
            <w:rPr>
              <w:rStyle w:val="Hyperlink"/>
              <w:rFonts w:eastAsia="Times New Roman"/>
              <w:noProof/>
            </w:rPr>
            <w:delText>13.4.3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size</w:delText>
          </w:r>
          <w:r w:rsidDel="00744E28">
            <w:rPr>
              <w:noProof/>
              <w:webHidden/>
            </w:rPr>
            <w:tab/>
            <w:delText>102</w:delText>
          </w:r>
        </w:del>
      </w:ins>
    </w:p>
    <w:p w14:paraId="2C2C04E4" w14:textId="2B8777A4" w:rsidR="00EA1FB2" w:rsidDel="00744E28" w:rsidRDefault="00EA1FB2">
      <w:pPr>
        <w:pStyle w:val="TOC3"/>
        <w:rPr>
          <w:ins w:id="2179" w:author="Ilkka Rinne [2]" w:date="2022-09-06T16:09:00Z"/>
          <w:del w:id="2180" w:author="Ilkka Rinne" w:date="2022-10-25T14:58:00Z"/>
          <w:rFonts w:asciiTheme="minorHAnsi" w:eastAsiaTheme="minorEastAsia" w:hAnsiTheme="minorHAnsi" w:cstheme="minorBidi"/>
          <w:b w:val="0"/>
          <w:noProof/>
          <w:sz w:val="24"/>
          <w:szCs w:val="24"/>
          <w:lang w:eastAsia="en-GB"/>
        </w:rPr>
      </w:pPr>
      <w:ins w:id="2181" w:author="Ilkka Rinne [2]" w:date="2022-09-06T16:09:00Z">
        <w:del w:id="2182" w:author="Ilkka Rinne" w:date="2022-10-25T14:58:00Z">
          <w:r w:rsidRPr="00744E28" w:rsidDel="00744E28">
            <w:rPr>
              <w:rStyle w:val="Hyperlink"/>
              <w:rFonts w:eastAsia="Times New Roman"/>
              <w:noProof/>
            </w:rPr>
            <w:delText>13.4.4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storageLocation</w:delText>
          </w:r>
          <w:r w:rsidDel="00744E28">
            <w:rPr>
              <w:noProof/>
              <w:webHidden/>
            </w:rPr>
            <w:tab/>
            <w:delText>102</w:delText>
          </w:r>
        </w:del>
      </w:ins>
    </w:p>
    <w:p w14:paraId="2FC473E0" w14:textId="23D68CB2" w:rsidR="00EA1FB2" w:rsidDel="00744E28" w:rsidRDefault="00EA1FB2">
      <w:pPr>
        <w:pStyle w:val="TOC3"/>
        <w:rPr>
          <w:ins w:id="2183" w:author="Ilkka Rinne [2]" w:date="2022-09-06T16:09:00Z"/>
          <w:del w:id="2184" w:author="Ilkka Rinne" w:date="2022-10-25T14:58:00Z"/>
          <w:rFonts w:asciiTheme="minorHAnsi" w:eastAsiaTheme="minorEastAsia" w:hAnsiTheme="minorHAnsi" w:cstheme="minorBidi"/>
          <w:b w:val="0"/>
          <w:noProof/>
          <w:sz w:val="24"/>
          <w:szCs w:val="24"/>
          <w:lang w:eastAsia="en-GB"/>
        </w:rPr>
      </w:pPr>
      <w:ins w:id="2185" w:author="Ilkka Rinne [2]" w:date="2022-09-06T16:09:00Z">
        <w:del w:id="2186" w:author="Ilkka Rinne" w:date="2022-10-25T14:58:00Z">
          <w:r w:rsidRPr="00744E28" w:rsidDel="00744E28">
            <w:rPr>
              <w:rStyle w:val="Hyperlink"/>
              <w:rFonts w:eastAsia="Times New Roman"/>
              <w:noProof/>
            </w:rPr>
            <w:delText>13.4.5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sourceLocation</w:delText>
          </w:r>
          <w:r w:rsidDel="00744E28">
            <w:rPr>
              <w:noProof/>
              <w:webHidden/>
            </w:rPr>
            <w:tab/>
            <w:delText>102</w:delText>
          </w:r>
        </w:del>
      </w:ins>
    </w:p>
    <w:p w14:paraId="1E9E1212" w14:textId="2B817597" w:rsidR="00EA1FB2" w:rsidDel="00744E28" w:rsidRDefault="00EA1FB2">
      <w:pPr>
        <w:pStyle w:val="TOC2"/>
        <w:rPr>
          <w:ins w:id="2187" w:author="Ilkka Rinne [2]" w:date="2022-09-06T16:09:00Z"/>
          <w:del w:id="2188" w:author="Ilkka Rinne" w:date="2022-10-25T14:58:00Z"/>
          <w:rFonts w:asciiTheme="minorHAnsi" w:eastAsiaTheme="minorEastAsia" w:hAnsiTheme="minorHAnsi" w:cstheme="minorBidi"/>
          <w:b w:val="0"/>
          <w:noProof/>
          <w:sz w:val="24"/>
          <w:szCs w:val="24"/>
          <w:lang w:eastAsia="en-GB"/>
        </w:rPr>
      </w:pPr>
      <w:ins w:id="2189" w:author="Ilkka Rinne [2]" w:date="2022-09-06T16:09:00Z">
        <w:del w:id="2190" w:author="Ilkka Rinne" w:date="2022-10-25T14:58:00Z">
          <w:r w:rsidRPr="00744E28" w:rsidDel="00744E28">
            <w:rPr>
              <w:rStyle w:val="Hyperlink"/>
              <w:rFonts w:eastAsia="Times New Roman"/>
              <w:noProof/>
            </w:rPr>
            <w:delText>13.5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StatisticalSample</w:delText>
          </w:r>
          <w:r w:rsidDel="00744E28">
            <w:rPr>
              <w:noProof/>
              <w:webHidden/>
            </w:rPr>
            <w:tab/>
            <w:delText>103</w:delText>
          </w:r>
        </w:del>
      </w:ins>
    </w:p>
    <w:p w14:paraId="31281122" w14:textId="3C6CF31A" w:rsidR="00EA1FB2" w:rsidDel="00744E28" w:rsidRDefault="00EA1FB2">
      <w:pPr>
        <w:pStyle w:val="TOC3"/>
        <w:rPr>
          <w:ins w:id="2191" w:author="Ilkka Rinne [2]" w:date="2022-09-06T16:09:00Z"/>
          <w:del w:id="2192" w:author="Ilkka Rinne" w:date="2022-10-25T14:58:00Z"/>
          <w:rFonts w:asciiTheme="minorHAnsi" w:eastAsiaTheme="minorEastAsia" w:hAnsiTheme="minorHAnsi" w:cstheme="minorBidi"/>
          <w:b w:val="0"/>
          <w:noProof/>
          <w:sz w:val="24"/>
          <w:szCs w:val="24"/>
          <w:lang w:eastAsia="en-GB"/>
        </w:rPr>
      </w:pPr>
      <w:ins w:id="2193" w:author="Ilkka Rinne [2]" w:date="2022-09-06T16:09:00Z">
        <w:del w:id="2194" w:author="Ilkka Rinne" w:date="2022-10-25T14:58:00Z">
          <w:r w:rsidRPr="00744E28" w:rsidDel="00744E28">
            <w:rPr>
              <w:rStyle w:val="Hyperlink"/>
              <w:rFonts w:eastAsia="Times New Roman"/>
              <w:noProof/>
            </w:rPr>
            <w:delText>13.5.1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StatisticalSample Requirements Class</w:delText>
          </w:r>
          <w:r w:rsidDel="00744E28">
            <w:rPr>
              <w:noProof/>
              <w:webHidden/>
            </w:rPr>
            <w:tab/>
            <w:delText>103</w:delText>
          </w:r>
        </w:del>
      </w:ins>
    </w:p>
    <w:p w14:paraId="692621F6" w14:textId="7DB54B00" w:rsidR="00EA1FB2" w:rsidDel="00744E28" w:rsidRDefault="00EA1FB2">
      <w:pPr>
        <w:pStyle w:val="TOC3"/>
        <w:rPr>
          <w:ins w:id="2195" w:author="Ilkka Rinne [2]" w:date="2022-09-06T16:09:00Z"/>
          <w:del w:id="2196" w:author="Ilkka Rinne" w:date="2022-10-25T14:58:00Z"/>
          <w:rFonts w:asciiTheme="minorHAnsi" w:eastAsiaTheme="minorEastAsia" w:hAnsiTheme="minorHAnsi" w:cstheme="minorBidi"/>
          <w:b w:val="0"/>
          <w:noProof/>
          <w:sz w:val="24"/>
          <w:szCs w:val="24"/>
          <w:lang w:eastAsia="en-GB"/>
        </w:rPr>
      </w:pPr>
      <w:ins w:id="2197" w:author="Ilkka Rinne [2]" w:date="2022-09-06T16:09:00Z">
        <w:del w:id="2198" w:author="Ilkka Rinne" w:date="2022-10-25T14:58:00Z">
          <w:r w:rsidRPr="00744E28" w:rsidDel="00744E28">
            <w:rPr>
              <w:rStyle w:val="Hyperlink"/>
              <w:rFonts w:eastAsia="Times New Roman"/>
              <w:noProof/>
            </w:rPr>
            <w:delText>13.5.2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StatisticalSample</w:delText>
          </w:r>
          <w:r w:rsidDel="00744E28">
            <w:rPr>
              <w:noProof/>
              <w:webHidden/>
            </w:rPr>
            <w:tab/>
            <w:delText>103</w:delText>
          </w:r>
        </w:del>
      </w:ins>
    </w:p>
    <w:p w14:paraId="76F1C7AF" w14:textId="75297E31" w:rsidR="00EA1FB2" w:rsidDel="00744E28" w:rsidRDefault="00EA1FB2">
      <w:pPr>
        <w:pStyle w:val="TOC3"/>
        <w:rPr>
          <w:ins w:id="2199" w:author="Ilkka Rinne [2]" w:date="2022-09-06T16:09:00Z"/>
          <w:del w:id="2200" w:author="Ilkka Rinne" w:date="2022-10-25T14:58:00Z"/>
          <w:rFonts w:asciiTheme="minorHAnsi" w:eastAsiaTheme="minorEastAsia" w:hAnsiTheme="minorHAnsi" w:cstheme="minorBidi"/>
          <w:b w:val="0"/>
          <w:noProof/>
          <w:sz w:val="24"/>
          <w:szCs w:val="24"/>
          <w:lang w:eastAsia="en-GB"/>
        </w:rPr>
      </w:pPr>
      <w:ins w:id="2201" w:author="Ilkka Rinne [2]" w:date="2022-09-06T16:09:00Z">
        <w:del w:id="2202" w:author="Ilkka Rinne" w:date="2022-10-25T14:58:00Z">
          <w:r w:rsidRPr="00744E28" w:rsidDel="00744E28">
            <w:rPr>
              <w:rStyle w:val="Hyperlink"/>
              <w:rFonts w:eastAsia="Times New Roman"/>
              <w:noProof/>
            </w:rPr>
            <w:delText>13.5.3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classification</w:delText>
          </w:r>
          <w:r w:rsidDel="00744E28">
            <w:rPr>
              <w:noProof/>
              <w:webHidden/>
            </w:rPr>
            <w:tab/>
            <w:delText>103</w:delText>
          </w:r>
        </w:del>
      </w:ins>
    </w:p>
    <w:p w14:paraId="3486854D" w14:textId="27637EB4" w:rsidR="00EA1FB2" w:rsidDel="00744E28" w:rsidRDefault="00EA1FB2">
      <w:pPr>
        <w:pStyle w:val="TOC2"/>
        <w:rPr>
          <w:ins w:id="2203" w:author="Ilkka Rinne [2]" w:date="2022-09-06T16:09:00Z"/>
          <w:del w:id="2204" w:author="Ilkka Rinne" w:date="2022-10-25T14:58:00Z"/>
          <w:rFonts w:asciiTheme="minorHAnsi" w:eastAsiaTheme="minorEastAsia" w:hAnsiTheme="minorHAnsi" w:cstheme="minorBidi"/>
          <w:b w:val="0"/>
          <w:noProof/>
          <w:sz w:val="24"/>
          <w:szCs w:val="24"/>
          <w:lang w:eastAsia="en-GB"/>
        </w:rPr>
      </w:pPr>
      <w:ins w:id="2205" w:author="Ilkka Rinne [2]" w:date="2022-09-06T16:09:00Z">
        <w:del w:id="2206" w:author="Ilkka Rinne" w:date="2022-10-25T14:58:00Z">
          <w:r w:rsidRPr="00744E28" w:rsidDel="00744E28">
            <w:rPr>
              <w:rStyle w:val="Hyperlink"/>
              <w:rFonts w:eastAsia="Times New Roman"/>
              <w:noProof/>
            </w:rPr>
            <w:delText>13.6</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w:delText>
          </w:r>
          <w:r w:rsidDel="00744E28">
            <w:rPr>
              <w:noProof/>
              <w:webHidden/>
            </w:rPr>
            <w:tab/>
            <w:delText>103</w:delText>
          </w:r>
        </w:del>
      </w:ins>
    </w:p>
    <w:p w14:paraId="27B4B736" w14:textId="078085AB" w:rsidR="00EA1FB2" w:rsidDel="00744E28" w:rsidRDefault="00EA1FB2">
      <w:pPr>
        <w:pStyle w:val="TOC3"/>
        <w:rPr>
          <w:ins w:id="2207" w:author="Ilkka Rinne [2]" w:date="2022-09-06T16:09:00Z"/>
          <w:del w:id="2208" w:author="Ilkka Rinne" w:date="2022-10-25T14:58:00Z"/>
          <w:rFonts w:asciiTheme="minorHAnsi" w:eastAsiaTheme="minorEastAsia" w:hAnsiTheme="minorHAnsi" w:cstheme="minorBidi"/>
          <w:b w:val="0"/>
          <w:noProof/>
          <w:sz w:val="24"/>
          <w:szCs w:val="24"/>
          <w:lang w:eastAsia="en-GB"/>
        </w:rPr>
      </w:pPr>
      <w:ins w:id="2209" w:author="Ilkka Rinne [2]" w:date="2022-09-06T16:09:00Z">
        <w:del w:id="2210" w:author="Ilkka Rinne" w:date="2022-10-25T14:58:00Z">
          <w:r w:rsidRPr="00744E28" w:rsidDel="00744E28">
            <w:rPr>
              <w:rStyle w:val="Hyperlink"/>
              <w:rFonts w:eastAsia="Times New Roman"/>
              <w:noProof/>
            </w:rPr>
            <w:delText>13.6.1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 Requirements Class</w:delText>
          </w:r>
          <w:r w:rsidDel="00744E28">
            <w:rPr>
              <w:noProof/>
              <w:webHidden/>
            </w:rPr>
            <w:tab/>
            <w:delText>103</w:delText>
          </w:r>
        </w:del>
      </w:ins>
    </w:p>
    <w:p w14:paraId="5AE55D18" w14:textId="30B1687C" w:rsidR="00EA1FB2" w:rsidDel="00744E28" w:rsidRDefault="00EA1FB2">
      <w:pPr>
        <w:pStyle w:val="TOC2"/>
        <w:rPr>
          <w:ins w:id="2211" w:author="Ilkka Rinne [2]" w:date="2022-09-06T16:09:00Z"/>
          <w:del w:id="2212" w:author="Ilkka Rinne" w:date="2022-10-25T14:58:00Z"/>
          <w:rFonts w:asciiTheme="minorHAnsi" w:eastAsiaTheme="minorEastAsia" w:hAnsiTheme="minorHAnsi" w:cstheme="minorBidi"/>
          <w:b w:val="0"/>
          <w:noProof/>
          <w:sz w:val="24"/>
          <w:szCs w:val="24"/>
          <w:lang w:eastAsia="en-GB"/>
        </w:rPr>
      </w:pPr>
      <w:ins w:id="2213" w:author="Ilkka Rinne [2]" w:date="2022-09-06T16:09:00Z">
        <w:del w:id="2214" w:author="Ilkka Rinne" w:date="2022-10-25T14:58:00Z">
          <w:r w:rsidRPr="00744E28" w:rsidDel="00744E28">
            <w:rPr>
              <w:rStyle w:val="Hyperlink"/>
              <w:rFonts w:eastAsia="Times New Roman"/>
              <w:noProof/>
            </w:rPr>
            <w:delText>13.7</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Sampler</w:delText>
          </w:r>
          <w:r w:rsidDel="00744E28">
            <w:rPr>
              <w:noProof/>
              <w:webHidden/>
            </w:rPr>
            <w:tab/>
            <w:delText>105</w:delText>
          </w:r>
        </w:del>
      </w:ins>
    </w:p>
    <w:p w14:paraId="2C3150B0" w14:textId="2D7EA47A" w:rsidR="00EA1FB2" w:rsidDel="00744E28" w:rsidRDefault="00EA1FB2">
      <w:pPr>
        <w:pStyle w:val="TOC3"/>
        <w:rPr>
          <w:ins w:id="2215" w:author="Ilkka Rinne [2]" w:date="2022-09-06T16:09:00Z"/>
          <w:del w:id="2216" w:author="Ilkka Rinne" w:date="2022-10-25T14:58:00Z"/>
          <w:rFonts w:asciiTheme="minorHAnsi" w:eastAsiaTheme="minorEastAsia" w:hAnsiTheme="minorHAnsi" w:cstheme="minorBidi"/>
          <w:b w:val="0"/>
          <w:noProof/>
          <w:sz w:val="24"/>
          <w:szCs w:val="24"/>
          <w:lang w:eastAsia="en-GB"/>
        </w:rPr>
      </w:pPr>
      <w:ins w:id="2217" w:author="Ilkka Rinne [2]" w:date="2022-09-06T16:09:00Z">
        <w:del w:id="2218" w:author="Ilkka Rinne" w:date="2022-10-25T14:58:00Z">
          <w:r w:rsidRPr="00744E28" w:rsidDel="00744E28">
            <w:rPr>
              <w:rStyle w:val="Hyperlink"/>
              <w:rFonts w:eastAsia="Times New Roman"/>
              <w:noProof/>
            </w:rPr>
            <w:delText>13.7.1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Sampler Requirements Class</w:delText>
          </w:r>
          <w:r w:rsidDel="00744E28">
            <w:rPr>
              <w:noProof/>
              <w:webHidden/>
            </w:rPr>
            <w:tab/>
            <w:delText>105</w:delText>
          </w:r>
        </w:del>
      </w:ins>
    </w:p>
    <w:p w14:paraId="7AF14A26" w14:textId="5060BC3B" w:rsidR="00EA1FB2" w:rsidDel="00744E28" w:rsidRDefault="00EA1FB2">
      <w:pPr>
        <w:pStyle w:val="TOC2"/>
        <w:rPr>
          <w:ins w:id="2219" w:author="Ilkka Rinne [2]" w:date="2022-09-06T16:09:00Z"/>
          <w:del w:id="2220" w:author="Ilkka Rinne" w:date="2022-10-25T14:58:00Z"/>
          <w:rFonts w:asciiTheme="minorHAnsi" w:eastAsiaTheme="minorEastAsia" w:hAnsiTheme="minorHAnsi" w:cstheme="minorBidi"/>
          <w:b w:val="0"/>
          <w:noProof/>
          <w:sz w:val="24"/>
          <w:szCs w:val="24"/>
          <w:lang w:eastAsia="en-GB"/>
        </w:rPr>
      </w:pPr>
      <w:ins w:id="2221" w:author="Ilkka Rinne [2]" w:date="2022-09-06T16:09:00Z">
        <w:del w:id="2222" w:author="Ilkka Rinne" w:date="2022-10-25T14:58:00Z">
          <w:r w:rsidRPr="00744E28" w:rsidDel="00744E28">
            <w:rPr>
              <w:rStyle w:val="Hyperlink"/>
              <w:rFonts w:eastAsia="Times New Roman"/>
              <w:noProof/>
            </w:rPr>
            <w:delText>13.8</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SamplingProcedure</w:delText>
          </w:r>
          <w:r w:rsidDel="00744E28">
            <w:rPr>
              <w:noProof/>
              <w:webHidden/>
            </w:rPr>
            <w:tab/>
            <w:delText>106</w:delText>
          </w:r>
        </w:del>
      </w:ins>
    </w:p>
    <w:p w14:paraId="15B68852" w14:textId="6636E9F8" w:rsidR="00EA1FB2" w:rsidDel="00744E28" w:rsidRDefault="00EA1FB2">
      <w:pPr>
        <w:pStyle w:val="TOC3"/>
        <w:rPr>
          <w:ins w:id="2223" w:author="Ilkka Rinne [2]" w:date="2022-09-06T16:09:00Z"/>
          <w:del w:id="2224" w:author="Ilkka Rinne" w:date="2022-10-25T14:58:00Z"/>
          <w:rFonts w:asciiTheme="minorHAnsi" w:eastAsiaTheme="minorEastAsia" w:hAnsiTheme="minorHAnsi" w:cstheme="minorBidi"/>
          <w:b w:val="0"/>
          <w:noProof/>
          <w:sz w:val="24"/>
          <w:szCs w:val="24"/>
          <w:lang w:eastAsia="en-GB"/>
        </w:rPr>
      </w:pPr>
      <w:ins w:id="2225" w:author="Ilkka Rinne [2]" w:date="2022-09-06T16:09:00Z">
        <w:del w:id="2226" w:author="Ilkka Rinne" w:date="2022-10-25T14:58:00Z">
          <w:r w:rsidRPr="00744E28" w:rsidDel="00744E28">
            <w:rPr>
              <w:rStyle w:val="Hyperlink"/>
              <w:rFonts w:eastAsia="Times New Roman"/>
              <w:noProof/>
            </w:rPr>
            <w:delText>13.8.1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SamplingProcedure Requirements Class</w:delText>
          </w:r>
          <w:r w:rsidDel="00744E28">
            <w:rPr>
              <w:noProof/>
              <w:webHidden/>
            </w:rPr>
            <w:tab/>
            <w:delText>106</w:delText>
          </w:r>
        </w:del>
      </w:ins>
    </w:p>
    <w:p w14:paraId="169876A7" w14:textId="71A130F6" w:rsidR="00EA1FB2" w:rsidDel="00744E28" w:rsidRDefault="00EA1FB2">
      <w:pPr>
        <w:pStyle w:val="TOC2"/>
        <w:rPr>
          <w:ins w:id="2227" w:author="Ilkka Rinne [2]" w:date="2022-09-06T16:09:00Z"/>
          <w:del w:id="2228" w:author="Ilkka Rinne" w:date="2022-10-25T14:58:00Z"/>
          <w:rFonts w:asciiTheme="minorHAnsi" w:eastAsiaTheme="minorEastAsia" w:hAnsiTheme="minorHAnsi" w:cstheme="minorBidi"/>
          <w:b w:val="0"/>
          <w:noProof/>
          <w:sz w:val="24"/>
          <w:szCs w:val="24"/>
          <w:lang w:eastAsia="en-GB"/>
        </w:rPr>
      </w:pPr>
      <w:ins w:id="2229" w:author="Ilkka Rinne [2]" w:date="2022-09-06T16:09:00Z">
        <w:del w:id="2230" w:author="Ilkka Rinne" w:date="2022-10-25T14:58:00Z">
          <w:r w:rsidRPr="00744E28" w:rsidDel="00744E28">
            <w:rPr>
              <w:rStyle w:val="Hyperlink"/>
              <w:rFonts w:eastAsia="Times New Roman"/>
              <w:noProof/>
            </w:rPr>
            <w:delText>13.9</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PreparationProcedure</w:delText>
          </w:r>
          <w:r w:rsidDel="00744E28">
            <w:rPr>
              <w:noProof/>
              <w:webHidden/>
            </w:rPr>
            <w:tab/>
            <w:delText>108</w:delText>
          </w:r>
        </w:del>
      </w:ins>
    </w:p>
    <w:p w14:paraId="720C955E" w14:textId="0BA18C33" w:rsidR="00EA1FB2" w:rsidDel="00744E28" w:rsidRDefault="00EA1FB2">
      <w:pPr>
        <w:pStyle w:val="TOC3"/>
        <w:rPr>
          <w:ins w:id="2231" w:author="Ilkka Rinne [2]" w:date="2022-09-06T16:09:00Z"/>
          <w:del w:id="2232" w:author="Ilkka Rinne" w:date="2022-10-25T14:58:00Z"/>
          <w:rFonts w:asciiTheme="minorHAnsi" w:eastAsiaTheme="minorEastAsia" w:hAnsiTheme="minorHAnsi" w:cstheme="minorBidi"/>
          <w:b w:val="0"/>
          <w:noProof/>
          <w:sz w:val="24"/>
          <w:szCs w:val="24"/>
          <w:lang w:eastAsia="en-GB"/>
        </w:rPr>
      </w:pPr>
      <w:ins w:id="2233" w:author="Ilkka Rinne [2]" w:date="2022-09-06T16:09:00Z">
        <w:del w:id="2234" w:author="Ilkka Rinne" w:date="2022-10-25T14:58:00Z">
          <w:r w:rsidRPr="00744E28" w:rsidDel="00744E28">
            <w:rPr>
              <w:rStyle w:val="Hyperlink"/>
              <w:rFonts w:eastAsia="Times New Roman"/>
              <w:noProof/>
            </w:rPr>
            <w:delText>13.9.1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PreparationProcedure Requirements Class</w:delText>
          </w:r>
          <w:r w:rsidDel="00744E28">
            <w:rPr>
              <w:noProof/>
              <w:webHidden/>
            </w:rPr>
            <w:tab/>
            <w:delText>108</w:delText>
          </w:r>
        </w:del>
      </w:ins>
    </w:p>
    <w:p w14:paraId="67CB39E5" w14:textId="1557F678" w:rsidR="00EA1FB2" w:rsidDel="00744E28" w:rsidRDefault="00EA1FB2">
      <w:pPr>
        <w:pStyle w:val="TOC2"/>
        <w:rPr>
          <w:ins w:id="2235" w:author="Ilkka Rinne [2]" w:date="2022-09-06T16:09:00Z"/>
          <w:del w:id="2236" w:author="Ilkka Rinne" w:date="2022-10-25T14:58:00Z"/>
          <w:rFonts w:asciiTheme="minorHAnsi" w:eastAsiaTheme="minorEastAsia" w:hAnsiTheme="minorHAnsi" w:cstheme="minorBidi"/>
          <w:b w:val="0"/>
          <w:noProof/>
          <w:sz w:val="24"/>
          <w:szCs w:val="24"/>
          <w:lang w:eastAsia="en-GB"/>
        </w:rPr>
      </w:pPr>
      <w:ins w:id="2237" w:author="Ilkka Rinne [2]" w:date="2022-09-06T16:09:00Z">
        <w:del w:id="2238" w:author="Ilkka Rinne" w:date="2022-10-25T14:58:00Z">
          <w:r w:rsidRPr="00744E28" w:rsidDel="00744E28">
            <w:rPr>
              <w:rStyle w:val="Hyperlink"/>
              <w:rFonts w:eastAsia="Times New Roman"/>
              <w:noProof/>
            </w:rPr>
            <w:delText>13.10</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PreparationStep</w:delText>
          </w:r>
          <w:r w:rsidDel="00744E28">
            <w:rPr>
              <w:noProof/>
              <w:webHidden/>
            </w:rPr>
            <w:tab/>
            <w:delText>109</w:delText>
          </w:r>
        </w:del>
      </w:ins>
    </w:p>
    <w:p w14:paraId="7A79050B" w14:textId="72E7D5CC" w:rsidR="00EA1FB2" w:rsidDel="00744E28" w:rsidRDefault="00EA1FB2">
      <w:pPr>
        <w:pStyle w:val="TOC3"/>
        <w:tabs>
          <w:tab w:val="left" w:pos="1200"/>
        </w:tabs>
        <w:rPr>
          <w:ins w:id="2239" w:author="Ilkka Rinne [2]" w:date="2022-09-06T16:09:00Z"/>
          <w:del w:id="2240" w:author="Ilkka Rinne" w:date="2022-10-25T14:58:00Z"/>
          <w:rFonts w:asciiTheme="minorHAnsi" w:eastAsiaTheme="minorEastAsia" w:hAnsiTheme="minorHAnsi" w:cstheme="minorBidi"/>
          <w:b w:val="0"/>
          <w:noProof/>
          <w:sz w:val="24"/>
          <w:szCs w:val="24"/>
          <w:lang w:eastAsia="en-GB"/>
        </w:rPr>
      </w:pPr>
      <w:ins w:id="2241" w:author="Ilkka Rinne [2]" w:date="2022-09-06T16:09:00Z">
        <w:del w:id="2242" w:author="Ilkka Rinne" w:date="2022-10-25T14:58:00Z">
          <w:r w:rsidRPr="00744E28" w:rsidDel="00744E28">
            <w:rPr>
              <w:rStyle w:val="Hyperlink"/>
              <w:rFonts w:eastAsia="Times New Roman"/>
              <w:noProof/>
            </w:rPr>
            <w:delText>13.10.1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PreparationStep Requirements Class</w:delText>
          </w:r>
          <w:r w:rsidDel="00744E28">
            <w:rPr>
              <w:noProof/>
              <w:webHidden/>
            </w:rPr>
            <w:tab/>
            <w:delText>109</w:delText>
          </w:r>
        </w:del>
      </w:ins>
    </w:p>
    <w:p w14:paraId="0FC364B2" w14:textId="741DB57A" w:rsidR="00EA1FB2" w:rsidDel="00744E28" w:rsidRDefault="00EA1FB2">
      <w:pPr>
        <w:pStyle w:val="TOC2"/>
        <w:rPr>
          <w:ins w:id="2243" w:author="Ilkka Rinne [2]" w:date="2022-09-06T16:09:00Z"/>
          <w:del w:id="2244" w:author="Ilkka Rinne" w:date="2022-10-25T14:58:00Z"/>
          <w:rFonts w:asciiTheme="minorHAnsi" w:eastAsiaTheme="minorEastAsia" w:hAnsiTheme="minorHAnsi" w:cstheme="minorBidi"/>
          <w:b w:val="0"/>
          <w:noProof/>
          <w:sz w:val="24"/>
          <w:szCs w:val="24"/>
          <w:lang w:eastAsia="en-GB"/>
        </w:rPr>
      </w:pPr>
      <w:ins w:id="2245" w:author="Ilkka Rinne [2]" w:date="2022-09-06T16:09:00Z">
        <w:del w:id="2246" w:author="Ilkka Rinne" w:date="2022-10-25T14:58:00Z">
          <w:r w:rsidRPr="00744E28" w:rsidDel="00744E28">
            <w:rPr>
              <w:rStyle w:val="Hyperlink"/>
              <w:rFonts w:eastAsia="Times New Roman"/>
              <w:noProof/>
            </w:rPr>
            <w:delText>13.11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SampleCollection</w:delText>
          </w:r>
          <w:r w:rsidDel="00744E28">
            <w:rPr>
              <w:noProof/>
              <w:webHidden/>
            </w:rPr>
            <w:tab/>
            <w:delText>111</w:delText>
          </w:r>
        </w:del>
      </w:ins>
    </w:p>
    <w:p w14:paraId="55FAB124" w14:textId="2710D05F" w:rsidR="00EA1FB2" w:rsidDel="00744E28" w:rsidRDefault="00EA1FB2">
      <w:pPr>
        <w:pStyle w:val="TOC3"/>
        <w:tabs>
          <w:tab w:val="left" w:pos="1200"/>
        </w:tabs>
        <w:rPr>
          <w:ins w:id="2247" w:author="Ilkka Rinne [2]" w:date="2022-09-06T16:09:00Z"/>
          <w:del w:id="2248" w:author="Ilkka Rinne" w:date="2022-10-25T14:58:00Z"/>
          <w:rFonts w:asciiTheme="minorHAnsi" w:eastAsiaTheme="minorEastAsia" w:hAnsiTheme="minorHAnsi" w:cstheme="minorBidi"/>
          <w:b w:val="0"/>
          <w:noProof/>
          <w:sz w:val="24"/>
          <w:szCs w:val="24"/>
          <w:lang w:eastAsia="en-GB"/>
        </w:rPr>
      </w:pPr>
      <w:ins w:id="2249" w:author="Ilkka Rinne [2]" w:date="2022-09-06T16:09:00Z">
        <w:del w:id="2250" w:author="Ilkka Rinne" w:date="2022-10-25T14:58:00Z">
          <w:r w:rsidRPr="00744E28" w:rsidDel="00744E28">
            <w:rPr>
              <w:rStyle w:val="Hyperlink"/>
              <w:rFonts w:eastAsia="Times New Roman"/>
              <w:noProof/>
            </w:rPr>
            <w:delText>13.11.1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SampleCollection Requirements Class</w:delText>
          </w:r>
          <w:r w:rsidDel="00744E28">
            <w:rPr>
              <w:noProof/>
              <w:webHidden/>
            </w:rPr>
            <w:tab/>
            <w:delText>111</w:delText>
          </w:r>
        </w:del>
      </w:ins>
    </w:p>
    <w:p w14:paraId="0D6A9FED" w14:textId="3E6F40A9" w:rsidR="00EA1FB2" w:rsidDel="00744E28" w:rsidRDefault="00EA1FB2">
      <w:pPr>
        <w:pStyle w:val="TOC3"/>
        <w:tabs>
          <w:tab w:val="left" w:pos="1200"/>
        </w:tabs>
        <w:rPr>
          <w:ins w:id="2251" w:author="Ilkka Rinne [2]" w:date="2022-09-06T16:09:00Z"/>
          <w:del w:id="2252" w:author="Ilkka Rinne" w:date="2022-10-25T14:58:00Z"/>
          <w:rFonts w:asciiTheme="minorHAnsi" w:eastAsiaTheme="minorEastAsia" w:hAnsiTheme="minorHAnsi" w:cstheme="minorBidi"/>
          <w:b w:val="0"/>
          <w:noProof/>
          <w:sz w:val="24"/>
          <w:szCs w:val="24"/>
          <w:lang w:eastAsia="en-GB"/>
        </w:rPr>
      </w:pPr>
      <w:ins w:id="2253" w:author="Ilkka Rinne [2]" w:date="2022-09-06T16:09:00Z">
        <w:del w:id="2254" w:author="Ilkka Rinne" w:date="2022-10-25T14:58:00Z">
          <w:r w:rsidRPr="00744E28" w:rsidDel="00744E28">
            <w:rPr>
              <w:rStyle w:val="Hyperlink"/>
              <w:rFonts w:eastAsia="Times New Roman"/>
              <w:noProof/>
            </w:rPr>
            <w:delText>13.11.2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Feature type SampleCollection</w:delText>
          </w:r>
          <w:r w:rsidDel="00744E28">
            <w:rPr>
              <w:noProof/>
              <w:webHidden/>
            </w:rPr>
            <w:tab/>
            <w:delText>112</w:delText>
          </w:r>
        </w:del>
      </w:ins>
    </w:p>
    <w:p w14:paraId="4E860583" w14:textId="09AD686F" w:rsidR="00EA1FB2" w:rsidDel="00744E28" w:rsidRDefault="00EA1FB2">
      <w:pPr>
        <w:pStyle w:val="TOC3"/>
        <w:tabs>
          <w:tab w:val="left" w:pos="1200"/>
        </w:tabs>
        <w:rPr>
          <w:ins w:id="2255" w:author="Ilkka Rinne [2]" w:date="2022-09-06T16:09:00Z"/>
          <w:del w:id="2256" w:author="Ilkka Rinne" w:date="2022-10-25T14:58:00Z"/>
          <w:rFonts w:asciiTheme="minorHAnsi" w:eastAsiaTheme="minorEastAsia" w:hAnsiTheme="minorHAnsi" w:cstheme="minorBidi"/>
          <w:b w:val="0"/>
          <w:noProof/>
          <w:sz w:val="24"/>
          <w:szCs w:val="24"/>
          <w:lang w:eastAsia="en-GB"/>
        </w:rPr>
      </w:pPr>
      <w:ins w:id="2257" w:author="Ilkka Rinne [2]" w:date="2022-09-06T16:09:00Z">
        <w:del w:id="2258" w:author="Ilkka Rinne" w:date="2022-10-25T14:58:00Z">
          <w:r w:rsidRPr="00744E28" w:rsidDel="00744E28">
            <w:rPr>
              <w:rStyle w:val="Hyperlink"/>
              <w:rFonts w:eastAsia="Times New Roman"/>
              <w:noProof/>
            </w:rPr>
            <w:delText>13.11.3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member</w:delText>
          </w:r>
          <w:r w:rsidDel="00744E28">
            <w:rPr>
              <w:noProof/>
              <w:webHidden/>
            </w:rPr>
            <w:tab/>
            <w:delText>112</w:delText>
          </w:r>
        </w:del>
      </w:ins>
    </w:p>
    <w:p w14:paraId="068E5832" w14:textId="4F6EE301" w:rsidR="00EA1FB2" w:rsidDel="00744E28" w:rsidRDefault="00EA1FB2">
      <w:pPr>
        <w:pStyle w:val="TOC3"/>
        <w:tabs>
          <w:tab w:val="left" w:pos="1200"/>
        </w:tabs>
        <w:rPr>
          <w:ins w:id="2259" w:author="Ilkka Rinne [2]" w:date="2022-09-06T16:09:00Z"/>
          <w:del w:id="2260" w:author="Ilkka Rinne" w:date="2022-10-25T14:58:00Z"/>
          <w:rFonts w:asciiTheme="minorHAnsi" w:eastAsiaTheme="minorEastAsia" w:hAnsiTheme="minorHAnsi" w:cstheme="minorBidi"/>
          <w:b w:val="0"/>
          <w:noProof/>
          <w:sz w:val="24"/>
          <w:szCs w:val="24"/>
          <w:lang w:eastAsia="en-GB"/>
        </w:rPr>
      </w:pPr>
      <w:ins w:id="2261" w:author="Ilkka Rinne [2]" w:date="2022-09-06T16:09:00Z">
        <w:del w:id="2262" w:author="Ilkka Rinne" w:date="2022-10-25T14:58:00Z">
          <w:r w:rsidRPr="00744E28" w:rsidDel="00744E28">
            <w:rPr>
              <w:rStyle w:val="Hyperlink"/>
              <w:rFonts w:eastAsia="Times New Roman"/>
              <w:noProof/>
            </w:rPr>
            <w:delText>13.11.4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Association relatedCollection</w:delText>
          </w:r>
          <w:r w:rsidDel="00744E28">
            <w:rPr>
              <w:noProof/>
              <w:webHidden/>
            </w:rPr>
            <w:tab/>
            <w:delText>112</w:delText>
          </w:r>
        </w:del>
      </w:ins>
    </w:p>
    <w:p w14:paraId="1DDA3555" w14:textId="16088E1D" w:rsidR="00EA1FB2" w:rsidDel="00744E28" w:rsidRDefault="00EA1FB2">
      <w:pPr>
        <w:pStyle w:val="TOC2"/>
        <w:rPr>
          <w:ins w:id="2263" w:author="Ilkka Rinne [2]" w:date="2022-09-06T16:09:00Z"/>
          <w:del w:id="2264" w:author="Ilkka Rinne" w:date="2022-10-25T14:58:00Z"/>
          <w:rFonts w:asciiTheme="minorHAnsi" w:eastAsiaTheme="minorEastAsia" w:hAnsiTheme="minorHAnsi" w:cstheme="minorBidi"/>
          <w:b w:val="0"/>
          <w:noProof/>
          <w:sz w:val="24"/>
          <w:szCs w:val="24"/>
          <w:lang w:eastAsia="en-GB"/>
        </w:rPr>
      </w:pPr>
      <w:ins w:id="2265" w:author="Ilkka Rinne [2]" w:date="2022-09-06T16:09:00Z">
        <w:del w:id="2266" w:author="Ilkka Rinne" w:date="2022-10-25T14:58:00Z">
          <w:r w:rsidRPr="00744E28" w:rsidDel="00744E28">
            <w:rPr>
              <w:rStyle w:val="Hyperlink"/>
              <w:rFonts w:eastAsia="Times New Roman"/>
              <w:noProof/>
            </w:rPr>
            <w:delText>13.12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PhysicalDimension</w:delText>
          </w:r>
          <w:r w:rsidDel="00744E28">
            <w:rPr>
              <w:noProof/>
              <w:webHidden/>
            </w:rPr>
            <w:tab/>
            <w:delText>112</w:delText>
          </w:r>
        </w:del>
      </w:ins>
    </w:p>
    <w:p w14:paraId="573CB613" w14:textId="1356462C" w:rsidR="00EA1FB2" w:rsidDel="00744E28" w:rsidRDefault="00EA1FB2">
      <w:pPr>
        <w:pStyle w:val="TOC3"/>
        <w:tabs>
          <w:tab w:val="left" w:pos="1200"/>
        </w:tabs>
        <w:rPr>
          <w:ins w:id="2267" w:author="Ilkka Rinne [2]" w:date="2022-09-06T16:09:00Z"/>
          <w:del w:id="2268" w:author="Ilkka Rinne" w:date="2022-10-25T14:58:00Z"/>
          <w:rFonts w:asciiTheme="minorHAnsi" w:eastAsiaTheme="minorEastAsia" w:hAnsiTheme="minorHAnsi" w:cstheme="minorBidi"/>
          <w:b w:val="0"/>
          <w:noProof/>
          <w:sz w:val="24"/>
          <w:szCs w:val="24"/>
          <w:lang w:eastAsia="en-GB"/>
        </w:rPr>
      </w:pPr>
      <w:ins w:id="2269" w:author="Ilkka Rinne [2]" w:date="2022-09-06T16:09:00Z">
        <w:del w:id="2270" w:author="Ilkka Rinne" w:date="2022-10-25T14:58:00Z">
          <w:r w:rsidRPr="00744E28" w:rsidDel="00744E28">
            <w:rPr>
              <w:rStyle w:val="Hyperlink"/>
              <w:rFonts w:eastAsia="Times New Roman"/>
              <w:noProof/>
            </w:rPr>
            <w:delText>13.12.1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PhysicalDimension Requirements Class</w:delText>
          </w:r>
          <w:r w:rsidDel="00744E28">
            <w:rPr>
              <w:noProof/>
              <w:webHidden/>
            </w:rPr>
            <w:tab/>
            <w:delText>112</w:delText>
          </w:r>
        </w:del>
      </w:ins>
    </w:p>
    <w:p w14:paraId="4F21D995" w14:textId="3AAB1D4A" w:rsidR="00EA1FB2" w:rsidDel="00744E28" w:rsidRDefault="00EA1FB2">
      <w:pPr>
        <w:pStyle w:val="TOC3"/>
        <w:tabs>
          <w:tab w:val="left" w:pos="1200"/>
        </w:tabs>
        <w:rPr>
          <w:ins w:id="2271" w:author="Ilkka Rinne [2]" w:date="2022-09-06T16:09:00Z"/>
          <w:del w:id="2272" w:author="Ilkka Rinne" w:date="2022-10-25T14:58:00Z"/>
          <w:rFonts w:asciiTheme="minorHAnsi" w:eastAsiaTheme="minorEastAsia" w:hAnsiTheme="minorHAnsi" w:cstheme="minorBidi"/>
          <w:b w:val="0"/>
          <w:noProof/>
          <w:sz w:val="24"/>
          <w:szCs w:val="24"/>
          <w:lang w:eastAsia="en-GB"/>
        </w:rPr>
      </w:pPr>
      <w:ins w:id="2273" w:author="Ilkka Rinne [2]" w:date="2022-09-06T16:09:00Z">
        <w:del w:id="2274" w:author="Ilkka Rinne" w:date="2022-10-25T14:58:00Z">
          <w:r w:rsidRPr="00744E28" w:rsidDel="00744E28">
            <w:rPr>
              <w:rStyle w:val="Hyperlink"/>
              <w:rFonts w:eastAsia="Times New Roman"/>
              <w:noProof/>
            </w:rPr>
            <w:delText>13.12.2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Data type PhysicalDimension</w:delText>
          </w:r>
          <w:r w:rsidDel="00744E28">
            <w:rPr>
              <w:noProof/>
              <w:webHidden/>
            </w:rPr>
            <w:tab/>
            <w:delText>112</w:delText>
          </w:r>
        </w:del>
      </w:ins>
    </w:p>
    <w:p w14:paraId="60A50B6F" w14:textId="7E6B9CE1" w:rsidR="00EA1FB2" w:rsidDel="00744E28" w:rsidRDefault="00EA1FB2">
      <w:pPr>
        <w:pStyle w:val="TOC3"/>
        <w:tabs>
          <w:tab w:val="left" w:pos="1200"/>
        </w:tabs>
        <w:rPr>
          <w:ins w:id="2275" w:author="Ilkka Rinne [2]" w:date="2022-09-06T16:09:00Z"/>
          <w:del w:id="2276" w:author="Ilkka Rinne" w:date="2022-10-25T14:58:00Z"/>
          <w:rFonts w:asciiTheme="minorHAnsi" w:eastAsiaTheme="minorEastAsia" w:hAnsiTheme="minorHAnsi" w:cstheme="minorBidi"/>
          <w:b w:val="0"/>
          <w:noProof/>
          <w:sz w:val="24"/>
          <w:szCs w:val="24"/>
          <w:lang w:eastAsia="en-GB"/>
        </w:rPr>
      </w:pPr>
      <w:ins w:id="2277" w:author="Ilkka Rinne [2]" w:date="2022-09-06T16:09:00Z">
        <w:del w:id="2278" w:author="Ilkka Rinne" w:date="2022-10-25T14:58:00Z">
          <w:r w:rsidRPr="00744E28" w:rsidDel="00744E28">
            <w:rPr>
              <w:rStyle w:val="Hyperlink"/>
              <w:rFonts w:eastAsia="Times New Roman"/>
              <w:noProof/>
            </w:rPr>
            <w:delText>13.12.3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dimension</w:delText>
          </w:r>
          <w:r w:rsidDel="00744E28">
            <w:rPr>
              <w:noProof/>
              <w:webHidden/>
            </w:rPr>
            <w:tab/>
            <w:delText>113</w:delText>
          </w:r>
        </w:del>
      </w:ins>
    </w:p>
    <w:p w14:paraId="36B48727" w14:textId="2E770AC8" w:rsidR="00EA1FB2" w:rsidDel="00744E28" w:rsidRDefault="00EA1FB2">
      <w:pPr>
        <w:pStyle w:val="TOC3"/>
        <w:tabs>
          <w:tab w:val="left" w:pos="1200"/>
        </w:tabs>
        <w:rPr>
          <w:ins w:id="2279" w:author="Ilkka Rinne [2]" w:date="2022-09-06T16:09:00Z"/>
          <w:del w:id="2280" w:author="Ilkka Rinne" w:date="2022-10-25T14:58:00Z"/>
          <w:rFonts w:asciiTheme="minorHAnsi" w:eastAsiaTheme="minorEastAsia" w:hAnsiTheme="minorHAnsi" w:cstheme="minorBidi"/>
          <w:b w:val="0"/>
          <w:noProof/>
          <w:sz w:val="24"/>
          <w:szCs w:val="24"/>
          <w:lang w:eastAsia="en-GB"/>
        </w:rPr>
      </w:pPr>
      <w:ins w:id="2281" w:author="Ilkka Rinne [2]" w:date="2022-09-06T16:09:00Z">
        <w:del w:id="2282" w:author="Ilkka Rinne" w:date="2022-10-25T14:58:00Z">
          <w:r w:rsidRPr="00744E28" w:rsidDel="00744E28">
            <w:rPr>
              <w:rStyle w:val="Hyperlink"/>
              <w:rFonts w:eastAsia="Times New Roman"/>
              <w:noProof/>
            </w:rPr>
            <w:delText>13.12.4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value</w:delText>
          </w:r>
          <w:r w:rsidDel="00744E28">
            <w:rPr>
              <w:noProof/>
              <w:webHidden/>
            </w:rPr>
            <w:tab/>
            <w:delText>113</w:delText>
          </w:r>
        </w:del>
      </w:ins>
    </w:p>
    <w:p w14:paraId="46B1B73D" w14:textId="739FA597" w:rsidR="00EA1FB2" w:rsidDel="00744E28" w:rsidRDefault="00EA1FB2">
      <w:pPr>
        <w:pStyle w:val="TOC2"/>
        <w:rPr>
          <w:ins w:id="2283" w:author="Ilkka Rinne [2]" w:date="2022-09-06T16:09:00Z"/>
          <w:del w:id="2284" w:author="Ilkka Rinne" w:date="2022-10-25T14:58:00Z"/>
          <w:rFonts w:asciiTheme="minorHAnsi" w:eastAsiaTheme="minorEastAsia" w:hAnsiTheme="minorHAnsi" w:cstheme="minorBidi"/>
          <w:b w:val="0"/>
          <w:noProof/>
          <w:sz w:val="24"/>
          <w:szCs w:val="24"/>
          <w:lang w:eastAsia="en-GB"/>
        </w:rPr>
      </w:pPr>
      <w:ins w:id="2285" w:author="Ilkka Rinne [2]" w:date="2022-09-06T16:09:00Z">
        <w:del w:id="2286" w:author="Ilkka Rinne" w:date="2022-10-25T14:58:00Z">
          <w:r w:rsidRPr="00744E28" w:rsidDel="00744E28">
            <w:rPr>
              <w:rStyle w:val="Hyperlink"/>
              <w:rFonts w:eastAsia="Times New Roman"/>
              <w:noProof/>
            </w:rPr>
            <w:delText>13.13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NamedLocation</w:delText>
          </w:r>
          <w:r w:rsidDel="00744E28">
            <w:rPr>
              <w:noProof/>
              <w:webHidden/>
            </w:rPr>
            <w:tab/>
            <w:delText>113</w:delText>
          </w:r>
        </w:del>
      </w:ins>
    </w:p>
    <w:p w14:paraId="2ACF715C" w14:textId="58D88B38" w:rsidR="00EA1FB2" w:rsidDel="00744E28" w:rsidRDefault="00EA1FB2">
      <w:pPr>
        <w:pStyle w:val="TOC3"/>
        <w:tabs>
          <w:tab w:val="left" w:pos="1200"/>
        </w:tabs>
        <w:rPr>
          <w:ins w:id="2287" w:author="Ilkka Rinne [2]" w:date="2022-09-06T16:09:00Z"/>
          <w:del w:id="2288" w:author="Ilkka Rinne" w:date="2022-10-25T14:58:00Z"/>
          <w:rFonts w:asciiTheme="minorHAnsi" w:eastAsiaTheme="minorEastAsia" w:hAnsiTheme="minorHAnsi" w:cstheme="minorBidi"/>
          <w:b w:val="0"/>
          <w:noProof/>
          <w:sz w:val="24"/>
          <w:szCs w:val="24"/>
          <w:lang w:eastAsia="en-GB"/>
        </w:rPr>
      </w:pPr>
      <w:ins w:id="2289" w:author="Ilkka Rinne [2]" w:date="2022-09-06T16:09:00Z">
        <w:del w:id="2290" w:author="Ilkka Rinne" w:date="2022-10-25T14:58:00Z">
          <w:r w:rsidRPr="00744E28" w:rsidDel="00744E28">
            <w:rPr>
              <w:rStyle w:val="Hyperlink"/>
              <w:rFonts w:eastAsia="Times New Roman"/>
              <w:noProof/>
            </w:rPr>
            <w:delText>13.13.1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NamedLocation Requirements Class</w:delText>
          </w:r>
          <w:r w:rsidDel="00744E28">
            <w:rPr>
              <w:noProof/>
              <w:webHidden/>
            </w:rPr>
            <w:tab/>
            <w:delText>113</w:delText>
          </w:r>
        </w:del>
      </w:ins>
    </w:p>
    <w:p w14:paraId="733C93DC" w14:textId="4BE25D4B" w:rsidR="00EA1FB2" w:rsidDel="00744E28" w:rsidRDefault="00EA1FB2">
      <w:pPr>
        <w:pStyle w:val="TOC3"/>
        <w:tabs>
          <w:tab w:val="left" w:pos="1200"/>
        </w:tabs>
        <w:rPr>
          <w:ins w:id="2291" w:author="Ilkka Rinne [2]" w:date="2022-09-06T16:09:00Z"/>
          <w:del w:id="2292" w:author="Ilkka Rinne" w:date="2022-10-25T14:58:00Z"/>
          <w:rFonts w:asciiTheme="minorHAnsi" w:eastAsiaTheme="minorEastAsia" w:hAnsiTheme="minorHAnsi" w:cstheme="minorBidi"/>
          <w:b w:val="0"/>
          <w:noProof/>
          <w:sz w:val="24"/>
          <w:szCs w:val="24"/>
          <w:lang w:eastAsia="en-GB"/>
        </w:rPr>
      </w:pPr>
      <w:ins w:id="2293" w:author="Ilkka Rinne [2]" w:date="2022-09-06T16:09:00Z">
        <w:del w:id="2294" w:author="Ilkka Rinne" w:date="2022-10-25T14:58:00Z">
          <w:r w:rsidRPr="00744E28" w:rsidDel="00744E28">
            <w:rPr>
              <w:rStyle w:val="Hyperlink"/>
              <w:rFonts w:eastAsia="Times New Roman"/>
              <w:noProof/>
            </w:rPr>
            <w:delText>13.13.2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Data type NamedLocation</w:delText>
          </w:r>
          <w:r w:rsidDel="00744E28">
            <w:rPr>
              <w:noProof/>
              <w:webHidden/>
            </w:rPr>
            <w:tab/>
            <w:delText>113</w:delText>
          </w:r>
        </w:del>
      </w:ins>
    </w:p>
    <w:p w14:paraId="76015D06" w14:textId="43728F4C" w:rsidR="00EA1FB2" w:rsidDel="00744E28" w:rsidRDefault="00EA1FB2">
      <w:pPr>
        <w:pStyle w:val="TOC3"/>
        <w:tabs>
          <w:tab w:val="left" w:pos="1200"/>
        </w:tabs>
        <w:rPr>
          <w:ins w:id="2295" w:author="Ilkka Rinne [2]" w:date="2022-09-06T16:09:00Z"/>
          <w:del w:id="2296" w:author="Ilkka Rinne" w:date="2022-10-25T14:58:00Z"/>
          <w:rFonts w:asciiTheme="minorHAnsi" w:eastAsiaTheme="minorEastAsia" w:hAnsiTheme="minorHAnsi" w:cstheme="minorBidi"/>
          <w:b w:val="0"/>
          <w:noProof/>
          <w:sz w:val="24"/>
          <w:szCs w:val="24"/>
          <w:lang w:eastAsia="en-GB"/>
        </w:rPr>
      </w:pPr>
      <w:ins w:id="2297" w:author="Ilkka Rinne [2]" w:date="2022-09-06T16:09:00Z">
        <w:del w:id="2298" w:author="Ilkka Rinne" w:date="2022-10-25T14:58:00Z">
          <w:r w:rsidRPr="00744E28" w:rsidDel="00744E28">
            <w:rPr>
              <w:rStyle w:val="Hyperlink"/>
              <w:rFonts w:eastAsia="Times New Roman"/>
              <w:noProof/>
            </w:rPr>
            <w:delText>13.13.3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address</w:delText>
          </w:r>
          <w:r w:rsidDel="00744E28">
            <w:rPr>
              <w:noProof/>
              <w:webHidden/>
            </w:rPr>
            <w:tab/>
            <w:delText>114</w:delText>
          </w:r>
        </w:del>
      </w:ins>
    </w:p>
    <w:p w14:paraId="2D5AA3FF" w14:textId="4A7E2D68" w:rsidR="00EA1FB2" w:rsidDel="00744E28" w:rsidRDefault="00EA1FB2">
      <w:pPr>
        <w:pStyle w:val="TOC3"/>
        <w:tabs>
          <w:tab w:val="left" w:pos="1200"/>
        </w:tabs>
        <w:rPr>
          <w:ins w:id="2299" w:author="Ilkka Rinne [2]" w:date="2022-09-06T16:09:00Z"/>
          <w:del w:id="2300" w:author="Ilkka Rinne" w:date="2022-10-25T14:58:00Z"/>
          <w:rFonts w:asciiTheme="minorHAnsi" w:eastAsiaTheme="minorEastAsia" w:hAnsiTheme="minorHAnsi" w:cstheme="minorBidi"/>
          <w:b w:val="0"/>
          <w:noProof/>
          <w:sz w:val="24"/>
          <w:szCs w:val="24"/>
          <w:lang w:eastAsia="en-GB"/>
        </w:rPr>
      </w:pPr>
      <w:ins w:id="2301" w:author="Ilkka Rinne [2]" w:date="2022-09-06T16:09:00Z">
        <w:del w:id="2302" w:author="Ilkka Rinne" w:date="2022-10-25T14:58:00Z">
          <w:r w:rsidRPr="00744E28" w:rsidDel="00744E28">
            <w:rPr>
              <w:rStyle w:val="Hyperlink"/>
              <w:rFonts w:eastAsia="Times New Roman"/>
              <w:noProof/>
            </w:rPr>
            <w:delText>13.13.4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name</w:delText>
          </w:r>
          <w:r w:rsidDel="00744E28">
            <w:rPr>
              <w:noProof/>
              <w:webHidden/>
            </w:rPr>
            <w:tab/>
            <w:delText>114</w:delText>
          </w:r>
        </w:del>
      </w:ins>
    </w:p>
    <w:p w14:paraId="09522802" w14:textId="55511A6D" w:rsidR="00EA1FB2" w:rsidDel="00744E28" w:rsidRDefault="00EA1FB2">
      <w:pPr>
        <w:pStyle w:val="TOC3"/>
        <w:tabs>
          <w:tab w:val="left" w:pos="1200"/>
        </w:tabs>
        <w:rPr>
          <w:ins w:id="2303" w:author="Ilkka Rinne [2]" w:date="2022-09-06T16:09:00Z"/>
          <w:del w:id="2304" w:author="Ilkka Rinne" w:date="2022-10-25T14:58:00Z"/>
          <w:rFonts w:asciiTheme="minorHAnsi" w:eastAsiaTheme="minorEastAsia" w:hAnsiTheme="minorHAnsi" w:cstheme="minorBidi"/>
          <w:b w:val="0"/>
          <w:noProof/>
          <w:sz w:val="24"/>
          <w:szCs w:val="24"/>
          <w:lang w:eastAsia="en-GB"/>
        </w:rPr>
      </w:pPr>
      <w:ins w:id="2305" w:author="Ilkka Rinne [2]" w:date="2022-09-06T16:09:00Z">
        <w:del w:id="2306" w:author="Ilkka Rinne" w:date="2022-10-25T14:58:00Z">
          <w:r w:rsidRPr="00744E28" w:rsidDel="00744E28">
            <w:rPr>
              <w:rStyle w:val="Hyperlink"/>
              <w:rFonts w:eastAsia="Times New Roman"/>
              <w:noProof/>
            </w:rPr>
            <w:delText>13.13.5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representativeGeometry</w:delText>
          </w:r>
          <w:r w:rsidDel="00744E28">
            <w:rPr>
              <w:noProof/>
              <w:webHidden/>
            </w:rPr>
            <w:tab/>
            <w:delText>114</w:delText>
          </w:r>
        </w:del>
      </w:ins>
    </w:p>
    <w:p w14:paraId="2FD59B4F" w14:textId="331E6C23" w:rsidR="00EA1FB2" w:rsidDel="00744E28" w:rsidRDefault="00EA1FB2">
      <w:pPr>
        <w:pStyle w:val="TOC2"/>
        <w:rPr>
          <w:ins w:id="2307" w:author="Ilkka Rinne [2]" w:date="2022-09-06T16:09:00Z"/>
          <w:del w:id="2308" w:author="Ilkka Rinne" w:date="2022-10-25T14:58:00Z"/>
          <w:rFonts w:asciiTheme="minorHAnsi" w:eastAsiaTheme="minorEastAsia" w:hAnsiTheme="minorHAnsi" w:cstheme="minorBidi"/>
          <w:b w:val="0"/>
          <w:noProof/>
          <w:sz w:val="24"/>
          <w:szCs w:val="24"/>
          <w:lang w:eastAsia="en-GB"/>
        </w:rPr>
      </w:pPr>
      <w:ins w:id="2309" w:author="Ilkka Rinne [2]" w:date="2022-09-06T16:09:00Z">
        <w:del w:id="2310" w:author="Ilkka Rinne" w:date="2022-10-25T14:58:00Z">
          <w:r w:rsidRPr="00744E28" w:rsidDel="00744E28">
            <w:rPr>
              <w:rStyle w:val="Hyperlink"/>
              <w:rFonts w:eastAsia="Times New Roman"/>
              <w:noProof/>
            </w:rPr>
            <w:delText>13.14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StatisticalClassification</w:delText>
          </w:r>
          <w:r w:rsidDel="00744E28">
            <w:rPr>
              <w:noProof/>
              <w:webHidden/>
            </w:rPr>
            <w:tab/>
            <w:delText>114</w:delText>
          </w:r>
        </w:del>
      </w:ins>
    </w:p>
    <w:p w14:paraId="30B40396" w14:textId="3E49FE89" w:rsidR="00EA1FB2" w:rsidDel="00744E28" w:rsidRDefault="00EA1FB2">
      <w:pPr>
        <w:pStyle w:val="TOC3"/>
        <w:tabs>
          <w:tab w:val="left" w:pos="1200"/>
        </w:tabs>
        <w:rPr>
          <w:ins w:id="2311" w:author="Ilkka Rinne [2]" w:date="2022-09-06T16:09:00Z"/>
          <w:del w:id="2312" w:author="Ilkka Rinne" w:date="2022-10-25T14:58:00Z"/>
          <w:rFonts w:asciiTheme="minorHAnsi" w:eastAsiaTheme="minorEastAsia" w:hAnsiTheme="minorHAnsi" w:cstheme="minorBidi"/>
          <w:b w:val="0"/>
          <w:noProof/>
          <w:sz w:val="24"/>
          <w:szCs w:val="24"/>
          <w:lang w:eastAsia="en-GB"/>
        </w:rPr>
      </w:pPr>
      <w:ins w:id="2313" w:author="Ilkka Rinne [2]" w:date="2022-09-06T16:09:00Z">
        <w:del w:id="2314" w:author="Ilkka Rinne" w:date="2022-10-25T14:58:00Z">
          <w:r w:rsidRPr="00744E28" w:rsidDel="00744E28">
            <w:rPr>
              <w:rStyle w:val="Hyperlink"/>
              <w:rFonts w:eastAsia="Times New Roman"/>
              <w:noProof/>
            </w:rPr>
            <w:delText>13.14.1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StatisticalClassification Requirements Class</w:delText>
          </w:r>
          <w:r w:rsidDel="00744E28">
            <w:rPr>
              <w:noProof/>
              <w:webHidden/>
            </w:rPr>
            <w:tab/>
            <w:delText>114</w:delText>
          </w:r>
        </w:del>
      </w:ins>
    </w:p>
    <w:p w14:paraId="04FA5BD3" w14:textId="5E2B5DF5" w:rsidR="00EA1FB2" w:rsidDel="00744E28" w:rsidRDefault="00EA1FB2">
      <w:pPr>
        <w:pStyle w:val="TOC3"/>
        <w:tabs>
          <w:tab w:val="left" w:pos="1200"/>
        </w:tabs>
        <w:rPr>
          <w:ins w:id="2315" w:author="Ilkka Rinne [2]" w:date="2022-09-06T16:09:00Z"/>
          <w:del w:id="2316" w:author="Ilkka Rinne" w:date="2022-10-25T14:58:00Z"/>
          <w:rFonts w:asciiTheme="minorHAnsi" w:eastAsiaTheme="minorEastAsia" w:hAnsiTheme="minorHAnsi" w:cstheme="minorBidi"/>
          <w:b w:val="0"/>
          <w:noProof/>
          <w:sz w:val="24"/>
          <w:szCs w:val="24"/>
          <w:lang w:eastAsia="en-GB"/>
        </w:rPr>
      </w:pPr>
      <w:ins w:id="2317" w:author="Ilkka Rinne [2]" w:date="2022-09-06T16:09:00Z">
        <w:del w:id="2318" w:author="Ilkka Rinne" w:date="2022-10-25T14:58:00Z">
          <w:r w:rsidRPr="00744E28" w:rsidDel="00744E28">
            <w:rPr>
              <w:rStyle w:val="Hyperlink"/>
              <w:rFonts w:eastAsia="Times New Roman"/>
              <w:noProof/>
            </w:rPr>
            <w:delText>13.14.2</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Data type StatisticalClassification</w:delText>
          </w:r>
          <w:r w:rsidDel="00744E28">
            <w:rPr>
              <w:noProof/>
              <w:webHidden/>
            </w:rPr>
            <w:tab/>
            <w:delText>114</w:delText>
          </w:r>
        </w:del>
      </w:ins>
    </w:p>
    <w:p w14:paraId="13A16853" w14:textId="08ED9CE1" w:rsidR="00EA1FB2" w:rsidDel="00744E28" w:rsidRDefault="00EA1FB2">
      <w:pPr>
        <w:pStyle w:val="TOC3"/>
        <w:tabs>
          <w:tab w:val="left" w:pos="1200"/>
        </w:tabs>
        <w:rPr>
          <w:ins w:id="2319" w:author="Ilkka Rinne [2]" w:date="2022-09-06T16:09:00Z"/>
          <w:del w:id="2320" w:author="Ilkka Rinne" w:date="2022-10-25T14:58:00Z"/>
          <w:rFonts w:asciiTheme="minorHAnsi" w:eastAsiaTheme="minorEastAsia" w:hAnsiTheme="minorHAnsi" w:cstheme="minorBidi"/>
          <w:b w:val="0"/>
          <w:noProof/>
          <w:sz w:val="24"/>
          <w:szCs w:val="24"/>
          <w:lang w:eastAsia="en-GB"/>
        </w:rPr>
      </w:pPr>
      <w:ins w:id="2321" w:author="Ilkka Rinne [2]" w:date="2022-09-06T16:09:00Z">
        <w:del w:id="2322" w:author="Ilkka Rinne" w:date="2022-10-25T14:58:00Z">
          <w:r w:rsidRPr="00744E28" w:rsidDel="00744E28">
            <w:rPr>
              <w:rStyle w:val="Hyperlink"/>
              <w:rFonts w:eastAsia="Times New Roman"/>
              <w:noProof/>
            </w:rPr>
            <w:delText>13.14.3</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concept</w:delText>
          </w:r>
          <w:r w:rsidDel="00744E28">
            <w:rPr>
              <w:noProof/>
              <w:webHidden/>
            </w:rPr>
            <w:tab/>
            <w:delText>115</w:delText>
          </w:r>
        </w:del>
      </w:ins>
    </w:p>
    <w:p w14:paraId="322BF43F" w14:textId="2D1A78FB" w:rsidR="00EA1FB2" w:rsidDel="00744E28" w:rsidRDefault="00EA1FB2">
      <w:pPr>
        <w:pStyle w:val="TOC3"/>
        <w:tabs>
          <w:tab w:val="left" w:pos="1200"/>
        </w:tabs>
        <w:rPr>
          <w:ins w:id="2323" w:author="Ilkka Rinne [2]" w:date="2022-09-06T16:09:00Z"/>
          <w:del w:id="2324" w:author="Ilkka Rinne" w:date="2022-10-25T14:58:00Z"/>
          <w:rFonts w:asciiTheme="minorHAnsi" w:eastAsiaTheme="minorEastAsia" w:hAnsiTheme="minorHAnsi" w:cstheme="minorBidi"/>
          <w:b w:val="0"/>
          <w:noProof/>
          <w:sz w:val="24"/>
          <w:szCs w:val="24"/>
          <w:lang w:eastAsia="en-GB"/>
        </w:rPr>
      </w:pPr>
      <w:ins w:id="2325" w:author="Ilkka Rinne [2]" w:date="2022-09-06T16:09:00Z">
        <w:del w:id="2326" w:author="Ilkka Rinne" w:date="2022-10-25T14:58:00Z">
          <w:r w:rsidRPr="00744E28" w:rsidDel="00744E28">
            <w:rPr>
              <w:rStyle w:val="Hyperlink"/>
              <w:rFonts w:eastAsia="Times New Roman"/>
              <w:noProof/>
            </w:rPr>
            <w:delText>13.14.4</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Attribute classification</w:delText>
          </w:r>
          <w:r w:rsidDel="00744E28">
            <w:rPr>
              <w:noProof/>
              <w:webHidden/>
            </w:rPr>
            <w:tab/>
            <w:delText>115</w:delText>
          </w:r>
        </w:del>
      </w:ins>
    </w:p>
    <w:p w14:paraId="5B45E249" w14:textId="0C13C461" w:rsidR="00EA1FB2" w:rsidDel="00744E28" w:rsidRDefault="00EA1FB2">
      <w:pPr>
        <w:pStyle w:val="TOC2"/>
        <w:rPr>
          <w:ins w:id="2327" w:author="Ilkka Rinne [2]" w:date="2022-09-06T16:09:00Z"/>
          <w:del w:id="2328" w:author="Ilkka Rinne" w:date="2022-10-25T14:58:00Z"/>
          <w:rFonts w:asciiTheme="minorHAnsi" w:eastAsiaTheme="minorEastAsia" w:hAnsiTheme="minorHAnsi" w:cstheme="minorBidi"/>
          <w:b w:val="0"/>
          <w:noProof/>
          <w:sz w:val="24"/>
          <w:szCs w:val="24"/>
          <w:lang w:eastAsia="en-GB"/>
        </w:rPr>
      </w:pPr>
      <w:ins w:id="2329" w:author="Ilkka Rinne [2]" w:date="2022-09-06T16:09:00Z">
        <w:del w:id="2330" w:author="Ilkka Rinne" w:date="2022-10-25T14:58:00Z">
          <w:r w:rsidRPr="00744E28" w:rsidDel="00744E28">
            <w:rPr>
              <w:rStyle w:val="Hyperlink"/>
              <w:rFonts w:eastAsia="Times New Roman"/>
              <w:noProof/>
            </w:rPr>
            <w:delText>13.15</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Codelists</w:delText>
          </w:r>
          <w:r w:rsidDel="00744E28">
            <w:rPr>
              <w:noProof/>
              <w:webHidden/>
            </w:rPr>
            <w:tab/>
            <w:delText>115</w:delText>
          </w:r>
        </w:del>
      </w:ins>
    </w:p>
    <w:p w14:paraId="2306FCB6" w14:textId="673EF463" w:rsidR="00EA1FB2" w:rsidDel="00744E28" w:rsidRDefault="00EA1FB2">
      <w:pPr>
        <w:pStyle w:val="TOC3"/>
        <w:tabs>
          <w:tab w:val="left" w:pos="1200"/>
        </w:tabs>
        <w:rPr>
          <w:ins w:id="2331" w:author="Ilkka Rinne [2]" w:date="2022-09-06T16:09:00Z"/>
          <w:del w:id="2332" w:author="Ilkka Rinne" w:date="2022-10-25T14:58:00Z"/>
          <w:rFonts w:asciiTheme="minorHAnsi" w:eastAsiaTheme="minorEastAsia" w:hAnsiTheme="minorHAnsi" w:cstheme="minorBidi"/>
          <w:b w:val="0"/>
          <w:noProof/>
          <w:sz w:val="24"/>
          <w:szCs w:val="24"/>
          <w:lang w:eastAsia="en-GB"/>
        </w:rPr>
      </w:pPr>
      <w:ins w:id="2333" w:author="Ilkka Rinne [2]" w:date="2022-09-06T16:09:00Z">
        <w:del w:id="2334" w:author="Ilkka Rinne" w:date="2022-10-25T14:58:00Z">
          <w:r w:rsidRPr="00744E28" w:rsidDel="00744E28">
            <w:rPr>
              <w:rStyle w:val="Hyperlink"/>
              <w:rFonts w:eastAsia="Times New Roman"/>
              <w:noProof/>
            </w:rPr>
            <w:delText>13.15.1</w:delText>
          </w:r>
          <w:r w:rsidDel="00744E28">
            <w:rPr>
              <w:rFonts w:asciiTheme="minorHAnsi" w:eastAsiaTheme="minorEastAsia" w:hAnsiTheme="minorHAnsi" w:cstheme="minorBidi"/>
              <w:b w:val="0"/>
              <w:noProof/>
              <w:sz w:val="24"/>
              <w:szCs w:val="24"/>
              <w:lang w:eastAsia="en-GB"/>
            </w:rPr>
            <w:tab/>
          </w:r>
          <w:r w:rsidRPr="00744E28" w:rsidDel="00744E28">
            <w:rPr>
              <w:rStyle w:val="Hyperlink"/>
              <w:rFonts w:eastAsia="Times New Roman"/>
              <w:noProof/>
            </w:rPr>
            <w:delText>SampleTypeByGeometryType</w:delText>
          </w:r>
          <w:r w:rsidDel="00744E28">
            <w:rPr>
              <w:noProof/>
              <w:webHidden/>
            </w:rPr>
            <w:tab/>
            <w:delText>115</w:delText>
          </w:r>
        </w:del>
      </w:ins>
    </w:p>
    <w:p w14:paraId="5E19A510" w14:textId="25D2C9A0" w:rsidR="00EA1FB2" w:rsidDel="00744E28" w:rsidRDefault="00EA1FB2">
      <w:pPr>
        <w:pStyle w:val="TOC1"/>
        <w:rPr>
          <w:ins w:id="2335" w:author="Ilkka Rinne [2]" w:date="2022-09-06T16:09:00Z"/>
          <w:del w:id="2336" w:author="Ilkka Rinne" w:date="2022-10-25T14:58:00Z"/>
          <w:rFonts w:asciiTheme="minorHAnsi" w:eastAsiaTheme="minorEastAsia" w:hAnsiTheme="minorHAnsi" w:cstheme="minorBidi"/>
          <w:b w:val="0"/>
          <w:noProof/>
          <w:sz w:val="24"/>
          <w:szCs w:val="24"/>
          <w:lang w:eastAsia="en-GB"/>
        </w:rPr>
      </w:pPr>
      <w:ins w:id="2337" w:author="Ilkka Rinne [2]" w:date="2022-09-06T16:09:00Z">
        <w:del w:id="2338" w:author="Ilkka Rinne" w:date="2022-10-25T14:58:00Z">
          <w:r w:rsidRPr="00744E28" w:rsidDel="00744E28">
            <w:rPr>
              <w:rStyle w:val="Hyperlink"/>
              <w:rFonts w:eastAsia="Times New Roman"/>
              <w:noProof/>
            </w:rPr>
            <w:delText>Annex A (normative)  Abstract test suite</w:delText>
          </w:r>
          <w:r w:rsidDel="00744E28">
            <w:rPr>
              <w:noProof/>
              <w:webHidden/>
            </w:rPr>
            <w:tab/>
            <w:delText>117</w:delText>
          </w:r>
        </w:del>
      </w:ins>
    </w:p>
    <w:p w14:paraId="18DE3394" w14:textId="1F0D18AC" w:rsidR="00EA1FB2" w:rsidDel="00744E28" w:rsidRDefault="00EA1FB2">
      <w:pPr>
        <w:pStyle w:val="TOC1"/>
        <w:rPr>
          <w:ins w:id="2339" w:author="Ilkka Rinne [2]" w:date="2022-09-06T16:09:00Z"/>
          <w:del w:id="2340" w:author="Ilkka Rinne" w:date="2022-10-25T14:58:00Z"/>
          <w:rFonts w:asciiTheme="minorHAnsi" w:eastAsiaTheme="minorEastAsia" w:hAnsiTheme="minorHAnsi" w:cstheme="minorBidi"/>
          <w:b w:val="0"/>
          <w:noProof/>
          <w:sz w:val="24"/>
          <w:szCs w:val="24"/>
          <w:lang w:eastAsia="en-GB"/>
        </w:rPr>
      </w:pPr>
      <w:ins w:id="2341" w:author="Ilkka Rinne [2]" w:date="2022-09-06T16:09:00Z">
        <w:del w:id="2342" w:author="Ilkka Rinne" w:date="2022-10-25T14:58:00Z">
          <w:r w:rsidRPr="00744E28" w:rsidDel="00744E28">
            <w:rPr>
              <w:rStyle w:val="Hyperlink"/>
              <w:rFonts w:eastAsia="Times New Roman"/>
              <w:noProof/>
            </w:rPr>
            <w:delText>Annex B (informative)  Common usage of OMS concepts</w:delText>
          </w:r>
          <w:r w:rsidDel="00744E28">
            <w:rPr>
              <w:noProof/>
              <w:webHidden/>
            </w:rPr>
            <w:tab/>
            <w:delText>134</w:delText>
          </w:r>
        </w:del>
      </w:ins>
    </w:p>
    <w:p w14:paraId="1F6D634C" w14:textId="35928C7D" w:rsidR="00EA1FB2" w:rsidDel="00744E28" w:rsidRDefault="00EA1FB2">
      <w:pPr>
        <w:pStyle w:val="TOC1"/>
        <w:rPr>
          <w:ins w:id="2343" w:author="Ilkka Rinne [2]" w:date="2022-09-06T16:09:00Z"/>
          <w:del w:id="2344" w:author="Ilkka Rinne" w:date="2022-10-25T14:58:00Z"/>
          <w:rFonts w:asciiTheme="minorHAnsi" w:eastAsiaTheme="minorEastAsia" w:hAnsiTheme="minorHAnsi" w:cstheme="minorBidi"/>
          <w:b w:val="0"/>
          <w:noProof/>
          <w:sz w:val="24"/>
          <w:szCs w:val="24"/>
          <w:lang w:eastAsia="en-GB"/>
        </w:rPr>
      </w:pPr>
      <w:ins w:id="2345" w:author="Ilkka Rinne [2]" w:date="2022-09-06T16:09:00Z">
        <w:del w:id="2346" w:author="Ilkka Rinne" w:date="2022-10-25T14:58:00Z">
          <w:r w:rsidRPr="00744E28" w:rsidDel="00744E28">
            <w:rPr>
              <w:rStyle w:val="Hyperlink"/>
              <w:rFonts w:eastAsia="Times New Roman"/>
              <w:noProof/>
            </w:rPr>
            <w:delText>Annex C (informative)  Changes in the Observation and Sample models between ISO 19156:2011 and ISO 19156:2022 (this document)</w:delText>
          </w:r>
          <w:r w:rsidDel="00744E28">
            <w:rPr>
              <w:noProof/>
              <w:webHidden/>
            </w:rPr>
            <w:tab/>
            <w:delText>139</w:delText>
          </w:r>
        </w:del>
      </w:ins>
    </w:p>
    <w:p w14:paraId="42872CBB" w14:textId="29239CC8" w:rsidR="00EA1FB2" w:rsidDel="00744E28" w:rsidRDefault="00EA1FB2">
      <w:pPr>
        <w:pStyle w:val="TOC1"/>
        <w:rPr>
          <w:ins w:id="2347" w:author="Ilkka Rinne [2]" w:date="2022-09-06T16:09:00Z"/>
          <w:del w:id="2348" w:author="Ilkka Rinne" w:date="2022-10-25T14:58:00Z"/>
          <w:rFonts w:asciiTheme="minorHAnsi" w:eastAsiaTheme="minorEastAsia" w:hAnsiTheme="minorHAnsi" w:cstheme="minorBidi"/>
          <w:b w:val="0"/>
          <w:noProof/>
          <w:sz w:val="24"/>
          <w:szCs w:val="24"/>
          <w:lang w:eastAsia="en-GB"/>
        </w:rPr>
      </w:pPr>
      <w:ins w:id="2349" w:author="Ilkka Rinne [2]" w:date="2022-09-06T16:09:00Z">
        <w:del w:id="2350" w:author="Ilkka Rinne" w:date="2022-10-25T14:58:00Z">
          <w:r w:rsidRPr="00744E28" w:rsidDel="00744E28">
            <w:rPr>
              <w:rStyle w:val="Hyperlink"/>
              <w:rFonts w:eastAsia="Times New Roman"/>
              <w:noProof/>
            </w:rPr>
            <w:delText>Annex D (informative)  Best practices in use of the Observation and Sampling models</w:delText>
          </w:r>
          <w:r w:rsidDel="00744E28">
            <w:rPr>
              <w:noProof/>
              <w:webHidden/>
            </w:rPr>
            <w:tab/>
            <w:delText>160</w:delText>
          </w:r>
        </w:del>
      </w:ins>
    </w:p>
    <w:p w14:paraId="56CBDEC5" w14:textId="57B9323F" w:rsidR="00EA1FB2" w:rsidDel="00744E28" w:rsidRDefault="00EA1FB2">
      <w:pPr>
        <w:pStyle w:val="TOC1"/>
        <w:rPr>
          <w:ins w:id="2351" w:author="Ilkka Rinne [2]" w:date="2022-09-06T16:09:00Z"/>
          <w:del w:id="2352" w:author="Ilkka Rinne" w:date="2022-10-25T14:58:00Z"/>
          <w:rFonts w:asciiTheme="minorHAnsi" w:eastAsiaTheme="minorEastAsia" w:hAnsiTheme="minorHAnsi" w:cstheme="minorBidi"/>
          <w:b w:val="0"/>
          <w:noProof/>
          <w:sz w:val="24"/>
          <w:szCs w:val="24"/>
          <w:lang w:eastAsia="en-GB"/>
        </w:rPr>
      </w:pPr>
      <w:ins w:id="2353" w:author="Ilkka Rinne [2]" w:date="2022-09-06T16:09:00Z">
        <w:del w:id="2354" w:author="Ilkka Rinne" w:date="2022-10-25T14:58:00Z">
          <w:r w:rsidRPr="00744E28" w:rsidDel="00744E28">
            <w:rPr>
              <w:rStyle w:val="Hyperlink"/>
              <w:noProof/>
            </w:rPr>
            <w:delText>Annex E (informative)  Detailed package overview diagrams</w:delText>
          </w:r>
          <w:r w:rsidDel="00744E28">
            <w:rPr>
              <w:noProof/>
              <w:webHidden/>
            </w:rPr>
            <w:tab/>
            <w:delText>169</w:delText>
          </w:r>
        </w:del>
      </w:ins>
    </w:p>
    <w:p w14:paraId="662E076D" w14:textId="1387E50A" w:rsidR="00EA1FB2" w:rsidDel="00744E28" w:rsidRDefault="00EA1FB2">
      <w:pPr>
        <w:pStyle w:val="TOC1"/>
        <w:rPr>
          <w:ins w:id="2355" w:author="Ilkka Rinne [2]" w:date="2022-09-06T16:09:00Z"/>
          <w:del w:id="2356" w:author="Ilkka Rinne" w:date="2022-10-25T14:58:00Z"/>
          <w:rFonts w:asciiTheme="minorHAnsi" w:eastAsiaTheme="minorEastAsia" w:hAnsiTheme="minorHAnsi" w:cstheme="minorBidi"/>
          <w:b w:val="0"/>
          <w:noProof/>
          <w:sz w:val="24"/>
          <w:szCs w:val="24"/>
          <w:lang w:eastAsia="en-GB"/>
        </w:rPr>
      </w:pPr>
      <w:ins w:id="2357" w:author="Ilkka Rinne [2]" w:date="2022-09-06T16:09:00Z">
        <w:del w:id="2358" w:author="Ilkka Rinne" w:date="2022-10-25T14:58:00Z">
          <w:r w:rsidRPr="00744E28" w:rsidDel="00744E28">
            <w:rPr>
              <w:rStyle w:val="Hyperlink"/>
              <w:noProof/>
            </w:rPr>
            <w:delText>Bibliography</w:delText>
          </w:r>
          <w:r w:rsidDel="00744E28">
            <w:rPr>
              <w:noProof/>
              <w:webHidden/>
            </w:rPr>
            <w:tab/>
            <w:delText>173</w:delText>
          </w:r>
        </w:del>
      </w:ins>
    </w:p>
    <w:p w14:paraId="55427F09" w14:textId="0EDFD4F7" w:rsidR="00856058" w:rsidRPr="00856058" w:rsidRDefault="00EA1FB2">
      <w:pPr>
        <w:rPr>
          <w:rPrChange w:id="2359" w:author="Ilkka Rinne" w:date="2022-09-06T15:55:00Z">
            <w:rPr>
              <w:rFonts w:eastAsia="Times New Roman"/>
              <w:szCs w:val="24"/>
            </w:rPr>
          </w:rPrChange>
        </w:rPr>
        <w:pPrChange w:id="2360" w:author="Ilkka Rinne" w:date="2022-09-06T15:55:00Z">
          <w:pPr>
            <w:pStyle w:val="zzContents"/>
            <w:autoSpaceDE w:val="0"/>
            <w:autoSpaceDN w:val="0"/>
            <w:adjustRightInd w:val="0"/>
          </w:pPr>
        </w:pPrChange>
      </w:pPr>
      <w:ins w:id="2361" w:author="Ilkka Rinne [2]" w:date="2022-09-06T16:09:00Z">
        <w:r>
          <w:fldChar w:fldCharType="end"/>
        </w:r>
      </w:ins>
    </w:p>
    <w:p w14:paraId="05EFED73" w14:textId="736A9448" w:rsidR="005B5EAD" w:rsidRPr="00785C54" w:rsidDel="00856058" w:rsidRDefault="005B5EAD" w:rsidP="00785C54">
      <w:pPr>
        <w:pStyle w:val="TOC1"/>
        <w:autoSpaceDE w:val="0"/>
        <w:autoSpaceDN w:val="0"/>
        <w:adjustRightInd w:val="0"/>
        <w:rPr>
          <w:del w:id="2362" w:author="Ilkka Rinne" w:date="2022-09-06T15:55:00Z"/>
          <w:rFonts w:asciiTheme="minorHAnsi" w:eastAsiaTheme="minorEastAsia" w:hAnsiTheme="minorHAnsi"/>
          <w:b w:val="0"/>
          <w:noProof/>
          <w:szCs w:val="24"/>
          <w:lang w:val="sv-SE" w:eastAsia="sv-SE"/>
        </w:rPr>
      </w:pPr>
      <w:del w:id="2363" w:author="Ilkka Rinne" w:date="2022-09-06T15:55:00Z">
        <w:r w:rsidRPr="00785C54" w:rsidDel="00856058">
          <w:rPr>
            <w:b w:val="0"/>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b w:val="0"/>
            <w:szCs w:val="24"/>
          </w:rPr>
          <w:fldChar w:fldCharType="separate"/>
        </w:r>
        <w:r w:rsidR="004E0A69" w:rsidDel="00856058">
          <w:rPr>
            <w:b w:val="0"/>
          </w:rPr>
          <w:fldChar w:fldCharType="begin"/>
        </w:r>
        <w:r w:rsidR="004E0A69" w:rsidDel="00856058">
          <w:delInstrText xml:space="preserve"> HYPERLINK \l "_Toc87620342" </w:delInstrText>
        </w:r>
        <w:r w:rsidR="004E0A69" w:rsidDel="00856058">
          <w:rPr>
            <w:b w:val="0"/>
          </w:rPr>
          <w:fldChar w:fldCharType="separate"/>
        </w:r>
        <w:r w:rsidRPr="00785C54" w:rsidDel="00856058">
          <w:rPr>
            <w:rStyle w:val="Hyperlink"/>
            <w:noProof/>
            <w:szCs w:val="24"/>
            <w:lang w:eastAsia="en-US"/>
          </w:rPr>
          <w:delText>Foreword</w:delText>
        </w:r>
        <w:r w:rsidRPr="00785C54" w:rsidDel="00856058">
          <w:rPr>
            <w:rFonts w:eastAsia="Times New Roman"/>
            <w:noProof/>
            <w:webHidden/>
            <w:szCs w:val="24"/>
          </w:rPr>
          <w:tab/>
        </w:r>
        <w:r w:rsidRPr="00785C54" w:rsidDel="00856058">
          <w:rPr>
            <w:b w:val="0"/>
            <w:noProof/>
            <w:webHidden/>
            <w:szCs w:val="24"/>
          </w:rPr>
          <w:fldChar w:fldCharType="begin" w:fldLock="1"/>
        </w:r>
        <w:r w:rsidRPr="00785C54" w:rsidDel="00856058">
          <w:rPr>
            <w:noProof/>
            <w:webHidden/>
            <w:szCs w:val="24"/>
          </w:rPr>
          <w:delInstrText xml:space="preserve"> PAGEREF _Toc87620342 \h </w:delInstrText>
        </w:r>
        <w:r w:rsidRPr="00785C54" w:rsidDel="00856058">
          <w:rPr>
            <w:b w:val="0"/>
            <w:noProof/>
            <w:webHidden/>
            <w:szCs w:val="24"/>
          </w:rPr>
        </w:r>
        <w:r w:rsidRPr="00785C54" w:rsidDel="00856058">
          <w:rPr>
            <w:b w:val="0"/>
            <w:noProof/>
            <w:webHidden/>
            <w:szCs w:val="24"/>
          </w:rPr>
          <w:fldChar w:fldCharType="separate"/>
        </w:r>
        <w:r w:rsidRPr="00785C54" w:rsidDel="00856058">
          <w:rPr>
            <w:noProof/>
            <w:webHidden/>
            <w:szCs w:val="24"/>
          </w:rPr>
          <w:delText>vi</w:delText>
        </w:r>
        <w:r w:rsidRPr="00785C54" w:rsidDel="00856058">
          <w:rPr>
            <w:b w:val="0"/>
            <w:noProof/>
            <w:webHidden/>
            <w:szCs w:val="24"/>
          </w:rPr>
          <w:fldChar w:fldCharType="end"/>
        </w:r>
        <w:r w:rsidR="004E0A69" w:rsidDel="00856058">
          <w:rPr>
            <w:b w:val="0"/>
            <w:noProof/>
            <w:szCs w:val="24"/>
          </w:rPr>
          <w:fldChar w:fldCharType="end"/>
        </w:r>
      </w:del>
    </w:p>
    <w:p w14:paraId="607500D5" w14:textId="7F3BDF42" w:rsidR="005B5EAD" w:rsidRPr="00785C54" w:rsidDel="00856058" w:rsidRDefault="004E0A69" w:rsidP="00785C54">
      <w:pPr>
        <w:pStyle w:val="TOC1"/>
        <w:autoSpaceDE w:val="0"/>
        <w:autoSpaceDN w:val="0"/>
        <w:adjustRightInd w:val="0"/>
        <w:rPr>
          <w:del w:id="2364" w:author="Ilkka Rinne" w:date="2022-09-06T15:55:00Z"/>
          <w:rFonts w:asciiTheme="minorHAnsi" w:eastAsiaTheme="minorEastAsia" w:hAnsiTheme="minorHAnsi"/>
          <w:b w:val="0"/>
          <w:noProof/>
          <w:szCs w:val="24"/>
          <w:lang w:val="sv-SE" w:eastAsia="sv-SE"/>
        </w:rPr>
      </w:pPr>
      <w:del w:id="2365" w:author="Ilkka Rinne" w:date="2022-09-06T15:55:00Z">
        <w:r w:rsidDel="00856058">
          <w:rPr>
            <w:b w:val="0"/>
          </w:rPr>
          <w:fldChar w:fldCharType="begin"/>
        </w:r>
        <w:r w:rsidDel="00856058">
          <w:delInstrText xml:space="preserve"> HYPERLINK \l "_Toc87620343" </w:delInstrText>
        </w:r>
        <w:r w:rsidDel="00856058">
          <w:rPr>
            <w:b w:val="0"/>
          </w:rPr>
          <w:fldChar w:fldCharType="separate"/>
        </w:r>
        <w:r w:rsidR="005B5EAD" w:rsidRPr="00785C54" w:rsidDel="00856058">
          <w:rPr>
            <w:rStyle w:val="Hyperlink"/>
            <w:noProof/>
            <w:szCs w:val="24"/>
            <w:lang w:eastAsia="en-US"/>
          </w:rPr>
          <w:delText>Introduction</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vii</w:delText>
        </w:r>
        <w:r w:rsidR="005B5EAD" w:rsidRPr="00785C54" w:rsidDel="00856058">
          <w:rPr>
            <w:b w:val="0"/>
            <w:noProof/>
            <w:webHidden/>
            <w:szCs w:val="24"/>
          </w:rPr>
          <w:fldChar w:fldCharType="end"/>
        </w:r>
        <w:r w:rsidDel="00856058">
          <w:rPr>
            <w:b w:val="0"/>
            <w:noProof/>
            <w:szCs w:val="24"/>
          </w:rPr>
          <w:fldChar w:fldCharType="end"/>
        </w:r>
      </w:del>
    </w:p>
    <w:p w14:paraId="03ADE418" w14:textId="7703C5F2" w:rsidR="005B5EAD" w:rsidRPr="00785C54" w:rsidDel="00856058" w:rsidRDefault="004E0A69" w:rsidP="00785C54">
      <w:pPr>
        <w:pStyle w:val="TOC1"/>
        <w:autoSpaceDE w:val="0"/>
        <w:autoSpaceDN w:val="0"/>
        <w:adjustRightInd w:val="0"/>
        <w:rPr>
          <w:del w:id="2366" w:author="Ilkka Rinne" w:date="2022-09-06T15:55:00Z"/>
          <w:rFonts w:asciiTheme="minorHAnsi" w:eastAsiaTheme="minorEastAsia" w:hAnsiTheme="minorHAnsi"/>
          <w:b w:val="0"/>
          <w:noProof/>
          <w:szCs w:val="24"/>
          <w:lang w:val="sv-SE" w:eastAsia="sv-SE"/>
        </w:rPr>
      </w:pPr>
      <w:del w:id="2367" w:author="Ilkka Rinne" w:date="2022-09-06T15:55:00Z">
        <w:r w:rsidDel="00856058">
          <w:rPr>
            <w:b w:val="0"/>
          </w:rPr>
          <w:fldChar w:fldCharType="begin"/>
        </w:r>
        <w:r w:rsidDel="00856058">
          <w:delInstrText xml:space="preserve"> HYPERLINK \l "_Toc87620344" </w:delInstrText>
        </w:r>
        <w:r w:rsidDel="00856058">
          <w:rPr>
            <w:b w:val="0"/>
          </w:rPr>
          <w:fldChar w:fldCharType="separate"/>
        </w:r>
        <w:r w:rsidR="005B5EAD" w:rsidRPr="00785C54" w:rsidDel="00856058">
          <w:rPr>
            <w:rStyle w:val="Hyperlink"/>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Scope</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411411BC" w14:textId="2CDDC050" w:rsidR="005B5EAD" w:rsidRPr="00785C54" w:rsidDel="00856058" w:rsidRDefault="004E0A69" w:rsidP="00785C54">
      <w:pPr>
        <w:pStyle w:val="TOC1"/>
        <w:autoSpaceDE w:val="0"/>
        <w:autoSpaceDN w:val="0"/>
        <w:adjustRightInd w:val="0"/>
        <w:rPr>
          <w:del w:id="2368" w:author="Ilkka Rinne" w:date="2022-09-06T15:55:00Z"/>
          <w:rFonts w:asciiTheme="minorHAnsi" w:eastAsiaTheme="minorEastAsia" w:hAnsiTheme="minorHAnsi"/>
          <w:b w:val="0"/>
          <w:noProof/>
          <w:szCs w:val="24"/>
          <w:lang w:val="sv-SE" w:eastAsia="sv-SE"/>
        </w:rPr>
      </w:pPr>
      <w:del w:id="2369" w:author="Ilkka Rinne" w:date="2022-09-06T15:55:00Z">
        <w:r w:rsidDel="00856058">
          <w:rPr>
            <w:b w:val="0"/>
          </w:rPr>
          <w:fldChar w:fldCharType="begin"/>
        </w:r>
        <w:r w:rsidDel="00856058">
          <w:delInstrText xml:space="preserve"> HYPERLINK \l "_Toc87620345" </w:delInstrText>
        </w:r>
        <w:r w:rsidDel="00856058">
          <w:rPr>
            <w:b w:val="0"/>
          </w:rPr>
          <w:fldChar w:fldCharType="separate"/>
        </w:r>
        <w:r w:rsidR="005B5EAD" w:rsidRPr="00785C54" w:rsidDel="00856058">
          <w:rPr>
            <w:rStyle w:val="Hyperlink"/>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39F928CC" w14:textId="4311515B" w:rsidR="005B5EAD" w:rsidRPr="00785C54" w:rsidDel="00856058" w:rsidRDefault="004E0A69" w:rsidP="00785C54">
      <w:pPr>
        <w:pStyle w:val="TOC1"/>
        <w:autoSpaceDE w:val="0"/>
        <w:autoSpaceDN w:val="0"/>
        <w:adjustRightInd w:val="0"/>
        <w:rPr>
          <w:del w:id="2370" w:author="Ilkka Rinne" w:date="2022-09-06T15:55:00Z"/>
          <w:rFonts w:asciiTheme="minorHAnsi" w:eastAsiaTheme="minorEastAsia" w:hAnsiTheme="minorHAnsi"/>
          <w:b w:val="0"/>
          <w:noProof/>
          <w:szCs w:val="24"/>
          <w:lang w:val="sv-SE" w:eastAsia="sv-SE"/>
        </w:rPr>
      </w:pPr>
      <w:del w:id="2371" w:author="Ilkka Rinne" w:date="2022-09-06T15:55:00Z">
        <w:r w:rsidDel="00856058">
          <w:rPr>
            <w:b w:val="0"/>
          </w:rPr>
          <w:fldChar w:fldCharType="begin"/>
        </w:r>
        <w:r w:rsidDel="00856058">
          <w:delInstrText xml:space="preserve"> HYPERLINK \l "_Toc87620346" </w:delInstrText>
        </w:r>
        <w:r w:rsidDel="00856058">
          <w:rPr>
            <w:b w:val="0"/>
          </w:rPr>
          <w:fldChar w:fldCharType="separate"/>
        </w:r>
        <w:r w:rsidR="005B5EAD" w:rsidRPr="00785C54" w:rsidDel="00856058">
          <w:rPr>
            <w:rStyle w:val="Hyperlink"/>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1</w:delText>
        </w:r>
        <w:r w:rsidR="005B5EAD" w:rsidRPr="00785C54" w:rsidDel="00856058">
          <w:rPr>
            <w:b w:val="0"/>
            <w:noProof/>
            <w:webHidden/>
            <w:szCs w:val="24"/>
          </w:rPr>
          <w:fldChar w:fldCharType="end"/>
        </w:r>
        <w:r w:rsidDel="00856058">
          <w:rPr>
            <w:b w:val="0"/>
            <w:noProof/>
            <w:szCs w:val="24"/>
          </w:rPr>
          <w:fldChar w:fldCharType="end"/>
        </w:r>
      </w:del>
    </w:p>
    <w:p w14:paraId="269EE93C" w14:textId="3CA519B5" w:rsidR="005B5EAD" w:rsidRPr="00785C54" w:rsidDel="00856058" w:rsidRDefault="004E0A69" w:rsidP="00785C54">
      <w:pPr>
        <w:pStyle w:val="TOC1"/>
        <w:autoSpaceDE w:val="0"/>
        <w:autoSpaceDN w:val="0"/>
        <w:adjustRightInd w:val="0"/>
        <w:rPr>
          <w:del w:id="2372" w:author="Ilkka Rinne" w:date="2022-09-06T15:55:00Z"/>
          <w:rFonts w:asciiTheme="minorHAnsi" w:eastAsiaTheme="minorEastAsia" w:hAnsiTheme="minorHAnsi"/>
          <w:b w:val="0"/>
          <w:noProof/>
          <w:szCs w:val="24"/>
          <w:lang w:val="sv-SE" w:eastAsia="sv-SE"/>
        </w:rPr>
      </w:pPr>
      <w:del w:id="2373" w:author="Ilkka Rinne" w:date="2022-09-06T15:55:00Z">
        <w:r w:rsidDel="00856058">
          <w:rPr>
            <w:b w:val="0"/>
          </w:rPr>
          <w:fldChar w:fldCharType="begin"/>
        </w:r>
        <w:r w:rsidDel="00856058">
          <w:delInstrText xml:space="preserve"> HYPERLINK \l "_Toc87620347" </w:delInstrText>
        </w:r>
        <w:r w:rsidDel="00856058">
          <w:rPr>
            <w:b w:val="0"/>
          </w:rPr>
          <w:fldChar w:fldCharType="separate"/>
        </w:r>
        <w:r w:rsidR="005B5EAD" w:rsidRPr="00785C54" w:rsidDel="00856058">
          <w:rPr>
            <w:rStyle w:val="Hyperlink"/>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b w:val="0"/>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b w:val="0"/>
            <w:noProof/>
            <w:webHidden/>
            <w:szCs w:val="24"/>
          </w:rPr>
        </w:r>
        <w:r w:rsidR="005B5EAD" w:rsidRPr="00785C54" w:rsidDel="00856058">
          <w:rPr>
            <w:b w:val="0"/>
            <w:noProof/>
            <w:webHidden/>
            <w:szCs w:val="24"/>
          </w:rPr>
          <w:fldChar w:fldCharType="separate"/>
        </w:r>
        <w:r w:rsidR="005B5EAD" w:rsidRPr="00785C54" w:rsidDel="00856058">
          <w:rPr>
            <w:noProof/>
            <w:webHidden/>
            <w:szCs w:val="24"/>
          </w:rPr>
          <w:delText>5</w:delText>
        </w:r>
        <w:r w:rsidR="005B5EAD" w:rsidRPr="00785C54" w:rsidDel="00856058">
          <w:rPr>
            <w:b w:val="0"/>
            <w:noProof/>
            <w:webHidden/>
            <w:szCs w:val="24"/>
          </w:rPr>
          <w:fldChar w:fldCharType="end"/>
        </w:r>
        <w:r w:rsidDel="00856058">
          <w:rPr>
            <w:b w:val="0"/>
            <w:noProof/>
            <w:szCs w:val="24"/>
          </w:rPr>
          <w:fldChar w:fldCharType="end"/>
        </w:r>
      </w:del>
    </w:p>
    <w:p w14:paraId="39667572" w14:textId="4FFCB46D" w:rsidR="005B5EAD" w:rsidRPr="00785C54" w:rsidDel="00856058" w:rsidRDefault="004E0A69" w:rsidP="00785C54">
      <w:pPr>
        <w:pStyle w:val="TOC2"/>
        <w:rPr>
          <w:del w:id="2374" w:author="Ilkka Rinne" w:date="2022-09-06T15:55:00Z"/>
          <w:rFonts w:asciiTheme="minorHAnsi" w:eastAsiaTheme="minorEastAsia" w:hAnsiTheme="minorHAnsi"/>
          <w:b w:val="0"/>
          <w:noProof/>
          <w:lang w:val="sv-SE" w:eastAsia="sv-SE"/>
        </w:rPr>
      </w:pPr>
      <w:del w:id="2375" w:author="Ilkka Rinne" w:date="2022-09-06T15:55:00Z">
        <w:r w:rsidDel="00856058">
          <w:rPr>
            <w:b w:val="0"/>
          </w:rPr>
          <w:fldChar w:fldCharType="begin"/>
        </w:r>
        <w:r w:rsidDel="00856058">
          <w:delInstrText xml:space="preserve"> HYPERLINK \l "_Toc87620348" </w:delInstrText>
        </w:r>
        <w:r w:rsidDel="00856058">
          <w:rPr>
            <w:b w:val="0"/>
          </w:rPr>
          <w:fldChar w:fldCharType="separate"/>
        </w:r>
        <w:r w:rsidR="005B5EAD" w:rsidRPr="00785C54" w:rsidDel="00856058">
          <w:rPr>
            <w:rStyle w:val="Hyperlink"/>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Abbreviated terms and acronyms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2AB4574E" w14:textId="39B29A78" w:rsidR="005B5EAD" w:rsidRPr="00785C54" w:rsidDel="00856058" w:rsidRDefault="004E0A69" w:rsidP="00785C54">
      <w:pPr>
        <w:pStyle w:val="TOC2"/>
        <w:rPr>
          <w:del w:id="2376" w:author="Ilkka Rinne" w:date="2022-09-06T15:55:00Z"/>
          <w:rFonts w:asciiTheme="minorHAnsi" w:eastAsiaTheme="minorEastAsia" w:hAnsiTheme="minorHAnsi"/>
          <w:b w:val="0"/>
          <w:noProof/>
          <w:lang w:val="sv-SE" w:eastAsia="sv-SE"/>
        </w:rPr>
      </w:pPr>
      <w:del w:id="2377" w:author="Ilkka Rinne" w:date="2022-09-06T15:55:00Z">
        <w:r w:rsidDel="00856058">
          <w:rPr>
            <w:b w:val="0"/>
          </w:rPr>
          <w:fldChar w:fldCharType="begin"/>
        </w:r>
        <w:r w:rsidDel="00856058">
          <w:delInstrText xml:space="preserve"> HYPERLINK \l "_Toc87620349" </w:delInstrText>
        </w:r>
        <w:r w:rsidDel="00856058">
          <w:rPr>
            <w:b w:val="0"/>
          </w:rPr>
          <w:fldChar w:fldCharType="separate"/>
        </w:r>
        <w:r w:rsidR="005B5EAD" w:rsidRPr="00785C54" w:rsidDel="00856058">
          <w:rPr>
            <w:rStyle w:val="Hyperlink"/>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Schema language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_Toc87620349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w:delText>
        </w:r>
        <w:r w:rsidR="005B5EAD" w:rsidRPr="00785C54" w:rsidDel="00856058">
          <w:rPr>
            <w:b w:val="0"/>
            <w:noProof/>
            <w:webHidden/>
          </w:rPr>
          <w:fldChar w:fldCharType="end"/>
        </w:r>
        <w:r w:rsidDel="00856058">
          <w:rPr>
            <w:b w:val="0"/>
            <w:noProof/>
          </w:rPr>
          <w:fldChar w:fldCharType="end"/>
        </w:r>
      </w:del>
    </w:p>
    <w:p w14:paraId="63860A59" w14:textId="0084EB97" w:rsidR="005B5EAD" w:rsidRPr="00785C54" w:rsidDel="00856058" w:rsidRDefault="004E0A69" w:rsidP="00785C54">
      <w:pPr>
        <w:pStyle w:val="TOC2"/>
        <w:rPr>
          <w:del w:id="2378" w:author="Ilkka Rinne" w:date="2022-09-06T15:55:00Z"/>
          <w:rFonts w:asciiTheme="minorHAnsi" w:eastAsiaTheme="minorEastAsia" w:hAnsiTheme="minorHAnsi"/>
          <w:b w:val="0"/>
          <w:noProof/>
          <w:lang w:val="sv-SE" w:eastAsia="sv-SE"/>
        </w:rPr>
      </w:pPr>
      <w:del w:id="2379" w:author="Ilkka Rinne" w:date="2022-09-06T15:55:00Z">
        <w:r w:rsidDel="00856058">
          <w:rPr>
            <w:b w:val="0"/>
          </w:rPr>
          <w:fldChar w:fldCharType="begin"/>
        </w:r>
        <w:r w:rsidDel="00856058">
          <w:delInstrText xml:space="preserve"> HYPERLINK \l "_Toc87620350" </w:delInstrText>
        </w:r>
        <w:r w:rsidDel="00856058">
          <w:rPr>
            <w:b w:val="0"/>
          </w:rPr>
          <w:fldChar w:fldCharType="separate"/>
        </w:r>
        <w:r w:rsidR="005B5EAD" w:rsidRPr="00785C54" w:rsidDel="00856058">
          <w:rPr>
            <w:rStyle w:val="Hyperlink"/>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Model element names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2847EF52" w14:textId="500C68F7" w:rsidR="005B5EAD" w:rsidRPr="00785C54" w:rsidDel="00856058" w:rsidRDefault="004E0A69" w:rsidP="00785C54">
      <w:pPr>
        <w:pStyle w:val="TOC2"/>
        <w:rPr>
          <w:del w:id="2380" w:author="Ilkka Rinne" w:date="2022-09-06T15:55:00Z"/>
          <w:rFonts w:asciiTheme="minorHAnsi" w:eastAsiaTheme="minorEastAsia" w:hAnsiTheme="minorHAnsi"/>
          <w:b w:val="0"/>
          <w:noProof/>
          <w:lang w:val="sv-SE" w:eastAsia="sv-SE"/>
        </w:rPr>
      </w:pPr>
      <w:del w:id="2381" w:author="Ilkka Rinne" w:date="2022-09-06T15:55:00Z">
        <w:r w:rsidDel="00856058">
          <w:rPr>
            <w:b w:val="0"/>
          </w:rPr>
          <w:fldChar w:fldCharType="begin"/>
        </w:r>
        <w:r w:rsidDel="00856058">
          <w:delInstrText xml:space="preserve"> HYPERLINK \l "_Toc87620351" </w:delInstrText>
        </w:r>
        <w:r w:rsidDel="00856058">
          <w:rPr>
            <w:b w:val="0"/>
          </w:rPr>
          <w:fldChar w:fldCharType="separate"/>
        </w:r>
        <w:r w:rsidR="005B5EAD" w:rsidRPr="00785C54" w:rsidDel="00856058">
          <w:rPr>
            <w:rStyle w:val="Hyperlink"/>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and recommendations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w:delText>
        </w:r>
        <w:r w:rsidR="005B5EAD" w:rsidRPr="00785C54" w:rsidDel="00856058">
          <w:rPr>
            <w:b w:val="0"/>
            <w:noProof/>
            <w:webHidden/>
          </w:rPr>
          <w:fldChar w:fldCharType="end"/>
        </w:r>
        <w:r w:rsidDel="00856058">
          <w:rPr>
            <w:b w:val="0"/>
            <w:noProof/>
          </w:rPr>
          <w:fldChar w:fldCharType="end"/>
        </w:r>
      </w:del>
    </w:p>
    <w:p w14:paraId="6AB4E159" w14:textId="73A6DED1" w:rsidR="005B5EAD" w:rsidRPr="00785C54" w:rsidDel="00856058" w:rsidRDefault="004E0A69" w:rsidP="00785C54">
      <w:pPr>
        <w:pStyle w:val="TOC2"/>
        <w:rPr>
          <w:del w:id="2382" w:author="Ilkka Rinne" w:date="2022-09-06T15:55:00Z"/>
          <w:rFonts w:asciiTheme="minorHAnsi" w:eastAsiaTheme="minorEastAsia" w:hAnsiTheme="minorHAnsi"/>
          <w:b w:val="0"/>
          <w:noProof/>
          <w:lang w:val="sv-SE" w:eastAsia="sv-SE"/>
        </w:rPr>
      </w:pPr>
      <w:del w:id="2383" w:author="Ilkka Rinne" w:date="2022-09-06T15:55:00Z">
        <w:r w:rsidDel="00856058">
          <w:rPr>
            <w:b w:val="0"/>
          </w:rPr>
          <w:fldChar w:fldCharType="begin"/>
        </w:r>
        <w:r w:rsidDel="00856058">
          <w:delInstrText xml:space="preserve"> HYPERLINK \l "_Toc87620352" </w:delInstrText>
        </w:r>
        <w:r w:rsidDel="00856058">
          <w:rPr>
            <w:b w:val="0"/>
          </w:rPr>
          <w:fldChar w:fldCharType="separate"/>
        </w:r>
        <w:r w:rsidR="005B5EAD" w:rsidRPr="00785C54" w:rsidDel="00856058">
          <w:rPr>
            <w:rStyle w:val="Hyperlink"/>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w:delText>
        </w:r>
        <w:r w:rsidR="005B5EAD" w:rsidRPr="00785C54" w:rsidDel="00856058">
          <w:rPr>
            <w:b w:val="0"/>
            <w:noProof/>
            <w:webHidden/>
          </w:rPr>
          <w:fldChar w:fldCharType="end"/>
        </w:r>
        <w:r w:rsidDel="00856058">
          <w:rPr>
            <w:b w:val="0"/>
            <w:noProof/>
          </w:rPr>
          <w:fldChar w:fldCharType="end"/>
        </w:r>
      </w:del>
    </w:p>
    <w:p w14:paraId="3835F4E4" w14:textId="7705EB07" w:rsidR="005B5EAD" w:rsidRPr="00785C54" w:rsidDel="00856058" w:rsidRDefault="004E0A69" w:rsidP="00785C54">
      <w:pPr>
        <w:pStyle w:val="TOC2"/>
        <w:rPr>
          <w:del w:id="2384" w:author="Ilkka Rinne" w:date="2022-09-06T15:55:00Z"/>
          <w:rFonts w:asciiTheme="minorHAnsi" w:eastAsiaTheme="minorEastAsia" w:hAnsiTheme="minorHAnsi"/>
          <w:b w:val="0"/>
          <w:noProof/>
          <w:lang w:val="sv-SE" w:eastAsia="sv-SE"/>
        </w:rPr>
      </w:pPr>
      <w:del w:id="2385" w:author="Ilkka Rinne" w:date="2022-09-06T15:55:00Z">
        <w:r w:rsidDel="00856058">
          <w:rPr>
            <w:b w:val="0"/>
          </w:rPr>
          <w:fldChar w:fldCharType="begin"/>
        </w:r>
        <w:r w:rsidDel="00856058">
          <w:delInstrText xml:space="preserve"> HYPERLINK \l "_Toc87620353" </w:delInstrText>
        </w:r>
        <w:r w:rsidDel="00856058">
          <w:rPr>
            <w:b w:val="0"/>
          </w:rPr>
          <w:fldChar w:fldCharType="separate"/>
        </w:r>
        <w:r w:rsidR="005B5EAD" w:rsidRPr="00785C54" w:rsidDel="00856058">
          <w:rPr>
            <w:rStyle w:val="Hyperlink"/>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09009557" w14:textId="47D75D84" w:rsidR="005B5EAD" w:rsidRPr="00785C54" w:rsidDel="00856058" w:rsidRDefault="004E0A69" w:rsidP="00785C54">
      <w:pPr>
        <w:pStyle w:val="TOC2"/>
        <w:rPr>
          <w:del w:id="2386" w:author="Ilkka Rinne" w:date="2022-09-06T15:55:00Z"/>
          <w:rFonts w:asciiTheme="minorHAnsi" w:eastAsiaTheme="minorEastAsia" w:hAnsiTheme="minorHAnsi"/>
          <w:b w:val="0"/>
          <w:noProof/>
          <w:lang w:val="sv-SE" w:eastAsia="sv-SE"/>
        </w:rPr>
      </w:pPr>
      <w:del w:id="2387" w:author="Ilkka Rinne" w:date="2022-09-06T15:55:00Z">
        <w:r w:rsidDel="00856058">
          <w:rPr>
            <w:b w:val="0"/>
          </w:rPr>
          <w:fldChar w:fldCharType="begin"/>
        </w:r>
        <w:r w:rsidDel="00856058">
          <w:delInstrText xml:space="preserve"> HYPERLINK \l "_Toc87620354" </w:delInstrText>
        </w:r>
        <w:r w:rsidDel="00856058">
          <w:rPr>
            <w:b w:val="0"/>
          </w:rPr>
          <w:fldChar w:fldCharType="separate"/>
        </w:r>
        <w:r w:rsidR="005B5EAD" w:rsidRPr="00785C54" w:rsidDel="00856058">
          <w:rPr>
            <w:rStyle w:val="Hyperlink"/>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Identifiers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w:delText>
        </w:r>
        <w:r w:rsidR="005B5EAD" w:rsidRPr="00785C54" w:rsidDel="00856058">
          <w:rPr>
            <w:b w:val="0"/>
            <w:noProof/>
            <w:webHidden/>
          </w:rPr>
          <w:fldChar w:fldCharType="end"/>
        </w:r>
        <w:r w:rsidDel="00856058">
          <w:rPr>
            <w:b w:val="0"/>
            <w:noProof/>
          </w:rPr>
          <w:fldChar w:fldCharType="end"/>
        </w:r>
      </w:del>
    </w:p>
    <w:p w14:paraId="766DDB28" w14:textId="346350B4" w:rsidR="005B5EAD" w:rsidRPr="00785C54" w:rsidDel="00856058" w:rsidRDefault="004E0A69" w:rsidP="00785C54">
      <w:pPr>
        <w:pStyle w:val="TOC1"/>
        <w:rPr>
          <w:del w:id="2388" w:author="Ilkka Rinne" w:date="2022-09-06T15:55:00Z"/>
          <w:rFonts w:asciiTheme="minorHAnsi" w:eastAsiaTheme="minorEastAsia" w:hAnsiTheme="minorHAnsi"/>
          <w:b w:val="0"/>
          <w:noProof/>
          <w:lang w:val="sv-SE" w:eastAsia="sv-SE"/>
        </w:rPr>
      </w:pPr>
      <w:del w:id="2389" w:author="Ilkka Rinne" w:date="2022-09-06T15:55:00Z">
        <w:r w:rsidDel="00856058">
          <w:rPr>
            <w:b w:val="0"/>
          </w:rPr>
          <w:fldChar w:fldCharType="begin"/>
        </w:r>
        <w:r w:rsidDel="00856058">
          <w:delInstrText xml:space="preserve"> HYPERLINK \l "_Toc87620355" </w:delInstrText>
        </w:r>
        <w:r w:rsidDel="00856058">
          <w:rPr>
            <w:b w:val="0"/>
          </w:rPr>
          <w:fldChar w:fldCharType="separate"/>
        </w:r>
        <w:r w:rsidR="005B5EAD" w:rsidRPr="00785C54" w:rsidDel="00856058">
          <w:rPr>
            <w:rStyle w:val="Hyperlink"/>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6F7D8258" w14:textId="712ABFB3" w:rsidR="005B5EAD" w:rsidRPr="00785C54" w:rsidDel="00856058" w:rsidRDefault="004E0A69" w:rsidP="00785C54">
      <w:pPr>
        <w:pStyle w:val="TOC2"/>
        <w:rPr>
          <w:del w:id="2390" w:author="Ilkka Rinne" w:date="2022-09-06T15:55:00Z"/>
          <w:rFonts w:asciiTheme="minorHAnsi" w:eastAsiaTheme="minorEastAsia" w:hAnsiTheme="minorHAnsi"/>
          <w:b w:val="0"/>
          <w:noProof/>
          <w:lang w:val="sv-SE" w:eastAsia="sv-SE"/>
        </w:rPr>
      </w:pPr>
      <w:del w:id="2391" w:author="Ilkka Rinne" w:date="2022-09-06T15:55:00Z">
        <w:r w:rsidDel="00856058">
          <w:rPr>
            <w:b w:val="0"/>
          </w:rPr>
          <w:fldChar w:fldCharType="begin"/>
        </w:r>
        <w:r w:rsidDel="00856058">
          <w:delInstrText xml:space="preserve"> HYPERLINK \l "_Toc87620356" </w:delInstrText>
        </w:r>
        <w:r w:rsidDel="00856058">
          <w:rPr>
            <w:b w:val="0"/>
          </w:rPr>
          <w:fldChar w:fldCharType="separate"/>
        </w:r>
        <w:r w:rsidR="005B5EAD" w:rsidRPr="00785C54" w:rsidDel="00856058">
          <w:rPr>
            <w:rStyle w:val="Hyperlink"/>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Overview</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3CFE4AB4" w14:textId="1A56EB04" w:rsidR="005B5EAD" w:rsidRPr="00785C54" w:rsidDel="00856058" w:rsidRDefault="004E0A69" w:rsidP="00785C54">
      <w:pPr>
        <w:pStyle w:val="TOC2"/>
        <w:rPr>
          <w:del w:id="2392" w:author="Ilkka Rinne" w:date="2022-09-06T15:55:00Z"/>
          <w:rFonts w:asciiTheme="minorHAnsi" w:eastAsiaTheme="minorEastAsia" w:hAnsiTheme="minorHAnsi"/>
          <w:b w:val="0"/>
          <w:noProof/>
          <w:lang w:val="sv-SE" w:eastAsia="sv-SE"/>
        </w:rPr>
      </w:pPr>
      <w:del w:id="2393" w:author="Ilkka Rinne" w:date="2022-09-06T15:55:00Z">
        <w:r w:rsidDel="00856058">
          <w:rPr>
            <w:b w:val="0"/>
          </w:rPr>
          <w:fldChar w:fldCharType="begin"/>
        </w:r>
        <w:r w:rsidDel="00856058">
          <w:delInstrText xml:space="preserve"> HYPERLINK \l "_Toc87620357" </w:delInstrText>
        </w:r>
        <w:r w:rsidDel="00856058">
          <w:rPr>
            <w:b w:val="0"/>
          </w:rPr>
          <w:fldChar w:fldCharType="separate"/>
        </w:r>
        <w:r w:rsidR="005B5EAD" w:rsidRPr="00785C54" w:rsidDel="00856058">
          <w:rPr>
            <w:rStyle w:val="Hyperlink"/>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w:delText>
        </w:r>
        <w:r w:rsidR="005B5EAD" w:rsidRPr="00785C54" w:rsidDel="00856058">
          <w:rPr>
            <w:b w:val="0"/>
            <w:noProof/>
            <w:webHidden/>
          </w:rPr>
          <w:fldChar w:fldCharType="end"/>
        </w:r>
        <w:r w:rsidDel="00856058">
          <w:rPr>
            <w:b w:val="0"/>
            <w:noProof/>
          </w:rPr>
          <w:fldChar w:fldCharType="end"/>
        </w:r>
      </w:del>
    </w:p>
    <w:p w14:paraId="0284A20D" w14:textId="5D224149" w:rsidR="005B5EAD" w:rsidRPr="00785C54" w:rsidDel="00856058" w:rsidRDefault="004E0A69" w:rsidP="00785C54">
      <w:pPr>
        <w:pStyle w:val="TOC1"/>
        <w:rPr>
          <w:del w:id="2394" w:author="Ilkka Rinne" w:date="2022-09-06T15:55:00Z"/>
          <w:rFonts w:asciiTheme="minorHAnsi" w:eastAsiaTheme="minorEastAsia" w:hAnsiTheme="minorHAnsi"/>
          <w:b w:val="0"/>
          <w:noProof/>
          <w:lang w:val="sv-SE" w:eastAsia="sv-SE"/>
        </w:rPr>
      </w:pPr>
      <w:del w:id="2395" w:author="Ilkka Rinne" w:date="2022-09-06T15:55:00Z">
        <w:r w:rsidDel="00856058">
          <w:rPr>
            <w:b w:val="0"/>
          </w:rPr>
          <w:fldChar w:fldCharType="begin"/>
        </w:r>
        <w:r w:rsidDel="00856058">
          <w:delInstrText xml:space="preserve"> HYPERLINK \l "_Toc87620358" </w:delInstrText>
        </w:r>
        <w:r w:rsidDel="00856058">
          <w:rPr>
            <w:b w:val="0"/>
          </w:rPr>
          <w:fldChar w:fldCharType="separate"/>
        </w:r>
        <w:r w:rsidR="005B5EAD" w:rsidRPr="00785C54" w:rsidDel="00856058">
          <w:rPr>
            <w:rStyle w:val="Hyperlink"/>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Packaging, requirements and dependencies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35498B37" w14:textId="22E786C1" w:rsidR="005B5EAD" w:rsidRPr="00785C54" w:rsidDel="00856058" w:rsidRDefault="004E0A69" w:rsidP="00785C54">
      <w:pPr>
        <w:pStyle w:val="TOC2"/>
        <w:rPr>
          <w:del w:id="2396" w:author="Ilkka Rinne" w:date="2022-09-06T15:55:00Z"/>
          <w:rFonts w:asciiTheme="minorHAnsi" w:eastAsiaTheme="minorEastAsia" w:hAnsiTheme="minorHAnsi"/>
          <w:b w:val="0"/>
          <w:noProof/>
          <w:lang w:val="sv-SE" w:eastAsia="sv-SE"/>
        </w:rPr>
      </w:pPr>
      <w:del w:id="2397" w:author="Ilkka Rinne" w:date="2022-09-06T15:55:00Z">
        <w:r w:rsidDel="00856058">
          <w:rPr>
            <w:b w:val="0"/>
          </w:rPr>
          <w:fldChar w:fldCharType="begin"/>
        </w:r>
        <w:r w:rsidDel="00856058">
          <w:delInstrText xml:space="preserve"> HYPERLINK \l "_Toc87620359" </w:delInstrText>
        </w:r>
        <w:r w:rsidDel="00856058">
          <w:rPr>
            <w:b w:val="0"/>
          </w:rPr>
          <w:fldChar w:fldCharType="separate"/>
        </w:r>
        <w:r w:rsidR="005B5EAD" w:rsidRPr="00785C54" w:rsidDel="00856058">
          <w:rPr>
            <w:rStyle w:val="Hyperlink"/>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_Toc87620359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16E8330" w14:textId="64524AEA" w:rsidR="005B5EAD" w:rsidRPr="00785C54" w:rsidDel="00856058" w:rsidRDefault="004E0A69" w:rsidP="00785C54">
      <w:pPr>
        <w:pStyle w:val="TOC2"/>
        <w:rPr>
          <w:del w:id="2398" w:author="Ilkka Rinne" w:date="2022-09-06T15:55:00Z"/>
          <w:rFonts w:asciiTheme="minorHAnsi" w:eastAsiaTheme="minorEastAsia" w:hAnsiTheme="minorHAnsi"/>
          <w:b w:val="0"/>
          <w:noProof/>
          <w:lang w:val="sv-SE" w:eastAsia="sv-SE"/>
        </w:rPr>
      </w:pPr>
      <w:del w:id="2399" w:author="Ilkka Rinne" w:date="2022-09-06T15:55:00Z">
        <w:r w:rsidDel="00856058">
          <w:rPr>
            <w:b w:val="0"/>
          </w:rPr>
          <w:fldChar w:fldCharType="begin"/>
        </w:r>
        <w:r w:rsidDel="00856058">
          <w:delInstrText xml:space="preserve"> HYPERLINK \l "_Toc87620360" </w:delInstrText>
        </w:r>
        <w:r w:rsidDel="00856058">
          <w:rPr>
            <w:b w:val="0"/>
          </w:rPr>
          <w:fldChar w:fldCharType="separate"/>
        </w:r>
        <w:r w:rsidR="005B5EAD" w:rsidRPr="00785C54" w:rsidDel="00856058">
          <w:rPr>
            <w:rStyle w:val="Hyperlink"/>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UML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w:delText>
        </w:r>
        <w:r w:rsidR="005B5EAD" w:rsidRPr="00785C54" w:rsidDel="00856058">
          <w:rPr>
            <w:b w:val="0"/>
            <w:noProof/>
            <w:webHidden/>
          </w:rPr>
          <w:fldChar w:fldCharType="end"/>
        </w:r>
        <w:r w:rsidDel="00856058">
          <w:rPr>
            <w:b w:val="0"/>
            <w:noProof/>
          </w:rPr>
          <w:fldChar w:fldCharType="end"/>
        </w:r>
      </w:del>
    </w:p>
    <w:p w14:paraId="67ABC0D8" w14:textId="76A9BD89" w:rsidR="005B5EAD" w:rsidRPr="00785C54" w:rsidDel="00856058" w:rsidRDefault="004E0A69" w:rsidP="00785C54">
      <w:pPr>
        <w:pStyle w:val="TOC2"/>
        <w:rPr>
          <w:del w:id="2400" w:author="Ilkka Rinne" w:date="2022-09-06T15:55:00Z"/>
          <w:rFonts w:asciiTheme="minorHAnsi" w:eastAsiaTheme="minorEastAsia" w:hAnsiTheme="minorHAnsi"/>
          <w:b w:val="0"/>
          <w:noProof/>
          <w:lang w:val="sv-SE" w:eastAsia="sv-SE"/>
        </w:rPr>
      </w:pPr>
      <w:del w:id="2401" w:author="Ilkka Rinne" w:date="2022-09-06T15:55:00Z">
        <w:r w:rsidDel="00856058">
          <w:rPr>
            <w:b w:val="0"/>
          </w:rPr>
          <w:fldChar w:fldCharType="begin"/>
        </w:r>
        <w:r w:rsidDel="00856058">
          <w:delInstrText xml:space="preserve"> HYPERLINK \l "_Toc87620361" </w:delInstrText>
        </w:r>
        <w:r w:rsidDel="00856058">
          <w:rPr>
            <w:b w:val="0"/>
          </w:rPr>
          <w:fldChar w:fldCharType="separate"/>
        </w:r>
        <w:r w:rsidR="005B5EAD" w:rsidRPr="00785C54" w:rsidDel="00856058">
          <w:rPr>
            <w:rStyle w:val="Hyperlink"/>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Note on the use of Any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w:delText>
        </w:r>
        <w:r w:rsidR="005B5EAD" w:rsidRPr="00785C54" w:rsidDel="00856058">
          <w:rPr>
            <w:b w:val="0"/>
            <w:noProof/>
            <w:webHidden/>
          </w:rPr>
          <w:fldChar w:fldCharType="end"/>
        </w:r>
        <w:r w:rsidDel="00856058">
          <w:rPr>
            <w:b w:val="0"/>
            <w:noProof/>
          </w:rPr>
          <w:fldChar w:fldCharType="end"/>
        </w:r>
      </w:del>
    </w:p>
    <w:p w14:paraId="43121AB3" w14:textId="2508757A" w:rsidR="005B5EAD" w:rsidRPr="00785C54" w:rsidDel="00856058" w:rsidRDefault="004E0A69" w:rsidP="00785C54">
      <w:pPr>
        <w:pStyle w:val="TOC1"/>
        <w:rPr>
          <w:del w:id="2402" w:author="Ilkka Rinne" w:date="2022-09-06T15:55:00Z"/>
          <w:rFonts w:asciiTheme="minorHAnsi" w:eastAsiaTheme="minorEastAsia" w:hAnsiTheme="minorHAnsi"/>
          <w:b w:val="0"/>
          <w:noProof/>
          <w:lang w:val="sv-SE" w:eastAsia="sv-SE"/>
        </w:rPr>
      </w:pPr>
      <w:del w:id="2403" w:author="Ilkka Rinne" w:date="2022-09-06T15:55:00Z">
        <w:r w:rsidDel="00856058">
          <w:rPr>
            <w:b w:val="0"/>
          </w:rPr>
          <w:fldChar w:fldCharType="begin"/>
        </w:r>
        <w:r w:rsidDel="00856058">
          <w:delInstrText xml:space="preserve"> HYPERLINK \l "_Toc87620362" </w:delInstrText>
        </w:r>
        <w:r w:rsidDel="00856058">
          <w:rPr>
            <w:b w:val="0"/>
          </w:rPr>
          <w:fldChar w:fldCharType="separate"/>
        </w:r>
        <w:r w:rsidR="005B5EAD" w:rsidRPr="00785C54" w:rsidDel="00856058">
          <w:rPr>
            <w:rStyle w:val="Hyperlink"/>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Fundamental characteristics of observations and samples (informative)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28972503" w14:textId="5AA33130" w:rsidR="005B5EAD" w:rsidRPr="00785C54" w:rsidDel="00856058" w:rsidRDefault="004E0A69" w:rsidP="00785C54">
      <w:pPr>
        <w:pStyle w:val="TOC2"/>
        <w:rPr>
          <w:del w:id="2404" w:author="Ilkka Rinne" w:date="2022-09-06T15:55:00Z"/>
          <w:rFonts w:asciiTheme="minorHAnsi" w:eastAsiaTheme="minorEastAsia" w:hAnsiTheme="minorHAnsi"/>
          <w:b w:val="0"/>
          <w:noProof/>
          <w:lang w:val="sv-SE" w:eastAsia="sv-SE"/>
        </w:rPr>
      </w:pPr>
      <w:del w:id="2405" w:author="Ilkka Rinne" w:date="2022-09-06T15:55:00Z">
        <w:r w:rsidDel="00856058">
          <w:rPr>
            <w:b w:val="0"/>
          </w:rPr>
          <w:fldChar w:fldCharType="begin"/>
        </w:r>
        <w:r w:rsidDel="00856058">
          <w:delInstrText xml:space="preserve"> HYPERLINK \l "_Toc87620363" </w:delInstrText>
        </w:r>
        <w:r w:rsidDel="00856058">
          <w:rPr>
            <w:b w:val="0"/>
          </w:rPr>
          <w:fldChar w:fldCharType="separate"/>
        </w:r>
        <w:r w:rsidR="005B5EAD" w:rsidRPr="00785C54" w:rsidDel="00856058">
          <w:rPr>
            <w:rStyle w:val="Hyperlink"/>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16</w:delText>
        </w:r>
        <w:r w:rsidR="005B5EAD" w:rsidRPr="00785C54" w:rsidDel="00856058">
          <w:rPr>
            <w:b w:val="0"/>
            <w:noProof/>
            <w:webHidden/>
          </w:rPr>
          <w:fldChar w:fldCharType="end"/>
        </w:r>
        <w:r w:rsidDel="00856058">
          <w:rPr>
            <w:b w:val="0"/>
            <w:noProof/>
          </w:rPr>
          <w:fldChar w:fldCharType="end"/>
        </w:r>
      </w:del>
    </w:p>
    <w:p w14:paraId="4973B1B7" w14:textId="66F780B1" w:rsidR="005B5EAD" w:rsidRPr="00785C54" w:rsidDel="00856058" w:rsidRDefault="004E0A69" w:rsidP="00785C54">
      <w:pPr>
        <w:pStyle w:val="TOC2"/>
        <w:rPr>
          <w:del w:id="2406" w:author="Ilkka Rinne" w:date="2022-09-06T15:55:00Z"/>
          <w:rFonts w:asciiTheme="minorHAnsi" w:eastAsiaTheme="minorEastAsia" w:hAnsiTheme="minorHAnsi"/>
          <w:b w:val="0"/>
          <w:noProof/>
          <w:lang w:val="sv-SE" w:eastAsia="sv-SE"/>
        </w:rPr>
      </w:pPr>
      <w:del w:id="2407" w:author="Ilkka Rinne" w:date="2022-09-06T15:55:00Z">
        <w:r w:rsidDel="00856058">
          <w:rPr>
            <w:b w:val="0"/>
          </w:rPr>
          <w:fldChar w:fldCharType="begin"/>
        </w:r>
        <w:r w:rsidDel="00856058">
          <w:delInstrText xml:space="preserve"> HYPERLINK \l "_Toc87620364" </w:delInstrText>
        </w:r>
        <w:r w:rsidDel="00856058">
          <w:rPr>
            <w:b w:val="0"/>
          </w:rPr>
          <w:fldChar w:fldCharType="separate"/>
        </w:r>
        <w:r w:rsidR="005B5EAD" w:rsidRPr="00785C54" w:rsidDel="00856058">
          <w:rPr>
            <w:rStyle w:val="Hyperlink"/>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18</w:delText>
        </w:r>
        <w:r w:rsidR="005B5EAD" w:rsidRPr="00785C54" w:rsidDel="00856058">
          <w:rPr>
            <w:b w:val="0"/>
            <w:noProof/>
            <w:webHidden/>
          </w:rPr>
          <w:fldChar w:fldCharType="end"/>
        </w:r>
        <w:r w:rsidDel="00856058">
          <w:rPr>
            <w:b w:val="0"/>
            <w:noProof/>
          </w:rPr>
          <w:fldChar w:fldCharType="end"/>
        </w:r>
      </w:del>
    </w:p>
    <w:p w14:paraId="76759A36" w14:textId="27BF8453" w:rsidR="005B5EAD" w:rsidRPr="00785C54" w:rsidDel="00856058" w:rsidRDefault="004E0A69" w:rsidP="00785C54">
      <w:pPr>
        <w:pStyle w:val="TOC2"/>
        <w:rPr>
          <w:del w:id="2408" w:author="Ilkka Rinne" w:date="2022-09-06T15:55:00Z"/>
          <w:rFonts w:asciiTheme="minorHAnsi" w:eastAsiaTheme="minorEastAsia" w:hAnsiTheme="minorHAnsi"/>
          <w:b w:val="0"/>
          <w:noProof/>
          <w:lang w:val="sv-SE" w:eastAsia="sv-SE"/>
        </w:rPr>
      </w:pPr>
      <w:del w:id="2409" w:author="Ilkka Rinne" w:date="2022-09-06T15:55:00Z">
        <w:r w:rsidDel="00856058">
          <w:rPr>
            <w:b w:val="0"/>
          </w:rPr>
          <w:fldChar w:fldCharType="begin"/>
        </w:r>
        <w:r w:rsidDel="00856058">
          <w:delInstrText xml:space="preserve"> HYPERLINK \l "_Toc87620365" </w:delInstrText>
        </w:r>
        <w:r w:rsidDel="00856058">
          <w:rPr>
            <w:b w:val="0"/>
          </w:rPr>
          <w:fldChar w:fldCharType="separate"/>
        </w:r>
        <w:r w:rsidR="005B5EAD" w:rsidRPr="00785C54" w:rsidDel="00856058">
          <w:rPr>
            <w:rStyle w:val="Hyperlink"/>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Alignment between Observation, Sample and domain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21</w:delText>
        </w:r>
        <w:r w:rsidR="005B5EAD" w:rsidRPr="00785C54" w:rsidDel="00856058">
          <w:rPr>
            <w:b w:val="0"/>
            <w:noProof/>
            <w:webHidden/>
          </w:rPr>
          <w:fldChar w:fldCharType="end"/>
        </w:r>
        <w:r w:rsidDel="00856058">
          <w:rPr>
            <w:b w:val="0"/>
            <w:noProof/>
          </w:rPr>
          <w:fldChar w:fldCharType="end"/>
        </w:r>
      </w:del>
    </w:p>
    <w:p w14:paraId="18A9F691" w14:textId="1239CB8D" w:rsidR="005B5EAD" w:rsidRPr="00785C54" w:rsidDel="00856058" w:rsidRDefault="004E0A69" w:rsidP="00785C54">
      <w:pPr>
        <w:pStyle w:val="TOC1"/>
        <w:rPr>
          <w:del w:id="2410" w:author="Ilkka Rinne" w:date="2022-09-06T15:55:00Z"/>
          <w:rFonts w:asciiTheme="minorHAnsi" w:eastAsiaTheme="minorEastAsia" w:hAnsiTheme="minorHAnsi"/>
          <w:b w:val="0"/>
          <w:noProof/>
          <w:lang w:val="sv-SE" w:eastAsia="sv-SE"/>
        </w:rPr>
      </w:pPr>
      <w:del w:id="2411" w:author="Ilkka Rinne" w:date="2022-09-06T15:55:00Z">
        <w:r w:rsidDel="00856058">
          <w:rPr>
            <w:b w:val="0"/>
          </w:rPr>
          <w:fldChar w:fldCharType="begin"/>
        </w:r>
        <w:r w:rsidDel="00856058">
          <w:delInstrText xml:space="preserve"> HYPERLINK \l "_Toc87620366" </w:delInstrText>
        </w:r>
        <w:r w:rsidDel="00856058">
          <w:rPr>
            <w:b w:val="0"/>
          </w:rPr>
          <w:fldChar w:fldCharType="separate"/>
        </w:r>
        <w:r w:rsidR="005B5EAD" w:rsidRPr="00785C54" w:rsidDel="00856058">
          <w:rPr>
            <w:rStyle w:val="Hyperlink"/>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Observation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4B64D059" w14:textId="6F97EED7" w:rsidR="005B5EAD" w:rsidRPr="00785C54" w:rsidDel="00856058" w:rsidRDefault="004E0A69" w:rsidP="00785C54">
      <w:pPr>
        <w:pStyle w:val="TOC2"/>
        <w:rPr>
          <w:del w:id="2412" w:author="Ilkka Rinne" w:date="2022-09-06T15:55:00Z"/>
          <w:rFonts w:asciiTheme="minorHAnsi" w:eastAsiaTheme="minorEastAsia" w:hAnsiTheme="minorHAnsi"/>
          <w:b w:val="0"/>
          <w:noProof/>
          <w:lang w:val="sv-SE" w:eastAsia="sv-SE"/>
        </w:rPr>
      </w:pPr>
      <w:del w:id="2413" w:author="Ilkka Rinne" w:date="2022-09-06T15:55:00Z">
        <w:r w:rsidDel="00856058">
          <w:rPr>
            <w:b w:val="0"/>
          </w:rPr>
          <w:fldChar w:fldCharType="begin"/>
        </w:r>
        <w:r w:rsidDel="00856058">
          <w:delInstrText xml:space="preserve"> HYPERLINK \l "_Toc87620367" </w:delInstrText>
        </w:r>
        <w:r w:rsidDel="00856058">
          <w:rPr>
            <w:b w:val="0"/>
          </w:rPr>
          <w:fldChar w:fldCharType="separate"/>
        </w:r>
        <w:r w:rsidR="005B5EAD" w:rsidRPr="00785C54" w:rsidDel="00856058">
          <w:rPr>
            <w:rStyle w:val="Hyperlink"/>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26</w:delText>
        </w:r>
        <w:r w:rsidR="005B5EAD" w:rsidRPr="00785C54" w:rsidDel="00856058">
          <w:rPr>
            <w:b w:val="0"/>
            <w:noProof/>
            <w:webHidden/>
          </w:rPr>
          <w:fldChar w:fldCharType="end"/>
        </w:r>
        <w:r w:rsidDel="00856058">
          <w:rPr>
            <w:b w:val="0"/>
            <w:noProof/>
          </w:rPr>
          <w:fldChar w:fldCharType="end"/>
        </w:r>
      </w:del>
    </w:p>
    <w:p w14:paraId="7599BE98" w14:textId="1DFB8865" w:rsidR="005B5EAD" w:rsidRPr="00785C54" w:rsidDel="00856058" w:rsidRDefault="004E0A69" w:rsidP="00785C54">
      <w:pPr>
        <w:pStyle w:val="TOC2"/>
        <w:rPr>
          <w:del w:id="2414" w:author="Ilkka Rinne" w:date="2022-09-06T15:55:00Z"/>
          <w:rFonts w:asciiTheme="minorHAnsi" w:eastAsiaTheme="minorEastAsia" w:hAnsiTheme="minorHAnsi"/>
          <w:b w:val="0"/>
          <w:noProof/>
          <w:lang w:val="sv-SE" w:eastAsia="sv-SE"/>
        </w:rPr>
      </w:pPr>
      <w:del w:id="2415" w:author="Ilkka Rinne" w:date="2022-09-06T15:55:00Z">
        <w:r w:rsidDel="00856058">
          <w:rPr>
            <w:b w:val="0"/>
          </w:rPr>
          <w:fldChar w:fldCharType="begin"/>
        </w:r>
        <w:r w:rsidDel="00856058">
          <w:delInstrText xml:space="preserve"> HYPERLINK \l "_Toc87620368" </w:delInstrText>
        </w:r>
        <w:r w:rsidDel="00856058">
          <w:rPr>
            <w:b w:val="0"/>
          </w:rPr>
          <w:fldChar w:fldCharType="separate"/>
        </w:r>
        <w:r w:rsidR="005B5EAD" w:rsidRPr="00785C54" w:rsidDel="00856058">
          <w:rPr>
            <w:rStyle w:val="Hyperlink"/>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28</w:delText>
        </w:r>
        <w:r w:rsidR="005B5EAD" w:rsidRPr="00785C54" w:rsidDel="00856058">
          <w:rPr>
            <w:b w:val="0"/>
            <w:noProof/>
            <w:webHidden/>
          </w:rPr>
          <w:fldChar w:fldCharType="end"/>
        </w:r>
        <w:r w:rsidDel="00856058">
          <w:rPr>
            <w:b w:val="0"/>
            <w:noProof/>
          </w:rPr>
          <w:fldChar w:fldCharType="end"/>
        </w:r>
      </w:del>
    </w:p>
    <w:p w14:paraId="2631CC60" w14:textId="341C92C2" w:rsidR="005B5EAD" w:rsidRPr="00785C54" w:rsidDel="00856058" w:rsidRDefault="004E0A69" w:rsidP="00785C54">
      <w:pPr>
        <w:pStyle w:val="TOC2"/>
        <w:rPr>
          <w:del w:id="2416" w:author="Ilkka Rinne" w:date="2022-09-06T15:55:00Z"/>
          <w:rFonts w:asciiTheme="minorHAnsi" w:eastAsiaTheme="minorEastAsia" w:hAnsiTheme="minorHAnsi"/>
          <w:b w:val="0"/>
          <w:noProof/>
          <w:lang w:val="sv-SE" w:eastAsia="sv-SE"/>
        </w:rPr>
      </w:pPr>
      <w:del w:id="2417" w:author="Ilkka Rinne" w:date="2022-09-06T15:55:00Z">
        <w:r w:rsidDel="00856058">
          <w:rPr>
            <w:b w:val="0"/>
          </w:rPr>
          <w:fldChar w:fldCharType="begin"/>
        </w:r>
        <w:r w:rsidDel="00856058">
          <w:delInstrText xml:space="preserve"> HYPERLINK \l "_Toc87620369" </w:delInstrText>
        </w:r>
        <w:r w:rsidDel="00856058">
          <w:rPr>
            <w:b w:val="0"/>
          </w:rPr>
          <w:fldChar w:fldCharType="separate"/>
        </w:r>
        <w:r w:rsidR="005B5EAD" w:rsidRPr="00785C54" w:rsidDel="00856058">
          <w:rPr>
            <w:rStyle w:val="Hyperlink"/>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_Toc87620369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34</w:delText>
        </w:r>
        <w:r w:rsidR="005B5EAD" w:rsidRPr="00785C54" w:rsidDel="00856058">
          <w:rPr>
            <w:b w:val="0"/>
            <w:noProof/>
            <w:webHidden/>
          </w:rPr>
          <w:fldChar w:fldCharType="end"/>
        </w:r>
        <w:r w:rsidDel="00856058">
          <w:rPr>
            <w:b w:val="0"/>
            <w:noProof/>
          </w:rPr>
          <w:fldChar w:fldCharType="end"/>
        </w:r>
      </w:del>
    </w:p>
    <w:p w14:paraId="5F7A3BCA" w14:textId="3A1CD5DC" w:rsidR="005B5EAD" w:rsidRPr="00785C54" w:rsidDel="00856058" w:rsidRDefault="004E0A69" w:rsidP="00785C54">
      <w:pPr>
        <w:pStyle w:val="TOC2"/>
        <w:rPr>
          <w:del w:id="2418" w:author="Ilkka Rinne" w:date="2022-09-06T15:55:00Z"/>
          <w:rFonts w:asciiTheme="minorHAnsi" w:eastAsiaTheme="minorEastAsia" w:hAnsiTheme="minorHAnsi"/>
          <w:b w:val="0"/>
          <w:noProof/>
          <w:lang w:val="sv-SE" w:eastAsia="sv-SE"/>
        </w:rPr>
      </w:pPr>
      <w:del w:id="2419" w:author="Ilkka Rinne" w:date="2022-09-06T15:55:00Z">
        <w:r w:rsidDel="00856058">
          <w:rPr>
            <w:b w:val="0"/>
          </w:rPr>
          <w:fldChar w:fldCharType="begin"/>
        </w:r>
        <w:r w:rsidDel="00856058">
          <w:delInstrText xml:space="preserve"> HYPERLINK \l "_Toc87620370" </w:delInstrText>
        </w:r>
        <w:r w:rsidDel="00856058">
          <w:rPr>
            <w:b w:val="0"/>
          </w:rPr>
          <w:fldChar w:fldCharType="separate"/>
        </w:r>
        <w:r w:rsidR="005B5EAD" w:rsidRPr="00785C54" w:rsidDel="00856058">
          <w:rPr>
            <w:rStyle w:val="Hyperlink"/>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35</w:delText>
        </w:r>
        <w:r w:rsidR="005B5EAD" w:rsidRPr="00785C54" w:rsidDel="00856058">
          <w:rPr>
            <w:b w:val="0"/>
            <w:noProof/>
            <w:webHidden/>
          </w:rPr>
          <w:fldChar w:fldCharType="end"/>
        </w:r>
        <w:r w:rsidDel="00856058">
          <w:rPr>
            <w:b w:val="0"/>
            <w:noProof/>
          </w:rPr>
          <w:fldChar w:fldCharType="end"/>
        </w:r>
      </w:del>
    </w:p>
    <w:p w14:paraId="6F54A812" w14:textId="6639D00E" w:rsidR="005B5EAD" w:rsidRPr="00785C54" w:rsidDel="00856058" w:rsidRDefault="004E0A69" w:rsidP="00785C54">
      <w:pPr>
        <w:pStyle w:val="TOC2"/>
        <w:rPr>
          <w:del w:id="2420" w:author="Ilkka Rinne" w:date="2022-09-06T15:55:00Z"/>
          <w:rFonts w:asciiTheme="minorHAnsi" w:eastAsiaTheme="minorEastAsia" w:hAnsiTheme="minorHAnsi"/>
          <w:b w:val="0"/>
          <w:noProof/>
          <w:lang w:val="sv-SE" w:eastAsia="sv-SE"/>
        </w:rPr>
      </w:pPr>
      <w:del w:id="2421" w:author="Ilkka Rinne" w:date="2022-09-06T15:55:00Z">
        <w:r w:rsidDel="00856058">
          <w:rPr>
            <w:b w:val="0"/>
          </w:rPr>
          <w:fldChar w:fldCharType="begin"/>
        </w:r>
        <w:r w:rsidDel="00856058">
          <w:delInstrText xml:space="preserve"> HYPERLINK \l "_Toc87620371" </w:delInstrText>
        </w:r>
        <w:r w:rsidDel="00856058">
          <w:rPr>
            <w:b w:val="0"/>
          </w:rPr>
          <w:fldChar w:fldCharType="separate"/>
        </w:r>
        <w:r w:rsidR="005B5EAD" w:rsidRPr="00785C54" w:rsidDel="00856058">
          <w:rPr>
            <w:rStyle w:val="Hyperlink"/>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36</w:delText>
        </w:r>
        <w:r w:rsidR="005B5EAD" w:rsidRPr="00785C54" w:rsidDel="00856058">
          <w:rPr>
            <w:b w:val="0"/>
            <w:noProof/>
            <w:webHidden/>
          </w:rPr>
          <w:fldChar w:fldCharType="end"/>
        </w:r>
        <w:r w:rsidDel="00856058">
          <w:rPr>
            <w:b w:val="0"/>
            <w:noProof/>
          </w:rPr>
          <w:fldChar w:fldCharType="end"/>
        </w:r>
      </w:del>
    </w:p>
    <w:p w14:paraId="1DC0A5C4" w14:textId="0B451CD5" w:rsidR="005B5EAD" w:rsidRPr="00785C54" w:rsidDel="00856058" w:rsidRDefault="004E0A69" w:rsidP="00785C54">
      <w:pPr>
        <w:pStyle w:val="TOC2"/>
        <w:rPr>
          <w:del w:id="2422" w:author="Ilkka Rinne" w:date="2022-09-06T15:55:00Z"/>
          <w:rFonts w:asciiTheme="minorHAnsi" w:eastAsiaTheme="minorEastAsia" w:hAnsiTheme="minorHAnsi"/>
          <w:b w:val="0"/>
          <w:noProof/>
          <w:lang w:val="sv-SE" w:eastAsia="sv-SE"/>
        </w:rPr>
      </w:pPr>
      <w:del w:id="2423" w:author="Ilkka Rinne" w:date="2022-09-06T15:55:00Z">
        <w:r w:rsidDel="00856058">
          <w:rPr>
            <w:b w:val="0"/>
          </w:rPr>
          <w:fldChar w:fldCharType="begin"/>
        </w:r>
        <w:r w:rsidDel="00856058">
          <w:delInstrText xml:space="preserve"> HYPERLINK \l "_Toc87620372" </w:delInstrText>
        </w:r>
        <w:r w:rsidDel="00856058">
          <w:rPr>
            <w:b w:val="0"/>
          </w:rPr>
          <w:fldChar w:fldCharType="separate"/>
        </w:r>
        <w:r w:rsidR="005B5EAD" w:rsidRPr="00785C54" w:rsidDel="00856058">
          <w:rPr>
            <w:rStyle w:val="Hyperlink"/>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37</w:delText>
        </w:r>
        <w:r w:rsidR="005B5EAD" w:rsidRPr="00785C54" w:rsidDel="00856058">
          <w:rPr>
            <w:b w:val="0"/>
            <w:noProof/>
            <w:webHidden/>
          </w:rPr>
          <w:fldChar w:fldCharType="end"/>
        </w:r>
        <w:r w:rsidDel="00856058">
          <w:rPr>
            <w:b w:val="0"/>
            <w:noProof/>
          </w:rPr>
          <w:fldChar w:fldCharType="end"/>
        </w:r>
      </w:del>
    </w:p>
    <w:p w14:paraId="02A400FC" w14:textId="66CCD516" w:rsidR="005B5EAD" w:rsidRPr="00785C54" w:rsidDel="00856058" w:rsidRDefault="004E0A69" w:rsidP="00785C54">
      <w:pPr>
        <w:pStyle w:val="TOC2"/>
        <w:rPr>
          <w:del w:id="2424" w:author="Ilkka Rinne" w:date="2022-09-06T15:55:00Z"/>
          <w:rFonts w:asciiTheme="minorHAnsi" w:eastAsiaTheme="minorEastAsia" w:hAnsiTheme="minorHAnsi"/>
          <w:b w:val="0"/>
          <w:noProof/>
          <w:lang w:val="sv-SE" w:eastAsia="sv-SE"/>
        </w:rPr>
      </w:pPr>
      <w:del w:id="2425" w:author="Ilkka Rinne" w:date="2022-09-06T15:55:00Z">
        <w:r w:rsidDel="00856058">
          <w:rPr>
            <w:b w:val="0"/>
          </w:rPr>
          <w:fldChar w:fldCharType="begin"/>
        </w:r>
        <w:r w:rsidDel="00856058">
          <w:delInstrText xml:space="preserve"> HYPERLINK \l "_Toc87620373" </w:delInstrText>
        </w:r>
        <w:r w:rsidDel="00856058">
          <w:rPr>
            <w:b w:val="0"/>
          </w:rPr>
          <w:fldChar w:fldCharType="separate"/>
        </w:r>
        <w:r w:rsidR="005B5EAD" w:rsidRPr="00785C54" w:rsidDel="00856058">
          <w:rPr>
            <w:rStyle w:val="Hyperlink"/>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39</w:delText>
        </w:r>
        <w:r w:rsidR="005B5EAD" w:rsidRPr="00785C54" w:rsidDel="00856058">
          <w:rPr>
            <w:b w:val="0"/>
            <w:noProof/>
            <w:webHidden/>
          </w:rPr>
          <w:fldChar w:fldCharType="end"/>
        </w:r>
        <w:r w:rsidDel="00856058">
          <w:rPr>
            <w:b w:val="0"/>
            <w:noProof/>
          </w:rPr>
          <w:fldChar w:fldCharType="end"/>
        </w:r>
      </w:del>
    </w:p>
    <w:p w14:paraId="68C68089" w14:textId="4E33F704" w:rsidR="005B5EAD" w:rsidRPr="00785C54" w:rsidDel="00856058" w:rsidRDefault="004E0A69" w:rsidP="00785C54">
      <w:pPr>
        <w:pStyle w:val="TOC2"/>
        <w:rPr>
          <w:del w:id="2426" w:author="Ilkka Rinne" w:date="2022-09-06T15:55:00Z"/>
          <w:rFonts w:asciiTheme="minorHAnsi" w:eastAsiaTheme="minorEastAsia" w:hAnsiTheme="minorHAnsi"/>
          <w:b w:val="0"/>
          <w:noProof/>
          <w:lang w:val="sv-SE" w:eastAsia="sv-SE"/>
        </w:rPr>
      </w:pPr>
      <w:del w:id="2427" w:author="Ilkka Rinne" w:date="2022-09-06T15:55:00Z">
        <w:r w:rsidDel="00856058">
          <w:rPr>
            <w:b w:val="0"/>
          </w:rPr>
          <w:fldChar w:fldCharType="begin"/>
        </w:r>
        <w:r w:rsidDel="00856058">
          <w:delInstrText xml:space="preserve"> HYPERLINK \l "_Toc87620374" </w:delInstrText>
        </w:r>
        <w:r w:rsidDel="00856058">
          <w:rPr>
            <w:b w:val="0"/>
          </w:rPr>
          <w:fldChar w:fldCharType="separate"/>
        </w:r>
        <w:r w:rsidR="005B5EAD" w:rsidRPr="00785C54" w:rsidDel="00856058">
          <w:rPr>
            <w:rStyle w:val="Hyperlink"/>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40</w:delText>
        </w:r>
        <w:r w:rsidR="005B5EAD" w:rsidRPr="00785C54" w:rsidDel="00856058">
          <w:rPr>
            <w:b w:val="0"/>
            <w:noProof/>
            <w:webHidden/>
          </w:rPr>
          <w:fldChar w:fldCharType="end"/>
        </w:r>
        <w:r w:rsidDel="00856058">
          <w:rPr>
            <w:b w:val="0"/>
            <w:noProof/>
          </w:rPr>
          <w:fldChar w:fldCharType="end"/>
        </w:r>
      </w:del>
    </w:p>
    <w:p w14:paraId="223E026E" w14:textId="758D2144" w:rsidR="005B5EAD" w:rsidRPr="00785C54" w:rsidDel="00856058" w:rsidRDefault="004E0A69" w:rsidP="00785C54">
      <w:pPr>
        <w:pStyle w:val="TOC1"/>
        <w:rPr>
          <w:del w:id="2428" w:author="Ilkka Rinne" w:date="2022-09-06T15:55:00Z"/>
          <w:rFonts w:asciiTheme="minorHAnsi" w:eastAsiaTheme="minorEastAsia" w:hAnsiTheme="minorHAnsi"/>
          <w:b w:val="0"/>
          <w:noProof/>
          <w:lang w:val="sv-SE" w:eastAsia="sv-SE"/>
        </w:rPr>
      </w:pPr>
      <w:del w:id="2429" w:author="Ilkka Rinne" w:date="2022-09-06T15:55:00Z">
        <w:r w:rsidDel="00856058">
          <w:rPr>
            <w:b w:val="0"/>
          </w:rPr>
          <w:fldChar w:fldCharType="begin"/>
        </w:r>
        <w:r w:rsidDel="00856058">
          <w:delInstrText xml:space="preserve"> HYPERLINK \l "_Toc87620375" </w:delInstrText>
        </w:r>
        <w:r w:rsidDel="00856058">
          <w:rPr>
            <w:b w:val="0"/>
          </w:rPr>
          <w:fldChar w:fldCharType="separate"/>
        </w:r>
        <w:r w:rsidR="005B5EAD" w:rsidRPr="00785C54" w:rsidDel="00856058">
          <w:rPr>
            <w:rStyle w:val="Hyperlink"/>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Observation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3FF00DB4" w14:textId="380795B8" w:rsidR="005B5EAD" w:rsidRPr="00785C54" w:rsidDel="00856058" w:rsidRDefault="004E0A69" w:rsidP="00785C54">
      <w:pPr>
        <w:pStyle w:val="TOC2"/>
        <w:rPr>
          <w:del w:id="2430" w:author="Ilkka Rinne" w:date="2022-09-06T15:55:00Z"/>
          <w:rFonts w:asciiTheme="minorHAnsi" w:eastAsiaTheme="minorEastAsia" w:hAnsiTheme="minorHAnsi"/>
          <w:b w:val="0"/>
          <w:noProof/>
          <w:lang w:val="sv-SE" w:eastAsia="sv-SE"/>
        </w:rPr>
      </w:pPr>
      <w:del w:id="2431" w:author="Ilkka Rinne" w:date="2022-09-06T15:55:00Z">
        <w:r w:rsidDel="00856058">
          <w:rPr>
            <w:b w:val="0"/>
          </w:rPr>
          <w:fldChar w:fldCharType="begin"/>
        </w:r>
        <w:r w:rsidDel="00856058">
          <w:delInstrText xml:space="preserve"> HYPERLINK \l "_Toc87620376" </w:delInstrText>
        </w:r>
        <w:r w:rsidDel="00856058">
          <w:rPr>
            <w:b w:val="0"/>
          </w:rPr>
          <w:fldChar w:fldCharType="separate"/>
        </w:r>
        <w:r w:rsidR="005B5EAD" w:rsidRPr="00785C54" w:rsidDel="00856058">
          <w:rPr>
            <w:rStyle w:val="Hyperlink"/>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41</w:delText>
        </w:r>
        <w:r w:rsidR="005B5EAD" w:rsidRPr="00785C54" w:rsidDel="00856058">
          <w:rPr>
            <w:b w:val="0"/>
            <w:noProof/>
            <w:webHidden/>
          </w:rPr>
          <w:fldChar w:fldCharType="end"/>
        </w:r>
        <w:r w:rsidDel="00856058">
          <w:rPr>
            <w:b w:val="0"/>
            <w:noProof/>
          </w:rPr>
          <w:fldChar w:fldCharType="end"/>
        </w:r>
      </w:del>
    </w:p>
    <w:p w14:paraId="774A80C3" w14:textId="590FF9F3" w:rsidR="005B5EAD" w:rsidRPr="00785C54" w:rsidDel="00856058" w:rsidRDefault="004E0A69" w:rsidP="00785C54">
      <w:pPr>
        <w:pStyle w:val="TOC2"/>
        <w:rPr>
          <w:del w:id="2432" w:author="Ilkka Rinne" w:date="2022-09-06T15:55:00Z"/>
          <w:rFonts w:asciiTheme="minorHAnsi" w:eastAsiaTheme="minorEastAsia" w:hAnsiTheme="minorHAnsi"/>
          <w:b w:val="0"/>
          <w:noProof/>
          <w:lang w:val="sv-SE" w:eastAsia="sv-SE"/>
        </w:rPr>
      </w:pPr>
      <w:del w:id="2433" w:author="Ilkka Rinne" w:date="2022-09-06T15:55:00Z">
        <w:r w:rsidDel="00856058">
          <w:rPr>
            <w:b w:val="0"/>
          </w:rPr>
          <w:fldChar w:fldCharType="begin"/>
        </w:r>
        <w:r w:rsidDel="00856058">
          <w:delInstrText xml:space="preserve"> HYPERLINK \l "_Toc87620377" </w:delInstrText>
        </w:r>
        <w:r w:rsidDel="00856058">
          <w:rPr>
            <w:b w:val="0"/>
          </w:rPr>
          <w:fldChar w:fldCharType="separate"/>
        </w:r>
        <w:r w:rsidR="005B5EAD" w:rsidRPr="00785C54" w:rsidDel="00856058">
          <w:rPr>
            <w:rStyle w:val="Hyperlink"/>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42</w:delText>
        </w:r>
        <w:r w:rsidR="005B5EAD" w:rsidRPr="00785C54" w:rsidDel="00856058">
          <w:rPr>
            <w:b w:val="0"/>
            <w:noProof/>
            <w:webHidden/>
          </w:rPr>
          <w:fldChar w:fldCharType="end"/>
        </w:r>
        <w:r w:rsidDel="00856058">
          <w:rPr>
            <w:b w:val="0"/>
            <w:noProof/>
          </w:rPr>
          <w:fldChar w:fldCharType="end"/>
        </w:r>
      </w:del>
    </w:p>
    <w:p w14:paraId="003AB8E6" w14:textId="5F88B6E7" w:rsidR="005B5EAD" w:rsidRPr="00785C54" w:rsidDel="00856058" w:rsidRDefault="004E0A69" w:rsidP="00785C54">
      <w:pPr>
        <w:pStyle w:val="TOC2"/>
        <w:rPr>
          <w:del w:id="2434" w:author="Ilkka Rinne" w:date="2022-09-06T15:55:00Z"/>
          <w:rFonts w:asciiTheme="minorHAnsi" w:eastAsiaTheme="minorEastAsia" w:hAnsiTheme="minorHAnsi"/>
          <w:b w:val="0"/>
          <w:noProof/>
          <w:lang w:val="sv-SE" w:eastAsia="sv-SE"/>
        </w:rPr>
      </w:pPr>
      <w:del w:id="2435" w:author="Ilkka Rinne" w:date="2022-09-06T15:55:00Z">
        <w:r w:rsidDel="00856058">
          <w:rPr>
            <w:b w:val="0"/>
          </w:rPr>
          <w:fldChar w:fldCharType="begin"/>
        </w:r>
        <w:r w:rsidDel="00856058">
          <w:delInstrText xml:space="preserve"> HYPERLINK \l "_Toc87620378" </w:delInstrText>
        </w:r>
        <w:r w:rsidDel="00856058">
          <w:rPr>
            <w:b w:val="0"/>
          </w:rPr>
          <w:fldChar w:fldCharType="separate"/>
        </w:r>
        <w:r w:rsidR="005B5EAD" w:rsidRPr="00785C54" w:rsidDel="00856058">
          <w:rPr>
            <w:rStyle w:val="Hyperlink"/>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47</w:delText>
        </w:r>
        <w:r w:rsidR="005B5EAD" w:rsidRPr="00785C54" w:rsidDel="00856058">
          <w:rPr>
            <w:b w:val="0"/>
            <w:noProof/>
            <w:webHidden/>
          </w:rPr>
          <w:fldChar w:fldCharType="end"/>
        </w:r>
        <w:r w:rsidDel="00856058">
          <w:rPr>
            <w:b w:val="0"/>
            <w:noProof/>
          </w:rPr>
          <w:fldChar w:fldCharType="end"/>
        </w:r>
      </w:del>
    </w:p>
    <w:p w14:paraId="67D3ED00" w14:textId="6B6E5CD9" w:rsidR="005B5EAD" w:rsidRPr="00785C54" w:rsidDel="00856058" w:rsidRDefault="004E0A69" w:rsidP="00785C54">
      <w:pPr>
        <w:pStyle w:val="TOC2"/>
        <w:rPr>
          <w:del w:id="2436" w:author="Ilkka Rinne" w:date="2022-09-06T15:55:00Z"/>
          <w:rFonts w:asciiTheme="minorHAnsi" w:eastAsiaTheme="minorEastAsia" w:hAnsiTheme="minorHAnsi"/>
          <w:b w:val="0"/>
          <w:noProof/>
          <w:lang w:val="sv-SE" w:eastAsia="sv-SE"/>
        </w:rPr>
      </w:pPr>
      <w:del w:id="2437" w:author="Ilkka Rinne" w:date="2022-09-06T15:55:00Z">
        <w:r w:rsidDel="00856058">
          <w:rPr>
            <w:b w:val="0"/>
          </w:rPr>
          <w:fldChar w:fldCharType="begin"/>
        </w:r>
        <w:r w:rsidDel="00856058">
          <w:delInstrText xml:space="preserve"> HYPERLINK \l "_Toc87620379" </w:delInstrText>
        </w:r>
        <w:r w:rsidDel="00856058">
          <w:rPr>
            <w:b w:val="0"/>
          </w:rPr>
          <w:fldChar w:fldCharType="separate"/>
        </w:r>
        <w:r w:rsidR="005B5EAD" w:rsidRPr="00785C54" w:rsidDel="00856058">
          <w:rPr>
            <w:rStyle w:val="Hyperlink"/>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_Toc87620379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49</w:delText>
        </w:r>
        <w:r w:rsidR="005B5EAD" w:rsidRPr="00785C54" w:rsidDel="00856058">
          <w:rPr>
            <w:b w:val="0"/>
            <w:noProof/>
            <w:webHidden/>
          </w:rPr>
          <w:fldChar w:fldCharType="end"/>
        </w:r>
        <w:r w:rsidDel="00856058">
          <w:rPr>
            <w:b w:val="0"/>
            <w:noProof/>
          </w:rPr>
          <w:fldChar w:fldCharType="end"/>
        </w:r>
      </w:del>
    </w:p>
    <w:p w14:paraId="4838019A" w14:textId="1FA64723" w:rsidR="005B5EAD" w:rsidRPr="00785C54" w:rsidDel="00856058" w:rsidRDefault="004E0A69" w:rsidP="00785C54">
      <w:pPr>
        <w:pStyle w:val="TOC2"/>
        <w:rPr>
          <w:del w:id="2438" w:author="Ilkka Rinne" w:date="2022-09-06T15:55:00Z"/>
          <w:rFonts w:asciiTheme="minorHAnsi" w:eastAsiaTheme="minorEastAsia" w:hAnsiTheme="minorHAnsi"/>
          <w:b w:val="0"/>
          <w:noProof/>
          <w:lang w:val="sv-SE" w:eastAsia="sv-SE"/>
        </w:rPr>
      </w:pPr>
      <w:del w:id="2439" w:author="Ilkka Rinne" w:date="2022-09-06T15:55:00Z">
        <w:r w:rsidDel="00856058">
          <w:rPr>
            <w:b w:val="0"/>
          </w:rPr>
          <w:fldChar w:fldCharType="begin"/>
        </w:r>
        <w:r w:rsidDel="00856058">
          <w:delInstrText xml:space="preserve"> HYPERLINK \l "_Toc87620380" </w:delInstrText>
        </w:r>
        <w:r w:rsidDel="00856058">
          <w:rPr>
            <w:b w:val="0"/>
          </w:rPr>
          <w:fldChar w:fldCharType="separate"/>
        </w:r>
        <w:r w:rsidR="005B5EAD" w:rsidRPr="00785C54" w:rsidDel="00856058">
          <w:rPr>
            <w:rStyle w:val="Hyperlink"/>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50</w:delText>
        </w:r>
        <w:r w:rsidR="005B5EAD" w:rsidRPr="00785C54" w:rsidDel="00856058">
          <w:rPr>
            <w:b w:val="0"/>
            <w:noProof/>
            <w:webHidden/>
          </w:rPr>
          <w:fldChar w:fldCharType="end"/>
        </w:r>
        <w:r w:rsidDel="00856058">
          <w:rPr>
            <w:b w:val="0"/>
            <w:noProof/>
          </w:rPr>
          <w:fldChar w:fldCharType="end"/>
        </w:r>
      </w:del>
    </w:p>
    <w:p w14:paraId="27A248B0" w14:textId="25875FBB" w:rsidR="005B5EAD" w:rsidRPr="00785C54" w:rsidDel="00856058" w:rsidRDefault="004E0A69" w:rsidP="00785C54">
      <w:pPr>
        <w:pStyle w:val="TOC2"/>
        <w:rPr>
          <w:del w:id="2440" w:author="Ilkka Rinne" w:date="2022-09-06T15:55:00Z"/>
          <w:rFonts w:asciiTheme="minorHAnsi" w:eastAsiaTheme="minorEastAsia" w:hAnsiTheme="minorHAnsi"/>
          <w:b w:val="0"/>
          <w:noProof/>
          <w:lang w:val="sv-SE" w:eastAsia="sv-SE"/>
        </w:rPr>
      </w:pPr>
      <w:del w:id="2441" w:author="Ilkka Rinne" w:date="2022-09-06T15:55:00Z">
        <w:r w:rsidDel="00856058">
          <w:rPr>
            <w:b w:val="0"/>
          </w:rPr>
          <w:fldChar w:fldCharType="begin"/>
        </w:r>
        <w:r w:rsidDel="00856058">
          <w:delInstrText xml:space="preserve"> HYPERLINK \l "_Toc87620381" </w:delInstrText>
        </w:r>
        <w:r w:rsidDel="00856058">
          <w:rPr>
            <w:b w:val="0"/>
          </w:rPr>
          <w:fldChar w:fldCharType="separate"/>
        </w:r>
        <w:r w:rsidR="005B5EAD" w:rsidRPr="00785C54" w:rsidDel="00856058">
          <w:rPr>
            <w:rStyle w:val="Hyperlink"/>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51</w:delText>
        </w:r>
        <w:r w:rsidR="005B5EAD" w:rsidRPr="00785C54" w:rsidDel="00856058">
          <w:rPr>
            <w:b w:val="0"/>
            <w:noProof/>
            <w:webHidden/>
          </w:rPr>
          <w:fldChar w:fldCharType="end"/>
        </w:r>
        <w:r w:rsidDel="00856058">
          <w:rPr>
            <w:b w:val="0"/>
            <w:noProof/>
          </w:rPr>
          <w:fldChar w:fldCharType="end"/>
        </w:r>
      </w:del>
    </w:p>
    <w:p w14:paraId="17CB5651" w14:textId="6EAF4CB0" w:rsidR="005B5EAD" w:rsidRPr="00785C54" w:rsidDel="00856058" w:rsidRDefault="004E0A69" w:rsidP="00785C54">
      <w:pPr>
        <w:pStyle w:val="TOC2"/>
        <w:rPr>
          <w:del w:id="2442" w:author="Ilkka Rinne" w:date="2022-09-06T15:55:00Z"/>
          <w:rFonts w:asciiTheme="minorHAnsi" w:eastAsiaTheme="minorEastAsia" w:hAnsiTheme="minorHAnsi"/>
          <w:b w:val="0"/>
          <w:noProof/>
          <w:lang w:val="sv-SE" w:eastAsia="sv-SE"/>
        </w:rPr>
      </w:pPr>
      <w:del w:id="2443" w:author="Ilkka Rinne" w:date="2022-09-06T15:55:00Z">
        <w:r w:rsidDel="00856058">
          <w:rPr>
            <w:b w:val="0"/>
          </w:rPr>
          <w:fldChar w:fldCharType="begin"/>
        </w:r>
        <w:r w:rsidDel="00856058">
          <w:delInstrText xml:space="preserve"> HYPERLINK \l "_Toc87620382" </w:delInstrText>
        </w:r>
        <w:r w:rsidDel="00856058">
          <w:rPr>
            <w:b w:val="0"/>
          </w:rPr>
          <w:fldChar w:fldCharType="separate"/>
        </w:r>
        <w:r w:rsidR="005B5EAD" w:rsidRPr="00785C54" w:rsidDel="00856058">
          <w:rPr>
            <w:rStyle w:val="Hyperlink"/>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52</w:delText>
        </w:r>
        <w:r w:rsidR="005B5EAD" w:rsidRPr="00785C54" w:rsidDel="00856058">
          <w:rPr>
            <w:b w:val="0"/>
            <w:noProof/>
            <w:webHidden/>
          </w:rPr>
          <w:fldChar w:fldCharType="end"/>
        </w:r>
        <w:r w:rsidDel="00856058">
          <w:rPr>
            <w:b w:val="0"/>
            <w:noProof/>
          </w:rPr>
          <w:fldChar w:fldCharType="end"/>
        </w:r>
      </w:del>
    </w:p>
    <w:p w14:paraId="6EBB14C0" w14:textId="429967CA" w:rsidR="005B5EAD" w:rsidRPr="00785C54" w:rsidDel="00856058" w:rsidRDefault="004E0A69" w:rsidP="00785C54">
      <w:pPr>
        <w:pStyle w:val="TOC2"/>
        <w:rPr>
          <w:del w:id="2444" w:author="Ilkka Rinne" w:date="2022-09-06T15:55:00Z"/>
          <w:rFonts w:asciiTheme="minorHAnsi" w:eastAsiaTheme="minorEastAsia" w:hAnsiTheme="minorHAnsi"/>
          <w:b w:val="0"/>
          <w:noProof/>
          <w:lang w:val="sv-SE" w:eastAsia="sv-SE"/>
        </w:rPr>
      </w:pPr>
      <w:del w:id="2445" w:author="Ilkka Rinne" w:date="2022-09-06T15:55:00Z">
        <w:r w:rsidDel="00856058">
          <w:rPr>
            <w:b w:val="0"/>
          </w:rPr>
          <w:fldChar w:fldCharType="begin"/>
        </w:r>
        <w:r w:rsidDel="00856058">
          <w:delInstrText xml:space="preserve"> HYPERLINK \l "_Toc87620383" </w:delInstrText>
        </w:r>
        <w:r w:rsidDel="00856058">
          <w:rPr>
            <w:b w:val="0"/>
          </w:rPr>
          <w:fldChar w:fldCharType="separate"/>
        </w:r>
        <w:r w:rsidR="005B5EAD" w:rsidRPr="00785C54" w:rsidDel="00856058">
          <w:rPr>
            <w:rStyle w:val="Hyperlink"/>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53</w:delText>
        </w:r>
        <w:r w:rsidR="005B5EAD" w:rsidRPr="00785C54" w:rsidDel="00856058">
          <w:rPr>
            <w:b w:val="0"/>
            <w:noProof/>
            <w:webHidden/>
          </w:rPr>
          <w:fldChar w:fldCharType="end"/>
        </w:r>
        <w:r w:rsidDel="00856058">
          <w:rPr>
            <w:b w:val="0"/>
            <w:noProof/>
          </w:rPr>
          <w:fldChar w:fldCharType="end"/>
        </w:r>
      </w:del>
    </w:p>
    <w:p w14:paraId="1A17F3DA" w14:textId="08444814" w:rsidR="005B5EAD" w:rsidRPr="00785C54" w:rsidDel="00856058" w:rsidRDefault="004E0A69" w:rsidP="00785C54">
      <w:pPr>
        <w:pStyle w:val="TOC2"/>
        <w:rPr>
          <w:del w:id="2446" w:author="Ilkka Rinne" w:date="2022-09-06T15:55:00Z"/>
          <w:rFonts w:asciiTheme="minorHAnsi" w:eastAsiaTheme="minorEastAsia" w:hAnsiTheme="minorHAnsi"/>
          <w:b w:val="0"/>
          <w:noProof/>
          <w:lang w:val="sv-SE" w:eastAsia="sv-SE"/>
        </w:rPr>
      </w:pPr>
      <w:del w:id="2447" w:author="Ilkka Rinne" w:date="2022-09-06T15:55:00Z">
        <w:r w:rsidDel="00856058">
          <w:rPr>
            <w:b w:val="0"/>
          </w:rPr>
          <w:fldChar w:fldCharType="begin"/>
        </w:r>
        <w:r w:rsidDel="00856058">
          <w:delInstrText xml:space="preserve"> HYPERLINK \l "_Toc87620384" </w:delInstrText>
        </w:r>
        <w:r w:rsidDel="00856058">
          <w:rPr>
            <w:b w:val="0"/>
          </w:rPr>
          <w:fldChar w:fldCharType="separate"/>
        </w:r>
        <w:r w:rsidR="005B5EAD" w:rsidRPr="00785C54" w:rsidDel="00856058">
          <w:rPr>
            <w:rStyle w:val="Hyperlink"/>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NamedValue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54</w:delText>
        </w:r>
        <w:r w:rsidR="005B5EAD" w:rsidRPr="00785C54" w:rsidDel="00856058">
          <w:rPr>
            <w:b w:val="0"/>
            <w:noProof/>
            <w:webHidden/>
          </w:rPr>
          <w:fldChar w:fldCharType="end"/>
        </w:r>
        <w:r w:rsidDel="00856058">
          <w:rPr>
            <w:b w:val="0"/>
            <w:noProof/>
          </w:rPr>
          <w:fldChar w:fldCharType="end"/>
        </w:r>
      </w:del>
    </w:p>
    <w:p w14:paraId="23F2AD77" w14:textId="0B526F71" w:rsidR="005B5EAD" w:rsidRPr="00785C54" w:rsidDel="00856058" w:rsidRDefault="004E0A69" w:rsidP="00785C54">
      <w:pPr>
        <w:pStyle w:val="TOC2"/>
        <w:rPr>
          <w:del w:id="2448" w:author="Ilkka Rinne" w:date="2022-09-06T15:55:00Z"/>
          <w:rFonts w:asciiTheme="minorHAnsi" w:eastAsiaTheme="minorEastAsia" w:hAnsiTheme="minorHAnsi"/>
          <w:b w:val="0"/>
          <w:noProof/>
          <w:lang w:val="sv-SE" w:eastAsia="sv-SE"/>
        </w:rPr>
      </w:pPr>
      <w:del w:id="2449" w:author="Ilkka Rinne" w:date="2022-09-06T15:55:00Z">
        <w:r w:rsidDel="00856058">
          <w:rPr>
            <w:b w:val="0"/>
          </w:rPr>
          <w:fldChar w:fldCharType="begin"/>
        </w:r>
        <w:r w:rsidDel="00856058">
          <w:delInstrText xml:space="preserve"> HYPERLINK \l "_Toc87620385" </w:delInstrText>
        </w:r>
        <w:r w:rsidDel="00856058">
          <w:rPr>
            <w:b w:val="0"/>
          </w:rPr>
          <w:fldChar w:fldCharType="separate"/>
        </w:r>
        <w:r w:rsidR="005B5EAD" w:rsidRPr="00785C54" w:rsidDel="00856058">
          <w:rPr>
            <w:rStyle w:val="Hyperlink"/>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55</w:delText>
        </w:r>
        <w:r w:rsidR="005B5EAD" w:rsidRPr="00785C54" w:rsidDel="00856058">
          <w:rPr>
            <w:b w:val="0"/>
            <w:noProof/>
            <w:webHidden/>
          </w:rPr>
          <w:fldChar w:fldCharType="end"/>
        </w:r>
        <w:r w:rsidDel="00856058">
          <w:rPr>
            <w:b w:val="0"/>
            <w:noProof/>
          </w:rPr>
          <w:fldChar w:fldCharType="end"/>
        </w:r>
      </w:del>
    </w:p>
    <w:p w14:paraId="2FF57BB5" w14:textId="6F517A21" w:rsidR="005B5EAD" w:rsidRPr="00785C54" w:rsidDel="00856058" w:rsidRDefault="004E0A69" w:rsidP="00785C54">
      <w:pPr>
        <w:pStyle w:val="TOC1"/>
        <w:rPr>
          <w:del w:id="2450" w:author="Ilkka Rinne" w:date="2022-09-06T15:55:00Z"/>
          <w:rFonts w:asciiTheme="minorHAnsi" w:eastAsiaTheme="minorEastAsia" w:hAnsiTheme="minorHAnsi"/>
          <w:b w:val="0"/>
          <w:noProof/>
          <w:lang w:val="sv-SE" w:eastAsia="sv-SE"/>
        </w:rPr>
      </w:pPr>
      <w:del w:id="2451" w:author="Ilkka Rinne" w:date="2022-09-06T15:55:00Z">
        <w:r w:rsidDel="00856058">
          <w:rPr>
            <w:b w:val="0"/>
          </w:rPr>
          <w:fldChar w:fldCharType="begin"/>
        </w:r>
        <w:r w:rsidDel="00856058">
          <w:delInstrText xml:space="preserve"> HYPERLINK \l "_Toc87620386" </w:delInstrText>
        </w:r>
        <w:r w:rsidDel="00856058">
          <w:rPr>
            <w:b w:val="0"/>
          </w:rPr>
          <w:fldChar w:fldCharType="separate"/>
        </w:r>
        <w:r w:rsidR="005B5EAD" w:rsidRPr="00785C54" w:rsidDel="00856058">
          <w:rPr>
            <w:rStyle w:val="Hyperlink"/>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Observations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7797A18C" w14:textId="02FBA93F" w:rsidR="005B5EAD" w:rsidRPr="00785C54" w:rsidDel="00856058" w:rsidRDefault="004E0A69" w:rsidP="00785C54">
      <w:pPr>
        <w:pStyle w:val="TOC2"/>
        <w:rPr>
          <w:del w:id="2452" w:author="Ilkka Rinne" w:date="2022-09-06T15:55:00Z"/>
          <w:rFonts w:asciiTheme="minorHAnsi" w:eastAsiaTheme="minorEastAsia" w:hAnsiTheme="minorHAnsi"/>
          <w:b w:val="0"/>
          <w:noProof/>
          <w:lang w:val="sv-SE" w:eastAsia="sv-SE"/>
        </w:rPr>
      </w:pPr>
      <w:del w:id="2453" w:author="Ilkka Rinne" w:date="2022-09-06T15:55:00Z">
        <w:r w:rsidDel="00856058">
          <w:rPr>
            <w:b w:val="0"/>
          </w:rPr>
          <w:fldChar w:fldCharType="begin"/>
        </w:r>
        <w:r w:rsidDel="00856058">
          <w:delInstrText xml:space="preserve"> HYPERLINK \l "_Toc87620387" </w:delInstrText>
        </w:r>
        <w:r w:rsidDel="00856058">
          <w:rPr>
            <w:b w:val="0"/>
          </w:rPr>
          <w:fldChar w:fldCharType="separate"/>
        </w:r>
        <w:r w:rsidR="005B5EAD" w:rsidRPr="00785C54" w:rsidDel="00856058">
          <w:rPr>
            <w:rStyle w:val="Hyperlink"/>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56</w:delText>
        </w:r>
        <w:r w:rsidR="005B5EAD" w:rsidRPr="00785C54" w:rsidDel="00856058">
          <w:rPr>
            <w:b w:val="0"/>
            <w:noProof/>
            <w:webHidden/>
          </w:rPr>
          <w:fldChar w:fldCharType="end"/>
        </w:r>
        <w:r w:rsidDel="00856058">
          <w:rPr>
            <w:b w:val="0"/>
            <w:noProof/>
          </w:rPr>
          <w:fldChar w:fldCharType="end"/>
        </w:r>
      </w:del>
    </w:p>
    <w:p w14:paraId="0F1D6D0D" w14:textId="3328268F" w:rsidR="005B5EAD" w:rsidRPr="00785C54" w:rsidDel="00856058" w:rsidRDefault="004E0A69" w:rsidP="00785C54">
      <w:pPr>
        <w:pStyle w:val="TOC2"/>
        <w:rPr>
          <w:del w:id="2454" w:author="Ilkka Rinne" w:date="2022-09-06T15:55:00Z"/>
          <w:rFonts w:asciiTheme="minorHAnsi" w:eastAsiaTheme="minorEastAsia" w:hAnsiTheme="minorHAnsi"/>
          <w:b w:val="0"/>
          <w:noProof/>
          <w:lang w:val="sv-SE" w:eastAsia="sv-SE"/>
        </w:rPr>
      </w:pPr>
      <w:del w:id="2455" w:author="Ilkka Rinne" w:date="2022-09-06T15:55:00Z">
        <w:r w:rsidDel="00856058">
          <w:rPr>
            <w:b w:val="0"/>
          </w:rPr>
          <w:fldChar w:fldCharType="begin"/>
        </w:r>
        <w:r w:rsidDel="00856058">
          <w:delInstrText xml:space="preserve"> HYPERLINK \l "_Toc87620388" </w:delInstrText>
        </w:r>
        <w:r w:rsidDel="00856058">
          <w:rPr>
            <w:b w:val="0"/>
          </w:rPr>
          <w:fldChar w:fldCharType="separate"/>
        </w:r>
        <w:r w:rsidR="005B5EAD" w:rsidRPr="00785C54" w:rsidDel="00856058">
          <w:rPr>
            <w:rStyle w:val="Hyperlink"/>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57</w:delText>
        </w:r>
        <w:r w:rsidR="005B5EAD" w:rsidRPr="00785C54" w:rsidDel="00856058">
          <w:rPr>
            <w:b w:val="0"/>
            <w:noProof/>
            <w:webHidden/>
          </w:rPr>
          <w:fldChar w:fldCharType="end"/>
        </w:r>
        <w:r w:rsidDel="00856058">
          <w:rPr>
            <w:b w:val="0"/>
            <w:noProof/>
          </w:rPr>
          <w:fldChar w:fldCharType="end"/>
        </w:r>
      </w:del>
    </w:p>
    <w:p w14:paraId="76ED427E" w14:textId="62080E4F" w:rsidR="005B5EAD" w:rsidRPr="00785C54" w:rsidDel="00856058" w:rsidRDefault="004E0A69" w:rsidP="00785C54">
      <w:pPr>
        <w:pStyle w:val="TOC2"/>
        <w:rPr>
          <w:del w:id="2456" w:author="Ilkka Rinne" w:date="2022-09-06T15:55:00Z"/>
          <w:rFonts w:asciiTheme="minorHAnsi" w:eastAsiaTheme="minorEastAsia" w:hAnsiTheme="minorHAnsi"/>
          <w:b w:val="0"/>
          <w:noProof/>
          <w:lang w:val="sv-SE" w:eastAsia="sv-SE"/>
        </w:rPr>
      </w:pPr>
      <w:del w:id="2457" w:author="Ilkka Rinne" w:date="2022-09-06T15:55:00Z">
        <w:r w:rsidDel="00856058">
          <w:rPr>
            <w:b w:val="0"/>
          </w:rPr>
          <w:fldChar w:fldCharType="begin"/>
        </w:r>
        <w:r w:rsidDel="00856058">
          <w:delInstrText xml:space="preserve"> HYPERLINK \l "_Toc87620389" </w:delInstrText>
        </w:r>
        <w:r w:rsidDel="00856058">
          <w:rPr>
            <w:b w:val="0"/>
          </w:rPr>
          <w:fldChar w:fldCharType="separate"/>
        </w:r>
        <w:r w:rsidR="005B5EAD" w:rsidRPr="00785C54" w:rsidDel="00856058">
          <w:rPr>
            <w:rStyle w:val="Hyperlink"/>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ObservationCharacteristics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_Toc87620389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58</w:delText>
        </w:r>
        <w:r w:rsidR="005B5EAD" w:rsidRPr="00785C54" w:rsidDel="00856058">
          <w:rPr>
            <w:b w:val="0"/>
            <w:noProof/>
            <w:webHidden/>
          </w:rPr>
          <w:fldChar w:fldCharType="end"/>
        </w:r>
        <w:r w:rsidDel="00856058">
          <w:rPr>
            <w:b w:val="0"/>
            <w:noProof/>
          </w:rPr>
          <w:fldChar w:fldCharType="end"/>
        </w:r>
      </w:del>
    </w:p>
    <w:p w14:paraId="071CD383" w14:textId="3C70CBBD" w:rsidR="005B5EAD" w:rsidRPr="00785C54" w:rsidDel="00856058" w:rsidRDefault="004E0A69" w:rsidP="00785C54">
      <w:pPr>
        <w:pStyle w:val="TOC2"/>
        <w:rPr>
          <w:del w:id="2458" w:author="Ilkka Rinne" w:date="2022-09-06T15:55:00Z"/>
          <w:rFonts w:asciiTheme="minorHAnsi" w:eastAsiaTheme="minorEastAsia" w:hAnsiTheme="minorHAnsi"/>
          <w:b w:val="0"/>
          <w:noProof/>
          <w:lang w:val="sv-SE" w:eastAsia="sv-SE"/>
        </w:rPr>
      </w:pPr>
      <w:del w:id="2459" w:author="Ilkka Rinne" w:date="2022-09-06T15:55:00Z">
        <w:r w:rsidDel="00856058">
          <w:rPr>
            <w:b w:val="0"/>
          </w:rPr>
          <w:fldChar w:fldCharType="begin"/>
        </w:r>
        <w:r w:rsidDel="00856058">
          <w:delInstrText xml:space="preserve"> HYPERLINK \l "_Toc87620390" </w:delInstrText>
        </w:r>
        <w:r w:rsidDel="00856058">
          <w:rPr>
            <w:b w:val="0"/>
          </w:rPr>
          <w:fldChar w:fldCharType="separate"/>
        </w:r>
        <w:r w:rsidR="005B5EAD" w:rsidRPr="00785C54" w:rsidDel="00856058">
          <w:rPr>
            <w:rStyle w:val="Hyperlink"/>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59</w:delText>
        </w:r>
        <w:r w:rsidR="005B5EAD" w:rsidRPr="00785C54" w:rsidDel="00856058">
          <w:rPr>
            <w:b w:val="0"/>
            <w:noProof/>
            <w:webHidden/>
          </w:rPr>
          <w:fldChar w:fldCharType="end"/>
        </w:r>
        <w:r w:rsidDel="00856058">
          <w:rPr>
            <w:b w:val="0"/>
            <w:noProof/>
          </w:rPr>
          <w:fldChar w:fldCharType="end"/>
        </w:r>
      </w:del>
    </w:p>
    <w:p w14:paraId="77EB0641" w14:textId="121A6EAC" w:rsidR="005B5EAD" w:rsidRPr="00785C54" w:rsidDel="00856058" w:rsidRDefault="004E0A69" w:rsidP="00785C54">
      <w:pPr>
        <w:pStyle w:val="TOC2"/>
        <w:rPr>
          <w:del w:id="2460" w:author="Ilkka Rinne" w:date="2022-09-06T15:55:00Z"/>
          <w:rFonts w:asciiTheme="minorHAnsi" w:eastAsiaTheme="minorEastAsia" w:hAnsiTheme="minorHAnsi"/>
          <w:b w:val="0"/>
          <w:noProof/>
          <w:lang w:val="sv-SE" w:eastAsia="sv-SE"/>
        </w:rPr>
      </w:pPr>
      <w:del w:id="2461" w:author="Ilkka Rinne" w:date="2022-09-06T15:55:00Z">
        <w:r w:rsidDel="00856058">
          <w:rPr>
            <w:b w:val="0"/>
          </w:rPr>
          <w:fldChar w:fldCharType="begin"/>
        </w:r>
        <w:r w:rsidDel="00856058">
          <w:delInstrText xml:space="preserve"> HYPERLINK \l "_Toc87620391" </w:delInstrText>
        </w:r>
        <w:r w:rsidDel="00856058">
          <w:rPr>
            <w:b w:val="0"/>
          </w:rPr>
          <w:fldChar w:fldCharType="separate"/>
        </w:r>
        <w:r w:rsidR="005B5EAD" w:rsidRPr="00785C54" w:rsidDel="00856058">
          <w:rPr>
            <w:rStyle w:val="Hyperlink"/>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ObservingCapability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61</w:delText>
        </w:r>
        <w:r w:rsidR="005B5EAD" w:rsidRPr="00785C54" w:rsidDel="00856058">
          <w:rPr>
            <w:b w:val="0"/>
            <w:noProof/>
            <w:webHidden/>
          </w:rPr>
          <w:fldChar w:fldCharType="end"/>
        </w:r>
        <w:r w:rsidDel="00856058">
          <w:rPr>
            <w:b w:val="0"/>
            <w:noProof/>
          </w:rPr>
          <w:fldChar w:fldCharType="end"/>
        </w:r>
      </w:del>
    </w:p>
    <w:p w14:paraId="0E5BD843" w14:textId="2CA1A991" w:rsidR="005B5EAD" w:rsidRPr="00785C54" w:rsidDel="00856058" w:rsidRDefault="004E0A69" w:rsidP="00785C54">
      <w:pPr>
        <w:pStyle w:val="TOC2"/>
        <w:rPr>
          <w:del w:id="2462" w:author="Ilkka Rinne" w:date="2022-09-06T15:55:00Z"/>
          <w:rFonts w:asciiTheme="minorHAnsi" w:eastAsiaTheme="minorEastAsia" w:hAnsiTheme="minorHAnsi"/>
          <w:b w:val="0"/>
          <w:noProof/>
          <w:lang w:val="sv-SE" w:eastAsia="sv-SE"/>
        </w:rPr>
      </w:pPr>
      <w:del w:id="2463" w:author="Ilkka Rinne" w:date="2022-09-06T15:55:00Z">
        <w:r w:rsidDel="00856058">
          <w:rPr>
            <w:b w:val="0"/>
          </w:rPr>
          <w:fldChar w:fldCharType="begin"/>
        </w:r>
        <w:r w:rsidDel="00856058">
          <w:delInstrText xml:space="preserve"> HYPERLINK \l "_Toc87620392" </w:delInstrText>
        </w:r>
        <w:r w:rsidDel="00856058">
          <w:rPr>
            <w:b w:val="0"/>
          </w:rPr>
          <w:fldChar w:fldCharType="separate"/>
        </w:r>
        <w:r w:rsidR="005B5EAD" w:rsidRPr="00785C54" w:rsidDel="00856058">
          <w:rPr>
            <w:rStyle w:val="Hyperlink"/>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63</w:delText>
        </w:r>
        <w:r w:rsidR="005B5EAD" w:rsidRPr="00785C54" w:rsidDel="00856058">
          <w:rPr>
            <w:b w:val="0"/>
            <w:noProof/>
            <w:webHidden/>
          </w:rPr>
          <w:fldChar w:fldCharType="end"/>
        </w:r>
        <w:r w:rsidDel="00856058">
          <w:rPr>
            <w:b w:val="0"/>
            <w:noProof/>
          </w:rPr>
          <w:fldChar w:fldCharType="end"/>
        </w:r>
      </w:del>
    </w:p>
    <w:p w14:paraId="74844480" w14:textId="2F981121" w:rsidR="005B5EAD" w:rsidRPr="00785C54" w:rsidDel="00856058" w:rsidRDefault="004E0A69" w:rsidP="00785C54">
      <w:pPr>
        <w:pStyle w:val="TOC2"/>
        <w:rPr>
          <w:del w:id="2464" w:author="Ilkka Rinne" w:date="2022-09-06T15:55:00Z"/>
          <w:rFonts w:asciiTheme="minorHAnsi" w:eastAsiaTheme="minorEastAsia" w:hAnsiTheme="minorHAnsi"/>
          <w:b w:val="0"/>
          <w:noProof/>
          <w:lang w:val="sv-SE" w:eastAsia="sv-SE"/>
        </w:rPr>
      </w:pPr>
      <w:del w:id="2465" w:author="Ilkka Rinne" w:date="2022-09-06T15:55:00Z">
        <w:r w:rsidDel="00856058">
          <w:rPr>
            <w:b w:val="0"/>
          </w:rPr>
          <w:fldChar w:fldCharType="begin"/>
        </w:r>
        <w:r w:rsidDel="00856058">
          <w:delInstrText xml:space="preserve"> HYPERLINK \l "_Toc87620393" </w:delInstrText>
        </w:r>
        <w:r w:rsidDel="00856058">
          <w:rPr>
            <w:b w:val="0"/>
          </w:rPr>
          <w:fldChar w:fldCharType="separate"/>
        </w:r>
        <w:r w:rsidR="005B5EAD" w:rsidRPr="00785C54" w:rsidDel="00856058">
          <w:rPr>
            <w:rStyle w:val="Hyperlink"/>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64</w:delText>
        </w:r>
        <w:r w:rsidR="005B5EAD" w:rsidRPr="00785C54" w:rsidDel="00856058">
          <w:rPr>
            <w:b w:val="0"/>
            <w:noProof/>
            <w:webHidden/>
          </w:rPr>
          <w:fldChar w:fldCharType="end"/>
        </w:r>
        <w:r w:rsidDel="00856058">
          <w:rPr>
            <w:b w:val="0"/>
            <w:noProof/>
          </w:rPr>
          <w:fldChar w:fldCharType="end"/>
        </w:r>
      </w:del>
    </w:p>
    <w:p w14:paraId="1144CB41" w14:textId="7EE8DC0A" w:rsidR="005B5EAD" w:rsidRPr="00785C54" w:rsidDel="00856058" w:rsidRDefault="004E0A69" w:rsidP="00785C54">
      <w:pPr>
        <w:pStyle w:val="TOC2"/>
        <w:rPr>
          <w:del w:id="2466" w:author="Ilkka Rinne" w:date="2022-09-06T15:55:00Z"/>
          <w:rFonts w:asciiTheme="minorHAnsi" w:eastAsiaTheme="minorEastAsia" w:hAnsiTheme="minorHAnsi"/>
          <w:b w:val="0"/>
          <w:noProof/>
          <w:lang w:val="sv-SE" w:eastAsia="sv-SE"/>
        </w:rPr>
      </w:pPr>
      <w:del w:id="2467" w:author="Ilkka Rinne" w:date="2022-09-06T15:55:00Z">
        <w:r w:rsidDel="00856058">
          <w:rPr>
            <w:b w:val="0"/>
          </w:rPr>
          <w:fldChar w:fldCharType="begin"/>
        </w:r>
        <w:r w:rsidDel="00856058">
          <w:delInstrText xml:space="preserve"> HYPERLINK \l "_Toc87620394" </w:delInstrText>
        </w:r>
        <w:r w:rsidDel="00856058">
          <w:rPr>
            <w:b w:val="0"/>
          </w:rPr>
          <w:fldChar w:fldCharType="separate"/>
        </w:r>
        <w:r w:rsidR="005B5EAD" w:rsidRPr="00785C54" w:rsidDel="00856058">
          <w:rPr>
            <w:rStyle w:val="Hyperlink"/>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65</w:delText>
        </w:r>
        <w:r w:rsidR="005B5EAD" w:rsidRPr="00785C54" w:rsidDel="00856058">
          <w:rPr>
            <w:b w:val="0"/>
            <w:noProof/>
            <w:webHidden/>
          </w:rPr>
          <w:fldChar w:fldCharType="end"/>
        </w:r>
        <w:r w:rsidDel="00856058">
          <w:rPr>
            <w:b w:val="0"/>
            <w:noProof/>
          </w:rPr>
          <w:fldChar w:fldCharType="end"/>
        </w:r>
      </w:del>
    </w:p>
    <w:p w14:paraId="17362DB2" w14:textId="0BCD287B" w:rsidR="005B5EAD" w:rsidRPr="00785C54" w:rsidDel="00856058" w:rsidRDefault="004E0A69" w:rsidP="00785C54">
      <w:pPr>
        <w:pStyle w:val="TOC2"/>
        <w:rPr>
          <w:del w:id="2468" w:author="Ilkka Rinne" w:date="2022-09-06T15:55:00Z"/>
          <w:rFonts w:asciiTheme="minorHAnsi" w:eastAsiaTheme="minorEastAsia" w:hAnsiTheme="minorHAnsi"/>
          <w:b w:val="0"/>
          <w:noProof/>
          <w:lang w:val="sv-SE" w:eastAsia="sv-SE"/>
        </w:rPr>
      </w:pPr>
      <w:del w:id="2469" w:author="Ilkka Rinne" w:date="2022-09-06T15:55:00Z">
        <w:r w:rsidDel="00856058">
          <w:rPr>
            <w:b w:val="0"/>
          </w:rPr>
          <w:fldChar w:fldCharType="begin"/>
        </w:r>
        <w:r w:rsidDel="00856058">
          <w:delInstrText xml:space="preserve"> HYPERLINK \l "_Toc87620395" </w:delInstrText>
        </w:r>
        <w:r w:rsidDel="00856058">
          <w:rPr>
            <w:b w:val="0"/>
          </w:rPr>
          <w:fldChar w:fldCharType="separate"/>
        </w:r>
        <w:r w:rsidR="005B5EAD" w:rsidRPr="00785C54" w:rsidDel="00856058">
          <w:rPr>
            <w:rStyle w:val="Hyperlink"/>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66</w:delText>
        </w:r>
        <w:r w:rsidR="005B5EAD" w:rsidRPr="00785C54" w:rsidDel="00856058">
          <w:rPr>
            <w:b w:val="0"/>
            <w:noProof/>
            <w:webHidden/>
          </w:rPr>
          <w:fldChar w:fldCharType="end"/>
        </w:r>
        <w:r w:rsidDel="00856058">
          <w:rPr>
            <w:b w:val="0"/>
            <w:noProof/>
          </w:rPr>
          <w:fldChar w:fldCharType="end"/>
        </w:r>
      </w:del>
    </w:p>
    <w:p w14:paraId="1483B82B" w14:textId="2666C13B" w:rsidR="005B5EAD" w:rsidRPr="00785C54" w:rsidDel="00856058" w:rsidRDefault="004E0A69" w:rsidP="00785C54">
      <w:pPr>
        <w:pStyle w:val="TOC2"/>
        <w:rPr>
          <w:del w:id="2470" w:author="Ilkka Rinne" w:date="2022-09-06T15:55:00Z"/>
          <w:rFonts w:asciiTheme="minorHAnsi" w:eastAsiaTheme="minorEastAsia" w:hAnsiTheme="minorHAnsi"/>
          <w:b w:val="0"/>
          <w:noProof/>
          <w:lang w:val="sv-SE" w:eastAsia="sv-SE"/>
        </w:rPr>
      </w:pPr>
      <w:del w:id="2471" w:author="Ilkka Rinne" w:date="2022-09-06T15:55:00Z">
        <w:r w:rsidDel="00856058">
          <w:rPr>
            <w:b w:val="0"/>
          </w:rPr>
          <w:fldChar w:fldCharType="begin"/>
        </w:r>
        <w:r w:rsidDel="00856058">
          <w:delInstrText xml:space="preserve"> HYPERLINK \l "_Toc87620396" </w:delInstrText>
        </w:r>
        <w:r w:rsidDel="00856058">
          <w:rPr>
            <w:b w:val="0"/>
          </w:rPr>
          <w:fldChar w:fldCharType="separate"/>
        </w:r>
        <w:r w:rsidR="005B5EAD" w:rsidRPr="00785C54" w:rsidDel="00856058">
          <w:rPr>
            <w:rStyle w:val="Hyperlink"/>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67</w:delText>
        </w:r>
        <w:r w:rsidR="005B5EAD" w:rsidRPr="00785C54" w:rsidDel="00856058">
          <w:rPr>
            <w:b w:val="0"/>
            <w:noProof/>
            <w:webHidden/>
          </w:rPr>
          <w:fldChar w:fldCharType="end"/>
        </w:r>
        <w:r w:rsidDel="00856058">
          <w:rPr>
            <w:b w:val="0"/>
            <w:noProof/>
          </w:rPr>
          <w:fldChar w:fldCharType="end"/>
        </w:r>
      </w:del>
    </w:p>
    <w:p w14:paraId="1C3D0D6F" w14:textId="6EEAC02F" w:rsidR="005B5EAD" w:rsidRPr="00785C54" w:rsidDel="00856058" w:rsidRDefault="004E0A69" w:rsidP="00785C54">
      <w:pPr>
        <w:pStyle w:val="TOC2"/>
        <w:rPr>
          <w:del w:id="2472" w:author="Ilkka Rinne" w:date="2022-09-06T15:55:00Z"/>
          <w:rFonts w:asciiTheme="minorHAnsi" w:eastAsiaTheme="minorEastAsia" w:hAnsiTheme="minorHAnsi"/>
          <w:b w:val="0"/>
          <w:noProof/>
          <w:lang w:val="sv-SE" w:eastAsia="sv-SE"/>
        </w:rPr>
      </w:pPr>
      <w:del w:id="2473" w:author="Ilkka Rinne" w:date="2022-09-06T15:55:00Z">
        <w:r w:rsidDel="00856058">
          <w:rPr>
            <w:b w:val="0"/>
          </w:rPr>
          <w:fldChar w:fldCharType="begin"/>
        </w:r>
        <w:r w:rsidDel="00856058">
          <w:delInstrText xml:space="preserve"> HYPERLINK \l "_Toc87620397" </w:delInstrText>
        </w:r>
        <w:r w:rsidDel="00856058">
          <w:rPr>
            <w:b w:val="0"/>
          </w:rPr>
          <w:fldChar w:fldCharType="separate"/>
        </w:r>
        <w:r w:rsidR="005B5EAD" w:rsidRPr="00785C54" w:rsidDel="00856058">
          <w:rPr>
            <w:rStyle w:val="Hyperlink"/>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GenericDomainFeature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68</w:delText>
        </w:r>
        <w:r w:rsidR="005B5EAD" w:rsidRPr="00785C54" w:rsidDel="00856058">
          <w:rPr>
            <w:b w:val="0"/>
            <w:noProof/>
            <w:webHidden/>
          </w:rPr>
          <w:fldChar w:fldCharType="end"/>
        </w:r>
        <w:r w:rsidDel="00856058">
          <w:rPr>
            <w:b w:val="0"/>
            <w:noProof/>
          </w:rPr>
          <w:fldChar w:fldCharType="end"/>
        </w:r>
      </w:del>
    </w:p>
    <w:p w14:paraId="6D391D8F" w14:textId="2CD8D231" w:rsidR="005B5EAD" w:rsidRPr="00785C54" w:rsidDel="00856058" w:rsidRDefault="004E0A69" w:rsidP="00785C54">
      <w:pPr>
        <w:pStyle w:val="TOC2"/>
        <w:rPr>
          <w:del w:id="2474" w:author="Ilkka Rinne" w:date="2022-09-06T15:55:00Z"/>
          <w:rFonts w:asciiTheme="minorHAnsi" w:eastAsiaTheme="minorEastAsia" w:hAnsiTheme="minorHAnsi"/>
          <w:b w:val="0"/>
          <w:noProof/>
          <w:lang w:val="sv-SE" w:eastAsia="sv-SE"/>
        </w:rPr>
      </w:pPr>
      <w:del w:id="2475" w:author="Ilkka Rinne" w:date="2022-09-06T15:55:00Z">
        <w:r w:rsidDel="00856058">
          <w:rPr>
            <w:b w:val="0"/>
          </w:rPr>
          <w:fldChar w:fldCharType="begin"/>
        </w:r>
        <w:r w:rsidDel="00856058">
          <w:delInstrText xml:space="preserve"> HYPERLINK \l "_Toc87620398" </w:delInstrText>
        </w:r>
        <w:r w:rsidDel="00856058">
          <w:rPr>
            <w:b w:val="0"/>
          </w:rPr>
          <w:fldChar w:fldCharType="separate"/>
        </w:r>
        <w:r w:rsidR="005B5EAD" w:rsidRPr="00785C54" w:rsidDel="00856058">
          <w:rPr>
            <w:rStyle w:val="Hyperlink"/>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70</w:delText>
        </w:r>
        <w:r w:rsidR="005B5EAD" w:rsidRPr="00785C54" w:rsidDel="00856058">
          <w:rPr>
            <w:b w:val="0"/>
            <w:noProof/>
            <w:webHidden/>
          </w:rPr>
          <w:fldChar w:fldCharType="end"/>
        </w:r>
        <w:r w:rsidDel="00856058">
          <w:rPr>
            <w:b w:val="0"/>
            <w:noProof/>
          </w:rPr>
          <w:fldChar w:fldCharType="end"/>
        </w:r>
      </w:del>
    </w:p>
    <w:p w14:paraId="432FE6AB" w14:textId="0EF70080" w:rsidR="005B5EAD" w:rsidRPr="00785C54" w:rsidDel="00856058" w:rsidRDefault="004E0A69" w:rsidP="00785C54">
      <w:pPr>
        <w:pStyle w:val="TOC1"/>
        <w:rPr>
          <w:del w:id="2476" w:author="Ilkka Rinne" w:date="2022-09-06T15:55:00Z"/>
          <w:rFonts w:asciiTheme="minorHAnsi" w:eastAsiaTheme="minorEastAsia" w:hAnsiTheme="minorHAnsi"/>
          <w:b w:val="0"/>
          <w:noProof/>
          <w:lang w:val="sv-SE" w:eastAsia="sv-SE"/>
        </w:rPr>
      </w:pPr>
      <w:del w:id="2477" w:author="Ilkka Rinne" w:date="2022-09-06T15:55:00Z">
        <w:r w:rsidDel="00856058">
          <w:rPr>
            <w:b w:val="0"/>
          </w:rPr>
          <w:fldChar w:fldCharType="begin"/>
        </w:r>
        <w:r w:rsidDel="00856058">
          <w:delInstrText xml:space="preserve"> HYPERLINK \l "_Toc87620399" </w:delInstrText>
        </w:r>
        <w:r w:rsidDel="00856058">
          <w:rPr>
            <w:b w:val="0"/>
          </w:rPr>
          <w:fldChar w:fldCharType="separate"/>
        </w:r>
        <w:r w:rsidR="005B5EAD" w:rsidRPr="00785C54" w:rsidDel="00856058">
          <w:rPr>
            <w:rStyle w:val="Hyperlink"/>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Sample schema</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_Toc87620399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1FB1015E" w14:textId="507D778C" w:rsidR="005B5EAD" w:rsidRPr="00785C54" w:rsidDel="00856058" w:rsidRDefault="004E0A69" w:rsidP="00785C54">
      <w:pPr>
        <w:pStyle w:val="TOC2"/>
        <w:rPr>
          <w:del w:id="2478" w:author="Ilkka Rinne" w:date="2022-09-06T15:55:00Z"/>
          <w:rFonts w:asciiTheme="minorHAnsi" w:eastAsiaTheme="minorEastAsia" w:hAnsiTheme="minorHAnsi"/>
          <w:b w:val="0"/>
          <w:noProof/>
          <w:lang w:val="sv-SE" w:eastAsia="sv-SE"/>
        </w:rPr>
      </w:pPr>
      <w:del w:id="2479" w:author="Ilkka Rinne" w:date="2022-09-06T15:55:00Z">
        <w:r w:rsidDel="00856058">
          <w:rPr>
            <w:b w:val="0"/>
          </w:rPr>
          <w:fldChar w:fldCharType="begin"/>
        </w:r>
        <w:r w:rsidDel="00856058">
          <w:delInstrText xml:space="preserve"> HYPERLINK \l "_Toc87620400" </w:delInstrText>
        </w:r>
        <w:r w:rsidDel="00856058">
          <w:rPr>
            <w:b w:val="0"/>
          </w:rPr>
          <w:fldChar w:fldCharType="separate"/>
        </w:r>
        <w:r w:rsidR="005B5EAD" w:rsidRPr="00785C54" w:rsidDel="00856058">
          <w:rPr>
            <w:rStyle w:val="Hyperlink"/>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73</w:delText>
        </w:r>
        <w:r w:rsidR="005B5EAD" w:rsidRPr="00785C54" w:rsidDel="00856058">
          <w:rPr>
            <w:b w:val="0"/>
            <w:noProof/>
            <w:webHidden/>
          </w:rPr>
          <w:fldChar w:fldCharType="end"/>
        </w:r>
        <w:r w:rsidDel="00856058">
          <w:rPr>
            <w:b w:val="0"/>
            <w:noProof/>
          </w:rPr>
          <w:fldChar w:fldCharType="end"/>
        </w:r>
      </w:del>
    </w:p>
    <w:p w14:paraId="648E456B" w14:textId="2DC8C8E3" w:rsidR="005B5EAD" w:rsidRPr="00785C54" w:rsidDel="00856058" w:rsidRDefault="004E0A69" w:rsidP="00785C54">
      <w:pPr>
        <w:pStyle w:val="TOC2"/>
        <w:rPr>
          <w:del w:id="2480" w:author="Ilkka Rinne" w:date="2022-09-06T15:55:00Z"/>
          <w:rFonts w:asciiTheme="minorHAnsi" w:eastAsiaTheme="minorEastAsia" w:hAnsiTheme="minorHAnsi"/>
          <w:b w:val="0"/>
          <w:noProof/>
          <w:lang w:val="sv-SE" w:eastAsia="sv-SE"/>
        </w:rPr>
      </w:pPr>
      <w:del w:id="2481" w:author="Ilkka Rinne" w:date="2022-09-06T15:55:00Z">
        <w:r w:rsidDel="00856058">
          <w:rPr>
            <w:b w:val="0"/>
          </w:rPr>
          <w:fldChar w:fldCharType="begin"/>
        </w:r>
        <w:r w:rsidDel="00856058">
          <w:delInstrText xml:space="preserve"> HYPERLINK \l "_Toc87620401" </w:delInstrText>
        </w:r>
        <w:r w:rsidDel="00856058">
          <w:rPr>
            <w:b w:val="0"/>
          </w:rPr>
          <w:fldChar w:fldCharType="separate"/>
        </w:r>
        <w:r w:rsidR="005B5EAD" w:rsidRPr="00785C54" w:rsidDel="00856058">
          <w:rPr>
            <w:rStyle w:val="Hyperlink"/>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74</w:delText>
        </w:r>
        <w:r w:rsidR="005B5EAD" w:rsidRPr="00785C54" w:rsidDel="00856058">
          <w:rPr>
            <w:b w:val="0"/>
            <w:noProof/>
            <w:webHidden/>
          </w:rPr>
          <w:fldChar w:fldCharType="end"/>
        </w:r>
        <w:r w:rsidDel="00856058">
          <w:rPr>
            <w:b w:val="0"/>
            <w:noProof/>
          </w:rPr>
          <w:fldChar w:fldCharType="end"/>
        </w:r>
      </w:del>
    </w:p>
    <w:p w14:paraId="410A04A5" w14:textId="7A782BBB" w:rsidR="005B5EAD" w:rsidRPr="00785C54" w:rsidDel="00856058" w:rsidRDefault="004E0A69" w:rsidP="00785C54">
      <w:pPr>
        <w:pStyle w:val="TOC2"/>
        <w:rPr>
          <w:del w:id="2482" w:author="Ilkka Rinne" w:date="2022-09-06T15:55:00Z"/>
          <w:rFonts w:asciiTheme="minorHAnsi" w:eastAsiaTheme="minorEastAsia" w:hAnsiTheme="minorHAnsi"/>
          <w:b w:val="0"/>
          <w:noProof/>
          <w:lang w:val="sv-SE" w:eastAsia="sv-SE"/>
        </w:rPr>
      </w:pPr>
      <w:del w:id="2483" w:author="Ilkka Rinne" w:date="2022-09-06T15:55:00Z">
        <w:r w:rsidDel="00856058">
          <w:rPr>
            <w:b w:val="0"/>
          </w:rPr>
          <w:fldChar w:fldCharType="begin"/>
        </w:r>
        <w:r w:rsidDel="00856058">
          <w:delInstrText xml:space="preserve"> HYPERLINK \l "_Toc87620402" </w:delInstrText>
        </w:r>
        <w:r w:rsidDel="00856058">
          <w:rPr>
            <w:b w:val="0"/>
          </w:rPr>
          <w:fldChar w:fldCharType="separate"/>
        </w:r>
        <w:r w:rsidR="005B5EAD" w:rsidRPr="00785C54" w:rsidDel="00856058">
          <w:rPr>
            <w:rStyle w:val="Hyperlink"/>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76</w:delText>
        </w:r>
        <w:r w:rsidR="005B5EAD" w:rsidRPr="00785C54" w:rsidDel="00856058">
          <w:rPr>
            <w:b w:val="0"/>
            <w:noProof/>
            <w:webHidden/>
          </w:rPr>
          <w:fldChar w:fldCharType="end"/>
        </w:r>
        <w:r w:rsidDel="00856058">
          <w:rPr>
            <w:b w:val="0"/>
            <w:noProof/>
          </w:rPr>
          <w:fldChar w:fldCharType="end"/>
        </w:r>
      </w:del>
    </w:p>
    <w:p w14:paraId="38610190" w14:textId="1F105C27" w:rsidR="005B5EAD" w:rsidRPr="00785C54" w:rsidDel="00856058" w:rsidRDefault="004E0A69" w:rsidP="00785C54">
      <w:pPr>
        <w:pStyle w:val="TOC2"/>
        <w:rPr>
          <w:del w:id="2484" w:author="Ilkka Rinne" w:date="2022-09-06T15:55:00Z"/>
          <w:rFonts w:asciiTheme="minorHAnsi" w:eastAsiaTheme="minorEastAsia" w:hAnsiTheme="minorHAnsi"/>
          <w:b w:val="0"/>
          <w:noProof/>
          <w:lang w:val="sv-SE" w:eastAsia="sv-SE"/>
        </w:rPr>
      </w:pPr>
      <w:del w:id="2485" w:author="Ilkka Rinne" w:date="2022-09-06T15:55:00Z">
        <w:r w:rsidDel="00856058">
          <w:rPr>
            <w:b w:val="0"/>
          </w:rPr>
          <w:fldChar w:fldCharType="begin"/>
        </w:r>
        <w:r w:rsidDel="00856058">
          <w:delInstrText xml:space="preserve"> HYPERLINK \l "_Toc87620403" </w:delInstrText>
        </w:r>
        <w:r w:rsidDel="00856058">
          <w:rPr>
            <w:b w:val="0"/>
          </w:rPr>
          <w:fldChar w:fldCharType="separate"/>
        </w:r>
        <w:r w:rsidR="005B5EAD" w:rsidRPr="00785C54" w:rsidDel="00856058">
          <w:rPr>
            <w:rStyle w:val="Hyperlink"/>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78</w:delText>
        </w:r>
        <w:r w:rsidR="005B5EAD" w:rsidRPr="00785C54" w:rsidDel="00856058">
          <w:rPr>
            <w:b w:val="0"/>
            <w:noProof/>
            <w:webHidden/>
          </w:rPr>
          <w:fldChar w:fldCharType="end"/>
        </w:r>
        <w:r w:rsidDel="00856058">
          <w:rPr>
            <w:b w:val="0"/>
            <w:noProof/>
          </w:rPr>
          <w:fldChar w:fldCharType="end"/>
        </w:r>
      </w:del>
    </w:p>
    <w:p w14:paraId="7C85C00F" w14:textId="1DC0769D" w:rsidR="005B5EAD" w:rsidRPr="00785C54" w:rsidDel="00856058" w:rsidRDefault="004E0A69" w:rsidP="00785C54">
      <w:pPr>
        <w:pStyle w:val="TOC2"/>
        <w:rPr>
          <w:del w:id="2486" w:author="Ilkka Rinne" w:date="2022-09-06T15:55:00Z"/>
          <w:rFonts w:asciiTheme="minorHAnsi" w:eastAsiaTheme="minorEastAsia" w:hAnsiTheme="minorHAnsi"/>
          <w:b w:val="0"/>
          <w:noProof/>
          <w:lang w:val="sv-SE" w:eastAsia="sv-SE"/>
        </w:rPr>
      </w:pPr>
      <w:del w:id="2487" w:author="Ilkka Rinne" w:date="2022-09-06T15:55:00Z">
        <w:r w:rsidDel="00856058">
          <w:rPr>
            <w:b w:val="0"/>
          </w:rPr>
          <w:fldChar w:fldCharType="begin"/>
        </w:r>
        <w:r w:rsidDel="00856058">
          <w:delInstrText xml:space="preserve"> HYPERLINK \l "_Toc87620404" </w:delInstrText>
        </w:r>
        <w:r w:rsidDel="00856058">
          <w:rPr>
            <w:b w:val="0"/>
          </w:rPr>
          <w:fldChar w:fldCharType="separate"/>
        </w:r>
        <w:r w:rsidR="005B5EAD" w:rsidRPr="00785C54" w:rsidDel="00856058">
          <w:rPr>
            <w:rStyle w:val="Hyperlink"/>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80</w:delText>
        </w:r>
        <w:r w:rsidR="005B5EAD" w:rsidRPr="00785C54" w:rsidDel="00856058">
          <w:rPr>
            <w:b w:val="0"/>
            <w:noProof/>
            <w:webHidden/>
          </w:rPr>
          <w:fldChar w:fldCharType="end"/>
        </w:r>
        <w:r w:rsidDel="00856058">
          <w:rPr>
            <w:b w:val="0"/>
            <w:noProof/>
          </w:rPr>
          <w:fldChar w:fldCharType="end"/>
        </w:r>
      </w:del>
    </w:p>
    <w:p w14:paraId="3225FBFB" w14:textId="015D0FEE" w:rsidR="005B5EAD" w:rsidRPr="00785C54" w:rsidDel="00856058" w:rsidRDefault="004E0A69" w:rsidP="00785C54">
      <w:pPr>
        <w:pStyle w:val="TOC2"/>
        <w:rPr>
          <w:del w:id="2488" w:author="Ilkka Rinne" w:date="2022-09-06T15:55:00Z"/>
          <w:rFonts w:asciiTheme="minorHAnsi" w:eastAsiaTheme="minorEastAsia" w:hAnsiTheme="minorHAnsi"/>
          <w:b w:val="0"/>
          <w:noProof/>
          <w:lang w:val="sv-SE" w:eastAsia="sv-SE"/>
        </w:rPr>
      </w:pPr>
      <w:del w:id="2489" w:author="Ilkka Rinne" w:date="2022-09-06T15:55:00Z">
        <w:r w:rsidDel="00856058">
          <w:rPr>
            <w:b w:val="0"/>
          </w:rPr>
          <w:fldChar w:fldCharType="begin"/>
        </w:r>
        <w:r w:rsidDel="00856058">
          <w:delInstrText xml:space="preserve"> HYPERLINK \l "_Toc87620405" </w:delInstrText>
        </w:r>
        <w:r w:rsidDel="00856058">
          <w:rPr>
            <w:b w:val="0"/>
          </w:rPr>
          <w:fldChar w:fldCharType="separate"/>
        </w:r>
        <w:r w:rsidR="005B5EAD" w:rsidRPr="00785C54" w:rsidDel="00856058">
          <w:rPr>
            <w:rStyle w:val="Hyperlink"/>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81</w:delText>
        </w:r>
        <w:r w:rsidR="005B5EAD" w:rsidRPr="00785C54" w:rsidDel="00856058">
          <w:rPr>
            <w:b w:val="0"/>
            <w:noProof/>
            <w:webHidden/>
          </w:rPr>
          <w:fldChar w:fldCharType="end"/>
        </w:r>
        <w:r w:rsidDel="00856058">
          <w:rPr>
            <w:b w:val="0"/>
            <w:noProof/>
          </w:rPr>
          <w:fldChar w:fldCharType="end"/>
        </w:r>
      </w:del>
    </w:p>
    <w:p w14:paraId="7640A1D3" w14:textId="449F3325" w:rsidR="005B5EAD" w:rsidRPr="00785C54" w:rsidDel="00856058" w:rsidRDefault="004E0A69" w:rsidP="00785C54">
      <w:pPr>
        <w:pStyle w:val="TOC2"/>
        <w:rPr>
          <w:del w:id="2490" w:author="Ilkka Rinne" w:date="2022-09-06T15:55:00Z"/>
          <w:rFonts w:asciiTheme="minorHAnsi" w:eastAsiaTheme="minorEastAsia" w:hAnsiTheme="minorHAnsi"/>
          <w:b w:val="0"/>
          <w:noProof/>
          <w:lang w:val="sv-SE" w:eastAsia="sv-SE"/>
        </w:rPr>
      </w:pPr>
      <w:del w:id="2491" w:author="Ilkka Rinne" w:date="2022-09-06T15:55:00Z">
        <w:r w:rsidDel="00856058">
          <w:rPr>
            <w:b w:val="0"/>
          </w:rPr>
          <w:fldChar w:fldCharType="begin"/>
        </w:r>
        <w:r w:rsidDel="00856058">
          <w:delInstrText xml:space="preserve"> HYPERLINK \l "_Toc87620406" </w:delInstrText>
        </w:r>
        <w:r w:rsidDel="00856058">
          <w:rPr>
            <w:b w:val="0"/>
          </w:rPr>
          <w:fldChar w:fldCharType="separate"/>
        </w:r>
        <w:r w:rsidR="005B5EAD" w:rsidRPr="00785C54" w:rsidDel="00856058">
          <w:rPr>
            <w:rStyle w:val="Hyperlink"/>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82</w:delText>
        </w:r>
        <w:r w:rsidR="005B5EAD" w:rsidRPr="00785C54" w:rsidDel="00856058">
          <w:rPr>
            <w:b w:val="0"/>
            <w:noProof/>
            <w:webHidden/>
          </w:rPr>
          <w:fldChar w:fldCharType="end"/>
        </w:r>
        <w:r w:rsidDel="00856058">
          <w:rPr>
            <w:b w:val="0"/>
            <w:noProof/>
          </w:rPr>
          <w:fldChar w:fldCharType="end"/>
        </w:r>
      </w:del>
    </w:p>
    <w:p w14:paraId="288D0D18" w14:textId="664D1B03" w:rsidR="005B5EAD" w:rsidRPr="00785C54" w:rsidDel="00856058" w:rsidRDefault="004E0A69" w:rsidP="00785C54">
      <w:pPr>
        <w:pStyle w:val="TOC1"/>
        <w:rPr>
          <w:del w:id="2492" w:author="Ilkka Rinne" w:date="2022-09-06T15:55:00Z"/>
          <w:rFonts w:asciiTheme="minorHAnsi" w:eastAsiaTheme="minorEastAsia" w:hAnsiTheme="minorHAnsi"/>
          <w:b w:val="0"/>
          <w:noProof/>
          <w:lang w:val="sv-SE" w:eastAsia="sv-SE"/>
        </w:rPr>
      </w:pPr>
      <w:del w:id="2493" w:author="Ilkka Rinne" w:date="2022-09-06T15:55:00Z">
        <w:r w:rsidDel="00856058">
          <w:rPr>
            <w:b w:val="0"/>
          </w:rPr>
          <w:fldChar w:fldCharType="begin"/>
        </w:r>
        <w:r w:rsidDel="00856058">
          <w:delInstrText xml:space="preserve"> HYPERLINK \l "_Toc87620407" </w:delInstrText>
        </w:r>
        <w:r w:rsidDel="00856058">
          <w:rPr>
            <w:b w:val="0"/>
          </w:rPr>
          <w:fldChar w:fldCharType="separate"/>
        </w:r>
        <w:r w:rsidR="005B5EAD" w:rsidRPr="00785C54" w:rsidDel="00856058">
          <w:rPr>
            <w:rStyle w:val="Hyperlink"/>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Sample Core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463C2BDC" w14:textId="55C8BD65" w:rsidR="005B5EAD" w:rsidRPr="00785C54" w:rsidDel="00856058" w:rsidRDefault="004E0A69" w:rsidP="00785C54">
      <w:pPr>
        <w:pStyle w:val="TOC2"/>
        <w:rPr>
          <w:del w:id="2494" w:author="Ilkka Rinne" w:date="2022-09-06T15:55:00Z"/>
          <w:rFonts w:asciiTheme="minorHAnsi" w:eastAsiaTheme="minorEastAsia" w:hAnsiTheme="minorHAnsi"/>
          <w:b w:val="0"/>
          <w:noProof/>
          <w:lang w:val="sv-SE" w:eastAsia="sv-SE"/>
        </w:rPr>
      </w:pPr>
      <w:del w:id="2495" w:author="Ilkka Rinne" w:date="2022-09-06T15:55:00Z">
        <w:r w:rsidDel="00856058">
          <w:rPr>
            <w:b w:val="0"/>
          </w:rPr>
          <w:fldChar w:fldCharType="begin"/>
        </w:r>
        <w:r w:rsidDel="00856058">
          <w:delInstrText xml:space="preserve"> HYPERLINK \l "_Toc87620408" </w:delInstrText>
        </w:r>
        <w:r w:rsidDel="00856058">
          <w:rPr>
            <w:b w:val="0"/>
          </w:rPr>
          <w:fldChar w:fldCharType="separate"/>
        </w:r>
        <w:r w:rsidR="005B5EAD" w:rsidRPr="00785C54" w:rsidDel="00856058">
          <w:rPr>
            <w:rStyle w:val="Hyperlink"/>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83</w:delText>
        </w:r>
        <w:r w:rsidR="005B5EAD" w:rsidRPr="00785C54" w:rsidDel="00856058">
          <w:rPr>
            <w:b w:val="0"/>
            <w:noProof/>
            <w:webHidden/>
          </w:rPr>
          <w:fldChar w:fldCharType="end"/>
        </w:r>
        <w:r w:rsidDel="00856058">
          <w:rPr>
            <w:b w:val="0"/>
            <w:noProof/>
          </w:rPr>
          <w:fldChar w:fldCharType="end"/>
        </w:r>
      </w:del>
    </w:p>
    <w:p w14:paraId="0D6B5E1B" w14:textId="2A07F355" w:rsidR="005B5EAD" w:rsidRPr="00785C54" w:rsidDel="00856058" w:rsidRDefault="004E0A69" w:rsidP="00785C54">
      <w:pPr>
        <w:pStyle w:val="TOC2"/>
        <w:rPr>
          <w:del w:id="2496" w:author="Ilkka Rinne" w:date="2022-09-06T15:55:00Z"/>
          <w:rFonts w:asciiTheme="minorHAnsi" w:eastAsiaTheme="minorEastAsia" w:hAnsiTheme="minorHAnsi"/>
          <w:b w:val="0"/>
          <w:noProof/>
          <w:lang w:val="sv-SE" w:eastAsia="sv-SE"/>
        </w:rPr>
      </w:pPr>
      <w:del w:id="2497" w:author="Ilkka Rinne" w:date="2022-09-06T15:55:00Z">
        <w:r w:rsidDel="00856058">
          <w:rPr>
            <w:b w:val="0"/>
          </w:rPr>
          <w:fldChar w:fldCharType="begin"/>
        </w:r>
        <w:r w:rsidDel="00856058">
          <w:delInstrText xml:space="preserve"> HYPERLINK \l "_Toc87620409" </w:delInstrText>
        </w:r>
        <w:r w:rsidDel="00856058">
          <w:rPr>
            <w:b w:val="0"/>
          </w:rPr>
          <w:fldChar w:fldCharType="separate"/>
        </w:r>
        <w:r w:rsidR="005B5EAD" w:rsidRPr="00785C54" w:rsidDel="00856058">
          <w:rPr>
            <w:rStyle w:val="Hyperlink"/>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_Toc87620409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84</w:delText>
        </w:r>
        <w:r w:rsidR="005B5EAD" w:rsidRPr="00785C54" w:rsidDel="00856058">
          <w:rPr>
            <w:b w:val="0"/>
            <w:noProof/>
            <w:webHidden/>
          </w:rPr>
          <w:fldChar w:fldCharType="end"/>
        </w:r>
        <w:r w:rsidDel="00856058">
          <w:rPr>
            <w:b w:val="0"/>
            <w:noProof/>
          </w:rPr>
          <w:fldChar w:fldCharType="end"/>
        </w:r>
      </w:del>
    </w:p>
    <w:p w14:paraId="6B05FAB6" w14:textId="1A78EE0C" w:rsidR="005B5EAD" w:rsidRPr="00785C54" w:rsidDel="00856058" w:rsidRDefault="004E0A69" w:rsidP="00785C54">
      <w:pPr>
        <w:pStyle w:val="TOC2"/>
        <w:rPr>
          <w:del w:id="2498" w:author="Ilkka Rinne" w:date="2022-09-06T15:55:00Z"/>
          <w:rFonts w:asciiTheme="minorHAnsi" w:eastAsiaTheme="minorEastAsia" w:hAnsiTheme="minorHAnsi"/>
          <w:b w:val="0"/>
          <w:noProof/>
          <w:lang w:val="sv-SE" w:eastAsia="sv-SE"/>
        </w:rPr>
      </w:pPr>
      <w:del w:id="2499" w:author="Ilkka Rinne" w:date="2022-09-06T15:55:00Z">
        <w:r w:rsidDel="00856058">
          <w:rPr>
            <w:b w:val="0"/>
          </w:rPr>
          <w:fldChar w:fldCharType="begin"/>
        </w:r>
        <w:r w:rsidDel="00856058">
          <w:delInstrText xml:space="preserve"> HYPERLINK \l "_Toc87620410" </w:delInstrText>
        </w:r>
        <w:r w:rsidDel="00856058">
          <w:rPr>
            <w:b w:val="0"/>
          </w:rPr>
          <w:fldChar w:fldCharType="separate"/>
        </w:r>
        <w:r w:rsidR="005B5EAD" w:rsidRPr="00785C54" w:rsidDel="00856058">
          <w:rPr>
            <w:rStyle w:val="Hyperlink"/>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86</w:delText>
        </w:r>
        <w:r w:rsidR="005B5EAD" w:rsidRPr="00785C54" w:rsidDel="00856058">
          <w:rPr>
            <w:b w:val="0"/>
            <w:noProof/>
            <w:webHidden/>
          </w:rPr>
          <w:fldChar w:fldCharType="end"/>
        </w:r>
        <w:r w:rsidDel="00856058">
          <w:rPr>
            <w:b w:val="0"/>
            <w:noProof/>
          </w:rPr>
          <w:fldChar w:fldCharType="end"/>
        </w:r>
      </w:del>
    </w:p>
    <w:p w14:paraId="5F700E34" w14:textId="05E61244" w:rsidR="005B5EAD" w:rsidRPr="00785C54" w:rsidDel="00856058" w:rsidRDefault="004E0A69" w:rsidP="00785C54">
      <w:pPr>
        <w:pStyle w:val="TOC2"/>
        <w:rPr>
          <w:del w:id="2500" w:author="Ilkka Rinne" w:date="2022-09-06T15:55:00Z"/>
          <w:rFonts w:asciiTheme="minorHAnsi" w:eastAsiaTheme="minorEastAsia" w:hAnsiTheme="minorHAnsi"/>
          <w:b w:val="0"/>
          <w:noProof/>
          <w:lang w:val="sv-SE" w:eastAsia="sv-SE"/>
        </w:rPr>
      </w:pPr>
      <w:del w:id="2501" w:author="Ilkka Rinne" w:date="2022-09-06T15:55:00Z">
        <w:r w:rsidDel="00856058">
          <w:rPr>
            <w:b w:val="0"/>
          </w:rPr>
          <w:fldChar w:fldCharType="begin"/>
        </w:r>
        <w:r w:rsidDel="00856058">
          <w:delInstrText xml:space="preserve"> HYPERLINK \l "_Toc87620411" </w:delInstrText>
        </w:r>
        <w:r w:rsidDel="00856058">
          <w:rPr>
            <w:b w:val="0"/>
          </w:rPr>
          <w:fldChar w:fldCharType="separate"/>
        </w:r>
        <w:r w:rsidR="005B5EAD" w:rsidRPr="00785C54" w:rsidDel="00856058">
          <w:rPr>
            <w:rStyle w:val="Hyperlink"/>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88</w:delText>
        </w:r>
        <w:r w:rsidR="005B5EAD" w:rsidRPr="00785C54" w:rsidDel="00856058">
          <w:rPr>
            <w:b w:val="0"/>
            <w:noProof/>
            <w:webHidden/>
          </w:rPr>
          <w:fldChar w:fldCharType="end"/>
        </w:r>
        <w:r w:rsidDel="00856058">
          <w:rPr>
            <w:b w:val="0"/>
            <w:noProof/>
          </w:rPr>
          <w:fldChar w:fldCharType="end"/>
        </w:r>
      </w:del>
    </w:p>
    <w:p w14:paraId="68DDC4EB" w14:textId="2F3C6B06" w:rsidR="005B5EAD" w:rsidRPr="00785C54" w:rsidDel="00856058" w:rsidRDefault="004E0A69" w:rsidP="00785C54">
      <w:pPr>
        <w:pStyle w:val="TOC2"/>
        <w:rPr>
          <w:del w:id="2502" w:author="Ilkka Rinne" w:date="2022-09-06T15:55:00Z"/>
          <w:rFonts w:asciiTheme="minorHAnsi" w:eastAsiaTheme="minorEastAsia" w:hAnsiTheme="minorHAnsi"/>
          <w:b w:val="0"/>
          <w:noProof/>
          <w:lang w:val="sv-SE" w:eastAsia="sv-SE"/>
        </w:rPr>
      </w:pPr>
      <w:del w:id="2503" w:author="Ilkka Rinne" w:date="2022-09-06T15:55:00Z">
        <w:r w:rsidDel="00856058">
          <w:rPr>
            <w:b w:val="0"/>
          </w:rPr>
          <w:fldChar w:fldCharType="begin"/>
        </w:r>
        <w:r w:rsidDel="00856058">
          <w:delInstrText xml:space="preserve"> HYPERLINK \l "_Toc87620412" </w:delInstrText>
        </w:r>
        <w:r w:rsidDel="00856058">
          <w:rPr>
            <w:b w:val="0"/>
          </w:rPr>
          <w:fldChar w:fldCharType="separate"/>
        </w:r>
        <w:r w:rsidR="005B5EAD" w:rsidRPr="00785C54" w:rsidDel="00856058">
          <w:rPr>
            <w:rStyle w:val="Hyperlink"/>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90</w:delText>
        </w:r>
        <w:r w:rsidR="005B5EAD" w:rsidRPr="00785C54" w:rsidDel="00856058">
          <w:rPr>
            <w:b w:val="0"/>
            <w:noProof/>
            <w:webHidden/>
          </w:rPr>
          <w:fldChar w:fldCharType="end"/>
        </w:r>
        <w:r w:rsidDel="00856058">
          <w:rPr>
            <w:b w:val="0"/>
            <w:noProof/>
          </w:rPr>
          <w:fldChar w:fldCharType="end"/>
        </w:r>
      </w:del>
    </w:p>
    <w:p w14:paraId="1ED85805" w14:textId="44A25AFF" w:rsidR="005B5EAD" w:rsidRPr="00785C54" w:rsidDel="00856058" w:rsidRDefault="004E0A69" w:rsidP="00785C54">
      <w:pPr>
        <w:pStyle w:val="TOC2"/>
        <w:rPr>
          <w:del w:id="2504" w:author="Ilkka Rinne" w:date="2022-09-06T15:55:00Z"/>
          <w:rFonts w:asciiTheme="minorHAnsi" w:eastAsiaTheme="minorEastAsia" w:hAnsiTheme="minorHAnsi"/>
          <w:b w:val="0"/>
          <w:noProof/>
          <w:lang w:val="sv-SE" w:eastAsia="sv-SE"/>
        </w:rPr>
      </w:pPr>
      <w:del w:id="2505" w:author="Ilkka Rinne" w:date="2022-09-06T15:55:00Z">
        <w:r w:rsidDel="00856058">
          <w:rPr>
            <w:b w:val="0"/>
          </w:rPr>
          <w:fldChar w:fldCharType="begin"/>
        </w:r>
        <w:r w:rsidDel="00856058">
          <w:delInstrText xml:space="preserve"> HYPERLINK \l "_Toc87620413" </w:delInstrText>
        </w:r>
        <w:r w:rsidDel="00856058">
          <w:rPr>
            <w:b w:val="0"/>
          </w:rPr>
          <w:fldChar w:fldCharType="separate"/>
        </w:r>
        <w:r w:rsidR="005B5EAD" w:rsidRPr="00785C54" w:rsidDel="00856058">
          <w:rPr>
            <w:rStyle w:val="Hyperlink"/>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91</w:delText>
        </w:r>
        <w:r w:rsidR="005B5EAD" w:rsidRPr="00785C54" w:rsidDel="00856058">
          <w:rPr>
            <w:b w:val="0"/>
            <w:noProof/>
            <w:webHidden/>
          </w:rPr>
          <w:fldChar w:fldCharType="end"/>
        </w:r>
        <w:r w:rsidDel="00856058">
          <w:rPr>
            <w:b w:val="0"/>
            <w:noProof/>
          </w:rPr>
          <w:fldChar w:fldCharType="end"/>
        </w:r>
      </w:del>
    </w:p>
    <w:p w14:paraId="6CB579D3" w14:textId="445BAC48" w:rsidR="005B5EAD" w:rsidRPr="00785C54" w:rsidDel="00856058" w:rsidRDefault="004E0A69" w:rsidP="00785C54">
      <w:pPr>
        <w:pStyle w:val="TOC2"/>
        <w:rPr>
          <w:del w:id="2506" w:author="Ilkka Rinne" w:date="2022-09-06T15:55:00Z"/>
          <w:rFonts w:asciiTheme="minorHAnsi" w:eastAsiaTheme="minorEastAsia" w:hAnsiTheme="minorHAnsi"/>
          <w:b w:val="0"/>
          <w:noProof/>
          <w:lang w:val="sv-SE" w:eastAsia="sv-SE"/>
        </w:rPr>
      </w:pPr>
      <w:del w:id="2507" w:author="Ilkka Rinne" w:date="2022-09-06T15:55:00Z">
        <w:r w:rsidDel="00856058">
          <w:rPr>
            <w:b w:val="0"/>
          </w:rPr>
          <w:fldChar w:fldCharType="begin"/>
        </w:r>
        <w:r w:rsidDel="00856058">
          <w:delInstrText xml:space="preserve"> HYPERLINK \l "_Toc87620414" </w:delInstrText>
        </w:r>
        <w:r w:rsidDel="00856058">
          <w:rPr>
            <w:b w:val="0"/>
          </w:rPr>
          <w:fldChar w:fldCharType="separate"/>
        </w:r>
        <w:r w:rsidR="005B5EAD" w:rsidRPr="00785C54" w:rsidDel="00856058">
          <w:rPr>
            <w:rStyle w:val="Hyperlink"/>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92</w:delText>
        </w:r>
        <w:r w:rsidR="005B5EAD" w:rsidRPr="00785C54" w:rsidDel="00856058">
          <w:rPr>
            <w:b w:val="0"/>
            <w:noProof/>
            <w:webHidden/>
          </w:rPr>
          <w:fldChar w:fldCharType="end"/>
        </w:r>
        <w:r w:rsidDel="00856058">
          <w:rPr>
            <w:b w:val="0"/>
            <w:noProof/>
          </w:rPr>
          <w:fldChar w:fldCharType="end"/>
        </w:r>
      </w:del>
    </w:p>
    <w:p w14:paraId="090F94D5" w14:textId="15E0A928" w:rsidR="005B5EAD" w:rsidRPr="00785C54" w:rsidDel="00856058" w:rsidRDefault="004E0A69" w:rsidP="00785C54">
      <w:pPr>
        <w:pStyle w:val="TOC2"/>
        <w:rPr>
          <w:del w:id="2508" w:author="Ilkka Rinne" w:date="2022-09-06T15:55:00Z"/>
          <w:rFonts w:asciiTheme="minorHAnsi" w:eastAsiaTheme="minorEastAsia" w:hAnsiTheme="minorHAnsi"/>
          <w:b w:val="0"/>
          <w:noProof/>
          <w:lang w:val="sv-SE" w:eastAsia="sv-SE"/>
        </w:rPr>
      </w:pPr>
      <w:del w:id="2509" w:author="Ilkka Rinne" w:date="2022-09-06T15:55:00Z">
        <w:r w:rsidDel="00856058">
          <w:rPr>
            <w:b w:val="0"/>
          </w:rPr>
          <w:fldChar w:fldCharType="begin"/>
        </w:r>
        <w:r w:rsidDel="00856058">
          <w:delInstrText xml:space="preserve"> HYPERLINK \l "_Toc87620415" </w:delInstrText>
        </w:r>
        <w:r w:rsidDel="00856058">
          <w:rPr>
            <w:b w:val="0"/>
          </w:rPr>
          <w:fldChar w:fldCharType="separate"/>
        </w:r>
        <w:r w:rsidR="005B5EAD" w:rsidRPr="00785C54" w:rsidDel="00856058">
          <w:rPr>
            <w:rStyle w:val="Hyperlink"/>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35CD688D" w14:textId="6414BC77" w:rsidR="005B5EAD" w:rsidRPr="00785C54" w:rsidDel="00856058" w:rsidRDefault="004E0A69" w:rsidP="00785C54">
      <w:pPr>
        <w:pStyle w:val="TOC1"/>
        <w:rPr>
          <w:del w:id="2510" w:author="Ilkka Rinne" w:date="2022-09-06T15:55:00Z"/>
          <w:rFonts w:asciiTheme="minorHAnsi" w:eastAsiaTheme="minorEastAsia" w:hAnsiTheme="minorHAnsi"/>
          <w:b w:val="0"/>
          <w:noProof/>
          <w:lang w:val="sv-SE" w:eastAsia="sv-SE"/>
        </w:rPr>
      </w:pPr>
      <w:del w:id="2511" w:author="Ilkka Rinne" w:date="2022-09-06T15:55:00Z">
        <w:r w:rsidDel="00856058">
          <w:rPr>
            <w:b w:val="0"/>
          </w:rPr>
          <w:fldChar w:fldCharType="begin"/>
        </w:r>
        <w:r w:rsidDel="00856058">
          <w:delInstrText xml:space="preserve"> HYPERLINK \l "_Toc87620416" </w:delInstrText>
        </w:r>
        <w:r w:rsidDel="00856058">
          <w:rPr>
            <w:b w:val="0"/>
          </w:rPr>
          <w:fldChar w:fldCharType="separate"/>
        </w:r>
        <w:r w:rsidR="005B5EAD" w:rsidRPr="00785C54" w:rsidDel="00856058">
          <w:rPr>
            <w:rStyle w:val="Hyperlink"/>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Samples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2430B367" w14:textId="31B6387C" w:rsidR="005B5EAD" w:rsidRPr="00785C54" w:rsidDel="00856058" w:rsidRDefault="004E0A69" w:rsidP="00785C54">
      <w:pPr>
        <w:pStyle w:val="TOC2"/>
        <w:rPr>
          <w:del w:id="2512" w:author="Ilkka Rinne" w:date="2022-09-06T15:55:00Z"/>
          <w:rFonts w:asciiTheme="minorHAnsi" w:eastAsiaTheme="minorEastAsia" w:hAnsiTheme="minorHAnsi"/>
          <w:b w:val="0"/>
          <w:noProof/>
          <w:lang w:val="sv-SE" w:eastAsia="sv-SE"/>
        </w:rPr>
      </w:pPr>
      <w:del w:id="2513" w:author="Ilkka Rinne" w:date="2022-09-06T15:55:00Z">
        <w:r w:rsidDel="00856058">
          <w:rPr>
            <w:b w:val="0"/>
          </w:rPr>
          <w:fldChar w:fldCharType="begin"/>
        </w:r>
        <w:r w:rsidDel="00856058">
          <w:delInstrText xml:space="preserve"> HYPERLINK \l "_Toc87620417" </w:delInstrText>
        </w:r>
        <w:r w:rsidDel="00856058">
          <w:rPr>
            <w:b w:val="0"/>
          </w:rPr>
          <w:fldChar w:fldCharType="separate"/>
        </w:r>
        <w:r w:rsidR="005B5EAD" w:rsidRPr="00785C54" w:rsidDel="00856058">
          <w:rPr>
            <w:rStyle w:val="Hyperlink"/>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93</w:delText>
        </w:r>
        <w:r w:rsidR="005B5EAD" w:rsidRPr="00785C54" w:rsidDel="00856058">
          <w:rPr>
            <w:b w:val="0"/>
            <w:noProof/>
            <w:webHidden/>
          </w:rPr>
          <w:fldChar w:fldCharType="end"/>
        </w:r>
        <w:r w:rsidDel="00856058">
          <w:rPr>
            <w:b w:val="0"/>
            <w:noProof/>
          </w:rPr>
          <w:fldChar w:fldCharType="end"/>
        </w:r>
      </w:del>
    </w:p>
    <w:p w14:paraId="7B5F4983" w14:textId="03E63C23" w:rsidR="005B5EAD" w:rsidRPr="00785C54" w:rsidDel="00856058" w:rsidRDefault="004E0A69" w:rsidP="00785C54">
      <w:pPr>
        <w:pStyle w:val="TOC2"/>
        <w:rPr>
          <w:del w:id="2514" w:author="Ilkka Rinne" w:date="2022-09-06T15:55:00Z"/>
          <w:rFonts w:asciiTheme="minorHAnsi" w:eastAsiaTheme="minorEastAsia" w:hAnsiTheme="minorHAnsi"/>
          <w:b w:val="0"/>
          <w:noProof/>
          <w:lang w:val="sv-SE" w:eastAsia="sv-SE"/>
        </w:rPr>
      </w:pPr>
      <w:del w:id="2515" w:author="Ilkka Rinne" w:date="2022-09-06T15:55:00Z">
        <w:r w:rsidDel="00856058">
          <w:rPr>
            <w:b w:val="0"/>
          </w:rPr>
          <w:fldChar w:fldCharType="begin"/>
        </w:r>
        <w:r w:rsidDel="00856058">
          <w:delInstrText xml:space="preserve"> HYPERLINK \l "_Toc87620418" </w:delInstrText>
        </w:r>
        <w:r w:rsidDel="00856058">
          <w:rPr>
            <w:b w:val="0"/>
          </w:rPr>
          <w:fldChar w:fldCharType="separate"/>
        </w:r>
        <w:r w:rsidR="005B5EAD" w:rsidRPr="00785C54" w:rsidDel="00856058">
          <w:rPr>
            <w:rStyle w:val="Hyperlink"/>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94</w:delText>
        </w:r>
        <w:r w:rsidR="005B5EAD" w:rsidRPr="00785C54" w:rsidDel="00856058">
          <w:rPr>
            <w:b w:val="0"/>
            <w:noProof/>
            <w:webHidden/>
          </w:rPr>
          <w:fldChar w:fldCharType="end"/>
        </w:r>
        <w:r w:rsidDel="00856058">
          <w:rPr>
            <w:b w:val="0"/>
            <w:noProof/>
          </w:rPr>
          <w:fldChar w:fldCharType="end"/>
        </w:r>
      </w:del>
    </w:p>
    <w:p w14:paraId="1194114A" w14:textId="42903009" w:rsidR="005B5EAD" w:rsidRPr="00785C54" w:rsidDel="00856058" w:rsidRDefault="004E0A69" w:rsidP="00785C54">
      <w:pPr>
        <w:pStyle w:val="TOC2"/>
        <w:rPr>
          <w:del w:id="2516" w:author="Ilkka Rinne" w:date="2022-09-06T15:55:00Z"/>
          <w:rFonts w:asciiTheme="minorHAnsi" w:eastAsiaTheme="minorEastAsia" w:hAnsiTheme="minorHAnsi"/>
          <w:b w:val="0"/>
          <w:noProof/>
          <w:lang w:val="sv-SE" w:eastAsia="sv-SE"/>
        </w:rPr>
      </w:pPr>
      <w:del w:id="2517" w:author="Ilkka Rinne" w:date="2022-09-06T15:55:00Z">
        <w:r w:rsidDel="00856058">
          <w:rPr>
            <w:b w:val="0"/>
          </w:rPr>
          <w:fldChar w:fldCharType="begin"/>
        </w:r>
        <w:r w:rsidDel="00856058">
          <w:delInstrText xml:space="preserve"> HYPERLINK \l "_Toc87620419" </w:delInstrText>
        </w:r>
        <w:r w:rsidDel="00856058">
          <w:rPr>
            <w:b w:val="0"/>
          </w:rPr>
          <w:fldChar w:fldCharType="separate"/>
        </w:r>
        <w:r w:rsidR="005B5EAD" w:rsidRPr="00785C54" w:rsidDel="00856058">
          <w:rPr>
            <w:rStyle w:val="Hyperlink"/>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SpatialSample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_Toc87620419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95</w:delText>
        </w:r>
        <w:r w:rsidR="005B5EAD" w:rsidRPr="00785C54" w:rsidDel="00856058">
          <w:rPr>
            <w:b w:val="0"/>
            <w:noProof/>
            <w:webHidden/>
          </w:rPr>
          <w:fldChar w:fldCharType="end"/>
        </w:r>
        <w:r w:rsidDel="00856058">
          <w:rPr>
            <w:b w:val="0"/>
            <w:noProof/>
          </w:rPr>
          <w:fldChar w:fldCharType="end"/>
        </w:r>
      </w:del>
    </w:p>
    <w:p w14:paraId="78681088" w14:textId="242BCA7D" w:rsidR="005B5EAD" w:rsidRPr="00785C54" w:rsidDel="00856058" w:rsidRDefault="004E0A69" w:rsidP="00785C54">
      <w:pPr>
        <w:pStyle w:val="TOC2"/>
        <w:rPr>
          <w:del w:id="2518" w:author="Ilkka Rinne" w:date="2022-09-06T15:55:00Z"/>
          <w:rFonts w:asciiTheme="minorHAnsi" w:eastAsiaTheme="minorEastAsia" w:hAnsiTheme="minorHAnsi"/>
          <w:b w:val="0"/>
          <w:noProof/>
          <w:lang w:val="sv-SE" w:eastAsia="sv-SE"/>
        </w:rPr>
      </w:pPr>
      <w:del w:id="2519" w:author="Ilkka Rinne" w:date="2022-09-06T15:55:00Z">
        <w:r w:rsidDel="00856058">
          <w:rPr>
            <w:b w:val="0"/>
          </w:rPr>
          <w:fldChar w:fldCharType="begin"/>
        </w:r>
        <w:r w:rsidDel="00856058">
          <w:delInstrText xml:space="preserve"> HYPERLINK \l "_Toc87620420" </w:delInstrText>
        </w:r>
        <w:r w:rsidDel="00856058">
          <w:rPr>
            <w:b w:val="0"/>
          </w:rPr>
          <w:fldChar w:fldCharType="separate"/>
        </w:r>
        <w:r w:rsidR="005B5EAD" w:rsidRPr="00785C54" w:rsidDel="00856058">
          <w:rPr>
            <w:rStyle w:val="Hyperlink"/>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MaterialSample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97</w:delText>
        </w:r>
        <w:r w:rsidR="005B5EAD" w:rsidRPr="00785C54" w:rsidDel="00856058">
          <w:rPr>
            <w:b w:val="0"/>
            <w:noProof/>
            <w:webHidden/>
          </w:rPr>
          <w:fldChar w:fldCharType="end"/>
        </w:r>
        <w:r w:rsidDel="00856058">
          <w:rPr>
            <w:b w:val="0"/>
            <w:noProof/>
          </w:rPr>
          <w:fldChar w:fldCharType="end"/>
        </w:r>
      </w:del>
    </w:p>
    <w:p w14:paraId="4B4F2AA4" w14:textId="740F2088" w:rsidR="005B5EAD" w:rsidRPr="00785C54" w:rsidDel="00856058" w:rsidRDefault="004E0A69" w:rsidP="00785C54">
      <w:pPr>
        <w:pStyle w:val="TOC2"/>
        <w:rPr>
          <w:del w:id="2520" w:author="Ilkka Rinne" w:date="2022-09-06T15:55:00Z"/>
          <w:rFonts w:asciiTheme="minorHAnsi" w:eastAsiaTheme="minorEastAsia" w:hAnsiTheme="minorHAnsi"/>
          <w:b w:val="0"/>
          <w:noProof/>
          <w:lang w:val="sv-SE" w:eastAsia="sv-SE"/>
        </w:rPr>
      </w:pPr>
      <w:del w:id="2521" w:author="Ilkka Rinne" w:date="2022-09-06T15:55:00Z">
        <w:r w:rsidDel="00856058">
          <w:rPr>
            <w:b w:val="0"/>
          </w:rPr>
          <w:fldChar w:fldCharType="begin"/>
        </w:r>
        <w:r w:rsidDel="00856058">
          <w:delInstrText xml:space="preserve"> HYPERLINK \l "_Toc87620421" </w:delInstrText>
        </w:r>
        <w:r w:rsidDel="00856058">
          <w:rPr>
            <w:b w:val="0"/>
          </w:rPr>
          <w:fldChar w:fldCharType="separate"/>
        </w:r>
        <w:r w:rsidR="005B5EAD" w:rsidRPr="00785C54" w:rsidDel="00856058">
          <w:rPr>
            <w:rStyle w:val="Hyperlink"/>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StatisticalSample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99</w:delText>
        </w:r>
        <w:r w:rsidR="005B5EAD" w:rsidRPr="00785C54" w:rsidDel="00856058">
          <w:rPr>
            <w:b w:val="0"/>
            <w:noProof/>
            <w:webHidden/>
          </w:rPr>
          <w:fldChar w:fldCharType="end"/>
        </w:r>
        <w:r w:rsidDel="00856058">
          <w:rPr>
            <w:b w:val="0"/>
            <w:noProof/>
          </w:rPr>
          <w:fldChar w:fldCharType="end"/>
        </w:r>
      </w:del>
    </w:p>
    <w:p w14:paraId="3723AB86" w14:textId="24A70182" w:rsidR="005B5EAD" w:rsidRPr="00785C54" w:rsidDel="00856058" w:rsidRDefault="004E0A69" w:rsidP="00785C54">
      <w:pPr>
        <w:pStyle w:val="TOC2"/>
        <w:rPr>
          <w:del w:id="2522" w:author="Ilkka Rinne" w:date="2022-09-06T15:55:00Z"/>
          <w:rFonts w:asciiTheme="minorHAnsi" w:eastAsiaTheme="minorEastAsia" w:hAnsiTheme="minorHAnsi"/>
          <w:b w:val="0"/>
          <w:noProof/>
          <w:lang w:val="sv-SE" w:eastAsia="sv-SE"/>
        </w:rPr>
      </w:pPr>
      <w:del w:id="2523" w:author="Ilkka Rinne" w:date="2022-09-06T15:55:00Z">
        <w:r w:rsidDel="00856058">
          <w:rPr>
            <w:b w:val="0"/>
          </w:rPr>
          <w:fldChar w:fldCharType="begin"/>
        </w:r>
        <w:r w:rsidDel="00856058">
          <w:delInstrText xml:space="preserve"> HYPERLINK \l "_Toc87620422" </w:delInstrText>
        </w:r>
        <w:r w:rsidDel="00856058">
          <w:rPr>
            <w:b w:val="0"/>
          </w:rPr>
          <w:fldChar w:fldCharType="separate"/>
        </w:r>
        <w:r w:rsidR="005B5EAD" w:rsidRPr="00785C54" w:rsidDel="00856058">
          <w:rPr>
            <w:rStyle w:val="Hyperlink"/>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100</w:delText>
        </w:r>
        <w:r w:rsidR="005B5EAD" w:rsidRPr="00785C54" w:rsidDel="00856058">
          <w:rPr>
            <w:b w:val="0"/>
            <w:noProof/>
            <w:webHidden/>
          </w:rPr>
          <w:fldChar w:fldCharType="end"/>
        </w:r>
        <w:r w:rsidDel="00856058">
          <w:rPr>
            <w:b w:val="0"/>
            <w:noProof/>
          </w:rPr>
          <w:fldChar w:fldCharType="end"/>
        </w:r>
      </w:del>
    </w:p>
    <w:p w14:paraId="6E77F444" w14:textId="76741383" w:rsidR="005B5EAD" w:rsidRPr="00785C54" w:rsidDel="00856058" w:rsidRDefault="004E0A69" w:rsidP="00785C54">
      <w:pPr>
        <w:pStyle w:val="TOC2"/>
        <w:rPr>
          <w:del w:id="2524" w:author="Ilkka Rinne" w:date="2022-09-06T15:55:00Z"/>
          <w:rFonts w:asciiTheme="minorHAnsi" w:eastAsiaTheme="minorEastAsia" w:hAnsiTheme="minorHAnsi"/>
          <w:b w:val="0"/>
          <w:noProof/>
          <w:lang w:val="sv-SE" w:eastAsia="sv-SE"/>
        </w:rPr>
      </w:pPr>
      <w:del w:id="2525" w:author="Ilkka Rinne" w:date="2022-09-06T15:55:00Z">
        <w:r w:rsidDel="00856058">
          <w:rPr>
            <w:b w:val="0"/>
          </w:rPr>
          <w:fldChar w:fldCharType="begin"/>
        </w:r>
        <w:r w:rsidDel="00856058">
          <w:delInstrText xml:space="preserve"> HYPERLINK \l "_Toc87620423" </w:delInstrText>
        </w:r>
        <w:r w:rsidDel="00856058">
          <w:rPr>
            <w:b w:val="0"/>
          </w:rPr>
          <w:fldChar w:fldCharType="separate"/>
        </w:r>
        <w:r w:rsidR="005B5EAD" w:rsidRPr="00785C54" w:rsidDel="00856058">
          <w:rPr>
            <w:rStyle w:val="Hyperlink"/>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101</w:delText>
        </w:r>
        <w:r w:rsidR="005B5EAD" w:rsidRPr="00785C54" w:rsidDel="00856058">
          <w:rPr>
            <w:b w:val="0"/>
            <w:noProof/>
            <w:webHidden/>
          </w:rPr>
          <w:fldChar w:fldCharType="end"/>
        </w:r>
        <w:r w:rsidDel="00856058">
          <w:rPr>
            <w:b w:val="0"/>
            <w:noProof/>
          </w:rPr>
          <w:fldChar w:fldCharType="end"/>
        </w:r>
      </w:del>
    </w:p>
    <w:p w14:paraId="0AE2C493" w14:textId="378A290B" w:rsidR="005B5EAD" w:rsidRPr="00785C54" w:rsidDel="00856058" w:rsidRDefault="004E0A69" w:rsidP="00785C54">
      <w:pPr>
        <w:pStyle w:val="TOC2"/>
        <w:rPr>
          <w:del w:id="2526" w:author="Ilkka Rinne" w:date="2022-09-06T15:55:00Z"/>
          <w:rFonts w:asciiTheme="minorHAnsi" w:eastAsiaTheme="minorEastAsia" w:hAnsiTheme="minorHAnsi"/>
          <w:b w:val="0"/>
          <w:noProof/>
          <w:lang w:val="sv-SE" w:eastAsia="sv-SE"/>
        </w:rPr>
      </w:pPr>
      <w:del w:id="2527" w:author="Ilkka Rinne" w:date="2022-09-06T15:55:00Z">
        <w:r w:rsidDel="00856058">
          <w:rPr>
            <w:b w:val="0"/>
          </w:rPr>
          <w:fldChar w:fldCharType="begin"/>
        </w:r>
        <w:r w:rsidDel="00856058">
          <w:delInstrText xml:space="preserve"> HYPERLINK \l "_Toc87620424" </w:delInstrText>
        </w:r>
        <w:r w:rsidDel="00856058">
          <w:rPr>
            <w:b w:val="0"/>
          </w:rPr>
          <w:fldChar w:fldCharType="separate"/>
        </w:r>
        <w:r w:rsidR="005B5EAD" w:rsidRPr="00785C54" w:rsidDel="00856058">
          <w:rPr>
            <w:rStyle w:val="Hyperlink"/>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102</w:delText>
        </w:r>
        <w:r w:rsidR="005B5EAD" w:rsidRPr="00785C54" w:rsidDel="00856058">
          <w:rPr>
            <w:b w:val="0"/>
            <w:noProof/>
            <w:webHidden/>
          </w:rPr>
          <w:fldChar w:fldCharType="end"/>
        </w:r>
        <w:r w:rsidDel="00856058">
          <w:rPr>
            <w:b w:val="0"/>
            <w:noProof/>
          </w:rPr>
          <w:fldChar w:fldCharType="end"/>
        </w:r>
      </w:del>
    </w:p>
    <w:p w14:paraId="389BF639" w14:textId="3FF1C28A" w:rsidR="005B5EAD" w:rsidRPr="00785C54" w:rsidDel="00856058" w:rsidRDefault="004E0A69" w:rsidP="00785C54">
      <w:pPr>
        <w:pStyle w:val="TOC2"/>
        <w:rPr>
          <w:del w:id="2528" w:author="Ilkka Rinne" w:date="2022-09-06T15:55:00Z"/>
          <w:rFonts w:asciiTheme="minorHAnsi" w:eastAsiaTheme="minorEastAsia" w:hAnsiTheme="minorHAnsi"/>
          <w:b w:val="0"/>
          <w:noProof/>
          <w:lang w:val="sv-SE" w:eastAsia="sv-SE"/>
        </w:rPr>
      </w:pPr>
      <w:del w:id="2529" w:author="Ilkka Rinne" w:date="2022-09-06T15:55:00Z">
        <w:r w:rsidDel="00856058">
          <w:rPr>
            <w:b w:val="0"/>
          </w:rPr>
          <w:fldChar w:fldCharType="begin"/>
        </w:r>
        <w:r w:rsidDel="00856058">
          <w:delInstrText xml:space="preserve"> HYPERLINK \l "_Toc87620425" </w:delInstrText>
        </w:r>
        <w:r w:rsidDel="00856058">
          <w:rPr>
            <w:b w:val="0"/>
          </w:rPr>
          <w:fldChar w:fldCharType="separate"/>
        </w:r>
        <w:r w:rsidR="005B5EAD" w:rsidRPr="00785C54" w:rsidDel="00856058">
          <w:rPr>
            <w:rStyle w:val="Hyperlink"/>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103</w:delText>
        </w:r>
        <w:r w:rsidR="005B5EAD" w:rsidRPr="00785C54" w:rsidDel="00856058">
          <w:rPr>
            <w:b w:val="0"/>
            <w:noProof/>
            <w:webHidden/>
          </w:rPr>
          <w:fldChar w:fldCharType="end"/>
        </w:r>
        <w:r w:rsidDel="00856058">
          <w:rPr>
            <w:b w:val="0"/>
            <w:noProof/>
          </w:rPr>
          <w:fldChar w:fldCharType="end"/>
        </w:r>
      </w:del>
    </w:p>
    <w:p w14:paraId="5241B2BC" w14:textId="75A77B08" w:rsidR="005B5EAD" w:rsidRPr="00785C54" w:rsidDel="00856058" w:rsidRDefault="004E0A69" w:rsidP="00785C54">
      <w:pPr>
        <w:pStyle w:val="TOC2"/>
        <w:rPr>
          <w:del w:id="2530" w:author="Ilkka Rinne" w:date="2022-09-06T15:55:00Z"/>
          <w:rFonts w:asciiTheme="minorHAnsi" w:eastAsiaTheme="minorEastAsia" w:hAnsiTheme="minorHAnsi"/>
          <w:b w:val="0"/>
          <w:noProof/>
          <w:lang w:val="sv-SE" w:eastAsia="sv-SE"/>
        </w:rPr>
      </w:pPr>
      <w:del w:id="2531" w:author="Ilkka Rinne" w:date="2022-09-06T15:55:00Z">
        <w:r w:rsidDel="00856058">
          <w:rPr>
            <w:b w:val="0"/>
          </w:rPr>
          <w:fldChar w:fldCharType="begin"/>
        </w:r>
        <w:r w:rsidDel="00856058">
          <w:delInstrText xml:space="preserve"> HYPERLINK \l "_Toc87620426" </w:delInstrText>
        </w:r>
        <w:r w:rsidDel="00856058">
          <w:rPr>
            <w:b w:val="0"/>
          </w:rPr>
          <w:fldChar w:fldCharType="separate"/>
        </w:r>
        <w:r w:rsidR="005B5EAD" w:rsidRPr="00785C54" w:rsidDel="00856058">
          <w:rPr>
            <w:rStyle w:val="Hyperlink"/>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104</w:delText>
        </w:r>
        <w:r w:rsidR="005B5EAD" w:rsidRPr="00785C54" w:rsidDel="00856058">
          <w:rPr>
            <w:b w:val="0"/>
            <w:noProof/>
            <w:webHidden/>
          </w:rPr>
          <w:fldChar w:fldCharType="end"/>
        </w:r>
        <w:r w:rsidDel="00856058">
          <w:rPr>
            <w:b w:val="0"/>
            <w:noProof/>
          </w:rPr>
          <w:fldChar w:fldCharType="end"/>
        </w:r>
      </w:del>
    </w:p>
    <w:p w14:paraId="3D72C1D2" w14:textId="2EF17853" w:rsidR="005B5EAD" w:rsidRPr="00785C54" w:rsidDel="00856058" w:rsidRDefault="004E0A69" w:rsidP="00785C54">
      <w:pPr>
        <w:pStyle w:val="TOC2"/>
        <w:rPr>
          <w:del w:id="2532" w:author="Ilkka Rinne" w:date="2022-09-06T15:55:00Z"/>
          <w:rFonts w:asciiTheme="minorHAnsi" w:eastAsiaTheme="minorEastAsia" w:hAnsiTheme="minorHAnsi"/>
          <w:b w:val="0"/>
          <w:noProof/>
          <w:lang w:val="sv-SE" w:eastAsia="sv-SE"/>
        </w:rPr>
      </w:pPr>
      <w:del w:id="2533" w:author="Ilkka Rinne" w:date="2022-09-06T15:55:00Z">
        <w:r w:rsidDel="00856058">
          <w:rPr>
            <w:b w:val="0"/>
          </w:rPr>
          <w:fldChar w:fldCharType="begin"/>
        </w:r>
        <w:r w:rsidDel="00856058">
          <w:delInstrText xml:space="preserve"> HYPERLINK \l "_Toc87620427" </w:delInstrText>
        </w:r>
        <w:r w:rsidDel="00856058">
          <w:rPr>
            <w:b w:val="0"/>
          </w:rPr>
          <w:fldChar w:fldCharType="separate"/>
        </w:r>
        <w:r w:rsidR="005B5EAD" w:rsidRPr="00785C54" w:rsidDel="00856058">
          <w:rPr>
            <w:rStyle w:val="Hyperlink"/>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SampleCollection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_Toc87620427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105</w:delText>
        </w:r>
        <w:r w:rsidR="005B5EAD" w:rsidRPr="00785C54" w:rsidDel="00856058">
          <w:rPr>
            <w:b w:val="0"/>
            <w:noProof/>
            <w:webHidden/>
          </w:rPr>
          <w:fldChar w:fldCharType="end"/>
        </w:r>
        <w:r w:rsidDel="00856058">
          <w:rPr>
            <w:b w:val="0"/>
            <w:noProof/>
          </w:rPr>
          <w:fldChar w:fldCharType="end"/>
        </w:r>
      </w:del>
    </w:p>
    <w:p w14:paraId="768261DD" w14:textId="3C4200BC" w:rsidR="005B5EAD" w:rsidRPr="00785C54" w:rsidDel="00856058" w:rsidRDefault="004E0A69" w:rsidP="00785C54">
      <w:pPr>
        <w:pStyle w:val="TOC2"/>
        <w:rPr>
          <w:del w:id="2534" w:author="Ilkka Rinne" w:date="2022-09-06T15:55:00Z"/>
          <w:rFonts w:asciiTheme="minorHAnsi" w:eastAsiaTheme="minorEastAsia" w:hAnsiTheme="minorHAnsi"/>
          <w:b w:val="0"/>
          <w:noProof/>
          <w:lang w:val="sv-SE" w:eastAsia="sv-SE"/>
        </w:rPr>
      </w:pPr>
      <w:del w:id="2535" w:author="Ilkka Rinne" w:date="2022-09-06T15:55:00Z">
        <w:r w:rsidDel="00856058">
          <w:rPr>
            <w:b w:val="0"/>
          </w:rPr>
          <w:fldChar w:fldCharType="begin"/>
        </w:r>
        <w:r w:rsidDel="00856058">
          <w:delInstrText xml:space="preserve"> HYPERLINK \l "_Toc87620428" </w:delInstrText>
        </w:r>
        <w:r w:rsidDel="00856058">
          <w:rPr>
            <w:b w:val="0"/>
          </w:rPr>
          <w:fldChar w:fldCharType="separate"/>
        </w:r>
        <w:r w:rsidR="005B5EAD" w:rsidRPr="00785C54" w:rsidDel="00856058">
          <w:rPr>
            <w:rStyle w:val="Hyperlink"/>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PhysicalDimension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_Toc87620428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107</w:delText>
        </w:r>
        <w:r w:rsidR="005B5EAD" w:rsidRPr="00785C54" w:rsidDel="00856058">
          <w:rPr>
            <w:b w:val="0"/>
            <w:noProof/>
            <w:webHidden/>
          </w:rPr>
          <w:fldChar w:fldCharType="end"/>
        </w:r>
        <w:r w:rsidDel="00856058">
          <w:rPr>
            <w:b w:val="0"/>
            <w:noProof/>
          </w:rPr>
          <w:fldChar w:fldCharType="end"/>
        </w:r>
      </w:del>
    </w:p>
    <w:p w14:paraId="02F14D8E" w14:textId="1FF92E82" w:rsidR="005B5EAD" w:rsidRPr="00785C54" w:rsidDel="00856058" w:rsidRDefault="004E0A69" w:rsidP="00785C54">
      <w:pPr>
        <w:pStyle w:val="TOC2"/>
        <w:rPr>
          <w:del w:id="2536" w:author="Ilkka Rinne" w:date="2022-09-06T15:55:00Z"/>
          <w:rFonts w:asciiTheme="minorHAnsi" w:eastAsiaTheme="minorEastAsia" w:hAnsiTheme="minorHAnsi"/>
          <w:b w:val="0"/>
          <w:noProof/>
          <w:lang w:val="sv-SE" w:eastAsia="sv-SE"/>
        </w:rPr>
      </w:pPr>
      <w:del w:id="2537" w:author="Ilkka Rinne" w:date="2022-09-06T15:55:00Z">
        <w:r w:rsidDel="00856058">
          <w:rPr>
            <w:b w:val="0"/>
          </w:rPr>
          <w:fldChar w:fldCharType="begin"/>
        </w:r>
        <w:r w:rsidDel="00856058">
          <w:delInstrText xml:space="preserve"> HYPERLINK \l "_Toc87620429" </w:delInstrText>
        </w:r>
        <w:r w:rsidDel="00856058">
          <w:rPr>
            <w:b w:val="0"/>
          </w:rPr>
          <w:fldChar w:fldCharType="separate"/>
        </w:r>
        <w:r w:rsidR="005B5EAD" w:rsidRPr="00785C54" w:rsidDel="00856058">
          <w:rPr>
            <w:rStyle w:val="Hyperlink"/>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NamedLocation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_Toc87620429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108</w:delText>
        </w:r>
        <w:r w:rsidR="005B5EAD" w:rsidRPr="00785C54" w:rsidDel="00856058">
          <w:rPr>
            <w:b w:val="0"/>
            <w:noProof/>
            <w:webHidden/>
          </w:rPr>
          <w:fldChar w:fldCharType="end"/>
        </w:r>
        <w:r w:rsidDel="00856058">
          <w:rPr>
            <w:b w:val="0"/>
            <w:noProof/>
          </w:rPr>
          <w:fldChar w:fldCharType="end"/>
        </w:r>
      </w:del>
    </w:p>
    <w:p w14:paraId="7E38F435" w14:textId="4719FFAE" w:rsidR="005B5EAD" w:rsidRPr="00785C54" w:rsidDel="00856058" w:rsidRDefault="004E0A69" w:rsidP="00785C54">
      <w:pPr>
        <w:pStyle w:val="TOC2"/>
        <w:rPr>
          <w:del w:id="2538" w:author="Ilkka Rinne" w:date="2022-09-06T15:55:00Z"/>
          <w:rFonts w:asciiTheme="minorHAnsi" w:eastAsiaTheme="minorEastAsia" w:hAnsiTheme="minorHAnsi"/>
          <w:b w:val="0"/>
          <w:noProof/>
          <w:lang w:val="sv-SE" w:eastAsia="sv-SE"/>
        </w:rPr>
      </w:pPr>
      <w:del w:id="2539" w:author="Ilkka Rinne" w:date="2022-09-06T15:55:00Z">
        <w:r w:rsidDel="00856058">
          <w:rPr>
            <w:b w:val="0"/>
          </w:rPr>
          <w:fldChar w:fldCharType="begin"/>
        </w:r>
        <w:r w:rsidDel="00856058">
          <w:delInstrText xml:space="preserve"> HYPERLINK \l "_Toc87620430" </w:delInstrText>
        </w:r>
        <w:r w:rsidDel="00856058">
          <w:rPr>
            <w:b w:val="0"/>
          </w:rPr>
          <w:fldChar w:fldCharType="separate"/>
        </w:r>
        <w:r w:rsidR="005B5EAD" w:rsidRPr="00785C54" w:rsidDel="00856058">
          <w:rPr>
            <w:rStyle w:val="Hyperlink"/>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StatisticalClassification</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_Toc87620430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109</w:delText>
        </w:r>
        <w:r w:rsidR="005B5EAD" w:rsidRPr="00785C54" w:rsidDel="00856058">
          <w:rPr>
            <w:b w:val="0"/>
            <w:noProof/>
            <w:webHidden/>
          </w:rPr>
          <w:fldChar w:fldCharType="end"/>
        </w:r>
        <w:r w:rsidDel="00856058">
          <w:rPr>
            <w:b w:val="0"/>
            <w:noProof/>
          </w:rPr>
          <w:fldChar w:fldCharType="end"/>
        </w:r>
      </w:del>
    </w:p>
    <w:p w14:paraId="69FD9B3A" w14:textId="36D46ADF" w:rsidR="005B5EAD" w:rsidRPr="00785C54" w:rsidDel="00856058" w:rsidRDefault="004E0A69" w:rsidP="00785C54">
      <w:pPr>
        <w:pStyle w:val="TOC2"/>
        <w:rPr>
          <w:del w:id="2540" w:author="Ilkka Rinne" w:date="2022-09-06T15:55:00Z"/>
          <w:rFonts w:asciiTheme="minorHAnsi" w:eastAsiaTheme="minorEastAsia" w:hAnsiTheme="minorHAnsi"/>
          <w:b w:val="0"/>
          <w:noProof/>
          <w:lang w:val="sv-SE" w:eastAsia="sv-SE"/>
        </w:rPr>
      </w:pPr>
      <w:del w:id="2541" w:author="Ilkka Rinne" w:date="2022-09-06T15:55:00Z">
        <w:r w:rsidDel="00856058">
          <w:rPr>
            <w:b w:val="0"/>
          </w:rPr>
          <w:fldChar w:fldCharType="begin"/>
        </w:r>
        <w:r w:rsidDel="00856058">
          <w:delInstrText xml:space="preserve"> HYPERLINK \l "_Toc87620431" </w:delInstrText>
        </w:r>
        <w:r w:rsidDel="00856058">
          <w:rPr>
            <w:b w:val="0"/>
          </w:rPr>
          <w:fldChar w:fldCharType="separate"/>
        </w:r>
        <w:r w:rsidR="005B5EAD" w:rsidRPr="00785C54" w:rsidDel="00856058">
          <w:rPr>
            <w:rStyle w:val="Hyperlink"/>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_Toc87620431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110</w:delText>
        </w:r>
        <w:r w:rsidR="005B5EAD" w:rsidRPr="00785C54" w:rsidDel="00856058">
          <w:rPr>
            <w:b w:val="0"/>
            <w:noProof/>
            <w:webHidden/>
          </w:rPr>
          <w:fldChar w:fldCharType="end"/>
        </w:r>
        <w:r w:rsidDel="00856058">
          <w:rPr>
            <w:b w:val="0"/>
            <w:noProof/>
          </w:rPr>
          <w:fldChar w:fldCharType="end"/>
        </w:r>
      </w:del>
    </w:p>
    <w:p w14:paraId="4138E84C" w14:textId="7469A66B" w:rsidR="005B5EAD" w:rsidRPr="00785C54" w:rsidDel="00856058" w:rsidRDefault="004E0A69" w:rsidP="00785C54">
      <w:pPr>
        <w:pStyle w:val="TOC1"/>
        <w:rPr>
          <w:del w:id="2542" w:author="Ilkka Rinne" w:date="2022-09-06T15:55:00Z"/>
          <w:rFonts w:asciiTheme="minorHAnsi" w:eastAsiaTheme="minorEastAsia" w:hAnsiTheme="minorHAnsi"/>
          <w:b w:val="0"/>
          <w:noProof/>
          <w:lang w:val="sv-SE" w:eastAsia="sv-SE"/>
        </w:rPr>
      </w:pPr>
      <w:del w:id="2543" w:author="Ilkka Rinne" w:date="2022-09-06T15:55:00Z">
        <w:r w:rsidDel="00856058">
          <w:rPr>
            <w:b w:val="0"/>
          </w:rPr>
          <w:fldChar w:fldCharType="begin"/>
        </w:r>
        <w:r w:rsidDel="00856058">
          <w:delInstrText xml:space="preserve"> HYPERLINK \l "_Toc87620432" </w:delInstrText>
        </w:r>
        <w:r w:rsidDel="00856058">
          <w:rPr>
            <w:b w:val="0"/>
          </w:rPr>
          <w:fldChar w:fldCharType="separate"/>
        </w:r>
        <w:r w:rsidR="005B5EAD" w:rsidRPr="00785C54" w:rsidDel="00856058">
          <w:rPr>
            <w:rStyle w:val="Hyperlink"/>
            <w:noProof/>
            <w:lang w:eastAsia="en-US"/>
          </w:rPr>
          <w:delText>Annex A (normative) Abstract Test Suite</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_Toc87620432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112</w:delText>
        </w:r>
        <w:r w:rsidR="005B5EAD" w:rsidRPr="00785C54" w:rsidDel="00856058">
          <w:rPr>
            <w:b w:val="0"/>
            <w:noProof/>
            <w:webHidden/>
          </w:rPr>
          <w:fldChar w:fldCharType="end"/>
        </w:r>
        <w:r w:rsidDel="00856058">
          <w:rPr>
            <w:b w:val="0"/>
            <w:noProof/>
          </w:rPr>
          <w:fldChar w:fldCharType="end"/>
        </w:r>
      </w:del>
    </w:p>
    <w:p w14:paraId="3F34787C" w14:textId="17BD1AF8" w:rsidR="005B5EAD" w:rsidRPr="00785C54" w:rsidDel="00856058" w:rsidRDefault="004E0A69" w:rsidP="00785C54">
      <w:pPr>
        <w:pStyle w:val="TOC1"/>
        <w:rPr>
          <w:del w:id="2544" w:author="Ilkka Rinne" w:date="2022-09-06T15:55:00Z"/>
          <w:rFonts w:asciiTheme="minorHAnsi" w:eastAsiaTheme="minorEastAsia" w:hAnsiTheme="minorHAnsi"/>
          <w:b w:val="0"/>
          <w:noProof/>
          <w:lang w:val="sv-SE" w:eastAsia="sv-SE"/>
        </w:rPr>
      </w:pPr>
      <w:del w:id="2545" w:author="Ilkka Rinne" w:date="2022-09-06T15:55:00Z">
        <w:r w:rsidDel="00856058">
          <w:rPr>
            <w:b w:val="0"/>
          </w:rPr>
          <w:fldChar w:fldCharType="begin"/>
        </w:r>
        <w:r w:rsidDel="00856058">
          <w:delInstrText xml:space="preserve"> HYPERLINK \l "_Toc87620433" </w:delInstrText>
        </w:r>
        <w:r w:rsidDel="00856058">
          <w:rPr>
            <w:b w:val="0"/>
          </w:rPr>
          <w:fldChar w:fldCharType="separate"/>
        </w:r>
        <w:r w:rsidR="005B5EAD" w:rsidRPr="00785C54" w:rsidDel="00856058">
          <w:rPr>
            <w:rStyle w:val="Hyperlink"/>
            <w:noProof/>
            <w:lang w:eastAsia="en-US"/>
          </w:rPr>
          <w:delText>Annex B (informative) Common usage of OMS concepts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_Toc87620433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126</w:delText>
        </w:r>
        <w:r w:rsidR="005B5EAD" w:rsidRPr="00785C54" w:rsidDel="00856058">
          <w:rPr>
            <w:b w:val="0"/>
            <w:noProof/>
            <w:webHidden/>
          </w:rPr>
          <w:fldChar w:fldCharType="end"/>
        </w:r>
        <w:r w:rsidDel="00856058">
          <w:rPr>
            <w:b w:val="0"/>
            <w:noProof/>
          </w:rPr>
          <w:fldChar w:fldCharType="end"/>
        </w:r>
      </w:del>
    </w:p>
    <w:p w14:paraId="5AFF14D2" w14:textId="3B2DE9F2" w:rsidR="005B5EAD" w:rsidRPr="00785C54" w:rsidDel="00856058" w:rsidRDefault="004E0A69" w:rsidP="00785C54">
      <w:pPr>
        <w:pStyle w:val="TOC1"/>
        <w:rPr>
          <w:del w:id="2546" w:author="Ilkka Rinne" w:date="2022-09-06T15:55:00Z"/>
          <w:rFonts w:asciiTheme="minorHAnsi" w:eastAsiaTheme="minorEastAsia" w:hAnsiTheme="minorHAnsi"/>
          <w:b w:val="0"/>
          <w:noProof/>
          <w:lang w:val="sv-SE" w:eastAsia="sv-SE"/>
        </w:rPr>
      </w:pPr>
      <w:del w:id="2547" w:author="Ilkka Rinne" w:date="2022-09-06T15:55:00Z">
        <w:r w:rsidDel="00856058">
          <w:rPr>
            <w:b w:val="0"/>
          </w:rPr>
          <w:fldChar w:fldCharType="begin"/>
        </w:r>
        <w:r w:rsidDel="00856058">
          <w:delInstrText xml:space="preserve"> HYPERLINK \l "_Toc87620434" </w:delInstrText>
        </w:r>
        <w:r w:rsidDel="00856058">
          <w:rPr>
            <w:b w:val="0"/>
          </w:rPr>
          <w:fldChar w:fldCharType="separate"/>
        </w:r>
        <w:r w:rsidR="005B5EAD" w:rsidRPr="00785C54" w:rsidDel="00856058">
          <w:rPr>
            <w:rStyle w:val="Hyperlink"/>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_Toc87620434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131</w:delText>
        </w:r>
        <w:r w:rsidR="005B5EAD" w:rsidRPr="00785C54" w:rsidDel="00856058">
          <w:rPr>
            <w:b w:val="0"/>
            <w:noProof/>
            <w:webHidden/>
          </w:rPr>
          <w:fldChar w:fldCharType="end"/>
        </w:r>
        <w:r w:rsidDel="00856058">
          <w:rPr>
            <w:b w:val="0"/>
            <w:noProof/>
          </w:rPr>
          <w:fldChar w:fldCharType="end"/>
        </w:r>
      </w:del>
    </w:p>
    <w:p w14:paraId="06CEAC16" w14:textId="3551C393" w:rsidR="005B5EAD" w:rsidRPr="00785C54" w:rsidDel="00856058" w:rsidRDefault="004E0A69" w:rsidP="00785C54">
      <w:pPr>
        <w:pStyle w:val="TOC1"/>
        <w:rPr>
          <w:del w:id="2548" w:author="Ilkka Rinne" w:date="2022-09-06T15:55:00Z"/>
          <w:rFonts w:asciiTheme="minorHAnsi" w:eastAsiaTheme="minorEastAsia" w:hAnsiTheme="minorHAnsi"/>
          <w:b w:val="0"/>
          <w:noProof/>
          <w:lang w:val="sv-SE" w:eastAsia="sv-SE"/>
        </w:rPr>
      </w:pPr>
      <w:del w:id="2549" w:author="Ilkka Rinne" w:date="2022-09-06T15:55:00Z">
        <w:r w:rsidDel="00856058">
          <w:rPr>
            <w:b w:val="0"/>
          </w:rPr>
          <w:fldChar w:fldCharType="begin"/>
        </w:r>
        <w:r w:rsidDel="00856058">
          <w:delInstrText xml:space="preserve"> HYPERLINK \l "_Toc87620435" </w:delInstrText>
        </w:r>
        <w:r w:rsidDel="00856058">
          <w:rPr>
            <w:b w:val="0"/>
          </w:rPr>
          <w:fldChar w:fldCharType="separate"/>
        </w:r>
        <w:r w:rsidR="005B5EAD" w:rsidRPr="00785C54" w:rsidDel="00856058">
          <w:rPr>
            <w:rStyle w:val="Hyperlink"/>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_Toc87620435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149</w:delText>
        </w:r>
        <w:r w:rsidR="005B5EAD" w:rsidRPr="00785C54" w:rsidDel="00856058">
          <w:rPr>
            <w:b w:val="0"/>
            <w:noProof/>
            <w:webHidden/>
          </w:rPr>
          <w:fldChar w:fldCharType="end"/>
        </w:r>
        <w:r w:rsidDel="00856058">
          <w:rPr>
            <w:b w:val="0"/>
            <w:noProof/>
          </w:rPr>
          <w:fldChar w:fldCharType="end"/>
        </w:r>
      </w:del>
    </w:p>
    <w:p w14:paraId="41AC7BC5" w14:textId="4276FBBF" w:rsidR="005B5EAD" w:rsidRPr="00785C54" w:rsidDel="00856058" w:rsidRDefault="004E0A69" w:rsidP="00785C54">
      <w:pPr>
        <w:pStyle w:val="TOC1"/>
        <w:rPr>
          <w:del w:id="2550" w:author="Ilkka Rinne" w:date="2022-09-06T15:55:00Z"/>
          <w:rFonts w:asciiTheme="minorHAnsi" w:eastAsiaTheme="minorEastAsia" w:hAnsiTheme="minorHAnsi"/>
          <w:b w:val="0"/>
          <w:noProof/>
          <w:lang w:val="sv-SE" w:eastAsia="sv-SE"/>
        </w:rPr>
      </w:pPr>
      <w:del w:id="2551" w:author="Ilkka Rinne" w:date="2022-09-06T15:55:00Z">
        <w:r w:rsidDel="00856058">
          <w:rPr>
            <w:b w:val="0"/>
          </w:rPr>
          <w:fldChar w:fldCharType="begin"/>
        </w:r>
        <w:r w:rsidDel="00856058">
          <w:delInstrText xml:space="preserve"> HYPERLINK \l "_Toc87620436" </w:delInstrText>
        </w:r>
        <w:r w:rsidDel="00856058">
          <w:rPr>
            <w:b w:val="0"/>
          </w:rPr>
          <w:fldChar w:fldCharType="separate"/>
        </w:r>
        <w:r w:rsidR="005B5EAD" w:rsidRPr="00785C54" w:rsidDel="00856058">
          <w:rPr>
            <w:rStyle w:val="Hyperlink"/>
            <w:noProof/>
            <w:lang w:eastAsia="en-US"/>
          </w:rPr>
          <w:delText>Bibliography</w:delText>
        </w:r>
        <w:r w:rsidR="005B5EAD" w:rsidRPr="00785C54" w:rsidDel="00856058">
          <w:rPr>
            <w:noProof/>
            <w:webHidden/>
          </w:rPr>
          <w:tab/>
        </w:r>
        <w:r w:rsidR="005B5EAD" w:rsidRPr="00785C54" w:rsidDel="00856058">
          <w:rPr>
            <w:b w:val="0"/>
            <w:noProof/>
            <w:webHidden/>
          </w:rPr>
          <w:fldChar w:fldCharType="begin" w:fldLock="1"/>
        </w:r>
        <w:r w:rsidR="005B5EAD" w:rsidRPr="00785C54" w:rsidDel="00856058">
          <w:rPr>
            <w:noProof/>
            <w:webHidden/>
          </w:rPr>
          <w:delInstrText xml:space="preserve"> PAGEREF _Toc87620436 \h </w:delInstrText>
        </w:r>
        <w:r w:rsidR="005B5EAD" w:rsidRPr="00785C54" w:rsidDel="00856058">
          <w:rPr>
            <w:b w:val="0"/>
            <w:noProof/>
            <w:webHidden/>
          </w:rPr>
        </w:r>
        <w:r w:rsidR="005B5EAD" w:rsidRPr="00785C54" w:rsidDel="00856058">
          <w:rPr>
            <w:b w:val="0"/>
            <w:noProof/>
            <w:webHidden/>
          </w:rPr>
          <w:fldChar w:fldCharType="separate"/>
        </w:r>
        <w:r w:rsidR="005B5EAD" w:rsidRPr="00785C54" w:rsidDel="00856058">
          <w:rPr>
            <w:noProof/>
            <w:webHidden/>
          </w:rPr>
          <w:delText>157</w:delText>
        </w:r>
        <w:r w:rsidR="005B5EAD" w:rsidRPr="00785C54" w:rsidDel="00856058">
          <w:rPr>
            <w:b w:val="0"/>
            <w:noProof/>
            <w:webHidden/>
          </w:rPr>
          <w:fldChar w:fldCharType="end"/>
        </w:r>
        <w:r w:rsidDel="00856058">
          <w:rPr>
            <w:b w:val="0"/>
            <w:noProof/>
          </w:rPr>
          <w:fldChar w:fldCharType="end"/>
        </w:r>
      </w:del>
    </w:p>
    <w:p w14:paraId="1114FBC0" w14:textId="6AD12205" w:rsidR="005B5EAD" w:rsidRPr="00785C54" w:rsidDel="00856058" w:rsidRDefault="005B5EAD" w:rsidP="00785C54">
      <w:pPr>
        <w:pStyle w:val="TOC1"/>
        <w:autoSpaceDE w:val="0"/>
        <w:autoSpaceDN w:val="0"/>
        <w:adjustRightInd w:val="0"/>
        <w:rPr>
          <w:del w:id="2552" w:author="Ilkka Rinne" w:date="2022-09-06T15:55:00Z"/>
          <w:rFonts w:eastAsia="Times New Roman"/>
          <w:szCs w:val="24"/>
        </w:rPr>
      </w:pPr>
      <w:del w:id="2553" w:author="Ilkka Rinne" w:date="2022-09-06T15:55:00Z">
        <w:r w:rsidRPr="00785C54" w:rsidDel="00856058">
          <w:rPr>
            <w:b w:val="0"/>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2554" w:name="_Toc117602320"/>
      <w:r w:rsidRPr="00785C54">
        <w:rPr>
          <w:szCs w:val="24"/>
        </w:rPr>
        <w:lastRenderedPageBreak/>
        <w:t>Foreword</w:t>
      </w:r>
      <w:bookmarkEnd w:id="2554"/>
    </w:p>
    <w:p w14:paraId="000437BF" w14:textId="77777777" w:rsidR="003E2160" w:rsidRPr="00C36263" w:rsidRDefault="003E2160" w:rsidP="005D5C5A">
      <w:pPr>
        <w:pStyle w:val="ForewordText"/>
        <w:rPr>
          <w:ins w:id="2555" w:author="REID-JAMOND Alison" w:date="2022-04-04T07:49:00Z"/>
          <w:lang w:val="en-US"/>
        </w:rPr>
      </w:pPr>
      <w:ins w:id="2556"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2557" w:author="REID-JAMOND Alison" w:date="2022-04-04T07:49:00Z"/>
          <w:lang w:val="en-US"/>
        </w:rPr>
      </w:pPr>
      <w:ins w:id="2558"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2559" w:author="REID-JAMOND Alison" w:date="2022-04-04T07:49:00Z"/>
          <w:lang w:val="en-US"/>
        </w:rPr>
      </w:pPr>
      <w:ins w:id="2560"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2561" w:author="REID-JAMOND Alison" w:date="2022-04-04T07:49:00Z"/>
          <w:lang w:val="en-US"/>
        </w:rPr>
      </w:pPr>
      <w:ins w:id="2562"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2563" w:author="REID-JAMOND Alison" w:date="2022-04-04T07:49:00Z"/>
          <w:lang w:val="en-US"/>
        </w:rPr>
      </w:pPr>
      <w:ins w:id="2564"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2565" w:author="REID-JAMOND Alison" w:date="2022-04-04T07:51:00Z"/>
          <w:lang w:val="en-US"/>
        </w:rPr>
      </w:pPr>
      <w:ins w:id="2566"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2567" w:author="Katharina Schleidt" w:date="2022-08-13T16:19:00Z">
          <w:r w:rsidDel="00B54D17">
            <w:rPr>
              <w:i/>
              <w:lang w:val="en-US"/>
            </w:rPr>
            <w:delText>i</w:delText>
          </w:r>
        </w:del>
        <w:r>
          <w:rPr>
            <w:i/>
            <w:lang w:val="en-US"/>
          </w:rPr>
          <w:t>t</w:t>
        </w:r>
      </w:ins>
      <w:ins w:id="2568" w:author="Katharina Schleidt" w:date="2022-08-13T16:19:00Z">
        <w:r w:rsidR="00B54D17">
          <w:rPr>
            <w:i/>
            <w:lang w:val="en-US"/>
          </w:rPr>
          <w:t>i</w:t>
        </w:r>
      </w:ins>
      <w:ins w:id="2569"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2570" w:author="REID-JAMOND Alison" w:date="2022-04-04T07:50:00Z">
        <w:r>
          <w:rPr>
            <w:lang w:val="en-US"/>
          </w:rPr>
          <w:t>287</w:t>
        </w:r>
      </w:ins>
      <w:ins w:id="2571" w:author="REID-JAMOND Alison" w:date="2022-04-04T07:49:00Z">
        <w:r w:rsidRPr="00C36263">
          <w:rPr>
            <w:lang w:val="en-US"/>
          </w:rPr>
          <w:t>,</w:t>
        </w:r>
        <w:r w:rsidRPr="00C36263">
          <w:rPr>
            <w:i/>
            <w:lang w:val="en-US"/>
          </w:rPr>
          <w:t xml:space="preserve"> </w:t>
        </w:r>
      </w:ins>
      <w:ins w:id="2572" w:author="REID-JAMOND Alison" w:date="2022-04-04T07:50:00Z">
        <w:r>
          <w:rPr>
            <w:i/>
            <w:lang w:val="en-US"/>
          </w:rPr>
          <w:t>Intelligent transport systems</w:t>
        </w:r>
      </w:ins>
      <w:ins w:id="2573"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2574"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2575" w:author="REID-JAMOND Alison" w:date="2022-04-04T07:51:00Z"/>
          <w:lang w:val="en-US"/>
        </w:rPr>
      </w:pPr>
      <w:ins w:id="2576"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2577" w:author="REID-JAMOND Alison" w:date="2022-04-04T07:52:00Z"/>
          <w:lang w:val="en-US"/>
        </w:rPr>
      </w:pPr>
      <w:commentRangeStart w:id="2578"/>
      <w:ins w:id="2579" w:author="REID-JAMOND Alison" w:date="2022-04-04T07:51:00Z">
        <w:r w:rsidRPr="00074D99">
          <w:rPr>
            <w:lang w:val="en-US"/>
          </w:rPr>
          <w:t>The main changes are as follows:</w:t>
        </w:r>
      </w:ins>
      <w:commentRangeEnd w:id="2578"/>
      <w:ins w:id="2580" w:author="REID-JAMOND Alison" w:date="2022-04-04T08:06:00Z">
        <w:r>
          <w:rPr>
            <w:rStyle w:val="CommentReference"/>
            <w:rFonts w:eastAsia="MS Mincho"/>
            <w:lang w:eastAsia="ja-JP"/>
          </w:rPr>
          <w:commentReference w:id="2578"/>
        </w:r>
      </w:ins>
    </w:p>
    <w:p w14:paraId="0E5E5C17" w14:textId="76ED0E99" w:rsidR="003E2160" w:rsidRDefault="003E2160" w:rsidP="005D5C5A">
      <w:pPr>
        <w:pStyle w:val="ForewordText"/>
        <w:keepNext/>
        <w:rPr>
          <w:ins w:id="2581" w:author="REID-JAMOND Alison" w:date="2022-04-04T08:03:00Z"/>
          <w:szCs w:val="24"/>
        </w:rPr>
      </w:pPr>
      <w:ins w:id="2582" w:author="REID-JAMOND Alison" w:date="2022-04-04T08:04:00Z">
        <w:r>
          <w:rPr>
            <w:szCs w:val="24"/>
          </w:rPr>
          <w:t xml:space="preserve">— </w:t>
        </w:r>
      </w:ins>
      <w:ins w:id="2583"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2584" w:author="REID-JAMOND Alison" w:date="2022-04-04T08:03:00Z"/>
          <w:szCs w:val="24"/>
        </w:rPr>
      </w:pPr>
      <w:ins w:id="2585" w:author="REID-JAMOND Alison" w:date="2022-04-04T08:04:00Z">
        <w:r>
          <w:rPr>
            <w:szCs w:val="24"/>
          </w:rPr>
          <w:t xml:space="preserve">— </w:t>
        </w:r>
      </w:ins>
      <w:ins w:id="2586" w:author="REID-JAMOND Alison" w:date="2022-04-04T07:52:00Z">
        <w:r w:rsidRPr="00785C54">
          <w:rPr>
            <w:szCs w:val="24"/>
          </w:rPr>
          <w:t xml:space="preserve">The fundamental Observation model has remained largely the same as in the </w:t>
        </w:r>
      </w:ins>
      <w:ins w:id="2587" w:author="REID-JAMOND Alison" w:date="2022-04-04T08:03:00Z">
        <w:r>
          <w:rPr>
            <w:szCs w:val="24"/>
          </w:rPr>
          <w:t>2011 edition</w:t>
        </w:r>
      </w:ins>
      <w:ins w:id="2588"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2589" w:author="REID-JAMOND Alison" w:date="2022-04-04T07:51:00Z"/>
          <w:rFonts w:ascii="Calibri" w:hAnsi="Calibri"/>
          <w:lang w:val="en-US"/>
        </w:rPr>
      </w:pPr>
      <w:ins w:id="2590" w:author="REID-JAMOND Alison" w:date="2022-04-04T08:04:00Z">
        <w:r>
          <w:rPr>
            <w:szCs w:val="24"/>
          </w:rPr>
          <w:t xml:space="preserve">— </w:t>
        </w:r>
      </w:ins>
      <w:ins w:id="2591"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2592" w:author="Katharina Schleidt" w:date="2022-08-13T16:31:00Z"/>
          <w:lang w:val="en-US"/>
        </w:rPr>
      </w:pPr>
      <w:ins w:id="2593" w:author="Katharina Schleidt" w:date="2022-08-13T16:31:00Z">
        <w:r w:rsidRPr="0007557E">
          <w:rPr>
            <w:rStyle w:val="Emphasis"/>
            <w:i w:val="0"/>
            <w:iCs w:val="0"/>
            <w:rPrChange w:id="2594"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2595" w:author="REID-JAMOND Alison" w:date="2022-04-04T07:49:00Z"/>
          <w:lang w:val="en-US"/>
        </w:rPr>
      </w:pPr>
      <w:ins w:id="2596"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2597" w:author="REID-JAMOND Alison" w:date="2022-04-04T07:49:00Z"/>
          <w:szCs w:val="24"/>
        </w:rPr>
      </w:pPr>
      <w:del w:id="2598" w:author="REID-JAMOND Alison" w:date="2022-04-04T07:49:00Z">
        <w:r w:rsidRPr="00785C54" w:rsidDel="003E2160">
          <w:rPr>
            <w:szCs w:val="24"/>
          </w:rPr>
          <w:delTex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2599" w:author="REID-JAMOND Alison" w:date="2022-04-04T07:49:00Z"/>
          <w:szCs w:val="24"/>
        </w:rPr>
      </w:pPr>
      <w:del w:id="2600"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2601" w:author="REID-JAMOND Alison" w:date="2022-04-04T07:49:00Z"/>
          <w:szCs w:val="24"/>
        </w:rPr>
      </w:pPr>
      <w:del w:id="2602"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2603" w:author="REID-JAMOND Alison" w:date="2022-04-04T07:49:00Z"/>
          <w:szCs w:val="24"/>
        </w:rPr>
      </w:pPr>
      <w:del w:id="2604"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2605" w:author="REID-JAMOND Alison" w:date="2022-04-04T07:49:00Z"/>
          <w:szCs w:val="24"/>
        </w:rPr>
      </w:pPr>
      <w:del w:id="2606"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2607" w:author="REID-JAMOND Alison" w:date="2022-04-04T08:07:00Z"/>
          <w:szCs w:val="24"/>
        </w:rPr>
      </w:pPr>
      <w:del w:id="2608"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2609" w:author="REID-JAMOND Alison" w:date="2022-04-04T08:07:00Z"/>
          <w:szCs w:val="24"/>
        </w:rPr>
      </w:pPr>
      <w:del w:id="2610"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2611" w:author="REID-JAMOND Alison" w:date="2022-04-04T08:07:00Z"/>
          <w:szCs w:val="24"/>
        </w:rPr>
      </w:pPr>
      <w:del w:id="2612"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2613" w:author="REID-JAMOND Alison" w:date="2022-04-04T08:07:00Z"/>
          <w:szCs w:val="24"/>
        </w:rPr>
      </w:pPr>
      <w:del w:id="2614"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2615" w:name="_Toc117602321"/>
      <w:r w:rsidRPr="00785C54">
        <w:rPr>
          <w:szCs w:val="24"/>
        </w:rPr>
        <w:lastRenderedPageBreak/>
        <w:t>Introduction</w:t>
      </w:r>
      <w:bookmarkEnd w:id="2615"/>
    </w:p>
    <w:p w14:paraId="35DA2A79" w14:textId="35A4AA89" w:rsidR="005B5EAD" w:rsidRPr="00785C54" w:rsidRDefault="005B5EAD" w:rsidP="00785C54">
      <w:pPr>
        <w:pStyle w:val="BodyText"/>
        <w:autoSpaceDE w:val="0"/>
        <w:autoSpaceDN w:val="0"/>
        <w:adjustRightInd w:val="0"/>
        <w:rPr>
          <w:szCs w:val="24"/>
        </w:rPr>
      </w:pPr>
      <w:commentRangeStart w:id="2616"/>
      <w:r w:rsidRPr="00785C54">
        <w:rPr>
          <w:szCs w:val="24"/>
        </w:rPr>
        <w:t xml:space="preserve">This </w:t>
      </w:r>
      <w:del w:id="2617" w:author="Katharina Schleidt" w:date="2022-08-13T16:25:00Z">
        <w:r w:rsidRPr="00785C54" w:rsidDel="00CD0748">
          <w:rPr>
            <w:szCs w:val="24"/>
          </w:rPr>
          <w:delText xml:space="preserve">International Standard </w:delText>
        </w:r>
        <w:commentRangeEnd w:id="2616"/>
        <w:r w:rsidR="003E2160" w:rsidDel="00CD0748">
          <w:rPr>
            <w:rStyle w:val="CommentReference"/>
            <w:rFonts w:eastAsia="MS Mincho"/>
            <w:lang w:eastAsia="ja-JP"/>
          </w:rPr>
          <w:commentReference w:id="2616"/>
        </w:r>
      </w:del>
      <w:ins w:id="2618"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2619"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2620" w:author="REID-JAMOND Alison" w:date="2022-04-04T08:09:00Z">
        <w:r w:rsidR="003E2160">
          <w:rPr>
            <w:rStyle w:val="Hyperlink"/>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2621"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2622" w:author="REID-JAMOND Alison" w:date="2022-04-04T08:09:00Z">
        <w:r w:rsidRPr="00785C54" w:rsidDel="003E2160">
          <w:rPr>
            <w:szCs w:val="24"/>
          </w:rPr>
          <w:delText>.</w:delText>
        </w:r>
      </w:del>
      <w:r w:rsidRPr="00785C54">
        <w:rPr>
          <w:szCs w:val="24"/>
        </w:rPr>
        <w:t xml:space="preserve"> </w:t>
      </w:r>
      <w:commentRangeStart w:id="2623"/>
      <w:r w:rsidRPr="00785C54">
        <w:rPr>
          <w:szCs w:val="24"/>
        </w:rPr>
        <w:t xml:space="preserve">This </w:t>
      </w:r>
      <w:del w:id="2624" w:author="Katharina Schleidt" w:date="2022-08-12T18:13:00Z">
        <w:r w:rsidRPr="00785C54" w:rsidDel="006C4FD2">
          <w:rPr>
            <w:szCs w:val="24"/>
          </w:rPr>
          <w:delText xml:space="preserve">new version </w:delText>
        </w:r>
      </w:del>
      <w:ins w:id="2625"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2626" w:author="Katharina Schleidt" w:date="2022-08-13T16:28:00Z">
        <w:r w:rsidR="00CD0748">
          <w:rPr>
            <w:szCs w:val="24"/>
          </w:rPr>
          <w:t>,</w:t>
        </w:r>
      </w:ins>
      <w:r w:rsidRPr="00785C54">
        <w:rPr>
          <w:szCs w:val="24"/>
        </w:rPr>
        <w:t xml:space="preserve"> </w:t>
      </w:r>
      <w:del w:id="2627" w:author="Katharina Schleidt" w:date="2022-08-13T16:28:00Z">
        <w:r w:rsidRPr="00785C54" w:rsidDel="00CD0748">
          <w:rPr>
            <w:szCs w:val="24"/>
          </w:rPr>
          <w:delText>and M</w:delText>
        </w:r>
      </w:del>
      <w:ins w:id="2628" w:author="Katharina Schleidt" w:date="2022-08-13T16:28:00Z">
        <w:r w:rsidR="00CD0748">
          <w:rPr>
            <w:szCs w:val="24"/>
          </w:rPr>
          <w:t>m</w:t>
        </w:r>
      </w:ins>
      <w:r w:rsidRPr="00785C54">
        <w:rPr>
          <w:szCs w:val="24"/>
        </w:rPr>
        <w:t xml:space="preserve">easurements </w:t>
      </w:r>
      <w:ins w:id="2629" w:author="Katharina Schleidt" w:date="2022-08-13T16:28:00Z">
        <w:r w:rsidR="00CD0748">
          <w:rPr>
            <w:szCs w:val="24"/>
          </w:rPr>
          <w:t xml:space="preserve">and samples </w:t>
        </w:r>
      </w:ins>
      <w:r w:rsidRPr="00785C54">
        <w:rPr>
          <w:szCs w:val="24"/>
        </w:rPr>
        <w:t xml:space="preserve">Standard </w:t>
      </w:r>
      <w:commentRangeEnd w:id="2623"/>
      <w:r w:rsidR="003E2160">
        <w:rPr>
          <w:rStyle w:val="CommentReference"/>
          <w:rFonts w:eastAsia="MS Mincho"/>
          <w:lang w:eastAsia="ja-JP"/>
        </w:rPr>
        <w:commentReference w:id="2623"/>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2630"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2631"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2632"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bookmarkStart w:id="2635" w:name="_Toc117602322"/>
      <w:r w:rsidRPr="00785C54">
        <w:rPr>
          <w:rFonts w:eastAsia="Times New Roman"/>
          <w:szCs w:val="24"/>
        </w:rPr>
        <w:t>Scope</w:t>
      </w:r>
      <w:bookmarkEnd w:id="2635"/>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2636" w:author="REID-JAMOND Alison" w:date="2022-04-04T11:19:00Z">
        <w:r w:rsidRPr="00785C54" w:rsidDel="008B5385">
          <w:rPr>
            <w:szCs w:val="24"/>
          </w:rPr>
          <w:delText>International Standard</w:delText>
        </w:r>
      </w:del>
      <w:ins w:id="2637"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2638" w:author="REID-JAMOND Alison" w:date="2022-04-04T11:19:00Z">
        <w:r w:rsidRPr="00785C54" w:rsidDel="008B5385">
          <w:rPr>
            <w:szCs w:val="24"/>
          </w:rPr>
          <w:delText>International Standard</w:delText>
        </w:r>
      </w:del>
      <w:ins w:id="2639"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2640" w:author="REID-JAMOND Alison" w:date="2022-04-04T11:20:00Z">
            <w:rPr>
              <w:szCs w:val="24"/>
            </w:rPr>
          </w:rPrChange>
        </w:rPr>
        <w:t>ex</w:t>
      </w:r>
      <w:del w:id="2641" w:author="REID-JAMOND Alison" w:date="2022-04-04T11:20:00Z">
        <w:r w:rsidRPr="008B5385" w:rsidDel="008B5385">
          <w:rPr>
            <w:i/>
            <w:szCs w:val="24"/>
            <w:rPrChange w:id="2642" w:author="REID-JAMOND Alison" w:date="2022-04-04T11:20:00Z">
              <w:rPr>
                <w:szCs w:val="24"/>
              </w:rPr>
            </w:rPrChange>
          </w:rPr>
          <w:delText>-</w:delText>
        </w:r>
      </w:del>
      <w:ins w:id="2643" w:author="REID-JAMOND Alison" w:date="2022-04-04T11:20:00Z">
        <w:r w:rsidR="008B5385">
          <w:rPr>
            <w:i/>
            <w:szCs w:val="24"/>
          </w:rPr>
          <w:t xml:space="preserve"> </w:t>
        </w:r>
      </w:ins>
      <w:r w:rsidRPr="008B5385">
        <w:rPr>
          <w:i/>
          <w:szCs w:val="24"/>
          <w:rPrChange w:id="2644" w:author="REID-JAMOND Alison" w:date="2022-04-04T11:20:00Z">
            <w:rPr>
              <w:szCs w:val="24"/>
            </w:rPr>
          </w:rPrChange>
        </w:rPr>
        <w:t>situ</w:t>
      </w:r>
      <w:r w:rsidRPr="00785C54">
        <w:rPr>
          <w:szCs w:val="24"/>
        </w:rPr>
        <w:t xml:space="preserve"> observations)</w:t>
      </w:r>
      <w:del w:id="2645"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2646" w:author="REID-JAMOND Alison" w:date="2022-04-04T11:20:00Z">
        <w:r w:rsidRPr="00785C54" w:rsidDel="008B5385">
          <w:rPr>
            <w:szCs w:val="24"/>
          </w:rPr>
          <w:delText>International Standard</w:delText>
        </w:r>
      </w:del>
      <w:ins w:id="2647"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bookmarkStart w:id="2648" w:name="_Toc117602323"/>
      <w:r w:rsidRPr="00785C54">
        <w:rPr>
          <w:rFonts w:eastAsia="Times New Roman"/>
          <w:szCs w:val="24"/>
        </w:rPr>
        <w:t>Normative references</w:t>
      </w:r>
      <w:bookmarkEnd w:id="2648"/>
    </w:p>
    <w:p w14:paraId="0346F530" w14:textId="77777777" w:rsidR="000A6B0A" w:rsidRPr="00F2622B" w:rsidRDefault="000A6B0A" w:rsidP="005D5C5A">
      <w:pPr>
        <w:pStyle w:val="BodyText"/>
        <w:rPr>
          <w:ins w:id="2649" w:author="REID-JAMOND Alison" w:date="2022-04-04T11:21:00Z"/>
        </w:rPr>
      </w:pPr>
      <w:ins w:id="2650"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2651"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64FE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164FE6">
        <w:rPr>
          <w:rStyle w:val="stdpublisher"/>
          <w:szCs w:val="24"/>
          <w:shd w:val="clear" w:color="auto" w:fill="auto"/>
        </w:rPr>
        <w:t>ISO</w:t>
      </w:r>
      <w:r w:rsidRPr="00164FE6">
        <w:rPr>
          <w:szCs w:val="24"/>
        </w:rPr>
        <w:t> </w:t>
      </w:r>
      <w:r w:rsidRPr="00164FE6">
        <w:rPr>
          <w:rStyle w:val="stddocNumber"/>
          <w:szCs w:val="24"/>
          <w:shd w:val="clear" w:color="auto" w:fill="auto"/>
        </w:rPr>
        <w:t>19107</w:t>
      </w:r>
      <w:r w:rsidRPr="00164FE6">
        <w:rPr>
          <w:szCs w:val="24"/>
        </w:rPr>
        <w:t>:</w:t>
      </w:r>
      <w:r w:rsidRPr="00164FE6">
        <w:rPr>
          <w:rStyle w:val="stdyear"/>
          <w:szCs w:val="24"/>
          <w:shd w:val="clear" w:color="auto" w:fill="auto"/>
        </w:rPr>
        <w:t>2019</w:t>
      </w:r>
      <w:r w:rsidRPr="00164FE6">
        <w:rPr>
          <w:szCs w:val="24"/>
        </w:rPr>
        <w:t xml:space="preserve">, </w:t>
      </w:r>
      <w:r w:rsidRPr="00164FE6">
        <w:rPr>
          <w:rStyle w:val="stddocTitle"/>
          <w:szCs w:val="24"/>
          <w:shd w:val="clear" w:color="auto" w:fill="auto"/>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2652" w:author="Katharina Schleidt" w:date="2022-05-22T15:19:00Z">
            <w:rPr>
              <w:szCs w:val="24"/>
            </w:rPr>
          </w:rPrChange>
        </w:rPr>
      </w:pPr>
      <w:r w:rsidRPr="00100651">
        <w:rPr>
          <w:rStyle w:val="stdpublisher"/>
          <w:szCs w:val="24"/>
          <w:shd w:val="clear" w:color="auto" w:fill="auto"/>
          <w:lang w:val="de-DE"/>
          <w:rPrChange w:id="2653" w:author="Katharina Schleidt" w:date="2022-05-22T15:19:00Z">
            <w:rPr>
              <w:rStyle w:val="stdpublisher"/>
              <w:szCs w:val="24"/>
              <w:shd w:val="clear" w:color="auto" w:fill="auto"/>
            </w:rPr>
          </w:rPrChange>
        </w:rPr>
        <w:t>ISO</w:t>
      </w:r>
      <w:r w:rsidRPr="00100651">
        <w:rPr>
          <w:szCs w:val="24"/>
          <w:lang w:val="de-DE"/>
          <w:rPrChange w:id="2654" w:author="Katharina Schleidt" w:date="2022-05-22T15:19:00Z">
            <w:rPr>
              <w:szCs w:val="24"/>
            </w:rPr>
          </w:rPrChange>
        </w:rPr>
        <w:t> </w:t>
      </w:r>
      <w:r w:rsidRPr="00100651">
        <w:rPr>
          <w:rStyle w:val="stddocNumber"/>
          <w:szCs w:val="24"/>
          <w:shd w:val="clear" w:color="auto" w:fill="auto"/>
          <w:lang w:val="de-DE"/>
          <w:rPrChange w:id="2655" w:author="Katharina Schleidt" w:date="2022-05-22T15:19:00Z">
            <w:rPr>
              <w:rStyle w:val="stddocNumber"/>
              <w:szCs w:val="24"/>
              <w:shd w:val="clear" w:color="auto" w:fill="auto"/>
            </w:rPr>
          </w:rPrChange>
        </w:rPr>
        <w:t>19108</w:t>
      </w:r>
      <w:r w:rsidRPr="00100651">
        <w:rPr>
          <w:szCs w:val="24"/>
          <w:lang w:val="de-DE"/>
          <w:rPrChange w:id="2656" w:author="Katharina Schleidt" w:date="2022-05-22T15:19:00Z">
            <w:rPr>
              <w:szCs w:val="24"/>
            </w:rPr>
          </w:rPrChange>
        </w:rPr>
        <w:t>:</w:t>
      </w:r>
      <w:r w:rsidRPr="00100651">
        <w:rPr>
          <w:rStyle w:val="stdyear"/>
          <w:szCs w:val="24"/>
          <w:shd w:val="clear" w:color="auto" w:fill="auto"/>
          <w:lang w:val="de-DE"/>
          <w:rPrChange w:id="2657" w:author="Katharina Schleidt" w:date="2022-05-22T15:19:00Z">
            <w:rPr>
              <w:rStyle w:val="stdyear"/>
              <w:szCs w:val="24"/>
              <w:shd w:val="clear" w:color="auto" w:fill="auto"/>
            </w:rPr>
          </w:rPrChange>
        </w:rPr>
        <w:t>2002</w:t>
      </w:r>
      <w:r w:rsidRPr="00100651">
        <w:rPr>
          <w:szCs w:val="24"/>
          <w:lang w:val="de-DE"/>
          <w:rPrChange w:id="2658" w:author="Katharina Schleidt" w:date="2022-05-22T15:19:00Z">
            <w:rPr>
              <w:szCs w:val="24"/>
            </w:rPr>
          </w:rPrChange>
        </w:rPr>
        <w:t xml:space="preserve">, </w:t>
      </w:r>
      <w:r w:rsidRPr="00100651">
        <w:rPr>
          <w:rStyle w:val="stddocTitle"/>
          <w:szCs w:val="24"/>
          <w:shd w:val="clear" w:color="auto" w:fill="auto"/>
          <w:lang w:val="de-DE"/>
          <w:rPrChange w:id="2659" w:author="Katharina Schleidt" w:date="2022-05-22T15:19:00Z">
            <w:rPr>
              <w:rStyle w:val="stddocTitle"/>
              <w:szCs w:val="24"/>
              <w:shd w:val="clear" w:color="auto" w:fill="auto"/>
            </w:rPr>
          </w:rPrChange>
        </w:rPr>
        <w:t>Geographic information — Temporal schema</w:t>
      </w:r>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660" w:author="Katharina Schleidt" w:date="2022-08-13T16:46:00Z"/>
          <w:szCs w:val="24"/>
        </w:rPr>
      </w:pPr>
      <w:commentRangeStart w:id="2661"/>
      <w:del w:id="2662"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2661"/>
        <w:r w:rsidR="000A6B0A" w:rsidDel="009E0246">
          <w:rPr>
            <w:rStyle w:val="CommentReference"/>
            <w:rFonts w:eastAsia="MS Mincho"/>
            <w:lang w:eastAsia="ja-JP"/>
          </w:rPr>
          <w:commentReference w:id="2661"/>
        </w:r>
        <w:bookmarkStart w:id="2663" w:name="_Toc113373293"/>
        <w:bookmarkStart w:id="2664" w:name="_Toc117602324"/>
        <w:bookmarkEnd w:id="2663"/>
        <w:bookmarkEnd w:id="2664"/>
      </w:del>
    </w:p>
    <w:p w14:paraId="5321D1C4" w14:textId="77777777" w:rsidR="005B5EAD" w:rsidRPr="00785C54" w:rsidRDefault="005B5EAD" w:rsidP="00785C54">
      <w:pPr>
        <w:pStyle w:val="Heading1"/>
        <w:autoSpaceDE w:val="0"/>
        <w:autoSpaceDN w:val="0"/>
        <w:adjustRightInd w:val="0"/>
        <w:rPr>
          <w:rFonts w:eastAsia="Times New Roman"/>
          <w:szCs w:val="24"/>
        </w:rPr>
      </w:pPr>
      <w:bookmarkStart w:id="2665" w:name="_Toc117602325"/>
      <w:r w:rsidRPr="00785C54">
        <w:rPr>
          <w:rFonts w:eastAsia="Times New Roman"/>
          <w:szCs w:val="24"/>
        </w:rPr>
        <w:t>Terms and definitions</w:t>
      </w:r>
      <w:bookmarkEnd w:id="2665"/>
    </w:p>
    <w:p w14:paraId="117874F2" w14:textId="77777777" w:rsidR="000A6B0A" w:rsidRPr="00164FB3" w:rsidRDefault="000A6B0A" w:rsidP="005D5C5A">
      <w:pPr>
        <w:pStyle w:val="BodyText"/>
        <w:rPr>
          <w:ins w:id="2666" w:author="REID-JAMOND Alison" w:date="2022-04-04T11:37:00Z"/>
        </w:rPr>
      </w:pPr>
      <w:ins w:id="2667"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2668" w:author="REID-JAMOND Alison" w:date="2022-04-04T11:37:00Z"/>
          <w:rFonts w:ascii="Times New Roman" w:eastAsia="Times New Roman" w:hAnsi="Times New Roman"/>
          <w:sz w:val="24"/>
          <w:szCs w:val="24"/>
          <w:lang w:val="en-US"/>
        </w:rPr>
      </w:pPr>
      <w:ins w:id="2669"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2670" w:author="REID-JAMOND Alison" w:date="2022-04-04T11:37:00Z"/>
          <w:rStyle w:val="Hyperlink"/>
          <w:lang w:val="en-US"/>
        </w:rPr>
      </w:pPr>
      <w:ins w:id="2671"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2672" w:author="REID-JAMOND Alison" w:date="2022-04-04T11:37:00Z"/>
          <w:rStyle w:val="Hyperlink"/>
          <w:lang w:val="en-US"/>
        </w:rPr>
      </w:pPr>
      <w:ins w:id="2673" w:author="REID-JAMOND Alison" w:date="2022-04-04T11:37:00Z">
        <w:r>
          <w:rPr>
            <w:lang w:val="en-US"/>
          </w:rPr>
          <w:t>—</w:t>
        </w:r>
        <w:r>
          <w:rPr>
            <w:lang w:val="en-US"/>
          </w:rPr>
          <w:tab/>
        </w:r>
        <w:r w:rsidRPr="00164FB3">
          <w:rPr>
            <w:lang w:val="en-US"/>
          </w:rPr>
          <w:t xml:space="preserve">IEC Electropedia: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2674" w:author="REID-JAMOND Alison" w:date="2022-04-04T11:37:00Z"/>
          <w:szCs w:val="24"/>
        </w:rPr>
      </w:pPr>
      <w:ins w:id="2675" w:author="REID-JAMOND Alison" w:date="2022-04-04T11:38:00Z">
        <w:del w:id="2676" w:author="Grellet Sylvain" w:date="2022-09-21T22:58:00Z">
          <w:r w:rsidDel="000E25B2">
            <w:rPr>
              <w:szCs w:val="24"/>
            </w:rPr>
            <w:delText>a</w:delText>
          </w:r>
        </w:del>
      </w:ins>
      <w:del w:id="2677"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2678" w:author="REID-JAMOND Alison" w:date="2022-04-04T11:37:00Z"/>
          <w:szCs w:val="24"/>
        </w:rPr>
      </w:pPr>
      <w:del w:id="2679"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680" w:author="REID-JAMOND Alison" w:date="2022-04-04T11:37:00Z"/>
          <w:szCs w:val="24"/>
        </w:rPr>
      </w:pPr>
      <w:del w:id="2681"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82" w:author="REID-JAMOND Alison" w:date="2022-04-04T11:37:00Z">
        <w:r w:rsidRPr="00785C54" w:rsidDel="000A6B0A">
          <w:rPr>
            <w:szCs w:val="24"/>
          </w:rPr>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256896C7" w14:textId="77777777" w:rsidR="0012427B" w:rsidRDefault="0012427B">
      <w:pPr>
        <w:spacing w:after="0" w:line="240" w:lineRule="auto"/>
        <w:jc w:val="left"/>
        <w:rPr>
          <w:ins w:id="2683" w:author="Ilkka Rinne" w:date="2022-10-25T15:22:00Z"/>
          <w:rFonts w:eastAsia="Calibri"/>
          <w:b/>
          <w:szCs w:val="24"/>
          <w:lang w:eastAsia="en-US"/>
        </w:rPr>
      </w:pPr>
      <w:ins w:id="2684" w:author="Ilkka Rinne" w:date="2022-10-25T15:22:00Z">
        <w:r>
          <w:rPr>
            <w:szCs w:val="24"/>
          </w:rPr>
          <w:br w:type="page"/>
        </w:r>
      </w:ins>
    </w:p>
    <w:p w14:paraId="04F5A6AE" w14:textId="5698224C" w:rsidR="005B5EAD" w:rsidRPr="00785C54" w:rsidRDefault="005B5EAD" w:rsidP="00785C54">
      <w:pPr>
        <w:pStyle w:val="TermNum"/>
        <w:autoSpaceDE w:val="0"/>
        <w:autoSpaceDN w:val="0"/>
        <w:adjustRightInd w:val="0"/>
        <w:rPr>
          <w:szCs w:val="24"/>
        </w:rPr>
      </w:pPr>
      <w:r w:rsidRPr="00785C54">
        <w:rPr>
          <w:szCs w:val="24"/>
        </w:rPr>
        <w:lastRenderedPageBreak/>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2685" w:author="Katharina Schleidt" w:date="2022-08-13T15:25:00Z">
        <w:r w:rsidRPr="00785C54" w:rsidDel="00F81F37">
          <w:rPr>
            <w:szCs w:val="24"/>
          </w:rPr>
          <w:delText xml:space="preserve">, </w:delText>
        </w:r>
      </w:del>
      <w:ins w:id="2686" w:author="Katharina Schleidt" w:date="2022-08-13T15:25:00Z">
        <w:r w:rsidR="00F81F37">
          <w:rPr>
            <w:szCs w:val="24"/>
          </w:rPr>
          <w:t xml:space="preserve"> and</w:t>
        </w:r>
        <w:r w:rsidR="00F81F37" w:rsidRPr="00785C54">
          <w:rPr>
            <w:szCs w:val="24"/>
          </w:rPr>
          <w:t xml:space="preserve"> </w:t>
        </w:r>
      </w:ins>
      <w:r w:rsidRPr="00785C54">
        <w:rPr>
          <w:szCs w:val="24"/>
        </w:rPr>
        <w:t>Date</w:t>
      </w:r>
      <w:del w:id="2687"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5BB4BF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2688" w:author="Katharina Schleidt" w:date="2022-08-13T16:11:00Z">
        <w:r w:rsidRPr="00785C54" w:rsidDel="009061F0">
          <w:rPr>
            <w:szCs w:val="24"/>
          </w:rPr>
          <w:delText>may</w:delText>
        </w:r>
      </w:del>
      <w:ins w:id="2689"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2690" w:author="REID-JAMOND Alison" w:date="2022-04-04T11:35:00Z">
            <w:rPr>
              <w:szCs w:val="24"/>
            </w:rPr>
          </w:rPrChange>
        </w:rPr>
      </w:pPr>
      <w:r w:rsidRPr="000A6B0A">
        <w:rPr>
          <w:i/>
          <w:szCs w:val="24"/>
          <w:rPrChange w:id="2691" w:author="REID-JAMOND Alison" w:date="2022-04-04T11:35:00Z">
            <w:rPr>
              <w:szCs w:val="24"/>
            </w:rPr>
          </w:rPrChange>
        </w:rPr>
        <w:t>ex</w:t>
      </w:r>
      <w:ins w:id="2692" w:author="REID-JAMOND Alison" w:date="2022-04-04T11:35:00Z">
        <w:del w:id="2693" w:author="Katharina Schleidt" w:date="2022-08-12T18:50:00Z">
          <w:r w:rsidR="000A6B0A" w:rsidRPr="000A6B0A" w:rsidDel="00333312">
            <w:rPr>
              <w:i/>
              <w:szCs w:val="24"/>
              <w:rPrChange w:id="2694" w:author="REID-JAMOND Alison" w:date="2022-04-04T11:35:00Z">
                <w:rPr>
                  <w:szCs w:val="24"/>
                </w:rPr>
              </w:rPrChange>
            </w:rPr>
            <w:delText xml:space="preserve"> </w:delText>
          </w:r>
        </w:del>
      </w:ins>
      <w:del w:id="2695" w:author="Katharina Schleidt" w:date="2022-08-12T18:50:00Z">
        <w:r w:rsidRPr="000A6B0A" w:rsidDel="00333312">
          <w:rPr>
            <w:i/>
            <w:szCs w:val="24"/>
            <w:rPrChange w:id="2696" w:author="REID-JAMOND Alison" w:date="2022-04-04T11:35:00Z">
              <w:rPr>
                <w:szCs w:val="24"/>
              </w:rPr>
            </w:rPrChange>
          </w:rPr>
          <w:delText>-</w:delText>
        </w:r>
      </w:del>
      <w:ins w:id="2697" w:author="Katharina Schleidt" w:date="2022-08-12T18:50:00Z">
        <w:r w:rsidR="00333312">
          <w:rPr>
            <w:i/>
            <w:szCs w:val="24"/>
          </w:rPr>
          <w:t xml:space="preserve"> </w:t>
        </w:r>
      </w:ins>
      <w:r w:rsidRPr="000A6B0A">
        <w:rPr>
          <w:i/>
          <w:szCs w:val="24"/>
          <w:rPrChange w:id="2698"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99" w:author="Katharina Schleidt" w:date="2022-08-12T18:55:00Z"/>
          <w:szCs w:val="24"/>
        </w:rPr>
      </w:pPr>
      <w:r w:rsidRPr="00785C54">
        <w:rPr>
          <w:szCs w:val="24"/>
        </w:rPr>
        <w:t xml:space="preserve">Note 1 to entry: Opposite of </w:t>
      </w:r>
      <w:r w:rsidRPr="00333312">
        <w:rPr>
          <w:i/>
          <w:iCs/>
          <w:szCs w:val="24"/>
          <w:rPrChange w:id="2700" w:author="Katharina Schleidt" w:date="2022-08-12T18:49:00Z">
            <w:rPr>
              <w:szCs w:val="24"/>
            </w:rPr>
          </w:rPrChange>
        </w:rPr>
        <w:t>in</w:t>
      </w:r>
      <w:del w:id="2701" w:author="Katharina Schleidt" w:date="2022-08-12T18:49:00Z">
        <w:r w:rsidRPr="00333312" w:rsidDel="00333312">
          <w:rPr>
            <w:i/>
            <w:iCs/>
            <w:szCs w:val="24"/>
            <w:rPrChange w:id="2702" w:author="Katharina Schleidt" w:date="2022-08-12T18:49:00Z">
              <w:rPr>
                <w:szCs w:val="24"/>
              </w:rPr>
            </w:rPrChange>
          </w:rPr>
          <w:delText>-</w:delText>
        </w:r>
      </w:del>
      <w:ins w:id="2703" w:author="Katharina Schleidt" w:date="2022-08-12T18:49:00Z">
        <w:r w:rsidR="00333312" w:rsidRPr="00333312">
          <w:rPr>
            <w:i/>
            <w:iCs/>
            <w:szCs w:val="24"/>
            <w:rPrChange w:id="2704" w:author="Katharina Schleidt" w:date="2022-08-12T18:49:00Z">
              <w:rPr>
                <w:szCs w:val="24"/>
              </w:rPr>
            </w:rPrChange>
          </w:rPr>
          <w:t xml:space="preserve"> </w:t>
        </w:r>
      </w:ins>
      <w:r w:rsidRPr="00333312">
        <w:rPr>
          <w:i/>
          <w:iCs/>
          <w:szCs w:val="24"/>
          <w:rPrChange w:id="2705"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06" w:author="Katharina Schleidt" w:date="2022-08-12T18:55:00Z"/>
          <w:szCs w:val="24"/>
        </w:rPr>
        <w:pPrChange w:id="2707" w:author="Katharina Schleidt" w:date="2022-08-12T18:55:00Z">
          <w:pPr>
            <w:pStyle w:val="Definition"/>
            <w:autoSpaceDE w:val="0"/>
            <w:autoSpaceDN w:val="0"/>
            <w:adjustRightInd w:val="0"/>
          </w:pPr>
        </w:pPrChange>
      </w:pPr>
      <w:ins w:id="2708" w:author="Katharina Schleidt" w:date="2022-08-12T18:55:00Z">
        <w:r>
          <w:rPr>
            <w:szCs w:val="24"/>
          </w:rPr>
          <w:t xml:space="preserve">Note 2 to entry: an example of </w:t>
        </w:r>
      </w:ins>
      <w:ins w:id="2709" w:author="Katharina Schleidt" w:date="2022-08-12T18:57:00Z">
        <w:r w:rsidRPr="00242E6C">
          <w:rPr>
            <w:i/>
            <w:iCs/>
            <w:szCs w:val="24"/>
            <w:rPrChange w:id="2710" w:author="Katharina Schleidt" w:date="2022-08-12T18:58:00Z">
              <w:rPr>
                <w:szCs w:val="24"/>
              </w:rPr>
            </w:rPrChange>
          </w:rPr>
          <w:t>ex situ</w:t>
        </w:r>
        <w:r w:rsidRPr="00242E6C">
          <w:rPr>
            <w:szCs w:val="24"/>
          </w:rPr>
          <w:t xml:space="preserve"> &amp; direct </w:t>
        </w:r>
      </w:ins>
      <w:ins w:id="2711" w:author="Katharina Schleidt" w:date="2022-08-12T18:55:00Z">
        <w:r>
          <w:rPr>
            <w:szCs w:val="24"/>
          </w:rPr>
          <w:t xml:space="preserve">is measuring a patient’s temperature with a </w:t>
        </w:r>
      </w:ins>
      <w:ins w:id="2712" w:author="Katharina Schleidt" w:date="2022-08-12T18:57:00Z">
        <w:r w:rsidRPr="00242E6C">
          <w:rPr>
            <w:szCs w:val="24"/>
          </w:rPr>
          <w:t>mercury thermometer in a blood-sample</w:t>
        </w:r>
      </w:ins>
      <w:ins w:id="2713" w:author="Katharina Schleidt" w:date="2022-08-12T18:55:00Z">
        <w:r>
          <w:rPr>
            <w:szCs w:val="24"/>
          </w:rPr>
          <w:t>.</w:t>
        </w:r>
      </w:ins>
    </w:p>
    <w:p w14:paraId="7E8C7717" w14:textId="1FF12E02" w:rsidR="00242E6C" w:rsidRPr="00785C54" w:rsidDel="00353EF8"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14" w:author="Katharina Schleidt" w:date="2022-08-12T18:55:00Z"/>
          <w:del w:id="2715" w:author="Ilkka Rinne" w:date="2022-10-25T15:13:00Z"/>
          <w:szCs w:val="24"/>
        </w:rPr>
        <w:pPrChange w:id="2716" w:author="Katharina Schleidt" w:date="2022-08-12T18:55:00Z">
          <w:pPr>
            <w:pStyle w:val="Definition"/>
            <w:autoSpaceDE w:val="0"/>
            <w:autoSpaceDN w:val="0"/>
            <w:adjustRightInd w:val="0"/>
          </w:pPr>
        </w:pPrChange>
      </w:pPr>
      <w:ins w:id="2717" w:author="Katharina Schleidt" w:date="2022-08-12T18:55:00Z">
        <w:r>
          <w:rPr>
            <w:szCs w:val="24"/>
          </w:rPr>
          <w:t xml:space="preserve">Note 3 to entry: an example of </w:t>
        </w:r>
      </w:ins>
      <w:ins w:id="2718" w:author="Katharina Schleidt" w:date="2022-08-12T18:57:00Z">
        <w:r w:rsidRPr="00242E6C">
          <w:rPr>
            <w:i/>
            <w:iCs/>
            <w:szCs w:val="24"/>
            <w:rPrChange w:id="2719" w:author="Katharina Schleidt" w:date="2022-08-12T18:58:00Z">
              <w:rPr>
                <w:szCs w:val="24"/>
              </w:rPr>
            </w:rPrChange>
          </w:rPr>
          <w:t>ex</w:t>
        </w:r>
      </w:ins>
      <w:ins w:id="2720" w:author="Katharina Schleidt" w:date="2022-08-12T18:58:00Z">
        <w:r w:rsidRPr="00242E6C">
          <w:rPr>
            <w:i/>
            <w:iCs/>
            <w:szCs w:val="24"/>
            <w:rPrChange w:id="2721" w:author="Katharina Schleidt" w:date="2022-08-12T18:58:00Z">
              <w:rPr>
                <w:szCs w:val="24"/>
              </w:rPr>
            </w:rPrChange>
          </w:rPr>
          <w:t xml:space="preserve"> </w:t>
        </w:r>
      </w:ins>
      <w:ins w:id="2722" w:author="Katharina Schleidt" w:date="2022-08-12T18:57:00Z">
        <w:r w:rsidRPr="00242E6C">
          <w:rPr>
            <w:i/>
            <w:iCs/>
            <w:szCs w:val="24"/>
            <w:rPrChange w:id="2723" w:author="Katharina Schleidt" w:date="2022-08-12T18:58:00Z">
              <w:rPr>
                <w:szCs w:val="24"/>
              </w:rPr>
            </w:rPrChange>
          </w:rPr>
          <w:t>situ</w:t>
        </w:r>
        <w:r w:rsidRPr="00242E6C">
          <w:rPr>
            <w:szCs w:val="24"/>
          </w:rPr>
          <w:t xml:space="preserve"> </w:t>
        </w:r>
      </w:ins>
      <w:ins w:id="2724"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2725" w:author="Katharina Schleidt" w:date="2022-08-12T18:58:00Z">
        <w:r w:rsidRPr="00242E6C">
          <w:rPr>
            <w:szCs w:val="24"/>
          </w:rPr>
          <w:t>pointed at the blood sample</w:t>
        </w:r>
      </w:ins>
      <w:ins w:id="2726" w:author="Katharina Schleidt" w:date="2022-08-12T18:55:00Z">
        <w:r>
          <w:rPr>
            <w:szCs w:val="24"/>
          </w:rPr>
          <w:t>.</w:t>
        </w:r>
      </w:ins>
    </w:p>
    <w:p w14:paraId="3B447894" w14:textId="77777777" w:rsidR="00242E6C" w:rsidRPr="00785C54" w:rsidRDefault="00242E6C" w:rsidP="00353EF8">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2727" w:author="Katharina Schleidt" w:date="2022-08-13T16:12:00Z">
        <w:r w:rsidRPr="00785C54" w:rsidDel="009061F0">
          <w:rPr>
            <w:szCs w:val="24"/>
          </w:rPr>
          <w:delText>may</w:delText>
        </w:r>
      </w:del>
      <w:ins w:id="2728"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78001C58" w14:textId="77777777" w:rsidR="0012427B" w:rsidRDefault="0012427B">
      <w:pPr>
        <w:spacing w:after="0" w:line="240" w:lineRule="auto"/>
        <w:jc w:val="left"/>
        <w:rPr>
          <w:ins w:id="2729" w:author="Ilkka Rinne" w:date="2022-10-25T15:23:00Z"/>
          <w:rFonts w:eastAsia="Calibri"/>
          <w:b/>
          <w:szCs w:val="24"/>
          <w:lang w:eastAsia="en-US"/>
        </w:rPr>
      </w:pPr>
      <w:ins w:id="2730" w:author="Ilkka Rinne" w:date="2022-10-25T15:23:00Z">
        <w:r>
          <w:rPr>
            <w:szCs w:val="24"/>
          </w:rPr>
          <w:br w:type="page"/>
        </w:r>
      </w:ins>
    </w:p>
    <w:p w14:paraId="0E9C82BF" w14:textId="369E7520" w:rsidR="005B5EAD" w:rsidRPr="00785C54" w:rsidRDefault="005B5EAD" w:rsidP="00785C54">
      <w:pPr>
        <w:pStyle w:val="TermNum"/>
        <w:autoSpaceDE w:val="0"/>
        <w:autoSpaceDN w:val="0"/>
        <w:adjustRightInd w:val="0"/>
        <w:rPr>
          <w:szCs w:val="24"/>
        </w:rPr>
      </w:pPr>
      <w:r w:rsidRPr="00785C54">
        <w:rPr>
          <w:szCs w:val="24"/>
        </w:rPr>
        <w:lastRenderedPageBreak/>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2731"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2732" w:author="Katharina Schleidt" w:date="2022-08-12T18:51:00Z"/>
          <w:szCs w:val="24"/>
        </w:rPr>
      </w:pPr>
      <w:ins w:id="2733" w:author="Katharina Schleidt" w:date="2022-08-12T18:51:00Z">
        <w:r w:rsidRPr="00785C54">
          <w:rPr>
            <w:szCs w:val="24"/>
          </w:rPr>
          <w:t>3.1</w:t>
        </w:r>
      </w:ins>
      <w:ins w:id="2734"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2735" w:author="Katharina Schleidt" w:date="2022-08-12T18:56:00Z"/>
          <w:i/>
          <w:szCs w:val="24"/>
        </w:rPr>
      </w:pPr>
      <w:ins w:id="2736" w:author="Katharina Schleidt" w:date="2022-08-12T18:51:00Z">
        <w:r w:rsidRPr="00333312">
          <w:rPr>
            <w:i/>
            <w:iCs/>
            <w:szCs w:val="24"/>
            <w:rPrChange w:id="2737"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2738" w:author="Katharina Schleidt" w:date="2022-08-12T18:56:00Z"/>
          <w:szCs w:val="24"/>
        </w:rPr>
      </w:pPr>
      <w:ins w:id="2739"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2740" w:author="Katharina Schleidt" w:date="2022-08-12T18:58:00Z"/>
          <w:szCs w:val="24"/>
        </w:rPr>
        <w:pPrChange w:id="2741" w:author="Katharina Schleidt" w:date="2022-08-12T18:58:00Z">
          <w:pPr>
            <w:pStyle w:val="Terms"/>
            <w:autoSpaceDE w:val="0"/>
            <w:autoSpaceDN w:val="0"/>
            <w:adjustRightInd w:val="0"/>
          </w:pPr>
        </w:pPrChange>
      </w:pPr>
      <w:ins w:id="2742" w:author="Katharina Schleidt" w:date="2022-08-12T18:56:00Z">
        <w:r w:rsidRPr="00785C54">
          <w:rPr>
            <w:szCs w:val="24"/>
          </w:rPr>
          <w:t>r</w:t>
        </w:r>
      </w:ins>
      <w:ins w:id="2743"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44" w:author="Katharina Schleidt" w:date="2022-08-12T18:56:00Z"/>
          <w:szCs w:val="24"/>
        </w:rPr>
      </w:pPr>
      <w:ins w:id="2745"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46" w:author="Katharina Schleidt" w:date="2022-08-12T18:56:00Z"/>
          <w:szCs w:val="24"/>
        </w:rPr>
      </w:pPr>
      <w:ins w:id="2747" w:author="Katharina Schleidt" w:date="2022-08-12T18:56:00Z">
        <w:r>
          <w:rPr>
            <w:szCs w:val="24"/>
          </w:rPr>
          <w:t xml:space="preserve">Note 2 to entry: an example of </w:t>
        </w:r>
        <w:r w:rsidRPr="00242E6C">
          <w:rPr>
            <w:i/>
            <w:iCs/>
            <w:szCs w:val="24"/>
            <w:rPrChange w:id="2748" w:author="Katharina Schleidt" w:date="2022-08-12T18:59:00Z">
              <w:rPr>
                <w:szCs w:val="24"/>
              </w:rPr>
            </w:rPrChange>
          </w:rPr>
          <w:t>in</w:t>
        </w:r>
      </w:ins>
      <w:ins w:id="2749" w:author="Katharina Schleidt" w:date="2022-08-12T18:59:00Z">
        <w:r w:rsidRPr="00242E6C">
          <w:rPr>
            <w:i/>
            <w:iCs/>
            <w:szCs w:val="24"/>
            <w:rPrChange w:id="2750" w:author="Katharina Schleidt" w:date="2022-08-12T18:59:00Z">
              <w:rPr>
                <w:szCs w:val="24"/>
              </w:rPr>
            </w:rPrChange>
          </w:rPr>
          <w:t xml:space="preserve"> </w:t>
        </w:r>
      </w:ins>
      <w:ins w:id="2751" w:author="Katharina Schleidt" w:date="2022-08-12T18:56:00Z">
        <w:r w:rsidRPr="00242E6C">
          <w:rPr>
            <w:i/>
            <w:iCs/>
            <w:szCs w:val="24"/>
            <w:rPrChange w:id="2752"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753" w:author="Katharina Schleidt" w:date="2022-08-12T18:56:00Z"/>
          <w:szCs w:val="24"/>
        </w:rPr>
      </w:pPr>
      <w:ins w:id="2754" w:author="Katharina Schleidt" w:date="2022-08-12T18:56:00Z">
        <w:r>
          <w:rPr>
            <w:szCs w:val="24"/>
          </w:rPr>
          <w:t xml:space="preserve">Note 3 to entry: an example of </w:t>
        </w:r>
        <w:r w:rsidRPr="00242E6C">
          <w:rPr>
            <w:i/>
            <w:iCs/>
            <w:szCs w:val="24"/>
            <w:rPrChange w:id="2755" w:author="Katharina Schleidt" w:date="2022-08-12T18:59:00Z">
              <w:rPr>
                <w:szCs w:val="24"/>
              </w:rPr>
            </w:rPrChange>
          </w:rPr>
          <w:t>in</w:t>
        </w:r>
      </w:ins>
      <w:ins w:id="2756" w:author="Katharina Schleidt" w:date="2022-08-12T18:59:00Z">
        <w:r w:rsidRPr="00242E6C">
          <w:rPr>
            <w:i/>
            <w:iCs/>
            <w:szCs w:val="24"/>
            <w:rPrChange w:id="2757" w:author="Katharina Schleidt" w:date="2022-08-12T18:59:00Z">
              <w:rPr>
                <w:szCs w:val="24"/>
              </w:rPr>
            </w:rPrChange>
          </w:rPr>
          <w:t xml:space="preserve"> </w:t>
        </w:r>
      </w:ins>
      <w:ins w:id="2758" w:author="Katharina Schleidt" w:date="2022-08-12T18:56:00Z">
        <w:r w:rsidRPr="00242E6C">
          <w:rPr>
            <w:i/>
            <w:iCs/>
            <w:szCs w:val="24"/>
            <w:rPrChange w:id="2759"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60" w:author="Katharina Schleidt" w:date="2022-08-24T19:26:00Z"/>
          <w:szCs w:val="24"/>
        </w:rPr>
        <w:pPrChange w:id="2761"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2762" w:author="Katharina Schleidt" w:date="2022-08-12T19:03:00Z"/>
          <w:szCs w:val="24"/>
        </w:rPr>
      </w:pPr>
      <w:del w:id="2763" w:author="Katharina Schleidt" w:date="2022-08-12T19:03:00Z">
        <w:r w:rsidRPr="00785C54" w:rsidDel="008A04A0">
          <w:rPr>
            <w:szCs w:val="24"/>
          </w:rPr>
          <w:delText>3.1</w:delText>
        </w:r>
      </w:del>
      <w:del w:id="2764"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2765" w:author="Katharina Schleidt" w:date="2022-08-12T19:03:00Z"/>
          <w:szCs w:val="24"/>
        </w:rPr>
      </w:pPr>
      <w:del w:id="2766"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2767" w:author="Katharina Schleidt" w:date="2022-08-12T19:03:00Z"/>
          <w:szCs w:val="24"/>
        </w:rPr>
      </w:pPr>
      <w:del w:id="2768"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2769" w:author="Katharina Schleidt" w:date="2022-08-12T19:02:00Z">
        <w:r w:rsidRPr="00785C54" w:rsidDel="008A04A0">
          <w:rPr>
            <w:szCs w:val="24"/>
          </w:rPr>
          <w:delText>1</w:delText>
        </w:r>
      </w:del>
      <w:ins w:id="2770"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2771" w:author="Katharina Schleidt" w:date="2022-08-12T19:04:00Z">
        <w:r w:rsidR="008A04A0">
          <w:rPr>
            <w:szCs w:val="24"/>
          </w:rPr>
          <w:t>2</w:t>
        </w:r>
      </w:ins>
      <w:del w:id="2772"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2773" w:author="Katharina Schleidt" w:date="2022-08-12T19:04:00Z">
        <w:r w:rsidR="008A04A0">
          <w:rPr>
            <w:szCs w:val="24"/>
          </w:rPr>
          <w:t>3</w:t>
        </w:r>
      </w:ins>
      <w:del w:id="2774"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2775"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2776" w:author="Katharina Schleidt" w:date="2022-08-12T18:33:00Z"/>
          <w:szCs w:val="24"/>
        </w:rPr>
      </w:pPr>
      <w:ins w:id="2777" w:author="Katharina Schleidt" w:date="2022-08-12T18:33:00Z">
        <w:r w:rsidRPr="00785C54">
          <w:rPr>
            <w:szCs w:val="24"/>
          </w:rPr>
          <w:t>3.1</w:t>
        </w:r>
      </w:ins>
      <w:ins w:id="2778"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2779" w:author="Katharina Schleidt" w:date="2022-08-12T18:34:00Z"/>
          <w:szCs w:val="24"/>
        </w:rPr>
      </w:pPr>
      <w:ins w:id="2780"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2781" w:author="Katharina Schleidt" w:date="2022-08-12T18:34:00Z"/>
          <w:szCs w:val="24"/>
        </w:rPr>
      </w:pPr>
      <w:ins w:id="2782"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2783" w:author="Katharina Schleidt" w:date="2022-08-12T18:34:00Z"/>
          <w:szCs w:val="24"/>
        </w:rPr>
      </w:pPr>
      <w:ins w:id="2784"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2785" w:author="Katharina Schleidt" w:date="2022-08-12T19:04:00Z">
        <w:r w:rsidR="008A04A0">
          <w:rPr>
            <w:szCs w:val="24"/>
          </w:rPr>
          <w:t>5</w:t>
        </w:r>
      </w:ins>
      <w:del w:id="2786"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2787" w:author="Katharina Schleidt" w:date="2022-08-12T19:04:00Z">
        <w:r w:rsidR="008A04A0">
          <w:rPr>
            <w:szCs w:val="24"/>
          </w:rPr>
          <w:t>6</w:t>
        </w:r>
      </w:ins>
      <w:del w:id="2788"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Del="0012427B" w:rsidRDefault="005B5EAD" w:rsidP="00785C54">
      <w:pPr>
        <w:pStyle w:val="Source"/>
        <w:autoSpaceDE w:val="0"/>
        <w:autoSpaceDN w:val="0"/>
        <w:adjustRightInd w:val="0"/>
        <w:rPr>
          <w:del w:id="2789" w:author="Ilkka Rinne" w:date="2022-10-25T15:23:00Z"/>
          <w:szCs w:val="24"/>
        </w:rPr>
      </w:pPr>
      <w:r w:rsidRPr="00785C54">
        <w:rPr>
          <w:szCs w:val="24"/>
        </w:rPr>
        <w:lastRenderedPageBreak/>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66DA2AC1" w14:textId="60E4635E" w:rsidR="00353EF8" w:rsidRDefault="00353EF8" w:rsidP="0012427B">
      <w:pPr>
        <w:pStyle w:val="Source"/>
        <w:autoSpaceDE w:val="0"/>
        <w:autoSpaceDN w:val="0"/>
        <w:adjustRightInd w:val="0"/>
        <w:rPr>
          <w:ins w:id="2790" w:author="Ilkka Rinne" w:date="2022-10-25T15:13:00Z"/>
        </w:rPr>
        <w:pPrChange w:id="2791" w:author="Ilkka Rinne" w:date="2022-10-25T15:23:00Z">
          <w:pPr>
            <w:spacing w:after="0" w:line="240" w:lineRule="auto"/>
            <w:jc w:val="left"/>
          </w:pPr>
        </w:pPrChange>
      </w:pPr>
    </w:p>
    <w:p w14:paraId="369A0895" w14:textId="148FAC85" w:rsidR="005B5EAD" w:rsidRPr="00785C54" w:rsidRDefault="005B5EAD" w:rsidP="00785C54">
      <w:pPr>
        <w:pStyle w:val="TermNum"/>
        <w:autoSpaceDE w:val="0"/>
        <w:autoSpaceDN w:val="0"/>
        <w:adjustRightInd w:val="0"/>
        <w:rPr>
          <w:szCs w:val="24"/>
        </w:rPr>
      </w:pPr>
      <w:r w:rsidRPr="00785C54">
        <w:rPr>
          <w:szCs w:val="24"/>
        </w:rPr>
        <w:t>3.1</w:t>
      </w:r>
      <w:ins w:id="2792" w:author="Katharina Schleidt" w:date="2022-08-12T19:04:00Z">
        <w:r w:rsidR="008A04A0">
          <w:rPr>
            <w:szCs w:val="24"/>
          </w:rPr>
          <w:t>7</w:t>
        </w:r>
      </w:ins>
      <w:del w:id="2793"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2794" w:author="Katharina Schleidt" w:date="2022-08-12T19:04:00Z">
        <w:r w:rsidR="008A04A0">
          <w:rPr>
            <w:szCs w:val="24"/>
          </w:rPr>
          <w:t>8</w:t>
        </w:r>
      </w:ins>
      <w:del w:id="2795"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96" w:author="Katharina Schleidt" w:date="2022-08-12T19:06:00Z"/>
          <w:szCs w:val="24"/>
        </w:rPr>
      </w:pPr>
      <w:r w:rsidRPr="00785C54">
        <w:rPr>
          <w:szCs w:val="24"/>
        </w:rPr>
        <w:t>EXAMPLE</w:t>
      </w:r>
      <w:r w:rsidRPr="00785C54">
        <w:rPr>
          <w:szCs w:val="24"/>
        </w:rPr>
        <w:tab/>
      </w:r>
      <w:commentRangeStart w:id="2797"/>
      <w:r w:rsidRPr="00785C54">
        <w:rPr>
          <w:szCs w:val="24"/>
        </w:rPr>
        <w:t>Abby</w:t>
      </w:r>
      <w:del w:id="2798" w:author="Katharina Schleidt" w:date="2022-08-13T15:38:00Z">
        <w:r w:rsidRPr="00785C54" w:rsidDel="001574A6">
          <w:rPr>
            <w:szCs w:val="24"/>
          </w:rPr>
          <w:delText>'</w:delText>
        </w:r>
      </w:del>
      <w:ins w:id="2799" w:author="Katharina Schleidt" w:date="2022-08-13T15:38:00Z">
        <w:r w:rsidR="001574A6">
          <w:rPr>
            <w:szCs w:val="24"/>
          </w:rPr>
          <w:t>’</w:t>
        </w:r>
      </w:ins>
      <w:r w:rsidRPr="00785C54">
        <w:rPr>
          <w:szCs w:val="24"/>
        </w:rPr>
        <w:t xml:space="preserve">s </w:t>
      </w:r>
      <w:commentRangeEnd w:id="2797"/>
      <w:r w:rsidR="0018223B">
        <w:rPr>
          <w:rStyle w:val="CommentReference"/>
          <w:rFonts w:eastAsia="MS Mincho"/>
          <w:lang w:eastAsia="ja-JP"/>
        </w:rPr>
        <w:commentReference w:id="2797"/>
      </w:r>
      <w:r w:rsidRPr="00785C54">
        <w:rPr>
          <w:szCs w:val="24"/>
        </w:rPr>
        <w:t xml:space="preserve">car has the colour red, where </w:t>
      </w:r>
      <w:del w:id="2800" w:author="Katharina Schleidt" w:date="2022-08-13T15:38:00Z">
        <w:r w:rsidRPr="00785C54" w:rsidDel="001574A6">
          <w:rPr>
            <w:szCs w:val="24"/>
          </w:rPr>
          <w:delText>"</w:delText>
        </w:r>
      </w:del>
      <w:ins w:id="2801" w:author="Katharina Schleidt" w:date="2022-08-13T15:38:00Z">
        <w:r w:rsidR="001574A6">
          <w:rPr>
            <w:szCs w:val="24"/>
          </w:rPr>
          <w:t>“</w:t>
        </w:r>
      </w:ins>
      <w:r w:rsidRPr="00785C54">
        <w:rPr>
          <w:szCs w:val="24"/>
        </w:rPr>
        <w:t>colour red</w:t>
      </w:r>
      <w:del w:id="2802" w:author="Katharina Schleidt" w:date="2022-08-13T15:38:00Z">
        <w:r w:rsidRPr="00785C54" w:rsidDel="001574A6">
          <w:rPr>
            <w:szCs w:val="24"/>
          </w:rPr>
          <w:delText>"</w:delText>
        </w:r>
      </w:del>
      <w:ins w:id="2803"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04"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2805" w:author="Katharina Schleidt" w:date="2022-08-12T19:06:00Z">
        <w:r w:rsidR="008A04A0">
          <w:rPr>
            <w:szCs w:val="24"/>
          </w:rPr>
          <w:t xml:space="preserve">and note </w:t>
        </w:r>
      </w:ins>
      <w:del w:id="2806" w:author="Katharina Schleidt" w:date="2022-08-12T19:06:00Z">
        <w:r w:rsidRPr="00785C54" w:rsidDel="008A04A0">
          <w:rPr>
            <w:szCs w:val="24"/>
          </w:rPr>
          <w:delText xml:space="preserve">has </w:delText>
        </w:r>
      </w:del>
      <w:ins w:id="2807"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2808" w:author="Katharina Schleidt" w:date="2022-08-12T19:04:00Z">
        <w:r w:rsidR="008A04A0">
          <w:rPr>
            <w:szCs w:val="24"/>
          </w:rPr>
          <w:t>19</w:t>
        </w:r>
      </w:ins>
      <w:del w:id="2809" w:author="Katharina Schleidt" w:date="2022-08-12T19:02:00Z">
        <w:r w:rsidRPr="00785C54" w:rsidDel="008A04A0">
          <w:rPr>
            <w:szCs w:val="24"/>
          </w:rPr>
          <w:delText>1</w:delText>
        </w:r>
      </w:del>
      <w:del w:id="2810"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811" w:author="Katharina Schleidt" w:date="2022-08-10T19:50:00Z"/>
          <w:szCs w:val="24"/>
        </w:rPr>
      </w:pPr>
      <w:moveToRangeStart w:id="2812" w:author="Katharina Schleidt" w:date="2022-08-10T19:50:00Z" w:name="move111053467"/>
      <w:moveTo w:id="2813" w:author="Katharina Schleidt" w:date="2022-08-10T19:50:00Z">
        <w:r w:rsidRPr="00785C54">
          <w:rPr>
            <w:szCs w:val="24"/>
          </w:rPr>
          <w:t>EXAMPLE</w:t>
        </w:r>
        <w:r w:rsidRPr="00785C54">
          <w:rPr>
            <w:szCs w:val="24"/>
          </w:rPr>
          <w:tab/>
          <w:t xml:space="preserve">Cars (a feature type) all have a characteristic colour, where </w:t>
        </w:r>
        <w:del w:id="2814" w:author="Katharina Schleidt" w:date="2022-08-13T15:38:00Z">
          <w:r w:rsidRPr="00785C54" w:rsidDel="001574A6">
            <w:rPr>
              <w:szCs w:val="24"/>
            </w:rPr>
            <w:delText>"</w:delText>
          </w:r>
        </w:del>
      </w:moveTo>
      <w:ins w:id="2815" w:author="Katharina Schleidt" w:date="2022-08-13T15:38:00Z">
        <w:r w:rsidR="001574A6">
          <w:rPr>
            <w:szCs w:val="24"/>
          </w:rPr>
          <w:t>“</w:t>
        </w:r>
      </w:ins>
      <w:moveTo w:id="2816" w:author="Katharina Schleidt" w:date="2022-08-10T19:50:00Z">
        <w:r w:rsidRPr="00785C54">
          <w:rPr>
            <w:szCs w:val="24"/>
          </w:rPr>
          <w:t>colour</w:t>
        </w:r>
        <w:del w:id="2817" w:author="Katharina Schleidt" w:date="2022-08-13T15:38:00Z">
          <w:r w:rsidRPr="00785C54" w:rsidDel="001574A6">
            <w:rPr>
              <w:szCs w:val="24"/>
            </w:rPr>
            <w:delText>"</w:delText>
          </w:r>
        </w:del>
      </w:moveTo>
      <w:ins w:id="2818" w:author="Katharina Schleidt" w:date="2022-08-13T15:38:00Z">
        <w:r w:rsidR="001574A6">
          <w:rPr>
            <w:szCs w:val="24"/>
          </w:rPr>
          <w:t>”</w:t>
        </w:r>
      </w:ins>
      <w:moveTo w:id="2819" w:author="Katharina Schleidt" w:date="2022-08-10T19:50:00Z">
        <w:r w:rsidRPr="00785C54">
          <w:rPr>
            <w:szCs w:val="24"/>
          </w:rPr>
          <w:t xml:space="preserve"> is a property type.</w:t>
        </w:r>
      </w:moveTo>
    </w:p>
    <w:moveToRangeEnd w:id="2812"/>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820" w:author="Katharina Schleidt" w:date="2022-08-10T19:50:00Z"/>
          <w:szCs w:val="24"/>
        </w:rPr>
      </w:pPr>
      <w:moveFromRangeStart w:id="2821" w:author="Katharina Schleidt" w:date="2022-08-10T19:50:00Z" w:name="move111053467"/>
      <w:moveFrom w:id="2822"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2823" w:author="Katharina Schleidt" w:date="2022-08-13T15:38:00Z">
          <w:r w:rsidRPr="00785C54" w:rsidDel="001574A6">
            <w:rPr>
              <w:szCs w:val="24"/>
            </w:rPr>
            <w:delText>"</w:delText>
          </w:r>
        </w:del>
      </w:moveFrom>
      <w:ins w:id="2824" w:author="Katharina Schleidt" w:date="2022-08-13T15:38:00Z">
        <w:r w:rsidR="001574A6">
          <w:rPr>
            <w:szCs w:val="24"/>
          </w:rPr>
          <w:t>“</w:t>
        </w:r>
      </w:ins>
      <w:moveFrom w:id="2825" w:author="Katharina Schleidt" w:date="2022-08-10T19:50:00Z">
        <w:r w:rsidRPr="00785C54" w:rsidDel="00EB7CD5">
          <w:rPr>
            <w:szCs w:val="24"/>
          </w:rPr>
          <w:t>colour</w:t>
        </w:r>
        <w:del w:id="2826" w:author="Katharina Schleidt" w:date="2022-08-13T15:38:00Z">
          <w:r w:rsidRPr="00785C54" w:rsidDel="001574A6">
            <w:rPr>
              <w:szCs w:val="24"/>
            </w:rPr>
            <w:delText>"</w:delText>
          </w:r>
        </w:del>
      </w:moveFrom>
      <w:ins w:id="2827" w:author="Katharina Schleidt" w:date="2022-08-13T15:38:00Z">
        <w:r w:rsidR="001574A6">
          <w:rPr>
            <w:szCs w:val="24"/>
          </w:rPr>
          <w:t>”</w:t>
        </w:r>
      </w:ins>
      <w:moveFrom w:id="2828" w:author="Katharina Schleidt" w:date="2022-08-10T19:50:00Z">
        <w:r w:rsidRPr="00785C54" w:rsidDel="00EB7CD5">
          <w:rPr>
            <w:szCs w:val="24"/>
          </w:rPr>
          <w:t xml:space="preserve"> is a property type.</w:t>
        </w:r>
      </w:moveFrom>
    </w:p>
    <w:moveFromRangeEnd w:id="2821"/>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2829" w:author="Katharina Schleidt" w:date="2022-08-12T18:35:00Z">
        <w:r w:rsidR="0018223B">
          <w:rPr>
            <w:szCs w:val="24"/>
          </w:rPr>
          <w:t>2</w:t>
        </w:r>
      </w:ins>
      <w:ins w:id="2830" w:author="Katharina Schleidt" w:date="2022-08-12T19:05:00Z">
        <w:r w:rsidR="008A04A0">
          <w:rPr>
            <w:szCs w:val="24"/>
          </w:rPr>
          <w:t>0</w:t>
        </w:r>
      </w:ins>
      <w:del w:id="2831"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t>3.2</w:t>
      </w:r>
      <w:ins w:id="2832" w:author="Katharina Schleidt" w:date="2022-08-12T19:05:00Z">
        <w:r w:rsidR="008A04A0">
          <w:rPr>
            <w:szCs w:val="24"/>
          </w:rPr>
          <w:t>1</w:t>
        </w:r>
      </w:ins>
      <w:del w:id="2833"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2834" w:author="Katharina Schleidt" w:date="2022-08-12T19:05:00Z">
        <w:r w:rsidR="008A04A0">
          <w:rPr>
            <w:szCs w:val="24"/>
          </w:rPr>
          <w:t>2</w:t>
        </w:r>
      </w:ins>
      <w:del w:id="2835"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2836" w:author="Katharina Schleidt" w:date="2022-08-12T19:05:00Z">
        <w:r w:rsidR="008A04A0">
          <w:rPr>
            <w:szCs w:val="24"/>
          </w:rPr>
          <w:t>3</w:t>
        </w:r>
      </w:ins>
      <w:del w:id="2837"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8D9060" w14:textId="77777777" w:rsidR="00353EF8" w:rsidRDefault="00353EF8">
      <w:pPr>
        <w:spacing w:after="0" w:line="240" w:lineRule="auto"/>
        <w:jc w:val="left"/>
        <w:rPr>
          <w:ins w:id="2838" w:author="Ilkka Rinne" w:date="2022-10-25T15:13:00Z"/>
          <w:rFonts w:eastAsia="Calibri"/>
          <w:b/>
          <w:szCs w:val="24"/>
          <w:lang w:eastAsia="en-US"/>
        </w:rPr>
      </w:pPr>
      <w:ins w:id="2839" w:author="Ilkka Rinne" w:date="2022-10-25T15:13:00Z">
        <w:r>
          <w:rPr>
            <w:szCs w:val="24"/>
          </w:rPr>
          <w:br w:type="page"/>
        </w:r>
      </w:ins>
    </w:p>
    <w:p w14:paraId="69E67023" w14:textId="6D802EBA" w:rsidR="005B5EAD" w:rsidRPr="00785C54" w:rsidRDefault="005B5EAD" w:rsidP="00785C54">
      <w:pPr>
        <w:pStyle w:val="TermNum"/>
        <w:autoSpaceDE w:val="0"/>
        <w:autoSpaceDN w:val="0"/>
        <w:adjustRightInd w:val="0"/>
        <w:rPr>
          <w:szCs w:val="24"/>
        </w:rPr>
      </w:pPr>
      <w:r w:rsidRPr="00785C54">
        <w:rPr>
          <w:szCs w:val="24"/>
        </w:rPr>
        <w:lastRenderedPageBreak/>
        <w:t>3.2</w:t>
      </w:r>
      <w:ins w:id="2840" w:author="Katharina Schleidt" w:date="2022-08-12T19:05:00Z">
        <w:r w:rsidR="008A04A0">
          <w:rPr>
            <w:szCs w:val="24"/>
          </w:rPr>
          <w:t>4</w:t>
        </w:r>
      </w:ins>
      <w:del w:id="2841"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1AD9CB23" w:rsidR="005B5EAD" w:rsidRPr="00785C54" w:rsidRDefault="00F62211" w:rsidP="00785C54">
      <w:pPr>
        <w:pStyle w:val="Source"/>
        <w:autoSpaceDE w:val="0"/>
        <w:autoSpaceDN w:val="0"/>
        <w:adjustRightInd w:val="0"/>
        <w:rPr>
          <w:szCs w:val="24"/>
        </w:rPr>
      </w:pPr>
      <w:ins w:id="2842" w:author="Katharina Schleidt" w:date="2022-09-16T15:42:00Z">
        <w:r w:rsidRPr="00F62211">
          <w:rPr>
            <w:szCs w:val="24"/>
          </w:rPr>
          <w:t>[SOURCE: JCGM 200:2012, 3.8, modified — EXAMPLES and NOTE deleted.]</w:t>
        </w:r>
      </w:ins>
      <w:del w:id="2843" w:author="Katharina Schleidt" w:date="2022-09-16T15:42:00Z">
        <w:r w:rsidR="005B5EAD" w:rsidRPr="00785C54" w:rsidDel="00F62211">
          <w:rPr>
            <w:szCs w:val="24"/>
          </w:rPr>
          <w:delText xml:space="preserve">[SOURCE: </w:delText>
        </w:r>
        <w:r w:rsidR="005B5EAD" w:rsidRPr="00785C54" w:rsidDel="00F62211">
          <w:rPr>
            <w:rStyle w:val="stdpublisher"/>
            <w:szCs w:val="24"/>
            <w:shd w:val="clear" w:color="auto" w:fill="auto"/>
          </w:rPr>
          <w:delText>ISO/IEC</w:delText>
        </w:r>
        <w:r w:rsidR="005B5EAD" w:rsidRPr="00785C54" w:rsidDel="00F62211">
          <w:rPr>
            <w:szCs w:val="24"/>
          </w:rPr>
          <w:delText xml:space="preserve"> </w:delText>
        </w:r>
        <w:r w:rsidR="005B5EAD" w:rsidRPr="00785C54" w:rsidDel="00F62211">
          <w:rPr>
            <w:rStyle w:val="stddocumentType"/>
            <w:szCs w:val="24"/>
            <w:shd w:val="clear" w:color="auto" w:fill="auto"/>
          </w:rPr>
          <w:delText>Guide</w:delText>
        </w:r>
        <w:r w:rsidR="005B5EAD" w:rsidRPr="00785C54" w:rsidDel="00F62211">
          <w:rPr>
            <w:szCs w:val="24"/>
          </w:rPr>
          <w:delText> </w:delText>
        </w:r>
        <w:r w:rsidR="005B5EAD" w:rsidRPr="00785C54" w:rsidDel="00F62211">
          <w:rPr>
            <w:rStyle w:val="stddocNumber"/>
            <w:szCs w:val="24"/>
            <w:shd w:val="clear" w:color="auto" w:fill="auto"/>
          </w:rPr>
          <w:delText>99</w:delText>
        </w:r>
        <w:r w:rsidR="005B5EAD" w:rsidRPr="00785C54" w:rsidDel="00F62211">
          <w:rPr>
            <w:szCs w:val="24"/>
          </w:rPr>
          <w:delText>:</w:delText>
        </w:r>
        <w:r w:rsidR="005B5EAD" w:rsidRPr="00785C54" w:rsidDel="00F62211">
          <w:rPr>
            <w:rStyle w:val="stdyear"/>
            <w:szCs w:val="24"/>
            <w:shd w:val="clear" w:color="auto" w:fill="auto"/>
          </w:rPr>
          <w:delText>2007</w:delText>
        </w:r>
        <w:r w:rsidR="005B5EAD" w:rsidRPr="00785C54" w:rsidDel="00F62211">
          <w:rPr>
            <w:szCs w:val="24"/>
          </w:rPr>
          <w:delText xml:space="preserve">, </w:delText>
        </w:r>
        <w:r w:rsidR="005B5EAD" w:rsidRPr="00785C54" w:rsidDel="00F62211">
          <w:rPr>
            <w:rStyle w:val="stdsection"/>
            <w:szCs w:val="24"/>
            <w:shd w:val="clear" w:color="auto" w:fill="auto"/>
          </w:rPr>
          <w:delText>3.8</w:delText>
        </w:r>
        <w:r w:rsidR="005B5EAD" w:rsidRPr="00785C54" w:rsidDel="00F62211">
          <w:rPr>
            <w:szCs w:val="24"/>
          </w:rPr>
          <w:delText>, modified — Example and Note 1 to entry were deleted.]</w:delText>
        </w:r>
      </w:del>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2844" w:author="Katharina Schleidt" w:date="2022-08-12T19:05:00Z">
        <w:r w:rsidR="008A04A0">
          <w:rPr>
            <w:szCs w:val="24"/>
          </w:rPr>
          <w:t>5</w:t>
        </w:r>
      </w:ins>
      <w:del w:id="2845"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2846" w:author="Katharina Schleidt" w:date="2022-08-12T19:05:00Z">
        <w:r w:rsidR="008A04A0">
          <w:rPr>
            <w:szCs w:val="24"/>
          </w:rPr>
          <w:t>6</w:t>
        </w:r>
      </w:ins>
      <w:del w:id="2847"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2848"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2849" w:author="Katharina Schleidt" w:date="2022-08-12T19:05:00Z">
        <w:r w:rsidR="008A04A0">
          <w:rPr>
            <w:szCs w:val="24"/>
          </w:rPr>
          <w:t>7</w:t>
        </w:r>
      </w:ins>
      <w:del w:id="2850"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bookmarkStart w:id="2851" w:name="_Toc117602326"/>
      <w:r w:rsidRPr="00785C54">
        <w:rPr>
          <w:rFonts w:eastAsia="Times New Roman"/>
          <w:szCs w:val="24"/>
        </w:rPr>
        <w:t>Document conventions</w:t>
      </w:r>
      <w:bookmarkEnd w:id="2851"/>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852" w:name="_Toc117602327"/>
      <w:commentRangeStart w:id="2853"/>
      <w:r w:rsidRPr="00785C54">
        <w:rPr>
          <w:rFonts w:eastAsia="Times New Roman"/>
          <w:szCs w:val="24"/>
        </w:rPr>
        <w:t>Abbreviated terms and acronyms</w:t>
      </w:r>
      <w:commentRangeEnd w:id="2853"/>
      <w:r w:rsidR="000A6B0A">
        <w:rPr>
          <w:rStyle w:val="CommentReference"/>
          <w:b w:val="0"/>
        </w:rPr>
        <w:commentReference w:id="2853"/>
      </w:r>
      <w:bookmarkEnd w:id="2852"/>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2854"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2855" w:author="REID-JAMOND Alison" w:date="2022-04-04T15:02:00Z"/>
                <w:szCs w:val="24"/>
              </w:rPr>
            </w:pPr>
            <w:ins w:id="2856"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2857" w:author="REID-JAMOND Alison" w:date="2022-04-04T15:02:00Z"/>
                <w:szCs w:val="24"/>
              </w:rPr>
            </w:pPr>
            <w:ins w:id="2858"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2859" w:author="REID-JAMOND Alison" w:date="2022-04-04T11:49:00Z">
              <w:r w:rsidR="000A6B0A">
                <w:rPr>
                  <w:szCs w:val="24"/>
                </w:rPr>
                <w:t>n</w:t>
              </w:r>
            </w:ins>
            <w:del w:id="2860" w:author="REID-JAMOND Alison" w:date="2022-04-04T11:49:00Z">
              <w:r w:rsidRPr="00785C54" w:rsidDel="000A6B0A">
                <w:rPr>
                  <w:szCs w:val="24"/>
                </w:rPr>
                <w:delText>N</w:delText>
              </w:r>
            </w:del>
            <w:r w:rsidRPr="00785C54">
              <w:rPr>
                <w:szCs w:val="24"/>
              </w:rPr>
              <w:t>frastructure for S</w:t>
            </w:r>
            <w:del w:id="2861" w:author="REID-JAMOND Alison" w:date="2022-04-04T11:49:00Z">
              <w:r w:rsidR="001574A6" w:rsidRPr="00785C54" w:rsidDel="000A6B0A">
                <w:rPr>
                  <w:szCs w:val="24"/>
                </w:rPr>
                <w:delText>p</w:delText>
              </w:r>
            </w:del>
            <w:ins w:id="2862" w:author="REID-JAMOND Alison" w:date="2022-04-04T11:49:00Z">
              <w:r w:rsidR="000A6B0A">
                <w:rPr>
                  <w:szCs w:val="24"/>
                </w:rPr>
                <w:t>p</w:t>
              </w:r>
            </w:ins>
            <w:r w:rsidRPr="00785C54">
              <w:rPr>
                <w:szCs w:val="24"/>
              </w:rPr>
              <w:t>atial Info</w:t>
            </w:r>
            <w:del w:id="2863" w:author="REID-JAMOND Alison" w:date="2022-04-04T11:49:00Z">
              <w:r w:rsidRPr="00785C54" w:rsidDel="000A6B0A">
                <w:rPr>
                  <w:szCs w:val="24"/>
                </w:rPr>
                <w:delText>R</w:delText>
              </w:r>
            </w:del>
            <w:ins w:id="2864"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2865"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lastRenderedPageBreak/>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2866" w:author="REID-JAMOND Alison" w:date="2022-04-04T11:50:00Z">
              <w:r>
                <w:rPr>
                  <w:szCs w:val="24"/>
                </w:rPr>
                <w:t>t</w:t>
              </w:r>
            </w:ins>
            <w:del w:id="2867" w:author="REID-JAMOND Alison" w:date="2022-04-04T11:50:00Z">
              <w:r w:rsidR="005B5EAD" w:rsidRPr="00785C54" w:rsidDel="000A6B0A">
                <w:rPr>
                  <w:szCs w:val="24"/>
                </w:rPr>
                <w:delText>T</w:delText>
              </w:r>
            </w:del>
            <w:r w:rsidR="005B5EAD" w:rsidRPr="00785C54">
              <w:rPr>
                <w:szCs w:val="24"/>
              </w:rPr>
              <w:t xml:space="preserve">wo </w:t>
            </w:r>
            <w:ins w:id="2868" w:author="REID-JAMOND Alison" w:date="2022-04-04T11:50:00Z">
              <w:r>
                <w:rPr>
                  <w:szCs w:val="24"/>
                </w:rPr>
                <w:t>d</w:t>
              </w:r>
            </w:ins>
            <w:del w:id="2869"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2870" w:author="REID-JAMOND Alison" w:date="2022-04-04T11:50:00Z">
              <w:r>
                <w:rPr>
                  <w:szCs w:val="24"/>
                </w:rPr>
                <w:t>t</w:t>
              </w:r>
            </w:ins>
            <w:del w:id="2871" w:author="REID-JAMOND Alison" w:date="2022-04-04T11:50:00Z">
              <w:r w:rsidR="005B5EAD" w:rsidRPr="00785C54" w:rsidDel="000A6B0A">
                <w:rPr>
                  <w:szCs w:val="24"/>
                </w:rPr>
                <w:delText>T</w:delText>
              </w:r>
            </w:del>
            <w:r w:rsidR="005B5EAD" w:rsidRPr="00785C54">
              <w:rPr>
                <w:szCs w:val="24"/>
              </w:rPr>
              <w:t xml:space="preserve">hree </w:t>
            </w:r>
            <w:ins w:id="2872" w:author="REID-JAMOND Alison" w:date="2022-04-04T11:50:00Z">
              <w:r>
                <w:rPr>
                  <w:szCs w:val="24"/>
                </w:rPr>
                <w:t>d</w:t>
              </w:r>
            </w:ins>
            <w:del w:id="2873" w:author="REID-JAMOND Alison" w:date="2022-04-04T11:50:00Z">
              <w:r w:rsidR="005B5EAD" w:rsidRPr="00785C54" w:rsidDel="000A6B0A">
                <w:rPr>
                  <w:szCs w:val="24"/>
                </w:rPr>
                <w:delText>D</w:delText>
              </w:r>
            </w:del>
            <w:r w:rsidR="005B5EAD" w:rsidRPr="00785C54">
              <w:rPr>
                <w:szCs w:val="24"/>
              </w:rPr>
              <w:t>imensional</w:t>
            </w:r>
          </w:p>
        </w:tc>
      </w:tr>
    </w:tbl>
    <w:p w14:paraId="2B6A382B" w14:textId="77777777" w:rsidR="00286F8B" w:rsidRPr="00286F8B" w:rsidRDefault="00286F8B" w:rsidP="00286F8B">
      <w:pPr>
        <w:rPr>
          <w:ins w:id="2874" w:author="Ilkka Rinne" w:date="2022-10-25T15:24:00Z"/>
          <w:rPrChange w:id="2875" w:author="Ilkka Rinne" w:date="2022-10-25T15:24:00Z">
            <w:rPr>
              <w:ins w:id="2876" w:author="Ilkka Rinne" w:date="2022-10-25T15:24:00Z"/>
              <w:rFonts w:eastAsia="Times New Roman"/>
              <w:szCs w:val="24"/>
            </w:rPr>
          </w:rPrChange>
        </w:rPr>
        <w:pPrChange w:id="2877" w:author="Ilkka Rinne" w:date="2022-10-25T15:24:00Z">
          <w:pPr>
            <w:pStyle w:val="Heading2"/>
            <w:tabs>
              <w:tab w:val="left" w:pos="400"/>
            </w:tabs>
            <w:autoSpaceDE w:val="0"/>
            <w:autoSpaceDN w:val="0"/>
            <w:adjustRightInd w:val="0"/>
          </w:pPr>
        </w:pPrChange>
      </w:pPr>
      <w:bookmarkStart w:id="2878" w:name="_Toc117602328"/>
    </w:p>
    <w:p w14:paraId="1E2509F5" w14:textId="75B7E8C8" w:rsidR="005B5EAD" w:rsidRPr="00785C54" w:rsidRDefault="005B5EAD" w:rsidP="00785C54">
      <w:pPr>
        <w:pStyle w:val="Heading2"/>
        <w:tabs>
          <w:tab w:val="left" w:pos="400"/>
        </w:tabs>
        <w:autoSpaceDE w:val="0"/>
        <w:autoSpaceDN w:val="0"/>
        <w:adjustRightInd w:val="0"/>
        <w:rPr>
          <w:rFonts w:eastAsia="Times New Roman"/>
          <w:szCs w:val="24"/>
        </w:rPr>
      </w:pPr>
      <w:r w:rsidRPr="00785C54">
        <w:rPr>
          <w:rFonts w:eastAsia="Times New Roman"/>
          <w:szCs w:val="24"/>
        </w:rPr>
        <w:t>Schema language</w:t>
      </w:r>
      <w:bookmarkEnd w:id="2878"/>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2879" w:author="REID-JAMOND Alison" w:date="2022-04-04T11:52:00Z">
        <w:r w:rsidRPr="00785C54" w:rsidDel="000A6B0A">
          <w:rPr>
            <w:szCs w:val="24"/>
          </w:rPr>
          <w:delText>International Standard</w:delText>
        </w:r>
      </w:del>
      <w:ins w:id="2880"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2881"/>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2882"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2881"/>
        <w:r w:rsidR="000A6B0A" w:rsidDel="006C4FD2">
          <w:rPr>
            <w:rStyle w:val="CommentReference"/>
            <w:rFonts w:eastAsia="MS Mincho"/>
            <w:lang w:eastAsia="ja-JP"/>
          </w:rPr>
          <w:commentReference w:id="2881"/>
        </w:r>
      </w:del>
      <w:r w:rsidRPr="00785C54">
        <w:rPr>
          <w:szCs w:val="24"/>
        </w:rPr>
        <w:t>.</w:t>
      </w:r>
    </w:p>
    <w:p w14:paraId="0B797401" w14:textId="57F7A2C5" w:rsidR="005B5EAD" w:rsidRPr="00785C54" w:rsidRDefault="00D1473D" w:rsidP="00785C54">
      <w:pPr>
        <w:pStyle w:val="BodyText"/>
        <w:autoSpaceDE w:val="0"/>
        <w:autoSpaceDN w:val="0"/>
        <w:adjustRightInd w:val="0"/>
        <w:rPr>
          <w:szCs w:val="24"/>
        </w:rPr>
      </w:pPr>
      <w:ins w:id="2883"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«metaclass» FeatureType (ISO 19109)</w:t>
        </w:r>
      </w:ins>
      <w:ins w:id="2884" w:author="Katharina Schleidt" w:date="2022-10-17T12:39:00Z">
        <w:r w:rsidR="00B01362">
          <w:rPr>
            <w:szCs w:val="24"/>
          </w:rPr>
          <w:t xml:space="preserve"> [2]</w:t>
        </w:r>
      </w:ins>
      <w:ins w:id="2885" w:author="Katharina Schleidt" w:date="2022-08-13T16:52:00Z">
        <w:r w:rsidRPr="00D1473D">
          <w:rPr>
            <w:szCs w:val="24"/>
          </w:rPr>
          <w:t>, and therefore represents a feature type.</w:t>
        </w:r>
      </w:ins>
      <w:del w:id="2886"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887" w:name="_Toc117602329"/>
      <w:r w:rsidRPr="00785C54">
        <w:rPr>
          <w:rFonts w:eastAsia="Times New Roman"/>
          <w:szCs w:val="24"/>
        </w:rPr>
        <w:t>Model element names</w:t>
      </w:r>
      <w:bookmarkEnd w:id="2887"/>
    </w:p>
    <w:p w14:paraId="6224DA45" w14:textId="033BA45C" w:rsidR="005B5EAD" w:rsidRPr="00785C54" w:rsidRDefault="005B5EAD" w:rsidP="00785C54">
      <w:pPr>
        <w:pStyle w:val="BodyText"/>
        <w:autoSpaceDE w:val="0"/>
        <w:autoSpaceDN w:val="0"/>
        <w:adjustRightInd w:val="0"/>
        <w:rPr>
          <w:szCs w:val="24"/>
        </w:rPr>
      </w:pPr>
      <w:r w:rsidRPr="00785C54">
        <w:rPr>
          <w:szCs w:val="24"/>
        </w:rPr>
        <w:t xml:space="preserve">This </w:t>
      </w:r>
      <w:ins w:id="2888" w:author="REID-JAMOND Alison" w:date="2022-04-04T11:54:00Z">
        <w:r w:rsidR="000A6B0A">
          <w:rPr>
            <w:szCs w:val="24"/>
          </w:rPr>
          <w:t>document</w:t>
        </w:r>
      </w:ins>
      <w:del w:id="2889"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2890" w:author="Katharina Schleidt" w:date="2022-08-13T15:38:00Z">
        <w:r w:rsidRPr="00785C54" w:rsidDel="001574A6">
          <w:rPr>
            <w:szCs w:val="24"/>
          </w:rPr>
          <w:delText>"</w:delText>
        </w:r>
      </w:del>
      <w:ins w:id="2891" w:author="Katharina Schleidt" w:date="2022-08-13T15:38:00Z">
        <w:r w:rsidR="001574A6">
          <w:rPr>
            <w:szCs w:val="24"/>
          </w:rPr>
          <w:t>“</w:t>
        </w:r>
      </w:ins>
      <w:r w:rsidRPr="00785C54">
        <w:rPr>
          <w:szCs w:val="24"/>
        </w:rPr>
        <w:t>most neutral</w:t>
      </w:r>
      <w:del w:id="2892" w:author="Katharina Schleidt" w:date="2022-08-13T15:38:00Z">
        <w:r w:rsidRPr="00785C54" w:rsidDel="001574A6">
          <w:rPr>
            <w:szCs w:val="24"/>
          </w:rPr>
          <w:delText>"</w:delText>
        </w:r>
      </w:del>
      <w:ins w:id="2893"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2894" w:author="REID-JAMOND Alison" w:date="2022-04-04T11:55:00Z">
        <w:r w:rsidRPr="00785C54" w:rsidDel="000A6B0A">
          <w:rPr>
            <w:szCs w:val="24"/>
          </w:rPr>
          <w:delText>International Standard</w:delText>
        </w:r>
      </w:del>
      <w:ins w:id="2895" w:author="REID-JAMOND Alison" w:date="2022-04-04T11:55:00Z">
        <w:r w:rsidR="000A6B0A">
          <w:rPr>
            <w:szCs w:val="24"/>
          </w:rPr>
          <w:t>document</w:t>
        </w:r>
      </w:ins>
      <w:r w:rsidRPr="00785C54">
        <w:rPr>
          <w:szCs w:val="24"/>
        </w:rPr>
        <w:t xml:space="preserve"> to common terminology </w:t>
      </w:r>
      <w:commentRangeStart w:id="2896"/>
      <w:r w:rsidRPr="00785C54">
        <w:rPr>
          <w:szCs w:val="24"/>
        </w:rPr>
        <w:t xml:space="preserve">in </w:t>
      </w:r>
      <w:ins w:id="2897" w:author="Katharina Schleidt" w:date="2022-08-10T19:52:00Z">
        <w:r w:rsidR="00AD1F03">
          <w:t>related</w:t>
        </w:r>
      </w:ins>
      <w:ins w:id="2898" w:author="Ilkka Rinne [2]" w:date="2022-09-06T16:11:00Z">
        <w:r w:rsidR="00EB5B36">
          <w:t xml:space="preserve"> </w:t>
        </w:r>
      </w:ins>
      <w:del w:id="2899" w:author="Katharina Schleidt" w:date="2022-08-10T19:52:00Z">
        <w:r w:rsidRPr="00785C54" w:rsidDel="00AD1F03">
          <w:rPr>
            <w:szCs w:val="24"/>
          </w:rPr>
          <w:delText xml:space="preserve">some </w:delText>
        </w:r>
      </w:del>
      <w:r w:rsidRPr="00785C54">
        <w:rPr>
          <w:szCs w:val="24"/>
        </w:rPr>
        <w:t xml:space="preserve">application domains </w:t>
      </w:r>
      <w:commentRangeEnd w:id="2896"/>
      <w:r w:rsidR="000A6B0A">
        <w:rPr>
          <w:rStyle w:val="CommentReference"/>
          <w:rFonts w:eastAsia="MS Mincho"/>
          <w:lang w:eastAsia="ja-JP"/>
        </w:rPr>
        <w:commentReference w:id="2896"/>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00" w:name="_Toc117602330"/>
      <w:r w:rsidRPr="00785C54">
        <w:rPr>
          <w:rFonts w:eastAsia="Times New Roman"/>
          <w:szCs w:val="24"/>
        </w:rPr>
        <w:t>Requirements and recommendations</w:t>
      </w:r>
      <w:bookmarkEnd w:id="2900"/>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(/req/{pkg}/)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7D1142B8"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901" w:author="REID-JAMOND Alison" w:date="2022-04-04T11:58:00Z">
        <w:r>
          <w:rPr>
            <w:szCs w:val="24"/>
          </w:rPr>
          <w:t>—</w:t>
        </w:r>
      </w:ins>
      <w:del w:id="2902"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w:t>
      </w:r>
      <w:ins w:id="2903" w:author="Katharina Schleidt" w:date="2022-10-17T12:33:00Z">
        <w:r w:rsidR="006C645F">
          <w:rPr>
            <w:szCs w:val="24"/>
          </w:rPr>
          <w:t>,</w:t>
        </w:r>
      </w:ins>
      <w:r w:rsidR="005B5EAD" w:rsidRPr="00785C54">
        <w:rPr>
          <w:szCs w:val="24"/>
        </w:rPr>
        <w:t xml:space="preserve">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904" w:author="REID-JAMOND Alison" w:date="2022-04-04T11:58:00Z">
        <w:r>
          <w:rPr>
            <w:szCs w:val="24"/>
          </w:rPr>
          <w:t>—</w:t>
        </w:r>
      </w:ins>
      <w:del w:id="290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906" w:author="REID-JAMOND Alison" w:date="2022-04-04T11:58:00Z">
        <w:r>
          <w:rPr>
            <w:szCs w:val="24"/>
          </w:rPr>
          <w:t>—</w:t>
        </w:r>
      </w:ins>
      <w:del w:id="2907"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908" w:author="REID-JAMOND Alison" w:date="2022-04-04T11:58:00Z">
        <w:r>
          <w:rPr>
            <w:szCs w:val="24"/>
          </w:rPr>
          <w:t>—</w:t>
        </w:r>
      </w:ins>
      <w:del w:id="2909"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2910" w:author="Katharina Schleidt" w:date="2022-08-13T16:12:00Z">
        <w:r w:rsidR="005B5EAD" w:rsidRPr="00785C54" w:rsidDel="009061F0">
          <w:rPr>
            <w:szCs w:val="24"/>
          </w:rPr>
          <w:delText>may</w:delText>
        </w:r>
      </w:del>
      <w:ins w:id="2911"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2912" w:author="REID-JAMOND Alison" w:date="2022-04-04T11:58:00Z">
        <w:r w:rsidRPr="00785C54" w:rsidDel="000A6B0A">
          <w:rPr>
            <w:szCs w:val="24"/>
          </w:rPr>
          <w:delText>Please note that the i</w:delText>
        </w:r>
      </w:del>
      <w:ins w:id="2913"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2914"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164FE6">
              <w:rPr>
                <w:b/>
                <w:szCs w:val="24"/>
                <w:lang w:val="fr-FR"/>
                <w:rPrChange w:id="2915" w:author="Ilkka Rinne" w:date="2022-10-22T15:02:00Z">
                  <w:rPr>
                    <w:b/>
                    <w:szCs w:val="24"/>
                  </w:rPr>
                </w:rPrChange>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16" w:name="_Toc117602331"/>
      <w:r w:rsidRPr="00785C54">
        <w:rPr>
          <w:rFonts w:eastAsia="Times New Roman"/>
          <w:szCs w:val="24"/>
        </w:rPr>
        <w:t>Requirements classes</w:t>
      </w:r>
      <w:bookmarkEnd w:id="2916"/>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2917" w:author="REID-JAMOND Alison" w:date="2022-04-04T11:58:00Z">
        <w:r w:rsidRPr="00785C54" w:rsidDel="000A6B0A">
          <w:rPr>
            <w:szCs w:val="24"/>
          </w:rPr>
          <w:delText xml:space="preserve">standard </w:delText>
        </w:r>
      </w:del>
      <w:ins w:id="2918"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lastRenderedPageBreak/>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2919" w:author="REID-JAMOND Alison" w:date="2022-04-04T11:59:00Z">
        <w:r w:rsidRPr="00785C54" w:rsidDel="000A6B0A">
          <w:rPr>
            <w:szCs w:val="24"/>
          </w:rPr>
          <w:delText xml:space="preserve">must </w:delText>
        </w:r>
      </w:del>
      <w:ins w:id="2920"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2921"/>
      <w:r w:rsidRPr="00785C54">
        <w:rPr>
          <w:szCs w:val="24"/>
        </w:rPr>
        <w:t xml:space="preserve">All requirements in a dependency </w:t>
      </w:r>
      <w:del w:id="2922" w:author="Katharina Schleidt" w:date="2022-08-10T19:12:00Z">
        <w:r w:rsidRPr="00785C54" w:rsidDel="002F2035">
          <w:rPr>
            <w:szCs w:val="24"/>
          </w:rPr>
          <w:delText>SHALL</w:delText>
        </w:r>
      </w:del>
      <w:ins w:id="2923" w:author="Katharina Schleidt" w:date="2022-08-10T19:12:00Z">
        <w:r w:rsidR="002F2035">
          <w:rPr>
            <w:szCs w:val="24"/>
          </w:rPr>
          <w:t>shall</w:t>
        </w:r>
      </w:ins>
      <w:r w:rsidRPr="00785C54">
        <w:rPr>
          <w:szCs w:val="24"/>
        </w:rPr>
        <w:t xml:space="preserve"> also be satisfied by a conforming implementation.</w:t>
      </w:r>
      <w:commentRangeEnd w:id="2921"/>
      <w:r w:rsidR="000A6B0A">
        <w:rPr>
          <w:rStyle w:val="CommentReference"/>
          <w:rFonts w:eastAsia="MS Mincho"/>
          <w:lang w:eastAsia="ja-JP"/>
        </w:rPr>
        <w:commentReference w:id="2921"/>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24" w:name="_Toc117602332"/>
      <w:r w:rsidRPr="00785C54">
        <w:rPr>
          <w:rFonts w:eastAsia="Times New Roman"/>
          <w:szCs w:val="24"/>
        </w:rPr>
        <w:t>Conformance classes</w:t>
      </w:r>
      <w:bookmarkEnd w:id="2924"/>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2925" w:author="REID-JAMOND Alison" w:date="2022-04-04T14:56:00Z">
        <w:r w:rsidR="00047CD7">
          <w:rPr>
            <w:szCs w:val="24"/>
          </w:rPr>
          <w:t xml:space="preserve"> in accordance with </w:t>
        </w:r>
      </w:ins>
      <w:del w:id="2926"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2927"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2928" w:author="REID-JAMOND Alison" w:date="2022-04-04T12:01:00Z">
        <w:r w:rsidRPr="00785C54" w:rsidDel="000A6B0A">
          <w:rPr>
            <w:szCs w:val="24"/>
          </w:rPr>
          <w:delText xml:space="preserve">must </w:delText>
        </w:r>
      </w:del>
      <w:ins w:id="2929"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30" w:name="_Toc117602333"/>
      <w:r w:rsidRPr="00785C54">
        <w:rPr>
          <w:rFonts w:eastAsia="Times New Roman"/>
          <w:szCs w:val="24"/>
        </w:rPr>
        <w:t>Identifiers</w:t>
      </w:r>
      <w:bookmarkEnd w:id="2930"/>
    </w:p>
    <w:p w14:paraId="30CF06FD" w14:textId="5B1229D3" w:rsidR="005B5EAD" w:rsidRPr="00785C54" w:rsidRDefault="005B5EAD" w:rsidP="00785C54">
      <w:pPr>
        <w:pStyle w:val="BodyText"/>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2931"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2B07B5CC" w:rsidR="005B5EAD" w:rsidRDefault="00000000" w:rsidP="00785C54">
      <w:pPr>
        <w:pStyle w:val="BodyText"/>
        <w:autoSpaceDE w:val="0"/>
        <w:autoSpaceDN w:val="0"/>
        <w:adjustRightInd w:val="0"/>
        <w:rPr>
          <w:ins w:id="2932" w:author="Ilkka Rinne [2]" w:date="2022-09-06T16:11:00Z"/>
          <w:color w:val="0000FF"/>
          <w:szCs w:val="24"/>
          <w:u w:val="single"/>
        </w:rPr>
      </w:pPr>
      <w:hyperlink r:id="rId27" w:history="1">
        <w:r w:rsidR="005B5EAD" w:rsidRPr="00785C54">
          <w:rPr>
            <w:color w:val="0000FF"/>
            <w:szCs w:val="24"/>
            <w:u w:val="single"/>
          </w:rPr>
          <w:t>http://www.opengis.net/spec/om/3.0/conf/pkg/classM</w:t>
        </w:r>
      </w:hyperlink>
    </w:p>
    <w:p w14:paraId="61D60B27" w14:textId="31E1736E" w:rsidR="00EB5B36" w:rsidRDefault="00EB5B36" w:rsidP="00EB5B36">
      <w:pPr>
        <w:pStyle w:val="Heading2"/>
        <w:rPr>
          <w:ins w:id="2933" w:author="Ilkka Rinne [2]" w:date="2022-09-06T16:12:00Z"/>
        </w:rPr>
      </w:pPr>
      <w:bookmarkStart w:id="2934" w:name="_Toc117602334"/>
      <w:ins w:id="2935" w:author="Ilkka Rinne [2]" w:date="2022-09-06T16:12:00Z">
        <w:r>
          <w:lastRenderedPageBreak/>
          <w:t>Associations in UML context diagrams</w:t>
        </w:r>
        <w:bookmarkEnd w:id="2934"/>
      </w:ins>
    </w:p>
    <w:p w14:paraId="3116233F" w14:textId="3F296391" w:rsidR="00EB5B36" w:rsidRPr="00EB5B36" w:rsidRDefault="006F5E64" w:rsidP="002D64EE">
      <w:ins w:id="2936" w:author="Ilkka Rinne [2]" w:date="2022-09-06T16:13:00Z">
        <w:r>
          <w:t xml:space="preserve">The UML model described in </w:t>
        </w:r>
      </w:ins>
      <w:ins w:id="2937" w:author="Ilkka Rinne [2]" w:date="2022-09-06T16:14:00Z">
        <w:r>
          <w:t xml:space="preserve">this document is </w:t>
        </w:r>
      </w:ins>
      <w:ins w:id="2938" w:author="Ilkka Rinne [2]" w:date="2022-09-07T08:51:00Z">
        <w:r w:rsidR="00C13DB3">
          <w:t xml:space="preserve">rather </w:t>
        </w:r>
      </w:ins>
      <w:ins w:id="2939" w:author="Ilkka Rinne [2]" w:date="2022-09-06T16:14:00Z">
        <w:r>
          <w:t>complex</w:t>
        </w:r>
      </w:ins>
      <w:ins w:id="2940" w:author="Ilkka Rinne [2]" w:date="2022-09-07T08:53:00Z">
        <w:r w:rsidR="00C13DB3">
          <w:t xml:space="preserve">. </w:t>
        </w:r>
      </w:ins>
      <w:ins w:id="2941" w:author="Ilkka Rinne [2]" w:date="2022-09-06T16:16:00Z">
        <w:r>
          <w:t xml:space="preserve">To </w:t>
        </w:r>
      </w:ins>
      <w:ins w:id="2942" w:author="Ilkka Rinne [2]" w:date="2022-09-06T16:17:00Z">
        <w:r>
          <w:t>keep the text size readable in the U</w:t>
        </w:r>
      </w:ins>
      <w:ins w:id="2943" w:author="Ilkka Rinne [2]" w:date="2022-09-06T16:18:00Z">
        <w:r>
          <w:t>ML</w:t>
        </w:r>
      </w:ins>
      <w:ins w:id="2944" w:author="Katharina Schleidt" w:date="2022-09-07T15:46:00Z">
        <w:r w:rsidR="002D64EE">
          <w:t>,</w:t>
        </w:r>
      </w:ins>
      <w:ins w:id="2945" w:author="Ilkka Rinne [2]" w:date="2022-09-06T16:18:00Z">
        <w:r>
          <w:t xml:space="preserve"> </w:t>
        </w:r>
      </w:ins>
      <w:ins w:id="2946" w:author="Ilkka Rinne [2]" w:date="2022-09-06T16:17:00Z">
        <w:r>
          <w:t>context diagrams</w:t>
        </w:r>
      </w:ins>
      <w:ins w:id="2947" w:author="Ilkka Rinne [2]" w:date="2022-09-06T16:18:00Z">
        <w:r>
          <w:t xml:space="preserve"> of</w:t>
        </w:r>
      </w:ins>
      <w:ins w:id="2948" w:author="Ilkka Rinne [2]" w:date="2022-09-06T16:12:00Z">
        <w:r w:rsidR="00EB5B36">
          <w:t xml:space="preserve"> this document</w:t>
        </w:r>
      </w:ins>
      <w:ins w:id="2949" w:author="Ilkka Rinne [2]" w:date="2022-09-06T16:18:00Z">
        <w:r>
          <w:t xml:space="preserve"> </w:t>
        </w:r>
        <w:r w:rsidR="00BE459A">
          <w:t xml:space="preserve">only </w:t>
        </w:r>
      </w:ins>
      <w:r w:rsidR="002D64EE">
        <w:t xml:space="preserve">display certain </w:t>
      </w:r>
      <w:ins w:id="2950" w:author="Ilkka Rinne [2]" w:date="2022-09-06T16:18:00Z">
        <w:r w:rsidR="00BE459A">
          <w:t>associations of</w:t>
        </w:r>
      </w:ins>
      <w:ins w:id="2951" w:author="Ilkka Rinne [2]" w:date="2022-09-07T08:56:00Z">
        <w:r w:rsidR="001E4AC8">
          <w:t xml:space="preserve"> </w:t>
        </w:r>
      </w:ins>
      <w:ins w:id="2952" w:author="Ilkka Rinne [2]" w:date="2022-09-07T08:58:00Z">
        <w:r w:rsidR="001E4AC8">
          <w:t xml:space="preserve">each </w:t>
        </w:r>
      </w:ins>
      <w:ins w:id="2953" w:author="Ilkka Rinne [2]" w:date="2022-09-06T16:19:00Z">
        <w:r w:rsidR="00BE459A">
          <w:t>clas</w:t>
        </w:r>
      </w:ins>
      <w:ins w:id="2954" w:author="Ilkka Rinne [2]" w:date="2022-09-07T08:57:00Z">
        <w:r w:rsidR="001E4AC8">
          <w:t>s</w:t>
        </w:r>
      </w:ins>
      <w:r w:rsidR="002D64EE">
        <w:t>.</w:t>
      </w:r>
      <w:ins w:id="2955" w:author="Ilkka Rinne [2]" w:date="2022-09-06T16:20:00Z">
        <w:r w:rsidR="00BE459A">
          <w:t xml:space="preserve"> </w:t>
        </w:r>
      </w:ins>
      <w:ins w:id="2956" w:author="Ilkka Rinne [2]" w:date="2022-09-06T16:25:00Z">
        <w:r w:rsidR="00C45EF4">
          <w:t>Please refer to the context diagram</w:t>
        </w:r>
      </w:ins>
      <w:ins w:id="2957" w:author="Ilkka Rinne [2]" w:date="2022-09-07T13:09:00Z">
        <w:r w:rsidR="000423A0">
          <w:t xml:space="preserve"> </w:t>
        </w:r>
      </w:ins>
      <w:ins w:id="2958" w:author="Ilkka Rinne [2]" w:date="2022-09-06T16:25:00Z">
        <w:r w:rsidR="00C45EF4">
          <w:t xml:space="preserve">of </w:t>
        </w:r>
      </w:ins>
      <w:ins w:id="2959" w:author="Ilkka Rinne [2]" w:date="2022-09-07T13:09:00Z">
        <w:r w:rsidR="000423A0">
          <w:t>a particular</w:t>
        </w:r>
      </w:ins>
      <w:ins w:id="2960" w:author="Ilkka Rinne [2]" w:date="2022-09-06T16:25:00Z">
        <w:r w:rsidR="00C45EF4">
          <w:t xml:space="preserve"> class </w:t>
        </w:r>
      </w:ins>
      <w:ins w:id="2961" w:author="Ilkka Rinne [2]" w:date="2022-09-06T16:26:00Z">
        <w:r w:rsidR="00C45EF4">
          <w:t xml:space="preserve">to </w:t>
        </w:r>
      </w:ins>
      <w:ins w:id="2962" w:author="Ilkka Rinne [2]" w:date="2022-09-06T16:25:00Z">
        <w:r w:rsidR="00C45EF4">
          <w:t xml:space="preserve">see </w:t>
        </w:r>
      </w:ins>
      <w:ins w:id="2963" w:author="Ilkka Rinne [2]" w:date="2022-09-06T16:26:00Z">
        <w:r w:rsidR="00C45EF4">
          <w:t xml:space="preserve">all </w:t>
        </w:r>
      </w:ins>
      <w:ins w:id="2964" w:author="Ilkka Rinne [2]" w:date="2022-09-06T16:24:00Z">
        <w:r w:rsidR="00C45EF4">
          <w:t xml:space="preserve">associations of </w:t>
        </w:r>
      </w:ins>
      <w:ins w:id="2965" w:author="Ilkka Rinne [2]" w:date="2022-09-07T08:59:00Z">
        <w:r w:rsidR="001E4AC8">
          <w:t xml:space="preserve">that </w:t>
        </w:r>
      </w:ins>
      <w:ins w:id="2966" w:author="Ilkka Rinne [2]" w:date="2022-09-06T16:24:00Z">
        <w:r w:rsidR="00C45EF4">
          <w:t xml:space="preserve">class. </w:t>
        </w:r>
      </w:ins>
      <w:ins w:id="2967" w:author="Ilkka Rinne [2]" w:date="2022-09-06T16:23:00Z">
        <w:r w:rsidR="00BE459A">
          <w:t xml:space="preserve">All associations of the classes in each package </w:t>
        </w:r>
        <w:r w:rsidR="00C45EF4">
          <w:t xml:space="preserve">are </w:t>
        </w:r>
      </w:ins>
      <w:ins w:id="2968" w:author="Ilkka Rinne [2]" w:date="2022-09-06T16:26:00Z">
        <w:r w:rsidR="00C45EF4">
          <w:t xml:space="preserve">also </w:t>
        </w:r>
      </w:ins>
      <w:ins w:id="2969" w:author="Ilkka Rinne [2]" w:date="2022-09-06T16:23:00Z">
        <w:r w:rsidR="00C45EF4">
          <w:t>shown in t</w:t>
        </w:r>
      </w:ins>
      <w:ins w:id="2970" w:author="Ilkka Rinne [2]" w:date="2022-09-06T16:21:00Z">
        <w:r w:rsidR="00BE459A">
          <w:t>he detailed</w:t>
        </w:r>
        <w:del w:id="2971" w:author="Katharina Schleidt" w:date="2022-09-07T15:49:00Z">
          <w:r w:rsidR="00BE459A" w:rsidDel="002D64EE">
            <w:delText xml:space="preserve">  </w:delText>
          </w:r>
        </w:del>
      </w:ins>
      <w:ins w:id="2972" w:author="Katharina Schleidt" w:date="2022-09-07T15:49:00Z">
        <w:r w:rsidR="002D64EE">
          <w:t xml:space="preserve"> </w:t>
        </w:r>
      </w:ins>
      <w:ins w:id="2973" w:author="Ilkka Rinne [2]" w:date="2022-09-06T16:22:00Z">
        <w:r w:rsidR="00BE459A">
          <w:t>package overview diagrams in Annex E</w:t>
        </w:r>
      </w:ins>
      <w:ins w:id="2974" w:author="Ilkka Rinne [2]" w:date="2022-09-06T16:23:00Z">
        <w:r w:rsidR="00BE459A">
          <w:t>.</w:t>
        </w:r>
      </w:ins>
    </w:p>
    <w:p w14:paraId="4038ABB4" w14:textId="77777777" w:rsidR="005B5EAD" w:rsidRPr="00785C54" w:rsidRDefault="005B5EAD" w:rsidP="00785C54">
      <w:pPr>
        <w:pStyle w:val="Heading1"/>
        <w:autoSpaceDE w:val="0"/>
        <w:autoSpaceDN w:val="0"/>
        <w:adjustRightInd w:val="0"/>
        <w:rPr>
          <w:rFonts w:eastAsia="Times New Roman"/>
          <w:szCs w:val="24"/>
        </w:rPr>
      </w:pPr>
      <w:bookmarkStart w:id="2975" w:name="_Toc117602335"/>
      <w:r w:rsidRPr="00785C54">
        <w:rPr>
          <w:rFonts w:eastAsia="Times New Roman"/>
          <w:szCs w:val="24"/>
        </w:rPr>
        <w:t>Conformance</w:t>
      </w:r>
      <w:bookmarkEnd w:id="2975"/>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76" w:name="_Toc117602336"/>
      <w:r w:rsidRPr="00785C54">
        <w:rPr>
          <w:rFonts w:eastAsia="Times New Roman"/>
          <w:szCs w:val="24"/>
        </w:rPr>
        <w:t>Overview</w:t>
      </w:r>
      <w:bookmarkEnd w:id="2976"/>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2977" w:author="REID-JAMOND Alison" w:date="2022-04-04T12:02:00Z">
        <w:r w:rsidRPr="00785C54" w:rsidDel="000A6B0A">
          <w:rPr>
            <w:szCs w:val="24"/>
          </w:rPr>
          <w:delText>International Standard</w:delText>
        </w:r>
      </w:del>
      <w:ins w:id="2978" w:author="REID-JAMOND Alison" w:date="2022-04-04T12:02:00Z">
        <w:r w:rsidR="000A6B0A">
          <w:rPr>
            <w:szCs w:val="24"/>
          </w:rPr>
          <w:t>document</w:t>
        </w:r>
      </w:ins>
      <w:r w:rsidRPr="00785C54">
        <w:rPr>
          <w:szCs w:val="24"/>
        </w:rPr>
        <w:t xml:space="preserve"> use the Unified Modeling Language (UML) to present conceptual </w:t>
      </w:r>
      <w:commentRangeStart w:id="2979"/>
      <w:r w:rsidRPr="00785C54">
        <w:rPr>
          <w:szCs w:val="24"/>
        </w:rPr>
        <w:t>schemas for describing Observations</w:t>
      </w:r>
      <w:commentRangeEnd w:id="2979"/>
      <w:r w:rsidR="000A6B0A">
        <w:rPr>
          <w:rStyle w:val="CommentReference"/>
          <w:rFonts w:eastAsia="MS Mincho"/>
          <w:lang w:eastAsia="ja-JP"/>
        </w:rPr>
        <w:commentReference w:id="2979"/>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2980" w:author="REID-JAMOND Alison" w:date="2022-04-04T12:03:00Z">
        <w:r w:rsidRPr="00785C54" w:rsidDel="000A6B0A">
          <w:rPr>
            <w:szCs w:val="24"/>
          </w:rPr>
          <w:delText>International Standard</w:delText>
        </w:r>
      </w:del>
      <w:ins w:id="2981"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2982" w:author="REID-JAMOND Alison" w:date="2022-04-04T12:03:00Z">
        <w:r w:rsidRPr="00785C54" w:rsidDel="000A6B0A">
          <w:rPr>
            <w:szCs w:val="24"/>
          </w:rPr>
          <w:delText>International Standard</w:delText>
        </w:r>
      </w:del>
      <w:ins w:id="2983"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bookmarkStart w:id="2984" w:name="_Toc117602337"/>
      <w:r w:rsidRPr="00785C54">
        <w:rPr>
          <w:rFonts w:eastAsia="Times New Roman"/>
          <w:szCs w:val="24"/>
        </w:rPr>
        <w:t>Conformance classes</w:t>
      </w:r>
      <w:bookmarkEnd w:id="2984"/>
      <w:del w:id="2985"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2986"/>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2987"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2986"/>
      <w:r w:rsidR="000A6B0A">
        <w:rPr>
          <w:rStyle w:val="CommentReference"/>
          <w:rFonts w:eastAsia="MS Mincho"/>
          <w:lang w:eastAsia="ja-JP"/>
        </w:rPr>
        <w:commentReference w:id="2986"/>
      </w:r>
      <w:r w:rsidRPr="00785C54">
        <w:rPr>
          <w:szCs w:val="24"/>
        </w:rPr>
        <w:t xml:space="preserve">Application Schemas also claiming conformance to this </w:t>
      </w:r>
      <w:del w:id="2988" w:author="Katharina Schleidt" w:date="2022-08-13T16:26:00Z">
        <w:r w:rsidRPr="00785C54" w:rsidDel="00CD0748">
          <w:rPr>
            <w:szCs w:val="24"/>
          </w:rPr>
          <w:delText xml:space="preserve">International Standard </w:delText>
        </w:r>
      </w:del>
      <w:ins w:id="2989"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2990" w:author="Katharina Schleidt" w:date="2022-08-13T16:56:00Z">
        <w:r w:rsidRPr="00785C54" w:rsidDel="001C6797">
          <w:rPr>
            <w:szCs w:val="24"/>
          </w:rPr>
          <w:delText xml:space="preserve">Measurements </w:delText>
        </w:r>
      </w:del>
      <w:ins w:id="2991" w:author="Katharina Schleidt" w:date="2022-08-13T16:56:00Z">
        <w:r w:rsidR="001C6797">
          <w:rPr>
            <w:szCs w:val="24"/>
          </w:rPr>
          <w:t>m</w:t>
        </w:r>
        <w:r w:rsidR="001C6797" w:rsidRPr="00785C54">
          <w:rPr>
            <w:szCs w:val="24"/>
          </w:rPr>
          <w:t xml:space="preserve">easurements </w:t>
        </w:r>
      </w:ins>
      <w:r w:rsidRPr="00785C54">
        <w:rPr>
          <w:szCs w:val="24"/>
        </w:rPr>
        <w:t xml:space="preserve">and </w:t>
      </w:r>
      <w:del w:id="2992" w:author="Katharina Schleidt" w:date="2022-08-13T16:56:00Z">
        <w:r w:rsidRPr="00785C54" w:rsidDel="001C6797">
          <w:rPr>
            <w:szCs w:val="24"/>
          </w:rPr>
          <w:delText xml:space="preserve">Samples </w:delText>
        </w:r>
      </w:del>
      <w:ins w:id="2993"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2994"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2995"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2996"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2997"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2998" w:author="REID-JAMOND Alison" w:date="2022-04-04T12:04:00Z">
        <w:r w:rsidR="000A6B0A">
          <w:rPr>
            <w:szCs w:val="24"/>
          </w:rPr>
          <w:t>are</w:t>
        </w:r>
      </w:ins>
      <w:del w:id="2999" w:author="REID-JAMOND Alison" w:date="2022-04-04T12:04:00Z">
        <w:r w:rsidRPr="00785C54" w:rsidDel="000A6B0A">
          <w:rPr>
            <w:szCs w:val="24"/>
          </w:rPr>
          <w:delText>is</w:delText>
        </w:r>
      </w:del>
      <w:r w:rsidRPr="00785C54">
        <w:rPr>
          <w:szCs w:val="24"/>
        </w:rPr>
        <w:t xml:space="preserve"> formed by prefixing the relative URI path as described in</w:t>
      </w:r>
      <w:del w:id="3000"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Change w:id="3001" w:author="Ilkka Rinne" w:date="2022-10-25T13:20:00Z">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PrChange>
      </w:tblPr>
      <w:tblGrid>
        <w:gridCol w:w="4238"/>
        <w:gridCol w:w="4252"/>
        <w:gridCol w:w="1231"/>
        <w:tblGridChange w:id="3002">
          <w:tblGrid>
            <w:gridCol w:w="4238"/>
            <w:gridCol w:w="3544"/>
            <w:gridCol w:w="1939"/>
          </w:tblGrid>
        </w:tblGridChange>
      </w:tblGrid>
      <w:tr w:rsidR="005B5EAD" w:rsidRPr="00785C54" w14:paraId="428FD190" w14:textId="77777777" w:rsidTr="00164FE6">
        <w:tc>
          <w:tcPr>
            <w:tcW w:w="4238" w:type="dxa"/>
            <w:tcBorders>
              <w:top w:val="single" w:sz="12" w:space="0" w:color="auto"/>
              <w:bottom w:val="single" w:sz="12" w:space="0" w:color="auto"/>
            </w:tcBorders>
            <w:tcPrChange w:id="3003" w:author="Ilkka Rinne" w:date="2022-10-25T13:20:00Z">
              <w:tcPr>
                <w:tcW w:w="4238" w:type="dxa"/>
                <w:tcBorders>
                  <w:top w:val="single" w:sz="12" w:space="0" w:color="auto"/>
                  <w:bottom w:val="single" w:sz="12" w:space="0" w:color="auto"/>
                </w:tcBorders>
              </w:tcPr>
            </w:tcPrChange>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252" w:type="dxa"/>
            <w:tcBorders>
              <w:top w:val="single" w:sz="12" w:space="0" w:color="auto"/>
              <w:bottom w:val="single" w:sz="12" w:space="0" w:color="auto"/>
            </w:tcBorders>
            <w:tcPrChange w:id="3004" w:author="Ilkka Rinne" w:date="2022-10-25T13:20:00Z">
              <w:tcPr>
                <w:tcW w:w="3544" w:type="dxa"/>
                <w:tcBorders>
                  <w:top w:val="single" w:sz="12" w:space="0" w:color="auto"/>
                  <w:bottom w:val="single" w:sz="12" w:space="0" w:color="auto"/>
                </w:tcBorders>
              </w:tcPr>
            </w:tcPrChange>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31" w:type="dxa"/>
            <w:tcBorders>
              <w:top w:val="single" w:sz="12" w:space="0" w:color="auto"/>
              <w:bottom w:val="single" w:sz="12" w:space="0" w:color="auto"/>
            </w:tcBorders>
            <w:tcPrChange w:id="3005" w:author="Ilkka Rinne" w:date="2022-10-25T13:20:00Z">
              <w:tcPr>
                <w:tcW w:w="1939" w:type="dxa"/>
                <w:tcBorders>
                  <w:top w:val="single" w:sz="12" w:space="0" w:color="auto"/>
                  <w:bottom w:val="single" w:sz="12" w:space="0" w:color="auto"/>
                </w:tcBorders>
              </w:tcPr>
            </w:tcPrChange>
          </w:tcPr>
          <w:p w14:paraId="7A2041F8" w14:textId="1DADC8E5" w:rsidR="005B5EAD" w:rsidRPr="00785C54" w:rsidRDefault="005B5EAD" w:rsidP="00785C54">
            <w:pPr>
              <w:pStyle w:val="Tableheader"/>
              <w:autoSpaceDE w:val="0"/>
              <w:autoSpaceDN w:val="0"/>
              <w:adjustRightInd w:val="0"/>
              <w:jc w:val="center"/>
              <w:rPr>
                <w:b/>
                <w:bCs/>
                <w:szCs w:val="20"/>
              </w:rPr>
            </w:pPr>
            <w:del w:id="3006" w:author="REID-JAMOND Alison" w:date="2022-04-04T12:04:00Z">
              <w:r w:rsidRPr="00785C54" w:rsidDel="000A6B0A">
                <w:rPr>
                  <w:rStyle w:val="citeapp"/>
                  <w:b/>
                  <w:szCs w:val="24"/>
                  <w:shd w:val="clear" w:color="auto" w:fill="auto"/>
                </w:rPr>
                <w:delText>Annex A</w:delText>
              </w:r>
            </w:del>
            <w:ins w:id="3007"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008"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164FE6">
        <w:tc>
          <w:tcPr>
            <w:tcW w:w="4238" w:type="dxa"/>
            <w:tcBorders>
              <w:top w:val="single" w:sz="12" w:space="0" w:color="auto"/>
            </w:tcBorders>
            <w:tcPrChange w:id="3009" w:author="Ilkka Rinne" w:date="2022-10-25T13:20:00Z">
              <w:tcPr>
                <w:tcW w:w="4238" w:type="dxa"/>
                <w:tcBorders>
                  <w:top w:val="single" w:sz="12" w:space="0" w:color="auto"/>
                </w:tcBorders>
              </w:tcPr>
            </w:tcPrChange>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4252" w:type="dxa"/>
            <w:tcBorders>
              <w:top w:val="single" w:sz="12" w:space="0" w:color="auto"/>
            </w:tcBorders>
            <w:tcPrChange w:id="3010" w:author="Ilkka Rinne" w:date="2022-10-25T13:20:00Z">
              <w:tcPr>
                <w:tcW w:w="3544" w:type="dxa"/>
                <w:tcBorders>
                  <w:top w:val="single" w:sz="12" w:space="0" w:color="auto"/>
                </w:tcBorders>
              </w:tcPr>
            </w:tcPrChange>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231" w:type="dxa"/>
            <w:tcBorders>
              <w:top w:val="single" w:sz="12" w:space="0" w:color="auto"/>
            </w:tcBorders>
            <w:tcPrChange w:id="3011" w:author="Ilkka Rinne" w:date="2022-10-25T13:20:00Z">
              <w:tcPr>
                <w:tcW w:w="1939" w:type="dxa"/>
                <w:tcBorders>
                  <w:top w:val="single" w:sz="12" w:space="0" w:color="auto"/>
                </w:tcBorders>
              </w:tcPr>
            </w:tcPrChange>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164FE6">
        <w:tc>
          <w:tcPr>
            <w:tcW w:w="4238" w:type="dxa"/>
            <w:tcPrChange w:id="3012" w:author="Ilkka Rinne" w:date="2022-10-25T13:20:00Z">
              <w:tcPr>
                <w:tcW w:w="4238" w:type="dxa"/>
              </w:tcPr>
            </w:tcPrChange>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13" w:author="Katharina Schleidt" w:date="2022-08-13T15:38:00Z">
              <w:r w:rsidRPr="00785C54" w:rsidDel="001574A6">
                <w:rPr>
                  <w:szCs w:val="24"/>
                </w:rPr>
                <w:delText>-</w:delText>
              </w:r>
            </w:del>
            <w:ins w:id="3014" w:author="Katharina Schleidt" w:date="2022-08-13T15:38:00Z">
              <w:r w:rsidR="001574A6">
                <w:rPr>
                  <w:szCs w:val="24"/>
                </w:rPr>
                <w:t>–</w:t>
              </w:r>
            </w:ins>
            <w:r w:rsidRPr="00785C54">
              <w:rPr>
                <w:szCs w:val="24"/>
              </w:rPr>
              <w:t xml:space="preserve"> Deployment</w:t>
            </w:r>
          </w:p>
        </w:tc>
        <w:tc>
          <w:tcPr>
            <w:tcW w:w="4252" w:type="dxa"/>
            <w:tcPrChange w:id="3015" w:author="Ilkka Rinne" w:date="2022-10-25T13:20:00Z">
              <w:tcPr>
                <w:tcW w:w="3544" w:type="dxa"/>
              </w:tcPr>
            </w:tcPrChange>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231" w:type="dxa"/>
            <w:tcPrChange w:id="3016" w:author="Ilkka Rinne" w:date="2022-10-25T13:20:00Z">
              <w:tcPr>
                <w:tcW w:w="1939" w:type="dxa"/>
              </w:tcPr>
            </w:tcPrChange>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164FE6">
        <w:tc>
          <w:tcPr>
            <w:tcW w:w="4238" w:type="dxa"/>
            <w:tcPrChange w:id="3017" w:author="Ilkka Rinne" w:date="2022-10-25T13:20:00Z">
              <w:tcPr>
                <w:tcW w:w="4238" w:type="dxa"/>
              </w:tcPr>
            </w:tcPrChange>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18" w:author="Katharina Schleidt" w:date="2022-08-13T15:38:00Z">
              <w:r w:rsidRPr="00785C54" w:rsidDel="001574A6">
                <w:rPr>
                  <w:szCs w:val="24"/>
                </w:rPr>
                <w:delText>-</w:delText>
              </w:r>
            </w:del>
            <w:ins w:id="3019" w:author="Katharina Schleidt" w:date="2022-08-13T15:38:00Z">
              <w:r w:rsidR="001574A6">
                <w:rPr>
                  <w:szCs w:val="24"/>
                </w:rPr>
                <w:t>–</w:t>
              </w:r>
            </w:ins>
            <w:r w:rsidRPr="00785C54">
              <w:rPr>
                <w:szCs w:val="24"/>
              </w:rPr>
              <w:t xml:space="preserve"> Host</w:t>
            </w:r>
          </w:p>
        </w:tc>
        <w:tc>
          <w:tcPr>
            <w:tcW w:w="4252" w:type="dxa"/>
            <w:tcPrChange w:id="3020" w:author="Ilkka Rinne" w:date="2022-10-25T13:20:00Z">
              <w:tcPr>
                <w:tcW w:w="3544" w:type="dxa"/>
              </w:tcPr>
            </w:tcPrChange>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231" w:type="dxa"/>
            <w:tcPrChange w:id="3021" w:author="Ilkka Rinne" w:date="2022-10-25T13:20:00Z">
              <w:tcPr>
                <w:tcW w:w="1939" w:type="dxa"/>
              </w:tcPr>
            </w:tcPrChange>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164FE6">
        <w:tc>
          <w:tcPr>
            <w:tcW w:w="4238" w:type="dxa"/>
            <w:tcPrChange w:id="3022" w:author="Ilkka Rinne" w:date="2022-10-25T13:20:00Z">
              <w:tcPr>
                <w:tcW w:w="4238" w:type="dxa"/>
              </w:tcPr>
            </w:tcPrChange>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23" w:author="Katharina Schleidt" w:date="2022-08-13T15:38:00Z">
              <w:r w:rsidRPr="00785C54" w:rsidDel="001574A6">
                <w:rPr>
                  <w:szCs w:val="24"/>
                </w:rPr>
                <w:delText>-</w:delText>
              </w:r>
            </w:del>
            <w:ins w:id="3024" w:author="Katharina Schleidt" w:date="2022-08-13T15:38:00Z">
              <w:r w:rsidR="001574A6">
                <w:rPr>
                  <w:szCs w:val="24"/>
                </w:rPr>
                <w:t>–</w:t>
              </w:r>
            </w:ins>
            <w:r w:rsidRPr="00785C54">
              <w:rPr>
                <w:szCs w:val="24"/>
              </w:rPr>
              <w:t xml:space="preserve"> ObservableProperty</w:t>
            </w:r>
          </w:p>
        </w:tc>
        <w:tc>
          <w:tcPr>
            <w:tcW w:w="4252" w:type="dxa"/>
            <w:tcPrChange w:id="3025" w:author="Ilkka Rinne" w:date="2022-10-25T13:20:00Z">
              <w:tcPr>
                <w:tcW w:w="3544" w:type="dxa"/>
              </w:tcPr>
            </w:tcPrChange>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231" w:type="dxa"/>
            <w:tcPrChange w:id="3026" w:author="Ilkka Rinne" w:date="2022-10-25T13:20:00Z">
              <w:tcPr>
                <w:tcW w:w="1939" w:type="dxa"/>
              </w:tcPr>
            </w:tcPrChange>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164FE6">
        <w:tc>
          <w:tcPr>
            <w:tcW w:w="4238" w:type="dxa"/>
            <w:tcPrChange w:id="3027" w:author="Ilkka Rinne" w:date="2022-10-25T13:20:00Z">
              <w:tcPr>
                <w:tcW w:w="4238" w:type="dxa"/>
              </w:tcPr>
            </w:tcPrChange>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28" w:author="Katharina Schleidt" w:date="2022-08-13T15:38:00Z">
              <w:r w:rsidRPr="00785C54" w:rsidDel="001574A6">
                <w:rPr>
                  <w:szCs w:val="24"/>
                </w:rPr>
                <w:delText>-</w:delText>
              </w:r>
            </w:del>
            <w:ins w:id="3029" w:author="Katharina Schleidt" w:date="2022-08-13T15:38:00Z">
              <w:r w:rsidR="001574A6">
                <w:rPr>
                  <w:szCs w:val="24"/>
                </w:rPr>
                <w:t>–</w:t>
              </w:r>
            </w:ins>
            <w:r w:rsidRPr="00785C54">
              <w:rPr>
                <w:szCs w:val="24"/>
              </w:rPr>
              <w:t xml:space="preserve"> Observation</w:t>
            </w:r>
          </w:p>
        </w:tc>
        <w:tc>
          <w:tcPr>
            <w:tcW w:w="4252" w:type="dxa"/>
            <w:tcPrChange w:id="3030" w:author="Ilkka Rinne" w:date="2022-10-25T13:20:00Z">
              <w:tcPr>
                <w:tcW w:w="3544" w:type="dxa"/>
              </w:tcPr>
            </w:tcPrChange>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231" w:type="dxa"/>
            <w:tcPrChange w:id="3031" w:author="Ilkka Rinne" w:date="2022-10-25T13:20:00Z">
              <w:tcPr>
                <w:tcW w:w="1939" w:type="dxa"/>
              </w:tcPr>
            </w:tcPrChange>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164FE6">
        <w:tc>
          <w:tcPr>
            <w:tcW w:w="4238" w:type="dxa"/>
            <w:tcPrChange w:id="3032" w:author="Ilkka Rinne" w:date="2022-10-25T13:20:00Z">
              <w:tcPr>
                <w:tcW w:w="4238" w:type="dxa"/>
              </w:tcPr>
            </w:tcPrChange>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33" w:author="Katharina Schleidt" w:date="2022-08-13T15:38:00Z">
              <w:r w:rsidRPr="00785C54" w:rsidDel="001574A6">
                <w:rPr>
                  <w:szCs w:val="24"/>
                </w:rPr>
                <w:delText>-</w:delText>
              </w:r>
            </w:del>
            <w:ins w:id="3034" w:author="Katharina Schleidt" w:date="2022-08-13T15:38:00Z">
              <w:r w:rsidR="001574A6">
                <w:rPr>
                  <w:szCs w:val="24"/>
                </w:rPr>
                <w:t>–</w:t>
              </w:r>
            </w:ins>
            <w:r w:rsidRPr="00785C54">
              <w:rPr>
                <w:szCs w:val="24"/>
              </w:rPr>
              <w:t xml:space="preserve"> Observer</w:t>
            </w:r>
          </w:p>
        </w:tc>
        <w:tc>
          <w:tcPr>
            <w:tcW w:w="4252" w:type="dxa"/>
            <w:tcPrChange w:id="3035" w:author="Ilkka Rinne" w:date="2022-10-25T13:20:00Z">
              <w:tcPr>
                <w:tcW w:w="3544" w:type="dxa"/>
              </w:tcPr>
            </w:tcPrChange>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231" w:type="dxa"/>
            <w:tcPrChange w:id="3036" w:author="Ilkka Rinne" w:date="2022-10-25T13:20:00Z">
              <w:tcPr>
                <w:tcW w:w="1939" w:type="dxa"/>
              </w:tcPr>
            </w:tcPrChange>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164FE6">
        <w:tc>
          <w:tcPr>
            <w:tcW w:w="4238" w:type="dxa"/>
            <w:tcPrChange w:id="3037" w:author="Ilkka Rinne" w:date="2022-10-25T13:20:00Z">
              <w:tcPr>
                <w:tcW w:w="4238" w:type="dxa"/>
              </w:tcPr>
            </w:tcPrChange>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038" w:author="Katharina Schleidt" w:date="2022-08-13T15:38:00Z">
              <w:r w:rsidRPr="00785C54" w:rsidDel="001574A6">
                <w:rPr>
                  <w:szCs w:val="24"/>
                </w:rPr>
                <w:delText>-</w:delText>
              </w:r>
            </w:del>
            <w:ins w:id="3039" w:author="Katharina Schleidt" w:date="2022-08-13T15:38:00Z">
              <w:r w:rsidR="001574A6">
                <w:rPr>
                  <w:szCs w:val="24"/>
                </w:rPr>
                <w:t>–</w:t>
              </w:r>
            </w:ins>
            <w:r w:rsidRPr="00785C54">
              <w:rPr>
                <w:szCs w:val="24"/>
              </w:rPr>
              <w:t xml:space="preserve"> ObservingProcedure</w:t>
            </w:r>
          </w:p>
        </w:tc>
        <w:tc>
          <w:tcPr>
            <w:tcW w:w="4252" w:type="dxa"/>
            <w:tcPrChange w:id="3040" w:author="Ilkka Rinne" w:date="2022-10-25T13:20:00Z">
              <w:tcPr>
                <w:tcW w:w="3544" w:type="dxa"/>
              </w:tcPr>
            </w:tcPrChange>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231" w:type="dxa"/>
            <w:tcPrChange w:id="3041" w:author="Ilkka Rinne" w:date="2022-10-25T13:20:00Z">
              <w:tcPr>
                <w:tcW w:w="1939" w:type="dxa"/>
              </w:tcPr>
            </w:tcPrChange>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164FE6">
        <w:tc>
          <w:tcPr>
            <w:tcW w:w="4238" w:type="dxa"/>
            <w:tcBorders>
              <w:bottom w:val="single" w:sz="12" w:space="0" w:color="auto"/>
            </w:tcBorders>
            <w:tcPrChange w:id="3042" w:author="Ilkka Rinne" w:date="2022-10-25T13:20:00Z">
              <w:tcPr>
                <w:tcW w:w="4238" w:type="dxa"/>
                <w:tcBorders>
                  <w:bottom w:val="single" w:sz="12" w:space="0" w:color="auto"/>
                </w:tcBorders>
              </w:tcPr>
            </w:tcPrChange>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Observation </w:t>
            </w:r>
            <w:del w:id="3043" w:author="Katharina Schleidt" w:date="2022-08-13T15:38:00Z">
              <w:r w:rsidRPr="00785C54" w:rsidDel="001574A6">
                <w:rPr>
                  <w:szCs w:val="24"/>
                </w:rPr>
                <w:delText>-</w:delText>
              </w:r>
            </w:del>
            <w:ins w:id="3044" w:author="Katharina Schleidt" w:date="2022-08-13T15:38:00Z">
              <w:r w:rsidR="001574A6">
                <w:rPr>
                  <w:szCs w:val="24"/>
                </w:rPr>
                <w:t>–</w:t>
              </w:r>
            </w:ins>
            <w:r w:rsidRPr="00785C54">
              <w:rPr>
                <w:szCs w:val="24"/>
              </w:rPr>
              <w:t xml:space="preserve"> Procedure</w:t>
            </w:r>
          </w:p>
        </w:tc>
        <w:tc>
          <w:tcPr>
            <w:tcW w:w="4252" w:type="dxa"/>
            <w:tcBorders>
              <w:bottom w:val="single" w:sz="12" w:space="0" w:color="auto"/>
            </w:tcBorders>
            <w:tcPrChange w:id="3045" w:author="Ilkka Rinne" w:date="2022-10-25T13:20:00Z">
              <w:tcPr>
                <w:tcW w:w="3544" w:type="dxa"/>
                <w:tcBorders>
                  <w:bottom w:val="single" w:sz="12" w:space="0" w:color="auto"/>
                </w:tcBorders>
              </w:tcPr>
            </w:tcPrChange>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231" w:type="dxa"/>
            <w:tcBorders>
              <w:bottom w:val="single" w:sz="12" w:space="0" w:color="auto"/>
            </w:tcBorders>
            <w:tcPrChange w:id="3046" w:author="Ilkka Rinne" w:date="2022-10-25T13:20:00Z">
              <w:tcPr>
                <w:tcW w:w="1939" w:type="dxa"/>
                <w:tcBorders>
                  <w:bottom w:val="single" w:sz="12" w:space="0" w:color="auto"/>
                </w:tcBorders>
              </w:tcPr>
            </w:tcPrChange>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del w:id="3047" w:author="Ilkka Rinne" w:date="2022-10-25T13:19:00Z">
        <w:r w:rsidRPr="00785C54" w:rsidDel="00164FE6">
          <w:rPr>
            <w:lang w:val="fr-CH"/>
          </w:rPr>
          <w:br w:type="page"/>
        </w:r>
      </w:del>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t xml:space="preserve">Table 2 — Abstract Observation </w:t>
      </w:r>
      <w:del w:id="3048" w:author="Katharina Schleidt" w:date="2022-08-13T16:35:00Z">
        <w:r w:rsidRPr="00785C54" w:rsidDel="00022C0A">
          <w:rPr>
            <w:szCs w:val="24"/>
            <w:lang w:val="fr-CH"/>
          </w:rPr>
          <w:delText xml:space="preserve">core </w:delText>
        </w:r>
      </w:del>
      <w:ins w:id="3049" w:author="Katharina Schleidt" w:date="2022-08-13T16:35:00Z">
        <w:r w:rsidR="00022C0A">
          <w:rPr>
            <w:szCs w:val="24"/>
            <w:lang w:val="fr-CH"/>
          </w:rPr>
          <w:t>C</w:t>
        </w:r>
        <w:r w:rsidR="00022C0A" w:rsidRPr="00785C54">
          <w:rPr>
            <w:szCs w:val="24"/>
            <w:lang w:val="fr-CH"/>
          </w:rPr>
          <w:t xml:space="preserve">ore </w:t>
        </w:r>
      </w:ins>
      <w:r w:rsidRPr="00785C54">
        <w:rPr>
          <w:szCs w:val="24"/>
          <w:lang w:val="fr-CH"/>
        </w:rPr>
        <w:t>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Change w:id="3050" w:author="Ilkka Rinne" w:date="2022-10-25T13:20:00Z">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PrChange>
      </w:tblPr>
      <w:tblGrid>
        <w:gridCol w:w="4175"/>
        <w:gridCol w:w="4315"/>
        <w:gridCol w:w="1231"/>
        <w:tblGridChange w:id="3051">
          <w:tblGrid>
            <w:gridCol w:w="4175"/>
            <w:gridCol w:w="3607"/>
            <w:gridCol w:w="708"/>
            <w:gridCol w:w="1231"/>
          </w:tblGrid>
        </w:tblGridChange>
      </w:tblGrid>
      <w:tr w:rsidR="005B5EAD" w:rsidRPr="00785C54" w14:paraId="649CB8BC" w14:textId="77777777" w:rsidTr="00164FE6">
        <w:tc>
          <w:tcPr>
            <w:tcW w:w="4175" w:type="dxa"/>
            <w:tcBorders>
              <w:top w:val="single" w:sz="12" w:space="0" w:color="auto"/>
              <w:bottom w:val="single" w:sz="12" w:space="0" w:color="auto"/>
            </w:tcBorders>
            <w:tcPrChange w:id="3052" w:author="Ilkka Rinne" w:date="2022-10-25T13:20:00Z">
              <w:tcPr>
                <w:tcW w:w="4175" w:type="dxa"/>
                <w:tcBorders>
                  <w:top w:val="single" w:sz="12" w:space="0" w:color="auto"/>
                  <w:bottom w:val="single" w:sz="12" w:space="0" w:color="auto"/>
                </w:tcBorders>
              </w:tcPr>
            </w:tcPrChange>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315" w:type="dxa"/>
            <w:tcBorders>
              <w:top w:val="single" w:sz="12" w:space="0" w:color="auto"/>
              <w:bottom w:val="single" w:sz="12" w:space="0" w:color="auto"/>
            </w:tcBorders>
            <w:tcPrChange w:id="3053" w:author="Ilkka Rinne" w:date="2022-10-25T13:20:00Z">
              <w:tcPr>
                <w:tcW w:w="3607" w:type="dxa"/>
                <w:tcBorders>
                  <w:top w:val="single" w:sz="12" w:space="0" w:color="auto"/>
                  <w:bottom w:val="single" w:sz="12" w:space="0" w:color="auto"/>
                </w:tcBorders>
              </w:tcPr>
            </w:tcPrChange>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31" w:type="dxa"/>
            <w:tcBorders>
              <w:top w:val="single" w:sz="12" w:space="0" w:color="auto"/>
              <w:bottom w:val="single" w:sz="12" w:space="0" w:color="auto"/>
            </w:tcBorders>
            <w:tcPrChange w:id="3054" w:author="Ilkka Rinne" w:date="2022-10-25T13:20:00Z">
              <w:tcPr>
                <w:tcW w:w="1939" w:type="dxa"/>
                <w:gridSpan w:val="2"/>
                <w:tcBorders>
                  <w:top w:val="single" w:sz="12" w:space="0" w:color="auto"/>
                  <w:bottom w:val="single" w:sz="12" w:space="0" w:color="auto"/>
                </w:tcBorders>
              </w:tcPr>
            </w:tcPrChange>
          </w:tcPr>
          <w:p w14:paraId="55421E99" w14:textId="2025B1DF" w:rsidR="005B5EAD" w:rsidRPr="00785C54" w:rsidRDefault="005B5EAD" w:rsidP="00785C54">
            <w:pPr>
              <w:pStyle w:val="Tableheader"/>
              <w:autoSpaceDE w:val="0"/>
              <w:autoSpaceDN w:val="0"/>
              <w:adjustRightInd w:val="0"/>
              <w:jc w:val="center"/>
              <w:rPr>
                <w:b/>
                <w:bCs/>
                <w:szCs w:val="20"/>
              </w:rPr>
            </w:pPr>
            <w:del w:id="3055" w:author="REID-JAMOND Alison" w:date="2022-04-04T12:04:00Z">
              <w:r w:rsidRPr="00785C54" w:rsidDel="000A6B0A">
                <w:rPr>
                  <w:rStyle w:val="citeapp"/>
                  <w:b/>
                  <w:szCs w:val="24"/>
                  <w:shd w:val="clear" w:color="auto" w:fill="auto"/>
                </w:rPr>
                <w:delText>Annex A</w:delText>
              </w:r>
            </w:del>
            <w:ins w:id="3056"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057"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164FE6">
        <w:tc>
          <w:tcPr>
            <w:tcW w:w="4175" w:type="dxa"/>
            <w:tcBorders>
              <w:top w:val="single" w:sz="12" w:space="0" w:color="auto"/>
            </w:tcBorders>
            <w:tcPrChange w:id="3058" w:author="Ilkka Rinne" w:date="2022-10-25T13:20:00Z">
              <w:tcPr>
                <w:tcW w:w="4175" w:type="dxa"/>
                <w:tcBorders>
                  <w:top w:val="single" w:sz="12" w:space="0" w:color="auto"/>
                </w:tcBorders>
              </w:tcPr>
            </w:tcPrChange>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59" w:author="Katharina Schleidt" w:date="2022-08-13T16:36:00Z">
              <w:r w:rsidRPr="00785C54" w:rsidDel="00022C0A">
                <w:rPr>
                  <w:szCs w:val="24"/>
                </w:rPr>
                <w:delText xml:space="preserve">core </w:delText>
              </w:r>
            </w:del>
            <w:ins w:id="3060" w:author="Katharina Schleidt" w:date="2022-08-13T16:36:00Z">
              <w:r w:rsidR="00022C0A">
                <w:rPr>
                  <w:szCs w:val="24"/>
                </w:rPr>
                <w:t>C</w:t>
              </w:r>
              <w:r w:rsidR="00022C0A" w:rsidRPr="00785C54">
                <w:rPr>
                  <w:szCs w:val="24"/>
                </w:rPr>
                <w:t xml:space="preserve">ore </w:t>
              </w:r>
            </w:ins>
            <w:r w:rsidRPr="00785C54">
              <w:rPr>
                <w:szCs w:val="24"/>
              </w:rPr>
              <w:t>package</w:t>
            </w:r>
          </w:p>
        </w:tc>
        <w:tc>
          <w:tcPr>
            <w:tcW w:w="4315" w:type="dxa"/>
            <w:tcBorders>
              <w:top w:val="single" w:sz="12" w:space="0" w:color="auto"/>
            </w:tcBorders>
            <w:tcPrChange w:id="3061" w:author="Ilkka Rinne" w:date="2022-10-25T13:20:00Z">
              <w:tcPr>
                <w:tcW w:w="3607" w:type="dxa"/>
                <w:tcBorders>
                  <w:top w:val="single" w:sz="12" w:space="0" w:color="auto"/>
                </w:tcBorders>
              </w:tcPr>
            </w:tcPrChange>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231" w:type="dxa"/>
            <w:tcBorders>
              <w:top w:val="single" w:sz="12" w:space="0" w:color="auto"/>
            </w:tcBorders>
            <w:tcPrChange w:id="3062" w:author="Ilkka Rinne" w:date="2022-10-25T13:20:00Z">
              <w:tcPr>
                <w:tcW w:w="1939" w:type="dxa"/>
                <w:gridSpan w:val="2"/>
                <w:tcBorders>
                  <w:top w:val="single" w:sz="12" w:space="0" w:color="auto"/>
                </w:tcBorders>
              </w:tcPr>
            </w:tcPrChange>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164FE6">
        <w:tc>
          <w:tcPr>
            <w:tcW w:w="4175" w:type="dxa"/>
            <w:tcPrChange w:id="3063" w:author="Ilkka Rinne" w:date="2022-10-25T13:20:00Z">
              <w:tcPr>
                <w:tcW w:w="4175" w:type="dxa"/>
              </w:tcPr>
            </w:tcPrChange>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64" w:author="Katharina Schleidt" w:date="2022-08-13T16:36:00Z">
              <w:r w:rsidRPr="00785C54" w:rsidDel="00022C0A">
                <w:rPr>
                  <w:szCs w:val="24"/>
                </w:rPr>
                <w:delText xml:space="preserve">core </w:delText>
              </w:r>
            </w:del>
            <w:ins w:id="3065" w:author="Katharina Schleidt" w:date="2022-08-13T16:36:00Z">
              <w:r w:rsidR="00022C0A">
                <w:rPr>
                  <w:szCs w:val="24"/>
                </w:rPr>
                <w:t>C</w:t>
              </w:r>
              <w:r w:rsidR="00022C0A" w:rsidRPr="00785C54">
                <w:rPr>
                  <w:szCs w:val="24"/>
                </w:rPr>
                <w:t xml:space="preserve">ore </w:t>
              </w:r>
            </w:ins>
            <w:del w:id="3066" w:author="Katharina Schleidt" w:date="2022-08-13T15:38:00Z">
              <w:r w:rsidRPr="00785C54" w:rsidDel="001574A6">
                <w:rPr>
                  <w:szCs w:val="24"/>
                </w:rPr>
                <w:delText>-</w:delText>
              </w:r>
            </w:del>
            <w:ins w:id="3067" w:author="Katharina Schleidt" w:date="2022-08-13T15:38:00Z">
              <w:r w:rsidR="001574A6">
                <w:rPr>
                  <w:szCs w:val="24"/>
                </w:rPr>
                <w:t>–</w:t>
              </w:r>
            </w:ins>
            <w:r w:rsidRPr="00785C54">
              <w:rPr>
                <w:szCs w:val="24"/>
              </w:rPr>
              <w:t xml:space="preserve"> AbstractDeployment</w:t>
            </w:r>
          </w:p>
        </w:tc>
        <w:tc>
          <w:tcPr>
            <w:tcW w:w="4315" w:type="dxa"/>
            <w:tcPrChange w:id="3068" w:author="Ilkka Rinne" w:date="2022-10-25T13:20:00Z">
              <w:tcPr>
                <w:tcW w:w="3607" w:type="dxa"/>
              </w:tcPr>
            </w:tcPrChange>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231" w:type="dxa"/>
            <w:tcPrChange w:id="3069" w:author="Ilkka Rinne" w:date="2022-10-25T13:20:00Z">
              <w:tcPr>
                <w:tcW w:w="1939" w:type="dxa"/>
                <w:gridSpan w:val="2"/>
              </w:tcPr>
            </w:tcPrChange>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164FE6">
        <w:tc>
          <w:tcPr>
            <w:tcW w:w="4175" w:type="dxa"/>
            <w:tcPrChange w:id="3070" w:author="Ilkka Rinne" w:date="2022-10-25T13:20:00Z">
              <w:tcPr>
                <w:tcW w:w="4175" w:type="dxa"/>
              </w:tcPr>
            </w:tcPrChange>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71" w:author="Katharina Schleidt" w:date="2022-08-13T16:36:00Z">
              <w:r w:rsidRPr="00785C54" w:rsidDel="00022C0A">
                <w:rPr>
                  <w:szCs w:val="24"/>
                </w:rPr>
                <w:delText xml:space="preserve">core </w:delText>
              </w:r>
            </w:del>
            <w:ins w:id="3072" w:author="Katharina Schleidt" w:date="2022-08-13T16:36:00Z">
              <w:r w:rsidR="00022C0A">
                <w:rPr>
                  <w:szCs w:val="24"/>
                </w:rPr>
                <w:t>C</w:t>
              </w:r>
              <w:r w:rsidR="00022C0A" w:rsidRPr="00785C54">
                <w:rPr>
                  <w:szCs w:val="24"/>
                </w:rPr>
                <w:t xml:space="preserve">ore </w:t>
              </w:r>
            </w:ins>
            <w:del w:id="3073" w:author="Katharina Schleidt" w:date="2022-08-13T15:38:00Z">
              <w:r w:rsidRPr="00785C54" w:rsidDel="001574A6">
                <w:rPr>
                  <w:szCs w:val="24"/>
                </w:rPr>
                <w:delText>-</w:delText>
              </w:r>
            </w:del>
            <w:ins w:id="3074" w:author="Katharina Schleidt" w:date="2022-08-13T15:38:00Z">
              <w:r w:rsidR="001574A6">
                <w:rPr>
                  <w:szCs w:val="24"/>
                </w:rPr>
                <w:t>–</w:t>
              </w:r>
            </w:ins>
            <w:r w:rsidRPr="00785C54">
              <w:rPr>
                <w:szCs w:val="24"/>
              </w:rPr>
              <w:t xml:space="preserve"> AbstractHost</w:t>
            </w:r>
          </w:p>
        </w:tc>
        <w:tc>
          <w:tcPr>
            <w:tcW w:w="4315" w:type="dxa"/>
            <w:tcPrChange w:id="3075" w:author="Ilkka Rinne" w:date="2022-10-25T13:20:00Z">
              <w:tcPr>
                <w:tcW w:w="3607" w:type="dxa"/>
              </w:tcPr>
            </w:tcPrChange>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231" w:type="dxa"/>
            <w:tcPrChange w:id="3076" w:author="Ilkka Rinne" w:date="2022-10-25T13:20:00Z">
              <w:tcPr>
                <w:tcW w:w="1939" w:type="dxa"/>
                <w:gridSpan w:val="2"/>
              </w:tcPr>
            </w:tcPrChange>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164FE6">
        <w:tc>
          <w:tcPr>
            <w:tcW w:w="4175" w:type="dxa"/>
            <w:tcPrChange w:id="3077" w:author="Ilkka Rinne" w:date="2022-10-25T13:20:00Z">
              <w:tcPr>
                <w:tcW w:w="4175" w:type="dxa"/>
              </w:tcPr>
            </w:tcPrChange>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78" w:author="Katharina Schleidt" w:date="2022-08-13T16:36:00Z">
              <w:r w:rsidRPr="00785C54" w:rsidDel="00022C0A">
                <w:rPr>
                  <w:szCs w:val="24"/>
                </w:rPr>
                <w:delText xml:space="preserve">core </w:delText>
              </w:r>
            </w:del>
            <w:ins w:id="3079" w:author="Katharina Schleidt" w:date="2022-08-13T16:36:00Z">
              <w:r w:rsidR="00022C0A">
                <w:rPr>
                  <w:szCs w:val="24"/>
                </w:rPr>
                <w:t>C</w:t>
              </w:r>
              <w:r w:rsidR="00022C0A" w:rsidRPr="00785C54">
                <w:rPr>
                  <w:szCs w:val="24"/>
                </w:rPr>
                <w:t xml:space="preserve">ore </w:t>
              </w:r>
            </w:ins>
            <w:del w:id="3080" w:author="Katharina Schleidt" w:date="2022-08-13T15:38:00Z">
              <w:r w:rsidRPr="00785C54" w:rsidDel="001574A6">
                <w:rPr>
                  <w:szCs w:val="24"/>
                </w:rPr>
                <w:delText>-</w:delText>
              </w:r>
            </w:del>
            <w:ins w:id="3081" w:author="Katharina Schleidt" w:date="2022-08-13T15:38:00Z">
              <w:r w:rsidR="001574A6">
                <w:rPr>
                  <w:szCs w:val="24"/>
                </w:rPr>
                <w:t>–</w:t>
              </w:r>
            </w:ins>
            <w:r w:rsidRPr="00785C54">
              <w:rPr>
                <w:szCs w:val="24"/>
              </w:rPr>
              <w:t xml:space="preserve"> AbstractObservableProperty</w:t>
            </w:r>
          </w:p>
        </w:tc>
        <w:tc>
          <w:tcPr>
            <w:tcW w:w="4315" w:type="dxa"/>
            <w:tcPrChange w:id="3082" w:author="Ilkka Rinne" w:date="2022-10-25T13:20:00Z">
              <w:tcPr>
                <w:tcW w:w="3607" w:type="dxa"/>
              </w:tcPr>
            </w:tcPrChange>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231" w:type="dxa"/>
            <w:tcPrChange w:id="3083" w:author="Ilkka Rinne" w:date="2022-10-25T13:20:00Z">
              <w:tcPr>
                <w:tcW w:w="1939" w:type="dxa"/>
                <w:gridSpan w:val="2"/>
              </w:tcPr>
            </w:tcPrChange>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164FE6">
        <w:tc>
          <w:tcPr>
            <w:tcW w:w="4175" w:type="dxa"/>
            <w:tcPrChange w:id="3084" w:author="Ilkka Rinne" w:date="2022-10-25T13:20:00Z">
              <w:tcPr>
                <w:tcW w:w="4175" w:type="dxa"/>
              </w:tcPr>
            </w:tcPrChange>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85" w:author="Katharina Schleidt" w:date="2022-08-13T16:36:00Z">
              <w:r w:rsidRPr="00785C54" w:rsidDel="00022C0A">
                <w:rPr>
                  <w:szCs w:val="24"/>
                </w:rPr>
                <w:delText xml:space="preserve">core </w:delText>
              </w:r>
            </w:del>
            <w:ins w:id="3086" w:author="Katharina Schleidt" w:date="2022-08-13T16:36:00Z">
              <w:r w:rsidR="00022C0A">
                <w:rPr>
                  <w:szCs w:val="24"/>
                </w:rPr>
                <w:t>C</w:t>
              </w:r>
              <w:r w:rsidR="00022C0A" w:rsidRPr="00785C54">
                <w:rPr>
                  <w:szCs w:val="24"/>
                </w:rPr>
                <w:t xml:space="preserve">ore </w:t>
              </w:r>
            </w:ins>
            <w:del w:id="3087" w:author="Katharina Schleidt" w:date="2022-08-13T15:38:00Z">
              <w:r w:rsidRPr="00785C54" w:rsidDel="001574A6">
                <w:rPr>
                  <w:szCs w:val="24"/>
                </w:rPr>
                <w:delText>-</w:delText>
              </w:r>
            </w:del>
            <w:ins w:id="3088" w:author="Katharina Schleidt" w:date="2022-08-13T15:38:00Z">
              <w:r w:rsidR="001574A6">
                <w:rPr>
                  <w:szCs w:val="24"/>
                </w:rPr>
                <w:t>–</w:t>
              </w:r>
            </w:ins>
            <w:r w:rsidRPr="00785C54">
              <w:rPr>
                <w:szCs w:val="24"/>
              </w:rPr>
              <w:t xml:space="preserve"> AbstractObservation</w:t>
            </w:r>
          </w:p>
        </w:tc>
        <w:tc>
          <w:tcPr>
            <w:tcW w:w="4315" w:type="dxa"/>
            <w:tcPrChange w:id="3089" w:author="Ilkka Rinne" w:date="2022-10-25T13:20:00Z">
              <w:tcPr>
                <w:tcW w:w="3607" w:type="dxa"/>
              </w:tcPr>
            </w:tcPrChange>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231" w:type="dxa"/>
            <w:tcPrChange w:id="3090" w:author="Ilkka Rinne" w:date="2022-10-25T13:20:00Z">
              <w:tcPr>
                <w:tcW w:w="1939" w:type="dxa"/>
                <w:gridSpan w:val="2"/>
              </w:tcPr>
            </w:tcPrChange>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164FE6">
        <w:tc>
          <w:tcPr>
            <w:tcW w:w="4175" w:type="dxa"/>
            <w:tcPrChange w:id="3091" w:author="Ilkka Rinne" w:date="2022-10-25T13:20:00Z">
              <w:tcPr>
                <w:tcW w:w="4175" w:type="dxa"/>
              </w:tcPr>
            </w:tcPrChange>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92" w:author="Katharina Schleidt" w:date="2022-08-13T16:36:00Z">
              <w:r w:rsidRPr="00785C54" w:rsidDel="00022C0A">
                <w:rPr>
                  <w:szCs w:val="24"/>
                </w:rPr>
                <w:delText xml:space="preserve">core </w:delText>
              </w:r>
            </w:del>
            <w:ins w:id="3093" w:author="Katharina Schleidt" w:date="2022-08-13T16:36:00Z">
              <w:r w:rsidR="00022C0A">
                <w:rPr>
                  <w:szCs w:val="24"/>
                </w:rPr>
                <w:t>C</w:t>
              </w:r>
              <w:r w:rsidR="00022C0A" w:rsidRPr="00785C54">
                <w:rPr>
                  <w:szCs w:val="24"/>
                </w:rPr>
                <w:t xml:space="preserve">ore </w:t>
              </w:r>
            </w:ins>
            <w:del w:id="3094" w:author="Katharina Schleidt" w:date="2022-08-13T15:38:00Z">
              <w:r w:rsidRPr="00785C54" w:rsidDel="001574A6">
                <w:rPr>
                  <w:szCs w:val="24"/>
                </w:rPr>
                <w:delText>-</w:delText>
              </w:r>
            </w:del>
            <w:ins w:id="3095" w:author="Katharina Schleidt" w:date="2022-08-13T15:38:00Z">
              <w:r w:rsidR="001574A6">
                <w:rPr>
                  <w:szCs w:val="24"/>
                </w:rPr>
                <w:t>–</w:t>
              </w:r>
            </w:ins>
            <w:r w:rsidRPr="00785C54">
              <w:rPr>
                <w:szCs w:val="24"/>
              </w:rPr>
              <w:t xml:space="preserve"> AbstractObservationCharacteristics</w:t>
            </w:r>
          </w:p>
        </w:tc>
        <w:tc>
          <w:tcPr>
            <w:tcW w:w="4315" w:type="dxa"/>
            <w:tcPrChange w:id="3096" w:author="Ilkka Rinne" w:date="2022-10-25T13:20:00Z">
              <w:tcPr>
                <w:tcW w:w="3607" w:type="dxa"/>
              </w:tcPr>
            </w:tcPrChange>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231" w:type="dxa"/>
            <w:tcPrChange w:id="3097" w:author="Ilkka Rinne" w:date="2022-10-25T13:20:00Z">
              <w:tcPr>
                <w:tcW w:w="1939" w:type="dxa"/>
                <w:gridSpan w:val="2"/>
              </w:tcPr>
            </w:tcPrChange>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164FE6">
        <w:tc>
          <w:tcPr>
            <w:tcW w:w="4175" w:type="dxa"/>
            <w:tcPrChange w:id="3098" w:author="Ilkka Rinne" w:date="2022-10-25T13:20:00Z">
              <w:tcPr>
                <w:tcW w:w="4175" w:type="dxa"/>
              </w:tcPr>
            </w:tcPrChange>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099" w:author="Katharina Schleidt" w:date="2022-08-13T16:36:00Z">
              <w:r w:rsidRPr="00785C54" w:rsidDel="00022C0A">
                <w:rPr>
                  <w:szCs w:val="24"/>
                </w:rPr>
                <w:delText xml:space="preserve">core </w:delText>
              </w:r>
            </w:del>
            <w:ins w:id="3100" w:author="Katharina Schleidt" w:date="2022-08-13T16:36:00Z">
              <w:r w:rsidR="00022C0A">
                <w:rPr>
                  <w:szCs w:val="24"/>
                </w:rPr>
                <w:t>C</w:t>
              </w:r>
              <w:r w:rsidR="00022C0A" w:rsidRPr="00785C54">
                <w:rPr>
                  <w:szCs w:val="24"/>
                </w:rPr>
                <w:t xml:space="preserve">ore </w:t>
              </w:r>
            </w:ins>
            <w:del w:id="3101" w:author="Katharina Schleidt" w:date="2022-08-13T15:38:00Z">
              <w:r w:rsidRPr="00785C54" w:rsidDel="001574A6">
                <w:rPr>
                  <w:szCs w:val="24"/>
                </w:rPr>
                <w:delText>-</w:delText>
              </w:r>
            </w:del>
            <w:ins w:id="3102" w:author="Katharina Schleidt" w:date="2022-08-13T15:38:00Z">
              <w:r w:rsidR="001574A6">
                <w:rPr>
                  <w:szCs w:val="24"/>
                </w:rPr>
                <w:t>–</w:t>
              </w:r>
            </w:ins>
            <w:r w:rsidRPr="00785C54">
              <w:rPr>
                <w:szCs w:val="24"/>
              </w:rPr>
              <w:t xml:space="preserve"> AbstractObserver</w:t>
            </w:r>
          </w:p>
        </w:tc>
        <w:tc>
          <w:tcPr>
            <w:tcW w:w="4315" w:type="dxa"/>
            <w:tcPrChange w:id="3103" w:author="Ilkka Rinne" w:date="2022-10-25T13:20:00Z">
              <w:tcPr>
                <w:tcW w:w="3607" w:type="dxa"/>
              </w:tcPr>
            </w:tcPrChange>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231" w:type="dxa"/>
            <w:tcPrChange w:id="3104" w:author="Ilkka Rinne" w:date="2022-10-25T13:20:00Z">
              <w:tcPr>
                <w:tcW w:w="1939" w:type="dxa"/>
                <w:gridSpan w:val="2"/>
              </w:tcPr>
            </w:tcPrChange>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164FE6">
        <w:tc>
          <w:tcPr>
            <w:tcW w:w="4175" w:type="dxa"/>
            <w:tcPrChange w:id="3105" w:author="Ilkka Rinne" w:date="2022-10-25T13:20:00Z">
              <w:tcPr>
                <w:tcW w:w="4175" w:type="dxa"/>
              </w:tcPr>
            </w:tcPrChange>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106" w:author="Katharina Schleidt" w:date="2022-08-13T16:36:00Z">
              <w:r w:rsidRPr="00785C54" w:rsidDel="00022C0A">
                <w:rPr>
                  <w:szCs w:val="24"/>
                </w:rPr>
                <w:delText xml:space="preserve">core </w:delText>
              </w:r>
            </w:del>
            <w:ins w:id="3107" w:author="Katharina Schleidt" w:date="2022-08-13T16:36:00Z">
              <w:r w:rsidR="00022C0A">
                <w:rPr>
                  <w:szCs w:val="24"/>
                </w:rPr>
                <w:t>C</w:t>
              </w:r>
              <w:r w:rsidR="00022C0A" w:rsidRPr="00785C54">
                <w:rPr>
                  <w:szCs w:val="24"/>
                </w:rPr>
                <w:t xml:space="preserve">ore </w:t>
              </w:r>
            </w:ins>
            <w:del w:id="3108" w:author="Katharina Schleidt" w:date="2022-08-13T15:38:00Z">
              <w:r w:rsidRPr="00785C54" w:rsidDel="001574A6">
                <w:rPr>
                  <w:szCs w:val="24"/>
                </w:rPr>
                <w:delText>-</w:delText>
              </w:r>
            </w:del>
            <w:ins w:id="3109" w:author="Katharina Schleidt" w:date="2022-08-13T15:38:00Z">
              <w:r w:rsidR="001574A6">
                <w:rPr>
                  <w:szCs w:val="24"/>
                </w:rPr>
                <w:t>–</w:t>
              </w:r>
            </w:ins>
            <w:r w:rsidRPr="00785C54">
              <w:rPr>
                <w:szCs w:val="24"/>
              </w:rPr>
              <w:t xml:space="preserve"> AbstractObservingProcedure</w:t>
            </w:r>
          </w:p>
        </w:tc>
        <w:tc>
          <w:tcPr>
            <w:tcW w:w="4315" w:type="dxa"/>
            <w:tcPrChange w:id="3110" w:author="Ilkka Rinne" w:date="2022-10-25T13:20:00Z">
              <w:tcPr>
                <w:tcW w:w="3607" w:type="dxa"/>
              </w:tcPr>
            </w:tcPrChange>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231" w:type="dxa"/>
            <w:tcPrChange w:id="3111" w:author="Ilkka Rinne" w:date="2022-10-25T13:20:00Z">
              <w:tcPr>
                <w:tcW w:w="1939" w:type="dxa"/>
                <w:gridSpan w:val="2"/>
              </w:tcPr>
            </w:tcPrChange>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334478">
        <w:tc>
          <w:tcPr>
            <w:tcW w:w="4175" w:type="dxa"/>
            <w:tcPrChange w:id="3112" w:author="Ilkka Rinne" w:date="2022-10-25T15:52:00Z">
              <w:tcPr>
                <w:tcW w:w="4175" w:type="dxa"/>
                <w:tcBorders>
                  <w:bottom w:val="single" w:sz="12" w:space="0" w:color="auto"/>
                </w:tcBorders>
              </w:tcPr>
            </w:tcPrChange>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113" w:author="Katharina Schleidt" w:date="2022-08-13T16:36:00Z">
              <w:r w:rsidRPr="00785C54" w:rsidDel="00022C0A">
                <w:rPr>
                  <w:szCs w:val="24"/>
                </w:rPr>
                <w:delText xml:space="preserve">core </w:delText>
              </w:r>
            </w:del>
            <w:ins w:id="3114" w:author="Katharina Schleidt" w:date="2022-08-13T16:36:00Z">
              <w:r w:rsidR="00022C0A">
                <w:rPr>
                  <w:szCs w:val="24"/>
                </w:rPr>
                <w:t>C</w:t>
              </w:r>
              <w:r w:rsidR="00022C0A" w:rsidRPr="00785C54">
                <w:rPr>
                  <w:szCs w:val="24"/>
                </w:rPr>
                <w:t xml:space="preserve">ore </w:t>
              </w:r>
            </w:ins>
            <w:del w:id="3115" w:author="Katharina Schleidt" w:date="2022-08-13T15:38:00Z">
              <w:r w:rsidRPr="00785C54" w:rsidDel="001574A6">
                <w:rPr>
                  <w:szCs w:val="24"/>
                </w:rPr>
                <w:delText>-</w:delText>
              </w:r>
            </w:del>
            <w:ins w:id="3116" w:author="Katharina Schleidt" w:date="2022-08-13T15:38:00Z">
              <w:r w:rsidR="001574A6">
                <w:rPr>
                  <w:szCs w:val="24"/>
                </w:rPr>
                <w:t>–</w:t>
              </w:r>
            </w:ins>
            <w:r w:rsidRPr="00785C54">
              <w:rPr>
                <w:szCs w:val="24"/>
              </w:rPr>
              <w:t xml:space="preserve"> NamedValue</w:t>
            </w:r>
          </w:p>
        </w:tc>
        <w:tc>
          <w:tcPr>
            <w:tcW w:w="4315" w:type="dxa"/>
            <w:tcPrChange w:id="3117" w:author="Ilkka Rinne" w:date="2022-10-25T15:52:00Z">
              <w:tcPr>
                <w:tcW w:w="3607" w:type="dxa"/>
                <w:tcBorders>
                  <w:bottom w:val="single" w:sz="12" w:space="0" w:color="auto"/>
                </w:tcBorders>
              </w:tcPr>
            </w:tcPrChange>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231" w:type="dxa"/>
            <w:tcPrChange w:id="3118" w:author="Ilkka Rinne" w:date="2022-10-25T15:52:00Z">
              <w:tcPr>
                <w:tcW w:w="1939" w:type="dxa"/>
                <w:gridSpan w:val="2"/>
                <w:tcBorders>
                  <w:bottom w:val="single" w:sz="12" w:space="0" w:color="auto"/>
                </w:tcBorders>
              </w:tcPr>
            </w:tcPrChange>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r w:rsidR="00334478" w:rsidRPr="00785C54" w14:paraId="244B49C9" w14:textId="77777777" w:rsidTr="00164FE6">
        <w:trPr>
          <w:ins w:id="3119" w:author="Ilkka Rinne" w:date="2022-10-25T15:52:00Z"/>
        </w:trPr>
        <w:tc>
          <w:tcPr>
            <w:tcW w:w="4175" w:type="dxa"/>
            <w:tcBorders>
              <w:bottom w:val="single" w:sz="12" w:space="0" w:color="auto"/>
            </w:tcBorders>
          </w:tcPr>
          <w:p w14:paraId="77AA1017" w14:textId="13AA3155" w:rsidR="00334478" w:rsidRPr="00785C54" w:rsidRDefault="00334478" w:rsidP="00785C54">
            <w:pPr>
              <w:pStyle w:val="Tablebody"/>
              <w:autoSpaceDE w:val="0"/>
              <w:autoSpaceDN w:val="0"/>
              <w:adjustRightInd w:val="0"/>
              <w:rPr>
                <w:ins w:id="3120" w:author="Ilkka Rinne" w:date="2022-10-25T15:52:00Z"/>
                <w:szCs w:val="24"/>
              </w:rPr>
            </w:pPr>
            <w:ins w:id="3121" w:author="Ilkka Rinne" w:date="2022-10-25T15:52:00Z">
              <w:r>
                <w:rPr>
                  <w:szCs w:val="24"/>
                </w:rPr>
                <w:t>Abstract Observation Core – AbstractObservatio</w:t>
              </w:r>
            </w:ins>
            <w:ins w:id="3122" w:author="Ilkka Rinne" w:date="2022-10-25T15:53:00Z">
              <w:r>
                <w:rPr>
                  <w:szCs w:val="24"/>
                </w:rPr>
                <w:t>nCollection</w:t>
              </w:r>
            </w:ins>
          </w:p>
        </w:tc>
        <w:tc>
          <w:tcPr>
            <w:tcW w:w="4315" w:type="dxa"/>
            <w:tcBorders>
              <w:bottom w:val="single" w:sz="12" w:space="0" w:color="auto"/>
            </w:tcBorders>
          </w:tcPr>
          <w:p w14:paraId="52382E40" w14:textId="35B7C5EB" w:rsidR="00334478" w:rsidRPr="00785C54" w:rsidRDefault="00334478" w:rsidP="00785C54">
            <w:pPr>
              <w:pStyle w:val="Tablebody"/>
              <w:autoSpaceDE w:val="0"/>
              <w:autoSpaceDN w:val="0"/>
              <w:adjustRightInd w:val="0"/>
              <w:rPr>
                <w:ins w:id="3123" w:author="Ilkka Rinne" w:date="2022-10-25T15:52:00Z"/>
                <w:szCs w:val="24"/>
              </w:rPr>
            </w:pPr>
            <w:ins w:id="3124" w:author="Ilkka Rinne" w:date="2022-10-25T15:52:00Z">
              <w:r w:rsidRPr="00334478">
                <w:rPr>
                  <w:szCs w:val="24"/>
                </w:rPr>
                <w:t>/conf/obs-core/AbstractObservationCollection</w:t>
              </w:r>
            </w:ins>
          </w:p>
        </w:tc>
        <w:tc>
          <w:tcPr>
            <w:tcW w:w="1231" w:type="dxa"/>
            <w:tcBorders>
              <w:bottom w:val="single" w:sz="12" w:space="0" w:color="auto"/>
            </w:tcBorders>
          </w:tcPr>
          <w:p w14:paraId="50533CAB" w14:textId="53BA8C8B" w:rsidR="00334478" w:rsidRPr="00785C54" w:rsidRDefault="00334478" w:rsidP="00785C54">
            <w:pPr>
              <w:pStyle w:val="Tablebody"/>
              <w:autoSpaceDE w:val="0"/>
              <w:autoSpaceDN w:val="0"/>
              <w:adjustRightInd w:val="0"/>
              <w:jc w:val="center"/>
              <w:rPr>
                <w:ins w:id="3125" w:author="Ilkka Rinne" w:date="2022-10-25T15:52:00Z"/>
                <w:rStyle w:val="citesec"/>
                <w:szCs w:val="24"/>
                <w:shd w:val="clear" w:color="auto" w:fill="auto"/>
              </w:rPr>
            </w:pPr>
            <w:ins w:id="3126" w:author="Ilkka Rinne" w:date="2022-10-25T15:53:00Z">
              <w:r>
                <w:rPr>
                  <w:rStyle w:val="citesec"/>
                  <w:szCs w:val="24"/>
                  <w:shd w:val="clear" w:color="auto" w:fill="auto"/>
                </w:rPr>
                <w:t>A.2.10</w:t>
              </w:r>
            </w:ins>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Change w:id="3127" w:author="Ilkka Rinne" w:date="2022-10-25T13:20:00Z">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PrChange>
      </w:tblPr>
      <w:tblGrid>
        <w:gridCol w:w="4252"/>
        <w:gridCol w:w="4238"/>
        <w:gridCol w:w="1262"/>
        <w:tblGridChange w:id="3128">
          <w:tblGrid>
            <w:gridCol w:w="4252"/>
            <w:gridCol w:w="3555"/>
            <w:gridCol w:w="1945"/>
          </w:tblGrid>
        </w:tblGridChange>
      </w:tblGrid>
      <w:tr w:rsidR="005B5EAD" w:rsidRPr="00785C54" w14:paraId="7C4E1485" w14:textId="77777777" w:rsidTr="00164FE6">
        <w:trPr>
          <w:jc w:val="center"/>
          <w:trPrChange w:id="3129" w:author="Ilkka Rinne" w:date="2022-10-25T13:20:00Z">
            <w:trPr>
              <w:jc w:val="center"/>
            </w:trPr>
          </w:trPrChange>
        </w:trPr>
        <w:tc>
          <w:tcPr>
            <w:tcW w:w="4252" w:type="dxa"/>
            <w:tcBorders>
              <w:top w:val="single" w:sz="12" w:space="0" w:color="auto"/>
              <w:bottom w:val="single" w:sz="12" w:space="0" w:color="auto"/>
            </w:tcBorders>
            <w:tcPrChange w:id="3130" w:author="Ilkka Rinne" w:date="2022-10-25T13:20:00Z">
              <w:tcPr>
                <w:tcW w:w="4252" w:type="dxa"/>
                <w:tcBorders>
                  <w:top w:val="single" w:sz="12" w:space="0" w:color="auto"/>
                  <w:bottom w:val="single" w:sz="12" w:space="0" w:color="auto"/>
                </w:tcBorders>
              </w:tcPr>
            </w:tcPrChange>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238" w:type="dxa"/>
            <w:tcBorders>
              <w:top w:val="single" w:sz="12" w:space="0" w:color="auto"/>
              <w:bottom w:val="single" w:sz="12" w:space="0" w:color="auto"/>
            </w:tcBorders>
            <w:tcPrChange w:id="3131" w:author="Ilkka Rinne" w:date="2022-10-25T13:20:00Z">
              <w:tcPr>
                <w:tcW w:w="3555" w:type="dxa"/>
                <w:tcBorders>
                  <w:top w:val="single" w:sz="12" w:space="0" w:color="auto"/>
                  <w:bottom w:val="single" w:sz="12" w:space="0" w:color="auto"/>
                </w:tcBorders>
              </w:tcPr>
            </w:tcPrChange>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62" w:type="dxa"/>
            <w:tcBorders>
              <w:top w:val="single" w:sz="12" w:space="0" w:color="auto"/>
              <w:bottom w:val="single" w:sz="12" w:space="0" w:color="auto"/>
            </w:tcBorders>
            <w:tcPrChange w:id="3132" w:author="Ilkka Rinne" w:date="2022-10-25T13:20:00Z">
              <w:tcPr>
                <w:tcW w:w="1945" w:type="dxa"/>
                <w:tcBorders>
                  <w:top w:val="single" w:sz="12" w:space="0" w:color="auto"/>
                  <w:bottom w:val="single" w:sz="12" w:space="0" w:color="auto"/>
                </w:tcBorders>
              </w:tcPr>
            </w:tcPrChange>
          </w:tcPr>
          <w:p w14:paraId="18F4A441" w14:textId="2580C655" w:rsidR="005B5EAD" w:rsidRPr="00785C54" w:rsidRDefault="005B5EAD" w:rsidP="00785C54">
            <w:pPr>
              <w:pStyle w:val="Tableheader"/>
              <w:autoSpaceDE w:val="0"/>
              <w:autoSpaceDN w:val="0"/>
              <w:adjustRightInd w:val="0"/>
              <w:jc w:val="center"/>
              <w:rPr>
                <w:b/>
                <w:bCs/>
                <w:szCs w:val="20"/>
              </w:rPr>
            </w:pPr>
            <w:del w:id="3133" w:author="REID-JAMOND Alison" w:date="2022-04-04T12:04:00Z">
              <w:r w:rsidRPr="00785C54" w:rsidDel="000A6B0A">
                <w:rPr>
                  <w:rStyle w:val="citeapp"/>
                  <w:b/>
                  <w:szCs w:val="24"/>
                  <w:shd w:val="clear" w:color="auto" w:fill="auto"/>
                </w:rPr>
                <w:delText>Annex A</w:delText>
              </w:r>
            </w:del>
            <w:ins w:id="3134"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135"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164FE6">
        <w:trPr>
          <w:jc w:val="center"/>
          <w:trPrChange w:id="3136" w:author="Ilkka Rinne" w:date="2022-10-25T13:20:00Z">
            <w:trPr>
              <w:jc w:val="center"/>
            </w:trPr>
          </w:trPrChange>
        </w:trPr>
        <w:tc>
          <w:tcPr>
            <w:tcW w:w="4252" w:type="dxa"/>
            <w:tcBorders>
              <w:top w:val="single" w:sz="12" w:space="0" w:color="auto"/>
            </w:tcBorders>
            <w:tcPrChange w:id="3137" w:author="Ilkka Rinne" w:date="2022-10-25T13:20:00Z">
              <w:tcPr>
                <w:tcW w:w="4252" w:type="dxa"/>
                <w:tcBorders>
                  <w:top w:val="single" w:sz="12" w:space="0" w:color="auto"/>
                </w:tcBorders>
              </w:tcPr>
            </w:tcPrChange>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4238" w:type="dxa"/>
            <w:tcBorders>
              <w:top w:val="single" w:sz="12" w:space="0" w:color="auto"/>
            </w:tcBorders>
            <w:tcPrChange w:id="3138" w:author="Ilkka Rinne" w:date="2022-10-25T13:20:00Z">
              <w:tcPr>
                <w:tcW w:w="3555" w:type="dxa"/>
                <w:tcBorders>
                  <w:top w:val="single" w:sz="12" w:space="0" w:color="auto"/>
                </w:tcBorders>
              </w:tcPr>
            </w:tcPrChange>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262" w:type="dxa"/>
            <w:tcBorders>
              <w:top w:val="single" w:sz="12" w:space="0" w:color="auto"/>
            </w:tcBorders>
            <w:tcPrChange w:id="3139" w:author="Ilkka Rinne" w:date="2022-10-25T13:20:00Z">
              <w:tcPr>
                <w:tcW w:w="1945" w:type="dxa"/>
                <w:tcBorders>
                  <w:top w:val="single" w:sz="12" w:space="0" w:color="auto"/>
                </w:tcBorders>
              </w:tcPr>
            </w:tcPrChange>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164FE6">
        <w:trPr>
          <w:jc w:val="center"/>
          <w:trPrChange w:id="3140" w:author="Ilkka Rinne" w:date="2022-10-25T13:20:00Z">
            <w:trPr>
              <w:jc w:val="center"/>
            </w:trPr>
          </w:trPrChange>
        </w:trPr>
        <w:tc>
          <w:tcPr>
            <w:tcW w:w="4252" w:type="dxa"/>
            <w:tcPrChange w:id="3141" w:author="Ilkka Rinne" w:date="2022-10-25T13:20:00Z">
              <w:tcPr>
                <w:tcW w:w="4252" w:type="dxa"/>
              </w:tcPr>
            </w:tcPrChange>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42" w:author="Katharina Schleidt" w:date="2022-08-13T15:38:00Z">
              <w:r w:rsidRPr="00785C54" w:rsidDel="001574A6">
                <w:rPr>
                  <w:szCs w:val="24"/>
                </w:rPr>
                <w:delText>-</w:delText>
              </w:r>
            </w:del>
            <w:ins w:id="3143" w:author="Katharina Schleidt" w:date="2022-08-13T15:38:00Z">
              <w:r w:rsidR="001574A6">
                <w:rPr>
                  <w:szCs w:val="24"/>
                </w:rPr>
                <w:t>–</w:t>
              </w:r>
            </w:ins>
            <w:r w:rsidRPr="00785C54">
              <w:rPr>
                <w:szCs w:val="24"/>
              </w:rPr>
              <w:t xml:space="preserve"> Deployment</w:t>
            </w:r>
          </w:p>
        </w:tc>
        <w:tc>
          <w:tcPr>
            <w:tcW w:w="4238" w:type="dxa"/>
            <w:tcPrChange w:id="3144" w:author="Ilkka Rinne" w:date="2022-10-25T13:20:00Z">
              <w:tcPr>
                <w:tcW w:w="3555" w:type="dxa"/>
              </w:tcPr>
            </w:tcPrChange>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262" w:type="dxa"/>
            <w:tcPrChange w:id="3145" w:author="Ilkka Rinne" w:date="2022-10-25T13:20:00Z">
              <w:tcPr>
                <w:tcW w:w="1945" w:type="dxa"/>
              </w:tcPr>
            </w:tcPrChange>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164FE6">
        <w:trPr>
          <w:jc w:val="center"/>
          <w:trPrChange w:id="3146" w:author="Ilkka Rinne" w:date="2022-10-25T13:20:00Z">
            <w:trPr>
              <w:jc w:val="center"/>
            </w:trPr>
          </w:trPrChange>
        </w:trPr>
        <w:tc>
          <w:tcPr>
            <w:tcW w:w="4252" w:type="dxa"/>
            <w:tcPrChange w:id="3147" w:author="Ilkka Rinne" w:date="2022-10-25T13:20:00Z">
              <w:tcPr>
                <w:tcW w:w="4252" w:type="dxa"/>
              </w:tcPr>
            </w:tcPrChange>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48" w:author="Katharina Schleidt" w:date="2022-08-13T15:38:00Z">
              <w:r w:rsidRPr="00785C54" w:rsidDel="001574A6">
                <w:rPr>
                  <w:szCs w:val="24"/>
                </w:rPr>
                <w:delText>-</w:delText>
              </w:r>
            </w:del>
            <w:ins w:id="3149" w:author="Katharina Schleidt" w:date="2022-08-13T15:38:00Z">
              <w:r w:rsidR="001574A6">
                <w:rPr>
                  <w:szCs w:val="24"/>
                </w:rPr>
                <w:t>–</w:t>
              </w:r>
            </w:ins>
            <w:r w:rsidRPr="00785C54">
              <w:rPr>
                <w:szCs w:val="24"/>
              </w:rPr>
              <w:t xml:space="preserve"> GenericDomainFeature</w:t>
            </w:r>
          </w:p>
        </w:tc>
        <w:tc>
          <w:tcPr>
            <w:tcW w:w="4238" w:type="dxa"/>
            <w:tcPrChange w:id="3150" w:author="Ilkka Rinne" w:date="2022-10-25T13:20:00Z">
              <w:tcPr>
                <w:tcW w:w="3555" w:type="dxa"/>
              </w:tcPr>
            </w:tcPrChange>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262" w:type="dxa"/>
            <w:tcPrChange w:id="3151" w:author="Ilkka Rinne" w:date="2022-10-25T13:20:00Z">
              <w:tcPr>
                <w:tcW w:w="1945" w:type="dxa"/>
              </w:tcPr>
            </w:tcPrChange>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164FE6">
        <w:trPr>
          <w:jc w:val="center"/>
          <w:trPrChange w:id="3152" w:author="Ilkka Rinne" w:date="2022-10-25T13:20:00Z">
            <w:trPr>
              <w:jc w:val="center"/>
            </w:trPr>
          </w:trPrChange>
        </w:trPr>
        <w:tc>
          <w:tcPr>
            <w:tcW w:w="4252" w:type="dxa"/>
            <w:tcPrChange w:id="3153" w:author="Ilkka Rinne" w:date="2022-10-25T13:20:00Z">
              <w:tcPr>
                <w:tcW w:w="4252" w:type="dxa"/>
              </w:tcPr>
            </w:tcPrChange>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54" w:author="Katharina Schleidt" w:date="2022-08-13T15:38:00Z">
              <w:r w:rsidRPr="00785C54" w:rsidDel="001574A6">
                <w:rPr>
                  <w:szCs w:val="24"/>
                </w:rPr>
                <w:delText>-</w:delText>
              </w:r>
            </w:del>
            <w:ins w:id="3155" w:author="Katharina Schleidt" w:date="2022-08-13T15:38:00Z">
              <w:r w:rsidR="001574A6">
                <w:rPr>
                  <w:szCs w:val="24"/>
                </w:rPr>
                <w:t>–</w:t>
              </w:r>
            </w:ins>
            <w:r w:rsidRPr="00785C54">
              <w:rPr>
                <w:szCs w:val="24"/>
              </w:rPr>
              <w:t xml:space="preserve"> Host</w:t>
            </w:r>
          </w:p>
        </w:tc>
        <w:tc>
          <w:tcPr>
            <w:tcW w:w="4238" w:type="dxa"/>
            <w:tcPrChange w:id="3156" w:author="Ilkka Rinne" w:date="2022-10-25T13:20:00Z">
              <w:tcPr>
                <w:tcW w:w="3555" w:type="dxa"/>
              </w:tcPr>
            </w:tcPrChange>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262" w:type="dxa"/>
            <w:tcPrChange w:id="3157" w:author="Ilkka Rinne" w:date="2022-10-25T13:20:00Z">
              <w:tcPr>
                <w:tcW w:w="1945" w:type="dxa"/>
              </w:tcPr>
            </w:tcPrChange>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164FE6">
        <w:trPr>
          <w:jc w:val="center"/>
          <w:trPrChange w:id="3158" w:author="Ilkka Rinne" w:date="2022-10-25T13:20:00Z">
            <w:trPr>
              <w:jc w:val="center"/>
            </w:trPr>
          </w:trPrChange>
        </w:trPr>
        <w:tc>
          <w:tcPr>
            <w:tcW w:w="4252" w:type="dxa"/>
            <w:tcPrChange w:id="3159" w:author="Ilkka Rinne" w:date="2022-10-25T13:20:00Z">
              <w:tcPr>
                <w:tcW w:w="4252" w:type="dxa"/>
              </w:tcPr>
            </w:tcPrChange>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60" w:author="Katharina Schleidt" w:date="2022-08-13T15:38:00Z">
              <w:r w:rsidRPr="00785C54" w:rsidDel="001574A6">
                <w:rPr>
                  <w:szCs w:val="24"/>
                </w:rPr>
                <w:delText>-</w:delText>
              </w:r>
            </w:del>
            <w:ins w:id="3161" w:author="Katharina Schleidt" w:date="2022-08-13T15:38:00Z">
              <w:r w:rsidR="001574A6">
                <w:rPr>
                  <w:szCs w:val="24"/>
                </w:rPr>
                <w:t>–</w:t>
              </w:r>
            </w:ins>
            <w:r w:rsidRPr="00785C54">
              <w:rPr>
                <w:szCs w:val="24"/>
              </w:rPr>
              <w:t xml:space="preserve"> ObservableProperty</w:t>
            </w:r>
          </w:p>
        </w:tc>
        <w:tc>
          <w:tcPr>
            <w:tcW w:w="4238" w:type="dxa"/>
            <w:tcPrChange w:id="3162" w:author="Ilkka Rinne" w:date="2022-10-25T13:20:00Z">
              <w:tcPr>
                <w:tcW w:w="3555" w:type="dxa"/>
              </w:tcPr>
            </w:tcPrChange>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262" w:type="dxa"/>
            <w:tcPrChange w:id="3163" w:author="Ilkka Rinne" w:date="2022-10-25T13:20:00Z">
              <w:tcPr>
                <w:tcW w:w="1945" w:type="dxa"/>
              </w:tcPr>
            </w:tcPrChange>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164FE6">
        <w:trPr>
          <w:jc w:val="center"/>
          <w:trPrChange w:id="3164" w:author="Ilkka Rinne" w:date="2022-10-25T13:20:00Z">
            <w:trPr>
              <w:jc w:val="center"/>
            </w:trPr>
          </w:trPrChange>
        </w:trPr>
        <w:tc>
          <w:tcPr>
            <w:tcW w:w="4252" w:type="dxa"/>
            <w:tcPrChange w:id="3165" w:author="Ilkka Rinne" w:date="2022-10-25T13:20:00Z">
              <w:tcPr>
                <w:tcW w:w="4252" w:type="dxa"/>
              </w:tcPr>
            </w:tcPrChange>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66" w:author="Katharina Schleidt" w:date="2022-08-13T15:38:00Z">
              <w:r w:rsidRPr="00785C54" w:rsidDel="001574A6">
                <w:rPr>
                  <w:szCs w:val="24"/>
                </w:rPr>
                <w:delText>-</w:delText>
              </w:r>
            </w:del>
            <w:ins w:id="3167" w:author="Katharina Schleidt" w:date="2022-08-13T15:38:00Z">
              <w:r w:rsidR="001574A6">
                <w:rPr>
                  <w:szCs w:val="24"/>
                </w:rPr>
                <w:t>–</w:t>
              </w:r>
            </w:ins>
            <w:r w:rsidRPr="00785C54">
              <w:rPr>
                <w:szCs w:val="24"/>
              </w:rPr>
              <w:t xml:space="preserve"> Observation</w:t>
            </w:r>
          </w:p>
        </w:tc>
        <w:tc>
          <w:tcPr>
            <w:tcW w:w="4238" w:type="dxa"/>
            <w:tcPrChange w:id="3168" w:author="Ilkka Rinne" w:date="2022-10-25T13:20:00Z">
              <w:tcPr>
                <w:tcW w:w="3555" w:type="dxa"/>
              </w:tcPr>
            </w:tcPrChange>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262" w:type="dxa"/>
            <w:tcPrChange w:id="3169" w:author="Ilkka Rinne" w:date="2022-10-25T13:20:00Z">
              <w:tcPr>
                <w:tcW w:w="1945" w:type="dxa"/>
              </w:tcPr>
            </w:tcPrChange>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164FE6">
        <w:trPr>
          <w:jc w:val="center"/>
          <w:trPrChange w:id="3170" w:author="Ilkka Rinne" w:date="2022-10-25T13:20:00Z">
            <w:trPr>
              <w:jc w:val="center"/>
            </w:trPr>
          </w:trPrChange>
        </w:trPr>
        <w:tc>
          <w:tcPr>
            <w:tcW w:w="4252" w:type="dxa"/>
            <w:tcPrChange w:id="3171" w:author="Ilkka Rinne" w:date="2022-10-25T13:20:00Z">
              <w:tcPr>
                <w:tcW w:w="4252" w:type="dxa"/>
              </w:tcPr>
            </w:tcPrChange>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72" w:author="Katharina Schleidt" w:date="2022-08-13T15:38:00Z">
              <w:r w:rsidRPr="00785C54" w:rsidDel="001574A6">
                <w:rPr>
                  <w:szCs w:val="24"/>
                </w:rPr>
                <w:delText>-</w:delText>
              </w:r>
            </w:del>
            <w:ins w:id="3173" w:author="Katharina Schleidt" w:date="2022-08-13T15:38:00Z">
              <w:r w:rsidR="001574A6">
                <w:rPr>
                  <w:szCs w:val="24"/>
                </w:rPr>
                <w:t>–</w:t>
              </w:r>
            </w:ins>
            <w:r w:rsidRPr="00785C54">
              <w:rPr>
                <w:szCs w:val="24"/>
              </w:rPr>
              <w:t xml:space="preserve"> ObservationCharacteristics</w:t>
            </w:r>
          </w:p>
        </w:tc>
        <w:tc>
          <w:tcPr>
            <w:tcW w:w="4238" w:type="dxa"/>
            <w:tcPrChange w:id="3174" w:author="Ilkka Rinne" w:date="2022-10-25T13:20:00Z">
              <w:tcPr>
                <w:tcW w:w="3555" w:type="dxa"/>
              </w:tcPr>
            </w:tcPrChange>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262" w:type="dxa"/>
            <w:tcPrChange w:id="3175" w:author="Ilkka Rinne" w:date="2022-10-25T13:20:00Z">
              <w:tcPr>
                <w:tcW w:w="1945" w:type="dxa"/>
              </w:tcPr>
            </w:tcPrChange>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164FE6">
        <w:trPr>
          <w:jc w:val="center"/>
          <w:trPrChange w:id="3176" w:author="Ilkka Rinne" w:date="2022-10-25T13:20:00Z">
            <w:trPr>
              <w:jc w:val="center"/>
            </w:trPr>
          </w:trPrChange>
        </w:trPr>
        <w:tc>
          <w:tcPr>
            <w:tcW w:w="4252" w:type="dxa"/>
            <w:tcPrChange w:id="3177" w:author="Ilkka Rinne" w:date="2022-10-25T13:20:00Z">
              <w:tcPr>
                <w:tcW w:w="4252" w:type="dxa"/>
              </w:tcPr>
            </w:tcPrChange>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78" w:author="Katharina Schleidt" w:date="2022-08-13T15:38:00Z">
              <w:r w:rsidRPr="00785C54" w:rsidDel="001574A6">
                <w:rPr>
                  <w:szCs w:val="24"/>
                </w:rPr>
                <w:delText>-</w:delText>
              </w:r>
            </w:del>
            <w:ins w:id="3179" w:author="Katharina Schleidt" w:date="2022-08-13T15:38:00Z">
              <w:r w:rsidR="001574A6">
                <w:rPr>
                  <w:szCs w:val="24"/>
                </w:rPr>
                <w:t>–</w:t>
              </w:r>
            </w:ins>
            <w:r w:rsidRPr="00785C54">
              <w:rPr>
                <w:szCs w:val="24"/>
              </w:rPr>
              <w:t xml:space="preserve"> ObservationCollection</w:t>
            </w:r>
          </w:p>
        </w:tc>
        <w:tc>
          <w:tcPr>
            <w:tcW w:w="4238" w:type="dxa"/>
            <w:tcPrChange w:id="3180" w:author="Ilkka Rinne" w:date="2022-10-25T13:20:00Z">
              <w:tcPr>
                <w:tcW w:w="3555" w:type="dxa"/>
              </w:tcPr>
            </w:tcPrChange>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262" w:type="dxa"/>
            <w:tcPrChange w:id="3181" w:author="Ilkka Rinne" w:date="2022-10-25T13:20:00Z">
              <w:tcPr>
                <w:tcW w:w="1945" w:type="dxa"/>
              </w:tcPr>
            </w:tcPrChange>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164FE6">
        <w:trPr>
          <w:jc w:val="center"/>
          <w:trPrChange w:id="3182" w:author="Ilkka Rinne" w:date="2022-10-25T13:20:00Z">
            <w:trPr>
              <w:jc w:val="center"/>
            </w:trPr>
          </w:trPrChange>
        </w:trPr>
        <w:tc>
          <w:tcPr>
            <w:tcW w:w="4252" w:type="dxa"/>
            <w:tcPrChange w:id="3183" w:author="Ilkka Rinne" w:date="2022-10-25T13:20:00Z">
              <w:tcPr>
                <w:tcW w:w="4252" w:type="dxa"/>
              </w:tcPr>
            </w:tcPrChange>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84" w:author="Katharina Schleidt" w:date="2022-08-13T15:38:00Z">
              <w:r w:rsidRPr="00785C54" w:rsidDel="001574A6">
                <w:rPr>
                  <w:szCs w:val="24"/>
                </w:rPr>
                <w:delText>-</w:delText>
              </w:r>
            </w:del>
            <w:ins w:id="3185" w:author="Katharina Schleidt" w:date="2022-08-13T15:38:00Z">
              <w:r w:rsidR="001574A6">
                <w:rPr>
                  <w:szCs w:val="24"/>
                </w:rPr>
                <w:t>–</w:t>
              </w:r>
            </w:ins>
            <w:r w:rsidRPr="00785C54">
              <w:rPr>
                <w:szCs w:val="24"/>
              </w:rPr>
              <w:t xml:space="preserve"> Observer</w:t>
            </w:r>
          </w:p>
        </w:tc>
        <w:tc>
          <w:tcPr>
            <w:tcW w:w="4238" w:type="dxa"/>
            <w:tcPrChange w:id="3186" w:author="Ilkka Rinne" w:date="2022-10-25T13:20:00Z">
              <w:tcPr>
                <w:tcW w:w="3555" w:type="dxa"/>
              </w:tcPr>
            </w:tcPrChange>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262" w:type="dxa"/>
            <w:tcPrChange w:id="3187" w:author="Ilkka Rinne" w:date="2022-10-25T13:20:00Z">
              <w:tcPr>
                <w:tcW w:w="1945" w:type="dxa"/>
              </w:tcPr>
            </w:tcPrChange>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164FE6">
        <w:trPr>
          <w:jc w:val="center"/>
          <w:trPrChange w:id="3188" w:author="Ilkka Rinne" w:date="2022-10-25T13:20:00Z">
            <w:trPr>
              <w:jc w:val="center"/>
            </w:trPr>
          </w:trPrChange>
        </w:trPr>
        <w:tc>
          <w:tcPr>
            <w:tcW w:w="4252" w:type="dxa"/>
            <w:tcPrChange w:id="3189" w:author="Ilkka Rinne" w:date="2022-10-25T13:20:00Z">
              <w:tcPr>
                <w:tcW w:w="4252" w:type="dxa"/>
              </w:tcPr>
            </w:tcPrChange>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90" w:author="Katharina Schleidt" w:date="2022-08-13T15:38:00Z">
              <w:r w:rsidRPr="00785C54" w:rsidDel="001574A6">
                <w:rPr>
                  <w:szCs w:val="24"/>
                </w:rPr>
                <w:delText>-</w:delText>
              </w:r>
            </w:del>
            <w:ins w:id="3191" w:author="Katharina Schleidt" w:date="2022-08-13T15:38:00Z">
              <w:r w:rsidR="001574A6">
                <w:rPr>
                  <w:szCs w:val="24"/>
                </w:rPr>
                <w:t>–</w:t>
              </w:r>
            </w:ins>
            <w:r w:rsidRPr="00785C54">
              <w:rPr>
                <w:szCs w:val="24"/>
              </w:rPr>
              <w:t xml:space="preserve"> ObservingCapability</w:t>
            </w:r>
          </w:p>
        </w:tc>
        <w:tc>
          <w:tcPr>
            <w:tcW w:w="4238" w:type="dxa"/>
            <w:tcPrChange w:id="3192" w:author="Ilkka Rinne" w:date="2022-10-25T13:20:00Z">
              <w:tcPr>
                <w:tcW w:w="3555" w:type="dxa"/>
              </w:tcPr>
            </w:tcPrChange>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262" w:type="dxa"/>
            <w:tcPrChange w:id="3193" w:author="Ilkka Rinne" w:date="2022-10-25T13:20:00Z">
              <w:tcPr>
                <w:tcW w:w="1945" w:type="dxa"/>
              </w:tcPr>
            </w:tcPrChange>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164FE6">
        <w:trPr>
          <w:jc w:val="center"/>
          <w:trPrChange w:id="3194" w:author="Ilkka Rinne" w:date="2022-10-25T13:20:00Z">
            <w:trPr>
              <w:jc w:val="center"/>
            </w:trPr>
          </w:trPrChange>
        </w:trPr>
        <w:tc>
          <w:tcPr>
            <w:tcW w:w="4252" w:type="dxa"/>
            <w:tcBorders>
              <w:bottom w:val="single" w:sz="12" w:space="0" w:color="auto"/>
            </w:tcBorders>
            <w:tcPrChange w:id="3195" w:author="Ilkka Rinne" w:date="2022-10-25T13:20:00Z">
              <w:tcPr>
                <w:tcW w:w="4252" w:type="dxa"/>
                <w:tcBorders>
                  <w:bottom w:val="single" w:sz="12" w:space="0" w:color="auto"/>
                </w:tcBorders>
              </w:tcPr>
            </w:tcPrChange>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3196" w:author="Katharina Schleidt" w:date="2022-08-13T15:38:00Z">
              <w:r w:rsidRPr="00785C54" w:rsidDel="001574A6">
                <w:rPr>
                  <w:szCs w:val="24"/>
                </w:rPr>
                <w:delText>-</w:delText>
              </w:r>
            </w:del>
            <w:ins w:id="3197" w:author="Katharina Schleidt" w:date="2022-08-13T15:38:00Z">
              <w:r w:rsidR="001574A6">
                <w:rPr>
                  <w:szCs w:val="24"/>
                </w:rPr>
                <w:t>–</w:t>
              </w:r>
            </w:ins>
            <w:r w:rsidRPr="00785C54">
              <w:rPr>
                <w:szCs w:val="24"/>
              </w:rPr>
              <w:t xml:space="preserve"> ObservingProcedure</w:t>
            </w:r>
          </w:p>
        </w:tc>
        <w:tc>
          <w:tcPr>
            <w:tcW w:w="4238" w:type="dxa"/>
            <w:tcBorders>
              <w:bottom w:val="single" w:sz="12" w:space="0" w:color="auto"/>
            </w:tcBorders>
            <w:tcPrChange w:id="3198" w:author="Ilkka Rinne" w:date="2022-10-25T13:20:00Z">
              <w:tcPr>
                <w:tcW w:w="3555" w:type="dxa"/>
                <w:tcBorders>
                  <w:bottom w:val="single" w:sz="12" w:space="0" w:color="auto"/>
                </w:tcBorders>
              </w:tcPr>
            </w:tcPrChange>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262" w:type="dxa"/>
            <w:tcBorders>
              <w:bottom w:val="single" w:sz="12" w:space="0" w:color="auto"/>
            </w:tcBorders>
            <w:tcPrChange w:id="3199" w:author="Ilkka Rinne" w:date="2022-10-25T13:20:00Z">
              <w:tcPr>
                <w:tcW w:w="1945" w:type="dxa"/>
                <w:tcBorders>
                  <w:bottom w:val="single" w:sz="12" w:space="0" w:color="auto"/>
                </w:tcBorders>
              </w:tcPr>
            </w:tcPrChange>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164FE6" w:rsidRDefault="005B5EAD" w:rsidP="00785C54">
      <w:pPr>
        <w:pStyle w:val="Tabletitle"/>
        <w:autoSpaceDE w:val="0"/>
        <w:autoSpaceDN w:val="0"/>
        <w:adjustRightInd w:val="0"/>
        <w:outlineLvl w:val="0"/>
        <w:rPr>
          <w:szCs w:val="24"/>
          <w:lang w:val="fr-FR"/>
          <w:rPrChange w:id="3200" w:author="Ilkka Rinne" w:date="2022-10-22T15:02:00Z">
            <w:rPr>
              <w:szCs w:val="24"/>
            </w:rPr>
          </w:rPrChange>
        </w:rPr>
      </w:pPr>
      <w:r w:rsidRPr="00164FE6">
        <w:rPr>
          <w:szCs w:val="24"/>
          <w:lang w:val="fr-FR"/>
          <w:rPrChange w:id="3201" w:author="Ilkka Rinne" w:date="2022-10-22T15:02:00Z">
            <w:rPr>
              <w:szCs w:val="24"/>
            </w:rPr>
          </w:rPrChange>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Change w:id="3202" w:author="Ilkka Rinne" w:date="2022-10-25T13:20:00Z">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PrChange>
      </w:tblPr>
      <w:tblGrid>
        <w:gridCol w:w="4252"/>
        <w:gridCol w:w="4238"/>
        <w:gridCol w:w="1262"/>
        <w:tblGridChange w:id="3203">
          <w:tblGrid>
            <w:gridCol w:w="4252"/>
            <w:gridCol w:w="3555"/>
            <w:gridCol w:w="1945"/>
          </w:tblGrid>
        </w:tblGridChange>
      </w:tblGrid>
      <w:tr w:rsidR="005B5EAD" w:rsidRPr="00785C54" w14:paraId="5DD1E4F1" w14:textId="77777777" w:rsidTr="00164FE6">
        <w:trPr>
          <w:jc w:val="center"/>
          <w:trPrChange w:id="3204" w:author="Ilkka Rinne" w:date="2022-10-25T13:20:00Z">
            <w:trPr>
              <w:jc w:val="center"/>
            </w:trPr>
          </w:trPrChange>
        </w:trPr>
        <w:tc>
          <w:tcPr>
            <w:tcW w:w="4252" w:type="dxa"/>
            <w:tcBorders>
              <w:top w:val="single" w:sz="12" w:space="0" w:color="auto"/>
              <w:bottom w:val="single" w:sz="12" w:space="0" w:color="auto"/>
            </w:tcBorders>
            <w:tcPrChange w:id="3205" w:author="Ilkka Rinne" w:date="2022-10-25T13:20:00Z">
              <w:tcPr>
                <w:tcW w:w="4252" w:type="dxa"/>
                <w:tcBorders>
                  <w:top w:val="single" w:sz="12" w:space="0" w:color="auto"/>
                  <w:bottom w:val="single" w:sz="12" w:space="0" w:color="auto"/>
                </w:tcBorders>
              </w:tcPr>
            </w:tcPrChange>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238" w:type="dxa"/>
            <w:tcBorders>
              <w:top w:val="single" w:sz="12" w:space="0" w:color="auto"/>
              <w:bottom w:val="single" w:sz="12" w:space="0" w:color="auto"/>
            </w:tcBorders>
            <w:tcPrChange w:id="3206" w:author="Ilkka Rinne" w:date="2022-10-25T13:20:00Z">
              <w:tcPr>
                <w:tcW w:w="3555" w:type="dxa"/>
                <w:tcBorders>
                  <w:top w:val="single" w:sz="12" w:space="0" w:color="auto"/>
                  <w:bottom w:val="single" w:sz="12" w:space="0" w:color="auto"/>
                </w:tcBorders>
              </w:tcPr>
            </w:tcPrChange>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62" w:type="dxa"/>
            <w:tcBorders>
              <w:top w:val="single" w:sz="12" w:space="0" w:color="auto"/>
              <w:bottom w:val="single" w:sz="12" w:space="0" w:color="auto"/>
            </w:tcBorders>
            <w:tcPrChange w:id="3207" w:author="Ilkka Rinne" w:date="2022-10-25T13:20:00Z">
              <w:tcPr>
                <w:tcW w:w="1945" w:type="dxa"/>
                <w:tcBorders>
                  <w:top w:val="single" w:sz="12" w:space="0" w:color="auto"/>
                  <w:bottom w:val="single" w:sz="12" w:space="0" w:color="auto"/>
                </w:tcBorders>
              </w:tcPr>
            </w:tcPrChange>
          </w:tcPr>
          <w:p w14:paraId="6344B49D" w14:textId="05DFE6EF" w:rsidR="005B5EAD" w:rsidRPr="00785C54" w:rsidRDefault="005B5EAD" w:rsidP="00785C54">
            <w:pPr>
              <w:pStyle w:val="Tableheader"/>
              <w:autoSpaceDE w:val="0"/>
              <w:autoSpaceDN w:val="0"/>
              <w:adjustRightInd w:val="0"/>
              <w:jc w:val="center"/>
              <w:rPr>
                <w:b/>
                <w:bCs/>
                <w:szCs w:val="20"/>
              </w:rPr>
            </w:pPr>
            <w:del w:id="3208" w:author="REID-JAMOND Alison" w:date="2022-04-04T12:04:00Z">
              <w:r w:rsidRPr="00785C54" w:rsidDel="000A6B0A">
                <w:rPr>
                  <w:rStyle w:val="citeapp"/>
                  <w:b/>
                  <w:szCs w:val="24"/>
                  <w:shd w:val="clear" w:color="auto" w:fill="auto"/>
                </w:rPr>
                <w:delText>Annex A</w:delText>
              </w:r>
            </w:del>
            <w:ins w:id="3209"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210"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164FE6">
        <w:trPr>
          <w:jc w:val="center"/>
          <w:trPrChange w:id="3211" w:author="Ilkka Rinne" w:date="2022-10-25T13:20:00Z">
            <w:trPr>
              <w:jc w:val="center"/>
            </w:trPr>
          </w:trPrChange>
        </w:trPr>
        <w:tc>
          <w:tcPr>
            <w:tcW w:w="4252" w:type="dxa"/>
            <w:tcBorders>
              <w:top w:val="single" w:sz="12" w:space="0" w:color="auto"/>
            </w:tcBorders>
            <w:tcPrChange w:id="3212" w:author="Ilkka Rinne" w:date="2022-10-25T13:20:00Z">
              <w:tcPr>
                <w:tcW w:w="4252" w:type="dxa"/>
                <w:tcBorders>
                  <w:top w:val="single" w:sz="12" w:space="0" w:color="auto"/>
                </w:tcBorders>
              </w:tcPr>
            </w:tcPrChange>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4238" w:type="dxa"/>
            <w:tcBorders>
              <w:top w:val="single" w:sz="12" w:space="0" w:color="auto"/>
            </w:tcBorders>
            <w:tcPrChange w:id="3213" w:author="Ilkka Rinne" w:date="2022-10-25T13:20:00Z">
              <w:tcPr>
                <w:tcW w:w="3555" w:type="dxa"/>
                <w:tcBorders>
                  <w:top w:val="single" w:sz="12" w:space="0" w:color="auto"/>
                </w:tcBorders>
              </w:tcPr>
            </w:tcPrChange>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262" w:type="dxa"/>
            <w:tcBorders>
              <w:top w:val="single" w:sz="12" w:space="0" w:color="auto"/>
            </w:tcBorders>
            <w:tcPrChange w:id="3214" w:author="Ilkka Rinne" w:date="2022-10-25T13:20:00Z">
              <w:tcPr>
                <w:tcW w:w="1945" w:type="dxa"/>
                <w:tcBorders>
                  <w:top w:val="single" w:sz="12" w:space="0" w:color="auto"/>
                </w:tcBorders>
              </w:tcPr>
            </w:tcPrChange>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164FE6">
        <w:trPr>
          <w:jc w:val="center"/>
          <w:trPrChange w:id="3215" w:author="Ilkka Rinne" w:date="2022-10-25T13:20:00Z">
            <w:trPr>
              <w:jc w:val="center"/>
            </w:trPr>
          </w:trPrChange>
        </w:trPr>
        <w:tc>
          <w:tcPr>
            <w:tcW w:w="4252" w:type="dxa"/>
            <w:tcPrChange w:id="3216" w:author="Ilkka Rinne" w:date="2022-10-25T13:20:00Z">
              <w:tcPr>
                <w:tcW w:w="4252" w:type="dxa"/>
              </w:tcPr>
            </w:tcPrChange>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17" w:author="Katharina Schleidt" w:date="2022-08-13T15:38:00Z">
              <w:r w:rsidRPr="00785C54" w:rsidDel="001574A6">
                <w:rPr>
                  <w:szCs w:val="24"/>
                </w:rPr>
                <w:delText>-</w:delText>
              </w:r>
            </w:del>
            <w:ins w:id="3218" w:author="Katharina Schleidt" w:date="2022-08-13T15:38:00Z">
              <w:r w:rsidR="001574A6">
                <w:rPr>
                  <w:szCs w:val="24"/>
                </w:rPr>
                <w:t>–</w:t>
              </w:r>
            </w:ins>
            <w:r w:rsidRPr="00785C54">
              <w:rPr>
                <w:szCs w:val="24"/>
              </w:rPr>
              <w:t xml:space="preserve"> PreparationProcedure</w:t>
            </w:r>
          </w:p>
        </w:tc>
        <w:tc>
          <w:tcPr>
            <w:tcW w:w="4238" w:type="dxa"/>
            <w:tcPrChange w:id="3219" w:author="Ilkka Rinne" w:date="2022-10-25T13:20:00Z">
              <w:tcPr>
                <w:tcW w:w="3555" w:type="dxa"/>
              </w:tcPr>
            </w:tcPrChange>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262" w:type="dxa"/>
            <w:tcPrChange w:id="3220" w:author="Ilkka Rinne" w:date="2022-10-25T13:20:00Z">
              <w:tcPr>
                <w:tcW w:w="1945" w:type="dxa"/>
              </w:tcPr>
            </w:tcPrChange>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164FE6">
        <w:trPr>
          <w:jc w:val="center"/>
          <w:trPrChange w:id="3221" w:author="Ilkka Rinne" w:date="2022-10-25T13:20:00Z">
            <w:trPr>
              <w:jc w:val="center"/>
            </w:trPr>
          </w:trPrChange>
        </w:trPr>
        <w:tc>
          <w:tcPr>
            <w:tcW w:w="4252" w:type="dxa"/>
            <w:tcPrChange w:id="3222" w:author="Ilkka Rinne" w:date="2022-10-25T13:20:00Z">
              <w:tcPr>
                <w:tcW w:w="4252" w:type="dxa"/>
              </w:tcPr>
            </w:tcPrChange>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23" w:author="Katharina Schleidt" w:date="2022-08-13T15:38:00Z">
              <w:r w:rsidRPr="00785C54" w:rsidDel="001574A6">
                <w:rPr>
                  <w:szCs w:val="24"/>
                </w:rPr>
                <w:delText>-</w:delText>
              </w:r>
            </w:del>
            <w:ins w:id="3224" w:author="Katharina Schleidt" w:date="2022-08-13T15:38:00Z">
              <w:r w:rsidR="001574A6">
                <w:rPr>
                  <w:szCs w:val="24"/>
                </w:rPr>
                <w:t>–</w:t>
              </w:r>
            </w:ins>
            <w:r w:rsidRPr="00785C54">
              <w:rPr>
                <w:szCs w:val="24"/>
              </w:rPr>
              <w:t xml:space="preserve"> PreparationStep</w:t>
            </w:r>
          </w:p>
        </w:tc>
        <w:tc>
          <w:tcPr>
            <w:tcW w:w="4238" w:type="dxa"/>
            <w:tcPrChange w:id="3225" w:author="Ilkka Rinne" w:date="2022-10-25T13:20:00Z">
              <w:tcPr>
                <w:tcW w:w="3555" w:type="dxa"/>
              </w:tcPr>
            </w:tcPrChange>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262" w:type="dxa"/>
            <w:tcPrChange w:id="3226" w:author="Ilkka Rinne" w:date="2022-10-25T13:20:00Z">
              <w:tcPr>
                <w:tcW w:w="1945" w:type="dxa"/>
              </w:tcPr>
            </w:tcPrChange>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164FE6">
        <w:trPr>
          <w:jc w:val="center"/>
          <w:trPrChange w:id="3227" w:author="Ilkka Rinne" w:date="2022-10-25T13:20:00Z">
            <w:trPr>
              <w:jc w:val="center"/>
            </w:trPr>
          </w:trPrChange>
        </w:trPr>
        <w:tc>
          <w:tcPr>
            <w:tcW w:w="4252" w:type="dxa"/>
            <w:tcPrChange w:id="3228" w:author="Ilkka Rinne" w:date="2022-10-25T13:20:00Z">
              <w:tcPr>
                <w:tcW w:w="4252" w:type="dxa"/>
              </w:tcPr>
            </w:tcPrChange>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3229" w:author="Katharina Schleidt" w:date="2022-08-13T15:38:00Z">
              <w:r w:rsidRPr="00785C54" w:rsidDel="001574A6">
                <w:rPr>
                  <w:szCs w:val="24"/>
                </w:rPr>
                <w:delText>-</w:delText>
              </w:r>
            </w:del>
            <w:ins w:id="3230" w:author="Katharina Schleidt" w:date="2022-08-13T15:38:00Z">
              <w:r w:rsidR="001574A6">
                <w:rPr>
                  <w:szCs w:val="24"/>
                </w:rPr>
                <w:t>–</w:t>
              </w:r>
            </w:ins>
            <w:r w:rsidRPr="00785C54">
              <w:rPr>
                <w:szCs w:val="24"/>
              </w:rPr>
              <w:t xml:space="preserve"> Sample</w:t>
            </w:r>
          </w:p>
        </w:tc>
        <w:tc>
          <w:tcPr>
            <w:tcW w:w="4238" w:type="dxa"/>
            <w:tcPrChange w:id="3231" w:author="Ilkka Rinne" w:date="2022-10-25T13:20:00Z">
              <w:tcPr>
                <w:tcW w:w="3555" w:type="dxa"/>
              </w:tcPr>
            </w:tcPrChange>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262" w:type="dxa"/>
            <w:tcPrChange w:id="3232" w:author="Ilkka Rinne" w:date="2022-10-25T13:20:00Z">
              <w:tcPr>
                <w:tcW w:w="1945" w:type="dxa"/>
              </w:tcPr>
            </w:tcPrChange>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164FE6">
        <w:trPr>
          <w:jc w:val="center"/>
          <w:trPrChange w:id="3233" w:author="Ilkka Rinne" w:date="2022-10-25T13:20:00Z">
            <w:trPr>
              <w:jc w:val="center"/>
            </w:trPr>
          </w:trPrChange>
        </w:trPr>
        <w:tc>
          <w:tcPr>
            <w:tcW w:w="4252" w:type="dxa"/>
            <w:tcPrChange w:id="3234" w:author="Ilkka Rinne" w:date="2022-10-25T13:20:00Z">
              <w:tcPr>
                <w:tcW w:w="4252" w:type="dxa"/>
              </w:tcPr>
            </w:tcPrChange>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35" w:author="Katharina Schleidt" w:date="2022-08-13T15:38:00Z">
              <w:r w:rsidRPr="00785C54" w:rsidDel="001574A6">
                <w:rPr>
                  <w:szCs w:val="24"/>
                </w:rPr>
                <w:delText>-</w:delText>
              </w:r>
            </w:del>
            <w:ins w:id="3236" w:author="Katharina Schleidt" w:date="2022-08-13T15:38:00Z">
              <w:r w:rsidR="001574A6">
                <w:rPr>
                  <w:szCs w:val="24"/>
                </w:rPr>
                <w:t>–</w:t>
              </w:r>
            </w:ins>
            <w:r w:rsidRPr="00785C54">
              <w:rPr>
                <w:szCs w:val="24"/>
              </w:rPr>
              <w:t xml:space="preserve"> Sampler</w:t>
            </w:r>
          </w:p>
        </w:tc>
        <w:tc>
          <w:tcPr>
            <w:tcW w:w="4238" w:type="dxa"/>
            <w:tcPrChange w:id="3237" w:author="Ilkka Rinne" w:date="2022-10-25T13:20:00Z">
              <w:tcPr>
                <w:tcW w:w="3555" w:type="dxa"/>
              </w:tcPr>
            </w:tcPrChange>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262" w:type="dxa"/>
            <w:tcPrChange w:id="3238" w:author="Ilkka Rinne" w:date="2022-10-25T13:20:00Z">
              <w:tcPr>
                <w:tcW w:w="1945" w:type="dxa"/>
              </w:tcPr>
            </w:tcPrChange>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164FE6">
        <w:trPr>
          <w:jc w:val="center"/>
          <w:trPrChange w:id="3239" w:author="Ilkka Rinne" w:date="2022-10-25T13:20:00Z">
            <w:trPr>
              <w:jc w:val="center"/>
            </w:trPr>
          </w:trPrChange>
        </w:trPr>
        <w:tc>
          <w:tcPr>
            <w:tcW w:w="4252" w:type="dxa"/>
            <w:tcPrChange w:id="3240" w:author="Ilkka Rinne" w:date="2022-10-25T13:20:00Z">
              <w:tcPr>
                <w:tcW w:w="4252" w:type="dxa"/>
              </w:tcPr>
            </w:tcPrChange>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41" w:author="Katharina Schleidt" w:date="2022-08-13T15:38:00Z">
              <w:r w:rsidRPr="00785C54" w:rsidDel="001574A6">
                <w:rPr>
                  <w:szCs w:val="24"/>
                </w:rPr>
                <w:delText>-</w:delText>
              </w:r>
            </w:del>
            <w:ins w:id="3242" w:author="Katharina Schleidt" w:date="2022-08-13T15:38:00Z">
              <w:r w:rsidR="001574A6">
                <w:rPr>
                  <w:szCs w:val="24"/>
                </w:rPr>
                <w:t>–</w:t>
              </w:r>
            </w:ins>
            <w:r w:rsidRPr="00785C54">
              <w:rPr>
                <w:szCs w:val="24"/>
              </w:rPr>
              <w:t xml:space="preserve"> Sampling</w:t>
            </w:r>
          </w:p>
        </w:tc>
        <w:tc>
          <w:tcPr>
            <w:tcW w:w="4238" w:type="dxa"/>
            <w:tcPrChange w:id="3243" w:author="Ilkka Rinne" w:date="2022-10-25T13:20:00Z">
              <w:tcPr>
                <w:tcW w:w="3555" w:type="dxa"/>
              </w:tcPr>
            </w:tcPrChange>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262" w:type="dxa"/>
            <w:tcPrChange w:id="3244" w:author="Ilkka Rinne" w:date="2022-10-25T13:20:00Z">
              <w:tcPr>
                <w:tcW w:w="1945" w:type="dxa"/>
              </w:tcPr>
            </w:tcPrChange>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164FE6">
        <w:trPr>
          <w:jc w:val="center"/>
          <w:trPrChange w:id="3245" w:author="Ilkka Rinne" w:date="2022-10-25T13:20:00Z">
            <w:trPr>
              <w:jc w:val="center"/>
            </w:trPr>
          </w:trPrChange>
        </w:trPr>
        <w:tc>
          <w:tcPr>
            <w:tcW w:w="4252" w:type="dxa"/>
            <w:tcBorders>
              <w:bottom w:val="single" w:sz="12" w:space="0" w:color="auto"/>
            </w:tcBorders>
            <w:tcPrChange w:id="3246" w:author="Ilkka Rinne" w:date="2022-10-25T13:20:00Z">
              <w:tcPr>
                <w:tcW w:w="4252" w:type="dxa"/>
                <w:tcBorders>
                  <w:bottom w:val="single" w:sz="12" w:space="0" w:color="auto"/>
                </w:tcBorders>
              </w:tcPr>
            </w:tcPrChange>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3247" w:author="Katharina Schleidt" w:date="2022-08-13T15:38:00Z">
              <w:r w:rsidRPr="00785C54" w:rsidDel="001574A6">
                <w:rPr>
                  <w:szCs w:val="24"/>
                </w:rPr>
                <w:delText>-</w:delText>
              </w:r>
            </w:del>
            <w:ins w:id="3248" w:author="Katharina Schleidt" w:date="2022-08-13T15:38:00Z">
              <w:r w:rsidR="001574A6">
                <w:rPr>
                  <w:szCs w:val="24"/>
                </w:rPr>
                <w:t>–</w:t>
              </w:r>
            </w:ins>
            <w:r w:rsidRPr="00785C54">
              <w:rPr>
                <w:szCs w:val="24"/>
              </w:rPr>
              <w:t xml:space="preserve"> SamplingProcedure</w:t>
            </w:r>
          </w:p>
        </w:tc>
        <w:tc>
          <w:tcPr>
            <w:tcW w:w="4238" w:type="dxa"/>
            <w:tcBorders>
              <w:bottom w:val="single" w:sz="12" w:space="0" w:color="auto"/>
            </w:tcBorders>
            <w:tcPrChange w:id="3249" w:author="Ilkka Rinne" w:date="2022-10-25T13:20:00Z">
              <w:tcPr>
                <w:tcW w:w="3555" w:type="dxa"/>
                <w:tcBorders>
                  <w:bottom w:val="single" w:sz="12" w:space="0" w:color="auto"/>
                </w:tcBorders>
              </w:tcPr>
            </w:tcPrChange>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262" w:type="dxa"/>
            <w:tcBorders>
              <w:bottom w:val="single" w:sz="12" w:space="0" w:color="auto"/>
            </w:tcBorders>
            <w:tcPrChange w:id="3250" w:author="Ilkka Rinne" w:date="2022-10-25T13:20:00Z">
              <w:tcPr>
                <w:tcW w:w="1945" w:type="dxa"/>
                <w:tcBorders>
                  <w:bottom w:val="single" w:sz="12" w:space="0" w:color="auto"/>
                </w:tcBorders>
              </w:tcPr>
            </w:tcPrChange>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del w:id="3251" w:author="Ilkka Rinne" w:date="2022-10-25T13:20:00Z">
        <w:r w:rsidRPr="00785C54" w:rsidDel="00164FE6">
          <w:br w:type="page"/>
        </w:r>
      </w:del>
    </w:p>
    <w:p w14:paraId="2D83394F" w14:textId="4D7E7EEE" w:rsidR="005B5EAD" w:rsidRPr="00164FE6" w:rsidRDefault="005B5EAD" w:rsidP="00785C54">
      <w:pPr>
        <w:pStyle w:val="Tabletitle"/>
        <w:autoSpaceDE w:val="0"/>
        <w:autoSpaceDN w:val="0"/>
        <w:adjustRightInd w:val="0"/>
        <w:outlineLvl w:val="0"/>
        <w:rPr>
          <w:szCs w:val="24"/>
          <w:lang w:val="fr-FR"/>
          <w:rPrChange w:id="3252" w:author="Ilkka Rinne" w:date="2022-10-22T15:02:00Z">
            <w:rPr>
              <w:szCs w:val="24"/>
            </w:rPr>
          </w:rPrChange>
        </w:rPr>
      </w:pPr>
      <w:r w:rsidRPr="00164FE6">
        <w:rPr>
          <w:szCs w:val="24"/>
          <w:lang w:val="fr-FR"/>
          <w:rPrChange w:id="3253" w:author="Ilkka Rinne" w:date="2022-10-22T15:02:00Z">
            <w:rPr>
              <w:szCs w:val="24"/>
            </w:rPr>
          </w:rPrChange>
        </w:rPr>
        <w:t xml:space="preserve">Table 5 — Abstract Sample </w:t>
      </w:r>
      <w:del w:id="3254" w:author="Katharina Schleidt" w:date="2022-08-13T16:40:00Z">
        <w:r w:rsidRPr="00164FE6" w:rsidDel="00022C0A">
          <w:rPr>
            <w:szCs w:val="24"/>
            <w:lang w:val="fr-FR"/>
            <w:rPrChange w:id="3255" w:author="Ilkka Rinne" w:date="2022-10-22T15:02:00Z">
              <w:rPr>
                <w:szCs w:val="24"/>
              </w:rPr>
            </w:rPrChange>
          </w:rPr>
          <w:delText xml:space="preserve">core </w:delText>
        </w:r>
      </w:del>
      <w:ins w:id="3256" w:author="Katharina Schleidt" w:date="2022-08-13T16:40:00Z">
        <w:r w:rsidR="00022C0A" w:rsidRPr="00164FE6">
          <w:rPr>
            <w:szCs w:val="24"/>
            <w:lang w:val="fr-FR"/>
            <w:rPrChange w:id="3257" w:author="Ilkka Rinne" w:date="2022-10-22T15:02:00Z">
              <w:rPr>
                <w:szCs w:val="24"/>
              </w:rPr>
            </w:rPrChange>
          </w:rPr>
          <w:t xml:space="preserve">Core </w:t>
        </w:r>
      </w:ins>
      <w:r w:rsidRPr="00164FE6">
        <w:rPr>
          <w:szCs w:val="24"/>
          <w:lang w:val="fr-FR"/>
          <w:rPrChange w:id="3258" w:author="Ilkka Rinne" w:date="2022-10-22T15:02:00Z">
            <w:rPr>
              <w:szCs w:val="24"/>
            </w:rPr>
          </w:rPrChange>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Change w:id="3259" w:author="Ilkka Rinne" w:date="2022-10-25T15:25:00Z">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PrChange>
      </w:tblPr>
      <w:tblGrid>
        <w:gridCol w:w="4252"/>
        <w:gridCol w:w="4238"/>
        <w:gridCol w:w="1262"/>
        <w:tblGridChange w:id="3260">
          <w:tblGrid>
            <w:gridCol w:w="4252"/>
            <w:gridCol w:w="3555"/>
            <w:gridCol w:w="1945"/>
          </w:tblGrid>
        </w:tblGridChange>
      </w:tblGrid>
      <w:tr w:rsidR="005B5EAD" w:rsidRPr="00785C54" w14:paraId="570D950E" w14:textId="77777777" w:rsidTr="0002339B">
        <w:trPr>
          <w:jc w:val="center"/>
          <w:trPrChange w:id="3261" w:author="Ilkka Rinne" w:date="2022-10-25T15:25:00Z">
            <w:trPr>
              <w:jc w:val="center"/>
            </w:trPr>
          </w:trPrChange>
        </w:trPr>
        <w:tc>
          <w:tcPr>
            <w:tcW w:w="4252" w:type="dxa"/>
            <w:tcBorders>
              <w:top w:val="single" w:sz="12" w:space="0" w:color="auto"/>
              <w:bottom w:val="single" w:sz="12" w:space="0" w:color="auto"/>
            </w:tcBorders>
            <w:tcPrChange w:id="3262" w:author="Ilkka Rinne" w:date="2022-10-25T15:25:00Z">
              <w:tcPr>
                <w:tcW w:w="4252" w:type="dxa"/>
                <w:tcBorders>
                  <w:top w:val="single" w:sz="12" w:space="0" w:color="auto"/>
                  <w:bottom w:val="single" w:sz="12" w:space="0" w:color="auto"/>
                </w:tcBorders>
              </w:tcPr>
            </w:tcPrChange>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238" w:type="dxa"/>
            <w:tcBorders>
              <w:top w:val="single" w:sz="12" w:space="0" w:color="auto"/>
              <w:bottom w:val="single" w:sz="12" w:space="0" w:color="auto"/>
            </w:tcBorders>
            <w:tcPrChange w:id="3263" w:author="Ilkka Rinne" w:date="2022-10-25T15:25:00Z">
              <w:tcPr>
                <w:tcW w:w="3555" w:type="dxa"/>
                <w:tcBorders>
                  <w:top w:val="single" w:sz="12" w:space="0" w:color="auto"/>
                  <w:bottom w:val="single" w:sz="12" w:space="0" w:color="auto"/>
                </w:tcBorders>
              </w:tcPr>
            </w:tcPrChange>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62" w:type="dxa"/>
            <w:tcBorders>
              <w:top w:val="single" w:sz="12" w:space="0" w:color="auto"/>
              <w:bottom w:val="single" w:sz="12" w:space="0" w:color="auto"/>
            </w:tcBorders>
            <w:tcPrChange w:id="3264" w:author="Ilkka Rinne" w:date="2022-10-25T15:25:00Z">
              <w:tcPr>
                <w:tcW w:w="1945" w:type="dxa"/>
                <w:tcBorders>
                  <w:top w:val="single" w:sz="12" w:space="0" w:color="auto"/>
                  <w:bottom w:val="single" w:sz="12" w:space="0" w:color="auto"/>
                </w:tcBorders>
              </w:tcPr>
            </w:tcPrChange>
          </w:tcPr>
          <w:p w14:paraId="0AAE2D54" w14:textId="76AA94B4" w:rsidR="005B5EAD" w:rsidRPr="00785C54" w:rsidRDefault="005B5EAD" w:rsidP="00785C54">
            <w:pPr>
              <w:pStyle w:val="Tableheader"/>
              <w:autoSpaceDE w:val="0"/>
              <w:autoSpaceDN w:val="0"/>
              <w:adjustRightInd w:val="0"/>
              <w:jc w:val="center"/>
              <w:rPr>
                <w:b/>
                <w:bCs/>
                <w:szCs w:val="20"/>
              </w:rPr>
            </w:pPr>
            <w:del w:id="3265" w:author="REID-JAMOND Alison" w:date="2022-04-04T12:04:00Z">
              <w:r w:rsidRPr="00785C54" w:rsidDel="000A6B0A">
                <w:rPr>
                  <w:rStyle w:val="citeapp"/>
                  <w:b/>
                  <w:szCs w:val="24"/>
                  <w:shd w:val="clear" w:color="auto" w:fill="auto"/>
                </w:rPr>
                <w:delText>Annex A</w:delText>
              </w:r>
            </w:del>
            <w:ins w:id="3266"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3267"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02339B">
        <w:trPr>
          <w:jc w:val="center"/>
          <w:trPrChange w:id="3268" w:author="Ilkka Rinne" w:date="2022-10-25T15:25:00Z">
            <w:trPr>
              <w:jc w:val="center"/>
            </w:trPr>
          </w:trPrChange>
        </w:trPr>
        <w:tc>
          <w:tcPr>
            <w:tcW w:w="4252" w:type="dxa"/>
            <w:tcBorders>
              <w:top w:val="single" w:sz="12" w:space="0" w:color="auto"/>
            </w:tcBorders>
            <w:tcPrChange w:id="3269" w:author="Ilkka Rinne" w:date="2022-10-25T15:25:00Z">
              <w:tcPr>
                <w:tcW w:w="4252" w:type="dxa"/>
                <w:tcBorders>
                  <w:top w:val="single" w:sz="12" w:space="0" w:color="auto"/>
                </w:tcBorders>
              </w:tcPr>
            </w:tcPrChange>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3270" w:author="Katharina Schleidt" w:date="2022-08-13T16:40:00Z">
              <w:r w:rsidRPr="00785C54" w:rsidDel="00022C0A">
                <w:rPr>
                  <w:szCs w:val="24"/>
                </w:rPr>
                <w:delText xml:space="preserve">core </w:delText>
              </w:r>
            </w:del>
            <w:ins w:id="3271" w:author="Katharina Schleidt" w:date="2022-08-13T16:40:00Z">
              <w:r w:rsidR="00022C0A">
                <w:rPr>
                  <w:szCs w:val="24"/>
                </w:rPr>
                <w:t>C</w:t>
              </w:r>
              <w:r w:rsidR="00022C0A" w:rsidRPr="00785C54">
                <w:rPr>
                  <w:szCs w:val="24"/>
                </w:rPr>
                <w:t xml:space="preserve">ore </w:t>
              </w:r>
            </w:ins>
            <w:r w:rsidRPr="00785C54">
              <w:rPr>
                <w:szCs w:val="24"/>
              </w:rPr>
              <w:t>package</w:t>
            </w:r>
          </w:p>
        </w:tc>
        <w:tc>
          <w:tcPr>
            <w:tcW w:w="4238" w:type="dxa"/>
            <w:tcBorders>
              <w:top w:val="single" w:sz="12" w:space="0" w:color="auto"/>
            </w:tcBorders>
            <w:tcPrChange w:id="3272" w:author="Ilkka Rinne" w:date="2022-10-25T15:25:00Z">
              <w:tcPr>
                <w:tcW w:w="3555" w:type="dxa"/>
                <w:tcBorders>
                  <w:top w:val="single" w:sz="12" w:space="0" w:color="auto"/>
                </w:tcBorders>
              </w:tcPr>
            </w:tcPrChange>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262" w:type="dxa"/>
            <w:tcBorders>
              <w:top w:val="single" w:sz="12" w:space="0" w:color="auto"/>
            </w:tcBorders>
            <w:tcPrChange w:id="3273" w:author="Ilkka Rinne" w:date="2022-10-25T15:25:00Z">
              <w:tcPr>
                <w:tcW w:w="1945" w:type="dxa"/>
                <w:tcBorders>
                  <w:top w:val="single" w:sz="12" w:space="0" w:color="auto"/>
                </w:tcBorders>
              </w:tcPr>
            </w:tcPrChange>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02339B">
        <w:trPr>
          <w:jc w:val="center"/>
          <w:trPrChange w:id="3274" w:author="Ilkka Rinne" w:date="2022-10-25T15:25:00Z">
            <w:trPr>
              <w:jc w:val="center"/>
            </w:trPr>
          </w:trPrChange>
        </w:trPr>
        <w:tc>
          <w:tcPr>
            <w:tcW w:w="4252" w:type="dxa"/>
            <w:tcPrChange w:id="3275" w:author="Ilkka Rinne" w:date="2022-10-25T15:25:00Z">
              <w:tcPr>
                <w:tcW w:w="4252" w:type="dxa"/>
              </w:tcPr>
            </w:tcPrChange>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3276" w:author="Katharina Schleidt" w:date="2022-08-13T16:40:00Z">
              <w:r w:rsidRPr="00785C54" w:rsidDel="00022C0A">
                <w:rPr>
                  <w:szCs w:val="24"/>
                </w:rPr>
                <w:delText xml:space="preserve">core </w:delText>
              </w:r>
            </w:del>
            <w:ins w:id="3277" w:author="Katharina Schleidt" w:date="2022-08-13T16:40:00Z">
              <w:r w:rsidR="00022C0A">
                <w:rPr>
                  <w:szCs w:val="24"/>
                </w:rPr>
                <w:t>C</w:t>
              </w:r>
              <w:r w:rsidR="00022C0A" w:rsidRPr="00785C54">
                <w:rPr>
                  <w:szCs w:val="24"/>
                </w:rPr>
                <w:t xml:space="preserve">ore </w:t>
              </w:r>
            </w:ins>
            <w:del w:id="3278" w:author="Katharina Schleidt" w:date="2022-08-13T15:38:00Z">
              <w:r w:rsidRPr="00785C54" w:rsidDel="001574A6">
                <w:rPr>
                  <w:szCs w:val="24"/>
                </w:rPr>
                <w:delText>-</w:delText>
              </w:r>
            </w:del>
            <w:ins w:id="3279" w:author="Katharina Schleidt" w:date="2022-08-13T15:38:00Z">
              <w:r w:rsidR="001574A6">
                <w:rPr>
                  <w:szCs w:val="24"/>
                </w:rPr>
                <w:t>–</w:t>
              </w:r>
            </w:ins>
            <w:r w:rsidRPr="00785C54">
              <w:rPr>
                <w:szCs w:val="24"/>
              </w:rPr>
              <w:t xml:space="preserve"> AbstractPreparationProcedure</w:t>
            </w:r>
          </w:p>
        </w:tc>
        <w:tc>
          <w:tcPr>
            <w:tcW w:w="4238" w:type="dxa"/>
            <w:tcPrChange w:id="3280" w:author="Ilkka Rinne" w:date="2022-10-25T15:25:00Z">
              <w:tcPr>
                <w:tcW w:w="3555" w:type="dxa"/>
              </w:tcPr>
            </w:tcPrChange>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262" w:type="dxa"/>
            <w:tcPrChange w:id="3281" w:author="Ilkka Rinne" w:date="2022-10-25T15:25:00Z">
              <w:tcPr>
                <w:tcW w:w="1945" w:type="dxa"/>
              </w:tcPr>
            </w:tcPrChange>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02339B">
        <w:trPr>
          <w:jc w:val="center"/>
          <w:trPrChange w:id="3282" w:author="Ilkka Rinne" w:date="2022-10-25T15:25:00Z">
            <w:trPr>
              <w:jc w:val="center"/>
            </w:trPr>
          </w:trPrChange>
        </w:trPr>
        <w:tc>
          <w:tcPr>
            <w:tcW w:w="4252" w:type="dxa"/>
            <w:tcPrChange w:id="3283" w:author="Ilkka Rinne" w:date="2022-10-25T15:25:00Z">
              <w:tcPr>
                <w:tcW w:w="4252" w:type="dxa"/>
              </w:tcPr>
            </w:tcPrChange>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3284" w:author="Katharina Schleidt" w:date="2022-08-13T16:40:00Z">
              <w:r w:rsidRPr="00785C54" w:rsidDel="00022C0A">
                <w:rPr>
                  <w:szCs w:val="24"/>
                </w:rPr>
                <w:delText xml:space="preserve">core </w:delText>
              </w:r>
            </w:del>
            <w:ins w:id="3285" w:author="Katharina Schleidt" w:date="2022-08-13T16:40:00Z">
              <w:r w:rsidR="00022C0A">
                <w:rPr>
                  <w:szCs w:val="24"/>
                </w:rPr>
                <w:t>C</w:t>
              </w:r>
              <w:r w:rsidR="00022C0A" w:rsidRPr="00785C54">
                <w:rPr>
                  <w:szCs w:val="24"/>
                </w:rPr>
                <w:t xml:space="preserve">ore </w:t>
              </w:r>
            </w:ins>
            <w:del w:id="3286" w:author="Katharina Schleidt" w:date="2022-08-13T15:38:00Z">
              <w:r w:rsidRPr="00785C54" w:rsidDel="001574A6">
                <w:rPr>
                  <w:szCs w:val="24"/>
                </w:rPr>
                <w:delText>-</w:delText>
              </w:r>
            </w:del>
            <w:ins w:id="3287" w:author="Katharina Schleidt" w:date="2022-08-13T15:38:00Z">
              <w:r w:rsidR="001574A6">
                <w:rPr>
                  <w:szCs w:val="24"/>
                </w:rPr>
                <w:t>–</w:t>
              </w:r>
            </w:ins>
            <w:r w:rsidRPr="00785C54">
              <w:rPr>
                <w:szCs w:val="24"/>
              </w:rPr>
              <w:t xml:space="preserve"> AbstractPreparationStep</w:t>
            </w:r>
          </w:p>
        </w:tc>
        <w:tc>
          <w:tcPr>
            <w:tcW w:w="4238" w:type="dxa"/>
            <w:tcPrChange w:id="3288" w:author="Ilkka Rinne" w:date="2022-10-25T15:25:00Z">
              <w:tcPr>
                <w:tcW w:w="3555" w:type="dxa"/>
              </w:tcPr>
            </w:tcPrChange>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262" w:type="dxa"/>
            <w:tcPrChange w:id="3289" w:author="Ilkka Rinne" w:date="2022-10-25T15:25:00Z">
              <w:tcPr>
                <w:tcW w:w="1945" w:type="dxa"/>
              </w:tcPr>
            </w:tcPrChange>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02339B">
        <w:trPr>
          <w:jc w:val="center"/>
          <w:trPrChange w:id="3290" w:author="Ilkka Rinne" w:date="2022-10-25T15:25:00Z">
            <w:trPr>
              <w:jc w:val="center"/>
            </w:trPr>
          </w:trPrChange>
        </w:trPr>
        <w:tc>
          <w:tcPr>
            <w:tcW w:w="4252" w:type="dxa"/>
            <w:tcPrChange w:id="3291" w:author="Ilkka Rinne" w:date="2022-10-25T15:25:00Z">
              <w:tcPr>
                <w:tcW w:w="4252" w:type="dxa"/>
              </w:tcPr>
            </w:tcPrChange>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3292" w:author="Katharina Schleidt" w:date="2022-08-13T16:40:00Z">
              <w:r w:rsidRPr="00785C54" w:rsidDel="00022C0A">
                <w:rPr>
                  <w:szCs w:val="24"/>
                </w:rPr>
                <w:delText xml:space="preserve">core </w:delText>
              </w:r>
            </w:del>
            <w:ins w:id="3293" w:author="Katharina Schleidt" w:date="2022-08-13T16:40:00Z">
              <w:r w:rsidR="00022C0A">
                <w:rPr>
                  <w:szCs w:val="24"/>
                </w:rPr>
                <w:t>C</w:t>
              </w:r>
              <w:r w:rsidR="00022C0A" w:rsidRPr="00785C54">
                <w:rPr>
                  <w:szCs w:val="24"/>
                </w:rPr>
                <w:t xml:space="preserve">ore </w:t>
              </w:r>
            </w:ins>
            <w:del w:id="3294" w:author="Katharina Schleidt" w:date="2022-08-13T15:38:00Z">
              <w:r w:rsidRPr="00785C54" w:rsidDel="001574A6">
                <w:rPr>
                  <w:szCs w:val="24"/>
                </w:rPr>
                <w:delText>-</w:delText>
              </w:r>
            </w:del>
            <w:ins w:id="3295" w:author="Katharina Schleidt" w:date="2022-08-13T15:38:00Z">
              <w:r w:rsidR="001574A6">
                <w:rPr>
                  <w:szCs w:val="24"/>
                </w:rPr>
                <w:t>–</w:t>
              </w:r>
            </w:ins>
            <w:r w:rsidRPr="00785C54">
              <w:rPr>
                <w:szCs w:val="24"/>
              </w:rPr>
              <w:t xml:space="preserve"> AbstractSample</w:t>
            </w:r>
          </w:p>
        </w:tc>
        <w:tc>
          <w:tcPr>
            <w:tcW w:w="4238" w:type="dxa"/>
            <w:tcPrChange w:id="3296" w:author="Ilkka Rinne" w:date="2022-10-25T15:25:00Z">
              <w:tcPr>
                <w:tcW w:w="3555" w:type="dxa"/>
              </w:tcPr>
            </w:tcPrChange>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262" w:type="dxa"/>
            <w:tcPrChange w:id="3297" w:author="Ilkka Rinne" w:date="2022-10-25T15:25:00Z">
              <w:tcPr>
                <w:tcW w:w="1945" w:type="dxa"/>
              </w:tcPr>
            </w:tcPrChange>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02339B">
        <w:trPr>
          <w:jc w:val="center"/>
          <w:trPrChange w:id="3298" w:author="Ilkka Rinne" w:date="2022-10-25T15:25:00Z">
            <w:trPr>
              <w:jc w:val="center"/>
            </w:trPr>
          </w:trPrChange>
        </w:trPr>
        <w:tc>
          <w:tcPr>
            <w:tcW w:w="4252" w:type="dxa"/>
            <w:tcPrChange w:id="3299" w:author="Ilkka Rinne" w:date="2022-10-25T15:25:00Z">
              <w:tcPr>
                <w:tcW w:w="4252" w:type="dxa"/>
              </w:tcPr>
            </w:tcPrChange>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3300" w:author="Katharina Schleidt" w:date="2022-08-13T16:40:00Z">
              <w:r w:rsidRPr="00785C54" w:rsidDel="00022C0A">
                <w:rPr>
                  <w:szCs w:val="24"/>
                </w:rPr>
                <w:delText xml:space="preserve">core </w:delText>
              </w:r>
            </w:del>
            <w:ins w:id="3301" w:author="Katharina Schleidt" w:date="2022-08-13T16:40:00Z">
              <w:r w:rsidR="00022C0A">
                <w:rPr>
                  <w:szCs w:val="24"/>
                </w:rPr>
                <w:t>C</w:t>
              </w:r>
              <w:r w:rsidR="00022C0A" w:rsidRPr="00785C54">
                <w:rPr>
                  <w:szCs w:val="24"/>
                </w:rPr>
                <w:t xml:space="preserve">ore </w:t>
              </w:r>
            </w:ins>
            <w:del w:id="3302" w:author="Katharina Schleidt" w:date="2022-08-13T15:38:00Z">
              <w:r w:rsidRPr="00785C54" w:rsidDel="001574A6">
                <w:rPr>
                  <w:szCs w:val="24"/>
                </w:rPr>
                <w:delText>-</w:delText>
              </w:r>
            </w:del>
            <w:ins w:id="3303" w:author="Katharina Schleidt" w:date="2022-08-13T15:38:00Z">
              <w:r w:rsidR="001574A6">
                <w:rPr>
                  <w:szCs w:val="24"/>
                </w:rPr>
                <w:t>–</w:t>
              </w:r>
            </w:ins>
            <w:r w:rsidRPr="00785C54">
              <w:rPr>
                <w:szCs w:val="24"/>
              </w:rPr>
              <w:t xml:space="preserve"> AbstractSampler</w:t>
            </w:r>
          </w:p>
        </w:tc>
        <w:tc>
          <w:tcPr>
            <w:tcW w:w="4238" w:type="dxa"/>
            <w:tcPrChange w:id="3304" w:author="Ilkka Rinne" w:date="2022-10-25T15:25:00Z">
              <w:tcPr>
                <w:tcW w:w="3555" w:type="dxa"/>
              </w:tcPr>
            </w:tcPrChange>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262" w:type="dxa"/>
            <w:tcPrChange w:id="3305" w:author="Ilkka Rinne" w:date="2022-10-25T15:25:00Z">
              <w:tcPr>
                <w:tcW w:w="1945" w:type="dxa"/>
              </w:tcPr>
            </w:tcPrChange>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02339B">
        <w:trPr>
          <w:jc w:val="center"/>
          <w:trPrChange w:id="3306" w:author="Ilkka Rinne" w:date="2022-10-25T15:25:00Z">
            <w:trPr>
              <w:jc w:val="center"/>
            </w:trPr>
          </w:trPrChange>
        </w:trPr>
        <w:tc>
          <w:tcPr>
            <w:tcW w:w="4252" w:type="dxa"/>
            <w:tcPrChange w:id="3307" w:author="Ilkka Rinne" w:date="2022-10-25T15:25:00Z">
              <w:tcPr>
                <w:tcW w:w="4252" w:type="dxa"/>
              </w:tcPr>
            </w:tcPrChange>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3308" w:author="Katharina Schleidt" w:date="2022-08-13T16:40:00Z">
              <w:r w:rsidRPr="00785C54" w:rsidDel="00022C0A">
                <w:rPr>
                  <w:szCs w:val="24"/>
                </w:rPr>
                <w:delText xml:space="preserve">core </w:delText>
              </w:r>
            </w:del>
            <w:ins w:id="3309" w:author="Katharina Schleidt" w:date="2022-08-13T16:40:00Z">
              <w:r w:rsidR="00022C0A">
                <w:rPr>
                  <w:szCs w:val="24"/>
                </w:rPr>
                <w:t>C</w:t>
              </w:r>
              <w:r w:rsidR="00022C0A" w:rsidRPr="00785C54">
                <w:rPr>
                  <w:szCs w:val="24"/>
                </w:rPr>
                <w:t xml:space="preserve">ore </w:t>
              </w:r>
            </w:ins>
            <w:del w:id="3310" w:author="Katharina Schleidt" w:date="2022-08-13T15:38:00Z">
              <w:r w:rsidRPr="00785C54" w:rsidDel="001574A6">
                <w:rPr>
                  <w:szCs w:val="24"/>
                </w:rPr>
                <w:delText>-</w:delText>
              </w:r>
            </w:del>
            <w:ins w:id="3311" w:author="Katharina Schleidt" w:date="2022-08-13T15:38:00Z">
              <w:r w:rsidR="001574A6">
                <w:rPr>
                  <w:szCs w:val="24"/>
                </w:rPr>
                <w:t>–</w:t>
              </w:r>
            </w:ins>
            <w:r w:rsidRPr="00785C54">
              <w:rPr>
                <w:szCs w:val="24"/>
              </w:rPr>
              <w:t xml:space="preserve"> AbstractSampling</w:t>
            </w:r>
          </w:p>
        </w:tc>
        <w:tc>
          <w:tcPr>
            <w:tcW w:w="4238" w:type="dxa"/>
            <w:tcPrChange w:id="3312" w:author="Ilkka Rinne" w:date="2022-10-25T15:25:00Z">
              <w:tcPr>
                <w:tcW w:w="3555" w:type="dxa"/>
              </w:tcPr>
            </w:tcPrChange>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262" w:type="dxa"/>
            <w:tcPrChange w:id="3313" w:author="Ilkka Rinne" w:date="2022-10-25T15:25:00Z">
              <w:tcPr>
                <w:tcW w:w="1945" w:type="dxa"/>
              </w:tcPr>
            </w:tcPrChange>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02339B">
        <w:trPr>
          <w:jc w:val="center"/>
          <w:trPrChange w:id="3314" w:author="Ilkka Rinne" w:date="2022-10-25T15:25:00Z">
            <w:trPr>
              <w:jc w:val="center"/>
            </w:trPr>
          </w:trPrChange>
        </w:trPr>
        <w:tc>
          <w:tcPr>
            <w:tcW w:w="4252" w:type="dxa"/>
            <w:tcBorders>
              <w:bottom w:val="single" w:sz="12" w:space="0" w:color="auto"/>
            </w:tcBorders>
            <w:tcPrChange w:id="3315" w:author="Ilkka Rinne" w:date="2022-10-25T15:25:00Z">
              <w:tcPr>
                <w:tcW w:w="4252" w:type="dxa"/>
                <w:tcBorders>
                  <w:bottom w:val="single" w:sz="12" w:space="0" w:color="auto"/>
                </w:tcBorders>
              </w:tcPr>
            </w:tcPrChange>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3316" w:author="Katharina Schleidt" w:date="2022-08-13T16:40:00Z">
              <w:r w:rsidRPr="00785C54" w:rsidDel="00022C0A">
                <w:rPr>
                  <w:szCs w:val="24"/>
                </w:rPr>
                <w:delText xml:space="preserve">core </w:delText>
              </w:r>
            </w:del>
            <w:ins w:id="3317" w:author="Katharina Schleidt" w:date="2022-08-13T16:40:00Z">
              <w:r w:rsidR="00022C0A">
                <w:rPr>
                  <w:szCs w:val="24"/>
                </w:rPr>
                <w:t>C</w:t>
              </w:r>
              <w:r w:rsidR="00022C0A" w:rsidRPr="00785C54">
                <w:rPr>
                  <w:szCs w:val="24"/>
                </w:rPr>
                <w:t xml:space="preserve">ore </w:t>
              </w:r>
            </w:ins>
            <w:del w:id="3318" w:author="Katharina Schleidt" w:date="2022-08-13T15:38:00Z">
              <w:r w:rsidRPr="00785C54" w:rsidDel="001574A6">
                <w:rPr>
                  <w:szCs w:val="24"/>
                </w:rPr>
                <w:delText>-</w:delText>
              </w:r>
            </w:del>
            <w:ins w:id="3319" w:author="Katharina Schleidt" w:date="2022-08-13T15:38:00Z">
              <w:r w:rsidR="001574A6">
                <w:rPr>
                  <w:szCs w:val="24"/>
                </w:rPr>
                <w:t>–</w:t>
              </w:r>
            </w:ins>
            <w:r w:rsidRPr="00785C54">
              <w:rPr>
                <w:szCs w:val="24"/>
              </w:rPr>
              <w:t xml:space="preserve"> AbstractSamplingProcedure</w:t>
            </w:r>
          </w:p>
        </w:tc>
        <w:tc>
          <w:tcPr>
            <w:tcW w:w="4238" w:type="dxa"/>
            <w:tcBorders>
              <w:bottom w:val="single" w:sz="12" w:space="0" w:color="auto"/>
            </w:tcBorders>
            <w:tcPrChange w:id="3320" w:author="Ilkka Rinne" w:date="2022-10-25T15:25:00Z">
              <w:tcPr>
                <w:tcW w:w="3555" w:type="dxa"/>
                <w:tcBorders>
                  <w:bottom w:val="single" w:sz="12" w:space="0" w:color="auto"/>
                </w:tcBorders>
              </w:tcPr>
            </w:tcPrChange>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262" w:type="dxa"/>
            <w:tcBorders>
              <w:bottom w:val="single" w:sz="12" w:space="0" w:color="auto"/>
            </w:tcBorders>
            <w:tcPrChange w:id="3321" w:author="Ilkka Rinne" w:date="2022-10-25T15:25:00Z">
              <w:tcPr>
                <w:tcW w:w="1945" w:type="dxa"/>
                <w:tcBorders>
                  <w:bottom w:val="single" w:sz="12" w:space="0" w:color="auto"/>
                </w:tcBorders>
              </w:tcPr>
            </w:tcPrChange>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Change w:id="3322" w:author="Ilkka Rinne" w:date="2022-10-25T15:25:00Z">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PrChange>
      </w:tblPr>
      <w:tblGrid>
        <w:gridCol w:w="4252"/>
        <w:gridCol w:w="4238"/>
        <w:gridCol w:w="1262"/>
        <w:tblGridChange w:id="3323">
          <w:tblGrid>
            <w:gridCol w:w="4252"/>
            <w:gridCol w:w="3555"/>
            <w:gridCol w:w="1945"/>
          </w:tblGrid>
        </w:tblGridChange>
      </w:tblGrid>
      <w:tr w:rsidR="005B5EAD" w:rsidRPr="00785C54" w14:paraId="4C78E497" w14:textId="77777777" w:rsidTr="0002339B">
        <w:trPr>
          <w:jc w:val="center"/>
          <w:trPrChange w:id="3324" w:author="Ilkka Rinne" w:date="2022-10-25T15:25:00Z">
            <w:trPr>
              <w:jc w:val="center"/>
            </w:trPr>
          </w:trPrChange>
        </w:trPr>
        <w:tc>
          <w:tcPr>
            <w:tcW w:w="4252" w:type="dxa"/>
            <w:tcBorders>
              <w:top w:val="single" w:sz="12" w:space="0" w:color="auto"/>
              <w:bottom w:val="single" w:sz="12" w:space="0" w:color="auto"/>
            </w:tcBorders>
            <w:tcPrChange w:id="3325" w:author="Ilkka Rinne" w:date="2022-10-25T15:25:00Z">
              <w:tcPr>
                <w:tcW w:w="4252" w:type="dxa"/>
                <w:tcBorders>
                  <w:top w:val="single" w:sz="12" w:space="0" w:color="auto"/>
                  <w:bottom w:val="single" w:sz="12" w:space="0" w:color="auto"/>
                </w:tcBorders>
              </w:tcPr>
            </w:tcPrChange>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4238" w:type="dxa"/>
            <w:tcBorders>
              <w:top w:val="single" w:sz="12" w:space="0" w:color="auto"/>
              <w:bottom w:val="single" w:sz="12" w:space="0" w:color="auto"/>
            </w:tcBorders>
            <w:tcPrChange w:id="3326" w:author="Ilkka Rinne" w:date="2022-10-25T15:25:00Z">
              <w:tcPr>
                <w:tcW w:w="3555" w:type="dxa"/>
                <w:tcBorders>
                  <w:top w:val="single" w:sz="12" w:space="0" w:color="auto"/>
                  <w:bottom w:val="single" w:sz="12" w:space="0" w:color="auto"/>
                </w:tcBorders>
              </w:tcPr>
            </w:tcPrChange>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262" w:type="dxa"/>
            <w:tcBorders>
              <w:top w:val="single" w:sz="12" w:space="0" w:color="auto"/>
              <w:bottom w:val="single" w:sz="12" w:space="0" w:color="auto"/>
            </w:tcBorders>
            <w:tcPrChange w:id="3327" w:author="Ilkka Rinne" w:date="2022-10-25T15:25:00Z">
              <w:tcPr>
                <w:tcW w:w="1945" w:type="dxa"/>
                <w:tcBorders>
                  <w:top w:val="single" w:sz="12" w:space="0" w:color="auto"/>
                  <w:bottom w:val="single" w:sz="12" w:space="0" w:color="auto"/>
                </w:tcBorders>
              </w:tcPr>
            </w:tcPrChange>
          </w:tcPr>
          <w:p w14:paraId="4E31182A" w14:textId="1E99CE60" w:rsidR="005B5EAD" w:rsidRPr="00785C54" w:rsidRDefault="005B5EAD" w:rsidP="00785C54">
            <w:pPr>
              <w:pStyle w:val="Tableheader"/>
              <w:autoSpaceDE w:val="0"/>
              <w:autoSpaceDN w:val="0"/>
              <w:adjustRightInd w:val="0"/>
              <w:jc w:val="center"/>
              <w:rPr>
                <w:b/>
                <w:bCs/>
                <w:szCs w:val="20"/>
              </w:rPr>
            </w:pPr>
            <w:del w:id="3328"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3329"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02339B">
        <w:trPr>
          <w:jc w:val="center"/>
          <w:trPrChange w:id="3330" w:author="Ilkka Rinne" w:date="2022-10-25T15:25:00Z">
            <w:trPr>
              <w:jc w:val="center"/>
            </w:trPr>
          </w:trPrChange>
        </w:trPr>
        <w:tc>
          <w:tcPr>
            <w:tcW w:w="4252" w:type="dxa"/>
            <w:tcBorders>
              <w:top w:val="single" w:sz="12" w:space="0" w:color="auto"/>
            </w:tcBorders>
            <w:tcPrChange w:id="3331" w:author="Ilkka Rinne" w:date="2022-10-25T15:25:00Z">
              <w:tcPr>
                <w:tcW w:w="4252" w:type="dxa"/>
                <w:tcBorders>
                  <w:top w:val="single" w:sz="12" w:space="0" w:color="auto"/>
                </w:tcBorders>
              </w:tcPr>
            </w:tcPrChange>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4238" w:type="dxa"/>
            <w:tcBorders>
              <w:top w:val="single" w:sz="12" w:space="0" w:color="auto"/>
            </w:tcBorders>
            <w:tcPrChange w:id="3332" w:author="Ilkka Rinne" w:date="2022-10-25T15:25:00Z">
              <w:tcPr>
                <w:tcW w:w="3555" w:type="dxa"/>
                <w:tcBorders>
                  <w:top w:val="single" w:sz="12" w:space="0" w:color="auto"/>
                </w:tcBorders>
              </w:tcPr>
            </w:tcPrChange>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262" w:type="dxa"/>
            <w:tcBorders>
              <w:top w:val="single" w:sz="12" w:space="0" w:color="auto"/>
            </w:tcBorders>
            <w:tcPrChange w:id="3333" w:author="Ilkka Rinne" w:date="2022-10-25T15:25:00Z">
              <w:tcPr>
                <w:tcW w:w="1945" w:type="dxa"/>
                <w:tcBorders>
                  <w:top w:val="single" w:sz="12" w:space="0" w:color="auto"/>
                </w:tcBorders>
              </w:tcPr>
            </w:tcPrChange>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02339B">
        <w:trPr>
          <w:jc w:val="center"/>
          <w:trPrChange w:id="3334" w:author="Ilkka Rinne" w:date="2022-10-25T15:25:00Z">
            <w:trPr>
              <w:jc w:val="center"/>
            </w:trPr>
          </w:trPrChange>
        </w:trPr>
        <w:tc>
          <w:tcPr>
            <w:tcW w:w="4252" w:type="dxa"/>
            <w:tcPrChange w:id="3335" w:author="Ilkka Rinne" w:date="2022-10-25T15:25:00Z">
              <w:tcPr>
                <w:tcW w:w="4252" w:type="dxa"/>
              </w:tcPr>
            </w:tcPrChange>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36" w:author="Katharina Schleidt" w:date="2022-08-13T15:38:00Z">
              <w:r w:rsidRPr="00785C54" w:rsidDel="001574A6">
                <w:rPr>
                  <w:szCs w:val="24"/>
                </w:rPr>
                <w:delText>-</w:delText>
              </w:r>
            </w:del>
            <w:ins w:id="3337" w:author="Katharina Schleidt" w:date="2022-08-13T15:38:00Z">
              <w:r w:rsidR="001574A6">
                <w:rPr>
                  <w:szCs w:val="24"/>
                </w:rPr>
                <w:t>–</w:t>
              </w:r>
            </w:ins>
            <w:r w:rsidRPr="00785C54">
              <w:rPr>
                <w:szCs w:val="24"/>
              </w:rPr>
              <w:t xml:space="preserve"> MaterialSample</w:t>
            </w:r>
          </w:p>
        </w:tc>
        <w:tc>
          <w:tcPr>
            <w:tcW w:w="4238" w:type="dxa"/>
            <w:tcPrChange w:id="3338" w:author="Ilkka Rinne" w:date="2022-10-25T15:25:00Z">
              <w:tcPr>
                <w:tcW w:w="3555" w:type="dxa"/>
              </w:tcPr>
            </w:tcPrChange>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262" w:type="dxa"/>
            <w:tcPrChange w:id="3339" w:author="Ilkka Rinne" w:date="2022-10-25T15:25:00Z">
              <w:tcPr>
                <w:tcW w:w="1945" w:type="dxa"/>
              </w:tcPr>
            </w:tcPrChange>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02339B">
        <w:trPr>
          <w:jc w:val="center"/>
          <w:trPrChange w:id="3340" w:author="Ilkka Rinne" w:date="2022-10-25T15:25:00Z">
            <w:trPr>
              <w:jc w:val="center"/>
            </w:trPr>
          </w:trPrChange>
        </w:trPr>
        <w:tc>
          <w:tcPr>
            <w:tcW w:w="4252" w:type="dxa"/>
            <w:tcPrChange w:id="3341" w:author="Ilkka Rinne" w:date="2022-10-25T15:25:00Z">
              <w:tcPr>
                <w:tcW w:w="4252" w:type="dxa"/>
              </w:tcPr>
            </w:tcPrChange>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42" w:author="Katharina Schleidt" w:date="2022-08-13T15:38:00Z">
              <w:r w:rsidRPr="00785C54" w:rsidDel="001574A6">
                <w:rPr>
                  <w:szCs w:val="24"/>
                </w:rPr>
                <w:delText>-</w:delText>
              </w:r>
            </w:del>
            <w:ins w:id="3343" w:author="Katharina Schleidt" w:date="2022-08-13T15:38:00Z">
              <w:r w:rsidR="001574A6">
                <w:rPr>
                  <w:szCs w:val="24"/>
                </w:rPr>
                <w:t>–</w:t>
              </w:r>
            </w:ins>
            <w:r w:rsidRPr="00785C54">
              <w:rPr>
                <w:szCs w:val="24"/>
              </w:rPr>
              <w:t xml:space="preserve"> NamedLocation</w:t>
            </w:r>
          </w:p>
        </w:tc>
        <w:tc>
          <w:tcPr>
            <w:tcW w:w="4238" w:type="dxa"/>
            <w:tcPrChange w:id="3344" w:author="Ilkka Rinne" w:date="2022-10-25T15:25:00Z">
              <w:tcPr>
                <w:tcW w:w="3555" w:type="dxa"/>
              </w:tcPr>
            </w:tcPrChange>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262" w:type="dxa"/>
            <w:tcPrChange w:id="3345" w:author="Ilkka Rinne" w:date="2022-10-25T15:25:00Z">
              <w:tcPr>
                <w:tcW w:w="1945" w:type="dxa"/>
              </w:tcPr>
            </w:tcPrChange>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02339B">
        <w:trPr>
          <w:jc w:val="center"/>
          <w:trPrChange w:id="3346" w:author="Ilkka Rinne" w:date="2022-10-25T15:25:00Z">
            <w:trPr>
              <w:jc w:val="center"/>
            </w:trPr>
          </w:trPrChange>
        </w:trPr>
        <w:tc>
          <w:tcPr>
            <w:tcW w:w="4252" w:type="dxa"/>
            <w:tcPrChange w:id="3347" w:author="Ilkka Rinne" w:date="2022-10-25T15:25:00Z">
              <w:tcPr>
                <w:tcW w:w="4252" w:type="dxa"/>
              </w:tcPr>
            </w:tcPrChange>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48" w:author="Katharina Schleidt" w:date="2022-08-13T15:38:00Z">
              <w:r w:rsidRPr="00785C54" w:rsidDel="001574A6">
                <w:rPr>
                  <w:szCs w:val="24"/>
                </w:rPr>
                <w:delText>-</w:delText>
              </w:r>
            </w:del>
            <w:ins w:id="3349" w:author="Katharina Schleidt" w:date="2022-08-13T15:38:00Z">
              <w:r w:rsidR="001574A6">
                <w:rPr>
                  <w:szCs w:val="24"/>
                </w:rPr>
                <w:t>–</w:t>
              </w:r>
            </w:ins>
            <w:r w:rsidRPr="00785C54">
              <w:rPr>
                <w:szCs w:val="24"/>
              </w:rPr>
              <w:t xml:space="preserve"> PhysicalDimension</w:t>
            </w:r>
          </w:p>
        </w:tc>
        <w:tc>
          <w:tcPr>
            <w:tcW w:w="4238" w:type="dxa"/>
            <w:tcPrChange w:id="3350" w:author="Ilkka Rinne" w:date="2022-10-25T15:25:00Z">
              <w:tcPr>
                <w:tcW w:w="3555" w:type="dxa"/>
              </w:tcPr>
            </w:tcPrChange>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262" w:type="dxa"/>
            <w:tcPrChange w:id="3351" w:author="Ilkka Rinne" w:date="2022-10-25T15:25:00Z">
              <w:tcPr>
                <w:tcW w:w="1945" w:type="dxa"/>
              </w:tcPr>
            </w:tcPrChange>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02339B">
        <w:trPr>
          <w:jc w:val="center"/>
          <w:trPrChange w:id="3352" w:author="Ilkka Rinne" w:date="2022-10-25T15:25:00Z">
            <w:trPr>
              <w:jc w:val="center"/>
            </w:trPr>
          </w:trPrChange>
        </w:trPr>
        <w:tc>
          <w:tcPr>
            <w:tcW w:w="4252" w:type="dxa"/>
            <w:tcPrChange w:id="3353" w:author="Ilkka Rinne" w:date="2022-10-25T15:25:00Z">
              <w:tcPr>
                <w:tcW w:w="4252" w:type="dxa"/>
              </w:tcPr>
            </w:tcPrChange>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54" w:author="Katharina Schleidt" w:date="2022-08-13T15:38:00Z">
              <w:r w:rsidRPr="00785C54" w:rsidDel="001574A6">
                <w:rPr>
                  <w:szCs w:val="24"/>
                </w:rPr>
                <w:delText>-</w:delText>
              </w:r>
            </w:del>
            <w:ins w:id="3355" w:author="Katharina Schleidt" w:date="2022-08-13T15:38:00Z">
              <w:r w:rsidR="001574A6">
                <w:rPr>
                  <w:szCs w:val="24"/>
                </w:rPr>
                <w:t>–</w:t>
              </w:r>
            </w:ins>
            <w:r w:rsidRPr="00785C54">
              <w:rPr>
                <w:szCs w:val="24"/>
              </w:rPr>
              <w:t xml:space="preserve"> Sample</w:t>
            </w:r>
          </w:p>
        </w:tc>
        <w:tc>
          <w:tcPr>
            <w:tcW w:w="4238" w:type="dxa"/>
            <w:tcPrChange w:id="3356" w:author="Ilkka Rinne" w:date="2022-10-25T15:25:00Z">
              <w:tcPr>
                <w:tcW w:w="3555" w:type="dxa"/>
              </w:tcPr>
            </w:tcPrChange>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262" w:type="dxa"/>
            <w:tcPrChange w:id="3357" w:author="Ilkka Rinne" w:date="2022-10-25T15:25:00Z">
              <w:tcPr>
                <w:tcW w:w="1945" w:type="dxa"/>
              </w:tcPr>
            </w:tcPrChange>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02339B">
        <w:trPr>
          <w:jc w:val="center"/>
          <w:trPrChange w:id="3358" w:author="Ilkka Rinne" w:date="2022-10-25T15:25:00Z">
            <w:trPr>
              <w:jc w:val="center"/>
            </w:trPr>
          </w:trPrChange>
        </w:trPr>
        <w:tc>
          <w:tcPr>
            <w:tcW w:w="4252" w:type="dxa"/>
            <w:tcPrChange w:id="3359" w:author="Ilkka Rinne" w:date="2022-10-25T15:25:00Z">
              <w:tcPr>
                <w:tcW w:w="4252" w:type="dxa"/>
              </w:tcPr>
            </w:tcPrChange>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60" w:author="Katharina Schleidt" w:date="2022-08-13T15:38:00Z">
              <w:r w:rsidRPr="00785C54" w:rsidDel="001574A6">
                <w:rPr>
                  <w:szCs w:val="24"/>
                </w:rPr>
                <w:delText>-</w:delText>
              </w:r>
            </w:del>
            <w:ins w:id="3361" w:author="Katharina Schleidt" w:date="2022-08-13T15:38:00Z">
              <w:r w:rsidR="001574A6">
                <w:rPr>
                  <w:szCs w:val="24"/>
                </w:rPr>
                <w:t>–</w:t>
              </w:r>
            </w:ins>
            <w:r w:rsidRPr="00785C54">
              <w:rPr>
                <w:szCs w:val="24"/>
              </w:rPr>
              <w:t xml:space="preserve"> SampleCollection</w:t>
            </w:r>
          </w:p>
        </w:tc>
        <w:tc>
          <w:tcPr>
            <w:tcW w:w="4238" w:type="dxa"/>
            <w:tcPrChange w:id="3362" w:author="Ilkka Rinne" w:date="2022-10-25T15:25:00Z">
              <w:tcPr>
                <w:tcW w:w="3555" w:type="dxa"/>
              </w:tcPr>
            </w:tcPrChange>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262" w:type="dxa"/>
            <w:tcPrChange w:id="3363" w:author="Ilkka Rinne" w:date="2022-10-25T15:25:00Z">
              <w:tcPr>
                <w:tcW w:w="1945" w:type="dxa"/>
              </w:tcPr>
            </w:tcPrChange>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02339B">
        <w:trPr>
          <w:jc w:val="center"/>
          <w:trPrChange w:id="3364" w:author="Ilkka Rinne" w:date="2022-10-25T15:25:00Z">
            <w:trPr>
              <w:jc w:val="center"/>
            </w:trPr>
          </w:trPrChange>
        </w:trPr>
        <w:tc>
          <w:tcPr>
            <w:tcW w:w="4252" w:type="dxa"/>
            <w:tcPrChange w:id="3365" w:author="Ilkka Rinne" w:date="2022-10-25T15:25:00Z">
              <w:tcPr>
                <w:tcW w:w="4252" w:type="dxa"/>
              </w:tcPr>
            </w:tcPrChange>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66" w:author="Katharina Schleidt" w:date="2022-08-13T15:38:00Z">
              <w:r w:rsidRPr="00785C54" w:rsidDel="001574A6">
                <w:rPr>
                  <w:szCs w:val="24"/>
                </w:rPr>
                <w:delText>-</w:delText>
              </w:r>
            </w:del>
            <w:ins w:id="3367" w:author="Katharina Schleidt" w:date="2022-08-13T15:38:00Z">
              <w:r w:rsidR="001574A6">
                <w:rPr>
                  <w:szCs w:val="24"/>
                </w:rPr>
                <w:t>–</w:t>
              </w:r>
            </w:ins>
            <w:r w:rsidRPr="00785C54">
              <w:rPr>
                <w:szCs w:val="24"/>
              </w:rPr>
              <w:t xml:space="preserve"> Sampler</w:t>
            </w:r>
          </w:p>
        </w:tc>
        <w:tc>
          <w:tcPr>
            <w:tcW w:w="4238" w:type="dxa"/>
            <w:tcPrChange w:id="3368" w:author="Ilkka Rinne" w:date="2022-10-25T15:25:00Z">
              <w:tcPr>
                <w:tcW w:w="3555" w:type="dxa"/>
              </w:tcPr>
            </w:tcPrChange>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262" w:type="dxa"/>
            <w:tcPrChange w:id="3369" w:author="Ilkka Rinne" w:date="2022-10-25T15:25:00Z">
              <w:tcPr>
                <w:tcW w:w="1945" w:type="dxa"/>
              </w:tcPr>
            </w:tcPrChange>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02339B">
        <w:trPr>
          <w:jc w:val="center"/>
          <w:trPrChange w:id="3370" w:author="Ilkka Rinne" w:date="2022-10-25T15:25:00Z">
            <w:trPr>
              <w:jc w:val="center"/>
            </w:trPr>
          </w:trPrChange>
        </w:trPr>
        <w:tc>
          <w:tcPr>
            <w:tcW w:w="4252" w:type="dxa"/>
            <w:tcPrChange w:id="3371" w:author="Ilkka Rinne" w:date="2022-10-25T15:25:00Z">
              <w:tcPr>
                <w:tcW w:w="4252" w:type="dxa"/>
              </w:tcPr>
            </w:tcPrChange>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3372" w:author="Katharina Schleidt" w:date="2022-08-13T15:38:00Z">
              <w:r w:rsidRPr="00785C54" w:rsidDel="001574A6">
                <w:rPr>
                  <w:szCs w:val="24"/>
                </w:rPr>
                <w:delText>-</w:delText>
              </w:r>
            </w:del>
            <w:ins w:id="3373" w:author="Katharina Schleidt" w:date="2022-08-13T15:38:00Z">
              <w:r w:rsidR="001574A6">
                <w:rPr>
                  <w:szCs w:val="24"/>
                </w:rPr>
                <w:t>–</w:t>
              </w:r>
            </w:ins>
            <w:r w:rsidRPr="00785C54">
              <w:rPr>
                <w:szCs w:val="24"/>
              </w:rPr>
              <w:t xml:space="preserve"> Sampling</w:t>
            </w:r>
          </w:p>
        </w:tc>
        <w:tc>
          <w:tcPr>
            <w:tcW w:w="4238" w:type="dxa"/>
            <w:tcPrChange w:id="3374" w:author="Ilkka Rinne" w:date="2022-10-25T15:25:00Z">
              <w:tcPr>
                <w:tcW w:w="3555" w:type="dxa"/>
              </w:tcPr>
            </w:tcPrChange>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262" w:type="dxa"/>
            <w:tcPrChange w:id="3375" w:author="Ilkka Rinne" w:date="2022-10-25T15:25:00Z">
              <w:tcPr>
                <w:tcW w:w="1945" w:type="dxa"/>
              </w:tcPr>
            </w:tcPrChange>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02339B">
        <w:trPr>
          <w:jc w:val="center"/>
          <w:trPrChange w:id="3376" w:author="Ilkka Rinne" w:date="2022-10-25T15:25:00Z">
            <w:trPr>
              <w:jc w:val="center"/>
            </w:trPr>
          </w:trPrChange>
        </w:trPr>
        <w:tc>
          <w:tcPr>
            <w:tcW w:w="4252" w:type="dxa"/>
            <w:tcPrChange w:id="3377" w:author="Ilkka Rinne" w:date="2022-10-25T15:25:00Z">
              <w:tcPr>
                <w:tcW w:w="4252" w:type="dxa"/>
              </w:tcPr>
            </w:tcPrChange>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78" w:author="Katharina Schleidt" w:date="2022-08-13T15:38:00Z">
              <w:r w:rsidRPr="00785C54" w:rsidDel="001574A6">
                <w:rPr>
                  <w:szCs w:val="24"/>
                </w:rPr>
                <w:delText>-</w:delText>
              </w:r>
            </w:del>
            <w:ins w:id="3379" w:author="Katharina Schleidt" w:date="2022-08-13T15:38:00Z">
              <w:r w:rsidR="001574A6">
                <w:rPr>
                  <w:szCs w:val="24"/>
                </w:rPr>
                <w:t>–</w:t>
              </w:r>
            </w:ins>
            <w:r w:rsidRPr="00785C54">
              <w:rPr>
                <w:szCs w:val="24"/>
              </w:rPr>
              <w:t xml:space="preserve"> SpatialSample</w:t>
            </w:r>
          </w:p>
        </w:tc>
        <w:tc>
          <w:tcPr>
            <w:tcW w:w="4238" w:type="dxa"/>
            <w:tcPrChange w:id="3380" w:author="Ilkka Rinne" w:date="2022-10-25T15:25:00Z">
              <w:tcPr>
                <w:tcW w:w="3555" w:type="dxa"/>
              </w:tcPr>
            </w:tcPrChange>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262" w:type="dxa"/>
            <w:tcPrChange w:id="3381" w:author="Ilkka Rinne" w:date="2022-10-25T15:25:00Z">
              <w:tcPr>
                <w:tcW w:w="1945" w:type="dxa"/>
              </w:tcPr>
            </w:tcPrChange>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02339B">
        <w:trPr>
          <w:jc w:val="center"/>
          <w:trPrChange w:id="3382" w:author="Ilkka Rinne" w:date="2022-10-25T15:25:00Z">
            <w:trPr>
              <w:jc w:val="center"/>
            </w:trPr>
          </w:trPrChange>
        </w:trPr>
        <w:tc>
          <w:tcPr>
            <w:tcW w:w="4252" w:type="dxa"/>
            <w:tcPrChange w:id="3383" w:author="Ilkka Rinne" w:date="2022-10-25T15:25:00Z">
              <w:tcPr>
                <w:tcW w:w="4252" w:type="dxa"/>
              </w:tcPr>
            </w:tcPrChange>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84" w:author="Katharina Schleidt" w:date="2022-08-13T15:38:00Z">
              <w:r w:rsidRPr="00785C54" w:rsidDel="001574A6">
                <w:rPr>
                  <w:szCs w:val="24"/>
                </w:rPr>
                <w:delText>-</w:delText>
              </w:r>
            </w:del>
            <w:ins w:id="3385" w:author="Katharina Schleidt" w:date="2022-08-13T15:38:00Z">
              <w:r w:rsidR="001574A6">
                <w:rPr>
                  <w:szCs w:val="24"/>
                </w:rPr>
                <w:t>–</w:t>
              </w:r>
            </w:ins>
            <w:r w:rsidRPr="00785C54">
              <w:rPr>
                <w:szCs w:val="24"/>
              </w:rPr>
              <w:t xml:space="preserve"> StatisticalClassification</w:t>
            </w:r>
          </w:p>
        </w:tc>
        <w:tc>
          <w:tcPr>
            <w:tcW w:w="4238" w:type="dxa"/>
            <w:tcPrChange w:id="3386" w:author="Ilkka Rinne" w:date="2022-10-25T15:25:00Z">
              <w:tcPr>
                <w:tcW w:w="3555" w:type="dxa"/>
              </w:tcPr>
            </w:tcPrChange>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262" w:type="dxa"/>
            <w:tcPrChange w:id="3387" w:author="Ilkka Rinne" w:date="2022-10-25T15:25:00Z">
              <w:tcPr>
                <w:tcW w:w="1945" w:type="dxa"/>
              </w:tcPr>
            </w:tcPrChange>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02339B">
        <w:trPr>
          <w:jc w:val="center"/>
          <w:trPrChange w:id="3388" w:author="Ilkka Rinne" w:date="2022-10-25T15:25:00Z">
            <w:trPr>
              <w:jc w:val="center"/>
            </w:trPr>
          </w:trPrChange>
        </w:trPr>
        <w:tc>
          <w:tcPr>
            <w:tcW w:w="4252" w:type="dxa"/>
            <w:tcBorders>
              <w:bottom w:val="single" w:sz="12" w:space="0" w:color="auto"/>
            </w:tcBorders>
            <w:tcPrChange w:id="3389" w:author="Ilkka Rinne" w:date="2022-10-25T15:25:00Z">
              <w:tcPr>
                <w:tcW w:w="4252" w:type="dxa"/>
                <w:tcBorders>
                  <w:bottom w:val="single" w:sz="12" w:space="0" w:color="auto"/>
                </w:tcBorders>
              </w:tcPr>
            </w:tcPrChange>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90" w:author="Katharina Schleidt" w:date="2022-08-13T15:38:00Z">
              <w:r w:rsidRPr="00785C54" w:rsidDel="001574A6">
                <w:rPr>
                  <w:szCs w:val="24"/>
                </w:rPr>
                <w:delText>-</w:delText>
              </w:r>
            </w:del>
            <w:ins w:id="3391" w:author="Katharina Schleidt" w:date="2022-08-13T15:38:00Z">
              <w:r w:rsidR="001574A6">
                <w:rPr>
                  <w:szCs w:val="24"/>
                </w:rPr>
                <w:t>–</w:t>
              </w:r>
            </w:ins>
            <w:r w:rsidRPr="00785C54">
              <w:rPr>
                <w:szCs w:val="24"/>
              </w:rPr>
              <w:t xml:space="preserve"> StatisticalSample</w:t>
            </w:r>
          </w:p>
        </w:tc>
        <w:tc>
          <w:tcPr>
            <w:tcW w:w="4238" w:type="dxa"/>
            <w:tcBorders>
              <w:bottom w:val="single" w:sz="12" w:space="0" w:color="auto"/>
            </w:tcBorders>
            <w:tcPrChange w:id="3392" w:author="Ilkka Rinne" w:date="2022-10-25T15:25:00Z">
              <w:tcPr>
                <w:tcW w:w="3555" w:type="dxa"/>
                <w:tcBorders>
                  <w:bottom w:val="single" w:sz="12" w:space="0" w:color="auto"/>
                </w:tcBorders>
              </w:tcPr>
            </w:tcPrChange>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262" w:type="dxa"/>
            <w:tcBorders>
              <w:bottom w:val="single" w:sz="12" w:space="0" w:color="auto"/>
            </w:tcBorders>
            <w:tcPrChange w:id="3393" w:author="Ilkka Rinne" w:date="2022-10-25T15:25:00Z">
              <w:tcPr>
                <w:tcW w:w="1945" w:type="dxa"/>
                <w:tcBorders>
                  <w:bottom w:val="single" w:sz="12" w:space="0" w:color="auto"/>
                </w:tcBorders>
              </w:tcPr>
            </w:tcPrChange>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bookmarkStart w:id="3394" w:name="_Toc117602338"/>
      <w:r w:rsidRPr="00785C54">
        <w:rPr>
          <w:rFonts w:eastAsia="Times New Roman"/>
          <w:szCs w:val="24"/>
        </w:rPr>
        <w:t>Packaging, requirements and dependencies</w:t>
      </w:r>
      <w:bookmarkEnd w:id="3394"/>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95" w:name="_Toc117602339"/>
      <w:r w:rsidRPr="00785C54">
        <w:rPr>
          <w:rFonts w:eastAsia="Times New Roman"/>
          <w:szCs w:val="24"/>
        </w:rPr>
        <w:t>Requirements</w:t>
      </w:r>
      <w:bookmarkEnd w:id="3395"/>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3396"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397"/>
      <w:r w:rsidRPr="00785C54">
        <w:rPr>
          <w:szCs w:val="24"/>
        </w:rPr>
        <w:lastRenderedPageBreak/>
        <w:t>EXAMPLE</w:t>
      </w:r>
      <w:r w:rsidRPr="00785C54">
        <w:rPr>
          <w:szCs w:val="24"/>
        </w:rPr>
        <w:tab/>
      </w:r>
      <w:ins w:id="3398" w:author="Katharina Schleidt" w:date="2022-08-13T15:52:00Z">
        <w:r w:rsidR="002A0086" w:rsidRPr="002A0086">
          <w:rPr>
            <w:szCs w:val="24"/>
          </w:rPr>
          <w:t>Some providers only serve information</w:t>
        </w:r>
        <w:r w:rsidR="002A0086">
          <w:rPr>
            <w:szCs w:val="24"/>
          </w:rPr>
          <w:t xml:space="preserve"> </w:t>
        </w:r>
      </w:ins>
      <w:del w:id="3399" w:author="Katharina Schleidt" w:date="2022-08-13T15:52:00Z">
        <w:r w:rsidRPr="00785C54" w:rsidDel="002A0086">
          <w:rPr>
            <w:szCs w:val="24"/>
          </w:rPr>
          <w:delText xml:space="preserve">A provider may only serve information </w:delText>
        </w:r>
        <w:commentRangeEnd w:id="3397"/>
        <w:r w:rsidR="000A6B0A" w:rsidDel="002A0086">
          <w:rPr>
            <w:rStyle w:val="CommentReference"/>
            <w:rFonts w:eastAsia="MS Mincho"/>
            <w:lang w:eastAsia="ja-JP"/>
          </w:rPr>
          <w:commentReference w:id="3397"/>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3400" w:author="REID-JAMOND Alison" w:date="2022-04-04T12:42:00Z">
        <w:r w:rsidR="000A6B0A">
          <w:rPr>
            <w:szCs w:val="24"/>
          </w:rPr>
          <w:t>-</w:t>
        </w:r>
      </w:ins>
      <w:del w:id="3401" w:author="REID-JAMOND Alison" w:date="2022-04-04T12:42:00Z">
        <w:r w:rsidRPr="00785C54" w:rsidDel="000A6B0A">
          <w:rPr>
            <w:szCs w:val="24"/>
          </w:rPr>
          <w:delText xml:space="preserve"> </w:delText>
        </w:r>
      </w:del>
      <w:r w:rsidRPr="00785C54">
        <w:rPr>
          <w:szCs w:val="24"/>
        </w:rPr>
        <w:t>grained structure for requirements and recommendations, requirements classes and conformance classes has been defined. As far as possible, patterns from the OGC Modular 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3402" w:author="REID-JAMOND Alison" w:date="2022-04-04T12:42:00Z">
        <w:r w:rsidR="000A6B0A">
          <w:rPr>
            <w:szCs w:val="24"/>
          </w:rPr>
          <w:t>.</w:t>
        </w:r>
      </w:ins>
      <w:del w:id="3403"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3404" w:author="REID-JAMOND Alison" w:date="2022-04-04T12:42:00Z">
        <w:r w:rsidR="000A6B0A">
          <w:rPr>
            <w:szCs w:val="24"/>
          </w:rPr>
          <w:t>.</w:t>
        </w:r>
      </w:ins>
      <w:del w:id="3405"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3406" w:author="Katharina Schleidt" w:date="2022-08-13T17:24:00Z">
        <w:r w:rsidRPr="00785C54" w:rsidDel="000F7C96">
          <w:rPr>
            <w:szCs w:val="24"/>
          </w:rPr>
          <w:delText>Domain</w:delText>
        </w:r>
      </w:del>
      <w:ins w:id="3407" w:author="Katharina Schleidt" w:date="2022-08-13T17:24:00Z">
        <w:r w:rsidR="000F7C96">
          <w:rPr>
            <w:szCs w:val="24"/>
          </w:rPr>
          <w:t>domain</w:t>
        </w:r>
      </w:ins>
      <w:r w:rsidRPr="00785C54">
        <w:rPr>
          <w:szCs w:val="24"/>
        </w:rPr>
        <w:t xml:space="preserve">s </w:t>
      </w:r>
      <w:del w:id="3408" w:author="Katharina Schleidt" w:date="2022-08-13T16:12:00Z">
        <w:r w:rsidRPr="00785C54" w:rsidDel="009061F0">
          <w:rPr>
            <w:szCs w:val="24"/>
          </w:rPr>
          <w:delText>may</w:delText>
        </w:r>
      </w:del>
      <w:ins w:id="3409"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3410" w:author="REID-JAMOND Alison" w:date="2022-04-04T08:13:00Z">
        <w:r w:rsidR="003E2160">
          <w:rPr>
            <w:szCs w:val="24"/>
          </w:rPr>
          <w:t xml:space="preserve"> Observations and Measurements (</w:t>
        </w:r>
      </w:ins>
      <w:del w:id="3411" w:author="REID-JAMOND Alison" w:date="2022-04-04T08:13:00Z">
        <w:r w:rsidRPr="00785C54" w:rsidDel="003E2160">
          <w:rPr>
            <w:szCs w:val="24"/>
          </w:rPr>
          <w:delText xml:space="preserve"> </w:delText>
        </w:r>
      </w:del>
      <w:r w:rsidRPr="00785C54">
        <w:rPr>
          <w:szCs w:val="24"/>
        </w:rPr>
        <w:t>O&amp;M</w:t>
      </w:r>
      <w:ins w:id="3412"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413" w:name="_Toc117602340"/>
      <w:r w:rsidRPr="00785C54">
        <w:rPr>
          <w:rFonts w:eastAsia="Times New Roman"/>
          <w:szCs w:val="24"/>
        </w:rPr>
        <w:t>UML</w:t>
      </w:r>
      <w:bookmarkEnd w:id="3413"/>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14" w:name="_Toc117602341"/>
      <w:r w:rsidRPr="00785C54">
        <w:rPr>
          <w:rFonts w:eastAsia="Times New Roman"/>
          <w:szCs w:val="24"/>
        </w:rPr>
        <w:t>UML package structure</w:t>
      </w:r>
      <w:bookmarkEnd w:id="3414"/>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3415" w:author="Katharina Schleidt" w:date="2022-08-13T16:56:00Z">
        <w:r w:rsidRPr="00785C54" w:rsidDel="001C6797">
          <w:rPr>
            <w:szCs w:val="24"/>
          </w:rPr>
          <w:delText xml:space="preserve">Measurements </w:delText>
        </w:r>
      </w:del>
      <w:ins w:id="3416" w:author="Katharina Schleidt" w:date="2022-08-13T16:56:00Z">
        <w:r w:rsidR="001C6797">
          <w:rPr>
            <w:szCs w:val="24"/>
          </w:rPr>
          <w:t>m</w:t>
        </w:r>
        <w:r w:rsidR="001C6797" w:rsidRPr="00785C54">
          <w:rPr>
            <w:szCs w:val="24"/>
          </w:rPr>
          <w:t xml:space="preserve">easurements </w:t>
        </w:r>
      </w:ins>
      <w:r w:rsidRPr="00785C54">
        <w:rPr>
          <w:szCs w:val="24"/>
        </w:rPr>
        <w:t xml:space="preserve">and </w:t>
      </w:r>
      <w:del w:id="3417" w:author="Katharina Schleidt" w:date="2022-08-13T16:56:00Z">
        <w:r w:rsidRPr="00785C54" w:rsidDel="001C6797">
          <w:rPr>
            <w:szCs w:val="24"/>
          </w:rPr>
          <w:delText xml:space="preserve">Samples </w:delText>
        </w:r>
      </w:del>
      <w:ins w:id="3418" w:author="Katharina Schleidt" w:date="2022-08-13T16:56:00Z">
        <w:r w:rsidR="001C6797">
          <w:rPr>
            <w:szCs w:val="24"/>
          </w:rPr>
          <w:t>s</w:t>
        </w:r>
        <w:r w:rsidR="001C6797" w:rsidRPr="00785C54">
          <w:rPr>
            <w:szCs w:val="24"/>
          </w:rPr>
          <w:t xml:space="preserve">amples </w:t>
        </w:r>
      </w:ins>
      <w:del w:id="3419" w:author="Katharina Schleidt" w:date="2022-08-13T16:56:00Z">
        <w:r w:rsidRPr="00785C54" w:rsidDel="001C6797">
          <w:rPr>
            <w:szCs w:val="24"/>
          </w:rPr>
          <w:delText>Model</w:delText>
        </w:r>
      </w:del>
      <w:ins w:id="3420"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r>
      <w:r w:rsidRPr="00785C54">
        <w:rPr>
          <w:b/>
          <w:szCs w:val="24"/>
        </w:rPr>
        <w:t>Abstract Core</w:t>
      </w:r>
      <w:r w:rsidRPr="00785C54">
        <w:rPr>
          <w:szCs w:val="24"/>
        </w:rPr>
        <w:t>: Within the Abstract Core Model Packages, only abstract featureTypes are provided following the semantic structure of the Conceptual model (i.e</w:t>
      </w:r>
      <w:ins w:id="3421" w:author="REID-JAMOND Alison" w:date="2022-04-04T12:44:00Z">
        <w:r w:rsidR="000A6B0A">
          <w:rPr>
            <w:szCs w:val="24"/>
          </w:rPr>
          <w:t>.</w:t>
        </w:r>
      </w:ins>
      <w:del w:id="3422"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423" w:name="_Toc117602342"/>
      <w:r w:rsidRPr="00785C54">
        <w:rPr>
          <w:rFonts w:eastAsia="Times New Roman"/>
          <w:szCs w:val="24"/>
        </w:rPr>
        <w:t>UML package dependencies</w:t>
      </w:r>
      <w:bookmarkEnd w:id="3423"/>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3424"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3425" w:author="REID-JAMOND Alison" w:date="2022-04-04T11:23:00Z">
        <w:r w:rsidRPr="00785C54" w:rsidDel="000A6B0A">
          <w:rPr>
            <w:szCs w:val="24"/>
          </w:rPr>
          <w:delText>International Standard</w:delText>
        </w:r>
      </w:del>
      <w:ins w:id="3426"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3427"/>
      <w:r w:rsidRPr="00785C54">
        <w:rPr>
          <w:szCs w:val="24"/>
        </w:rPr>
        <w:t>Table 7 — UML package level dependencies</w:t>
      </w:r>
      <w:commentRangeEnd w:id="3427"/>
      <w:r w:rsidR="000A6B0A">
        <w:rPr>
          <w:rStyle w:val="CommentReference"/>
          <w:rFonts w:eastAsia="MS Mincho"/>
          <w:b w:val="0"/>
          <w:lang w:eastAsia="ja-JP"/>
        </w:rPr>
        <w:commentReference w:id="3427"/>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3428" w:author="Katharina Schleidt" w:date="2022-08-12T18:15:00Z">
              <w:r w:rsidRPr="006C4FD2">
                <w:rPr>
                  <w:b/>
                  <w:szCs w:val="24"/>
                </w:rPr>
                <w:t>OMS Package</w:t>
              </w:r>
            </w:ins>
            <w:del w:id="3429"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3430" w:author="Katharina Schleidt" w:date="2022-08-12T18:15:00Z">
              <w:r w:rsidRPr="006C4FD2">
                <w:rPr>
                  <w:b/>
                  <w:szCs w:val="24"/>
                </w:rPr>
                <w:t>Package</w:t>
              </w:r>
            </w:ins>
            <w:del w:id="3431"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3432" w:author="Katharina Schleidt" w:date="2022-08-12T18:15:00Z">
              <w:r w:rsidRPr="00DA272F">
                <w:rPr>
                  <w:b/>
                  <w:szCs w:val="24"/>
                </w:rPr>
                <w:t>International Standard</w:t>
              </w:r>
            </w:ins>
            <w:del w:id="3433"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3434" w:author="Katharina Schleidt" w:date="2022-08-12T18:16:00Z">
              <w:r w:rsidRPr="00DA272F">
                <w:rPr>
                  <w:b/>
                  <w:szCs w:val="24"/>
                </w:rPr>
                <w:t>Classes</w:t>
              </w:r>
            </w:ins>
            <w:del w:id="3435"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36"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3437"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38"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439" w:author="Katharina Schleidt" w:date="2022-08-13T16:37:00Z">
              <w:r w:rsidRPr="00785C54" w:rsidDel="00022C0A">
                <w:rPr>
                  <w:szCs w:val="24"/>
                </w:rPr>
                <w:delText>core</w:delText>
              </w:r>
            </w:del>
            <w:ins w:id="3440"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3441"/>
            <w:del w:id="3442" w:author="Katharina Schleidt" w:date="2022-08-12T18:00:00Z">
              <w:r w:rsidRPr="00785C54" w:rsidDel="00F543D2">
                <w:rPr>
                  <w:szCs w:val="24"/>
                </w:rPr>
                <w:delText>This International Standard</w:delText>
              </w:r>
              <w:commentRangeEnd w:id="3441"/>
              <w:r w:rsidR="000A6B0A" w:rsidDel="00F543D2">
                <w:rPr>
                  <w:rStyle w:val="CommentReference"/>
                  <w:rFonts w:eastAsia="MS Mincho"/>
                  <w:lang w:eastAsia="ja-JP"/>
                </w:rPr>
                <w:commentReference w:id="3441"/>
              </w:r>
            </w:del>
            <w:ins w:id="3443"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444" w:author="Katharina Schleidt" w:date="2022-08-13T16:37:00Z">
              <w:r w:rsidRPr="00785C54" w:rsidDel="00022C0A">
                <w:rPr>
                  <w:szCs w:val="24"/>
                </w:rPr>
                <w:delText>core</w:delText>
              </w:r>
            </w:del>
            <w:ins w:id="3445"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3446"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447" w:author="Katharina Schleidt" w:date="2022-08-13T16:37:00Z">
              <w:r w:rsidRPr="00785C54" w:rsidDel="00022C0A">
                <w:rPr>
                  <w:szCs w:val="24"/>
                </w:rPr>
                <w:delText>core</w:delText>
              </w:r>
            </w:del>
            <w:ins w:id="3448"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49"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450" w:author="Katharina Schleidt" w:date="2022-08-13T16:37:00Z">
              <w:r w:rsidRPr="00785C54" w:rsidDel="00022C0A">
                <w:rPr>
                  <w:szCs w:val="24"/>
                </w:rPr>
                <w:delText>core</w:delText>
              </w:r>
            </w:del>
            <w:ins w:id="3451"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3452" w:author="Katharina Schleidt" w:date="2022-08-12T18:00:00Z">
              <w:r>
                <w:rPr>
                  <w:szCs w:val="24"/>
                </w:rPr>
                <w:t>ISO 19156:2022</w:t>
              </w:r>
            </w:ins>
            <w:del w:id="3453"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54"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3455"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56"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3457"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58"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3459" w:author="Katharina Schleidt" w:date="2022-08-12T18:00:00Z">
              <w:r>
                <w:rPr>
                  <w:szCs w:val="24"/>
                </w:rPr>
                <w:t>ISO 19156:2022</w:t>
              </w:r>
            </w:ins>
            <w:del w:id="3460"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3461" w:author="Katharina Schleidt" w:date="2022-08-13T16:37:00Z">
              <w:r w:rsidRPr="00785C54" w:rsidDel="00022C0A">
                <w:rPr>
                  <w:szCs w:val="24"/>
                </w:rPr>
                <w:delText>core</w:delText>
              </w:r>
            </w:del>
            <w:ins w:id="346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3463" w:author="Katharina Schleidt" w:date="2022-08-12T18:00:00Z">
              <w:r>
                <w:rPr>
                  <w:szCs w:val="24"/>
                </w:rPr>
                <w:t>ISO 19156:2022</w:t>
              </w:r>
            </w:ins>
            <w:del w:id="3464"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3465" w:author="Katharina Schleidt" w:date="2022-08-13T16:37:00Z">
              <w:r w:rsidRPr="00785C54" w:rsidDel="00022C0A">
                <w:rPr>
                  <w:szCs w:val="24"/>
                </w:rPr>
                <w:delText>core</w:delText>
              </w:r>
            </w:del>
            <w:ins w:id="346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3467"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3468" w:author="Katharina Schleidt" w:date="2022-08-13T16:37:00Z">
              <w:r w:rsidRPr="00785C54" w:rsidDel="00022C0A">
                <w:rPr>
                  <w:szCs w:val="24"/>
                </w:rPr>
                <w:delText>core</w:delText>
              </w:r>
            </w:del>
            <w:ins w:id="346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3470"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3471" w:author="Katharina Schleidt" w:date="2022-08-13T16:37:00Z">
              <w:r w:rsidRPr="00785C54" w:rsidDel="00022C0A">
                <w:rPr>
                  <w:szCs w:val="24"/>
                </w:rPr>
                <w:delText>core</w:delText>
              </w:r>
            </w:del>
            <w:ins w:id="347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73"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3474" w:author="Katharina Schleidt" w:date="2022-08-13T16:37:00Z">
              <w:r w:rsidRPr="00785C54" w:rsidDel="00022C0A">
                <w:rPr>
                  <w:szCs w:val="24"/>
                </w:rPr>
                <w:delText>core</w:delText>
              </w:r>
            </w:del>
            <w:ins w:id="3475"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3476" w:author="Katharina Schleidt" w:date="2022-08-13T16:37:00Z">
              <w:r w:rsidRPr="00785C54" w:rsidDel="00022C0A">
                <w:rPr>
                  <w:szCs w:val="24"/>
                </w:rPr>
                <w:delText>core</w:delText>
              </w:r>
            </w:del>
            <w:ins w:id="3477"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3478" w:author="Katharina Schleidt" w:date="2022-08-12T18:00:00Z">
              <w:r>
                <w:rPr>
                  <w:szCs w:val="24"/>
                </w:rPr>
                <w:t>ISO 19156:2022</w:t>
              </w:r>
            </w:ins>
            <w:del w:id="3479"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3480" w:author="Katharina Schleidt" w:date="2022-08-12T18:00:00Z">
              <w:r>
                <w:rPr>
                  <w:szCs w:val="24"/>
                </w:rPr>
                <w:t>ISO 19156:2022</w:t>
              </w:r>
            </w:ins>
            <w:del w:id="348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82"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3483"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BodyText"/>
        <w:rPr>
          <w:del w:id="3484" w:author="Ilkka Rinne" w:date="2022-09-06T15:11:00Z"/>
        </w:rPr>
      </w:pPr>
      <w:del w:id="3485" w:author="Ilkka Rinne" w:date="2022-09-06T15:11:00Z">
        <w:r w:rsidRPr="00785C54" w:rsidDel="00CA6762">
          <w:delText> </w:delText>
        </w:r>
      </w:del>
    </w:p>
    <w:p w14:paraId="2510C703" w14:textId="77777777" w:rsidR="00CA6762" w:rsidRPr="00785C54" w:rsidRDefault="00CA6762" w:rsidP="00785C54">
      <w:pPr>
        <w:pStyle w:val="BodyText"/>
        <w:rPr>
          <w:ins w:id="3486" w:author="Ilkka Rinne" w:date="2022-09-06T15:12:00Z"/>
        </w:rPr>
      </w:pPr>
    </w:p>
    <w:p w14:paraId="5F546C2F" w14:textId="096344EC" w:rsidR="005B5EAD" w:rsidRPr="00785C54" w:rsidRDefault="00577364">
      <w:pPr>
        <w:pStyle w:val="BodyText"/>
        <w:rPr>
          <w:szCs w:val="24"/>
        </w:rPr>
        <w:pPrChange w:id="3487"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488" w:author="Ilkka Rinne" w:date="2022-09-06T13:42:00Z">
        <w:r w:rsidRPr="00785C54" w:rsidDel="006C4528">
          <w:rPr>
            <w:noProof/>
            <w:szCs w:val="24"/>
            <w:lang w:val="fr-FR" w:eastAsia="fr-FR"/>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3489" w:author="Ilkka Rinne" w:date="2022-09-06T13:42:00Z">
        <w:r w:rsidR="006C4528">
          <w:rPr>
            <w:noProof/>
            <w:szCs w:val="24"/>
            <w:lang w:val="fr-FR" w:eastAsia="fr-FR"/>
          </w:rPr>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490" w:name="_Toc117602343"/>
      <w:r w:rsidRPr="00785C54">
        <w:rPr>
          <w:rFonts w:eastAsia="Times New Roman"/>
          <w:szCs w:val="24"/>
        </w:rPr>
        <w:t>Note on the use of Any</w:t>
      </w:r>
      <w:bookmarkEnd w:id="3490"/>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3491" w:author="REID-JAMOND Alison" w:date="2022-04-04T12:44:00Z">
        <w:r w:rsidRPr="00785C54" w:rsidDel="000A6B0A">
          <w:rPr>
            <w:szCs w:val="24"/>
          </w:rPr>
          <w:delText>International Standard</w:delText>
        </w:r>
      </w:del>
      <w:ins w:id="3492" w:author="REID-JAMOND Alison" w:date="2022-04-04T12:44:00Z">
        <w:r w:rsidR="000A6B0A">
          <w:rPr>
            <w:szCs w:val="24"/>
          </w:rPr>
          <w:t>document</w:t>
        </w:r>
      </w:ins>
      <w:r w:rsidRPr="00785C54">
        <w:rPr>
          <w:szCs w:val="24"/>
        </w:rPr>
        <w:t xml:space="preserve"> make extensive use of the Any interface defined in </w:t>
      </w:r>
      <w:ins w:id="3493"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3494" w:author="REID-JAMOND Alison" w:date="2022-04-04T12:44:00Z">
        <w:r w:rsidRPr="00785C54" w:rsidDel="000A6B0A">
          <w:rPr>
            <w:szCs w:val="24"/>
          </w:rPr>
          <w:delText xml:space="preserve">MAY </w:delText>
        </w:r>
      </w:del>
      <w:ins w:id="3495" w:author="REID-JAMOND Alison" w:date="2022-04-04T12:44:00Z">
        <w:r w:rsidR="000A6B0A">
          <w:rPr>
            <w:szCs w:val="24"/>
          </w:rPr>
          <w:t xml:space="preserve">may </w:t>
        </w:r>
      </w:ins>
      <w:r w:rsidRPr="00785C54">
        <w:rPr>
          <w:szCs w:val="24"/>
        </w:rPr>
        <w:t>be of any type or a reference to a</w:t>
      </w:r>
      <w:del w:id="3496"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Any type can be owl:Thing,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497"/>
      <w:r w:rsidRPr="00785C54">
        <w:rPr>
          <w:szCs w:val="24"/>
        </w:rPr>
        <w:t>EXAMPLES</w:t>
      </w:r>
      <w:del w:id="3498" w:author="REID-JAMOND Alison" w:date="2022-04-04T12:44:00Z">
        <w:r w:rsidRPr="00785C54" w:rsidDel="000A6B0A">
          <w:rPr>
            <w:szCs w:val="24"/>
          </w:rPr>
          <w:delText>:</w:delText>
        </w:r>
      </w:del>
      <w:r w:rsidR="00564377" w:rsidRPr="00785C54">
        <w:rPr>
          <w:szCs w:val="24"/>
        </w:rPr>
        <w:tab/>
      </w:r>
      <w:commentRangeEnd w:id="3497"/>
      <w:r w:rsidR="000A6B0A">
        <w:rPr>
          <w:rStyle w:val="CommentReference"/>
          <w:rFonts w:eastAsia="MS Mincho"/>
          <w:lang w:eastAsia="ja-JP"/>
        </w:rPr>
        <w:commentReference w:id="3497"/>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30"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1" w:history="1">
        <w:r w:rsidRPr="00785C54">
          <w:rPr>
            <w:rStyle w:val="Hyperlink"/>
            <w:rFonts w:eastAsia="MS Mincho"/>
            <w:szCs w:val="24"/>
            <w:lang w:val="en-GB"/>
          </w:rPr>
          <w:t>https://lubw-frost.docker01.ilt-dmz.iosb.fraunhofer.de/v1.1/Locations(269)</w:t>
        </w:r>
      </w:hyperlink>
    </w:p>
    <w:p w14:paraId="4EF64560" w14:textId="29101CFE"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pt-BR"/>
          <w:rPrChange w:id="3499" w:author="Ilkka Rinne" w:date="2022-10-22T15:02:00Z">
            <w:rPr>
              <w:szCs w:val="24"/>
            </w:rPr>
          </w:rPrChange>
        </w:rPr>
      </w:pPr>
      <w:r w:rsidRPr="00164FE6">
        <w:rPr>
          <w:szCs w:val="24"/>
          <w:lang w:val="pt-BR"/>
          <w:rPrChange w:id="3500" w:author="Ilkka Rinne" w:date="2022-10-22T15:02:00Z">
            <w:rPr>
              <w:szCs w:val="24"/>
            </w:rPr>
          </w:rPrChange>
        </w:rPr>
        <w:t>—</w:t>
      </w:r>
      <w:r w:rsidRPr="00164FE6">
        <w:rPr>
          <w:szCs w:val="24"/>
          <w:lang w:val="pt-BR"/>
          <w:rPrChange w:id="3501" w:author="Ilkka Rinne" w:date="2022-10-22T15:02:00Z">
            <w:rPr>
              <w:szCs w:val="24"/>
            </w:rPr>
          </w:rPrChange>
        </w:rPr>
        <w:tab/>
        <w:t xml:space="preserve">Reference to </w:t>
      </w:r>
      <w:ins w:id="3502" w:author="REID-JAMOND Alison" w:date="2022-04-04T12:45:00Z">
        <w:r w:rsidR="000A6B0A" w:rsidRPr="00164FE6">
          <w:rPr>
            <w:szCs w:val="24"/>
            <w:lang w:val="pt-BR"/>
            <w:rPrChange w:id="3503" w:author="Ilkka Rinne" w:date="2022-10-22T15:02:00Z">
              <w:rPr>
                <w:szCs w:val="24"/>
              </w:rPr>
            </w:rPrChange>
          </w:rPr>
          <w:t xml:space="preserve">ISO </w:t>
        </w:r>
      </w:ins>
      <w:r w:rsidRPr="00164FE6">
        <w:rPr>
          <w:szCs w:val="24"/>
          <w:lang w:val="pt-BR"/>
          <w:rPrChange w:id="3504" w:author="Ilkka Rinne" w:date="2022-10-22T15:02:00Z">
            <w:rPr>
              <w:szCs w:val="24"/>
            </w:rPr>
          </w:rPrChange>
        </w:rPr>
        <w:t>19115 Metadata:</w:t>
      </w:r>
      <w:r w:rsidRPr="00785C54">
        <w:rPr>
          <w:szCs w:val="24"/>
        </w:rPr>
        <w:fldChar w:fldCharType="begin" w:fldLock="1"/>
      </w:r>
      <w:r w:rsidRPr="00164FE6">
        <w:rPr>
          <w:szCs w:val="24"/>
          <w:lang w:val="pt-BR"/>
          <w:rPrChange w:id="3505" w:author="Ilkka Rinne" w:date="2022-10-22T15:02:00Z">
            <w:rPr>
              <w:szCs w:val="24"/>
            </w:rPr>
          </w:rPrChange>
        </w:rPr>
        <w:instrText xml:space="preserve"> REF _Ref85725453 \r \h </w:instrText>
      </w:r>
      <w:r w:rsidRPr="00785C54">
        <w:rPr>
          <w:szCs w:val="24"/>
        </w:rPr>
      </w:r>
      <w:r w:rsidRPr="00785C54">
        <w:rPr>
          <w:szCs w:val="24"/>
        </w:rPr>
        <w:fldChar w:fldCharType="end"/>
      </w:r>
      <w:r w:rsidRPr="00164FE6">
        <w:rPr>
          <w:szCs w:val="24"/>
          <w:lang w:val="pt-BR"/>
          <w:rPrChange w:id="3506" w:author="Ilkka Rinne" w:date="2022-10-22T15:02:00Z">
            <w:rPr>
              <w:szCs w:val="24"/>
            </w:rPr>
          </w:rPrChange>
        </w:rPr>
        <w:t xml:space="preserve"> </w:t>
      </w:r>
      <w:r w:rsidR="00000000">
        <w:fldChar w:fldCharType="begin"/>
      </w:r>
      <w:r w:rsidR="00000000" w:rsidRPr="00164FE6">
        <w:rPr>
          <w:lang w:val="pt-BR"/>
          <w:rPrChange w:id="3507" w:author="Ilkka Rinne" w:date="2022-10-22T15:02:00Z">
            <w:rPr/>
          </w:rPrChange>
        </w:rPr>
        <w:instrText xml:space="preserve"> HYPERLINK "https://inspire-geoportal.ec.europa.eu/resources/INSPIRE-61494ff5-6fad-11e8-b649-52540023a883_20210415-080302/services/1/PullResults/701-750/43.iso19139.xml" </w:instrText>
      </w:r>
      <w:r w:rsidR="00000000">
        <w:fldChar w:fldCharType="separate"/>
      </w:r>
      <w:r w:rsidRPr="00164FE6">
        <w:rPr>
          <w:rStyle w:val="Hyperlink"/>
          <w:rFonts w:eastAsia="MS Mincho"/>
          <w:szCs w:val="24"/>
          <w:lang w:val="pt-BR"/>
          <w:rPrChange w:id="3508" w:author="Ilkka Rinne" w:date="2022-10-22T15:02:00Z">
            <w:rPr>
              <w:rStyle w:val="Hyperlink"/>
              <w:rFonts w:eastAsia="MS Mincho"/>
              <w:szCs w:val="24"/>
              <w:lang w:val="en-GB"/>
            </w:rPr>
          </w:rPrChange>
        </w:rPr>
        <w:t>https://inspire-geoportal.ec.europa.eu/resources/INSPIRE-61494ff5-6fad-11e8-b649-52540023a883_20210415-080302/services/1/PullResults/701-750/43.iso19139.xml</w:t>
      </w:r>
      <w:r w:rsidR="00000000">
        <w:rPr>
          <w:rStyle w:val="Hyperlink"/>
          <w:rFonts w:eastAsia="MS Mincho"/>
          <w:szCs w:val="24"/>
          <w:lang w:val="en-GB"/>
        </w:rPr>
        <w:fldChar w:fldCharType="end"/>
      </w:r>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3509" w:author="Katharina Schleidt" w:date="2022-08-13T16:58:00Z">
        <w:r w:rsidRPr="00785C54" w:rsidDel="00D5345E">
          <w:rPr>
            <w:szCs w:val="24"/>
          </w:rPr>
          <w:delText>B</w:delText>
        </w:r>
      </w:del>
      <w:ins w:id="3510" w:author="Katharina Schleidt" w:date="2022-08-13T16:58:00Z">
        <w:r w:rsidR="00D5345E">
          <w:rPr>
            <w:szCs w:val="24"/>
          </w:rPr>
          <w:t>b</w:t>
        </w:r>
      </w:ins>
      <w:r w:rsidRPr="00785C54">
        <w:rPr>
          <w:szCs w:val="24"/>
        </w:rPr>
        <w:t>orehole</w:t>
      </w:r>
      <w:del w:id="3511" w:author="REID-JAMOND Alison" w:date="2022-04-04T12:45:00Z">
        <w:r w:rsidRPr="00785C54" w:rsidDel="000A6B0A">
          <w:rPr>
            <w:szCs w:val="24"/>
          </w:rPr>
          <w:delText xml:space="preserve"> </w:delText>
        </w:r>
      </w:del>
      <w:r w:rsidRPr="00785C54">
        <w:rPr>
          <w:szCs w:val="24"/>
        </w:rPr>
        <w:t xml:space="preserve">: </w:t>
      </w:r>
      <w:hyperlink r:id="rId32"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3512"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3513"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3514" w:author="Katharina Schleidt" w:date="2022-08-13T16:59:00Z">
        <w:r w:rsidR="00D5345E">
          <w:rPr>
            <w:szCs w:val="24"/>
          </w:rPr>
          <w:t>O</w:t>
        </w:r>
      </w:ins>
      <w:del w:id="3515" w:author="Katharina Schleidt" w:date="2022-08-13T16:59:00Z">
        <w:r w:rsidRPr="00785C54" w:rsidDel="00D5345E">
          <w:rPr>
            <w:szCs w:val="24"/>
          </w:rPr>
          <w:delText>o</w:delText>
        </w:r>
      </w:del>
      <w:r w:rsidRPr="00785C54">
        <w:rPr>
          <w:szCs w:val="24"/>
        </w:rPr>
        <w:t xml:space="preserve">bservation Result: </w:t>
      </w:r>
      <w:hyperlink r:id="rId35"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3516" w:author="REID-JAMOND Alison" w:date="2022-04-04T12:45:00Z">
        <w:r w:rsidRPr="00785C54" w:rsidDel="000A6B0A">
          <w:rPr>
            <w:szCs w:val="24"/>
          </w:rPr>
          <w:delText xml:space="preserve"> </w:delText>
        </w:r>
      </w:del>
      <w:r w:rsidRPr="00785C54">
        <w:rPr>
          <w:szCs w:val="24"/>
        </w:rPr>
        <w:t xml:space="preserve">: </w:t>
      </w:r>
      <w:hyperlink r:id="rId36"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bookmarkStart w:id="3517" w:name="_Toc117602344"/>
      <w:r w:rsidRPr="00785C54">
        <w:rPr>
          <w:rFonts w:eastAsia="Times New Roman"/>
          <w:szCs w:val="24"/>
        </w:rPr>
        <w:t>Fundamental characteristics of observations and samples (informative)</w:t>
      </w:r>
      <w:bookmarkEnd w:id="3517"/>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18" w:name="_Toc117602345"/>
      <w:r w:rsidRPr="00785C54">
        <w:rPr>
          <w:rFonts w:eastAsia="Times New Roman"/>
          <w:szCs w:val="24"/>
        </w:rPr>
        <w:t>Observation schema</w:t>
      </w:r>
      <w:bookmarkEnd w:id="3518"/>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19" w:name="_Toc117602346"/>
      <w:r w:rsidRPr="00785C54">
        <w:rPr>
          <w:rFonts w:eastAsia="Times New Roman"/>
          <w:szCs w:val="24"/>
        </w:rPr>
        <w:t>Property evaluation</w:t>
      </w:r>
      <w:bookmarkEnd w:id="3519"/>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3520" w:author="REID-JAMOND Alison" w:date="2022-04-04T12:46:00Z">
        <w:r w:rsidR="000A6B0A">
          <w:rPr>
            <w:szCs w:val="24"/>
          </w:rPr>
          <w:t>.</w:t>
        </w:r>
      </w:ins>
      <w:del w:id="3521" w:author="REID-JAMOND Alison" w:date="2022-04-04T12:46:00Z">
        <w:r w:rsidRPr="00785C54" w:rsidDel="000A6B0A">
          <w:rPr>
            <w:szCs w:val="24"/>
          </w:rPr>
          <w:delText>:</w:delText>
        </w:r>
      </w:del>
    </w:p>
    <w:p w14:paraId="65FB3B5C" w14:textId="07D7E2E4"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522" w:author="REID-JAMOND Alison" w:date="2022-04-04T12:46:00Z">
        <w:r>
          <w:rPr>
            <w:szCs w:val="24"/>
          </w:rPr>
          <w:t>1</w:t>
        </w:r>
      </w:ins>
      <w:del w:id="3523"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w:t>
      </w:r>
      <w:ins w:id="3524" w:author="Katharina Schleidt" w:date="2022-10-17T12:33:00Z">
        <w:r w:rsidR="006C645F">
          <w:rPr>
            <w:szCs w:val="24"/>
          </w:rPr>
          <w:t>,</w:t>
        </w:r>
      </w:ins>
      <w:r w:rsidR="005B5EAD" w:rsidRPr="00785C54">
        <w:rPr>
          <w:szCs w:val="24"/>
        </w:rPr>
        <w:t xml:space="preserve"> name, price, legal boundary) assigned by some authority. These are exact</w:t>
      </w:r>
      <w:ins w:id="3525" w:author="REID-JAMOND Alison" w:date="2022-04-04T12:46:00Z">
        <w:r>
          <w:rPr>
            <w:szCs w:val="24"/>
          </w:rPr>
          <w:t>.</w:t>
        </w:r>
      </w:ins>
      <w:del w:id="3526" w:author="REID-JAMOND Alison" w:date="2022-04-04T12:46:00Z">
        <w:r w:rsidR="005B5EAD" w:rsidRPr="00785C54" w:rsidDel="000A6B0A">
          <w:rPr>
            <w:szCs w:val="24"/>
          </w:rPr>
          <w:delText>;</w:delText>
        </w:r>
      </w:del>
    </w:p>
    <w:p w14:paraId="722128D0" w14:textId="6FF97A54"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527" w:author="Katharina Schleidt" w:date="2022-08-23T19:19:00Z"/>
          <w:szCs w:val="24"/>
        </w:rPr>
      </w:pPr>
      <w:ins w:id="3528" w:author="REID-JAMOND Alison" w:date="2022-04-04T12:46:00Z">
        <w:r>
          <w:rPr>
            <w:szCs w:val="24"/>
          </w:rPr>
          <w:t>2</w:t>
        </w:r>
      </w:ins>
      <w:del w:id="3529"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w:t>
      </w:r>
      <w:ins w:id="3530" w:author="Katharina Schleidt" w:date="2022-10-17T12:33:00Z">
        <w:r w:rsidR="006C645F">
          <w:rPr>
            <w:szCs w:val="24"/>
          </w:rPr>
          <w:t>,</w:t>
        </w:r>
      </w:ins>
      <w:r w:rsidR="005B5EAD" w:rsidRPr="00785C54">
        <w:rPr>
          <w:szCs w:val="24"/>
        </w:rPr>
        <w:t xml:space="preserve"> height, classification, colour) determined by application of an observation procedure.</w:t>
      </w:r>
      <w:ins w:id="3531" w:author="Katharina Schleidt" w:date="2022-08-23T19:19:00Z">
        <w:r w:rsidR="00A81201">
          <w:rPr>
            <w:szCs w:val="24"/>
          </w:rPr>
          <w:t xml:space="preserve"> </w:t>
        </w:r>
        <w:commentRangeStart w:id="3532"/>
        <w:commentRangeEnd w:id="3532"/>
        <w:r w:rsidR="00A81201">
          <w:rPr>
            <w:rStyle w:val="CommentReference"/>
            <w:rFonts w:eastAsia="MS Mincho"/>
            <w:lang w:eastAsia="ja-JP"/>
          </w:rPr>
          <w:commentReference w:id="3532"/>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33"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34" w:name="_Toc117602347"/>
      <w:commentRangeStart w:id="3535"/>
      <w:r w:rsidRPr="00785C54">
        <w:rPr>
          <w:rFonts w:eastAsia="Times New Roman"/>
          <w:szCs w:val="24"/>
        </w:rPr>
        <w:t>Observation</w:t>
      </w:r>
      <w:commentRangeEnd w:id="3535"/>
      <w:r w:rsidR="000A6B0A">
        <w:rPr>
          <w:rStyle w:val="CommentReference"/>
          <w:b w:val="0"/>
        </w:rPr>
        <w:commentReference w:id="3535"/>
      </w:r>
      <w:bookmarkEnd w:id="3534"/>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2519297F" w:rsidR="005B5EAD" w:rsidRPr="00785C54" w:rsidRDefault="005B5EAD" w:rsidP="00785C54">
      <w:pPr>
        <w:pStyle w:val="BodyText"/>
        <w:autoSpaceDE w:val="0"/>
        <w:autoSpaceDN w:val="0"/>
        <w:adjustRightInd w:val="0"/>
        <w:rPr>
          <w:szCs w:val="24"/>
        </w:rPr>
      </w:pPr>
      <w:r w:rsidRPr="00785C54">
        <w:rPr>
          <w:szCs w:val="24"/>
        </w:rPr>
        <w:t>In conventional measurement theory (e.g.</w:t>
      </w:r>
      <w:ins w:id="3536" w:author="Grellet Sylvain" w:date="2022-10-18T22:20:00Z">
        <w:r w:rsidR="007A0127">
          <w:rPr>
            <w:szCs w:val="24"/>
          </w:rPr>
          <w:t xml:space="preserve">, </w:t>
        </w:r>
      </w:ins>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40C4B7E4" w:rsidR="005B5EAD" w:rsidRPr="00785C54" w:rsidRDefault="005B5EAD" w:rsidP="00785C54">
      <w:pPr>
        <w:pStyle w:val="BodyText"/>
        <w:autoSpaceDE w:val="0"/>
        <w:autoSpaceDN w:val="0"/>
        <w:adjustRightInd w:val="0"/>
        <w:rPr>
          <w:szCs w:val="24"/>
        </w:rPr>
      </w:pPr>
      <w:r w:rsidRPr="00785C54">
        <w:rPr>
          <w:szCs w:val="24"/>
        </w:rPr>
        <w:t>The observation could be considered to carry “property-level” instance metadata, which complements the dataset-level and feature-level metadata commonly provided via catalogue services (e.g.</w:t>
      </w:r>
      <w:ins w:id="3537"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38" w:name="_Toc117602348"/>
      <w:r w:rsidRPr="00785C54">
        <w:rPr>
          <w:rFonts w:eastAsia="Times New Roman"/>
          <w:szCs w:val="24"/>
        </w:rPr>
        <w:lastRenderedPageBreak/>
        <w:t>Properties of an Observation</w:t>
      </w:r>
      <w:bookmarkEnd w:id="3538"/>
    </w:p>
    <w:p w14:paraId="0B989DF3" w14:textId="37EFC3E0" w:rsidR="005B5EAD" w:rsidRPr="00785C54" w:rsidRDefault="005B5EAD" w:rsidP="00785C54">
      <w:pPr>
        <w:pStyle w:val="BodyText"/>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w:t>
      </w:r>
      <w:del w:id="3539" w:author="Katharina Schleidt" w:date="2022-10-17T12:33:00Z">
        <w:r w:rsidRPr="00785C54" w:rsidDel="006C645F">
          <w:rPr>
            <w:szCs w:val="24"/>
          </w:rPr>
          <w:delText>i</w:delText>
        </w:r>
      </w:del>
      <w:ins w:id="3540" w:author="Katharina Schleidt" w:date="2022-10-17T12:33:00Z">
        <w:r w:rsidR="006C645F">
          <w:rPr>
            <w:szCs w:val="24"/>
          </w:rPr>
          <w:t>I</w:t>
        </w:r>
      </w:ins>
      <w:r w:rsidRPr="00785C54">
        <w:rPr>
          <w:szCs w:val="24"/>
        </w:rPr>
        <w:t>nterpretation and use of the result</w:t>
      </w:r>
      <w:commentRangeStart w:id="3541"/>
      <w:r w:rsidRPr="00785C54">
        <w:rPr>
          <w:szCs w:val="24"/>
        </w:rPr>
        <w:t xml:space="preserve">. </w:t>
      </w:r>
      <w:del w:id="3542" w:author="Katharina Schleidt" w:date="2022-08-13T18:09:00Z">
        <w:r w:rsidRPr="00785C54" w:rsidDel="00E804F5">
          <w:rPr>
            <w:szCs w:val="24"/>
          </w:rPr>
          <w:delText>The diagram below</w:delText>
        </w:r>
        <w:commentRangeEnd w:id="3541"/>
        <w:r w:rsidR="000A6B0A" w:rsidDel="00E804F5">
          <w:rPr>
            <w:rStyle w:val="CommentReference"/>
            <w:rFonts w:eastAsia="MS Mincho"/>
            <w:lang w:eastAsia="ja-JP"/>
          </w:rPr>
          <w:commentReference w:id="3541"/>
        </w:r>
      </w:del>
      <w:ins w:id="3543" w:author="Katharina Schleidt" w:date="2022-08-13T18:09:00Z">
        <w:r w:rsidR="00E804F5">
          <w:rPr>
            <w:szCs w:val="24"/>
          </w:rPr>
          <w:t>Figure 2</w:t>
        </w:r>
      </w:ins>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544" w:author="Ilkka Rinne" w:date="2022-09-06T13:43:00Z">
        <w:r w:rsidRPr="00785C54" w:rsidDel="00696A69">
          <w:rPr>
            <w:noProof/>
            <w:szCs w:val="24"/>
            <w:lang w:val="fr-FR" w:eastAsia="fr-FR"/>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3545" w:author="Ilkka Rinne" w:date="2022-09-06T13:43:00Z">
        <w:r w:rsidR="00696A69">
          <w:rPr>
            <w:noProof/>
            <w:szCs w:val="24"/>
            <w:lang w:val="fr-FR" w:eastAsia="fr-FR"/>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3546" w:author="REID-JAMOND Alison" w:date="2022-04-04T12:48:00Z">
        <w:r w:rsidR="000A6B0A">
          <w:rPr>
            <w:szCs w:val="24"/>
          </w:rPr>
          <w:t>document</w:t>
        </w:r>
      </w:ins>
      <w:del w:id="3547" w:author="REID-JAMOND Alison" w:date="2022-04-04T12:48:00Z">
        <w:r w:rsidRPr="00785C54" w:rsidDel="000A6B0A">
          <w:rPr>
            <w:szCs w:val="24"/>
          </w:rPr>
          <w:delText>standard</w:delText>
        </w:r>
      </w:del>
      <w:r w:rsidRPr="00785C54">
        <w:rPr>
          <w:szCs w:val="24"/>
        </w:rPr>
        <w:t xml:space="preserve">. This is further elaborated in </w:t>
      </w:r>
      <w:del w:id="3548" w:author="REID-JAMOND Alison" w:date="2022-04-04T12:48:00Z">
        <w:r w:rsidRPr="00785C54" w:rsidDel="000A6B0A">
          <w:rPr>
            <w:szCs w:val="24"/>
          </w:rPr>
          <w:delText>Annex </w:delText>
        </w:r>
      </w:del>
      <w:ins w:id="3549"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50" w:name="_Toc117602349"/>
      <w:r w:rsidRPr="00785C54">
        <w:rPr>
          <w:rFonts w:eastAsia="Times New Roman"/>
          <w:szCs w:val="24"/>
        </w:rPr>
        <w:t>Observation location</w:t>
      </w:r>
      <w:bookmarkEnd w:id="3550"/>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3551"/>
      <w:del w:id="3552" w:author="REID-JAMOND Alison" w:date="2022-04-04T12:48:00Z">
        <w:r w:rsidRPr="00785C54" w:rsidDel="000A6B0A">
          <w:rPr>
            <w:szCs w:val="24"/>
          </w:rPr>
          <w:delText xml:space="preserve">may </w:delText>
        </w:r>
      </w:del>
      <w:ins w:id="3553" w:author="REID-JAMOND Alison" w:date="2022-04-04T12:48:00Z">
        <w:r w:rsidR="000A6B0A">
          <w:rPr>
            <w:szCs w:val="24"/>
          </w:rPr>
          <w:t xml:space="preserve">can potentially </w:t>
        </w:r>
      </w:ins>
      <w:commentRangeEnd w:id="3551"/>
      <w:ins w:id="3554" w:author="REID-JAMOND Alison" w:date="2022-04-04T12:49:00Z">
        <w:r w:rsidR="000A6B0A">
          <w:rPr>
            <w:rStyle w:val="CommentReference"/>
            <w:rFonts w:eastAsia="MS Mincho"/>
            <w:lang w:eastAsia="ja-JP"/>
          </w:rPr>
          <w:commentReference w:id="3551"/>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3555" w:author="REID-JAMOND Alison" w:date="2022-04-04T12:49:00Z">
        <w:r w:rsidRPr="00785C54" w:rsidDel="000A6B0A">
          <w:rPr>
            <w:szCs w:val="24"/>
          </w:rPr>
          <w:delText xml:space="preserve">may </w:delText>
        </w:r>
      </w:del>
      <w:ins w:id="3556"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0B90FF01"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(e.g.</w:t>
      </w:r>
      <w:ins w:id="3557" w:author="Katharina Schleidt" w:date="2022-10-17T12:33:00Z">
        <w:r w:rsidR="006C645F">
          <w:rPr>
            <w:szCs w:val="24"/>
          </w:rPr>
          <w:t>,</w:t>
        </w:r>
      </w:ins>
      <w:r w:rsidRPr="00785C54">
        <w:rPr>
          <w:szCs w:val="24"/>
        </w:rPr>
        <w:t xml:space="preserve">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lastRenderedPageBreak/>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3558"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59" w:name="_Toc117602350"/>
      <w:r w:rsidRPr="00785C54">
        <w:rPr>
          <w:rFonts w:eastAsia="Times New Roman"/>
          <w:szCs w:val="24"/>
        </w:rPr>
        <w:t>Result types</w:t>
      </w:r>
      <w:bookmarkEnd w:id="3559"/>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60" w:name="_Toc117602351"/>
      <w:r w:rsidRPr="00785C54">
        <w:rPr>
          <w:rFonts w:eastAsia="Times New Roman"/>
          <w:szCs w:val="24"/>
        </w:rPr>
        <w:t>Use of the observation model</w:t>
      </w:r>
      <w:bookmarkEnd w:id="3560"/>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B28E110"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3561"/>
      <w:r w:rsidRPr="00785C54">
        <w:rPr>
          <w:szCs w:val="24"/>
        </w:rPr>
        <w:t>(e.g.</w:t>
      </w:r>
      <w:ins w:id="3562" w:author="Katharina Schleidt" w:date="2022-10-17T12:33:00Z">
        <w:r w:rsidR="006C645F">
          <w:rPr>
            <w:szCs w:val="24"/>
          </w:rPr>
          <w: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3563"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3561"/>
      <w:r w:rsidR="00A52B09">
        <w:rPr>
          <w:rStyle w:val="CommentReference"/>
          <w:rFonts w:eastAsia="MS Mincho"/>
          <w:lang w:eastAsia="ja-JP"/>
        </w:rPr>
        <w:commentReference w:id="3561"/>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564" w:name="_Toc117602352"/>
      <w:r w:rsidRPr="00785C54">
        <w:rPr>
          <w:rFonts w:eastAsia="Times New Roman"/>
          <w:szCs w:val="24"/>
        </w:rPr>
        <w:t>Sample schema</w:t>
      </w:r>
      <w:bookmarkEnd w:id="3564"/>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65" w:name="_Toc117602353"/>
      <w:r w:rsidRPr="00785C54">
        <w:rPr>
          <w:rFonts w:eastAsia="Times New Roman"/>
          <w:szCs w:val="24"/>
        </w:rPr>
        <w:t>Role of sample features</w:t>
      </w:r>
      <w:bookmarkEnd w:id="3565"/>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66" w:name="_Toc117602354"/>
      <w:r w:rsidRPr="00785C54">
        <w:rPr>
          <w:rFonts w:eastAsia="Times New Roman"/>
          <w:szCs w:val="24"/>
        </w:rPr>
        <w:t>Proximate vs. ultimate feature-of-interest</w:t>
      </w:r>
      <w:bookmarkEnd w:id="3566"/>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3567" w:author="Katharina Schleidt" w:date="2022-08-13T15:54:00Z">
        <w:r w:rsidR="002A0086" w:rsidRPr="002A0086">
          <w:rPr>
            <w:szCs w:val="24"/>
          </w:rPr>
          <w:t>is not always</w:t>
        </w:r>
      </w:ins>
      <w:del w:id="3568"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3569" w:author="Katharina Schleidt" w:date="2022-08-13T15:55:00Z">
        <w:r w:rsidRPr="00785C54" w:rsidDel="002A0086">
          <w:rPr>
            <w:szCs w:val="24"/>
          </w:rPr>
          <w:delText xml:space="preserve">may </w:delText>
        </w:r>
      </w:del>
      <w:ins w:id="3570" w:author="Katharina Schleidt" w:date="2022-08-13T15:55:00Z">
        <w:r w:rsidR="002A0086">
          <w:rPr>
            <w:szCs w:val="24"/>
          </w:rPr>
          <w:t>is</w:t>
        </w:r>
        <w:r w:rsidR="002A0086" w:rsidRPr="00785C54">
          <w:rPr>
            <w:szCs w:val="24"/>
          </w:rPr>
          <w:t xml:space="preserve"> </w:t>
        </w:r>
      </w:ins>
      <w:r w:rsidRPr="00785C54">
        <w:rPr>
          <w:szCs w:val="24"/>
        </w:rPr>
        <w:t xml:space="preserve">not </w:t>
      </w:r>
      <w:del w:id="3571"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3572" w:author="REID-JAMOND Alison" w:date="2022-04-04T13:59:00Z">
        <w:r w:rsidRPr="00785C54" w:rsidDel="008058B6">
          <w:rPr>
            <w:szCs w:val="24"/>
          </w:rPr>
          <w:delText xml:space="preserve">may </w:delText>
        </w:r>
      </w:del>
      <w:ins w:id="3573"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3574"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3575"/>
      <w:r w:rsidRPr="00785C54">
        <w:rPr>
          <w:szCs w:val="24"/>
        </w:rPr>
        <w:t xml:space="preserve">remote sensing observation </w:t>
      </w:r>
      <w:del w:id="3576" w:author="Katharina Schleidt" w:date="2022-08-13T15:57:00Z">
        <w:r w:rsidRPr="00785C54" w:rsidDel="002A0086">
          <w:rPr>
            <w:szCs w:val="24"/>
          </w:rPr>
          <w:delText xml:space="preserve">might </w:delText>
        </w:r>
      </w:del>
      <w:ins w:id="3577"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3575"/>
      <w:r w:rsidR="008058B6">
        <w:rPr>
          <w:rStyle w:val="CommentReference"/>
          <w:rFonts w:eastAsia="MS Mincho"/>
          <w:lang w:eastAsia="ja-JP"/>
        </w:rPr>
        <w:commentReference w:id="3575"/>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3578" w:author="REID-JAMOND Alison" w:date="2022-04-04T14:01:00Z">
        <w:r w:rsidRPr="00785C54" w:rsidDel="008058B6">
          <w:rPr>
            <w:szCs w:val="24"/>
          </w:rPr>
          <w:delText xml:space="preserve">may </w:delText>
        </w:r>
      </w:del>
      <w:ins w:id="3579"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6F8BC05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3580" w:author="Katharina Schleidt" w:date="2022-08-13T16:09:00Z">
        <w:r w:rsidRPr="00785C54" w:rsidDel="009061F0">
          <w:rPr>
            <w:szCs w:val="24"/>
          </w:rPr>
          <w:delText>might</w:delText>
        </w:r>
      </w:del>
      <w:ins w:id="3581" w:author="Katharina Schleidt" w:date="2022-08-13T16:09:00Z">
        <w:r w:rsidR="009061F0">
          <w:rPr>
            <w:szCs w:val="24"/>
          </w:rPr>
          <w:t>can</w:t>
        </w:r>
      </w:ins>
      <w:r w:rsidRPr="00785C54">
        <w:rPr>
          <w:szCs w:val="24"/>
        </w:rPr>
        <w:t xml:space="preserve"> be estimated through measurement of a related element (e.g.</w:t>
      </w:r>
      <w:ins w:id="3582" w:author="Katharina Schleidt" w:date="2022-10-17T12:33:00Z">
        <w:r w:rsidR="006C645F">
          <w:rPr>
            <w:szCs w:val="24"/>
          </w:rPr>
          <w:t>,</w:t>
        </w:r>
      </w:ins>
      <w:r w:rsidRPr="00785C54">
        <w:rPr>
          <w:szCs w:val="24"/>
        </w:rPr>
        <w:t xml:space="preserve">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583" w:name="_Toc117602355"/>
      <w:r w:rsidRPr="00785C54">
        <w:rPr>
          <w:rFonts w:eastAsia="Times New Roman"/>
          <w:szCs w:val="24"/>
        </w:rPr>
        <w:lastRenderedPageBreak/>
        <w:t>Role of Sample</w:t>
      </w:r>
      <w:bookmarkEnd w:id="3583"/>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3584"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3585" w:author="REID-JAMOND Alison" w:date="2022-04-04T14:01:00Z">
        <w:r w:rsidRPr="00785C54" w:rsidDel="008058B6">
          <w:rPr>
            <w:szCs w:val="24"/>
          </w:rPr>
          <w:delText xml:space="preserve">...) </w:delText>
        </w:r>
      </w:del>
      <w:ins w:id="3586" w:author="REID-JAMOND Alison" w:date="2022-04-04T14:01:00Z">
        <w:r w:rsidR="008058B6">
          <w:rPr>
            <w:szCs w:val="24"/>
          </w:rPr>
          <w:t>etc.</w:t>
        </w:r>
        <w:r w:rsidR="008058B6" w:rsidRPr="00785C54">
          <w:rPr>
            <w:szCs w:val="24"/>
          </w:rPr>
          <w:t xml:space="preserve">) </w:t>
        </w:r>
      </w:ins>
      <w:r w:rsidRPr="00785C54">
        <w:rPr>
          <w:szCs w:val="24"/>
        </w:rPr>
        <w:t>has been established,</w:t>
      </w:r>
      <w:ins w:id="3587" w:author="REID-JAMOND Alison" w:date="2022-04-04T14:06:00Z">
        <w:r w:rsidR="008058B6">
          <w:rPr>
            <w:szCs w:val="24"/>
          </w:rPr>
          <w:t xml:space="preserve"> or</w:t>
        </w:r>
      </w:ins>
      <w:r w:rsidRPr="00785C54">
        <w:rPr>
          <w:szCs w:val="24"/>
        </w:rPr>
        <w:t xml:space="preserve"> sensors</w:t>
      </w:r>
      <w:del w:id="3588"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3589"/>
      <w:r w:rsidRPr="00785C54">
        <w:rPr>
          <w:szCs w:val="24"/>
        </w:rPr>
        <w:t xml:space="preserve">the </w:t>
      </w:r>
      <w:del w:id="3590" w:author="Katharina Schleidt" w:date="2022-08-13T16:44:00Z">
        <w:r w:rsidRPr="00785C54" w:rsidDel="00AA0D5F">
          <w:rPr>
            <w:szCs w:val="24"/>
          </w:rPr>
          <w:delText>“</w:delText>
        </w:r>
      </w:del>
      <w:r w:rsidRPr="00785C54">
        <w:rPr>
          <w:szCs w:val="24"/>
        </w:rPr>
        <w:t>world in the vicinity of the observer/sampler</w:t>
      </w:r>
      <w:commentRangeEnd w:id="3589"/>
      <w:r w:rsidR="008058B6">
        <w:rPr>
          <w:rStyle w:val="CommentReference"/>
          <w:rFonts w:eastAsia="MS Mincho"/>
          <w:lang w:eastAsia="ja-JP"/>
        </w:rPr>
        <w:commentReference w:id="3589"/>
      </w:r>
      <w:del w:id="3591"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3592" w:author="REID-JAMOND Alison" w:date="2022-04-04T14:05:00Z">
        <w:r w:rsidRPr="00785C54" w:rsidDel="008058B6">
          <w:rPr>
            <w:szCs w:val="24"/>
          </w:rPr>
          <w:delText xml:space="preserve"> may</w:delText>
        </w:r>
      </w:del>
      <w:ins w:id="3593" w:author="REID-JAMOND Alison" w:date="2022-04-04T14:05:00Z">
        <w:r w:rsidR="008058B6">
          <w:rPr>
            <w:szCs w:val="24"/>
          </w:rPr>
          <w:t xml:space="preserve"> are potentially</w:t>
        </w:r>
      </w:ins>
      <w:del w:id="3594"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3595" w:author="REID-JAMOND Alison" w:date="2022-04-04T14:01:00Z">
            <w:rPr>
              <w:szCs w:val="24"/>
            </w:rPr>
          </w:rPrChange>
        </w:rPr>
        <w:t>ex</w:t>
      </w:r>
      <w:ins w:id="3596" w:author="REID-JAMOND Alison" w:date="2022-04-04T14:01:00Z">
        <w:r w:rsidR="008058B6" w:rsidRPr="008058B6">
          <w:rPr>
            <w:i/>
            <w:szCs w:val="24"/>
            <w:rPrChange w:id="3597" w:author="REID-JAMOND Alison" w:date="2022-04-04T14:01:00Z">
              <w:rPr>
                <w:szCs w:val="24"/>
              </w:rPr>
            </w:rPrChange>
          </w:rPr>
          <w:t xml:space="preserve"> </w:t>
        </w:r>
      </w:ins>
      <w:del w:id="3598" w:author="REID-JAMOND Alison" w:date="2022-04-04T14:01:00Z">
        <w:r w:rsidRPr="008058B6" w:rsidDel="008058B6">
          <w:rPr>
            <w:i/>
            <w:szCs w:val="24"/>
            <w:rPrChange w:id="3599" w:author="REID-JAMOND Alison" w:date="2022-04-04T14:01:00Z">
              <w:rPr>
                <w:szCs w:val="24"/>
              </w:rPr>
            </w:rPrChange>
          </w:rPr>
          <w:delText>-</w:delText>
        </w:r>
      </w:del>
      <w:r w:rsidRPr="008058B6">
        <w:rPr>
          <w:i/>
          <w:szCs w:val="24"/>
          <w:rPrChange w:id="3600"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3601" w:author="REID-JAMOND Alison" w:date="2022-04-04T14:04:00Z">
        <w:r w:rsidRPr="00785C54" w:rsidDel="008058B6">
          <w:rPr>
            <w:szCs w:val="24"/>
          </w:rPr>
          <w:delText xml:space="preserve">may </w:delText>
        </w:r>
      </w:del>
      <w:ins w:id="3602"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3603" w:author="REID-JAMOND Alison" w:date="2022-04-04T14:07:00Z">
        <w:r w:rsidRPr="00785C54" w:rsidDel="008058B6">
          <w:rPr>
            <w:szCs w:val="24"/>
          </w:rPr>
          <w:delText xml:space="preserve">might </w:delText>
        </w:r>
      </w:del>
      <w:ins w:id="3604"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3605" w:author="Katharina Schleidt" w:date="2022-08-13T15:55:00Z">
        <w:r w:rsidR="002A0086" w:rsidRPr="002A0086">
          <w:rPr>
            <w:szCs w:val="24"/>
          </w:rPr>
          <w:t>is not</w:t>
        </w:r>
      </w:ins>
      <w:del w:id="3606"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07" w:name="_Toc117602356"/>
      <w:r w:rsidRPr="00785C54">
        <w:rPr>
          <w:rFonts w:eastAsia="Times New Roman"/>
          <w:szCs w:val="24"/>
        </w:rPr>
        <w:t>Sampling process</w:t>
      </w:r>
      <w:bookmarkEnd w:id="3607"/>
    </w:p>
    <w:p w14:paraId="19162552" w14:textId="77777777" w:rsidR="005B5EAD" w:rsidRPr="00785C54" w:rsidRDefault="005B5EAD" w:rsidP="00785C54">
      <w:pPr>
        <w:pStyle w:val="BodyText"/>
        <w:autoSpaceDE w:val="0"/>
        <w:autoSpaceDN w:val="0"/>
        <w:adjustRightInd w:val="0"/>
        <w:rPr>
          <w:szCs w:val="24"/>
        </w:rPr>
      </w:pPr>
      <w:r w:rsidRPr="00785C54">
        <w:rPr>
          <w:szCs w:val="24"/>
        </w:rPr>
        <w:t>Understanding the process by which samples are obtained is often essential to understanding the context of subsequent measurements on this object (feature-of-interest). Different sampling strategies can 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3608" w:author="REID-JAMOND Alison" w:date="2022-04-04T14:07:00Z">
        <w:r w:rsidRPr="00785C54" w:rsidDel="008058B6">
          <w:rPr>
            <w:szCs w:val="24"/>
          </w:rPr>
          <w:delText xml:space="preserve">may </w:delText>
        </w:r>
      </w:del>
      <w:ins w:id="3609" w:author="REID-JAMOND Alison" w:date="2022-04-04T14:07:00Z">
        <w:r w:rsidR="008058B6">
          <w:rPr>
            <w:szCs w:val="24"/>
          </w:rPr>
          <w:t xml:space="preserve">are perhaps </w:t>
        </w:r>
      </w:ins>
      <w:r w:rsidRPr="00785C54">
        <w:rPr>
          <w:szCs w:val="24"/>
        </w:rPr>
        <w:t xml:space="preserve">first be sampled by gender and age. Sampling </w:t>
      </w:r>
      <w:ins w:id="3610" w:author="REID-JAMOND Alison" w:date="2022-04-04T14:07:00Z">
        <w:r w:rsidR="008058B6">
          <w:rPr>
            <w:szCs w:val="24"/>
          </w:rPr>
          <w:t>p</w:t>
        </w:r>
      </w:ins>
      <w:del w:id="3611"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12" w:name="_Toc117602357"/>
      <w:r w:rsidRPr="00785C54">
        <w:rPr>
          <w:rFonts w:eastAsia="Times New Roman"/>
          <w:szCs w:val="24"/>
        </w:rPr>
        <w:lastRenderedPageBreak/>
        <w:t>Classification of samples</w:t>
      </w:r>
      <w:bookmarkEnd w:id="3612"/>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613" w:name="_Toc117602358"/>
      <w:r w:rsidRPr="00785C54">
        <w:rPr>
          <w:rFonts w:eastAsia="Times New Roman"/>
          <w:szCs w:val="24"/>
        </w:rPr>
        <w:t>Alignment between Observation, Sample and domain models</w:t>
      </w:r>
      <w:bookmarkEnd w:id="3613"/>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14" w:name="_Toc117602359"/>
      <w:r w:rsidRPr="00785C54">
        <w:rPr>
          <w:rFonts w:eastAsia="Times New Roman"/>
          <w:szCs w:val="24"/>
        </w:rPr>
        <w:t>Model consistency</w:t>
      </w:r>
      <w:bookmarkEnd w:id="3614"/>
    </w:p>
    <w:p w14:paraId="111E6ACA" w14:textId="15F0649A"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The feature type defines its set of characteristics as properties. For consistency, the feature-of-interest shall carry the observed property as part of the definition of its type (e.g.</w:t>
      </w:r>
      <w:ins w:id="3615" w:author="Katharina Schleidt" w:date="2022-10-17T12:33:00Z">
        <w:r w:rsidR="006C645F">
          <w:rPr>
            <w:szCs w:val="24"/>
          </w:rPr>
          <w:t>,</w:t>
        </w:r>
      </w:ins>
      <w:r w:rsidRPr="00785C54">
        <w:rPr>
          <w:szCs w:val="24"/>
        </w:rPr>
        <w:t xml:space="preserve">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39C2568B"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616" w:author="REID-JAMOND Alison" w:date="2022-04-04T14:09:00Z"/>
          <w:szCs w:val="24"/>
        </w:rPr>
      </w:pPr>
      <w:del w:id="3617" w:author="Ilkka Rinne" w:date="2022-09-06T13:45:00Z">
        <w:r w:rsidRPr="00785C54" w:rsidDel="00940977">
          <w:rPr>
            <w:noProof/>
            <w:szCs w:val="24"/>
            <w:lang w:val="fr-FR" w:eastAsia="fr-FR"/>
          </w:rPr>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3618" w:author="Ilkka Rinne" w:date="2022-10-25T13:38:00Z">
        <w:r w:rsidR="00C04100">
          <w:rPr>
            <w:noProof/>
            <w:szCs w:val="24"/>
          </w:rPr>
          <w:drawing>
            <wp:inline distT="0" distB="0" distL="0" distR="0" wp14:anchorId="6F7EEEF4" wp14:editId="2AC214A6">
              <wp:extent cx="2184400" cy="2311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0">
                        <a:extLst>
                          <a:ext uri="{28A0092B-C50C-407E-A947-70E740481C1C}">
                            <a14:useLocalDpi xmlns:a14="http://schemas.microsoft.com/office/drawing/2010/main" val="0"/>
                          </a:ext>
                        </a:extLst>
                      </a:blip>
                      <a:stretch>
                        <a:fillRect/>
                      </a:stretch>
                    </pic:blipFill>
                    <pic:spPr>
                      <a:xfrm>
                        <a:off x="0" y="0"/>
                        <a:ext cx="2184400" cy="2311400"/>
                      </a:xfrm>
                      <a:prstGeom prst="rect">
                        <a:avLst/>
                      </a:prstGeom>
                    </pic:spPr>
                  </pic:pic>
                </a:graphicData>
              </a:graphic>
            </wp:inline>
          </w:drawing>
        </w:r>
      </w:ins>
    </w:p>
    <w:p w14:paraId="74D69916" w14:textId="6993691D" w:rsidR="008058B6" w:rsidRPr="00785C54" w:rsidRDefault="008058B6">
      <w:pPr>
        <w:pStyle w:val="Figurenote"/>
        <w:pPrChange w:id="3619"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620"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3621"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 xml:space="preserve">Alternatively, through utilization of the OMS model, an observation providing the value of this property for the feature being investigated may be utilized to fulfil the data requirements ensuing from the Pallet </w:t>
      </w:r>
      <w:r w:rsidRPr="00785C54">
        <w:rPr>
          <w:szCs w:val="24"/>
        </w:rPr>
        <w:lastRenderedPageBreak/>
        <w:t>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46F5972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22" w:author="Ilkka Rinne" w:date="2022-09-06T13:49:00Z">
        <w:r w:rsidRPr="00785C54" w:rsidDel="00940977">
          <w:rPr>
            <w:noProof/>
            <w:szCs w:val="24"/>
            <w:lang w:val="fr-FR" w:eastAsia="fr-FR"/>
          </w:rPr>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3623" w:author="Ilkka Rinne" w:date="2022-10-25T13:40:00Z">
        <w:r w:rsidR="007704A9">
          <w:rPr>
            <w:noProof/>
            <w:szCs w:val="24"/>
          </w:rPr>
          <w:drawing>
            <wp:inline distT="0" distB="0" distL="0" distR="0" wp14:anchorId="56B4A728" wp14:editId="690296D9">
              <wp:extent cx="6191885" cy="3045460"/>
              <wp:effectExtent l="0" t="0" r="5715"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2">
                        <a:extLst>
                          <a:ext uri="{28A0092B-C50C-407E-A947-70E740481C1C}">
                            <a14:useLocalDpi xmlns:a14="http://schemas.microsoft.com/office/drawing/2010/main" val="0"/>
                          </a:ext>
                        </a:extLst>
                      </a:blip>
                      <a:stretch>
                        <a:fillRect/>
                      </a:stretch>
                    </pic:blipFill>
                    <pic:spPr>
                      <a:xfrm>
                        <a:off x="0" y="0"/>
                        <a:ext cx="6191885" cy="3045460"/>
                      </a:xfrm>
                      <a:prstGeom prst="rect">
                        <a:avLst/>
                      </a:prstGeom>
                    </pic:spPr>
                  </pic:pic>
                </a:graphicData>
              </a:graphic>
            </wp:inline>
          </w:drawing>
        </w:r>
      </w:ins>
    </w:p>
    <w:p w14:paraId="65C52009" w14:textId="4BC2AACC" w:rsidR="008058B6" w:rsidRDefault="008058B6">
      <w:pPr>
        <w:pStyle w:val="Figurenote"/>
        <w:rPr>
          <w:ins w:id="3624" w:author="REID-JAMOND Alison" w:date="2022-04-04T14:08:00Z"/>
        </w:rPr>
        <w:pPrChange w:id="3625" w:author="REID-JAMOND Alison" w:date="2022-04-04T14:08:00Z">
          <w:pPr>
            <w:pStyle w:val="Figuretitle"/>
            <w:autoSpaceDE w:val="0"/>
            <w:autoSpaceDN w:val="0"/>
            <w:adjustRightInd w:val="0"/>
            <w:outlineLvl w:val="0"/>
          </w:pPr>
        </w:pPrChange>
      </w:pPr>
      <w:ins w:id="3626"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3627"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3628"/>
      <w:del w:id="3629" w:author="Katharina Schleidt" w:date="2022-08-13T18:11:00Z">
        <w:r w:rsidRPr="00785C54" w:rsidDel="005D5C5A">
          <w:rPr>
            <w:szCs w:val="24"/>
          </w:rPr>
          <w:delText xml:space="preserve">The figure below </w:delText>
        </w:r>
      </w:del>
      <w:ins w:id="3630" w:author="Katharina Schleidt" w:date="2022-08-13T18:11:00Z">
        <w:r w:rsidR="005D5C5A">
          <w:rPr>
            <w:szCs w:val="24"/>
          </w:rPr>
          <w:t xml:space="preserve">Figure 5 </w:t>
        </w:r>
      </w:ins>
      <w:r w:rsidRPr="00785C54">
        <w:rPr>
          <w:szCs w:val="24"/>
        </w:rPr>
        <w:t xml:space="preserve">shows </w:t>
      </w:r>
      <w:commentRangeEnd w:id="3628"/>
      <w:r w:rsidR="008058B6">
        <w:rPr>
          <w:rStyle w:val="CommentReference"/>
          <w:rFonts w:eastAsia="MS Mincho"/>
          <w:lang w:eastAsia="ja-JP"/>
        </w:rPr>
        <w:commentReference w:id="3628"/>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4FBE94C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631" w:author="REID-JAMOND Alison" w:date="2022-04-04T14:10:00Z"/>
          <w:szCs w:val="24"/>
        </w:rPr>
      </w:pPr>
      <w:del w:id="3632" w:author="Ilkka Rinne" w:date="2022-09-06T13:49:00Z">
        <w:r w:rsidRPr="00785C54" w:rsidDel="00940977">
          <w:rPr>
            <w:noProof/>
            <w:szCs w:val="24"/>
            <w:lang w:val="fr-FR" w:eastAsia="fr-FR"/>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3633" w:author="Ilkka Rinne" w:date="2022-10-25T13:41:00Z">
        <w:r w:rsidR="007704A9">
          <w:rPr>
            <w:noProof/>
            <w:szCs w:val="24"/>
          </w:rPr>
          <w:drawing>
            <wp:inline distT="0" distB="0" distL="0" distR="0" wp14:anchorId="5D5F95ED" wp14:editId="244E364A">
              <wp:extent cx="6191885" cy="3861435"/>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4">
                        <a:extLst>
                          <a:ext uri="{28A0092B-C50C-407E-A947-70E740481C1C}">
                            <a14:useLocalDpi xmlns:a14="http://schemas.microsoft.com/office/drawing/2010/main" val="0"/>
                          </a:ext>
                        </a:extLst>
                      </a:blip>
                      <a:stretch>
                        <a:fillRect/>
                      </a:stretch>
                    </pic:blipFill>
                    <pic:spPr>
                      <a:xfrm>
                        <a:off x="0" y="0"/>
                        <a:ext cx="6191885" cy="3861435"/>
                      </a:xfrm>
                      <a:prstGeom prst="rect">
                        <a:avLst/>
                      </a:prstGeom>
                    </pic:spPr>
                  </pic:pic>
                </a:graphicData>
              </a:graphic>
            </wp:inline>
          </w:drawing>
        </w:r>
      </w:ins>
    </w:p>
    <w:p w14:paraId="65133B1F" w14:textId="20234242" w:rsidR="008058B6" w:rsidRPr="00785C54" w:rsidRDefault="008058B6">
      <w:pPr>
        <w:pStyle w:val="Figurenote"/>
        <w:pPrChange w:id="3634"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635"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3636"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example “mass” and “uom”, can be realized through the association of an </w:t>
      </w:r>
      <w:del w:id="3637" w:author="Katharina Schleidt" w:date="2022-08-13T17:00:00Z">
        <w:r w:rsidRPr="00785C54" w:rsidDel="00D5345E">
          <w:rPr>
            <w:szCs w:val="24"/>
          </w:rPr>
          <w:delText xml:space="preserve">observation </w:delText>
        </w:r>
      </w:del>
      <w:ins w:id="3638"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308D4800" w:rsidR="005B5EAD" w:rsidRPr="00785C54" w:rsidRDefault="005B5EAD" w:rsidP="00785C54">
      <w:pPr>
        <w:pStyle w:val="BodyText"/>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3639" w:author="REID-JAMOND Alison" w:date="2022-04-04T14:10:00Z">
        <w:r w:rsidRPr="00785C54" w:rsidDel="008058B6">
          <w:rPr>
            <w:szCs w:val="24"/>
          </w:rPr>
          <w:delText>:</w:delText>
        </w:r>
      </w:del>
      <w:ins w:id="3640" w:author="Grellet Sylvain" w:date="2022-10-18T22:21:00Z">
        <w:r w:rsidR="007A0127">
          <w:rPr>
            <w:szCs w:val="24"/>
          </w:rPr>
          <w:t>,</w:t>
        </w:r>
      </w:ins>
      <w:r w:rsidRPr="00785C54">
        <w:rPr>
          <w:szCs w:val="24"/>
        </w:rPr>
        <w:t xml:space="preserve"> dam empty/full, rainfall observation</w:t>
      </w:r>
      <w:ins w:id="3641" w:author="REID-JAMOND Alison" w:date="2022-04-04T14:10:00Z">
        <w:r w:rsidR="008058B6">
          <w:rPr>
            <w:szCs w:val="24"/>
          </w:rPr>
          <w:t>, etc.</w:t>
        </w:r>
      </w:ins>
      <w:del w:id="3642"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43" w:name="_Toc117602360"/>
      <w:r w:rsidRPr="00785C54">
        <w:rPr>
          <w:rFonts w:eastAsia="Times New Roman"/>
          <w:szCs w:val="24"/>
        </w:rPr>
        <w:t xml:space="preserve">Relationship between Sample and </w:t>
      </w:r>
      <w:commentRangeStart w:id="3644"/>
      <w:r w:rsidRPr="00785C54">
        <w:rPr>
          <w:rFonts w:eastAsia="Times New Roman"/>
          <w:szCs w:val="24"/>
        </w:rPr>
        <w:t>domain features</w:t>
      </w:r>
      <w:commentRangeEnd w:id="3644"/>
      <w:r w:rsidR="008058B6">
        <w:rPr>
          <w:rStyle w:val="CommentReference"/>
          <w:b w:val="0"/>
        </w:rPr>
        <w:commentReference w:id="3644"/>
      </w:r>
      <w:bookmarkEnd w:id="3643"/>
    </w:p>
    <w:p w14:paraId="732E8318" w14:textId="77777777" w:rsidR="005B5EAD" w:rsidRPr="00785C54" w:rsidRDefault="005B5EAD" w:rsidP="00785C54">
      <w:pPr>
        <w:pStyle w:val="BodyText"/>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45" w:author="Ilkka Rinne" w:date="2022-09-06T13:51:00Z">
        <w:r w:rsidRPr="00785C54" w:rsidDel="00A425C6">
          <w:rPr>
            <w:noProof/>
            <w:szCs w:val="24"/>
            <w:lang w:val="fr-FR" w:eastAsia="fr-FR"/>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3646" w:author="Ilkka Rinne" w:date="2022-09-06T13:52:00Z">
        <w:r w:rsidR="00A425C6">
          <w:rPr>
            <w:noProof/>
            <w:szCs w:val="24"/>
            <w:lang w:val="fr-FR" w:eastAsia="fr-FR"/>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3647" w:author="Katharina Schleidt" w:date="2022-08-13T17:24:00Z">
        <w:r w:rsidRPr="00785C54" w:rsidDel="000F7C96">
          <w:rPr>
            <w:szCs w:val="24"/>
          </w:rPr>
          <w:delText>Domain</w:delText>
        </w:r>
      </w:del>
      <w:ins w:id="3648" w:author="Katharina Schleidt" w:date="2022-08-13T17:24:00Z">
        <w:r w:rsidR="000F7C96">
          <w:rPr>
            <w:szCs w:val="24"/>
          </w:rPr>
          <w:t>domain</w:t>
        </w:r>
      </w:ins>
      <w:r w:rsidRPr="00785C54">
        <w:rPr>
          <w:szCs w:val="24"/>
        </w:rPr>
        <w:t xml:space="preserve"> feature </w:t>
      </w:r>
      <w:ins w:id="3649" w:author="Katharina Schleidt" w:date="2022-08-13T15:56:00Z">
        <w:r w:rsidR="002A0086" w:rsidRPr="002A0086">
          <w:rPr>
            <w:szCs w:val="24"/>
          </w:rPr>
          <w:t>can potentially</w:t>
        </w:r>
        <w:r w:rsidR="002A0086">
          <w:rPr>
            <w:szCs w:val="24"/>
          </w:rPr>
          <w:t xml:space="preserve"> </w:t>
        </w:r>
      </w:ins>
      <w:del w:id="3650"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3651" w:author="Katharina Schleidt" w:date="2022-08-13T17:24:00Z">
        <w:r w:rsidRPr="00785C54" w:rsidDel="000F7C96">
          <w:rPr>
            <w:szCs w:val="24"/>
          </w:rPr>
          <w:delText>Domain</w:delText>
        </w:r>
      </w:del>
      <w:ins w:id="3652" w:author="Katharina Schleidt" w:date="2022-08-13T17:24:00Z">
        <w:r w:rsidR="000F7C96">
          <w:rPr>
            <w:szCs w:val="24"/>
          </w:rPr>
          <w:t>domain</w:t>
        </w:r>
      </w:ins>
      <w:r w:rsidRPr="00785C54">
        <w:rPr>
          <w:szCs w:val="24"/>
        </w:rPr>
        <w:t xml:space="preserve"> object can be a featureOfInterest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5913AAB6"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3653"/>
      <w:commentRangeStart w:id="3654"/>
      <w:r w:rsidRPr="00785C54">
        <w:rPr>
          <w:szCs w:val="24"/>
        </w:rPr>
        <w:t xml:space="preserve">Well, Aquifer and FluidBody </w:t>
      </w:r>
      <w:commentRangeEnd w:id="3653"/>
      <w:r w:rsidR="008058B6">
        <w:rPr>
          <w:rStyle w:val="CommentReference"/>
          <w:rFonts w:eastAsia="MS Mincho"/>
          <w:lang w:eastAsia="ja-JP"/>
        </w:rPr>
        <w:commentReference w:id="3653"/>
      </w:r>
      <w:commentRangeEnd w:id="3654"/>
      <w:r w:rsidR="00D5345E">
        <w:rPr>
          <w:rStyle w:val="CommentReference"/>
          <w:rFonts w:eastAsia="MS Mincho"/>
          <w:lang w:eastAsia="ja-JP"/>
        </w:rPr>
        <w:commentReference w:id="3654"/>
      </w:r>
      <w:r w:rsidRPr="00785C54">
        <w:rPr>
          <w:szCs w:val="24"/>
        </w:rPr>
        <w:t xml:space="preserve">are modelled outside the OMS model </w:t>
      </w:r>
      <w:ins w:id="3655" w:author="Katharina Schleidt" w:date="2022-08-13T17:02:00Z">
        <w:r w:rsidR="00DA74AC" w:rsidRPr="00DA74AC">
          <w:rPr>
            <w:rStyle w:val="Emphasis"/>
            <w:i w:val="0"/>
            <w:iCs w:val="0"/>
            <w:rPrChange w:id="3656" w:author="Katharina Schleidt" w:date="2022-08-13T17:02:00Z">
              <w:rPr>
                <w:rStyle w:val="Emphasis"/>
                <w:b/>
                <w:bCs/>
              </w:rPr>
            </w:rPrChange>
          </w:rPr>
          <w:t>(in OGC:GWML2</w:t>
        </w:r>
      </w:ins>
      <w:ins w:id="3657" w:author="Katharina Schleidt" w:date="2022-10-17T12:45:00Z">
        <w:r w:rsidR="00452B78">
          <w:rPr>
            <w:rStyle w:val="Emphasis"/>
            <w:i w:val="0"/>
            <w:iCs w:val="0"/>
          </w:rPr>
          <w:t xml:space="preserve"> </w:t>
        </w:r>
        <w:r w:rsidR="00452B78">
          <w:t>respectively under GW_Well, GW_Aquifer and GW_FluidBody</w:t>
        </w:r>
      </w:ins>
      <w:ins w:id="3658" w:author="Katharina Schleidt" w:date="2022-08-13T17:02:00Z">
        <w:r w:rsidR="00DA74AC" w:rsidRPr="00DA74AC">
          <w:rPr>
            <w:rStyle w:val="Emphasis"/>
            <w:i w:val="0"/>
            <w:iCs w:val="0"/>
            <w:rPrChange w:id="3659" w:author="Katharina Schleidt" w:date="2022-08-13T17:02:00Z">
              <w:rPr>
                <w:rStyle w:val="Emphasis"/>
                <w:b/>
                <w:bCs/>
              </w:rPr>
            </w:rPrChange>
          </w:rPr>
          <w:t xml:space="preserve">)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77004265" w:rsidR="005B5EAD" w:rsidRPr="00785C54" w:rsidRDefault="005B5EAD" w:rsidP="00785C54">
      <w:pPr>
        <w:pStyle w:val="BodyText"/>
        <w:autoSpaceDE w:val="0"/>
        <w:autoSpaceDN w:val="0"/>
        <w:adjustRightInd w:val="0"/>
        <w:rPr>
          <w:szCs w:val="24"/>
        </w:rPr>
      </w:pPr>
      <w:r w:rsidRPr="00785C54">
        <w:rPr>
          <w:szCs w:val="24"/>
        </w:rPr>
        <w:t>The Well that samples the Aquifer acts as a proxy to the Aquifer in the observation act. The Well is thus considered as the proximateFeatureOfInterest of the Observation. The sampledFeature (the Aquifer) of the Well being the ultimateFeatureOfInterest.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60" w:author="Ilkka Rinne" w:date="2022-09-06T13:52:00Z">
        <w:r w:rsidRPr="00785C54" w:rsidDel="00E26D18">
          <w:rPr>
            <w:noProof/>
            <w:szCs w:val="24"/>
            <w:lang w:val="fr-FR" w:eastAsia="fr-FR"/>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3661" w:author="Ilkka Rinne" w:date="2022-09-06T13:52:00Z">
        <w:r w:rsidR="00E26D18">
          <w:rPr>
            <w:noProof/>
            <w:szCs w:val="24"/>
            <w:lang w:val="fr-FR" w:eastAsia="fr-FR"/>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3662" w:author="Katharina Schleidt" w:date="2022-08-13T16:10:00Z">
        <w:r w:rsidRPr="00785C54" w:rsidDel="009061F0">
          <w:rPr>
            <w:szCs w:val="24"/>
          </w:rPr>
          <w:delText xml:space="preserve">one might want </w:delText>
        </w:r>
      </w:del>
      <w:ins w:id="3663" w:author="Katharina Schleidt" w:date="2022-08-13T16:10:00Z">
        <w:r w:rsidR="009061F0">
          <w:rPr>
            <w:szCs w:val="24"/>
          </w:rPr>
          <w:t xml:space="preserve">it is advisable </w:t>
        </w:r>
      </w:ins>
      <w:r w:rsidRPr="00785C54">
        <w:rPr>
          <w:szCs w:val="24"/>
        </w:rPr>
        <w:t xml:space="preserve">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64" w:author="Ilkka Rinne" w:date="2022-09-06T13:53:00Z">
        <w:r w:rsidRPr="00785C54" w:rsidDel="00065EE1">
          <w:rPr>
            <w:noProof/>
            <w:szCs w:val="24"/>
            <w:lang w:val="fr-FR" w:eastAsia="fr-FR"/>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3665" w:author="Ilkka Rinne" w:date="2022-09-06T13:53:00Z">
        <w:r w:rsidR="00065EE1">
          <w:rPr>
            <w:noProof/>
            <w:szCs w:val="24"/>
            <w:lang w:val="fr-FR" w:eastAsia="fr-FR"/>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0">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bookmarkStart w:id="3666" w:name="_Toc117602361"/>
      <w:r w:rsidRPr="00785C54">
        <w:rPr>
          <w:rFonts w:eastAsia="Times New Roman"/>
          <w:szCs w:val="24"/>
        </w:rPr>
        <w:t>Conceptual Observation schema</w:t>
      </w:r>
      <w:bookmarkEnd w:id="3666"/>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667" w:name="_Toc117602362"/>
      <w:r w:rsidRPr="00785C54">
        <w:rPr>
          <w:rFonts w:eastAsia="Times New Roman"/>
          <w:szCs w:val="24"/>
        </w:rPr>
        <w:t>General</w:t>
      </w:r>
      <w:bookmarkEnd w:id="3667"/>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68" w:name="_Toc117602363"/>
      <w:r w:rsidRPr="00785C54">
        <w:rPr>
          <w:rFonts w:eastAsia="Times New Roman"/>
          <w:szCs w:val="24"/>
        </w:rPr>
        <w:t>Conceptual Observation model</w:t>
      </w:r>
      <w:bookmarkEnd w:id="3668"/>
    </w:p>
    <w:p w14:paraId="0E214207" w14:textId="45C8FCD5"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3669" w:author="Katharina Schleidt" w:date="2022-08-13T17:36:00Z">
        <w:r w:rsidRPr="00785C54" w:rsidDel="00BE49F6">
          <w:rPr>
            <w:szCs w:val="24"/>
          </w:rPr>
          <w:delText xml:space="preserve">the </w:delText>
        </w:r>
      </w:del>
      <w:del w:id="3670"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1B0B882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671" w:author="Ilkka Rinne" w:date="2022-09-06T13:53:00Z">
        <w:r w:rsidRPr="00785C54" w:rsidDel="0091708C">
          <w:rPr>
            <w:noProof/>
            <w:szCs w:val="24"/>
            <w:lang w:val="fr-FR" w:eastAsia="fr-FR"/>
          </w:rPr>
          <w:lastRenderedPageBreak/>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3672" w:author="Ilkka Rinne" w:date="2022-10-25T13:41:00Z">
        <w:r w:rsidR="00F817B9">
          <w:rPr>
            <w:noProof/>
            <w:szCs w:val="24"/>
          </w:rPr>
          <w:drawing>
            <wp:inline distT="0" distB="0" distL="0" distR="0" wp14:anchorId="24743C48" wp14:editId="18C2E890">
              <wp:extent cx="6194231" cy="3490560"/>
              <wp:effectExtent l="0" t="0" r="381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52">
                        <a:extLst>
                          <a:ext uri="{28A0092B-C50C-407E-A947-70E740481C1C}">
                            <a14:useLocalDpi xmlns:a14="http://schemas.microsoft.com/office/drawing/2010/main" val="0"/>
                          </a:ext>
                        </a:extLst>
                      </a:blip>
                      <a:stretch>
                        <a:fillRect/>
                      </a:stretch>
                    </pic:blipFill>
                    <pic:spPr>
                      <a:xfrm>
                        <a:off x="0" y="0"/>
                        <a:ext cx="6278449" cy="3538018"/>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73" w:name="_Toc117602364"/>
      <w:r w:rsidRPr="00785C54">
        <w:rPr>
          <w:rFonts w:eastAsia="Times New Roman"/>
          <w:szCs w:val="24"/>
        </w:rPr>
        <w:t>Conceptual Observation schema package Requirements Class</w:t>
      </w:r>
      <w:bookmarkEnd w:id="3673"/>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74" w:name="_Toc117602365"/>
      <w:r w:rsidRPr="00785C54">
        <w:rPr>
          <w:rFonts w:eastAsia="Times New Roman"/>
          <w:szCs w:val="24"/>
        </w:rPr>
        <w:lastRenderedPageBreak/>
        <w:t>Association relatedObservation</w:t>
      </w:r>
      <w:bookmarkEnd w:id="3674"/>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3675" w:author="REID-JAMOND Alison" w:date="2022-04-04T14:14:00Z">
              <w:r w:rsidRPr="00785C54" w:rsidDel="008058B6">
                <w:rPr>
                  <w:szCs w:val="24"/>
                </w:rPr>
                <w:delText xml:space="preserve">SHALL </w:delText>
              </w:r>
            </w:del>
            <w:ins w:id="3676" w:author="REID-JAMOND Alison" w:date="2022-04-04T14:14:00Z">
              <w:r w:rsidR="008058B6">
                <w:rPr>
                  <w:szCs w:val="24"/>
                </w:rPr>
                <w:t>shall</w:t>
              </w:r>
              <w:r w:rsidR="008058B6" w:rsidRPr="00785C54">
                <w:rPr>
                  <w:szCs w:val="24"/>
                </w:rPr>
                <w:t xml:space="preserve"> </w:t>
              </w:r>
            </w:ins>
            <w:r w:rsidRPr="00785C54">
              <w:rPr>
                <w:szCs w:val="24"/>
              </w:rPr>
              <w:t xml:space="preserve">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bookmarkStart w:id="3677" w:name="_Toc117602366"/>
      <w:r w:rsidRPr="00785C54">
        <w:rPr>
          <w:rFonts w:eastAsia="Times New Roman"/>
          <w:szCs w:val="24"/>
        </w:rPr>
        <w:t>Observation</w:t>
      </w:r>
      <w:bookmarkEnd w:id="3677"/>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78" w:name="_Toc117602367"/>
      <w:r w:rsidRPr="00785C54">
        <w:rPr>
          <w:rFonts w:eastAsia="Times New Roman"/>
          <w:szCs w:val="24"/>
        </w:rPr>
        <w:t>Observation Requirements Class</w:t>
      </w:r>
      <w:bookmarkEnd w:id="3678"/>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3679" w:author="Katharina Schleidt" w:date="2022-08-13T15:38:00Z">
              <w:r w:rsidRPr="00785C54" w:rsidDel="001574A6">
                <w:rPr>
                  <w:szCs w:val="24"/>
                </w:rPr>
                <w:delText>-</w:delText>
              </w:r>
            </w:del>
            <w:ins w:id="3680"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81" w:name="_Toc117602368"/>
      <w:commentRangeStart w:id="3682"/>
      <w:r w:rsidRPr="00785C54">
        <w:rPr>
          <w:rFonts w:eastAsia="Times New Roman"/>
          <w:szCs w:val="24"/>
        </w:rPr>
        <w:t>Interface Observation</w:t>
      </w:r>
      <w:commentRangeEnd w:id="3682"/>
      <w:r w:rsidR="008058B6">
        <w:rPr>
          <w:rStyle w:val="CommentReference"/>
          <w:b w:val="0"/>
        </w:rPr>
        <w:commentReference w:id="3682"/>
      </w:r>
      <w:bookmarkEnd w:id="36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3683" w:author="Katharina Schleidt" w:date="2022-08-10T19:54:00Z">
              <w:r>
                <w:t xml:space="preserve">An </w:t>
              </w:r>
              <w:r w:rsidRPr="00DA74AC">
                <w:rPr>
                  <w:b/>
                  <w:bCs/>
                  <w:rPrChange w:id="3684" w:author="Katharina Schleidt" w:date="2022-08-13T17:03:00Z">
                    <w:rPr/>
                  </w:rPrChange>
                </w:rPr>
                <w:t>Observation</w:t>
              </w:r>
              <w:r>
                <w:t xml:space="preserve"> shall be defined as</w:t>
              </w:r>
            </w:ins>
            <w:ins w:id="3685" w:author="Katharina Schleidt" w:date="2022-08-25T13:50:00Z">
              <w:r w:rsidR="007376C2">
                <w:t xml:space="preserve"> </w:t>
              </w:r>
            </w:ins>
            <w:del w:id="3686"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r w:rsidR="005B5EAD" w:rsidRPr="00785C54">
              <w:rPr>
                <w:b/>
                <w:szCs w:val="24"/>
              </w:rPr>
              <w:t>ObservableProperty</w:t>
            </w:r>
            <w:r w:rsidR="005B5EAD" w:rsidRPr="00785C54">
              <w:rPr>
                <w:szCs w:val="24"/>
              </w:rPr>
              <w:t xml:space="preserve"> of an object (</w:t>
            </w:r>
            <w:r w:rsidR="005B5EAD" w:rsidRPr="00785C54">
              <w:rPr>
                <w:b/>
                <w:szCs w:val="24"/>
              </w:rPr>
              <w:t>featureOfInterest)</w:t>
            </w:r>
            <w:r w:rsidR="005B5EAD" w:rsidRPr="00785C54">
              <w:rPr>
                <w:szCs w:val="24"/>
              </w:rPr>
              <w:t xml:space="preserve"> by using an </w:t>
            </w:r>
            <w:r w:rsidR="005B5EAD" w:rsidRPr="00785C54">
              <w:rPr>
                <w:b/>
                <w:szCs w:val="24"/>
              </w:rPr>
              <w:t>ObservingProcedure</w:t>
            </w:r>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3687" w:author="REID-JAMOND Alison" w:date="2022-04-04T14:14:00Z">
        <w:r w:rsidR="008058B6">
          <w:rPr>
            <w:szCs w:val="24"/>
          </w:rPr>
          <w:t>.</w:t>
        </w:r>
      </w:ins>
      <w:del w:id="3688"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689" w:name="_Toc117602369"/>
      <w:r w:rsidRPr="00785C54">
        <w:rPr>
          <w:rFonts w:eastAsia="Times New Roman"/>
          <w:szCs w:val="24"/>
        </w:rPr>
        <w:t>Attribute phenomenonTime</w:t>
      </w:r>
      <w:bookmarkEnd w:id="36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3690" w:author="Katharina Schleidt" w:date="2022-08-25T13:50:00Z">
              <w:r w:rsidRPr="00785C54" w:rsidDel="007376C2">
                <w:rPr>
                  <w:szCs w:val="24"/>
                </w:rPr>
                <w:delText xml:space="preserve">that </w:delText>
              </w:r>
            </w:del>
            <w:ins w:id="3691"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3692" w:author="REID-JAMOND Alison" w:date="2022-04-04T14:14:00Z">
              <w:r w:rsidRPr="00785C54" w:rsidDel="008058B6">
                <w:rPr>
                  <w:szCs w:val="24"/>
                </w:rPr>
                <w:delText xml:space="preserve">SHALL </w:delText>
              </w:r>
            </w:del>
            <w:ins w:id="3693"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694" w:author="Katharina Schleidt" w:date="2022-08-13T16:15:00Z"/>
          <w:szCs w:val="24"/>
        </w:rPr>
      </w:pPr>
      <w:commentRangeStart w:id="3695"/>
      <w:r w:rsidRPr="00785C54">
        <w:rPr>
          <w:szCs w:val="24"/>
        </w:rPr>
        <w:t>NOTE 1</w:t>
      </w:r>
      <w:r w:rsidRPr="00785C54">
        <w:rPr>
          <w:szCs w:val="24"/>
        </w:rPr>
        <w:tab/>
      </w:r>
      <w:ins w:id="3696" w:author="Katharina Schleidt" w:date="2022-08-13T16:15:00Z">
        <w:r w:rsidR="00325C73">
          <w:t>The phenomenonTime is often the time of interaction with a real-world feature either by a SamplingProcedure (time at which a Sample has been taken) or by an ObservingProcedure.</w:t>
        </w:r>
      </w:ins>
      <w:del w:id="3697" w:author="Katharina Schleidt" w:date="2022-08-13T16:15:00Z">
        <w:r w:rsidRPr="00785C54" w:rsidDel="00325C73">
          <w:rPr>
            <w:szCs w:val="24"/>
          </w:rPr>
          <w:delText xml:space="preserve">The phenomenonTime is often the time </w:delText>
        </w:r>
      </w:del>
      <w:ins w:id="3698" w:author="REID-JAMOND Alison" w:date="2022-04-04T14:15:00Z">
        <w:del w:id="3699" w:author="Katharina Schleidt" w:date="2022-08-13T16:15:00Z">
          <w:r w:rsidR="008058B6" w:rsidDel="00325C73">
            <w:rPr>
              <w:szCs w:val="24"/>
            </w:rPr>
            <w:delText xml:space="preserve">at which </w:delText>
          </w:r>
        </w:del>
      </w:ins>
      <w:del w:id="3700"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701" w:author="Katharina Schleidt" w:date="2022-08-13T16:15:00Z"/>
          <w:szCs w:val="24"/>
        </w:rPr>
      </w:pPr>
      <w:del w:id="3702"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3695"/>
        <w:r w:rsidR="008058B6" w:rsidDel="00325C73">
          <w:rPr>
            <w:rStyle w:val="CommentReference"/>
            <w:rFonts w:eastAsia="MS Mincho"/>
            <w:lang w:eastAsia="ja-JP"/>
          </w:rPr>
          <w:commentReference w:id="3695"/>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703"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3704" w:author="Katharina Schleidt" w:date="2022-08-13T16:15:00Z">
        <w:r w:rsidR="00325C73">
          <w:rPr>
            <w:szCs w:val="24"/>
          </w:rPr>
          <w:t>2</w:t>
        </w:r>
      </w:ins>
      <w:del w:id="3705" w:author="Katharina Schleidt" w:date="2022-08-13T16:15:00Z">
        <w:r w:rsidRPr="00785C54" w:rsidDel="00325C73">
          <w:rPr>
            <w:szCs w:val="24"/>
          </w:rPr>
          <w:delText>3</w:delText>
        </w:r>
      </w:del>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706" w:author="REID-JAMOND Alison" w:date="2022-04-04T14:16:00Z">
              <w:r w:rsidRPr="00785C54" w:rsidDel="008058B6">
                <w:rPr>
                  <w:szCs w:val="24"/>
                </w:rPr>
                <w:delText xml:space="preserve">SHALL </w:delText>
              </w:r>
            </w:del>
            <w:ins w:id="3707"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3708" w:author="REID-JAMOND Alison" w:date="2022-04-04T14:16:00Z">
              <w:r w:rsidRPr="00785C54" w:rsidDel="008058B6">
                <w:rPr>
                  <w:szCs w:val="24"/>
                </w:rPr>
                <w:delText xml:space="preserve">SHOULD </w:delText>
              </w:r>
            </w:del>
            <w:ins w:id="3709"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10" w:name="_Toc117602370"/>
      <w:r w:rsidRPr="00785C54">
        <w:rPr>
          <w:rFonts w:eastAsia="Times New Roman"/>
          <w:szCs w:val="24"/>
        </w:rPr>
        <w:t>Attribute resultTime</w:t>
      </w:r>
      <w:bookmarkEnd w:id="37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3711" w:author="REID-JAMOND Alison" w:date="2022-04-04T14:16:00Z">
              <w:r w:rsidRPr="00785C54" w:rsidDel="008058B6">
                <w:rPr>
                  <w:szCs w:val="24"/>
                </w:rPr>
                <w:delText xml:space="preserve">SHALL </w:delText>
              </w:r>
            </w:del>
            <w:ins w:id="3712"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713" w:author="REID-JAMOND Alison" w:date="2022-04-04T14:16:00Z">
              <w:r w:rsidRPr="00785C54" w:rsidDel="008058B6">
                <w:rPr>
                  <w:szCs w:val="24"/>
                </w:rPr>
                <w:delText xml:space="preserve">SHALL </w:delText>
              </w:r>
            </w:del>
            <w:ins w:id="3714"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15" w:name="_Toc117602371"/>
      <w:r w:rsidRPr="00785C54">
        <w:rPr>
          <w:rFonts w:eastAsia="Times New Roman"/>
          <w:szCs w:val="24"/>
        </w:rPr>
        <w:t>Attribute validTime</w:t>
      </w:r>
      <w:bookmarkEnd w:id="37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3716" w:author="REID-JAMOND Alison" w:date="2022-04-04T14:16:00Z">
              <w:r w:rsidRPr="00785C54" w:rsidDel="008058B6">
                <w:rPr>
                  <w:szCs w:val="24"/>
                </w:rPr>
                <w:delText xml:space="preserve">SHALL </w:delText>
              </w:r>
            </w:del>
            <w:ins w:id="3717"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3718" w:author="Katharina Schleidt" w:date="2022-08-10T19:19:00Z">
        <w:del w:id="3719" w:author="Grellet Sylvain" w:date="2022-09-22T22:37:00Z">
          <w:r w:rsidR="00113B7F" w:rsidDel="00675613">
            <w:rPr>
              <w:szCs w:val="24"/>
            </w:rPr>
            <w:delText xml:space="preserve"> 1</w:delText>
          </w:r>
        </w:del>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20" w:name="_Toc117602372"/>
      <w:r w:rsidRPr="00785C54">
        <w:rPr>
          <w:rFonts w:eastAsia="Times New Roman"/>
          <w:szCs w:val="24"/>
        </w:rPr>
        <w:lastRenderedPageBreak/>
        <w:t>Association featureOfInterest</w:t>
      </w:r>
      <w:bookmarkEnd w:id="37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3721" w:author="REID-JAMOND Alison" w:date="2022-04-04T14:16:00Z">
              <w:r w:rsidRPr="00785C54" w:rsidDel="008058B6">
                <w:rPr>
                  <w:szCs w:val="24"/>
                </w:rPr>
                <w:delText xml:space="preserve">SHALL </w:delText>
              </w:r>
            </w:del>
            <w:ins w:id="3722"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3723" w:author="Katharina Schleidt" w:date="2022-08-10T19:20:00Z"/>
          <w:szCs w:val="24"/>
        </w:rPr>
      </w:pPr>
      <w:moveFromRangeStart w:id="3724" w:author="Katharina Schleidt" w:date="2022-08-10T19:20:00Z" w:name="move111051638"/>
      <w:moveFrom w:id="3725" w:author="Katharina Schleidt" w:date="2022-08-10T19:20:00Z">
        <w:r w:rsidRPr="00785C54" w:rsidDel="00113B7F">
          <w:rPr>
            <w:szCs w:val="24"/>
          </w:rPr>
          <w:t>NOTE 1</w:t>
        </w:r>
        <w:r w:rsidRPr="00785C54" w:rsidDel="00113B7F">
          <w:rPr>
            <w:szCs w:val="24"/>
          </w:rPr>
          <w:tab/>
          <w:t>The featureOfInterest can be of Any type</w:t>
        </w:r>
        <w:ins w:id="3726" w:author="REID-JAMOND Alison" w:date="2022-04-04T14:17:00Z">
          <w:r w:rsidR="008058B6" w:rsidDel="00113B7F">
            <w:rPr>
              <w:szCs w:val="24"/>
            </w:rPr>
            <w:t>.</w:t>
          </w:r>
        </w:ins>
      </w:moveFrom>
    </w:p>
    <w:moveFromRangeEnd w:id="3724"/>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3727" w:author="Katharina Schleidt" w:date="2022-08-10T19:20:00Z"/>
          <w:szCs w:val="24"/>
        </w:rPr>
      </w:pPr>
      <w:moveToRangeStart w:id="3728" w:author="Katharina Schleidt" w:date="2022-08-10T19:20:00Z" w:name="move111051638"/>
      <w:moveTo w:id="3729" w:author="Katharina Schleidt" w:date="2022-08-10T19:20:00Z">
        <w:r w:rsidRPr="00785C54">
          <w:rPr>
            <w:szCs w:val="24"/>
          </w:rPr>
          <w:t>NOTE 1</w:t>
        </w:r>
        <w:r w:rsidRPr="00785C54">
          <w:rPr>
            <w:szCs w:val="24"/>
          </w:rPr>
          <w:tab/>
          <w:t>The featureOfInterest can be of Any type</w:t>
        </w:r>
        <w:r>
          <w:rPr>
            <w:szCs w:val="24"/>
          </w:rPr>
          <w:t>.</w:t>
        </w:r>
      </w:moveTo>
    </w:p>
    <w:moveToRangeEnd w:id="3728"/>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3730" w:author="Katharina Schleidt" w:date="2022-08-13T15:40:00Z">
        <w:r w:rsidR="001574A6" w:rsidRPr="001574A6">
          <w:rPr>
            <w:szCs w:val="24"/>
          </w:rPr>
          <w:t xml:space="preserve">This object is </w:t>
        </w:r>
      </w:ins>
      <w:ins w:id="3731" w:author="Katharina Schleidt" w:date="2022-08-13T15:41:00Z">
        <w:r w:rsidR="001574A6">
          <w:rPr>
            <w:szCs w:val="24"/>
          </w:rPr>
          <w:t xml:space="preserve">either </w:t>
        </w:r>
      </w:ins>
      <w:ins w:id="3732" w:author="Katharina Schleidt" w:date="2022-08-13T15:40:00Z">
        <w:r w:rsidR="001574A6" w:rsidRPr="001574A6">
          <w:rPr>
            <w:szCs w:val="24"/>
          </w:rPr>
          <w:t xml:space="preserve">the real-world object whose properties are under observation, or </w:t>
        </w:r>
      </w:ins>
      <w:ins w:id="3733" w:author="Katharina Schleidt" w:date="2022-08-13T15:41:00Z">
        <w:r w:rsidR="001574A6">
          <w:rPr>
            <w:szCs w:val="24"/>
          </w:rPr>
          <w:t xml:space="preserve">it </w:t>
        </w:r>
      </w:ins>
      <w:ins w:id="3734" w:author="Katharina Schleidt" w:date="2022-08-13T15:40:00Z">
        <w:r w:rsidR="001574A6" w:rsidRPr="001574A6">
          <w:rPr>
            <w:szCs w:val="24"/>
          </w:rPr>
          <w:t>is an object used as a proxy for a real-world object that is not directly observable, as described in clause 7.2 Sample Schema. An observation instance serves as a propertyValueProvider for its feature-of-interest.</w:t>
        </w:r>
      </w:ins>
      <w:del w:id="3735" w:author="Katharina Schleidt" w:date="2022-08-13T15:40:00Z">
        <w:r w:rsidRPr="00785C54" w:rsidDel="001574A6">
          <w:rPr>
            <w:szCs w:val="24"/>
          </w:rPr>
          <w:delText xml:space="preserve">This object is the real-world object whose properties are under observation, </w:delText>
        </w:r>
        <w:commentRangeStart w:id="3736"/>
        <w:r w:rsidRPr="00785C54" w:rsidDel="001574A6">
          <w:rPr>
            <w:szCs w:val="24"/>
          </w:rPr>
          <w:delText>or is an object created with the intention to sample the real-world object,</w:delText>
        </w:r>
        <w:commentRangeEnd w:id="3736"/>
        <w:r w:rsidR="008058B6" w:rsidDel="001574A6">
          <w:rPr>
            <w:rStyle w:val="CommentReference"/>
            <w:rFonts w:eastAsia="MS Mincho"/>
            <w:lang w:eastAsia="ja-JP"/>
          </w:rPr>
          <w:commentReference w:id="3736"/>
        </w:r>
        <w:r w:rsidRPr="00785C54" w:rsidDel="001574A6">
          <w:rPr>
            <w:szCs w:val="24"/>
          </w:rPr>
          <w:delText xml:space="preserve"> as described </w:delText>
        </w:r>
        <w:commentRangeStart w:id="3737"/>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3737"/>
        <w:r w:rsidR="008058B6" w:rsidDel="001574A6">
          <w:rPr>
            <w:rStyle w:val="CommentReference"/>
            <w:rFonts w:eastAsia="MS Mincho"/>
            <w:lang w:eastAsia="ja-JP"/>
          </w:rPr>
          <w:commentReference w:id="3737"/>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3738" w:author="REID-JAMOND Alison" w:date="2022-04-04T14:18:00Z">
              <w:r w:rsidRPr="00785C54" w:rsidDel="008058B6">
                <w:rPr>
                  <w:szCs w:val="24"/>
                </w:rPr>
                <w:delText xml:space="preserve">SHALL </w:delText>
              </w:r>
            </w:del>
            <w:ins w:id="3739"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3740" w:author="REID-JAMOND Alison" w:date="2022-04-04T14:19:00Z">
              <w:r w:rsidRPr="00785C54" w:rsidDel="008058B6">
                <w:rPr>
                  <w:szCs w:val="24"/>
                </w:rPr>
                <w:delText xml:space="preserve">MAY </w:delText>
              </w:r>
            </w:del>
            <w:ins w:id="3741"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3742" w:author="REID-JAMOND Alison" w:date="2022-04-04T14:19:00Z">
              <w:r w:rsidRPr="00785C54" w:rsidDel="008058B6">
                <w:rPr>
                  <w:szCs w:val="24"/>
                </w:rPr>
                <w:delText xml:space="preserve">SHALL </w:delText>
              </w:r>
            </w:del>
            <w:ins w:id="3743"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44" w:name="_Toc117602373"/>
      <w:r w:rsidRPr="00785C54">
        <w:rPr>
          <w:rFonts w:eastAsia="Times New Roman"/>
          <w:szCs w:val="24"/>
        </w:rPr>
        <w:t>Association observedProperty</w:t>
      </w:r>
      <w:bookmarkEnd w:id="37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3745" w:author="REID-JAMOND Alison" w:date="2022-04-04T14:19:00Z">
              <w:r w:rsidRPr="00785C54" w:rsidDel="008058B6">
                <w:rPr>
                  <w:szCs w:val="24"/>
                </w:rPr>
                <w:delText xml:space="preserve">SHALL </w:delText>
              </w:r>
            </w:del>
            <w:ins w:id="3746"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3747" w:author="REID-JAMOND Alison" w:date="2022-04-04T14:19:00Z">
              <w:r w:rsidR="008058B6">
                <w:rPr>
                  <w:szCs w:val="24"/>
                </w:rPr>
                <w:t>shall</w:t>
              </w:r>
            </w:ins>
            <w:del w:id="3748"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49" w:name="_Toc117602374"/>
      <w:r w:rsidRPr="00785C54">
        <w:rPr>
          <w:rFonts w:eastAsia="Times New Roman"/>
          <w:szCs w:val="24"/>
        </w:rPr>
        <w:t>Association result</w:t>
      </w:r>
      <w:bookmarkEnd w:id="37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3750" w:author="REID-JAMOND Alison" w:date="2022-04-04T14:19:00Z">
              <w:r w:rsidR="008058B6">
                <w:rPr>
                  <w:szCs w:val="24"/>
                </w:rPr>
                <w:t>shall</w:t>
              </w:r>
            </w:ins>
            <w:del w:id="3751" w:author="REID-JAMOND Alison" w:date="2022-04-04T14:19:00Z">
              <w:r w:rsidRPr="00785C54" w:rsidDel="008058B6">
                <w:rPr>
                  <w:szCs w:val="24"/>
                </w:rPr>
                <w:delText>SHALL</w:delText>
              </w:r>
            </w:del>
            <w:r w:rsidRPr="00785C54">
              <w:rPr>
                <w:szCs w:val="24"/>
              </w:rPr>
              <w:t xml:space="preserve"> be used.</w:t>
            </w:r>
          </w:p>
        </w:tc>
      </w:tr>
    </w:tbl>
    <w:p w14:paraId="616ACC81" w14:textId="48B20C5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752"/>
      <w:r w:rsidRPr="00785C54">
        <w:rPr>
          <w:szCs w:val="24"/>
        </w:rPr>
        <w:t>NOTE 1</w:t>
      </w:r>
      <w:r w:rsidRPr="00785C54">
        <w:rPr>
          <w:szCs w:val="24"/>
        </w:rPr>
        <w:tab/>
        <w:t xml:space="preserve">The result can be of Any type as it </w:t>
      </w:r>
      <w:del w:id="3753" w:author="Katharina Schleidt" w:date="2022-10-17T12:28:00Z">
        <w:r w:rsidRPr="00785C54" w:rsidDel="006C645F">
          <w:rPr>
            <w:szCs w:val="24"/>
          </w:rPr>
          <w:delText xml:space="preserve">may </w:delText>
        </w:r>
      </w:del>
      <w:ins w:id="3754" w:author="Katharina Schleidt" w:date="2022-10-17T12:28:00Z">
        <w:r w:rsidR="006C645F">
          <w:rPr>
            <w:szCs w:val="24"/>
          </w:rPr>
          <w:t>can</w:t>
        </w:r>
        <w:r w:rsidR="006C645F" w:rsidRPr="00785C54">
          <w:rPr>
            <w:szCs w:val="24"/>
          </w:rPr>
          <w:t xml:space="preserve"> </w:t>
        </w:r>
      </w:ins>
      <w:r w:rsidRPr="00785C54">
        <w:rPr>
          <w:szCs w:val="24"/>
        </w:rPr>
        <w:t>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3755" w:author="Katharina Schleidt" w:date="2022-08-13T16:00:00Z">
        <w:r w:rsidRPr="00785C54" w:rsidDel="00DD1147">
          <w:rPr>
            <w:szCs w:val="24"/>
          </w:rPr>
          <w:delText xml:space="preserve">may </w:delText>
        </w:r>
      </w:del>
      <w:ins w:id="3756" w:author="Katharina Schleidt" w:date="2022-08-13T16:00:00Z">
        <w:r w:rsidR="00DD1147">
          <w:rPr>
            <w:szCs w:val="24"/>
          </w:rPr>
          <w:t>can</w:t>
        </w:r>
        <w:r w:rsidR="00DD1147" w:rsidRPr="00785C54">
          <w:rPr>
            <w:szCs w:val="24"/>
          </w:rPr>
          <w:t xml:space="preserve"> </w:t>
        </w:r>
      </w:ins>
      <w:r w:rsidRPr="00785C54">
        <w:rPr>
          <w:szCs w:val="24"/>
        </w:rPr>
        <w:t>be a coverage.</w:t>
      </w:r>
      <w:commentRangeEnd w:id="3752"/>
      <w:r w:rsidR="008058B6">
        <w:rPr>
          <w:rStyle w:val="CommentReference"/>
          <w:rFonts w:eastAsia="MS Mincho"/>
          <w:lang w:eastAsia="ja-JP"/>
        </w:rPr>
        <w:commentReference w:id="3752"/>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757" w:author="REID-JAMOND Alison" w:date="2022-04-04T14:21:00Z">
              <w:r w:rsidRPr="00785C54" w:rsidDel="008058B6">
                <w:rPr>
                  <w:szCs w:val="24"/>
                </w:rPr>
                <w:delText xml:space="preserve">SHALL </w:delText>
              </w:r>
            </w:del>
            <w:ins w:id="3758"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3759"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60" w:name="_Toc117602375"/>
      <w:r w:rsidRPr="00785C54">
        <w:rPr>
          <w:rFonts w:eastAsia="Times New Roman"/>
          <w:szCs w:val="24"/>
        </w:rPr>
        <w:t>Association observingProcedure</w:t>
      </w:r>
      <w:bookmarkEnd w:id="37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3761" w:author="REID-JAMOND Alison" w:date="2022-04-04T14:21:00Z">
              <w:r w:rsidRPr="00785C54" w:rsidDel="008058B6">
                <w:rPr>
                  <w:szCs w:val="24"/>
                </w:rPr>
                <w:delText xml:space="preserve"> SHALL</w:delText>
              </w:r>
            </w:del>
            <w:ins w:id="3762" w:author="REID-JAMOND Alison" w:date="2022-04-04T14:21:00Z">
              <w:r w:rsidR="008058B6">
                <w:rPr>
                  <w:szCs w:val="24"/>
                </w:rPr>
                <w:t>shall</w:t>
              </w:r>
            </w:ins>
            <w:r w:rsidRPr="00785C54">
              <w:rPr>
                <w:szCs w:val="24"/>
              </w:rPr>
              <w:t xml:space="preserve"> be used.</w:t>
            </w:r>
          </w:p>
        </w:tc>
      </w:tr>
    </w:tbl>
    <w:p w14:paraId="52D25049" w14:textId="5336AA01"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3763" w:author="Katharina Schleidt" w:date="2022-08-10T19:23:00Z">
        <w:r w:rsidR="00113B7F">
          <w:rPr>
            <w:szCs w:val="24"/>
          </w:rPr>
          <w:t xml:space="preserve"> </w:t>
        </w:r>
        <w:del w:id="3764" w:author="Grellet Sylvain" w:date="2022-09-22T22:36:00Z">
          <w:r w:rsidR="00113B7F" w:rsidDel="00675613">
            <w:rPr>
              <w:szCs w:val="24"/>
            </w:rPr>
            <w:delText>1</w:delText>
          </w:r>
        </w:del>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3765" w:author="REID-JAMOND Alison" w:date="2022-04-04T14:21:00Z">
              <w:r w:rsidRPr="00785C54" w:rsidDel="008058B6">
                <w:rPr>
                  <w:szCs w:val="24"/>
                </w:rPr>
                <w:delText xml:space="preserve">SHALL </w:delText>
              </w:r>
            </w:del>
            <w:ins w:id="3766"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67" w:name="_Toc117602376"/>
      <w:r w:rsidRPr="00785C54">
        <w:rPr>
          <w:rFonts w:eastAsia="Times New Roman"/>
          <w:szCs w:val="24"/>
        </w:rPr>
        <w:t>Association observer</w:t>
      </w:r>
      <w:bookmarkEnd w:id="37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3768"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3769"/>
            <w:del w:id="3770" w:author="Katharina Schleidt" w:date="2022-08-10T19:13:00Z">
              <w:r w:rsidRPr="00785C54" w:rsidDel="002F2035">
                <w:rPr>
                  <w:szCs w:val="24"/>
                </w:rPr>
                <w:delText>SHALL</w:delText>
              </w:r>
            </w:del>
            <w:ins w:id="3771" w:author="Katharina Schleidt" w:date="2022-08-10T19:13:00Z">
              <w:r w:rsidR="002F2035">
                <w:rPr>
                  <w:szCs w:val="24"/>
                </w:rPr>
                <w:t>shall</w:t>
              </w:r>
            </w:ins>
            <w:r w:rsidRPr="00785C54">
              <w:rPr>
                <w:szCs w:val="24"/>
              </w:rPr>
              <w:t xml:space="preserve"> </w:t>
            </w:r>
            <w:commentRangeEnd w:id="3769"/>
            <w:r w:rsidR="008058B6">
              <w:rPr>
                <w:rStyle w:val="CommentReference"/>
                <w:rFonts w:eastAsia="MS Mincho"/>
                <w:lang w:eastAsia="ja-JP"/>
              </w:rPr>
              <w:commentReference w:id="3769"/>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72" w:name="_Toc117602377"/>
      <w:r w:rsidRPr="00785C54">
        <w:rPr>
          <w:rFonts w:eastAsia="Times New Roman"/>
          <w:szCs w:val="24"/>
        </w:rPr>
        <w:t>Association host</w:t>
      </w:r>
      <w:bookmarkEnd w:id="37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3773" w:author="Katharina Schleidt" w:date="2022-08-10T19:13:00Z">
              <w:r w:rsidRPr="00785C54" w:rsidDel="002F2035">
                <w:rPr>
                  <w:szCs w:val="24"/>
                </w:rPr>
                <w:delText>SHALL</w:delText>
              </w:r>
            </w:del>
            <w:ins w:id="3774"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75" w:name="_Toc117602378"/>
      <w:r w:rsidRPr="00785C54">
        <w:rPr>
          <w:rFonts w:eastAsia="Times New Roman"/>
          <w:szCs w:val="24"/>
        </w:rPr>
        <w:t>Constraint Observer or Host</w:t>
      </w:r>
      <w:bookmarkEnd w:id="377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3776" w:author="Katharina Schleidt" w:date="2022-08-10T19:15:00Z">
              <w:r w:rsidRPr="00785C54" w:rsidDel="002F2035">
                <w:rPr>
                  <w:szCs w:val="24"/>
                </w:rPr>
                <w:delText>SHOULD</w:delText>
              </w:r>
            </w:del>
            <w:ins w:id="3777"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78" w:name="_Toc117602379"/>
      <w:r w:rsidRPr="00785C54">
        <w:rPr>
          <w:rFonts w:eastAsia="Times New Roman"/>
          <w:szCs w:val="24"/>
        </w:rPr>
        <w:t>Constraint ObservableProperty characteristic associated with featureOfInterest</w:t>
      </w:r>
      <w:bookmarkEnd w:id="377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3779" w:author="Katharina Schleidt" w:date="2022-08-10T19:15:00Z">
              <w:r w:rsidRPr="00785C54" w:rsidDel="002F2035">
                <w:rPr>
                  <w:szCs w:val="24"/>
                </w:rPr>
                <w:delText>SHOULD</w:delText>
              </w:r>
            </w:del>
            <w:ins w:id="3780" w:author="Katharina Schleidt" w:date="2022-08-10T19:15:00Z">
              <w:r w:rsidR="002F2035">
                <w:rPr>
                  <w:szCs w:val="24"/>
                </w:rPr>
                <w:t>should</w:t>
              </w:r>
            </w:ins>
            <w:r w:rsidRPr="00785C54">
              <w:rPr>
                <w:szCs w:val="24"/>
              </w:rPr>
              <w:t xml:space="preserve"> correspond to a characteristic associated with the </w:t>
            </w:r>
            <w:r w:rsidRPr="00785C54">
              <w:rPr>
                <w:b/>
                <w:szCs w:val="24"/>
              </w:rPr>
              <w:t>featureOfInterest</w:t>
            </w:r>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81" w:name="_Toc117602380"/>
      <w:r w:rsidRPr="00785C54">
        <w:rPr>
          <w:rFonts w:eastAsia="Times New Roman"/>
          <w:szCs w:val="24"/>
        </w:rPr>
        <w:t>Constraint suitable ObservableProperty</w:t>
      </w:r>
      <w:bookmarkEnd w:id="3781"/>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3782" w:author="Katharina Schleidt" w:date="2022-08-10T19:15:00Z">
              <w:r w:rsidRPr="00785C54" w:rsidDel="002F2035">
                <w:rPr>
                  <w:szCs w:val="24"/>
                </w:rPr>
                <w:delText>SHOULD</w:delText>
              </w:r>
            </w:del>
            <w:ins w:id="3783"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84" w:name="_Toc117602381"/>
      <w:r w:rsidRPr="00785C54">
        <w:rPr>
          <w:rFonts w:eastAsia="Times New Roman"/>
          <w:szCs w:val="24"/>
        </w:rPr>
        <w:lastRenderedPageBreak/>
        <w:t>Constraint suitable result type</w:t>
      </w:r>
      <w:bookmarkEnd w:id="378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3785" w:author="Katharina Schleidt" w:date="2022-08-10T19:15:00Z">
              <w:r w:rsidRPr="00785C54" w:rsidDel="002F2035">
                <w:rPr>
                  <w:szCs w:val="24"/>
                </w:rPr>
                <w:delText>SHOULD</w:delText>
              </w:r>
            </w:del>
            <w:ins w:id="3786"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787" w:name="_Toc117602382"/>
      <w:r w:rsidRPr="00785C54">
        <w:rPr>
          <w:rFonts w:eastAsia="Times New Roman"/>
          <w:szCs w:val="24"/>
        </w:rPr>
        <w:t>Constraint unit of measure</w:t>
      </w:r>
      <w:bookmarkEnd w:id="378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3788" w:author="Katharina Schleidt" w:date="2022-08-10T19:13:00Z">
              <w:r w:rsidRPr="00785C54" w:rsidDel="002F2035">
                <w:rPr>
                  <w:szCs w:val="24"/>
                </w:rPr>
                <w:delText>SHALL</w:delText>
              </w:r>
            </w:del>
            <w:ins w:id="3789"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3790" w:author="Katharina Schleidt" w:date="2022-08-10T19:13:00Z">
              <w:r w:rsidRPr="00785C54" w:rsidDel="002F2035">
                <w:rPr>
                  <w:szCs w:val="24"/>
                </w:rPr>
                <w:delText>SHALL</w:delText>
              </w:r>
            </w:del>
            <w:ins w:id="3791"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3792" w:author="Katharina Schleidt" w:date="2022-08-10T19:15:00Z">
              <w:r w:rsidRPr="00785C54" w:rsidDel="002F2035">
                <w:rPr>
                  <w:szCs w:val="24"/>
                </w:rPr>
                <w:delText>SHOULD</w:delText>
              </w:r>
            </w:del>
            <w:ins w:id="3793"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794"/>
      <w:r w:rsidRPr="00785C54">
        <w:rPr>
          <w:szCs w:val="24"/>
        </w:rPr>
        <w:t>NOTE</w:t>
      </w:r>
      <w:ins w:id="3795"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3796" w:author="Katharina Schleidt" w:date="2022-08-13T15:57:00Z">
        <w:r w:rsidRPr="00785C54" w:rsidDel="002A0086">
          <w:rPr>
            <w:szCs w:val="24"/>
          </w:rPr>
          <w:delText xml:space="preserve">should </w:delText>
        </w:r>
      </w:del>
      <w:ins w:id="3797"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3794"/>
      <w:r w:rsidR="008058B6">
        <w:rPr>
          <w:rStyle w:val="CommentReference"/>
          <w:rFonts w:eastAsia="MS Mincho"/>
          <w:lang w:eastAsia="ja-JP"/>
        </w:rPr>
        <w:commentReference w:id="3794"/>
      </w:r>
      <w:r w:rsidRPr="00785C54">
        <w:rPr>
          <w:szCs w:val="24"/>
        </w:rPr>
        <w:t>(e.g., referencing</w:t>
      </w:r>
      <w:ins w:id="3798" w:author="Katharina Schleidt" w:date="2022-08-13T15:58:00Z">
        <w:r w:rsidR="00DD1147">
          <w:rPr>
            <w:szCs w:val="24"/>
          </w:rPr>
          <w:t xml:space="preserve"> the</w:t>
        </w:r>
      </w:ins>
      <w:r w:rsidRPr="00785C54">
        <w:rPr>
          <w:szCs w:val="24"/>
        </w:rPr>
        <w:t xml:space="preserve">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3799"/>
      <w:commentRangeStart w:id="3800"/>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3799"/>
      <w:r w:rsidR="008058B6">
        <w:rPr>
          <w:rStyle w:val="CommentReference"/>
          <w:rFonts w:eastAsia="MS Mincho"/>
          <w:lang w:eastAsia="ja-JP"/>
        </w:rPr>
        <w:commentReference w:id="3799"/>
      </w:r>
      <w:commentRangeEnd w:id="3800"/>
      <w:r w:rsidR="008B6B3B">
        <w:rPr>
          <w:rStyle w:val="CommentReference"/>
          <w:rFonts w:eastAsia="MS Mincho"/>
          <w:lang w:eastAsia="ja-JP"/>
        </w:rPr>
        <w:commentReference w:id="3800"/>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3801"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802" w:name="_Toc117602383"/>
      <w:r w:rsidRPr="00785C54">
        <w:rPr>
          <w:rFonts w:eastAsia="Times New Roman"/>
          <w:szCs w:val="24"/>
        </w:rPr>
        <w:t>ObservableProperty</w:t>
      </w:r>
      <w:bookmarkEnd w:id="3802"/>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03" w:name="_Toc117602384"/>
      <w:r w:rsidRPr="00785C54">
        <w:rPr>
          <w:rFonts w:eastAsia="Times New Roman"/>
          <w:szCs w:val="24"/>
        </w:rPr>
        <w:t>ObservableProperty Requirements Class</w:t>
      </w:r>
      <w:bookmarkEnd w:id="380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04" w:name="_Toc117602385"/>
      <w:r w:rsidRPr="00785C54">
        <w:rPr>
          <w:rFonts w:eastAsia="Times New Roman"/>
          <w:szCs w:val="24"/>
        </w:rPr>
        <w:t>Interface ObservableProperty</w:t>
      </w:r>
      <w:bookmarkEnd w:id="38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3805" w:author="Katharina Schleidt" w:date="2022-08-10T19:55:00Z">
              <w:r>
                <w:t xml:space="preserve">An </w:t>
              </w:r>
              <w:r w:rsidRPr="00E91BC4">
                <w:rPr>
                  <w:b/>
                  <w:bCs/>
                  <w:szCs w:val="24"/>
                  <w:rPrChange w:id="3806" w:author="Katharina Schleidt" w:date="2022-08-13T17:28:00Z">
                    <w:rPr>
                      <w:szCs w:val="24"/>
                    </w:rPr>
                  </w:rPrChange>
                </w:rPr>
                <w:t>ObservableProperty</w:t>
              </w:r>
              <w:r>
                <w:t xml:space="preserve"> shall be defined as </w:t>
              </w:r>
            </w:ins>
            <w:del w:id="3807" w:author="Katharina Schleidt" w:date="2022-08-10T19:55:00Z">
              <w:r w:rsidR="005B5EAD" w:rsidRPr="00785C54" w:rsidDel="004C36B0">
                <w:rPr>
                  <w:szCs w:val="24"/>
                </w:rPr>
                <w:delText xml:space="preserve">A </w:delText>
              </w:r>
            </w:del>
            <w:ins w:id="3808"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3809"/>
      <w:r w:rsidRPr="00785C54">
        <w:lastRenderedPageBreak/>
        <w:t>On a groundwater well</w:t>
      </w:r>
      <w:ins w:id="3810" w:author="Katharina Schleidt" w:date="2022-08-12T19:10:00Z">
        <w:r w:rsidR="009A7292">
          <w:t>,</w:t>
        </w:r>
      </w:ins>
      <w:ins w:id="3811" w:author="Katharina Schleidt" w:date="2022-08-12T19:14:00Z">
        <w:r w:rsidR="009A7292">
          <w:t xml:space="preserve"> the</w:t>
        </w:r>
      </w:ins>
      <w:del w:id="3812" w:author="Katharina Schleidt" w:date="2022-08-12T19:10:00Z">
        <w:r w:rsidRPr="00785C54" w:rsidDel="009A7292">
          <w:delText xml:space="preserve"> we</w:delText>
        </w:r>
      </w:del>
      <w:del w:id="3813" w:author="Katharina Schleidt" w:date="2022-08-12T19:13:00Z">
        <w:r w:rsidRPr="00785C54" w:rsidDel="009A7292">
          <w:delText>:</w:delText>
        </w:r>
      </w:del>
      <w:commentRangeEnd w:id="3809"/>
      <w:r w:rsidR="008058B6">
        <w:rPr>
          <w:rStyle w:val="CommentReference"/>
          <w:rFonts w:eastAsia="MS Mincho"/>
          <w:lang w:eastAsia="ja-JP"/>
        </w:rPr>
        <w:commentReference w:id="3809"/>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14" w:author="Katharina Schleidt" w:date="2022-08-12T19:14:00Z"/>
          <w:szCs w:val="24"/>
        </w:rPr>
      </w:pPr>
      <w:r w:rsidRPr="00785C54">
        <w:rPr>
          <w:szCs w:val="24"/>
        </w:rPr>
        <w:t>a)</w:t>
      </w:r>
      <w:r w:rsidRPr="00785C54">
        <w:rPr>
          <w:szCs w:val="24"/>
        </w:rPr>
        <w:tab/>
      </w:r>
      <w:del w:id="3815"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16"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3817" w:author="Katharina Schleidt" w:date="2022-08-12T19:14:00Z">
        <w:r w:rsidRPr="00785C54" w:rsidDel="009A7292">
          <w:rPr>
            <w:szCs w:val="24"/>
          </w:rPr>
          <w:delText xml:space="preserve">With </w:delText>
        </w:r>
      </w:del>
      <w:ins w:id="3818"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819"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3820"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3821"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3822" w:author="Katharina Schleidt" w:date="2022-08-12T19:16:00Z">
        <w:r w:rsidR="005B5EAD" w:rsidRPr="00785C54" w:rsidDel="00E10000">
          <w:rPr>
            <w:szCs w:val="24"/>
          </w:rPr>
          <w:delText>where we revisit the groundwater well and:</w:delText>
        </w:r>
      </w:del>
      <w:ins w:id="3823" w:author="Katharina Schleidt" w:date="2022-08-12T19:16:00Z">
        <w:r w:rsidR="00E10000">
          <w:rPr>
            <w:szCs w:val="24"/>
          </w:rPr>
          <w:t>where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24" w:author="Katharina Schleidt" w:date="2022-08-12T19:16:00Z"/>
          <w:szCs w:val="24"/>
        </w:rPr>
      </w:pPr>
      <w:ins w:id="3825" w:author="Katharina Schleidt" w:date="2022-08-12T19:17:00Z">
        <w:r>
          <w:rPr>
            <w:szCs w:val="24"/>
          </w:rPr>
          <w:t>c)</w:t>
        </w:r>
      </w:ins>
      <w:r w:rsidR="005B5EAD" w:rsidRPr="009A7292">
        <w:rPr>
          <w:szCs w:val="24"/>
        </w:rPr>
        <w:tab/>
      </w:r>
      <w:del w:id="3826"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3827"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828" w:author="Katharina Schleidt" w:date="2022-08-12T19:15:00Z">
          <w:pPr>
            <w:pStyle w:val="ListContinue2-"/>
          </w:pPr>
        </w:pPrChange>
      </w:pPr>
      <w:ins w:id="3829" w:author="Katharina Schleidt" w:date="2022-08-12T19:17:00Z">
        <w:r>
          <w:rPr>
            <w:szCs w:val="24"/>
          </w:rPr>
          <w:t>i</w:t>
        </w:r>
      </w:ins>
      <w:ins w:id="3830"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831" w:author="Katharina Schleidt" w:date="2022-08-12T19:15:00Z">
          <w:pPr>
            <w:pStyle w:val="ListContinue2-"/>
          </w:pPr>
        </w:pPrChange>
      </w:pPr>
      <w:ins w:id="3832" w:author="Katharina Schleidt" w:date="2022-08-12T19:17:00Z">
        <w:r>
          <w:rPr>
            <w:szCs w:val="24"/>
          </w:rPr>
          <w:t>d)</w:t>
        </w:r>
      </w:ins>
      <w:r w:rsidR="005B5EAD" w:rsidRPr="009A7292">
        <w:rPr>
          <w:szCs w:val="24"/>
        </w:rPr>
        <w:tab/>
      </w:r>
      <w:del w:id="3833" w:author="Katharina Schleidt" w:date="2022-08-12T19:17:00Z">
        <w:r w:rsidR="005B5EAD" w:rsidRPr="009A7292" w:rsidDel="00E10000">
          <w:rPr>
            <w:szCs w:val="24"/>
          </w:rPr>
          <w:delText xml:space="preserve">With </w:delText>
        </w:r>
      </w:del>
      <w:ins w:id="3834" w:author="Katharina Schleidt" w:date="2022-08-12T19:17:00Z">
        <w:r>
          <w:rPr>
            <w:szCs w:val="24"/>
          </w:rPr>
          <w:t>w</w:t>
        </w:r>
        <w:r w:rsidRPr="009A7292">
          <w:rPr>
            <w:szCs w:val="24"/>
          </w:rPr>
          <w:t xml:space="preserve">ith </w:t>
        </w:r>
      </w:ins>
      <w:r w:rsidR="005B5EAD" w:rsidRPr="009A7292">
        <w:rPr>
          <w:szCs w:val="24"/>
        </w:rPr>
        <w:t>a manual probe</w:t>
      </w:r>
      <w:del w:id="3835" w:author="Katharina Schleidt" w:date="2022-08-12T19:17:00Z">
        <w:r w:rsidR="005B5EAD" w:rsidRPr="009A7292" w:rsidDel="00E10000">
          <w:rPr>
            <w:szCs w:val="24"/>
          </w:rPr>
          <w:delText xml:space="preserve">, </w:delText>
        </w:r>
      </w:del>
      <w:ins w:id="3836" w:author="Katharina Schleidt" w:date="2022-08-12T19:17:00Z">
        <w:r>
          <w:rPr>
            <w:szCs w:val="24"/>
          </w:rPr>
          <w:t>.</w:t>
        </w:r>
        <w:r w:rsidRPr="009A7292">
          <w:rPr>
            <w:szCs w:val="24"/>
          </w:rPr>
          <w:t xml:space="preserve"> </w:t>
        </w:r>
        <w:r>
          <w:rPr>
            <w:szCs w:val="24"/>
          </w:rPr>
          <w:t>(</w:t>
        </w:r>
      </w:ins>
      <w:r w:rsidR="005B5EAD" w:rsidRPr="009A7292">
        <w:rPr>
          <w:szCs w:val="24"/>
        </w:rPr>
        <w:t>this is a different procedure</w:t>
      </w:r>
      <w:ins w:id="3837" w:author="Katharina Schleidt" w:date="2022-08-12T19:17:00Z">
        <w:r>
          <w:rPr>
            <w:szCs w:val="24"/>
          </w:rPr>
          <w:t xml:space="preserve"> than use</w:t>
        </w:r>
      </w:ins>
      <w:ins w:id="3838" w:author="Katharina Schleidt" w:date="2022-08-12T19:18:00Z">
        <w:r>
          <w:rPr>
            <w:szCs w:val="24"/>
          </w:rPr>
          <w:t>d</w:t>
        </w:r>
      </w:ins>
      <w:ins w:id="3839"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840"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41" w:name="_Toc117602386"/>
      <w:r w:rsidRPr="00785C54">
        <w:rPr>
          <w:rFonts w:eastAsia="Times New Roman"/>
          <w:szCs w:val="24"/>
        </w:rPr>
        <w:t>Association observer</w:t>
      </w:r>
      <w:bookmarkEnd w:id="38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3842" w:author="Katharina Schleidt" w:date="2022-08-10T19:13:00Z">
              <w:r w:rsidRPr="00785C54" w:rsidDel="002F2035">
                <w:rPr>
                  <w:szCs w:val="24"/>
                </w:rPr>
                <w:delText>SHALL</w:delText>
              </w:r>
            </w:del>
            <w:ins w:id="3843"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bookmarkStart w:id="3844" w:name="_Toc117602387"/>
      <w:r w:rsidRPr="00785C54">
        <w:rPr>
          <w:rFonts w:eastAsia="Times New Roman"/>
          <w:szCs w:val="24"/>
        </w:rPr>
        <w:t>Procedure</w:t>
      </w:r>
      <w:bookmarkEnd w:id="3844"/>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45" w:name="_Toc117602388"/>
      <w:r w:rsidRPr="00785C54">
        <w:rPr>
          <w:rFonts w:eastAsia="Times New Roman"/>
          <w:szCs w:val="24"/>
        </w:rPr>
        <w:t>Procedure Requirements Class</w:t>
      </w:r>
      <w:bookmarkEnd w:id="38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46" w:name="_Toc117602389"/>
      <w:r w:rsidRPr="00785C54">
        <w:rPr>
          <w:rFonts w:eastAsia="Times New Roman"/>
          <w:szCs w:val="24"/>
        </w:rPr>
        <w:t>Interface Procedure</w:t>
      </w:r>
      <w:bookmarkEnd w:id="38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3847" w:author="Katharina Schleidt" w:date="2022-08-10T19:56:00Z">
              <w:r w:rsidRPr="004C36B0">
                <w:rPr>
                  <w:szCs w:val="24"/>
                </w:rPr>
                <w:t xml:space="preserve">A </w:t>
              </w:r>
              <w:r w:rsidRPr="00E91BC4">
                <w:rPr>
                  <w:b/>
                  <w:bCs/>
                  <w:szCs w:val="24"/>
                  <w:rPrChange w:id="3848" w:author="Katharina Schleidt" w:date="2022-08-13T17:29:00Z">
                    <w:rPr>
                      <w:szCs w:val="24"/>
                    </w:rPr>
                  </w:rPrChange>
                </w:rPr>
                <w:t>Procedure</w:t>
              </w:r>
              <w:r w:rsidRPr="004C36B0">
                <w:rPr>
                  <w:szCs w:val="24"/>
                </w:rPr>
                <w:t xml:space="preserve"> shall be defined as </w:t>
              </w:r>
            </w:ins>
            <w:commentRangeStart w:id="3849"/>
            <w:del w:id="3850" w:author="Katharina Schleidt" w:date="2022-08-13T17:29:00Z">
              <w:r w:rsidR="005B5EAD" w:rsidRPr="00785C54" w:rsidDel="00E91BC4">
                <w:rPr>
                  <w:szCs w:val="24"/>
                </w:rPr>
                <w:delText xml:space="preserve">A </w:delText>
              </w:r>
            </w:del>
            <w:ins w:id="3851"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3849"/>
            <w:r w:rsidR="008058B6">
              <w:rPr>
                <w:rStyle w:val="CommentReference"/>
                <w:rFonts w:eastAsia="MS Mincho"/>
                <w:lang w:eastAsia="ja-JP"/>
              </w:rPr>
              <w:commentReference w:id="3849"/>
            </w:r>
          </w:p>
        </w:tc>
      </w:tr>
    </w:tbl>
    <w:p w14:paraId="45B9959B" w14:textId="5CC63E55" w:rsidR="005B5EAD" w:rsidRPr="008058B6" w:rsidDel="008058B6" w:rsidRDefault="005B5EAD">
      <w:pPr>
        <w:pStyle w:val="Note"/>
        <w:rPr>
          <w:del w:id="3852" w:author="REID-JAMOND Alison" w:date="2022-04-04T14:27:00Z"/>
        </w:rPr>
        <w:pPrChange w:id="3853"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3854" w:author="REID-JAMOND Alison" w:date="2022-04-04T14:27:00Z">
        <w:r w:rsidR="008058B6" w:rsidRPr="008058B6">
          <w:t xml:space="preserve"> 1</w:t>
        </w:r>
      </w:ins>
      <w:del w:id="3855"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3856"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857"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858" w:author="REID-JAMOND Alison" w:date="2022-04-04T14:27:00Z">
        <w:r w:rsidRPr="00785C54" w:rsidDel="008058B6">
          <w:rPr>
            <w:szCs w:val="24"/>
          </w:rPr>
          <w:delText>2)</w:delText>
        </w:r>
      </w:del>
      <w:ins w:id="3859"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3860"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3861" w:author="Katharina Schleidt" w:date="2022-08-12T18:24:00Z">
          <w:r w:rsidR="008058B6" w:rsidRPr="00785C54" w:rsidDel="00193100">
            <w:rPr>
              <w:rStyle w:val="stdyear"/>
              <w:szCs w:val="24"/>
              <w:shd w:val="clear" w:color="auto" w:fill="auto"/>
            </w:rPr>
            <w:delText>11</w:delText>
          </w:r>
        </w:del>
      </w:ins>
      <w:ins w:id="3862" w:author="Katharina Schleidt" w:date="2022-08-12T18:24:00Z">
        <w:r w:rsidR="00193100">
          <w:rPr>
            <w:rStyle w:val="stdyear"/>
            <w:szCs w:val="24"/>
            <w:shd w:val="clear" w:color="auto" w:fill="auto"/>
          </w:rPr>
          <w:t>22</w:t>
        </w:r>
      </w:ins>
      <w:ins w:id="3863" w:author="REID-JAMOND Alison" w:date="2022-04-04T14:27:00Z">
        <w:r w:rsidR="008058B6" w:rsidRPr="00785C54">
          <w:rPr>
            <w:szCs w:val="24"/>
          </w:rPr>
          <w:t xml:space="preserve"> </w:t>
        </w:r>
        <w:r w:rsidR="008058B6">
          <w:rPr>
            <w:szCs w:val="24"/>
          </w:rPr>
          <w:t>(</w:t>
        </w:r>
      </w:ins>
      <w:del w:id="3864" w:author="REID-JAMOND Alison" w:date="2022-04-04T14:27:00Z">
        <w:r w:rsidRPr="00785C54" w:rsidDel="008058B6">
          <w:rPr>
            <w:szCs w:val="24"/>
          </w:rPr>
          <w:delText xml:space="preserve"> </w:delText>
        </w:r>
      </w:del>
      <w:r w:rsidRPr="00785C54">
        <w:rPr>
          <w:szCs w:val="24"/>
        </w:rPr>
        <w:t xml:space="preserve">this </w:t>
      </w:r>
      <w:del w:id="3865" w:author="REID-JAMOND Alison" w:date="2022-04-04T14:27:00Z">
        <w:r w:rsidRPr="00785C54" w:rsidDel="008058B6">
          <w:rPr>
            <w:szCs w:val="24"/>
          </w:rPr>
          <w:delText>version t</w:delText>
        </w:r>
      </w:del>
      <w:ins w:id="3866" w:author="REID-JAMOND Alison" w:date="2022-04-04T14:27:00Z">
        <w:r w:rsidR="008058B6">
          <w:rPr>
            <w:szCs w:val="24"/>
          </w:rPr>
          <w:t>document) t</w:t>
        </w:r>
      </w:ins>
      <w:r w:rsidRPr="00785C54">
        <w:rPr>
          <w:szCs w:val="24"/>
        </w:rPr>
        <w:t xml:space="preserve">o avoid unnecessary confusion between the terms </w:t>
      </w:r>
      <w:ins w:id="3867" w:author="REID-JAMOND Alison" w:date="2022-04-04T14:28:00Z">
        <w:r w:rsidR="008058B6">
          <w:rPr>
            <w:szCs w:val="24"/>
          </w:rPr>
          <w:t>"</w:t>
        </w:r>
      </w:ins>
      <w:r w:rsidRPr="00785C54">
        <w:rPr>
          <w:szCs w:val="24"/>
        </w:rPr>
        <w:t>procedure</w:t>
      </w:r>
      <w:ins w:id="3868" w:author="REID-JAMOND Alison" w:date="2022-04-04T14:28:00Z">
        <w:r w:rsidR="008058B6">
          <w:rPr>
            <w:szCs w:val="24"/>
          </w:rPr>
          <w:t>"</w:t>
        </w:r>
      </w:ins>
      <w:r w:rsidRPr="00785C54">
        <w:rPr>
          <w:szCs w:val="24"/>
        </w:rPr>
        <w:t xml:space="preserve"> and </w:t>
      </w:r>
      <w:ins w:id="3869" w:author="REID-JAMOND Alison" w:date="2022-04-04T14:28:00Z">
        <w:r w:rsidR="008058B6">
          <w:rPr>
            <w:szCs w:val="24"/>
          </w:rPr>
          <w:t>"</w:t>
        </w:r>
      </w:ins>
      <w:r w:rsidRPr="00785C54">
        <w:rPr>
          <w:szCs w:val="24"/>
        </w:rPr>
        <w:t>process</w:t>
      </w:r>
      <w:ins w:id="3870"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871" w:name="_Toc117602390"/>
      <w:r w:rsidRPr="00785C54">
        <w:rPr>
          <w:rFonts w:eastAsia="Times New Roman"/>
          <w:szCs w:val="24"/>
        </w:rPr>
        <w:lastRenderedPageBreak/>
        <w:t>ObservingProcedure</w:t>
      </w:r>
      <w:bookmarkEnd w:id="3871"/>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72" w:name="_Toc117602391"/>
      <w:r w:rsidRPr="00785C54">
        <w:rPr>
          <w:rFonts w:eastAsia="Times New Roman"/>
          <w:szCs w:val="24"/>
        </w:rPr>
        <w:t>ObservingProcedure Requirements Class</w:t>
      </w:r>
      <w:bookmarkEnd w:id="38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73" w:name="_Toc117602392"/>
      <w:r w:rsidRPr="00785C54">
        <w:rPr>
          <w:rFonts w:eastAsia="Times New Roman"/>
          <w:szCs w:val="24"/>
        </w:rPr>
        <w:t>Interface ObservingProcedure</w:t>
      </w:r>
      <w:bookmarkEnd w:id="387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3874" w:author="Katharina Schleidt" w:date="2022-08-10T19:57:00Z">
              <w:r w:rsidRPr="00785C54" w:rsidDel="004C36B0">
                <w:rPr>
                  <w:szCs w:val="24"/>
                </w:rPr>
                <w:delText xml:space="preserve">The </w:delText>
              </w:r>
            </w:del>
            <w:ins w:id="3875" w:author="Katharina Schleidt" w:date="2022-08-10T19:57:00Z">
              <w:r w:rsidR="004C36B0" w:rsidRPr="004C36B0">
                <w:rPr>
                  <w:szCs w:val="24"/>
                </w:rPr>
                <w:t xml:space="preserve">An </w:t>
              </w:r>
              <w:r w:rsidR="004C36B0" w:rsidRPr="00E91BC4">
                <w:rPr>
                  <w:b/>
                  <w:bCs/>
                  <w:szCs w:val="24"/>
                  <w:rPrChange w:id="3876" w:author="Katharina Schleidt" w:date="2022-08-13T17:29:00Z">
                    <w:rPr>
                      <w:szCs w:val="24"/>
                    </w:rPr>
                  </w:rPrChange>
                </w:rPr>
                <w:t>ObservingProcedure</w:t>
              </w:r>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3877"/>
      <w:del w:id="3878"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79" w:author="Katharina Schleidt" w:date="2022-08-10T19:24:00Z">
        <w:r w:rsidRPr="00785C54">
          <w:rPr>
            <w:szCs w:val="24"/>
          </w:rPr>
          <w:t>NOTE</w:t>
        </w:r>
      </w:ins>
      <w:ins w:id="3880" w:author="Katharina Schleidt" w:date="2022-08-10T19:25:00Z">
        <w:r>
          <w:rPr>
            <w:szCs w:val="24"/>
          </w:rPr>
          <w:t xml:space="preserve"> </w:t>
        </w:r>
      </w:ins>
      <w:r w:rsidR="005B5EAD" w:rsidRPr="00785C54">
        <w:rPr>
          <w:szCs w:val="24"/>
        </w:rPr>
        <w:t>1</w:t>
      </w:r>
      <w:del w:id="3881"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82" w:author="Katharina Schleidt" w:date="2022-08-10T19:25:00Z">
        <w:r w:rsidRPr="00785C54">
          <w:rPr>
            <w:szCs w:val="24"/>
          </w:rPr>
          <w:t>NOTE</w:t>
        </w:r>
        <w:r>
          <w:rPr>
            <w:szCs w:val="24"/>
          </w:rPr>
          <w:t xml:space="preserve"> </w:t>
        </w:r>
      </w:ins>
      <w:r w:rsidR="005B5EAD" w:rsidRPr="00785C54">
        <w:rPr>
          <w:szCs w:val="24"/>
        </w:rPr>
        <w:t>2</w:t>
      </w:r>
      <w:del w:id="3883"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3884" w:author="Katharina Schleidt" w:date="2022-08-13T17:04:00Z">
        <w:r w:rsidR="005B5EAD" w:rsidRPr="00785C54" w:rsidDel="00DA74AC">
          <w:rPr>
            <w:szCs w:val="24"/>
          </w:rPr>
          <w:delText>observation</w:delText>
        </w:r>
      </w:del>
      <w:ins w:id="3885"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86" w:author="Katharina Schleidt" w:date="2022-08-10T19:25:00Z">
        <w:r w:rsidRPr="00785C54">
          <w:rPr>
            <w:szCs w:val="24"/>
          </w:rPr>
          <w:t>NOTE</w:t>
        </w:r>
        <w:r>
          <w:rPr>
            <w:szCs w:val="24"/>
          </w:rPr>
          <w:t xml:space="preserve"> </w:t>
        </w:r>
      </w:ins>
      <w:r w:rsidR="005B5EAD" w:rsidRPr="00785C54">
        <w:rPr>
          <w:szCs w:val="24"/>
        </w:rPr>
        <w:t>3</w:t>
      </w:r>
      <w:del w:id="3887"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88" w:author="Katharina Schleidt" w:date="2022-08-10T19:25:00Z">
        <w:r w:rsidRPr="00785C54">
          <w:rPr>
            <w:szCs w:val="24"/>
          </w:rPr>
          <w:t>NOTE</w:t>
        </w:r>
        <w:r>
          <w:rPr>
            <w:szCs w:val="24"/>
          </w:rPr>
          <w:t xml:space="preserve"> </w:t>
        </w:r>
      </w:ins>
      <w:r w:rsidR="005B5EAD" w:rsidRPr="00785C54">
        <w:rPr>
          <w:szCs w:val="24"/>
        </w:rPr>
        <w:t>4</w:t>
      </w:r>
      <w:del w:id="3889"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90" w:author="Katharina Schleidt" w:date="2022-08-10T19:25:00Z">
        <w:r w:rsidRPr="00785C54">
          <w:rPr>
            <w:szCs w:val="24"/>
          </w:rPr>
          <w:t>NOTE</w:t>
        </w:r>
        <w:r>
          <w:rPr>
            <w:szCs w:val="24"/>
          </w:rPr>
          <w:t xml:space="preserve"> </w:t>
        </w:r>
      </w:ins>
      <w:r w:rsidR="005B5EAD" w:rsidRPr="00785C54">
        <w:rPr>
          <w:szCs w:val="24"/>
        </w:rPr>
        <w:t>5</w:t>
      </w:r>
      <w:del w:id="3891"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892" w:author="Katharina Schleidt" w:date="2022-08-10T19:25:00Z">
        <w:r w:rsidRPr="00785C54">
          <w:rPr>
            <w:szCs w:val="24"/>
          </w:rPr>
          <w:t>NOTE</w:t>
        </w:r>
        <w:r>
          <w:rPr>
            <w:szCs w:val="24"/>
          </w:rPr>
          <w:t xml:space="preserve"> </w:t>
        </w:r>
      </w:ins>
      <w:r w:rsidR="005B5EAD" w:rsidRPr="00785C54">
        <w:rPr>
          <w:szCs w:val="24"/>
        </w:rPr>
        <w:t>6</w:t>
      </w:r>
      <w:del w:id="3893"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3894"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3895" w:author="Katharina Schleidt" w:date="2022-08-12T18:24:00Z">
        <w:r w:rsidR="00193100" w:rsidRPr="00193100">
          <w:rPr>
            <w:szCs w:val="24"/>
          </w:rPr>
          <w:t>ISO 19156:2022</w:t>
        </w:r>
      </w:ins>
      <w:del w:id="3896" w:author="Katharina Schleidt" w:date="2022-08-12T18:24:00Z">
        <w:r w:rsidRPr="00785C54" w:rsidDel="00193100">
          <w:rPr>
            <w:szCs w:val="24"/>
          </w:rPr>
          <w:delText xml:space="preserve">this version </w:delText>
        </w:r>
      </w:del>
      <w:r w:rsidRPr="00785C54">
        <w:rPr>
          <w:szCs w:val="24"/>
        </w:rPr>
        <w:t>to avoid unnecessary confusion between the terms procedure and process.</w:t>
      </w:r>
      <w:commentRangeEnd w:id="3877"/>
      <w:r w:rsidR="008058B6">
        <w:rPr>
          <w:rStyle w:val="CommentReference"/>
          <w:rFonts w:eastAsia="MS Mincho"/>
          <w:lang w:eastAsia="ja-JP"/>
        </w:rPr>
        <w:commentReference w:id="3877"/>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897" w:name="_Toc117602393"/>
      <w:r w:rsidRPr="00785C54">
        <w:rPr>
          <w:rFonts w:eastAsia="Times New Roman"/>
          <w:szCs w:val="24"/>
        </w:rPr>
        <w:lastRenderedPageBreak/>
        <w:t>Association observer</w:t>
      </w:r>
      <w:bookmarkEnd w:id="38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3898" w:author="Katharina Schleidt" w:date="2022-08-10T19:13:00Z">
              <w:r w:rsidRPr="00785C54" w:rsidDel="002F2035">
                <w:rPr>
                  <w:szCs w:val="24"/>
                </w:rPr>
                <w:delText>SHALL</w:delText>
              </w:r>
            </w:del>
            <w:ins w:id="3899"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bookmarkStart w:id="3900" w:name="_Toc117602394"/>
      <w:r w:rsidRPr="00785C54">
        <w:rPr>
          <w:rFonts w:eastAsia="Times New Roman"/>
          <w:szCs w:val="24"/>
        </w:rPr>
        <w:t>Observer</w:t>
      </w:r>
      <w:bookmarkEnd w:id="3900"/>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01" w:name="_Toc117602395"/>
      <w:r w:rsidRPr="00785C54">
        <w:rPr>
          <w:rFonts w:eastAsia="Times New Roman"/>
          <w:szCs w:val="24"/>
        </w:rPr>
        <w:t>Observer Requirements Class</w:t>
      </w:r>
      <w:bookmarkEnd w:id="39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164FE6"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164FE6" w:rsidRDefault="005B5EAD" w:rsidP="00785C54">
            <w:pPr>
              <w:pStyle w:val="Tablebody"/>
              <w:autoSpaceDE w:val="0"/>
              <w:autoSpaceDN w:val="0"/>
              <w:adjustRightInd w:val="0"/>
              <w:jc w:val="both"/>
              <w:rPr>
                <w:szCs w:val="20"/>
                <w:lang w:val="pt-BR"/>
                <w:rPrChange w:id="3902" w:author="Ilkka Rinne" w:date="2022-10-22T15:00:00Z">
                  <w:rPr>
                    <w:szCs w:val="20"/>
                  </w:rPr>
                </w:rPrChange>
              </w:rPr>
            </w:pPr>
            <w:r w:rsidRPr="00164FE6">
              <w:rPr>
                <w:szCs w:val="24"/>
                <w:lang w:val="pt-BR"/>
                <w:rPrChange w:id="3903" w:author="Ilkka Rinne" w:date="2022-10-22T15:00:00Z">
                  <w:rPr>
                    <w:szCs w:val="24"/>
                  </w:rPr>
                </w:rPrChange>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04" w:name="_Toc117602396"/>
      <w:r w:rsidRPr="00785C54">
        <w:rPr>
          <w:rFonts w:eastAsia="Times New Roman"/>
          <w:szCs w:val="24"/>
        </w:rPr>
        <w:t>Interface Observer</w:t>
      </w:r>
      <w:bookmarkEnd w:id="390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3905" w:author="Katharina Schleidt" w:date="2022-08-10T19:57:00Z">
              <w:r w:rsidRPr="00785C54" w:rsidDel="004C36B0">
                <w:rPr>
                  <w:szCs w:val="24"/>
                </w:rPr>
                <w:delText xml:space="preserve">An </w:delText>
              </w:r>
            </w:del>
            <w:ins w:id="3906" w:author="Katharina Schleidt" w:date="2022-08-10T19:57:00Z">
              <w:r w:rsidR="004C36B0" w:rsidRPr="004C36B0">
                <w:rPr>
                  <w:szCs w:val="24"/>
                </w:rPr>
                <w:t xml:space="preserve">An </w:t>
              </w:r>
              <w:r w:rsidR="004C36B0" w:rsidRPr="00DA74AC">
                <w:rPr>
                  <w:b/>
                  <w:bCs/>
                  <w:szCs w:val="24"/>
                  <w:rPrChange w:id="3907"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08" w:author="Katharina Schleidt" w:date="2022-08-10T19:26:00Z"/>
          <w:szCs w:val="24"/>
        </w:rPr>
      </w:pPr>
      <w:del w:id="3909"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10" w:author="Katharina Schleidt" w:date="2022-08-10T19:25:00Z">
        <w:r w:rsidRPr="00785C54">
          <w:rPr>
            <w:szCs w:val="24"/>
          </w:rPr>
          <w:t>NOTE</w:t>
        </w:r>
        <w:r>
          <w:rPr>
            <w:szCs w:val="24"/>
          </w:rPr>
          <w:t xml:space="preserve"> 1</w:t>
        </w:r>
      </w:ins>
      <w:del w:id="3911"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12" w:author="Katharina Schleidt" w:date="2022-08-10T19:26:00Z">
        <w:r w:rsidRPr="00785C54">
          <w:rPr>
            <w:szCs w:val="24"/>
          </w:rPr>
          <w:t>NOTE</w:t>
        </w:r>
        <w:r>
          <w:rPr>
            <w:szCs w:val="24"/>
          </w:rPr>
          <w:t xml:space="preserve"> 2</w:t>
        </w:r>
      </w:ins>
      <w:del w:id="3913"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14" w:author="Katharina Schleidt" w:date="2022-08-10T19:26:00Z">
        <w:r w:rsidRPr="00785C54">
          <w:rPr>
            <w:szCs w:val="24"/>
          </w:rPr>
          <w:t>NOTE</w:t>
        </w:r>
        <w:r>
          <w:rPr>
            <w:szCs w:val="24"/>
          </w:rPr>
          <w:t xml:space="preserve"> 3</w:t>
        </w:r>
      </w:ins>
      <w:del w:id="3915" w:author="Katharina Schleidt" w:date="2022-08-10T19:26:00Z">
        <w:r w:rsidR="005B5EAD" w:rsidRPr="00785C54" w:rsidDel="002E12FD">
          <w:rPr>
            <w:szCs w:val="24"/>
          </w:rPr>
          <w:delText>c)</w:delText>
        </w:r>
      </w:del>
      <w:r w:rsidR="005B5EAD" w:rsidRPr="00785C54">
        <w:rPr>
          <w:szCs w:val="24"/>
        </w:rPr>
        <w:tab/>
        <w:t>An Observer is closely linked with an observableProperty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16" w:author="Katharina Schleidt" w:date="2022-08-10T19:26:00Z">
        <w:r w:rsidRPr="00785C54">
          <w:rPr>
            <w:szCs w:val="24"/>
          </w:rPr>
          <w:t>NOTE</w:t>
        </w:r>
        <w:r>
          <w:rPr>
            <w:szCs w:val="24"/>
          </w:rPr>
          <w:t xml:space="preserve"> 4</w:t>
        </w:r>
      </w:ins>
      <w:del w:id="3917"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18" w:author="Katharina Schleidt" w:date="2022-08-10T19:26:00Z">
        <w:r w:rsidRPr="00785C54">
          <w:rPr>
            <w:szCs w:val="24"/>
          </w:rPr>
          <w:t>NOTE</w:t>
        </w:r>
        <w:r>
          <w:rPr>
            <w:szCs w:val="24"/>
          </w:rPr>
          <w:t xml:space="preserve"> 5</w:t>
        </w:r>
      </w:ins>
      <w:del w:id="3919"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AA5C0B7" w:rsidR="005B5EAD" w:rsidRPr="00785C54" w:rsidRDefault="005B5EAD" w:rsidP="00785C54">
      <w:pPr>
        <w:pStyle w:val="BodyText"/>
        <w:autoSpaceDE w:val="0"/>
        <w:autoSpaceDN w:val="0"/>
        <w:adjustRightInd w:val="0"/>
        <w:rPr>
          <w:szCs w:val="24"/>
        </w:rPr>
      </w:pPr>
      <w:r w:rsidRPr="00785C54">
        <w:rPr>
          <w:szCs w:val="24"/>
        </w:rPr>
        <w:t>An Observer responds to a stimulus, e.g.</w:t>
      </w:r>
      <w:del w:id="3920"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 xml:space="preserve">Accelerometers, gyroscopes, barometers, magnetometers, and so forth are Observers that are typically mounted on a modern smartphone (which acts as Host). </w:t>
      </w:r>
      <w:commentRangeStart w:id="3921"/>
      <w:r w:rsidRPr="00785C54">
        <w:rPr>
          <w:szCs w:val="24"/>
        </w:rPr>
        <w:t xml:space="preserve">Other examples of </w:t>
      </w:r>
      <w:del w:id="3922" w:author="Katharina Schleidt" w:date="2022-08-13T17:22:00Z">
        <w:r w:rsidRPr="00785C54" w:rsidDel="009C7946">
          <w:rPr>
            <w:szCs w:val="24"/>
          </w:rPr>
          <w:delText xml:space="preserve">Sensors </w:delText>
        </w:r>
      </w:del>
      <w:ins w:id="3923"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3921"/>
      <w:r w:rsidR="008058B6">
        <w:rPr>
          <w:rStyle w:val="CommentReference"/>
          <w:rFonts w:eastAsia="MS Mincho"/>
          <w:lang w:eastAsia="ja-JP"/>
        </w:rPr>
        <w:commentReference w:id="3921"/>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24" w:name="_Toc117602397"/>
      <w:r w:rsidRPr="00785C54">
        <w:rPr>
          <w:rFonts w:eastAsia="Times New Roman"/>
          <w:szCs w:val="24"/>
        </w:rPr>
        <w:t>Association observableProperty</w:t>
      </w:r>
      <w:bookmarkEnd w:id="392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w:t>
            </w:r>
            <w:del w:id="3925" w:author="Katharina Schleidt" w:date="2022-08-10T19:13:00Z">
              <w:r w:rsidRPr="00785C54" w:rsidDel="002F2035">
                <w:rPr>
                  <w:szCs w:val="24"/>
                </w:rPr>
                <w:delText>SHALL</w:delText>
              </w:r>
            </w:del>
            <w:ins w:id="3926"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27" w:name="_Toc117602398"/>
      <w:r w:rsidRPr="00785C54">
        <w:rPr>
          <w:rFonts w:eastAsia="Times New Roman"/>
          <w:szCs w:val="24"/>
        </w:rPr>
        <w:t>Association observingProcedure</w:t>
      </w:r>
      <w:bookmarkEnd w:id="392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w:t>
            </w:r>
            <w:del w:id="3928" w:author="Katharina Schleidt" w:date="2022-08-10T19:13:00Z">
              <w:r w:rsidRPr="00785C54" w:rsidDel="002F2035">
                <w:rPr>
                  <w:szCs w:val="24"/>
                </w:rPr>
                <w:delText>SHALL</w:delText>
              </w:r>
            </w:del>
            <w:ins w:id="3929"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30" w:name="_Toc117602399"/>
      <w:r w:rsidRPr="00785C54">
        <w:rPr>
          <w:rFonts w:eastAsia="Times New Roman"/>
          <w:szCs w:val="24"/>
        </w:rPr>
        <w:t>Association deployment</w:t>
      </w:r>
      <w:bookmarkEnd w:id="393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3931" w:author="Katharina Schleidt" w:date="2022-08-10T19:13:00Z">
              <w:r w:rsidRPr="00785C54" w:rsidDel="002F2035">
                <w:rPr>
                  <w:szCs w:val="24"/>
                </w:rPr>
                <w:delText>SHALL</w:delText>
              </w:r>
            </w:del>
            <w:ins w:id="3932"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bookmarkStart w:id="3933" w:name="_Toc117602400"/>
      <w:r w:rsidRPr="00785C54">
        <w:rPr>
          <w:rFonts w:eastAsia="Times New Roman"/>
          <w:szCs w:val="24"/>
        </w:rPr>
        <w:t>Host</w:t>
      </w:r>
      <w:bookmarkEnd w:id="3933"/>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34" w:name="_Toc117602401"/>
      <w:r w:rsidRPr="00785C54">
        <w:rPr>
          <w:rFonts w:eastAsia="Times New Roman"/>
          <w:szCs w:val="24"/>
        </w:rPr>
        <w:t>Host Requirements Class</w:t>
      </w:r>
      <w:bookmarkEnd w:id="39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35" w:name="_Toc117602402"/>
      <w:r w:rsidRPr="00785C54">
        <w:rPr>
          <w:rFonts w:eastAsia="Times New Roman"/>
          <w:szCs w:val="24"/>
        </w:rPr>
        <w:t>Interface Host</w:t>
      </w:r>
      <w:bookmarkEnd w:id="39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3936" w:author="Katharina Schleidt" w:date="2022-08-10T19:57:00Z">
              <w:r w:rsidRPr="00785C54" w:rsidDel="004C36B0">
                <w:rPr>
                  <w:szCs w:val="24"/>
                </w:rPr>
                <w:delText xml:space="preserve">A </w:delText>
              </w:r>
            </w:del>
            <w:ins w:id="3937" w:author="Katharina Schleidt" w:date="2022-08-10T19:58:00Z">
              <w:r w:rsidR="004C36B0" w:rsidRPr="004C36B0">
                <w:rPr>
                  <w:szCs w:val="24"/>
                </w:rPr>
                <w:t xml:space="preserve">A </w:t>
              </w:r>
              <w:r w:rsidR="004C36B0" w:rsidRPr="00E91BC4">
                <w:rPr>
                  <w:b/>
                  <w:bCs/>
                  <w:szCs w:val="24"/>
                  <w:rPrChange w:id="3938" w:author="Katharina Schleidt" w:date="2022-08-13T17:29:00Z">
                    <w:rPr>
                      <w:szCs w:val="24"/>
                    </w:rPr>
                  </w:rPrChange>
                </w:rPr>
                <w:t>Host</w:t>
              </w:r>
              <w:r w:rsidR="004C36B0" w:rsidRPr="004C36B0">
                <w:rPr>
                  <w:szCs w:val="24"/>
                </w:rPr>
                <w:t xml:space="preserve"> shall be defined as </w:t>
              </w:r>
            </w:ins>
            <w:ins w:id="3939"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40" w:author="Katharina Schleidt" w:date="2022-08-10T19:27:00Z"/>
          <w:szCs w:val="24"/>
        </w:rPr>
      </w:pPr>
      <w:commentRangeStart w:id="3941"/>
      <w:del w:id="3942"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43" w:author="Katharina Schleidt" w:date="2022-08-10T19:26:00Z">
        <w:r w:rsidRPr="00785C54">
          <w:rPr>
            <w:szCs w:val="24"/>
          </w:rPr>
          <w:t>NOTE</w:t>
        </w:r>
        <w:r>
          <w:rPr>
            <w:szCs w:val="24"/>
          </w:rPr>
          <w:t xml:space="preserve"> 1</w:t>
        </w:r>
      </w:ins>
      <w:del w:id="3944"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45" w:author="Katharina Schleidt" w:date="2022-08-10T19:26:00Z">
        <w:r w:rsidRPr="00785C54">
          <w:rPr>
            <w:szCs w:val="24"/>
          </w:rPr>
          <w:lastRenderedPageBreak/>
          <w:t>NOTE</w:t>
        </w:r>
        <w:r>
          <w:rPr>
            <w:szCs w:val="24"/>
          </w:rPr>
          <w:t xml:space="preserve"> 2</w:t>
        </w:r>
      </w:ins>
      <w:del w:id="3946"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47" w:author="Katharina Schleidt" w:date="2022-08-10T19:27:00Z">
        <w:r w:rsidRPr="00785C54">
          <w:rPr>
            <w:szCs w:val="24"/>
          </w:rPr>
          <w:t>NOTE</w:t>
        </w:r>
        <w:r>
          <w:rPr>
            <w:szCs w:val="24"/>
          </w:rPr>
          <w:t xml:space="preserve"> 3</w:t>
        </w:r>
      </w:ins>
      <w:del w:id="3948"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3941"/>
      <w:r w:rsidR="008058B6">
        <w:rPr>
          <w:rStyle w:val="CommentReference"/>
          <w:rFonts w:eastAsia="MS Mincho"/>
          <w:lang w:eastAsia="ja-JP"/>
        </w:rPr>
        <w:commentReference w:id="3941"/>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49" w:name="_Toc117602403"/>
      <w:r w:rsidRPr="00785C54">
        <w:rPr>
          <w:rFonts w:eastAsia="Times New Roman"/>
          <w:szCs w:val="24"/>
        </w:rPr>
        <w:t>Association deployment</w:t>
      </w:r>
      <w:bookmarkEnd w:id="39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3950" w:author="Katharina Schleidt" w:date="2022-08-10T19:13:00Z">
              <w:r w:rsidRPr="00785C54" w:rsidDel="002F2035">
                <w:rPr>
                  <w:szCs w:val="24"/>
                </w:rPr>
                <w:delText>SHALL</w:delText>
              </w:r>
            </w:del>
            <w:ins w:id="3951"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52" w:name="_Toc117602404"/>
      <w:r w:rsidRPr="00785C54">
        <w:rPr>
          <w:rFonts w:eastAsia="Times New Roman"/>
          <w:szCs w:val="24"/>
        </w:rPr>
        <w:t>Association relatedHost</w:t>
      </w:r>
      <w:bookmarkEnd w:id="395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w:t>
            </w:r>
            <w:del w:id="3953" w:author="Katharina Schleidt" w:date="2022-08-10T19:13:00Z">
              <w:r w:rsidRPr="00785C54" w:rsidDel="002F2035">
                <w:rPr>
                  <w:szCs w:val="24"/>
                </w:rPr>
                <w:delText>SHALL</w:delText>
              </w:r>
            </w:del>
            <w:ins w:id="3954" w:author="Katharina Schleidt" w:date="2022-08-10T19:13: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bookmarkStart w:id="3955" w:name="_Toc117602405"/>
      <w:r w:rsidRPr="00785C54">
        <w:rPr>
          <w:rFonts w:eastAsia="Times New Roman"/>
          <w:szCs w:val="24"/>
        </w:rPr>
        <w:t>Deployment</w:t>
      </w:r>
      <w:bookmarkEnd w:id="3955"/>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56" w:name="_Toc117602406"/>
      <w:r w:rsidRPr="00785C54">
        <w:rPr>
          <w:rFonts w:eastAsia="Times New Roman"/>
          <w:szCs w:val="24"/>
        </w:rPr>
        <w:t>Deployment Requirements Class</w:t>
      </w:r>
      <w:bookmarkEnd w:id="395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57" w:name="_Toc117602407"/>
      <w:r w:rsidRPr="00785C54">
        <w:rPr>
          <w:rFonts w:eastAsia="Times New Roman"/>
          <w:szCs w:val="24"/>
        </w:rPr>
        <w:t>Interface Deployment</w:t>
      </w:r>
      <w:bookmarkEnd w:id="395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3958" w:author="Katharina Schleidt" w:date="2022-08-10T19:58:00Z">
              <w:r w:rsidRPr="004C36B0">
                <w:rPr>
                  <w:szCs w:val="24"/>
                </w:rPr>
                <w:t xml:space="preserve">A </w:t>
              </w:r>
              <w:r w:rsidRPr="00E91BC4">
                <w:rPr>
                  <w:b/>
                  <w:bCs/>
                  <w:szCs w:val="24"/>
                  <w:rPrChange w:id="3959" w:author="Katharina Schleidt" w:date="2022-08-13T17:29:00Z">
                    <w:rPr>
                      <w:szCs w:val="24"/>
                    </w:rPr>
                  </w:rPrChange>
                </w:rPr>
                <w:t>Deployment</w:t>
              </w:r>
              <w:r w:rsidRPr="004C36B0">
                <w:rPr>
                  <w:szCs w:val="24"/>
                </w:rPr>
                <w:t xml:space="preserve"> shall be defined as </w:t>
              </w:r>
              <w:r>
                <w:rPr>
                  <w:szCs w:val="24"/>
                </w:rPr>
                <w:t>i</w:t>
              </w:r>
            </w:ins>
            <w:del w:id="3960"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61" w:author="Katharina Schleidt" w:date="2022-08-10T19:27:00Z"/>
          <w:szCs w:val="24"/>
        </w:rPr>
      </w:pPr>
      <w:commentRangeStart w:id="3962"/>
      <w:del w:id="3963" w:author="Katharina Schleidt" w:date="2022-08-10T19:27:00Z">
        <w:r w:rsidRPr="00785C54" w:rsidDel="002E12FD">
          <w:rPr>
            <w:szCs w:val="24"/>
          </w:rPr>
          <w:delText>NOTE</w:delText>
        </w:r>
        <w:r w:rsidRPr="00785C54" w:rsidDel="002E12FD">
          <w:rPr>
            <w:szCs w:val="24"/>
          </w:rPr>
          <w:tab/>
          <w:delText>Examples of deployment are:</w:delText>
        </w:r>
        <w:commentRangeEnd w:id="3962"/>
        <w:r w:rsidR="008058B6" w:rsidDel="002E12FD">
          <w:rPr>
            <w:rStyle w:val="CommentReference"/>
            <w:rFonts w:eastAsia="MS Mincho"/>
            <w:lang w:eastAsia="ja-JP"/>
          </w:rPr>
          <w:commentReference w:id="3962"/>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64" w:author="Katharina Schleidt" w:date="2022-08-10T19:31:00Z">
        <w:r>
          <w:rPr>
            <w:szCs w:val="24"/>
          </w:rPr>
          <w:t>EXAMPLE</w:t>
        </w:r>
      </w:ins>
      <w:ins w:id="3965" w:author="Katharina Schleidt" w:date="2022-08-10T19:27:00Z">
        <w:r w:rsidR="002E12FD">
          <w:rPr>
            <w:szCs w:val="24"/>
          </w:rPr>
          <w:t xml:space="preserve"> 1</w:t>
        </w:r>
      </w:ins>
      <w:del w:id="3966"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67" w:author="Katharina Schleidt" w:date="2022-08-10T19:31:00Z">
        <w:r>
          <w:rPr>
            <w:szCs w:val="24"/>
          </w:rPr>
          <w:t xml:space="preserve">EXAMPLE </w:t>
        </w:r>
      </w:ins>
      <w:ins w:id="3968" w:author="Katharina Schleidt" w:date="2022-08-10T19:27:00Z">
        <w:r w:rsidR="002E12FD">
          <w:rPr>
            <w:szCs w:val="24"/>
          </w:rPr>
          <w:t>2</w:t>
        </w:r>
      </w:ins>
      <w:del w:id="3969"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70" w:author="Katharina Schleidt" w:date="2022-08-10T19:31:00Z">
        <w:r>
          <w:rPr>
            <w:szCs w:val="24"/>
          </w:rPr>
          <w:t xml:space="preserve">EXAMPLE </w:t>
        </w:r>
      </w:ins>
      <w:ins w:id="3971" w:author="Katharina Schleidt" w:date="2022-08-10T19:27:00Z">
        <w:r w:rsidR="002E12FD">
          <w:rPr>
            <w:szCs w:val="24"/>
          </w:rPr>
          <w:t>3</w:t>
        </w:r>
      </w:ins>
      <w:del w:id="3972"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973" w:author="Katharina Schleidt" w:date="2022-08-10T19:31:00Z">
        <w:r>
          <w:rPr>
            <w:szCs w:val="24"/>
          </w:rPr>
          <w:t xml:space="preserve">EXAMPLE </w:t>
        </w:r>
      </w:ins>
      <w:ins w:id="3974" w:author="Katharina Schleidt" w:date="2022-08-10T19:27:00Z">
        <w:r w:rsidR="002E12FD">
          <w:rPr>
            <w:szCs w:val="24"/>
          </w:rPr>
          <w:t>4</w:t>
        </w:r>
      </w:ins>
      <w:del w:id="3975"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76" w:name="_Toc117602408"/>
      <w:r w:rsidRPr="00785C54">
        <w:rPr>
          <w:rFonts w:eastAsia="Times New Roman"/>
          <w:szCs w:val="24"/>
        </w:rPr>
        <w:lastRenderedPageBreak/>
        <w:t>Association observer</w:t>
      </w:r>
      <w:bookmarkEnd w:id="39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3977" w:author="Katharina Schleidt" w:date="2022-08-10T19:13:00Z">
              <w:r w:rsidRPr="00785C54" w:rsidDel="002F2035">
                <w:rPr>
                  <w:szCs w:val="24"/>
                </w:rPr>
                <w:delText>SHALL</w:delText>
              </w:r>
            </w:del>
            <w:ins w:id="3978"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79" w:name="_Toc117602409"/>
      <w:r w:rsidRPr="00785C54">
        <w:rPr>
          <w:rFonts w:eastAsia="Times New Roman"/>
          <w:szCs w:val="24"/>
        </w:rPr>
        <w:t>Association host</w:t>
      </w:r>
      <w:bookmarkEnd w:id="39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3980" w:author="Katharina Schleidt" w:date="2022-08-10T19:13:00Z">
              <w:r w:rsidRPr="00785C54" w:rsidDel="002F2035">
                <w:rPr>
                  <w:szCs w:val="24"/>
                </w:rPr>
                <w:delText>SHALL</w:delText>
              </w:r>
            </w:del>
            <w:ins w:id="3981"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bookmarkStart w:id="3982" w:name="_Toc117602410"/>
      <w:r w:rsidRPr="00785C54">
        <w:rPr>
          <w:rFonts w:eastAsia="Times New Roman"/>
          <w:szCs w:val="24"/>
        </w:rPr>
        <w:t>Abstract Observation Core</w:t>
      </w:r>
      <w:bookmarkEnd w:id="3982"/>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983" w:name="_Toc117602411"/>
      <w:r w:rsidRPr="00785C54">
        <w:rPr>
          <w:rFonts w:eastAsia="Times New Roman"/>
          <w:szCs w:val="24"/>
        </w:rPr>
        <w:t>General</w:t>
      </w:r>
      <w:bookmarkEnd w:id="3983"/>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84" w:name="_Toc117602412"/>
      <w:r w:rsidRPr="00785C54">
        <w:rPr>
          <w:rFonts w:eastAsia="Times New Roman"/>
          <w:szCs w:val="24"/>
        </w:rPr>
        <w:t>Abstract Observation Core Package Requirements Class</w:t>
      </w:r>
      <w:bookmarkEnd w:id="398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Change w:id="3985">
          <w:tblGrid>
            <w:gridCol w:w="2431"/>
            <w:gridCol w:w="7321"/>
          </w:tblGrid>
        </w:tblGridChange>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3986" w:author="Katharina Schleidt" w:date="2022-08-13T16:37:00Z">
              <w:r w:rsidRPr="00785C54" w:rsidDel="00022C0A">
                <w:rPr>
                  <w:szCs w:val="24"/>
                </w:rPr>
                <w:delText xml:space="preserve">core </w:delText>
              </w:r>
            </w:del>
            <w:ins w:id="3987"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A46EB6">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3988" w:author="Katharina Schleidt" w:date="2022-10-17T13:53:00Z">
            <w:tblPrEx>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3989" w:author="Katharina Schleidt" w:date="2022-10-17T13:53:00Z">
            <w:trPr>
              <w:jc w:val="center"/>
            </w:trPr>
          </w:trPrChange>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Change w:id="3990" w:author="Katharina Schleidt" w:date="2022-10-17T13:53:00Z">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Change w:id="3991" w:author="Katharina Schleidt" w:date="2022-10-17T13:53:00Z">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A46EB6" w:rsidRPr="00785C54" w14:paraId="2AD06957" w14:textId="77777777" w:rsidTr="00935FAF">
        <w:trPr>
          <w:jc w:val="center"/>
          <w:ins w:id="3992" w:author="Katharina Schleidt" w:date="2022-10-17T13:53:00Z"/>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44184F58" w14:textId="64D66A2F" w:rsidR="00A46EB6" w:rsidRPr="00785C54" w:rsidRDefault="00A46EB6" w:rsidP="00A46EB6">
            <w:pPr>
              <w:pStyle w:val="Tablebody"/>
              <w:autoSpaceDE w:val="0"/>
              <w:autoSpaceDN w:val="0"/>
              <w:adjustRightInd w:val="0"/>
              <w:jc w:val="both"/>
              <w:rPr>
                <w:ins w:id="3993" w:author="Katharina Schleidt" w:date="2022-10-17T13:53:00Z"/>
                <w:szCs w:val="24"/>
              </w:rPr>
            </w:pPr>
            <w:ins w:id="3994" w:author="Katharina Schleidt" w:date="2022-10-17T13:53:00Z">
              <w:r w:rsidRPr="00785C54">
                <w:rPr>
                  <w:szCs w:val="24"/>
                </w:rPr>
                <w:t>Imports</w:t>
              </w:r>
            </w:ins>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73A8B90F" w14:textId="53F1F6DB" w:rsidR="00A46EB6" w:rsidRPr="00785C54" w:rsidRDefault="00A46EB6" w:rsidP="00A46EB6">
            <w:pPr>
              <w:pStyle w:val="Tablebody"/>
              <w:autoSpaceDE w:val="0"/>
              <w:autoSpaceDN w:val="0"/>
              <w:adjustRightInd w:val="0"/>
              <w:jc w:val="both"/>
              <w:rPr>
                <w:ins w:id="3995" w:author="Katharina Schleidt" w:date="2022-10-17T13:53:00Z"/>
                <w:szCs w:val="24"/>
              </w:rPr>
            </w:pPr>
            <w:ins w:id="3996" w:author="Katharina Schleidt" w:date="2022-10-17T13:53:00Z">
              <w:r w:rsidRPr="00785C54">
                <w:rPr>
                  <w:szCs w:val="24"/>
                </w:rPr>
                <w:t>/req/obs-</w:t>
              </w:r>
              <w:r>
                <w:rPr>
                  <w:szCs w:val="24"/>
                </w:rPr>
                <w:t>core</w:t>
              </w:r>
              <w:r w:rsidRPr="00785C54">
                <w:rPr>
                  <w:szCs w:val="24"/>
                </w:rPr>
                <w:t>/</w:t>
              </w:r>
              <w:r w:rsidRPr="003F0344">
                <w:rPr>
                  <w:szCs w:val="24"/>
                </w:rPr>
                <w:t>Abstract</w:t>
              </w:r>
              <w:r w:rsidRPr="00785C54">
                <w:rPr>
                  <w:szCs w:val="24"/>
                </w:rPr>
                <w:t>ObservationCollection</w:t>
              </w:r>
            </w:ins>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997" w:name="_Toc117602413"/>
      <w:r w:rsidRPr="00785C54">
        <w:rPr>
          <w:rFonts w:eastAsia="Times New Roman"/>
          <w:szCs w:val="24"/>
        </w:rPr>
        <w:t>Association metadata</w:t>
      </w:r>
      <w:bookmarkEnd w:id="39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164FE6" w:rsidRDefault="005B5EAD" w:rsidP="00785C54">
            <w:pPr>
              <w:pStyle w:val="Tablebody"/>
              <w:autoSpaceDE w:val="0"/>
              <w:autoSpaceDN w:val="0"/>
              <w:adjustRightInd w:val="0"/>
              <w:rPr>
                <w:szCs w:val="20"/>
                <w:lang w:val="pt-BR"/>
                <w:rPrChange w:id="3998" w:author="Ilkka Rinne" w:date="2022-10-22T15:00:00Z">
                  <w:rPr>
                    <w:szCs w:val="20"/>
                  </w:rPr>
                </w:rPrChange>
              </w:rPr>
            </w:pPr>
            <w:r w:rsidRPr="00164FE6">
              <w:rPr>
                <w:b/>
                <w:szCs w:val="24"/>
                <w:lang w:val="pt-BR"/>
                <w:rPrChange w:id="3999" w:author="Ilkka Rinne" w:date="2022-10-22T15:00:00Z">
                  <w:rPr>
                    <w:b/>
                    <w:szCs w:val="24"/>
                  </w:rPr>
                </w:rPrChange>
              </w:rPr>
              <w:t>Requirement</w:t>
            </w:r>
            <w:r w:rsidRPr="00164FE6">
              <w:rPr>
                <w:szCs w:val="24"/>
                <w:lang w:val="pt-BR"/>
                <w:rPrChange w:id="4000" w:author="Ilkka Rinne" w:date="2022-10-22T15:00:00Z">
                  <w:rPr>
                    <w:szCs w:val="24"/>
                  </w:rPr>
                </w:rPrChange>
              </w:rPr>
              <w:br/>
              <w:t>/req/obs-core/gen/metadata-sem</w:t>
            </w:r>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4001" w:author="Katharina Schleidt" w:date="2022-08-10T19:13:00Z">
              <w:r w:rsidRPr="00785C54" w:rsidDel="002F2035">
                <w:rPr>
                  <w:szCs w:val="24"/>
                </w:rPr>
                <w:delText>SHALL</w:delText>
              </w:r>
            </w:del>
            <w:ins w:id="4002"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003"/>
      <w:r w:rsidRPr="00785C54">
        <w:rPr>
          <w:szCs w:val="24"/>
        </w:rPr>
        <w:lastRenderedPageBreak/>
        <w:t>NOTE</w:t>
      </w:r>
      <w:r w:rsidRPr="00785C54">
        <w:rPr>
          <w:szCs w:val="24"/>
        </w:rPr>
        <w:tab/>
      </w:r>
      <w:ins w:id="4004"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4005" w:author="Katharina Schleidt" w:date="2022-08-13T16:01:00Z">
        <w:r w:rsidRPr="00785C54" w:rsidDel="00DD1147">
          <w:rPr>
            <w:szCs w:val="24"/>
          </w:rPr>
          <w:delText>Attention should be given not to reinvent semantic that is explicitly modelled in the OMS model.</w:delText>
        </w:r>
        <w:commentRangeEnd w:id="4003"/>
        <w:r w:rsidR="008058B6" w:rsidDel="00DD1147">
          <w:rPr>
            <w:rStyle w:val="CommentReference"/>
            <w:rFonts w:eastAsia="MS Mincho"/>
            <w:lang w:eastAsia="ja-JP"/>
          </w:rPr>
          <w:commentReference w:id="4003"/>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006" w:name="_Toc117602414"/>
      <w:r w:rsidRPr="00785C54">
        <w:rPr>
          <w:rFonts w:eastAsia="Times New Roman"/>
          <w:szCs w:val="24"/>
        </w:rPr>
        <w:t>AbstractObservationCharacteristics</w:t>
      </w:r>
      <w:bookmarkEnd w:id="4006"/>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07" w:name="_Toc117602415"/>
      <w:r w:rsidRPr="00785C54">
        <w:rPr>
          <w:rFonts w:eastAsia="Times New Roman"/>
          <w:szCs w:val="24"/>
        </w:rPr>
        <w:t>AbstractObservationCharacteristics Requirements Class</w:t>
      </w:r>
      <w:bookmarkEnd w:id="40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008" w:author="Katharina Schleidt" w:date="2022-08-13T16:37:00Z">
              <w:r w:rsidRPr="00785C54" w:rsidDel="00022C0A">
                <w:rPr>
                  <w:szCs w:val="24"/>
                </w:rPr>
                <w:delText xml:space="preserve">core </w:delText>
              </w:r>
            </w:del>
            <w:ins w:id="4009" w:author="Katharina Schleidt" w:date="2022-08-13T16:37:00Z">
              <w:r w:rsidR="00022C0A">
                <w:rPr>
                  <w:szCs w:val="24"/>
                </w:rPr>
                <w:t>C</w:t>
              </w:r>
              <w:r w:rsidR="00022C0A" w:rsidRPr="00785C54">
                <w:rPr>
                  <w:szCs w:val="24"/>
                </w:rPr>
                <w:t xml:space="preserve">ore </w:t>
              </w:r>
            </w:ins>
            <w:r w:rsidRPr="00785C54">
              <w:rPr>
                <w:szCs w:val="24"/>
              </w:rPr>
              <w:t>-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E82359" w:rsidRPr="00785C54" w14:paraId="790A34A4" w14:textId="77777777" w:rsidTr="00935FAF">
        <w:trPr>
          <w:jc w:val="center"/>
          <w:ins w:id="4010" w:author="Katharina Schleidt" w:date="2022-10-18T14:48:00Z"/>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C73F" w14:textId="5C3A2075" w:rsidR="00E82359" w:rsidRPr="00785C54" w:rsidRDefault="00E82359" w:rsidP="00785C54">
            <w:pPr>
              <w:pStyle w:val="Tablebody"/>
              <w:autoSpaceDE w:val="0"/>
              <w:autoSpaceDN w:val="0"/>
              <w:adjustRightInd w:val="0"/>
              <w:jc w:val="both"/>
              <w:rPr>
                <w:ins w:id="4011" w:author="Katharina Schleidt" w:date="2022-10-18T14:48:00Z"/>
                <w:szCs w:val="24"/>
              </w:rPr>
            </w:pPr>
            <w:ins w:id="4012" w:author="Katharina Schleidt" w:date="2022-10-18T14:48:00Z">
              <w:r w:rsidRPr="00785C54">
                <w:rPr>
                  <w:szCs w:val="24"/>
                </w:rPr>
                <w:t>Requirement</w:t>
              </w:r>
            </w:ins>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1281CB" w14:textId="6D1918F6" w:rsidR="00E82359" w:rsidRPr="00785C54" w:rsidRDefault="00E82359" w:rsidP="00785C54">
            <w:pPr>
              <w:pStyle w:val="Tablebody"/>
              <w:autoSpaceDE w:val="0"/>
              <w:autoSpaceDN w:val="0"/>
              <w:adjustRightInd w:val="0"/>
              <w:jc w:val="both"/>
              <w:rPr>
                <w:ins w:id="4013" w:author="Katharina Schleidt" w:date="2022-10-18T14:48:00Z"/>
                <w:szCs w:val="24"/>
              </w:rPr>
            </w:pPr>
            <w:ins w:id="4014" w:author="Katharina Schleidt" w:date="2022-10-18T14:48:00Z">
              <w:r w:rsidRPr="00785C54">
                <w:rPr>
                  <w:szCs w:val="24"/>
                </w:rPr>
                <w:t>/req/obs-basic/ObservationCharacteristics/collection-sem</w:t>
              </w:r>
            </w:ins>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164FE6"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164FE6" w:rsidRDefault="005B5EAD" w:rsidP="00785C54">
            <w:pPr>
              <w:pStyle w:val="Tablebody"/>
              <w:autoSpaceDE w:val="0"/>
              <w:autoSpaceDN w:val="0"/>
              <w:adjustRightInd w:val="0"/>
              <w:jc w:val="both"/>
              <w:rPr>
                <w:szCs w:val="20"/>
                <w:lang w:val="pt-BR"/>
                <w:rPrChange w:id="4015" w:author="Ilkka Rinne" w:date="2022-10-22T15:00:00Z">
                  <w:rPr>
                    <w:szCs w:val="20"/>
                  </w:rPr>
                </w:rPrChange>
              </w:rPr>
            </w:pPr>
            <w:r w:rsidRPr="00164FE6">
              <w:rPr>
                <w:szCs w:val="24"/>
                <w:lang w:val="pt-BR"/>
                <w:rPrChange w:id="4016" w:author="Ilkka Rinne" w:date="2022-10-22T15:00:00Z">
                  <w:rPr>
                    <w:szCs w:val="24"/>
                  </w:rPr>
                </w:rPrChange>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057A7ED3" w:rsidR="00935FAF" w:rsidRPr="00785C54" w:rsidDel="0090305C" w:rsidRDefault="00935FAF" w:rsidP="00785C54">
      <w:pPr>
        <w:pStyle w:val="BodyText"/>
        <w:rPr>
          <w:del w:id="4017" w:author="Ilkka Rinne" w:date="2022-10-25T13:45:00Z"/>
        </w:rPr>
      </w:pPr>
      <w:del w:id="4018" w:author="Ilkka Rinne" w:date="2022-09-06T15:39:00Z">
        <w:r w:rsidRPr="00785C54" w:rsidDel="003B488C">
          <w:delText> </w:delText>
        </w:r>
      </w:del>
      <w:ins w:id="4019" w:author="Katharina Schleidt" w:date="2022-08-13T17:38:00Z">
        <w:r w:rsidR="00BE49F6" w:rsidRPr="00785C54">
          <w:rPr>
            <w:szCs w:val="24"/>
          </w:rPr>
          <w:t>AbstractObservationCharacteristics and AbstractObservation</w:t>
        </w:r>
        <w:commentRangeStart w:id="4020"/>
        <w:commentRangeEnd w:id="4020"/>
        <w:r w:rsidR="00BE49F6">
          <w:rPr>
            <w:rStyle w:val="CommentReference"/>
            <w:rFonts w:eastAsia="MS Mincho"/>
            <w:lang w:eastAsia="ja-JP"/>
          </w:rPr>
          <w:commentReference w:id="4020"/>
        </w:r>
        <w:r w:rsidR="00BE49F6">
          <w:rPr>
            <w:szCs w:val="24"/>
          </w:rPr>
          <w:t xml:space="preserve"> from </w:t>
        </w:r>
        <w:r w:rsidR="00BE49F6">
          <w:t>t</w:t>
        </w:r>
      </w:ins>
      <w:ins w:id="4021" w:author="Katharina Schleidt" w:date="2022-08-13T17:37:00Z">
        <w:r w:rsidR="00BE49F6" w:rsidRPr="00BE49F6">
          <w:t xml:space="preserve">he </w:t>
        </w:r>
      </w:ins>
      <w:ins w:id="4022"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4023"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4024" w:author="Katharina Schleidt" w:date="2022-08-13T17:38:00Z">
        <w:r w:rsidR="00BE49F6">
          <w:t>9</w:t>
        </w:r>
      </w:ins>
      <w:ins w:id="4025" w:author="Katharina Schleidt" w:date="2022-08-13T17:37:00Z">
        <w:r w:rsidR="00BE49F6" w:rsidRPr="00BE49F6">
          <w:t>.</w:t>
        </w:r>
      </w:ins>
      <w:ins w:id="4026" w:author="Katharina Schleidt" w:date="2022-08-13T17:39:00Z">
        <w:r w:rsidR="00BE49F6">
          <w:t>2 and 9.3</w:t>
        </w:r>
      </w:ins>
      <w:ins w:id="4027" w:author="Katharina Schleidt" w:date="2022-08-13T17:37:00Z">
        <w:r w:rsidR="00BE49F6" w:rsidRPr="00BE49F6">
          <w:t>.</w:t>
        </w:r>
      </w:ins>
    </w:p>
    <w:p w14:paraId="65303244" w14:textId="61A02391" w:rsidR="005B5EAD" w:rsidRPr="00785C54" w:rsidRDefault="00577364" w:rsidP="0090305C">
      <w:pPr>
        <w:pStyle w:val="BodyText"/>
        <w:pPrChange w:id="4028" w:author="Ilkka Rinne" w:date="2022-10-25T13:45: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029" w:author="Ilkka Rinne" w:date="2022-09-06T13:55:00Z">
        <w:r w:rsidRPr="00785C54" w:rsidDel="00734867">
          <w:rPr>
            <w:noProof/>
            <w:lang w:val="fr-FR" w:eastAsia="fr-FR"/>
          </w:rPr>
          <w:drawing>
            <wp:inline distT="0" distB="0" distL="0" distR="0" wp14:anchorId="6497744A" wp14:editId="18B8FBEB">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p>
    <w:p w14:paraId="0505451B" w14:textId="4760197A" w:rsidR="005B5EAD" w:rsidRPr="00785C54" w:rsidRDefault="0090305C" w:rsidP="00785C54">
      <w:pPr>
        <w:pStyle w:val="Figuretitle"/>
        <w:autoSpaceDE w:val="0"/>
        <w:autoSpaceDN w:val="0"/>
        <w:adjustRightInd w:val="0"/>
        <w:outlineLvl w:val="0"/>
        <w:rPr>
          <w:szCs w:val="24"/>
        </w:rPr>
      </w:pPr>
      <w:ins w:id="4030" w:author="Ilkka Rinne" w:date="2022-10-25T13:43:00Z">
        <w:r>
          <w:rPr>
            <w:noProof/>
          </w:rPr>
          <w:lastRenderedPageBreak/>
          <w:drawing>
            <wp:anchor distT="0" distB="0" distL="114300" distR="114300" simplePos="0" relativeHeight="251660288" behindDoc="0" locked="0" layoutInCell="1" allowOverlap="1" wp14:anchorId="555B710F" wp14:editId="78781FE4">
              <wp:simplePos x="0" y="0"/>
              <wp:positionH relativeFrom="column">
                <wp:posOffset>45189</wp:posOffset>
              </wp:positionH>
              <wp:positionV relativeFrom="paragraph">
                <wp:posOffset>153165</wp:posOffset>
              </wp:positionV>
              <wp:extent cx="6108700" cy="618934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4">
                        <a:extLst>
                          <a:ext uri="{28A0092B-C50C-407E-A947-70E740481C1C}">
                            <a14:useLocalDpi xmlns:a14="http://schemas.microsoft.com/office/drawing/2010/main" val="0"/>
                          </a:ext>
                        </a:extLst>
                      </a:blip>
                      <a:stretch>
                        <a:fillRect/>
                      </a:stretch>
                    </pic:blipFill>
                    <pic:spPr>
                      <a:xfrm>
                        <a:off x="0" y="0"/>
                        <a:ext cx="6108700" cy="6189345"/>
                      </a:xfrm>
                      <a:prstGeom prst="rect">
                        <a:avLst/>
                      </a:prstGeom>
                    </pic:spPr>
                  </pic:pic>
                </a:graphicData>
              </a:graphic>
              <wp14:sizeRelH relativeFrom="page">
                <wp14:pctWidth>0</wp14:pctWidth>
              </wp14:sizeRelH>
              <wp14:sizeRelV relativeFrom="page">
                <wp14:pctHeight>0</wp14:pctHeight>
              </wp14:sizeRelV>
            </wp:anchor>
          </w:drawing>
        </w:r>
      </w:ins>
      <w:commentRangeStart w:id="4031"/>
      <w:r w:rsidR="005B5EAD" w:rsidRPr="00785C54">
        <w:rPr>
          <w:szCs w:val="24"/>
        </w:rPr>
        <w:t xml:space="preserve">Figure 10 — Context diagram for Abstract Observation </w:t>
      </w:r>
      <w:del w:id="4032" w:author="Katharina Schleidt" w:date="2022-08-13T16:38:00Z">
        <w:r w:rsidR="005B5EAD" w:rsidRPr="00785C54" w:rsidDel="00022C0A">
          <w:rPr>
            <w:szCs w:val="24"/>
          </w:rPr>
          <w:delText xml:space="preserve">core </w:delText>
        </w:r>
      </w:del>
      <w:ins w:id="4033" w:author="Katharina Schleidt" w:date="2022-08-13T16:38:00Z">
        <w:r w:rsidR="00022C0A">
          <w:rPr>
            <w:szCs w:val="24"/>
          </w:rPr>
          <w:t>C</w:t>
        </w:r>
        <w:r w:rsidR="00022C0A" w:rsidRPr="00785C54">
          <w:rPr>
            <w:szCs w:val="24"/>
          </w:rPr>
          <w:t xml:space="preserve">ore </w:t>
        </w:r>
      </w:ins>
      <w:r w:rsidR="005B5EAD" w:rsidRPr="00785C54">
        <w:rPr>
          <w:szCs w:val="24"/>
        </w:rPr>
        <w:t>— AbstractObservationCharacteristics and AbstractObservation</w:t>
      </w:r>
      <w:commentRangeEnd w:id="4031"/>
      <w:r w:rsidR="008058B6">
        <w:rPr>
          <w:rStyle w:val="CommentReference"/>
          <w:rFonts w:eastAsia="MS Mincho"/>
          <w:b w:val="0"/>
          <w:lang w:eastAsia="ja-JP"/>
        </w:rPr>
        <w:commentReference w:id="4031"/>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34" w:name="_Toc117602416"/>
      <w:r w:rsidRPr="00785C54">
        <w:rPr>
          <w:rFonts w:eastAsia="Times New Roman"/>
          <w:szCs w:val="24"/>
        </w:rPr>
        <w:lastRenderedPageBreak/>
        <w:t>Feature type AbstractObservationCharacteristics</w:t>
      </w:r>
      <w:bookmarkEnd w:id="403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4035" w:author="Katharina Schleidt" w:date="2022-08-10T19:59:00Z">
              <w:r w:rsidRPr="004C36B0">
                <w:rPr>
                  <w:szCs w:val="24"/>
                </w:rPr>
                <w:t xml:space="preserve">An </w:t>
              </w:r>
              <w:r w:rsidRPr="00DA74AC">
                <w:rPr>
                  <w:b/>
                  <w:bCs/>
                  <w:szCs w:val="24"/>
                  <w:rPrChange w:id="4036" w:author="Katharina Schleidt" w:date="2022-08-13T17:05:00Z">
                    <w:rPr>
                      <w:szCs w:val="24"/>
                    </w:rPr>
                  </w:rPrChange>
                </w:rPr>
                <w:t>AbstractObservationCharacteristics</w:t>
              </w:r>
              <w:r w:rsidRPr="004C36B0">
                <w:rPr>
                  <w:szCs w:val="24"/>
                </w:rPr>
                <w:t xml:space="preserve"> shall be defined as </w:t>
              </w:r>
            </w:ins>
            <w:commentRangeStart w:id="4037"/>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4037"/>
            <w:r w:rsidR="008058B6">
              <w:rPr>
                <w:rStyle w:val="CommentReference"/>
                <w:rFonts w:eastAsia="MS Mincho"/>
                <w:lang w:eastAsia="ja-JP"/>
              </w:rPr>
              <w:commentReference w:id="4037"/>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38" w:name="_Toc117602417"/>
      <w:r w:rsidRPr="00785C54">
        <w:rPr>
          <w:rFonts w:eastAsia="Times New Roman"/>
          <w:szCs w:val="24"/>
        </w:rPr>
        <w:t>Attribute observationType</w:t>
      </w:r>
      <w:bookmarkEnd w:id="403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4039" w:author="Katharina Schleidt" w:date="2022-08-13T16:34:00Z">
                  <w:rPr>
                    <w:szCs w:val="24"/>
                  </w:rPr>
                </w:rPrChange>
              </w:rPr>
              <w:t>Observation</w:t>
            </w:r>
            <w:r w:rsidRPr="00785C54">
              <w:rPr>
                <w:szCs w:val="24"/>
              </w:rPr>
              <w:t xml:space="preserve"> is provided, the property </w:t>
            </w:r>
            <w:r w:rsidRPr="00785C54">
              <w:rPr>
                <w:b/>
                <w:szCs w:val="24"/>
              </w:rPr>
              <w:t>observationType:AbstractObservationType</w:t>
            </w:r>
            <w:r w:rsidRPr="00785C54">
              <w:rPr>
                <w:szCs w:val="24"/>
              </w:rPr>
              <w:t xml:space="preserve"> </w:t>
            </w:r>
            <w:del w:id="4040" w:author="Katharina Schleidt" w:date="2022-08-10T19:13:00Z">
              <w:r w:rsidRPr="00785C54" w:rsidDel="002F2035">
                <w:rPr>
                  <w:szCs w:val="24"/>
                </w:rPr>
                <w:delText>SHALL</w:delText>
              </w:r>
            </w:del>
            <w:ins w:id="4041"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42" w:name="_Toc117602418"/>
      <w:r w:rsidRPr="00785C54">
        <w:rPr>
          <w:rFonts w:eastAsia="Times New Roman"/>
          <w:szCs w:val="24"/>
        </w:rPr>
        <w:t>Attribute parameter</w:t>
      </w:r>
      <w:bookmarkEnd w:id="40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parameter:NamedValue</w:t>
            </w:r>
            <w:r w:rsidRPr="00785C54">
              <w:rPr>
                <w:szCs w:val="24"/>
              </w:rPr>
              <w:t xml:space="preserve"> </w:t>
            </w:r>
            <w:del w:id="4043" w:author="Katharina Schleidt" w:date="2022-08-10T19:13:00Z">
              <w:r w:rsidRPr="00785C54" w:rsidDel="002F2035">
                <w:rPr>
                  <w:szCs w:val="24"/>
                </w:rPr>
                <w:delText>SHALL</w:delText>
              </w:r>
            </w:del>
            <w:ins w:id="4044"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4045" w:author="Katharina Schleidt" w:date="2022-08-13T17:29:00Z">
                  <w:rPr>
                    <w:szCs w:val="24"/>
                  </w:rPr>
                </w:rPrChange>
              </w:rPr>
              <w:t>Parameter</w:t>
            </w:r>
            <w:r w:rsidRPr="00785C54">
              <w:rPr>
                <w:szCs w:val="24"/>
              </w:rPr>
              <w:t xml:space="preserve"> </w:t>
            </w:r>
            <w:del w:id="4046" w:author="Katharina Schleidt" w:date="2022-08-10T19:15:00Z">
              <w:r w:rsidRPr="00785C54" w:rsidDel="002F2035">
                <w:rPr>
                  <w:szCs w:val="24"/>
                </w:rPr>
                <w:delText>SHOULD</w:delText>
              </w:r>
            </w:del>
            <w:ins w:id="4047" w:author="Katharina Schleidt" w:date="2022-08-10T19:15:00Z">
              <w:r w:rsidR="002F2035">
                <w:rPr>
                  <w:szCs w:val="24"/>
                </w:rPr>
                <w:t>should</w:t>
              </w:r>
            </w:ins>
            <w:r w:rsidRPr="00785C54">
              <w:rPr>
                <w:szCs w:val="24"/>
              </w:rPr>
              <w:t xml:space="preserve"> </w:t>
            </w:r>
            <w:del w:id="4048" w:author="Katharina Schleidt" w:date="2022-08-10T19:16:00Z">
              <w:r w:rsidRPr="00785C54" w:rsidDel="002F2035">
                <w:rPr>
                  <w:szCs w:val="24"/>
                </w:rPr>
                <w:delText xml:space="preserve">NOT </w:delText>
              </w:r>
            </w:del>
            <w:ins w:id="4049" w:author="Katharina Schleidt" w:date="2022-08-10T19:16:00Z">
              <w:r w:rsidR="002F2035">
                <w:rPr>
                  <w:szCs w:val="24"/>
                </w:rPr>
                <w:t xml:space="preserve">not </w:t>
              </w:r>
            </w:ins>
            <w:r w:rsidRPr="00785C54">
              <w:rPr>
                <w:szCs w:val="24"/>
              </w:rPr>
              <w:t>be used instead of the procedure to describe the steps performed in order to determine the value of the ObservableProperty.</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4050" w:author="Katharina Schleidt" w:date="2022-08-13T17:29:00Z">
                  <w:rPr>
                    <w:szCs w:val="24"/>
                  </w:rPr>
                </w:rPrChange>
              </w:rPr>
              <w:t>Parameter</w:t>
            </w:r>
            <w:r w:rsidRPr="00785C54">
              <w:rPr>
                <w:szCs w:val="24"/>
              </w:rPr>
              <w:t xml:space="preserve"> </w:t>
            </w:r>
            <w:del w:id="4051" w:author="Katharina Schleidt" w:date="2022-08-10T19:15:00Z">
              <w:r w:rsidRPr="00785C54" w:rsidDel="002F2035">
                <w:rPr>
                  <w:szCs w:val="24"/>
                </w:rPr>
                <w:delText>SHOULD</w:delText>
              </w:r>
            </w:del>
            <w:ins w:id="4052" w:author="Katharina Schleidt" w:date="2022-08-10T19:15:00Z">
              <w:r w:rsidR="002F2035">
                <w:rPr>
                  <w:szCs w:val="24"/>
                </w:rPr>
                <w:t>should</w:t>
              </w:r>
            </w:ins>
            <w:r w:rsidRPr="00785C54">
              <w:rPr>
                <w:szCs w:val="24"/>
              </w:rPr>
              <w:t xml:space="preserve"> </w:t>
            </w:r>
            <w:del w:id="4053" w:author="Katharina Schleidt" w:date="2022-08-10T19:16:00Z">
              <w:r w:rsidRPr="00785C54" w:rsidDel="002F2035">
                <w:rPr>
                  <w:szCs w:val="24"/>
                </w:rPr>
                <w:delText xml:space="preserve">NOT </w:delText>
              </w:r>
            </w:del>
            <w:ins w:id="4054"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55" w:author="Katharina Schleidt" w:date="2022-08-10T19:34:00Z"/>
          <w:szCs w:val="24"/>
        </w:rPr>
      </w:pPr>
      <w:del w:id="4056" w:author="Katharina Schleidt" w:date="2022-08-10T19:34:00Z">
        <w:r w:rsidRPr="00785C54" w:rsidDel="00026AA4">
          <w:rPr>
            <w:szCs w:val="24"/>
          </w:rPr>
          <w:delText>NOTE 1</w:delText>
        </w:r>
        <w:r w:rsidRPr="00785C54" w:rsidDel="00026AA4">
          <w:rPr>
            <w:szCs w:val="24"/>
          </w:rPr>
          <w:tab/>
          <w:delText xml:space="preserve">This might </w:delText>
        </w:r>
      </w:del>
      <w:ins w:id="4057" w:author="REID-JAMOND Alison" w:date="2022-04-04T14:35:00Z">
        <w:del w:id="4058" w:author="Katharina Schleidt" w:date="2022-08-10T19:34:00Z">
          <w:r w:rsidR="008058B6" w:rsidDel="00026AA4">
            <w:rPr>
              <w:szCs w:val="24"/>
            </w:rPr>
            <w:delText>can</w:delText>
          </w:r>
          <w:r w:rsidR="008058B6" w:rsidRPr="00785C54" w:rsidDel="00026AA4">
            <w:rPr>
              <w:szCs w:val="24"/>
            </w:rPr>
            <w:delText xml:space="preserve"> </w:delText>
          </w:r>
        </w:del>
      </w:ins>
      <w:del w:id="4059"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060" w:author="Katharina Schleidt" w:date="2022-08-10T19:34:00Z"/>
          <w:szCs w:val="24"/>
        </w:rPr>
      </w:pPr>
      <w:del w:id="4061"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62" w:author="Katharina Schleidt" w:date="2022-08-10T19:34:00Z"/>
          <w:szCs w:val="24"/>
        </w:rPr>
      </w:pPr>
      <w:r w:rsidRPr="00785C54">
        <w:rPr>
          <w:szCs w:val="24"/>
        </w:rPr>
        <w:t>EXAMPLE</w:t>
      </w:r>
      <w:r w:rsidRPr="00785C54">
        <w:rPr>
          <w:szCs w:val="24"/>
        </w:rPr>
        <w:tab/>
        <w:t xml:space="preserve">A time sequence of observations of water quality in a well </w:t>
      </w:r>
      <w:del w:id="4063" w:author="Katharina Schleidt" w:date="2022-08-13T16:10:00Z">
        <w:r w:rsidRPr="00785C54" w:rsidDel="009061F0">
          <w:rPr>
            <w:szCs w:val="24"/>
          </w:rPr>
          <w:delText>might</w:delText>
        </w:r>
      </w:del>
      <w:ins w:id="4064"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065" w:author="Katharina Schleidt" w:date="2022-08-10T19:34:00Z"/>
          <w:szCs w:val="24"/>
        </w:rPr>
      </w:pPr>
      <w:ins w:id="4066"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067"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068" w:author="Katharina Schleidt" w:date="2022-08-10T19:34:00Z">
        <w:r w:rsidRPr="00785C54">
          <w:rPr>
            <w:szCs w:val="24"/>
          </w:rPr>
          <w:lastRenderedPageBreak/>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69" w:name="_Toc117602419"/>
      <w:r w:rsidRPr="00785C54">
        <w:rPr>
          <w:rFonts w:eastAsia="Times New Roman"/>
          <w:szCs w:val="24"/>
        </w:rPr>
        <w:t>Attribute resultQuality</w:t>
      </w:r>
      <w:bookmarkEnd w:id="40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r w:rsidRPr="00785C54">
              <w:rPr>
                <w:b/>
                <w:szCs w:val="24"/>
              </w:rPr>
              <w:t>resultQuality:Any</w:t>
            </w:r>
            <w:r w:rsidRPr="00785C54">
              <w:rPr>
                <w:szCs w:val="24"/>
              </w:rPr>
              <w:t xml:space="preserve"> </w:t>
            </w:r>
            <w:del w:id="4070" w:author="Katharina Schleidt" w:date="2022-08-10T19:13:00Z">
              <w:r w:rsidRPr="00785C54" w:rsidDel="002F2035">
                <w:rPr>
                  <w:szCs w:val="24"/>
                </w:rPr>
                <w:delText>SHALL</w:delText>
              </w:r>
            </w:del>
            <w:ins w:id="4071"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4072" w:author="REID-JAMOND Alison" w:date="2022-04-04T14:35:00Z">
        <w:r w:rsidRPr="00785C54" w:rsidDel="008058B6">
          <w:rPr>
            <w:szCs w:val="24"/>
          </w:rPr>
          <w:delText xml:space="preserve">may </w:delText>
        </w:r>
      </w:del>
      <w:ins w:id="4073"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4074" w:author="REID-JAMOND Alison" w:date="2022-04-04T14:35:00Z">
        <w:r w:rsidRPr="00785C54" w:rsidDel="008058B6">
          <w:rPr>
            <w:szCs w:val="24"/>
          </w:rPr>
          <w:delText xml:space="preserve">may </w:delText>
        </w:r>
      </w:del>
      <w:ins w:id="4075"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76" w:name="_Toc117602420"/>
      <w:r w:rsidRPr="00785C54">
        <w:rPr>
          <w:rFonts w:eastAsia="Times New Roman"/>
          <w:szCs w:val="24"/>
        </w:rPr>
        <w:t>Association proximateFeatureOfInterest</w:t>
      </w:r>
      <w:bookmarkEnd w:id="40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w:t>
            </w:r>
            <w:del w:id="4077" w:author="Katharina Schleidt" w:date="2022-08-10T19:13:00Z">
              <w:r w:rsidRPr="00785C54" w:rsidDel="002F2035">
                <w:rPr>
                  <w:szCs w:val="24"/>
                </w:rPr>
                <w:delText>SHALL</w:delText>
              </w:r>
            </w:del>
            <w:ins w:id="4078"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079" w:name="_Toc117602421"/>
      <w:r w:rsidRPr="00785C54">
        <w:rPr>
          <w:rFonts w:eastAsia="Times New Roman"/>
          <w:szCs w:val="24"/>
        </w:rPr>
        <w:t>Association ultimateFeatureOfInterest</w:t>
      </w:r>
      <w:bookmarkEnd w:id="40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w:t>
            </w:r>
            <w:del w:id="4080" w:author="Katharina Schleidt" w:date="2022-08-10T19:13:00Z">
              <w:r w:rsidRPr="00785C54" w:rsidDel="002F2035">
                <w:rPr>
                  <w:szCs w:val="24"/>
                </w:rPr>
                <w:delText>SHALL</w:delText>
              </w:r>
            </w:del>
            <w:ins w:id="4081"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4082" w:author="Katharina Schleidt" w:date="2022-08-10T19:40:00Z"/>
          <w:szCs w:val="24"/>
        </w:rPr>
      </w:pPr>
      <w:moveToRangeStart w:id="4083" w:author="Katharina Schleidt" w:date="2022-08-10T19:40:00Z" w:name="move111052864"/>
      <w:moveTo w:id="4084" w:author="Katharina Schleidt" w:date="2022-08-10T19:40:00Z">
        <w:r w:rsidRPr="00785C54">
          <w:rPr>
            <w:szCs w:val="24"/>
          </w:rPr>
          <w:t>EXAMPLE 1</w:t>
        </w:r>
        <w:r w:rsidRPr="00785C54">
          <w:rPr>
            <w:szCs w:val="24"/>
          </w:rPr>
          <w:tab/>
          <w:t xml:space="preserve">A river, an aquifer, soil layer, outcrop, a butterfly, a survey area, a room, </w:t>
        </w:r>
        <w:commentRangeStart w:id="4085"/>
        <w:r w:rsidRPr="00785C54">
          <w:rPr>
            <w:szCs w:val="24"/>
          </w:rPr>
          <w:t>Abby's car</w:t>
        </w:r>
        <w:commentRangeEnd w:id="4085"/>
        <w:r>
          <w:rPr>
            <w:rStyle w:val="CommentReference"/>
            <w:rFonts w:eastAsia="MS Mincho"/>
            <w:lang w:eastAsia="ja-JP"/>
          </w:rPr>
          <w:commentReference w:id="4085"/>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4086" w:author="Katharina Schleidt" w:date="2022-08-10T19:40:00Z"/>
          <w:szCs w:val="24"/>
        </w:rPr>
      </w:pPr>
      <w:moveTo w:id="4087" w:author="Katharina Schleidt" w:date="2022-08-10T19:40:00Z">
        <w:r w:rsidRPr="00785C54">
          <w:rPr>
            <w:szCs w:val="24"/>
          </w:rPr>
          <w:t>EXAMPLE 2</w:t>
        </w:r>
        <w:r w:rsidRPr="00785C54">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4088" w:author="Katharina Schleidt" w:date="2022-08-10T19:40:00Z"/>
          <w:szCs w:val="24"/>
        </w:rPr>
      </w:pPr>
      <w:moveTo w:id="4089" w:author="Katharina Schleidt" w:date="2022-08-10T19:40:00Z">
        <w:r w:rsidRPr="00785C54">
          <w:rPr>
            <w:szCs w:val="24"/>
          </w:rPr>
          <w:t>EXAMPLE 3</w:t>
        </w:r>
        <w:r w:rsidRPr="00785C54">
          <w:rPr>
            <w:szCs w:val="24"/>
          </w:rPr>
          <w:tab/>
          <w:t>Pertaining to document</w:t>
        </w:r>
      </w:moveTo>
      <w:ins w:id="4090" w:author="Katharina Schleidt" w:date="2022-08-13T17:06:00Z">
        <w:r w:rsidR="00DA74AC">
          <w:rPr>
            <w:szCs w:val="24"/>
          </w:rPr>
          <w:t>s</w:t>
        </w:r>
      </w:ins>
      <w:moveTo w:id="4091" w:author="Katharina Schleidt" w:date="2022-08-10T19:40:00Z">
        <w:r w:rsidRPr="00785C54">
          <w:rPr>
            <w:szCs w:val="24"/>
          </w:rPr>
          <w:t xml:space="preserve"> and observations on the consistency thereof, for the Observation “This clause is inconsistent”, the ultimateFeatureOfInterest is the entire document, while the proximateFeatureOfInterest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4092" w:author="Katharina Schleidt" w:date="2022-08-10T19:40:00Z"/>
          <w:szCs w:val="24"/>
        </w:rPr>
      </w:pPr>
      <w:moveTo w:id="4093" w:author="Katharina Schleidt" w:date="2022-08-10T19:40:00Z">
        <w:r w:rsidRPr="00785C54">
          <w:rPr>
            <w:szCs w:val="24"/>
          </w:rPr>
          <w:t>EXAMPLE 4</w:t>
        </w:r>
        <w:r w:rsidRPr="00785C54">
          <w:rPr>
            <w:szCs w:val="24"/>
          </w:rPr>
          <w:tab/>
          <w:t>The determination of the species of the butterfly, in this case the butterfly is the ultimateFeatureOfInterest, no proximateFeatureOfInterest need be provided.</w:t>
        </w:r>
      </w:moveTo>
    </w:p>
    <w:moveToRangeEnd w:id="4083"/>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4094" w:author="REID-JAMOND Alison" w:date="2022-04-04T14:37:00Z">
        <w:r w:rsidRPr="00785C54" w:rsidDel="008058B6">
          <w:rPr>
            <w:szCs w:val="24"/>
          </w:rPr>
          <w:delText xml:space="preserve">may </w:delText>
        </w:r>
      </w:del>
      <w:ins w:id="4095"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lastRenderedPageBreak/>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4096" w:author="Katharina Schleidt" w:date="2022-08-10T19:15:00Z">
              <w:r w:rsidRPr="00785C54" w:rsidDel="002F2035">
                <w:rPr>
                  <w:szCs w:val="24"/>
                </w:rPr>
                <w:delText>SHOULD</w:delText>
              </w:r>
            </w:del>
            <w:ins w:id="4097" w:author="Katharina Schleidt" w:date="2022-08-10T19:15:00Z">
              <w:r w:rsidR="002F2035">
                <w:rPr>
                  <w:szCs w:val="24"/>
                </w:rPr>
                <w:t>should</w:t>
              </w:r>
            </w:ins>
            <w:r w:rsidRPr="00785C54">
              <w:rPr>
                <w:szCs w:val="24"/>
              </w:rPr>
              <w:t xml:space="preserve">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4098" w:author="REID-JAMOND Alison" w:date="2022-04-04T14:38:00Z">
        <w:r w:rsidRPr="00785C54" w:rsidDel="008058B6">
          <w:rPr>
            <w:szCs w:val="24"/>
          </w:rPr>
          <w:delText>, see</w:delText>
        </w:r>
      </w:del>
      <w:ins w:id="4099" w:author="REID-JAMOND Alison" w:date="2022-04-04T14:38:00Z">
        <w:r w:rsidR="008058B6">
          <w:rPr>
            <w:szCs w:val="24"/>
          </w:rPr>
          <w:t>; see</w:t>
        </w:r>
      </w:ins>
      <w:del w:id="4100"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4101" w:author="Katharina Schleidt" w:date="2022-08-10T19:40:00Z"/>
          <w:szCs w:val="24"/>
        </w:rPr>
      </w:pPr>
      <w:moveFromRangeStart w:id="4102" w:author="Katharina Schleidt" w:date="2022-08-10T19:40:00Z" w:name="move111052864"/>
      <w:moveFrom w:id="4103"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4104"/>
        <w:r w:rsidRPr="00785C54" w:rsidDel="007703D2">
          <w:rPr>
            <w:szCs w:val="24"/>
          </w:rPr>
          <w:t>Abby's car</w:t>
        </w:r>
        <w:commentRangeEnd w:id="4104"/>
        <w:r w:rsidR="00026AA4" w:rsidDel="007703D2">
          <w:rPr>
            <w:rStyle w:val="CommentReference"/>
            <w:rFonts w:eastAsia="MS Mincho"/>
            <w:lang w:eastAsia="ja-JP"/>
          </w:rPr>
          <w:commentReference w:id="4104"/>
        </w:r>
        <w:r w:rsidRPr="00785C54" w:rsidDel="007703D2">
          <w:rPr>
            <w:szCs w:val="24"/>
          </w:rPr>
          <w:t>, a specific human being, this document</w:t>
        </w:r>
        <w:ins w:id="4105" w:author="REID-JAMOND Alison" w:date="2022-04-04T14:38:00Z">
          <w:r w:rsidR="008058B6" w:rsidDel="007703D2">
            <w:rPr>
              <w:szCs w:val="24"/>
            </w:rPr>
            <w:t>.</w:t>
          </w:r>
        </w:ins>
        <w:bookmarkStart w:id="4106" w:name="_Toc113373390"/>
        <w:bookmarkStart w:id="4107" w:name="_Toc117602422"/>
        <w:bookmarkEnd w:id="4106"/>
        <w:bookmarkEnd w:id="4107"/>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4108" w:author="Katharina Schleidt" w:date="2022-08-10T19:40:00Z"/>
          <w:szCs w:val="24"/>
        </w:rPr>
      </w:pPr>
      <w:moveFrom w:id="4109"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4110" w:name="_Toc113373391"/>
        <w:bookmarkStart w:id="4111" w:name="_Toc117602423"/>
        <w:bookmarkEnd w:id="4110"/>
        <w:bookmarkEnd w:id="4111"/>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4112" w:author="Katharina Schleidt" w:date="2022-08-10T19:40:00Z"/>
          <w:szCs w:val="24"/>
        </w:rPr>
      </w:pPr>
      <w:moveFrom w:id="4113"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4114" w:name="_Toc113373392"/>
        <w:bookmarkStart w:id="4115" w:name="_Toc117602424"/>
        <w:bookmarkEnd w:id="4114"/>
        <w:bookmarkEnd w:id="4115"/>
      </w:moveFrom>
    </w:p>
    <w:p w14:paraId="4607B693" w14:textId="3E59CCAB"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4116" w:author="Katharina Schleidt" w:date="2022-08-10T19:40:00Z"/>
          <w:szCs w:val="24"/>
        </w:rPr>
      </w:pPr>
      <w:moveFrom w:id="4117"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4118" w:name="_Toc113373393"/>
        <w:bookmarkStart w:id="4119" w:name="_Toc117602425"/>
        <w:bookmarkEnd w:id="4118"/>
        <w:bookmarkEnd w:id="4119"/>
      </w:moveFrom>
    </w:p>
    <w:p w14:paraId="58BBC24F" w14:textId="77777777" w:rsidR="00E82359" w:rsidRPr="00785C54" w:rsidRDefault="00E82359" w:rsidP="00E82359">
      <w:pPr>
        <w:pStyle w:val="Heading3"/>
        <w:tabs>
          <w:tab w:val="left" w:pos="400"/>
          <w:tab w:val="left" w:pos="560"/>
          <w:tab w:val="left" w:pos="720"/>
        </w:tabs>
        <w:autoSpaceDE w:val="0"/>
        <w:autoSpaceDN w:val="0"/>
        <w:adjustRightInd w:val="0"/>
        <w:rPr>
          <w:ins w:id="4120" w:author="Katharina Schleidt" w:date="2022-10-18T14:46:00Z"/>
          <w:rFonts w:eastAsia="Times New Roman"/>
          <w:szCs w:val="24"/>
        </w:rPr>
      </w:pPr>
      <w:bookmarkStart w:id="4121" w:name="_Toc117602426"/>
      <w:moveFromRangeEnd w:id="4102"/>
      <w:ins w:id="4122" w:author="Katharina Schleidt" w:date="2022-10-18T14:46:00Z">
        <w:r w:rsidRPr="00785C54">
          <w:rPr>
            <w:rFonts w:eastAsia="Times New Roman"/>
            <w:szCs w:val="24"/>
          </w:rPr>
          <w:t>Association collection</w:t>
        </w:r>
        <w:bookmarkEnd w:id="4121"/>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E82359" w:rsidRPr="00785C54" w14:paraId="126EE38B" w14:textId="77777777" w:rsidTr="007A0127">
        <w:trPr>
          <w:jc w:val="center"/>
          <w:ins w:id="4123" w:author="Katharina Schleidt" w:date="2022-10-18T14:46:00Z"/>
        </w:trPr>
        <w:tc>
          <w:tcPr>
            <w:tcW w:w="4526" w:type="dxa"/>
            <w:tcMar>
              <w:top w:w="100" w:type="dxa"/>
              <w:left w:w="100" w:type="dxa"/>
              <w:bottom w:w="100" w:type="dxa"/>
              <w:right w:w="100" w:type="dxa"/>
            </w:tcMar>
          </w:tcPr>
          <w:p w14:paraId="361A2BBD" w14:textId="77777777" w:rsidR="00E82359" w:rsidRPr="00785C54" w:rsidRDefault="00E82359" w:rsidP="007A0127">
            <w:pPr>
              <w:pStyle w:val="Tablebody"/>
              <w:autoSpaceDE w:val="0"/>
              <w:autoSpaceDN w:val="0"/>
              <w:adjustRightInd w:val="0"/>
              <w:rPr>
                <w:ins w:id="4124" w:author="Katharina Schleidt" w:date="2022-10-18T14:46:00Z"/>
                <w:szCs w:val="20"/>
              </w:rPr>
            </w:pPr>
            <w:ins w:id="4125" w:author="Katharina Schleidt" w:date="2022-10-18T14:46:00Z">
              <w:r w:rsidRPr="00785C54">
                <w:rPr>
                  <w:b/>
                  <w:szCs w:val="24"/>
                </w:rPr>
                <w:t>Requirement</w:t>
              </w:r>
              <w:r w:rsidRPr="00785C54">
                <w:rPr>
                  <w:szCs w:val="24"/>
                </w:rPr>
                <w:br/>
                <w:t>/req/obs-basic/ObservationCharacteristics/collection-sem</w:t>
              </w:r>
            </w:ins>
          </w:p>
        </w:tc>
        <w:tc>
          <w:tcPr>
            <w:tcW w:w="5245" w:type="dxa"/>
            <w:tcMar>
              <w:top w:w="100" w:type="dxa"/>
              <w:left w:w="100" w:type="dxa"/>
              <w:bottom w:w="100" w:type="dxa"/>
              <w:right w:w="100" w:type="dxa"/>
            </w:tcMar>
          </w:tcPr>
          <w:p w14:paraId="250CBFBD" w14:textId="55B1F429" w:rsidR="00E82359" w:rsidRPr="00785C54" w:rsidRDefault="00E82359" w:rsidP="007A0127">
            <w:pPr>
              <w:pStyle w:val="Tablebody"/>
              <w:autoSpaceDE w:val="0"/>
              <w:autoSpaceDN w:val="0"/>
              <w:adjustRightInd w:val="0"/>
              <w:jc w:val="both"/>
              <w:rPr>
                <w:ins w:id="4126" w:author="Katharina Schleidt" w:date="2022-10-18T14:46:00Z"/>
                <w:szCs w:val="24"/>
              </w:rPr>
            </w:pPr>
            <w:ins w:id="4127" w:author="Katharina Schleidt" w:date="2022-10-18T14:46:00Z">
              <w:r w:rsidRPr="00785C54">
                <w:rPr>
                  <w:szCs w:val="24"/>
                </w:rPr>
                <w:t xml:space="preserve">An </w:t>
              </w:r>
            </w:ins>
            <w:ins w:id="4128" w:author="Katharina Schleidt" w:date="2022-10-18T14:47:00Z">
              <w:r w:rsidRPr="00E82359">
                <w:rPr>
                  <w:b/>
                  <w:bCs/>
                  <w:szCs w:val="24"/>
                  <w:rPrChange w:id="4129" w:author="Katharina Schleidt" w:date="2022-10-18T14:47:00Z">
                    <w:rPr>
                      <w:szCs w:val="24"/>
                    </w:rPr>
                  </w:rPrChange>
                </w:rPr>
                <w:t>Abstract</w:t>
              </w:r>
            </w:ins>
            <w:ins w:id="4130" w:author="Katharina Schleidt" w:date="2022-10-18T14:46:00Z">
              <w:r w:rsidRPr="00785C54">
                <w:rPr>
                  <w:b/>
                  <w:szCs w:val="24"/>
                </w:rPr>
                <w:t>ObservationCollection</w:t>
              </w:r>
              <w:r w:rsidRPr="00785C54">
                <w:rPr>
                  <w:szCs w:val="24"/>
                </w:rPr>
                <w:t xml:space="preserve"> that is described by these </w:t>
              </w:r>
            </w:ins>
            <w:ins w:id="4131" w:author="Katharina Schleidt" w:date="2022-10-18T14:47:00Z">
              <w:r w:rsidRPr="002A415A">
                <w:rPr>
                  <w:b/>
                  <w:bCs/>
                  <w:szCs w:val="24"/>
                </w:rPr>
                <w:t>Abstract</w:t>
              </w:r>
            </w:ins>
            <w:ins w:id="4132" w:author="Katharina Schleidt" w:date="2022-10-18T14:46:00Z">
              <w:r w:rsidRPr="00785C54">
                <w:rPr>
                  <w:b/>
                  <w:szCs w:val="24"/>
                </w:rPr>
                <w:t>ObservationCharacteristics</w:t>
              </w:r>
              <w:r w:rsidRPr="00785C54">
                <w:rPr>
                  <w:szCs w:val="24"/>
                </w:rPr>
                <w:t>.</w:t>
              </w:r>
            </w:ins>
          </w:p>
          <w:p w14:paraId="75247379" w14:textId="21F61D4D" w:rsidR="00E82359" w:rsidRPr="00785C54" w:rsidRDefault="00E82359" w:rsidP="007A0127">
            <w:pPr>
              <w:pStyle w:val="Tablebody"/>
              <w:autoSpaceDE w:val="0"/>
              <w:autoSpaceDN w:val="0"/>
              <w:adjustRightInd w:val="0"/>
              <w:jc w:val="both"/>
              <w:rPr>
                <w:ins w:id="4133" w:author="Katharina Schleidt" w:date="2022-10-18T14:46:00Z"/>
                <w:szCs w:val="20"/>
              </w:rPr>
            </w:pPr>
            <w:ins w:id="4134" w:author="Katharina Schleidt" w:date="2022-10-18T14:46:00Z">
              <w:r w:rsidRPr="00785C54">
                <w:rPr>
                  <w:szCs w:val="24"/>
                </w:rPr>
                <w:t>If a reference to a</w:t>
              </w:r>
              <w:r>
                <w:rPr>
                  <w:szCs w:val="24"/>
                </w:rPr>
                <w:t>n</w:t>
              </w:r>
              <w:r w:rsidRPr="00785C54">
                <w:rPr>
                  <w:szCs w:val="24"/>
                </w:rPr>
                <w:t xml:space="preserve"> </w:t>
              </w:r>
            </w:ins>
            <w:ins w:id="4135" w:author="Katharina Schleidt" w:date="2022-10-18T14:47:00Z">
              <w:r w:rsidRPr="002A415A">
                <w:rPr>
                  <w:b/>
                  <w:bCs/>
                  <w:szCs w:val="24"/>
                </w:rPr>
                <w:t>Abstract</w:t>
              </w:r>
            </w:ins>
            <w:ins w:id="4136" w:author="Katharina Schleidt" w:date="2022-10-18T14:46:00Z">
              <w:r w:rsidRPr="002A415A">
                <w:rPr>
                  <w:rStyle w:val="Strong"/>
                </w:rPr>
                <w:t>ObservationCollection</w:t>
              </w:r>
              <w:r w:rsidRPr="00EB5A86">
                <w:rPr>
                  <w:rStyle w:val="Emphasis"/>
                  <w:iCs w:val="0"/>
                </w:rPr>
                <w:t xml:space="preserve"> </w:t>
              </w:r>
              <w:r w:rsidRPr="002A415A">
                <w:rPr>
                  <w:rStyle w:val="Emphasis"/>
                  <w:i w:val="0"/>
                </w:rPr>
                <w:t>from the</w:t>
              </w:r>
              <w:r>
                <w:rPr>
                  <w:b/>
                  <w:szCs w:val="24"/>
                </w:rPr>
                <w:t xml:space="preserve"> </w:t>
              </w:r>
            </w:ins>
            <w:ins w:id="4137" w:author="Katharina Schleidt" w:date="2022-10-18T14:47:00Z">
              <w:r w:rsidRPr="002A415A">
                <w:rPr>
                  <w:b/>
                  <w:bCs/>
                  <w:szCs w:val="24"/>
                </w:rPr>
                <w:t>Abstract</w:t>
              </w:r>
            </w:ins>
            <w:ins w:id="4138" w:author="Katharina Schleidt" w:date="2022-10-18T14:46:00Z">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w:t>
              </w:r>
              <w:r>
                <w:rPr>
                  <w:szCs w:val="24"/>
                </w:rPr>
                <w:t>shall</w:t>
              </w:r>
              <w:r w:rsidRPr="00785C54">
                <w:rPr>
                  <w:szCs w:val="24"/>
                </w:rPr>
                <w:t xml:space="preserve"> be used.</w:t>
              </w:r>
            </w:ins>
          </w:p>
        </w:tc>
      </w:tr>
    </w:tbl>
    <w:p w14:paraId="160D90CB" w14:textId="77777777" w:rsidR="00E82359" w:rsidRPr="00785C54" w:rsidDel="007703D2" w:rsidRDefault="00E82359"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139" w:author="Katharina Schleidt" w:date="2022-10-18T14:46:00Z"/>
          <w:szCs w:val="24"/>
        </w:rPr>
      </w:pPr>
    </w:p>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140" w:name="_Toc117602427"/>
      <w:r w:rsidRPr="00785C54">
        <w:rPr>
          <w:rFonts w:eastAsia="Times New Roman"/>
          <w:szCs w:val="24"/>
        </w:rPr>
        <w:t>AbstractObservation</w:t>
      </w:r>
      <w:bookmarkEnd w:id="4140"/>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41" w:name="_Toc117602428"/>
      <w:r w:rsidRPr="00785C54">
        <w:rPr>
          <w:rFonts w:eastAsia="Times New Roman"/>
          <w:szCs w:val="24"/>
        </w:rPr>
        <w:t>AbstractObservation Requirements Class</w:t>
      </w:r>
      <w:bookmarkEnd w:id="41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142" w:author="Katharina Schleidt" w:date="2022-08-13T16:38:00Z">
              <w:r w:rsidRPr="00785C54" w:rsidDel="00022C0A">
                <w:rPr>
                  <w:szCs w:val="24"/>
                </w:rPr>
                <w:delText xml:space="preserve">core </w:delText>
              </w:r>
            </w:del>
            <w:ins w:id="4143" w:author="Katharina Schleidt" w:date="2022-08-13T16:38:00Z">
              <w:r w:rsidR="00022C0A">
                <w:rPr>
                  <w:szCs w:val="24"/>
                </w:rPr>
                <w:t>C</w:t>
              </w:r>
              <w:r w:rsidR="00022C0A" w:rsidRPr="00785C54">
                <w:rPr>
                  <w:szCs w:val="24"/>
                </w:rPr>
                <w:t xml:space="preserve">ore </w:t>
              </w:r>
            </w:ins>
            <w:r w:rsidRPr="00785C54">
              <w:rPr>
                <w:szCs w:val="24"/>
              </w:rPr>
              <w:t>-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44" w:name="_Toc117602429"/>
      <w:r w:rsidRPr="00785C54">
        <w:rPr>
          <w:rFonts w:eastAsia="Times New Roman"/>
          <w:szCs w:val="24"/>
        </w:rPr>
        <w:t>Constraint observationType</w:t>
      </w:r>
      <w:bookmarkEnd w:id="414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4145"/>
            <w:r w:rsidRPr="00785C54">
              <w:rPr>
                <w:szCs w:val="24"/>
              </w:rPr>
              <w:t>If information on the type of</w:t>
            </w:r>
            <w:r w:rsidRPr="00D612AA">
              <w:rPr>
                <w:b/>
                <w:bCs/>
                <w:szCs w:val="24"/>
                <w:rPrChange w:id="4146" w:author="Katharina Schleidt" w:date="2022-08-13T17:07:00Z">
                  <w:rPr>
                    <w:szCs w:val="24"/>
                  </w:rPr>
                </w:rPrChange>
              </w:rPr>
              <w:t xml:space="preserve"> Observation</w:t>
            </w:r>
            <w:r w:rsidRPr="00785C54">
              <w:rPr>
                <w:szCs w:val="24"/>
              </w:rPr>
              <w:t xml:space="preserve"> is provided, the constraints defined in the referenced codelist </w:t>
            </w:r>
            <w:del w:id="4147" w:author="Katharina Schleidt" w:date="2022-08-10T19:13:00Z">
              <w:r w:rsidRPr="00785C54" w:rsidDel="002F2035">
                <w:rPr>
                  <w:szCs w:val="24"/>
                </w:rPr>
                <w:delText>SHALL</w:delText>
              </w:r>
            </w:del>
            <w:ins w:id="4148" w:author="Katharina Schleidt" w:date="2022-08-10T19:13:00Z">
              <w:r w:rsidR="002F2035">
                <w:rPr>
                  <w:szCs w:val="24"/>
                </w:rPr>
                <w:t>shall</w:t>
              </w:r>
            </w:ins>
            <w:r w:rsidRPr="00785C54">
              <w:rPr>
                <w:szCs w:val="24"/>
              </w:rPr>
              <w:t xml:space="preserve"> be used.</w:t>
            </w:r>
            <w:commentRangeEnd w:id="4145"/>
            <w:r w:rsidR="008058B6">
              <w:rPr>
                <w:rStyle w:val="CommentReference"/>
                <w:rFonts w:eastAsia="MS Mincho"/>
                <w:lang w:eastAsia="ja-JP"/>
              </w:rPr>
              <w:commentReference w:id="4145"/>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49" w:name="_Toc117602430"/>
      <w:r w:rsidRPr="00785C54">
        <w:rPr>
          <w:rFonts w:eastAsia="Times New Roman"/>
          <w:szCs w:val="24"/>
        </w:rPr>
        <w:t>Constraint resultTime instant</w:t>
      </w:r>
      <w:bookmarkEnd w:id="414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w:t>
            </w:r>
            <w:del w:id="4150" w:author="Katharina Schleidt" w:date="2022-08-10T19:13:00Z">
              <w:r w:rsidRPr="00785C54" w:rsidDel="002F2035">
                <w:rPr>
                  <w:szCs w:val="24"/>
                </w:rPr>
                <w:delText>SHALL</w:delText>
              </w:r>
            </w:del>
            <w:ins w:id="4151" w:author="Katharina Schleidt" w:date="2022-08-10T19:13:00Z">
              <w:r w:rsidR="002F2035">
                <w:rPr>
                  <w:szCs w:val="24"/>
                </w:rPr>
                <w:t>shall</w:t>
              </w:r>
            </w:ins>
            <w:r w:rsidRPr="00785C54">
              <w:rPr>
                <w:szCs w:val="24"/>
              </w:rPr>
              <w:t xml:space="preserve"> be of type </w:t>
            </w:r>
            <w:r w:rsidRPr="00785C54">
              <w:rPr>
                <w:b/>
                <w:szCs w:val="24"/>
              </w:rPr>
              <w:t>TM_Instant</w:t>
            </w:r>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52" w:name="_Toc117602431"/>
      <w:r w:rsidRPr="00785C54">
        <w:rPr>
          <w:rFonts w:eastAsia="Times New Roman"/>
          <w:szCs w:val="24"/>
        </w:rPr>
        <w:lastRenderedPageBreak/>
        <w:t>Constraint parameter unique name</w:t>
      </w:r>
      <w:bookmarkEnd w:id="415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w:t>
            </w:r>
            <w:del w:id="4153" w:author="Katharina Schleidt" w:date="2022-08-10T19:13:00Z">
              <w:r w:rsidRPr="00785C54" w:rsidDel="002F2035">
                <w:rPr>
                  <w:szCs w:val="24"/>
                </w:rPr>
                <w:delText>SHALL</w:delText>
              </w:r>
            </w:del>
            <w:ins w:id="4154"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55" w:name="_Toc117602432"/>
      <w:r w:rsidRPr="00785C54">
        <w:rPr>
          <w:rFonts w:eastAsia="Times New Roman"/>
          <w:szCs w:val="24"/>
        </w:rPr>
        <w:t>Constraint proximate or ultimate featureOfInterest</w:t>
      </w:r>
      <w:bookmarkEnd w:id="41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4156" w:author="REID-JAMOND Alison" w:date="2022-04-04T14:39:00Z">
              <w:r>
                <w:rPr>
                  <w:szCs w:val="24"/>
                </w:rPr>
                <w:t>A</w:t>
              </w:r>
            </w:ins>
            <w:del w:id="4157"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w:t>
            </w:r>
            <w:del w:id="4158" w:author="Katharina Schleidt" w:date="2022-08-10T19:13:00Z">
              <w:r w:rsidR="005B5EAD" w:rsidRPr="00785C54" w:rsidDel="002F2035">
                <w:rPr>
                  <w:szCs w:val="24"/>
                </w:rPr>
                <w:delText>SHALL</w:delText>
              </w:r>
            </w:del>
            <w:ins w:id="4159"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60" w:name="_Toc117602433"/>
      <w:r w:rsidRPr="00785C54">
        <w:rPr>
          <w:rFonts w:eastAsia="Times New Roman"/>
          <w:szCs w:val="24"/>
        </w:rPr>
        <w:t>Constraint Observer or Host</w:t>
      </w:r>
      <w:bookmarkEnd w:id="41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4161" w:author="Katharina Schleidt" w:date="2022-08-10T19:13:00Z">
              <w:r w:rsidRPr="00785C54" w:rsidDel="002F2035">
                <w:rPr>
                  <w:szCs w:val="24"/>
                </w:rPr>
                <w:delText>SHALL</w:delText>
              </w:r>
            </w:del>
            <w:ins w:id="4162"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63" w:name="_Toc117602434"/>
      <w:r w:rsidRPr="00785C54">
        <w:rPr>
          <w:rFonts w:eastAsia="Times New Roman"/>
          <w:szCs w:val="24"/>
        </w:rPr>
        <w:t>Constraint ObservableProperty characteristic associated with featureOfInterest</w:t>
      </w:r>
      <w:bookmarkEnd w:id="41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4164" w:author="Katharina Schleidt" w:date="2022-08-10T19:13:00Z">
              <w:r w:rsidRPr="00785C54" w:rsidDel="002F2035">
                <w:rPr>
                  <w:szCs w:val="24"/>
                </w:rPr>
                <w:delText>SHALL</w:delText>
              </w:r>
            </w:del>
            <w:ins w:id="4165" w:author="Katharina Schleidt" w:date="2022-08-10T19:13:00Z">
              <w:r w:rsidR="002F2035">
                <w:rPr>
                  <w:szCs w:val="24"/>
                </w:rPr>
                <w:t>shall</w:t>
              </w:r>
            </w:ins>
            <w:r w:rsidRPr="00785C54">
              <w:rPr>
                <w:szCs w:val="24"/>
              </w:rPr>
              <w:t xml:space="preserve"> correspond to a characteristic associated with the </w:t>
            </w:r>
            <w:r w:rsidRPr="00785C54">
              <w:rPr>
                <w:b/>
                <w:szCs w:val="24"/>
              </w:rPr>
              <w:t>featureOfInterest</w:t>
            </w:r>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66" w:name="_Toc117602435"/>
      <w:r w:rsidRPr="00785C54">
        <w:rPr>
          <w:rFonts w:eastAsia="Times New Roman"/>
          <w:szCs w:val="24"/>
        </w:rPr>
        <w:t>Constraint suitable ObservableProperty</w:t>
      </w:r>
      <w:bookmarkEnd w:id="41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4167" w:author="Katharina Schleidt" w:date="2022-08-10T19:13:00Z">
              <w:r w:rsidRPr="00785C54" w:rsidDel="002F2035">
                <w:rPr>
                  <w:szCs w:val="24"/>
                </w:rPr>
                <w:delText>SHALL</w:delText>
              </w:r>
            </w:del>
            <w:ins w:id="4168"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69" w:name="_Toc117602436"/>
      <w:r w:rsidRPr="00785C54">
        <w:rPr>
          <w:rFonts w:eastAsia="Times New Roman"/>
          <w:szCs w:val="24"/>
        </w:rPr>
        <w:t>Constraint suitable result type</w:t>
      </w:r>
      <w:bookmarkEnd w:id="41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4170" w:author="Katharina Schleidt" w:date="2022-08-10T19:13:00Z">
              <w:r w:rsidRPr="00785C54" w:rsidDel="002F2035">
                <w:rPr>
                  <w:szCs w:val="24"/>
                </w:rPr>
                <w:delText>SHALL</w:delText>
              </w:r>
            </w:del>
            <w:ins w:id="4171"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bookmarkStart w:id="4172" w:name="_Toc117602437"/>
      <w:r w:rsidRPr="00785C54">
        <w:rPr>
          <w:rFonts w:eastAsia="Times New Roman"/>
          <w:szCs w:val="24"/>
        </w:rPr>
        <w:t>AbstractObservableProperty</w:t>
      </w:r>
      <w:bookmarkEnd w:id="4172"/>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73" w:name="_Toc117602438"/>
      <w:r w:rsidRPr="00785C54">
        <w:rPr>
          <w:rFonts w:eastAsia="Times New Roman"/>
          <w:szCs w:val="24"/>
        </w:rPr>
        <w:t>AbstractObservableProperty Requirements Class</w:t>
      </w:r>
      <w:bookmarkEnd w:id="41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174" w:author="Katharina Schleidt" w:date="2022-08-13T16:38:00Z">
              <w:r w:rsidRPr="00785C54" w:rsidDel="00022C0A">
                <w:rPr>
                  <w:szCs w:val="24"/>
                </w:rPr>
                <w:delText xml:space="preserve">core </w:delText>
              </w:r>
            </w:del>
            <w:ins w:id="4175" w:author="Katharina Schleidt" w:date="2022-08-13T16:38:00Z">
              <w:r w:rsidR="00022C0A">
                <w:rPr>
                  <w:szCs w:val="24"/>
                </w:rPr>
                <w:t>C</w:t>
              </w:r>
              <w:r w:rsidR="00022C0A" w:rsidRPr="00785C54">
                <w:rPr>
                  <w:szCs w:val="24"/>
                </w:rPr>
                <w:t xml:space="preserve">ore </w:t>
              </w:r>
            </w:ins>
            <w:r w:rsidRPr="00785C54">
              <w:rPr>
                <w:szCs w:val="24"/>
              </w:rPr>
              <w:t>-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164FE6"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164FE6" w:rsidRDefault="005B5EAD" w:rsidP="00785C54">
            <w:pPr>
              <w:pStyle w:val="Tablebody"/>
              <w:autoSpaceDE w:val="0"/>
              <w:autoSpaceDN w:val="0"/>
              <w:adjustRightInd w:val="0"/>
              <w:jc w:val="both"/>
              <w:rPr>
                <w:szCs w:val="20"/>
                <w:lang w:val="pt-BR"/>
                <w:rPrChange w:id="4176" w:author="Ilkka Rinne" w:date="2022-10-22T15:00:00Z">
                  <w:rPr>
                    <w:szCs w:val="20"/>
                  </w:rPr>
                </w:rPrChange>
              </w:rPr>
            </w:pPr>
            <w:r w:rsidRPr="00164FE6">
              <w:rPr>
                <w:szCs w:val="24"/>
                <w:lang w:val="pt-BR"/>
                <w:rPrChange w:id="4177" w:author="Ilkka Rinne" w:date="2022-10-22T15:00:00Z">
                  <w:rPr>
                    <w:szCs w:val="24"/>
                  </w:rPr>
                </w:rPrChange>
              </w:rPr>
              <w:t>/req/obs-core/gen/metadata-sem</w:t>
            </w:r>
          </w:p>
        </w:tc>
      </w:tr>
    </w:tbl>
    <w:p w14:paraId="7F34DF06" w14:textId="7B0569B8" w:rsidR="00935FAF" w:rsidRPr="00785C54" w:rsidRDefault="00622A2E" w:rsidP="00785C54">
      <w:pPr>
        <w:pStyle w:val="BodyText"/>
      </w:pPr>
      <w:ins w:id="4178" w:author="Katharina Schleidt" w:date="2022-08-13T17:40:00Z">
        <w:r w:rsidRPr="00785C54">
          <w:rPr>
            <w:szCs w:val="24"/>
          </w:rPr>
          <w:t>AbstractObservableProperty</w:t>
        </w:r>
        <w:r w:rsidRPr="00622A2E">
          <w:t xml:space="preserve"> </w:t>
        </w:r>
      </w:ins>
      <w:ins w:id="4179" w:author="Katharina Schleidt" w:date="2022-08-13T17:39:00Z">
        <w:r w:rsidRPr="00622A2E">
          <w:t xml:space="preserve">from the Abstract Observation Core </w:t>
        </w:r>
      </w:ins>
      <w:ins w:id="4180" w:author="Katharina Schleidt" w:date="2022-08-13T17:40:00Z">
        <w:r>
          <w:t>is</w:t>
        </w:r>
      </w:ins>
      <w:ins w:id="4181" w:author="Katharina Schleidt" w:date="2022-08-13T17:39:00Z">
        <w:r w:rsidRPr="00622A2E">
          <w:t xml:space="preserve"> described as a class diagram in Figure 1</w:t>
        </w:r>
      </w:ins>
      <w:ins w:id="4182" w:author="Katharina Schleidt" w:date="2022-08-13T17:40:00Z">
        <w:r>
          <w:t>1</w:t>
        </w:r>
      </w:ins>
      <w:ins w:id="4183" w:author="Katharina Schleidt" w:date="2022-08-13T17:39:00Z">
        <w:r w:rsidRPr="00622A2E">
          <w:t>. The schema is fully described in 9.</w:t>
        </w:r>
      </w:ins>
      <w:ins w:id="4184" w:author="Katharina Schleidt" w:date="2022-08-13T17:40:00Z">
        <w:r>
          <w:t>4</w:t>
        </w:r>
      </w:ins>
      <w:ins w:id="4185" w:author="Katharina Schleidt" w:date="2022-08-13T17:39:00Z">
        <w:r w:rsidRPr="00622A2E">
          <w:t>.</w:t>
        </w:r>
      </w:ins>
      <w:r w:rsidR="00935FAF" w:rsidRPr="00785C54">
        <w:t> </w:t>
      </w:r>
    </w:p>
    <w:p w14:paraId="5B020946" w14:textId="2149139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186" w:author="Ilkka Rinne" w:date="2022-09-06T13:56:00Z">
        <w:r w:rsidRPr="00785C54" w:rsidDel="00734867">
          <w:rPr>
            <w:noProof/>
            <w:szCs w:val="24"/>
            <w:lang w:val="fr-FR" w:eastAsia="fr-FR"/>
          </w:rPr>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4187" w:author="Ilkka Rinne" w:date="2022-10-25T13:47:00Z">
        <w:r w:rsidR="008050F1">
          <w:rPr>
            <w:noProof/>
            <w:szCs w:val="24"/>
          </w:rPr>
          <w:drawing>
            <wp:inline distT="0" distB="0" distL="0" distR="0" wp14:anchorId="0B823BF7" wp14:editId="46E7EB70">
              <wp:extent cx="5023990" cy="5734454"/>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6">
                        <a:extLst>
                          <a:ext uri="{28A0092B-C50C-407E-A947-70E740481C1C}">
                            <a14:useLocalDpi xmlns:a14="http://schemas.microsoft.com/office/drawing/2010/main" val="0"/>
                          </a:ext>
                        </a:extLst>
                      </a:blip>
                      <a:stretch>
                        <a:fillRect/>
                      </a:stretch>
                    </pic:blipFill>
                    <pic:spPr>
                      <a:xfrm>
                        <a:off x="0" y="0"/>
                        <a:ext cx="5101612" cy="5823053"/>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4188"/>
      <w:r w:rsidRPr="00785C54">
        <w:rPr>
          <w:szCs w:val="24"/>
        </w:rPr>
        <w:t>Figure 11</w:t>
      </w:r>
      <w:commentRangeEnd w:id="4188"/>
      <w:r w:rsidR="008058B6">
        <w:rPr>
          <w:rStyle w:val="CommentReference"/>
          <w:rFonts w:eastAsia="MS Mincho"/>
          <w:b w:val="0"/>
          <w:lang w:eastAsia="ja-JP"/>
        </w:rPr>
        <w:commentReference w:id="4188"/>
      </w:r>
      <w:r w:rsidRPr="00785C54">
        <w:rPr>
          <w:szCs w:val="24"/>
        </w:rPr>
        <w:t xml:space="preserve"> — Context diagram for Abstract Observation </w:t>
      </w:r>
      <w:del w:id="4189" w:author="Katharina Schleidt" w:date="2022-08-13T16:38:00Z">
        <w:r w:rsidRPr="00785C54" w:rsidDel="00022C0A">
          <w:rPr>
            <w:szCs w:val="24"/>
          </w:rPr>
          <w:delText xml:space="preserve">core </w:delText>
        </w:r>
      </w:del>
      <w:ins w:id="4190" w:author="Katharina Schleidt" w:date="2022-08-13T16:38:00Z">
        <w:r w:rsidR="00022C0A">
          <w:rPr>
            <w:szCs w:val="24"/>
          </w:rPr>
          <w:t>C</w:t>
        </w:r>
        <w:r w:rsidR="00022C0A" w:rsidRPr="00785C54">
          <w:rPr>
            <w:szCs w:val="24"/>
          </w:rPr>
          <w:t xml:space="preserve">ore </w:t>
        </w:r>
      </w:ins>
      <w:r w:rsidRPr="00785C54">
        <w:rPr>
          <w:szCs w:val="24"/>
        </w:rPr>
        <w:t>— AbstractObservableProperty</w:t>
      </w:r>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191" w:name="_Toc117602439"/>
      <w:r w:rsidRPr="00785C54">
        <w:rPr>
          <w:rFonts w:eastAsia="Times New Roman"/>
          <w:szCs w:val="24"/>
        </w:rPr>
        <w:t>AbstractObservingProcedure</w:t>
      </w:r>
      <w:bookmarkEnd w:id="4191"/>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192" w:name="_Toc117602440"/>
      <w:r w:rsidRPr="00785C54">
        <w:rPr>
          <w:rFonts w:eastAsia="Times New Roman"/>
          <w:szCs w:val="24"/>
        </w:rPr>
        <w:t>AbstractObservingProcedure Requirements Class</w:t>
      </w:r>
      <w:bookmarkEnd w:id="41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193" w:author="Katharina Schleidt" w:date="2022-08-13T16:38:00Z">
              <w:r w:rsidRPr="00785C54" w:rsidDel="00022C0A">
                <w:rPr>
                  <w:szCs w:val="24"/>
                </w:rPr>
                <w:delText xml:space="preserve">core </w:delText>
              </w:r>
            </w:del>
            <w:ins w:id="4194" w:author="Katharina Schleidt" w:date="2022-08-13T16:38:00Z">
              <w:r w:rsidR="00022C0A">
                <w:rPr>
                  <w:szCs w:val="24"/>
                </w:rPr>
                <w:t>C</w:t>
              </w:r>
              <w:r w:rsidR="00022C0A" w:rsidRPr="00785C54">
                <w:rPr>
                  <w:szCs w:val="24"/>
                </w:rPr>
                <w:t xml:space="preserve">ore </w:t>
              </w:r>
            </w:ins>
            <w:r w:rsidRPr="00785C54">
              <w:rPr>
                <w:szCs w:val="24"/>
              </w:rPr>
              <w:t>-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164FE6"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164FE6" w:rsidRDefault="005B5EAD" w:rsidP="00785C54">
            <w:pPr>
              <w:pStyle w:val="Tablebody"/>
              <w:autoSpaceDE w:val="0"/>
              <w:autoSpaceDN w:val="0"/>
              <w:adjustRightInd w:val="0"/>
              <w:jc w:val="both"/>
              <w:rPr>
                <w:szCs w:val="20"/>
                <w:lang w:val="pt-BR"/>
                <w:rPrChange w:id="4195" w:author="Ilkka Rinne" w:date="2022-10-22T15:00:00Z">
                  <w:rPr>
                    <w:szCs w:val="20"/>
                  </w:rPr>
                </w:rPrChange>
              </w:rPr>
            </w:pPr>
            <w:r w:rsidRPr="00164FE6">
              <w:rPr>
                <w:szCs w:val="24"/>
                <w:lang w:val="pt-BR"/>
                <w:rPrChange w:id="4196" w:author="Ilkka Rinne" w:date="2022-10-22T15:00:00Z">
                  <w:rPr>
                    <w:szCs w:val="24"/>
                  </w:rPr>
                </w:rPrChange>
              </w:rPr>
              <w:t>/req/obs-core/gen/metadata-sem</w:t>
            </w:r>
          </w:p>
        </w:tc>
      </w:tr>
    </w:tbl>
    <w:p w14:paraId="7367A0C5" w14:textId="740B697D" w:rsidR="00622A2E" w:rsidRPr="00785C54" w:rsidDel="008050F1" w:rsidRDefault="00622A2E" w:rsidP="00622A2E">
      <w:pPr>
        <w:pStyle w:val="BodyText"/>
        <w:rPr>
          <w:ins w:id="4197" w:author="Katharina Schleidt" w:date="2022-08-13T17:40:00Z"/>
          <w:del w:id="4198" w:author="Ilkka Rinne" w:date="2022-10-25T13:48:00Z"/>
        </w:rPr>
      </w:pPr>
      <w:ins w:id="4199" w:author="Katharina Schleidt" w:date="2022-08-13T17:40:00Z">
        <w:r w:rsidRPr="00785C54">
          <w:rPr>
            <w:szCs w:val="24"/>
          </w:rPr>
          <w:t>AbstractObservingProcedure</w:t>
        </w:r>
        <w:r w:rsidRPr="00622A2E">
          <w:t xml:space="preserve"> from the Abstract Observation Core </w:t>
        </w:r>
        <w:r>
          <w:t>is</w:t>
        </w:r>
        <w:r w:rsidRPr="00622A2E">
          <w:t xml:space="preserve"> described as a class diagram in Figure 1</w:t>
        </w:r>
        <w:r>
          <w:t>2</w:t>
        </w:r>
        <w:r w:rsidRPr="00622A2E">
          <w:t>. The schema is fully described in 9.</w:t>
        </w:r>
      </w:ins>
      <w:ins w:id="4200" w:author="Katharina Schleidt" w:date="2022-08-13T17:41:00Z">
        <w:r>
          <w:t>5</w:t>
        </w:r>
      </w:ins>
      <w:ins w:id="4201" w:author="Katharina Schleidt" w:date="2022-08-13T17:40:00Z">
        <w:r w:rsidRPr="00622A2E">
          <w:t>.</w:t>
        </w:r>
        <w:r w:rsidRPr="00785C54">
          <w:t> </w:t>
        </w:r>
      </w:ins>
    </w:p>
    <w:p w14:paraId="4604A85B" w14:textId="2931D42D" w:rsidR="00935FAF" w:rsidRPr="00785C54" w:rsidRDefault="00935FAF" w:rsidP="008050F1">
      <w:pPr>
        <w:pStyle w:val="BodyText"/>
      </w:pPr>
      <w:del w:id="4202" w:author="Ilkka Rinne" w:date="2022-10-25T13:48:00Z">
        <w:r w:rsidRPr="00785C54" w:rsidDel="008050F1">
          <w:delText> </w:delText>
        </w:r>
      </w:del>
    </w:p>
    <w:p w14:paraId="243CED01" w14:textId="0F4A2C6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203" w:author="Ilkka Rinne" w:date="2022-09-06T13:57:00Z">
        <w:r w:rsidRPr="00785C54" w:rsidDel="00734867">
          <w:rPr>
            <w:noProof/>
            <w:szCs w:val="24"/>
            <w:lang w:val="fr-FR" w:eastAsia="fr-FR"/>
          </w:rPr>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4204" w:author="Ilkka Rinne" w:date="2022-10-25T13:48:00Z">
        <w:r w:rsidR="008050F1">
          <w:rPr>
            <w:noProof/>
            <w:szCs w:val="24"/>
          </w:rPr>
          <w:drawing>
            <wp:inline distT="0" distB="0" distL="0" distR="0" wp14:anchorId="2B965EF5" wp14:editId="15FB6E24">
              <wp:extent cx="5327532" cy="624236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8">
                        <a:extLst>
                          <a:ext uri="{28A0092B-C50C-407E-A947-70E740481C1C}">
                            <a14:useLocalDpi xmlns:a14="http://schemas.microsoft.com/office/drawing/2010/main" val="0"/>
                          </a:ext>
                        </a:extLst>
                      </a:blip>
                      <a:stretch>
                        <a:fillRect/>
                      </a:stretch>
                    </pic:blipFill>
                    <pic:spPr>
                      <a:xfrm>
                        <a:off x="0" y="0"/>
                        <a:ext cx="5377136" cy="6300483"/>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4205"/>
      <w:r w:rsidRPr="00785C54">
        <w:rPr>
          <w:szCs w:val="24"/>
        </w:rPr>
        <w:t>Figure 12</w:t>
      </w:r>
      <w:commentRangeEnd w:id="4205"/>
      <w:r w:rsidR="008058B6">
        <w:rPr>
          <w:rStyle w:val="CommentReference"/>
          <w:rFonts w:eastAsia="MS Mincho"/>
          <w:b w:val="0"/>
          <w:lang w:eastAsia="ja-JP"/>
        </w:rPr>
        <w:commentReference w:id="4205"/>
      </w:r>
      <w:r w:rsidRPr="00785C54">
        <w:rPr>
          <w:szCs w:val="24"/>
        </w:rPr>
        <w:t xml:space="preserve"> — Context diagram for Abstract Observation </w:t>
      </w:r>
      <w:del w:id="4206" w:author="Katharina Schleidt" w:date="2022-08-13T16:38:00Z">
        <w:r w:rsidRPr="00785C54" w:rsidDel="00022C0A">
          <w:rPr>
            <w:szCs w:val="24"/>
          </w:rPr>
          <w:delText xml:space="preserve">core </w:delText>
        </w:r>
      </w:del>
      <w:ins w:id="4207" w:author="Katharina Schleidt" w:date="2022-08-13T16:38:00Z">
        <w:r w:rsidR="00022C0A">
          <w:rPr>
            <w:szCs w:val="24"/>
          </w:rPr>
          <w:t>C</w:t>
        </w:r>
        <w:r w:rsidR="00022C0A" w:rsidRPr="00785C54">
          <w:rPr>
            <w:szCs w:val="24"/>
          </w:rPr>
          <w:t xml:space="preserve">ore </w:t>
        </w:r>
      </w:ins>
      <w:r w:rsidRPr="00785C54">
        <w:rPr>
          <w:szCs w:val="24"/>
        </w:rPr>
        <w:t>— AbstractObservingProcedure</w:t>
      </w:r>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208" w:name="_Toc117602441"/>
      <w:r w:rsidRPr="00785C54">
        <w:rPr>
          <w:rFonts w:eastAsia="Times New Roman"/>
          <w:szCs w:val="24"/>
        </w:rPr>
        <w:lastRenderedPageBreak/>
        <w:t>AbstractObserver</w:t>
      </w:r>
      <w:bookmarkEnd w:id="4208"/>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209" w:name="_Toc117602442"/>
      <w:r w:rsidRPr="00785C54">
        <w:rPr>
          <w:rFonts w:eastAsia="Times New Roman"/>
          <w:szCs w:val="24"/>
        </w:rPr>
        <w:t>AbstractObserver Requirements Class</w:t>
      </w:r>
      <w:bookmarkEnd w:id="42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210" w:author="Katharina Schleidt" w:date="2022-08-13T16:38:00Z">
              <w:r w:rsidRPr="00785C54" w:rsidDel="00022C0A">
                <w:rPr>
                  <w:szCs w:val="24"/>
                </w:rPr>
                <w:delText xml:space="preserve">core </w:delText>
              </w:r>
            </w:del>
            <w:ins w:id="4211" w:author="Katharina Schleidt" w:date="2022-08-13T16:38:00Z">
              <w:r w:rsidR="00022C0A">
                <w:rPr>
                  <w:szCs w:val="24"/>
                </w:rPr>
                <w:t>C</w:t>
              </w:r>
              <w:r w:rsidR="00022C0A" w:rsidRPr="00785C54">
                <w:rPr>
                  <w:szCs w:val="24"/>
                </w:rPr>
                <w:t xml:space="preserve">ore </w:t>
              </w:r>
            </w:ins>
            <w:r w:rsidRPr="00785C54">
              <w:rPr>
                <w:szCs w:val="24"/>
              </w:rPr>
              <w:t>-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164FE6"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164FE6" w:rsidRDefault="005B5EAD" w:rsidP="00785C54">
            <w:pPr>
              <w:pStyle w:val="Tablebody"/>
              <w:autoSpaceDE w:val="0"/>
              <w:autoSpaceDN w:val="0"/>
              <w:adjustRightInd w:val="0"/>
              <w:jc w:val="both"/>
              <w:rPr>
                <w:szCs w:val="20"/>
                <w:lang w:val="pt-BR"/>
                <w:rPrChange w:id="4212" w:author="Ilkka Rinne" w:date="2022-10-22T15:00:00Z">
                  <w:rPr>
                    <w:szCs w:val="20"/>
                  </w:rPr>
                </w:rPrChange>
              </w:rPr>
            </w:pPr>
            <w:r w:rsidRPr="00164FE6">
              <w:rPr>
                <w:szCs w:val="24"/>
                <w:lang w:val="pt-BR"/>
                <w:rPrChange w:id="4213" w:author="Ilkka Rinne" w:date="2022-10-22T15:00:00Z">
                  <w:rPr>
                    <w:szCs w:val="24"/>
                  </w:rPr>
                </w:rPrChange>
              </w:rPr>
              <w:t>/req/obs-core/gen/metadata-sem</w:t>
            </w:r>
          </w:p>
        </w:tc>
      </w:tr>
    </w:tbl>
    <w:p w14:paraId="5657415F" w14:textId="424B947B" w:rsidR="00935FAF" w:rsidRPr="00785C54" w:rsidRDefault="00622A2E" w:rsidP="00785C54">
      <w:pPr>
        <w:pStyle w:val="BodyText"/>
      </w:pPr>
      <w:ins w:id="4214" w:author="Katharina Schleidt" w:date="2022-08-13T17:41:00Z">
        <w:r w:rsidRPr="00785C54">
          <w:rPr>
            <w:szCs w:val="24"/>
          </w:rPr>
          <w:t>AbstractObserver</w:t>
        </w:r>
      </w:ins>
      <w:ins w:id="4215" w:author="Ilkka Rinne" w:date="2022-09-06T14:07:00Z">
        <w:r w:rsidR="00AF6AF7">
          <w:rPr>
            <w:szCs w:val="24"/>
          </w:rPr>
          <w:t xml:space="preserve"> </w:t>
        </w:r>
      </w:ins>
      <w:ins w:id="4216" w:author="Katharina Schleidt" w:date="2022-08-13T17:41:00Z">
        <w:del w:id="4217"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4218" w:author="Ilkka Rinne" w:date="2022-09-06T14:08:00Z">
          <w:r w:rsidDel="00AF6AF7">
            <w:delText>. 9.</w:delText>
          </w:r>
        </w:del>
      </w:ins>
      <w:ins w:id="4219" w:author="Katharina Schleidt" w:date="2022-08-13T17:42:00Z">
        <w:del w:id="4220" w:author="Ilkka Rinne" w:date="2022-09-06T14:08:00Z">
          <w:r w:rsidDel="00AF6AF7">
            <w:delText>7 and 9.8</w:delText>
          </w:r>
        </w:del>
      </w:ins>
      <w:ins w:id="4221" w:author="Katharina Schleidt" w:date="2022-08-13T17:41:00Z">
        <w:r w:rsidRPr="00622A2E">
          <w:t>.</w:t>
        </w:r>
      </w:ins>
      <w:del w:id="4222" w:author="Katharina Schleidt" w:date="2022-08-13T17:41:00Z">
        <w:r w:rsidR="00935FAF" w:rsidRPr="00785C54" w:rsidDel="00622A2E">
          <w:delText> </w:delText>
        </w:r>
      </w:del>
    </w:p>
    <w:p w14:paraId="4FBD5688" w14:textId="2D85448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223" w:author="Ilkka Rinne" w:date="2022-09-06T13:58:00Z">
        <w:r w:rsidRPr="00785C54" w:rsidDel="00734867">
          <w:rPr>
            <w:noProof/>
            <w:szCs w:val="24"/>
            <w:lang w:val="fr-FR" w:eastAsia="fr-FR"/>
          </w:rPr>
          <w:lastRenderedPageBreak/>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4224" w:author="Ilkka Rinne" w:date="2022-10-25T13:48:00Z">
        <w:r w:rsidR="00936C2C">
          <w:rPr>
            <w:noProof/>
            <w:szCs w:val="24"/>
          </w:rPr>
          <w:drawing>
            <wp:inline distT="0" distB="0" distL="0" distR="0" wp14:anchorId="6CA2D252" wp14:editId="6AAAE0F8">
              <wp:extent cx="5861815" cy="6041784"/>
              <wp:effectExtent l="0" t="0" r="571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0">
                        <a:extLst>
                          <a:ext uri="{28A0092B-C50C-407E-A947-70E740481C1C}">
                            <a14:useLocalDpi xmlns:a14="http://schemas.microsoft.com/office/drawing/2010/main" val="0"/>
                          </a:ext>
                        </a:extLst>
                      </a:blip>
                      <a:stretch>
                        <a:fillRect/>
                      </a:stretch>
                    </pic:blipFill>
                    <pic:spPr>
                      <a:xfrm>
                        <a:off x="0" y="0"/>
                        <a:ext cx="5934495" cy="6116696"/>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4225"/>
      <w:r w:rsidRPr="00785C54">
        <w:rPr>
          <w:szCs w:val="24"/>
        </w:rPr>
        <w:t>Figure 13</w:t>
      </w:r>
      <w:commentRangeEnd w:id="4225"/>
      <w:r w:rsidR="008058B6">
        <w:rPr>
          <w:rStyle w:val="CommentReference"/>
          <w:rFonts w:eastAsia="MS Mincho"/>
          <w:b w:val="0"/>
          <w:lang w:eastAsia="ja-JP"/>
        </w:rPr>
        <w:commentReference w:id="4225"/>
      </w:r>
      <w:r w:rsidRPr="00785C54">
        <w:rPr>
          <w:szCs w:val="24"/>
        </w:rPr>
        <w:t xml:space="preserve"> — Context diagram for Abstract Observation </w:t>
      </w:r>
      <w:del w:id="4226" w:author="Katharina Schleidt" w:date="2022-08-13T16:38:00Z">
        <w:r w:rsidRPr="00785C54" w:rsidDel="00022C0A">
          <w:rPr>
            <w:szCs w:val="24"/>
          </w:rPr>
          <w:delText xml:space="preserve">core </w:delText>
        </w:r>
      </w:del>
      <w:ins w:id="4227" w:author="Katharina Schleidt" w:date="2022-08-13T16:38:00Z">
        <w:r w:rsidR="00022C0A">
          <w:rPr>
            <w:szCs w:val="24"/>
          </w:rPr>
          <w:t>C</w:t>
        </w:r>
        <w:r w:rsidR="00022C0A" w:rsidRPr="00785C54">
          <w:rPr>
            <w:szCs w:val="24"/>
          </w:rPr>
          <w:t xml:space="preserve">ore </w:t>
        </w:r>
      </w:ins>
      <w:r w:rsidRPr="00785C54">
        <w:rPr>
          <w:szCs w:val="24"/>
        </w:rPr>
        <w:t>— AbstractObserver</w:t>
      </w:r>
      <w:del w:id="4228"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229" w:name="_Toc117602443"/>
      <w:r w:rsidRPr="00785C54">
        <w:rPr>
          <w:rFonts w:eastAsia="Times New Roman"/>
          <w:szCs w:val="24"/>
        </w:rPr>
        <w:t>AbstractHost</w:t>
      </w:r>
      <w:bookmarkEnd w:id="4229"/>
    </w:p>
    <w:p w14:paraId="6C6F3C7C" w14:textId="7EF4220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230" w:name="_Toc117602444"/>
      <w:r w:rsidRPr="00785C54">
        <w:rPr>
          <w:rFonts w:eastAsia="Times New Roman"/>
          <w:szCs w:val="24"/>
        </w:rPr>
        <w:t>AbstractHost Requirements Class</w:t>
      </w:r>
      <w:bookmarkEnd w:id="42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231" w:author="Katharina Schleidt" w:date="2022-08-13T16:38:00Z">
              <w:r w:rsidRPr="00785C54" w:rsidDel="00022C0A">
                <w:rPr>
                  <w:szCs w:val="24"/>
                </w:rPr>
                <w:delText xml:space="preserve">core </w:delText>
              </w:r>
            </w:del>
            <w:ins w:id="4232" w:author="Katharina Schleidt" w:date="2022-08-13T16:38:00Z">
              <w:r w:rsidR="00022C0A">
                <w:rPr>
                  <w:szCs w:val="24"/>
                </w:rPr>
                <w:t>C</w:t>
              </w:r>
              <w:r w:rsidR="00022C0A" w:rsidRPr="00785C54">
                <w:rPr>
                  <w:szCs w:val="24"/>
                </w:rPr>
                <w:t xml:space="preserve">ore </w:t>
              </w:r>
            </w:ins>
            <w:r w:rsidRPr="00785C54">
              <w:rPr>
                <w:szCs w:val="24"/>
              </w:rPr>
              <w:t>-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164FE6"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164FE6" w:rsidRDefault="005B5EAD" w:rsidP="00785C54">
            <w:pPr>
              <w:pStyle w:val="Tablebody"/>
              <w:autoSpaceDE w:val="0"/>
              <w:autoSpaceDN w:val="0"/>
              <w:adjustRightInd w:val="0"/>
              <w:jc w:val="both"/>
              <w:rPr>
                <w:szCs w:val="20"/>
                <w:lang w:val="pt-BR"/>
                <w:rPrChange w:id="4233" w:author="Ilkka Rinne" w:date="2022-10-22T15:00:00Z">
                  <w:rPr>
                    <w:szCs w:val="20"/>
                  </w:rPr>
                </w:rPrChange>
              </w:rPr>
            </w:pPr>
            <w:r w:rsidRPr="00164FE6">
              <w:rPr>
                <w:szCs w:val="24"/>
                <w:lang w:val="pt-BR"/>
                <w:rPrChange w:id="4234" w:author="Ilkka Rinne" w:date="2022-10-22T15:00:00Z">
                  <w:rPr>
                    <w:szCs w:val="24"/>
                  </w:rPr>
                </w:rPrChange>
              </w:rPr>
              <w:t>/req/obs-core/gen/metadata-sem</w:t>
            </w:r>
          </w:p>
        </w:tc>
      </w:tr>
    </w:tbl>
    <w:p w14:paraId="318E4902" w14:textId="25F21B5B" w:rsidR="00935FAF" w:rsidDel="00936C2C" w:rsidRDefault="00622A2E">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del w:id="4235" w:author="Katharina Schleidt" w:date="2022-08-13T17:42:00Z"/>
        </w:rPr>
      </w:pPr>
      <w:ins w:id="4236" w:author="Katharina Schleidt" w:date="2022-08-13T17:42:00Z">
        <w:r w:rsidRPr="00785C54">
          <w:rPr>
            <w:szCs w:val="24"/>
          </w:rPr>
          <w:t>AbstractHost</w:t>
        </w:r>
        <w:r w:rsidRPr="00622A2E">
          <w:t xml:space="preserve"> from the Abstract Observation Core is described as a class diagram in Figure 1</w:t>
        </w:r>
        <w:r>
          <w:t>4</w:t>
        </w:r>
        <w:r w:rsidRPr="00622A2E">
          <w:t>. The schema is fully described in 9.</w:t>
        </w:r>
        <w:r>
          <w:t>7</w:t>
        </w:r>
        <w:r w:rsidRPr="00622A2E">
          <w:t xml:space="preserve">. </w:t>
        </w:r>
      </w:ins>
      <w:del w:id="4237" w:author="Katharina Schleidt" w:date="2022-08-13T17:42:00Z">
        <w:r w:rsidR="00935FAF" w:rsidRPr="00785C54" w:rsidDel="00622A2E">
          <w:delText> </w:delText>
        </w:r>
      </w:del>
    </w:p>
    <w:p w14:paraId="541033FF" w14:textId="77777777" w:rsidR="00936C2C" w:rsidRPr="00785C54" w:rsidRDefault="00936C2C">
      <w:pPr>
        <w:pStyle w:val="BodyText"/>
        <w:jc w:val="left"/>
        <w:rPr>
          <w:ins w:id="4238" w:author="Ilkka Rinne" w:date="2022-10-25T13:49:00Z"/>
        </w:rPr>
        <w:pPrChange w:id="4239" w:author="Ilkka Rinne" w:date="2022-09-06T14:00:00Z">
          <w:pPr>
            <w:pStyle w:val="BodyText"/>
          </w:pPr>
        </w:pPrChange>
      </w:pPr>
    </w:p>
    <w:p w14:paraId="77EDFA75" w14:textId="4ABFA1C1" w:rsidR="005B5EAD" w:rsidRPr="00785C54" w:rsidRDefault="00936C2C" w:rsidP="00936C2C">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4240" w:author="Ilkka Rinne" w:date="2022-10-25T13:49:00Z">
        <w:r>
          <w:rPr>
            <w:noProof/>
            <w:szCs w:val="24"/>
            <w:lang w:val="fr-FR" w:eastAsia="fr-FR"/>
          </w:rPr>
          <w:drawing>
            <wp:inline distT="0" distB="0" distL="0" distR="0" wp14:anchorId="34AD48B9" wp14:editId="4C1D4F13">
              <wp:extent cx="5547827" cy="5961844"/>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61">
                        <a:extLst>
                          <a:ext uri="{28A0092B-C50C-407E-A947-70E740481C1C}">
                            <a14:useLocalDpi xmlns:a14="http://schemas.microsoft.com/office/drawing/2010/main" val="0"/>
                          </a:ext>
                        </a:extLst>
                      </a:blip>
                      <a:stretch>
                        <a:fillRect/>
                      </a:stretch>
                    </pic:blipFill>
                    <pic:spPr>
                      <a:xfrm>
                        <a:off x="0" y="0"/>
                        <a:ext cx="5604076" cy="6022290"/>
                      </a:xfrm>
                      <a:prstGeom prst="rect">
                        <a:avLst/>
                      </a:prstGeom>
                    </pic:spPr>
                  </pic:pic>
                </a:graphicData>
              </a:graphic>
            </wp:inline>
          </w:drawing>
        </w:r>
      </w:ins>
      <w:del w:id="4241" w:author="Ilkka Rinne" w:date="2022-09-06T13:59:00Z">
        <w:r w:rsidR="00577364" w:rsidRPr="00785C54" w:rsidDel="00734867">
          <w:rPr>
            <w:noProof/>
            <w:szCs w:val="24"/>
            <w:lang w:val="fr-FR" w:eastAsia="fr-FR"/>
          </w:rPr>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4242"/>
      <w:r w:rsidRPr="00785C54">
        <w:rPr>
          <w:szCs w:val="24"/>
        </w:rPr>
        <w:t>Figure 14</w:t>
      </w:r>
      <w:commentRangeEnd w:id="4242"/>
      <w:r w:rsidR="008058B6">
        <w:rPr>
          <w:rStyle w:val="CommentReference"/>
          <w:rFonts w:eastAsia="MS Mincho"/>
          <w:b w:val="0"/>
          <w:lang w:eastAsia="ja-JP"/>
        </w:rPr>
        <w:commentReference w:id="4242"/>
      </w:r>
      <w:r w:rsidRPr="00785C54">
        <w:rPr>
          <w:szCs w:val="24"/>
        </w:rPr>
        <w:t xml:space="preserve"> — Context diagram for Abstract Observation </w:t>
      </w:r>
      <w:del w:id="4243" w:author="Katharina Schleidt" w:date="2022-08-13T16:38:00Z">
        <w:r w:rsidRPr="00785C54" w:rsidDel="00022C0A">
          <w:rPr>
            <w:szCs w:val="24"/>
          </w:rPr>
          <w:delText xml:space="preserve">core </w:delText>
        </w:r>
      </w:del>
      <w:ins w:id="4244" w:author="Katharina Schleidt" w:date="2022-08-13T16:38:00Z">
        <w:r w:rsidR="00022C0A">
          <w:rPr>
            <w:szCs w:val="24"/>
          </w:rPr>
          <w:t>C</w:t>
        </w:r>
        <w:r w:rsidR="00022C0A" w:rsidRPr="00785C54">
          <w:rPr>
            <w:szCs w:val="24"/>
          </w:rPr>
          <w:t xml:space="preserve">ore </w:t>
        </w:r>
      </w:ins>
      <w:r w:rsidRPr="00785C54">
        <w:rPr>
          <w:szCs w:val="24"/>
        </w:rPr>
        <w:t>— AbstractHost</w:t>
      </w:r>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245" w:name="_Toc117602445"/>
      <w:r w:rsidRPr="00785C54">
        <w:rPr>
          <w:rFonts w:eastAsia="Times New Roman"/>
          <w:szCs w:val="24"/>
        </w:rPr>
        <w:lastRenderedPageBreak/>
        <w:t>AbstractDeployment</w:t>
      </w:r>
      <w:bookmarkEnd w:id="4245"/>
    </w:p>
    <w:p w14:paraId="7B5ECE96" w14:textId="3002BD6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246" w:name="_Toc117602446"/>
      <w:r w:rsidRPr="00785C54">
        <w:rPr>
          <w:rFonts w:eastAsia="Times New Roman"/>
          <w:szCs w:val="24"/>
        </w:rPr>
        <w:t>AbstractDeployment Requirements Class</w:t>
      </w:r>
      <w:bookmarkEnd w:id="42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4247">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248" w:author="Katharina Schleidt" w:date="2022-08-13T16:38:00Z">
              <w:r w:rsidRPr="00785C54" w:rsidDel="00022C0A">
                <w:rPr>
                  <w:szCs w:val="24"/>
                </w:rPr>
                <w:delText xml:space="preserve">core </w:delText>
              </w:r>
            </w:del>
            <w:ins w:id="4249" w:author="Katharina Schleidt" w:date="2022-08-13T16:38:00Z">
              <w:r w:rsidR="00022C0A">
                <w:rPr>
                  <w:szCs w:val="24"/>
                </w:rPr>
                <w:t>C</w:t>
              </w:r>
              <w:r w:rsidR="00022C0A" w:rsidRPr="00785C54">
                <w:rPr>
                  <w:szCs w:val="24"/>
                </w:rPr>
                <w:t xml:space="preserve">ore </w:t>
              </w:r>
            </w:ins>
            <w:r w:rsidRPr="00785C54">
              <w:rPr>
                <w:szCs w:val="24"/>
              </w:rPr>
              <w:t>-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164FE6"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4250"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4251"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4252"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4253"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164FE6" w:rsidRDefault="005B5EAD" w:rsidP="00785C54">
            <w:pPr>
              <w:pStyle w:val="Tablebody"/>
              <w:autoSpaceDE w:val="0"/>
              <w:autoSpaceDN w:val="0"/>
              <w:adjustRightInd w:val="0"/>
              <w:jc w:val="both"/>
              <w:rPr>
                <w:szCs w:val="20"/>
                <w:lang w:val="pt-BR"/>
                <w:rPrChange w:id="4254" w:author="Ilkka Rinne" w:date="2022-10-22T15:00:00Z">
                  <w:rPr>
                    <w:szCs w:val="20"/>
                  </w:rPr>
                </w:rPrChange>
              </w:rPr>
            </w:pPr>
            <w:r w:rsidRPr="00164FE6">
              <w:rPr>
                <w:szCs w:val="24"/>
                <w:lang w:val="pt-BR"/>
                <w:rPrChange w:id="4255" w:author="Ilkka Rinne" w:date="2022-10-22T15:00:00Z">
                  <w:rPr>
                    <w:szCs w:val="24"/>
                  </w:rPr>
                </w:rPrChange>
              </w:rPr>
              <w:t>/req/obs-core/gen/metadata-sem</w:t>
            </w:r>
          </w:p>
        </w:tc>
      </w:tr>
    </w:tbl>
    <w:p w14:paraId="0B1E350F" w14:textId="64609268" w:rsidR="00AF6AF7" w:rsidRPr="00164FE6" w:rsidRDefault="00AF6AF7" w:rsidP="00EF5A5B">
      <w:pPr>
        <w:jc w:val="center"/>
        <w:rPr>
          <w:ins w:id="4256" w:author="Ilkka Rinne" w:date="2022-09-06T14:08:00Z"/>
          <w:lang w:val="pt-BR"/>
          <w:rPrChange w:id="4257" w:author="Ilkka Rinne" w:date="2022-10-22T15:00:00Z">
            <w:rPr>
              <w:ins w:id="4258" w:author="Ilkka Rinne" w:date="2022-09-06T14:08:00Z"/>
            </w:rPr>
          </w:rPrChange>
        </w:rPr>
      </w:pPr>
    </w:p>
    <w:p w14:paraId="20E63FB1" w14:textId="1652AC86" w:rsidR="00AF6AF7" w:rsidRPr="00785C54" w:rsidRDefault="00AF6AF7" w:rsidP="00AF6AF7">
      <w:pPr>
        <w:pStyle w:val="BodyText"/>
        <w:rPr>
          <w:ins w:id="4259" w:author="Ilkka Rinne" w:date="2022-09-06T14:08:00Z"/>
        </w:rPr>
      </w:pPr>
      <w:ins w:id="4260" w:author="Ilkka Rinne" w:date="2022-09-06T14:08:00Z">
        <w:r w:rsidRPr="00785C54">
          <w:rPr>
            <w:szCs w:val="24"/>
          </w:rPr>
          <w:t>Abstract</w:t>
        </w:r>
        <w:r>
          <w:rPr>
            <w:szCs w:val="24"/>
          </w:rPr>
          <w:t>D</w:t>
        </w:r>
      </w:ins>
      <w:ins w:id="4261" w:author="Ilkka Rinne" w:date="2022-09-06T14:09:00Z">
        <w:r>
          <w:rPr>
            <w:szCs w:val="24"/>
          </w:rPr>
          <w:t>eployment</w:t>
        </w:r>
      </w:ins>
      <w:ins w:id="4262" w:author="Ilkka Rinne" w:date="2022-09-06T14:08:00Z">
        <w:r>
          <w:rPr>
            <w:szCs w:val="24"/>
          </w:rPr>
          <w:t xml:space="preserve"> </w:t>
        </w:r>
        <w:r w:rsidRPr="00622A2E">
          <w:t xml:space="preserve">from the Abstract Observation Core </w:t>
        </w:r>
        <w:r>
          <w:t>are</w:t>
        </w:r>
        <w:r w:rsidRPr="00622A2E">
          <w:t xml:space="preserve"> described as a class diagram in Figure 1</w:t>
        </w:r>
      </w:ins>
      <w:ins w:id="4263" w:author="Ilkka Rinne" w:date="2022-09-06T14:09:00Z">
        <w:r>
          <w:t>5</w:t>
        </w:r>
      </w:ins>
      <w:ins w:id="4264" w:author="Ilkka Rinne" w:date="2022-09-06T14:08:00Z">
        <w:r w:rsidRPr="00622A2E">
          <w:t>. The schema is fully described in 9.</w:t>
        </w:r>
      </w:ins>
      <w:ins w:id="4265" w:author="Ilkka Rinne" w:date="2022-09-06T14:09:00Z">
        <w:r>
          <w:t>8</w:t>
        </w:r>
      </w:ins>
      <w:ins w:id="4266" w:author="Ilkka Rinne" w:date="2022-09-06T14:08:00Z">
        <w:r w:rsidRPr="00622A2E">
          <w:t>.</w:t>
        </w:r>
      </w:ins>
    </w:p>
    <w:p w14:paraId="21504130" w14:textId="06E6ECEB" w:rsidR="00EF5A5B" w:rsidRDefault="008A44A1" w:rsidP="00EF5A5B">
      <w:pPr>
        <w:jc w:val="center"/>
        <w:rPr>
          <w:ins w:id="4267" w:author="Ilkka Rinne" w:date="2022-09-06T14:04:00Z"/>
        </w:rPr>
      </w:pPr>
      <w:ins w:id="4268" w:author="Ilkka Rinne" w:date="2022-10-25T13:50:00Z">
        <w:r>
          <w:rPr>
            <w:noProof/>
          </w:rPr>
          <w:lastRenderedPageBreak/>
          <w:drawing>
            <wp:inline distT="0" distB="0" distL="0" distR="0" wp14:anchorId="641BBAB3" wp14:editId="5EC85539">
              <wp:extent cx="5752582" cy="5417230"/>
              <wp:effectExtent l="0" t="0" r="63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3">
                        <a:extLst>
                          <a:ext uri="{28A0092B-C50C-407E-A947-70E740481C1C}">
                            <a14:useLocalDpi xmlns:a14="http://schemas.microsoft.com/office/drawing/2010/main" val="0"/>
                          </a:ext>
                        </a:extLst>
                      </a:blip>
                      <a:stretch>
                        <a:fillRect/>
                      </a:stretch>
                    </pic:blipFill>
                    <pic:spPr>
                      <a:xfrm>
                        <a:off x="0" y="0"/>
                        <a:ext cx="5798279" cy="5460263"/>
                      </a:xfrm>
                      <a:prstGeom prst="rect">
                        <a:avLst/>
                      </a:prstGeom>
                    </pic:spPr>
                  </pic:pic>
                </a:graphicData>
              </a:graphic>
            </wp:inline>
          </w:drawing>
        </w:r>
      </w:ins>
    </w:p>
    <w:p w14:paraId="7890980B" w14:textId="479F3520" w:rsidR="00EF5A5B" w:rsidRPr="00E25963" w:rsidRDefault="00EF5A5B" w:rsidP="00E25963">
      <w:pPr>
        <w:pStyle w:val="Figuretitle"/>
        <w:autoSpaceDE w:val="0"/>
        <w:autoSpaceDN w:val="0"/>
        <w:adjustRightInd w:val="0"/>
        <w:outlineLvl w:val="0"/>
        <w:rPr>
          <w:ins w:id="4269" w:author="Ilkka Rinne" w:date="2022-09-06T14:02:00Z"/>
          <w:szCs w:val="24"/>
          <w:rPrChange w:id="4270" w:author="Ilkka Rinne" w:date="2022-10-25T13:50:00Z">
            <w:rPr>
              <w:ins w:id="4271" w:author="Ilkka Rinne" w:date="2022-09-06T14:02:00Z"/>
            </w:rPr>
          </w:rPrChange>
        </w:rPr>
        <w:pPrChange w:id="4272" w:author="Ilkka Rinne" w:date="2022-10-25T13:50:00Z">
          <w:pPr>
            <w:pStyle w:val="Heading3"/>
            <w:tabs>
              <w:tab w:val="left" w:pos="400"/>
              <w:tab w:val="left" w:pos="560"/>
              <w:tab w:val="left" w:pos="720"/>
            </w:tabs>
            <w:autoSpaceDE w:val="0"/>
            <w:autoSpaceDN w:val="0"/>
            <w:adjustRightInd w:val="0"/>
          </w:pPr>
        </w:pPrChange>
      </w:pPr>
      <w:ins w:id="4273"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ore — Abstract</w:t>
        </w:r>
        <w:r>
          <w:rPr>
            <w:szCs w:val="24"/>
          </w:rPr>
          <w:t>Deployment</w:t>
        </w:r>
      </w:ins>
    </w:p>
    <w:p w14:paraId="5ACDF01D" w14:textId="5940AD9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274" w:name="_Toc117602447"/>
      <w:r w:rsidRPr="00785C54">
        <w:rPr>
          <w:rFonts w:eastAsia="Times New Roman"/>
          <w:szCs w:val="24"/>
        </w:rPr>
        <w:t>Attribute deploymentReason</w:t>
      </w:r>
      <w:bookmarkEnd w:id="42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4275"/>
            <w:r w:rsidRPr="00785C54">
              <w:rPr>
                <w:szCs w:val="24"/>
              </w:rPr>
              <w:t xml:space="preserve">If the reason for the </w:t>
            </w:r>
            <w:r w:rsidRPr="00785C54">
              <w:rPr>
                <w:b/>
                <w:szCs w:val="24"/>
              </w:rPr>
              <w:t>Deployment</w:t>
            </w:r>
            <w:r w:rsidRPr="00785C54">
              <w:rPr>
                <w:szCs w:val="24"/>
              </w:rPr>
              <w:t xml:space="preserve"> is provided, the property </w:t>
            </w:r>
            <w:r w:rsidRPr="0007557E">
              <w:rPr>
                <w:b/>
                <w:iCs/>
                <w:szCs w:val="24"/>
                <w:rPrChange w:id="4276" w:author="Katharina Schleidt" w:date="2022-08-13T16:34:00Z">
                  <w:rPr>
                    <w:b/>
                    <w:i/>
                    <w:szCs w:val="24"/>
                  </w:rPr>
                </w:rPrChange>
              </w:rPr>
              <w:t>deploymentReason:CharacterString</w:t>
            </w:r>
            <w:r w:rsidRPr="00785C54">
              <w:rPr>
                <w:szCs w:val="24"/>
              </w:rPr>
              <w:t xml:space="preserve"> </w:t>
            </w:r>
            <w:del w:id="4277" w:author="Katharina Schleidt" w:date="2022-08-10T19:14:00Z">
              <w:r w:rsidRPr="00785C54" w:rsidDel="002F2035">
                <w:rPr>
                  <w:szCs w:val="24"/>
                </w:rPr>
                <w:delText>SHALL</w:delText>
              </w:r>
            </w:del>
            <w:ins w:id="4278" w:author="Katharina Schleidt" w:date="2022-08-10T19:14:00Z">
              <w:r w:rsidR="002F2035">
                <w:rPr>
                  <w:szCs w:val="24"/>
                </w:rPr>
                <w:t>shall</w:t>
              </w:r>
            </w:ins>
            <w:r w:rsidRPr="00785C54">
              <w:rPr>
                <w:szCs w:val="24"/>
              </w:rPr>
              <w:t xml:space="preserve"> be used.</w:t>
            </w:r>
            <w:commentRangeEnd w:id="4275"/>
            <w:r w:rsidR="008058B6">
              <w:rPr>
                <w:rStyle w:val="CommentReference"/>
                <w:rFonts w:eastAsia="MS Mincho"/>
                <w:lang w:eastAsia="ja-JP"/>
              </w:rPr>
              <w:commentReference w:id="4275"/>
            </w:r>
          </w:p>
        </w:tc>
      </w:tr>
    </w:tbl>
    <w:p w14:paraId="3919A778" w14:textId="31EA604F" w:rsidR="005B5EAD" w:rsidRPr="00785C54" w:rsidDel="008058B6" w:rsidRDefault="005B5EAD">
      <w:pPr>
        <w:pStyle w:val="Example"/>
        <w:rPr>
          <w:del w:id="4279" w:author="REID-JAMOND Alison" w:date="2022-04-04T14:41:00Z"/>
        </w:rPr>
        <w:pPrChange w:id="4280"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4281" w:author="REID-JAMOND Alison" w:date="2022-04-04T14:41:00Z">
        <w:r w:rsidR="008058B6">
          <w:t xml:space="preserve"> 1</w:t>
        </w:r>
      </w:ins>
      <w:del w:id="4282"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4283"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284"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4285" w:author="REID-JAMOND Alison" w:date="2022-04-04T14:41:00Z">
        <w:r w:rsidR="008058B6">
          <w:t>.</w:t>
        </w:r>
      </w:ins>
      <w:del w:id="4286" w:author="REID-JAMOND Alison" w:date="2022-04-04T14:41:00Z">
        <w:r w:rsidRPr="00785C54" w:rsidDel="008058B6">
          <w:delText>;</w:delText>
        </w:r>
      </w:del>
    </w:p>
    <w:p w14:paraId="644A576E" w14:textId="0A1EC2E5" w:rsidR="005B5EAD" w:rsidRPr="00785C54" w:rsidRDefault="005B5EAD">
      <w:pPr>
        <w:pStyle w:val="Example"/>
        <w:pPrChange w:id="4287"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288" w:author="REID-JAMOND Alison" w:date="2022-04-04T14:41:00Z">
        <w:r w:rsidRPr="00785C54" w:rsidDel="008058B6">
          <w:delText>b)</w:delText>
        </w:r>
        <w:r w:rsidRPr="00785C54" w:rsidDel="008058B6">
          <w:tab/>
        </w:r>
      </w:del>
      <w:ins w:id="4289" w:author="REID-JAMOND Alison" w:date="2022-04-04T14:41:00Z">
        <w:r w:rsidR="008058B6">
          <w:t>EXAMPLE 2</w:t>
        </w:r>
        <w:r w:rsidR="008058B6">
          <w:tab/>
        </w:r>
      </w:ins>
      <w:r w:rsidRPr="00785C54">
        <w:t>A sensor is mounted on a building to monitor seismic activities</w:t>
      </w:r>
      <w:ins w:id="4290" w:author="REID-JAMOND Alison" w:date="2022-04-04T14:41:00Z">
        <w:r w:rsidR="008058B6">
          <w:t>.</w:t>
        </w:r>
      </w:ins>
      <w:del w:id="4291" w:author="REID-JAMOND Alison" w:date="2022-04-04T14:41:00Z">
        <w:r w:rsidRPr="00785C54" w:rsidDel="008058B6">
          <w:delText>;</w:delText>
        </w:r>
      </w:del>
    </w:p>
    <w:p w14:paraId="130900FD" w14:textId="0732640E" w:rsidR="005B5EAD" w:rsidRPr="00785C54" w:rsidRDefault="008058B6">
      <w:pPr>
        <w:pStyle w:val="Example"/>
        <w:pPrChange w:id="429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293" w:author="REID-JAMOND Alison" w:date="2022-04-04T14:42:00Z">
        <w:r>
          <w:t xml:space="preserve">EXAMPLE 3 </w:t>
        </w:r>
        <w:r>
          <w:tab/>
        </w:r>
      </w:ins>
      <w:del w:id="4294" w:author="REID-JAMOND Alison" w:date="2022-04-04T14:42:00Z">
        <w:r w:rsidR="005B5EAD" w:rsidRPr="00785C54" w:rsidDel="008058B6">
          <w:delText>c</w:delText>
        </w:r>
      </w:del>
      <w:del w:id="4295"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296" w:name="_Toc117602448"/>
      <w:r w:rsidRPr="00785C54">
        <w:rPr>
          <w:rFonts w:eastAsia="Times New Roman"/>
          <w:szCs w:val="24"/>
        </w:rPr>
        <w:lastRenderedPageBreak/>
        <w:t>Attribute deploymentTime</w:t>
      </w:r>
      <w:bookmarkEnd w:id="42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4297"/>
            <w:r w:rsidRPr="00785C54">
              <w:rPr>
                <w:szCs w:val="24"/>
              </w:rPr>
              <w:t xml:space="preserve">If the time of the </w:t>
            </w:r>
            <w:r w:rsidRPr="00785C54">
              <w:rPr>
                <w:b/>
                <w:szCs w:val="24"/>
              </w:rPr>
              <w:t>Deployment</w:t>
            </w:r>
            <w:r w:rsidRPr="00785C54">
              <w:rPr>
                <w:szCs w:val="24"/>
              </w:rPr>
              <w:t xml:space="preserve"> is provided, property </w:t>
            </w:r>
            <w:r w:rsidRPr="0007557E">
              <w:rPr>
                <w:b/>
                <w:iCs/>
                <w:szCs w:val="24"/>
                <w:rPrChange w:id="4298" w:author="Katharina Schleidt" w:date="2022-08-13T16:34:00Z">
                  <w:rPr>
                    <w:b/>
                    <w:i/>
                    <w:szCs w:val="24"/>
                  </w:rPr>
                </w:rPrChange>
              </w:rPr>
              <w:t>deploymentTime:TM_Period</w:t>
            </w:r>
            <w:r w:rsidRPr="00785C54">
              <w:rPr>
                <w:szCs w:val="24"/>
              </w:rPr>
              <w:t xml:space="preserve"> </w:t>
            </w:r>
            <w:del w:id="4299" w:author="Katharina Schleidt" w:date="2022-08-10T19:14:00Z">
              <w:r w:rsidRPr="00785C54" w:rsidDel="002F2035">
                <w:rPr>
                  <w:szCs w:val="24"/>
                </w:rPr>
                <w:delText>SHALL</w:delText>
              </w:r>
            </w:del>
            <w:ins w:id="4300" w:author="Katharina Schleidt" w:date="2022-08-10T19:14:00Z">
              <w:r w:rsidR="002F2035">
                <w:rPr>
                  <w:szCs w:val="24"/>
                </w:rPr>
                <w:t>shall</w:t>
              </w:r>
            </w:ins>
            <w:r w:rsidRPr="00785C54">
              <w:rPr>
                <w:szCs w:val="24"/>
              </w:rPr>
              <w:t xml:space="preserve"> be used.</w:t>
            </w:r>
            <w:commentRangeEnd w:id="4297"/>
            <w:r w:rsidR="008058B6">
              <w:rPr>
                <w:rStyle w:val="CommentReference"/>
                <w:rFonts w:eastAsia="MS Mincho"/>
                <w:lang w:eastAsia="ja-JP"/>
              </w:rPr>
              <w:commentReference w:id="4297"/>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01" w:author="REID-JAMOND Alison" w:date="2022-04-04T14:42:00Z"/>
          <w:szCs w:val="24"/>
        </w:rPr>
      </w:pPr>
      <w:r w:rsidRPr="00785C54">
        <w:rPr>
          <w:szCs w:val="24"/>
        </w:rPr>
        <w:t>EXAMPLE</w:t>
      </w:r>
      <w:ins w:id="4302" w:author="REID-JAMOND Alison" w:date="2022-04-04T14:42:00Z">
        <w:r w:rsidR="008058B6">
          <w:rPr>
            <w:szCs w:val="24"/>
          </w:rPr>
          <w:t xml:space="preserve"> 1</w:t>
        </w:r>
      </w:ins>
      <w:del w:id="4303"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304" w:author="REID-JAMOND Alison" w:date="2022-04-04T14:42:00Z"/>
          <w:szCs w:val="24"/>
        </w:rPr>
      </w:pPr>
      <w:del w:id="4305" w:author="REID-JAMOND Alison" w:date="2022-04-04T14:42:00Z">
        <w:r w:rsidRPr="00785C54" w:rsidDel="008058B6">
          <w:rPr>
            <w:szCs w:val="24"/>
          </w:rPr>
          <w:delText>a)</w:delText>
        </w:r>
        <w:r w:rsidRPr="00785C54" w:rsidDel="008058B6">
          <w:rPr>
            <w:szCs w:val="24"/>
          </w:rPr>
          <w:tab/>
        </w:r>
      </w:del>
      <w:ins w:id="4306"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4307" w:author="REID-JAMOND Alison" w:date="2022-04-04T14:42:00Z">
        <w:r w:rsidR="008058B6">
          <w:rPr>
            <w:szCs w:val="24"/>
          </w:rPr>
          <w:t>.</w:t>
        </w:r>
      </w:ins>
      <w:del w:id="4308"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4309" w:author="REID-JAMOND Alison" w:date="2022-04-04T14:42:00Z"/>
          <w:szCs w:val="24"/>
        </w:rPr>
        <w:pPrChange w:id="4310"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311" w:author="REID-JAMOND Alison" w:date="2022-04-04T14:42:00Z">
        <w:r>
          <w:rPr>
            <w:szCs w:val="24"/>
          </w:rPr>
          <w:t>EXAMPLE 2</w:t>
        </w:r>
      </w:ins>
    </w:p>
    <w:p w14:paraId="4A1A3EE7" w14:textId="790CDB48" w:rsidR="005B5EAD"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312" w:author="Katharina Schleidt" w:date="2022-10-17T13:39:00Z"/>
          <w:szCs w:val="24"/>
        </w:rPr>
      </w:pPr>
      <w:del w:id="4313" w:author="REID-JAMOND Alison" w:date="2022-04-04T14:42:00Z">
        <w:r w:rsidRPr="00785C54" w:rsidDel="008058B6">
          <w:rPr>
            <w:szCs w:val="24"/>
          </w:rPr>
          <w:delText>b)</w:delText>
        </w:r>
        <w:r w:rsidRPr="00785C54" w:rsidDel="008058B6">
          <w:rPr>
            <w:szCs w:val="24"/>
          </w:rPr>
          <w:tab/>
          <w:delText>A</w:delText>
        </w:r>
      </w:del>
      <w:ins w:id="4314"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380983A1" w14:textId="07E3B03B" w:rsidR="003F0344" w:rsidRPr="00785C54" w:rsidRDefault="003F0344" w:rsidP="003F0344">
      <w:pPr>
        <w:pStyle w:val="Heading2"/>
        <w:tabs>
          <w:tab w:val="left" w:pos="400"/>
        </w:tabs>
        <w:autoSpaceDE w:val="0"/>
        <w:autoSpaceDN w:val="0"/>
        <w:adjustRightInd w:val="0"/>
        <w:rPr>
          <w:ins w:id="4315" w:author="Katharina Schleidt" w:date="2022-10-17T13:39:00Z"/>
          <w:rFonts w:eastAsia="Times New Roman"/>
          <w:szCs w:val="24"/>
        </w:rPr>
      </w:pPr>
      <w:bookmarkStart w:id="4316" w:name="_Toc117602449"/>
      <w:ins w:id="4317" w:author="Katharina Schleidt" w:date="2022-10-17T13:39:00Z">
        <w:r>
          <w:rPr>
            <w:rFonts w:eastAsia="Times New Roman"/>
            <w:szCs w:val="24"/>
          </w:rPr>
          <w:t>Abstract</w:t>
        </w:r>
        <w:r w:rsidRPr="00785C54">
          <w:rPr>
            <w:rFonts w:eastAsia="Times New Roman"/>
            <w:szCs w:val="24"/>
          </w:rPr>
          <w:t>ObservationCollection</w:t>
        </w:r>
        <w:bookmarkEnd w:id="4316"/>
      </w:ins>
    </w:p>
    <w:p w14:paraId="600B9539" w14:textId="7C7670D4" w:rsidR="003F0344" w:rsidRPr="00785C54" w:rsidRDefault="003F0344" w:rsidP="003F0344">
      <w:pPr>
        <w:pStyle w:val="Heading3"/>
        <w:tabs>
          <w:tab w:val="left" w:pos="400"/>
          <w:tab w:val="left" w:pos="560"/>
          <w:tab w:val="left" w:pos="720"/>
        </w:tabs>
        <w:autoSpaceDE w:val="0"/>
        <w:autoSpaceDN w:val="0"/>
        <w:adjustRightInd w:val="0"/>
        <w:rPr>
          <w:ins w:id="4318" w:author="Katharina Schleidt" w:date="2022-10-17T13:39:00Z"/>
          <w:rFonts w:eastAsia="Times New Roman"/>
          <w:szCs w:val="24"/>
        </w:rPr>
      </w:pPr>
      <w:bookmarkStart w:id="4319" w:name="_Toc117602450"/>
      <w:ins w:id="4320" w:author="Katharina Schleidt" w:date="2022-10-17T13:39:00Z">
        <w:r w:rsidRPr="003F0344">
          <w:rPr>
            <w:rFonts w:eastAsia="Times New Roman"/>
            <w:szCs w:val="24"/>
          </w:rPr>
          <w:t>Abstract</w:t>
        </w:r>
        <w:r w:rsidRPr="00785C54">
          <w:rPr>
            <w:rFonts w:eastAsia="Times New Roman"/>
            <w:szCs w:val="24"/>
          </w:rPr>
          <w:t>ObservationCollection Requirements Class</w:t>
        </w:r>
        <w:bookmarkEnd w:id="4319"/>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3F0344" w:rsidRPr="00785C54" w14:paraId="23ACFCC9" w14:textId="77777777" w:rsidTr="007A0127">
        <w:trPr>
          <w:jc w:val="center"/>
          <w:ins w:id="4321" w:author="Katharina Schleidt" w:date="2022-10-17T13:39:00Z"/>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37688E77" w14:textId="77777777" w:rsidR="003F0344" w:rsidRPr="00785C54" w:rsidRDefault="003F0344" w:rsidP="007A0127">
            <w:pPr>
              <w:pStyle w:val="Tableheader"/>
              <w:autoSpaceDE w:val="0"/>
              <w:autoSpaceDN w:val="0"/>
              <w:adjustRightInd w:val="0"/>
              <w:jc w:val="both"/>
              <w:rPr>
                <w:ins w:id="4322" w:author="Katharina Schleidt" w:date="2022-10-17T13:39:00Z"/>
                <w:b/>
                <w:szCs w:val="20"/>
              </w:rPr>
            </w:pPr>
            <w:ins w:id="4323" w:author="Katharina Schleidt" w:date="2022-10-17T13:39:00Z">
              <w:r w:rsidRPr="00785C54">
                <w:rPr>
                  <w:b/>
                  <w:szCs w:val="24"/>
                </w:rPr>
                <w:t>Requirements Class</w:t>
              </w:r>
            </w:ins>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12E2E24" w14:textId="1E3AB812" w:rsidR="003F0344" w:rsidRPr="00785C54" w:rsidRDefault="003F0344" w:rsidP="007A0127">
            <w:pPr>
              <w:pStyle w:val="Tableheader"/>
              <w:autoSpaceDE w:val="0"/>
              <w:autoSpaceDN w:val="0"/>
              <w:adjustRightInd w:val="0"/>
              <w:jc w:val="both"/>
              <w:rPr>
                <w:ins w:id="4324" w:author="Katharina Schleidt" w:date="2022-10-17T13:39:00Z"/>
                <w:szCs w:val="20"/>
              </w:rPr>
            </w:pPr>
            <w:ins w:id="4325" w:author="Katharina Schleidt" w:date="2022-10-17T13:39:00Z">
              <w:r w:rsidRPr="00785C54">
                <w:rPr>
                  <w:szCs w:val="24"/>
                </w:rPr>
                <w:t>/req/obs-</w:t>
              </w:r>
            </w:ins>
            <w:ins w:id="4326" w:author="Katharina Schleidt" w:date="2022-10-17T13:40:00Z">
              <w:r>
                <w:rPr>
                  <w:szCs w:val="24"/>
                </w:rPr>
                <w:t>core</w:t>
              </w:r>
            </w:ins>
            <w:ins w:id="4327" w:author="Katharina Schleidt" w:date="2022-10-17T13:39:00Z">
              <w:r w:rsidRPr="00785C54">
                <w:rPr>
                  <w:szCs w:val="24"/>
                </w:rPr>
                <w:t>/</w:t>
              </w:r>
              <w:r w:rsidRPr="003F0344">
                <w:rPr>
                  <w:szCs w:val="24"/>
                </w:rPr>
                <w:t>Abstract</w:t>
              </w:r>
              <w:r w:rsidRPr="00785C54">
                <w:rPr>
                  <w:szCs w:val="24"/>
                </w:rPr>
                <w:t>ObservationCollection</w:t>
              </w:r>
            </w:ins>
          </w:p>
        </w:tc>
      </w:tr>
      <w:tr w:rsidR="003F0344" w:rsidRPr="00785C54" w14:paraId="63E3817B" w14:textId="77777777" w:rsidTr="007A0127">
        <w:trPr>
          <w:jc w:val="center"/>
          <w:ins w:id="4328" w:author="Katharina Schleidt" w:date="2022-10-17T13:39:00Z"/>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3E6A7F77" w14:textId="77777777" w:rsidR="003F0344" w:rsidRPr="00785C54" w:rsidRDefault="003F0344" w:rsidP="007A0127">
            <w:pPr>
              <w:pStyle w:val="Tablebody"/>
              <w:autoSpaceDE w:val="0"/>
              <w:autoSpaceDN w:val="0"/>
              <w:adjustRightInd w:val="0"/>
              <w:jc w:val="both"/>
              <w:rPr>
                <w:ins w:id="4329" w:author="Katharina Schleidt" w:date="2022-10-17T13:39:00Z"/>
                <w:szCs w:val="20"/>
              </w:rPr>
            </w:pPr>
            <w:ins w:id="4330" w:author="Katharina Schleidt" w:date="2022-10-17T13:39:00Z">
              <w:r w:rsidRPr="00785C54">
                <w:rPr>
                  <w:szCs w:val="24"/>
                </w:rPr>
                <w:t>Target type</w:t>
              </w:r>
            </w:ins>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16A8C6E8" w14:textId="77777777" w:rsidR="003F0344" w:rsidRPr="00785C54" w:rsidRDefault="003F0344" w:rsidP="007A0127">
            <w:pPr>
              <w:pStyle w:val="Tablebody"/>
              <w:autoSpaceDE w:val="0"/>
              <w:autoSpaceDN w:val="0"/>
              <w:adjustRightInd w:val="0"/>
              <w:jc w:val="both"/>
              <w:rPr>
                <w:ins w:id="4331" w:author="Katharina Schleidt" w:date="2022-10-17T13:39:00Z"/>
                <w:szCs w:val="20"/>
              </w:rPr>
            </w:pPr>
            <w:ins w:id="4332" w:author="Katharina Schleidt" w:date="2022-10-17T13:39:00Z">
              <w:r w:rsidRPr="00785C54">
                <w:rPr>
                  <w:szCs w:val="24"/>
                </w:rPr>
                <w:t>Logical model</w:t>
              </w:r>
            </w:ins>
          </w:p>
        </w:tc>
      </w:tr>
      <w:tr w:rsidR="003F0344" w:rsidRPr="00785C54" w14:paraId="2C4FB36A" w14:textId="77777777" w:rsidTr="007A0127">
        <w:trPr>
          <w:jc w:val="center"/>
          <w:ins w:id="4333"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9EB254D" w14:textId="77777777" w:rsidR="003F0344" w:rsidRPr="00785C54" w:rsidRDefault="003F0344" w:rsidP="007A0127">
            <w:pPr>
              <w:pStyle w:val="Tablebody"/>
              <w:autoSpaceDE w:val="0"/>
              <w:autoSpaceDN w:val="0"/>
              <w:adjustRightInd w:val="0"/>
              <w:jc w:val="both"/>
              <w:rPr>
                <w:ins w:id="4334" w:author="Katharina Schleidt" w:date="2022-10-17T13:39:00Z"/>
                <w:szCs w:val="20"/>
              </w:rPr>
            </w:pPr>
            <w:ins w:id="4335" w:author="Katharina Schleidt" w:date="2022-10-17T13:39:00Z">
              <w:r w:rsidRPr="00785C54">
                <w:rPr>
                  <w:szCs w:val="24"/>
                </w:rPr>
                <w:t>Name</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D02B7BD" w14:textId="0335944D" w:rsidR="003F0344" w:rsidRPr="00785C54" w:rsidRDefault="003F0344" w:rsidP="007A0127">
            <w:pPr>
              <w:pStyle w:val="Tablebody"/>
              <w:autoSpaceDE w:val="0"/>
              <w:autoSpaceDN w:val="0"/>
              <w:adjustRightInd w:val="0"/>
              <w:jc w:val="both"/>
              <w:rPr>
                <w:ins w:id="4336" w:author="Katharina Schleidt" w:date="2022-10-17T13:39:00Z"/>
                <w:szCs w:val="20"/>
              </w:rPr>
            </w:pPr>
            <w:ins w:id="4337" w:author="Katharina Schleidt" w:date="2022-10-17T13:40:00Z">
              <w:r>
                <w:rPr>
                  <w:szCs w:val="24"/>
                </w:rPr>
                <w:t>Abstract</w:t>
              </w:r>
            </w:ins>
            <w:ins w:id="4338" w:author="Katharina Schleidt" w:date="2022-10-17T13:39:00Z">
              <w:r w:rsidRPr="00785C54">
                <w:rPr>
                  <w:szCs w:val="24"/>
                </w:rPr>
                <w:t xml:space="preserve"> Observations - </w:t>
              </w:r>
              <w:r w:rsidRPr="003F0344">
                <w:rPr>
                  <w:szCs w:val="24"/>
                </w:rPr>
                <w:t>Abstract</w:t>
              </w:r>
              <w:r w:rsidRPr="00785C54">
                <w:rPr>
                  <w:szCs w:val="24"/>
                </w:rPr>
                <w:t>ObservationCollection</w:t>
              </w:r>
            </w:ins>
          </w:p>
        </w:tc>
      </w:tr>
      <w:tr w:rsidR="003F0344" w:rsidRPr="00785C54" w14:paraId="097D5158" w14:textId="77777777" w:rsidTr="007A0127">
        <w:trPr>
          <w:jc w:val="center"/>
          <w:ins w:id="4339"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08A2B69D" w14:textId="77777777" w:rsidR="003F0344" w:rsidRPr="00785C54" w:rsidRDefault="003F0344" w:rsidP="007A0127">
            <w:pPr>
              <w:pStyle w:val="Tablebody"/>
              <w:autoSpaceDE w:val="0"/>
              <w:autoSpaceDN w:val="0"/>
              <w:adjustRightInd w:val="0"/>
              <w:jc w:val="both"/>
              <w:rPr>
                <w:ins w:id="4340" w:author="Katharina Schleidt" w:date="2022-10-17T13:39:00Z"/>
                <w:szCs w:val="20"/>
              </w:rPr>
            </w:pPr>
            <w:ins w:id="4341" w:author="Katharina Schleidt" w:date="2022-10-17T13:39:00Z">
              <w:r w:rsidRPr="00785C54">
                <w:rPr>
                  <w:szCs w:val="24"/>
                </w:rPr>
                <w:t>Dependency</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654454FD" w14:textId="77777777" w:rsidR="003F0344" w:rsidRPr="00785C54" w:rsidRDefault="003F0344" w:rsidP="007A0127">
            <w:pPr>
              <w:pStyle w:val="Tablebody"/>
              <w:autoSpaceDE w:val="0"/>
              <w:autoSpaceDN w:val="0"/>
              <w:adjustRightInd w:val="0"/>
              <w:rPr>
                <w:ins w:id="4342" w:author="Katharina Schleidt" w:date="2022-10-17T13:39:00Z"/>
                <w:szCs w:val="20"/>
              </w:rPr>
            </w:pPr>
            <w:ins w:id="4343" w:author="Katharina Schleidt" w:date="2022-10-17T13:39: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ins>
          </w:p>
        </w:tc>
      </w:tr>
      <w:tr w:rsidR="003F0344" w:rsidRPr="00785C54" w14:paraId="2F15BC4E" w14:textId="77777777" w:rsidTr="007A0127">
        <w:trPr>
          <w:jc w:val="center"/>
          <w:ins w:id="4344"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7A651DF" w14:textId="77777777" w:rsidR="003F0344" w:rsidRPr="00785C54" w:rsidRDefault="003F0344" w:rsidP="007A0127">
            <w:pPr>
              <w:pStyle w:val="Tablebody"/>
              <w:autoSpaceDE w:val="0"/>
              <w:autoSpaceDN w:val="0"/>
              <w:adjustRightInd w:val="0"/>
              <w:jc w:val="both"/>
              <w:rPr>
                <w:ins w:id="4345" w:author="Katharina Schleidt" w:date="2022-10-17T13:39:00Z"/>
                <w:szCs w:val="20"/>
              </w:rPr>
            </w:pPr>
            <w:ins w:id="4346"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29F94A1" w14:textId="1F828569" w:rsidR="003F0344" w:rsidRPr="00785C54" w:rsidRDefault="003F0344" w:rsidP="007A0127">
            <w:pPr>
              <w:pStyle w:val="Tablebody"/>
              <w:autoSpaceDE w:val="0"/>
              <w:autoSpaceDN w:val="0"/>
              <w:adjustRightInd w:val="0"/>
              <w:jc w:val="both"/>
              <w:rPr>
                <w:ins w:id="4347" w:author="Katharina Schleidt" w:date="2022-10-17T13:39:00Z"/>
                <w:szCs w:val="20"/>
              </w:rPr>
            </w:pPr>
            <w:ins w:id="4348" w:author="Katharina Schleidt" w:date="2022-10-17T13:39:00Z">
              <w:r w:rsidRPr="00785C54">
                <w:rPr>
                  <w:szCs w:val="24"/>
                </w:rPr>
                <w:t>/req/obs-</w:t>
              </w:r>
            </w:ins>
            <w:ins w:id="4349" w:author="Katharina Schleidt" w:date="2022-10-17T13:40:00Z">
              <w:r>
                <w:rPr>
                  <w:szCs w:val="24"/>
                </w:rPr>
                <w:t>core</w:t>
              </w:r>
            </w:ins>
            <w:ins w:id="4350" w:author="Katharina Schleidt" w:date="2022-10-17T13:39:00Z">
              <w:r w:rsidRPr="00785C54">
                <w:rPr>
                  <w:szCs w:val="24"/>
                </w:rPr>
                <w:t>/</w:t>
              </w:r>
            </w:ins>
            <w:ins w:id="4351" w:author="Katharina Schleidt" w:date="2022-10-17T13:41:00Z">
              <w:r w:rsidRPr="003F0344">
                <w:rPr>
                  <w:szCs w:val="24"/>
                </w:rPr>
                <w:t>Abstract</w:t>
              </w:r>
              <w:r w:rsidRPr="00785C54">
                <w:rPr>
                  <w:szCs w:val="24"/>
                </w:rPr>
                <w:t>ObservationCollection</w:t>
              </w:r>
            </w:ins>
            <w:ins w:id="4352" w:author="Katharina Schleidt" w:date="2022-10-17T13:39:00Z">
              <w:r w:rsidRPr="00785C54">
                <w:rPr>
                  <w:szCs w:val="24"/>
                </w:rPr>
                <w:t>/ObservationCollection-sem</w:t>
              </w:r>
            </w:ins>
          </w:p>
        </w:tc>
      </w:tr>
      <w:tr w:rsidR="003F0344" w:rsidRPr="00785C54" w14:paraId="347B1DEB" w14:textId="77777777" w:rsidTr="007A0127">
        <w:trPr>
          <w:jc w:val="center"/>
          <w:ins w:id="4353"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FE5D1AD" w14:textId="77777777" w:rsidR="003F0344" w:rsidRPr="00785C54" w:rsidRDefault="003F0344" w:rsidP="007A0127">
            <w:pPr>
              <w:pStyle w:val="Tablebody"/>
              <w:autoSpaceDE w:val="0"/>
              <w:autoSpaceDN w:val="0"/>
              <w:adjustRightInd w:val="0"/>
              <w:jc w:val="both"/>
              <w:rPr>
                <w:ins w:id="4354" w:author="Katharina Schleidt" w:date="2022-10-17T13:39:00Z"/>
                <w:szCs w:val="20"/>
              </w:rPr>
            </w:pPr>
            <w:ins w:id="4355"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EA9D5C7" w14:textId="05433C2B" w:rsidR="003F0344" w:rsidRPr="00785C54" w:rsidRDefault="003F0344" w:rsidP="007A0127">
            <w:pPr>
              <w:pStyle w:val="Tablebody"/>
              <w:autoSpaceDE w:val="0"/>
              <w:autoSpaceDN w:val="0"/>
              <w:adjustRightInd w:val="0"/>
              <w:jc w:val="both"/>
              <w:rPr>
                <w:ins w:id="4356" w:author="Katharina Schleidt" w:date="2022-10-17T13:39:00Z"/>
                <w:szCs w:val="20"/>
              </w:rPr>
            </w:pPr>
            <w:ins w:id="4357" w:author="Katharina Schleidt" w:date="2022-10-17T13:39:00Z">
              <w:r w:rsidRPr="00785C54">
                <w:rPr>
                  <w:szCs w:val="24"/>
                </w:rPr>
                <w:t>/req/obs-</w:t>
              </w:r>
            </w:ins>
            <w:ins w:id="4358" w:author="Katharina Schleidt" w:date="2022-10-17T13:40:00Z">
              <w:r>
                <w:rPr>
                  <w:szCs w:val="24"/>
                </w:rPr>
                <w:t>core</w:t>
              </w:r>
            </w:ins>
            <w:ins w:id="4359" w:author="Katharina Schleidt" w:date="2022-10-17T13:39:00Z">
              <w:r w:rsidRPr="00785C54">
                <w:rPr>
                  <w:szCs w:val="24"/>
                </w:rPr>
                <w:t>/</w:t>
              </w:r>
            </w:ins>
            <w:ins w:id="4360" w:author="Katharina Schleidt" w:date="2022-10-17T13:41:00Z">
              <w:r>
                <w:rPr>
                  <w:szCs w:val="24"/>
                </w:rPr>
                <w:t>AbstractObservationCollection</w:t>
              </w:r>
            </w:ins>
            <w:ins w:id="4361" w:author="Katharina Schleidt" w:date="2022-10-17T13:39:00Z">
              <w:r w:rsidRPr="00785C54">
                <w:rPr>
                  <w:szCs w:val="24"/>
                </w:rPr>
                <w:t>/collectionType-sem</w:t>
              </w:r>
            </w:ins>
          </w:p>
        </w:tc>
      </w:tr>
      <w:tr w:rsidR="003F0344" w:rsidRPr="00785C54" w14:paraId="4CA33AC2" w14:textId="77777777" w:rsidTr="007A0127">
        <w:trPr>
          <w:jc w:val="center"/>
          <w:ins w:id="4362"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237860D" w14:textId="77777777" w:rsidR="003F0344" w:rsidRPr="00785C54" w:rsidRDefault="003F0344" w:rsidP="007A0127">
            <w:pPr>
              <w:pStyle w:val="Tablebody"/>
              <w:autoSpaceDE w:val="0"/>
              <w:autoSpaceDN w:val="0"/>
              <w:adjustRightInd w:val="0"/>
              <w:jc w:val="both"/>
              <w:rPr>
                <w:ins w:id="4363" w:author="Katharina Schleidt" w:date="2022-10-17T13:39:00Z"/>
                <w:szCs w:val="20"/>
              </w:rPr>
            </w:pPr>
            <w:ins w:id="4364"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71E9E14" w14:textId="2CC2B992" w:rsidR="003F0344" w:rsidRPr="00785C54" w:rsidRDefault="003F0344" w:rsidP="007A0127">
            <w:pPr>
              <w:pStyle w:val="Tablebody"/>
              <w:autoSpaceDE w:val="0"/>
              <w:autoSpaceDN w:val="0"/>
              <w:adjustRightInd w:val="0"/>
              <w:jc w:val="both"/>
              <w:rPr>
                <w:ins w:id="4365" w:author="Katharina Schleidt" w:date="2022-10-17T13:39:00Z"/>
                <w:szCs w:val="20"/>
              </w:rPr>
            </w:pPr>
            <w:ins w:id="4366" w:author="Katharina Schleidt" w:date="2022-10-17T13:39:00Z">
              <w:r w:rsidRPr="00785C54">
                <w:rPr>
                  <w:szCs w:val="24"/>
                </w:rPr>
                <w:t>/req/obs-</w:t>
              </w:r>
            </w:ins>
            <w:ins w:id="4367" w:author="Katharina Schleidt" w:date="2022-10-17T13:40:00Z">
              <w:r>
                <w:rPr>
                  <w:szCs w:val="24"/>
                </w:rPr>
                <w:t>core</w:t>
              </w:r>
            </w:ins>
            <w:ins w:id="4368" w:author="Katharina Schleidt" w:date="2022-10-17T13:39:00Z">
              <w:r w:rsidRPr="00785C54">
                <w:rPr>
                  <w:szCs w:val="24"/>
                </w:rPr>
                <w:t>/</w:t>
              </w:r>
            </w:ins>
            <w:ins w:id="4369" w:author="Katharina Schleidt" w:date="2022-10-17T13:41:00Z">
              <w:r>
                <w:rPr>
                  <w:szCs w:val="24"/>
                </w:rPr>
                <w:t>AbstractObservationCollection</w:t>
              </w:r>
            </w:ins>
            <w:ins w:id="4370" w:author="Katharina Schleidt" w:date="2022-10-17T13:39:00Z">
              <w:r w:rsidRPr="00785C54">
                <w:rPr>
                  <w:szCs w:val="24"/>
                </w:rPr>
                <w:t>/collectionType-con</w:t>
              </w:r>
            </w:ins>
          </w:p>
        </w:tc>
      </w:tr>
      <w:tr w:rsidR="003F0344" w:rsidRPr="00785C54" w14:paraId="66A1635D" w14:textId="77777777" w:rsidTr="007A0127">
        <w:trPr>
          <w:jc w:val="center"/>
          <w:ins w:id="4371"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D1207FC" w14:textId="77777777" w:rsidR="003F0344" w:rsidRPr="00785C54" w:rsidRDefault="003F0344" w:rsidP="007A0127">
            <w:pPr>
              <w:pStyle w:val="Tablebody"/>
              <w:autoSpaceDE w:val="0"/>
              <w:autoSpaceDN w:val="0"/>
              <w:adjustRightInd w:val="0"/>
              <w:jc w:val="both"/>
              <w:rPr>
                <w:ins w:id="4372" w:author="Katharina Schleidt" w:date="2022-10-17T13:39:00Z"/>
                <w:szCs w:val="20"/>
              </w:rPr>
            </w:pPr>
            <w:ins w:id="4373"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7C90A6B" w14:textId="5AA2FFB3" w:rsidR="003F0344" w:rsidRPr="00785C54" w:rsidRDefault="003F0344" w:rsidP="007A0127">
            <w:pPr>
              <w:pStyle w:val="Tablebody"/>
              <w:autoSpaceDE w:val="0"/>
              <w:autoSpaceDN w:val="0"/>
              <w:adjustRightInd w:val="0"/>
              <w:jc w:val="both"/>
              <w:rPr>
                <w:ins w:id="4374" w:author="Katharina Schleidt" w:date="2022-10-17T13:39:00Z"/>
                <w:szCs w:val="20"/>
              </w:rPr>
            </w:pPr>
            <w:ins w:id="4375" w:author="Katharina Schleidt" w:date="2022-10-17T13:39:00Z">
              <w:r w:rsidRPr="00785C54">
                <w:rPr>
                  <w:szCs w:val="24"/>
                </w:rPr>
                <w:t>/req/obs-</w:t>
              </w:r>
            </w:ins>
            <w:ins w:id="4376" w:author="Katharina Schleidt" w:date="2022-10-17T13:40:00Z">
              <w:r>
                <w:rPr>
                  <w:szCs w:val="24"/>
                </w:rPr>
                <w:t>core</w:t>
              </w:r>
            </w:ins>
            <w:ins w:id="4377" w:author="Katharina Schleidt" w:date="2022-10-17T13:39:00Z">
              <w:r w:rsidRPr="00785C54">
                <w:rPr>
                  <w:szCs w:val="24"/>
                </w:rPr>
                <w:t>/</w:t>
              </w:r>
            </w:ins>
            <w:ins w:id="4378" w:author="Katharina Schleidt" w:date="2022-10-17T13:41:00Z">
              <w:r>
                <w:rPr>
                  <w:szCs w:val="24"/>
                </w:rPr>
                <w:t>AbstractObservationCollection</w:t>
              </w:r>
            </w:ins>
            <w:ins w:id="4379" w:author="Katharina Schleidt" w:date="2022-10-17T13:39:00Z">
              <w:r w:rsidRPr="00785C54">
                <w:rPr>
                  <w:szCs w:val="24"/>
                </w:rPr>
                <w:t>/member-sem</w:t>
              </w:r>
            </w:ins>
          </w:p>
        </w:tc>
      </w:tr>
      <w:tr w:rsidR="003F0344" w:rsidRPr="00785C54" w14:paraId="355D98ED" w14:textId="77777777" w:rsidTr="007A0127">
        <w:trPr>
          <w:jc w:val="center"/>
          <w:ins w:id="4380"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86DE556" w14:textId="77777777" w:rsidR="003F0344" w:rsidRPr="00785C54" w:rsidRDefault="003F0344" w:rsidP="007A0127">
            <w:pPr>
              <w:pStyle w:val="Tablebody"/>
              <w:autoSpaceDE w:val="0"/>
              <w:autoSpaceDN w:val="0"/>
              <w:adjustRightInd w:val="0"/>
              <w:jc w:val="both"/>
              <w:rPr>
                <w:ins w:id="4381" w:author="Katharina Schleidt" w:date="2022-10-17T13:39:00Z"/>
                <w:szCs w:val="20"/>
              </w:rPr>
            </w:pPr>
            <w:ins w:id="4382"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B040C6E" w14:textId="0066AE7F" w:rsidR="003F0344" w:rsidRPr="00785C54" w:rsidRDefault="003F0344" w:rsidP="007A0127">
            <w:pPr>
              <w:pStyle w:val="Tablebody"/>
              <w:autoSpaceDE w:val="0"/>
              <w:autoSpaceDN w:val="0"/>
              <w:adjustRightInd w:val="0"/>
              <w:jc w:val="both"/>
              <w:rPr>
                <w:ins w:id="4383" w:author="Katharina Schleidt" w:date="2022-10-17T13:39:00Z"/>
                <w:szCs w:val="20"/>
              </w:rPr>
            </w:pPr>
            <w:ins w:id="4384" w:author="Katharina Schleidt" w:date="2022-10-17T13:39:00Z">
              <w:r w:rsidRPr="00785C54">
                <w:rPr>
                  <w:szCs w:val="24"/>
                </w:rPr>
                <w:t>/req/obs-</w:t>
              </w:r>
            </w:ins>
            <w:ins w:id="4385" w:author="Katharina Schleidt" w:date="2022-10-17T13:40:00Z">
              <w:r>
                <w:rPr>
                  <w:szCs w:val="24"/>
                </w:rPr>
                <w:t>core</w:t>
              </w:r>
            </w:ins>
            <w:ins w:id="4386" w:author="Katharina Schleidt" w:date="2022-10-17T13:39:00Z">
              <w:r w:rsidRPr="00785C54">
                <w:rPr>
                  <w:szCs w:val="24"/>
                </w:rPr>
                <w:t>/</w:t>
              </w:r>
            </w:ins>
            <w:ins w:id="4387" w:author="Katharina Schleidt" w:date="2022-10-17T13:41:00Z">
              <w:r>
                <w:rPr>
                  <w:szCs w:val="24"/>
                </w:rPr>
                <w:t>AbstractObservationCollection</w:t>
              </w:r>
            </w:ins>
            <w:ins w:id="4388" w:author="Katharina Schleidt" w:date="2022-10-17T13:39:00Z">
              <w:r w:rsidRPr="00785C54">
                <w:rPr>
                  <w:szCs w:val="24"/>
                </w:rPr>
                <w:t>/memberCharacteristics-sem</w:t>
              </w:r>
            </w:ins>
          </w:p>
        </w:tc>
      </w:tr>
      <w:tr w:rsidR="003F0344" w:rsidRPr="00785C54" w14:paraId="74E8D948" w14:textId="77777777" w:rsidTr="007A0127">
        <w:trPr>
          <w:jc w:val="center"/>
          <w:ins w:id="4389"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2C08214" w14:textId="77777777" w:rsidR="003F0344" w:rsidRPr="00785C54" w:rsidRDefault="003F0344" w:rsidP="007A0127">
            <w:pPr>
              <w:pStyle w:val="Tablebody"/>
              <w:autoSpaceDE w:val="0"/>
              <w:autoSpaceDN w:val="0"/>
              <w:adjustRightInd w:val="0"/>
              <w:jc w:val="both"/>
              <w:rPr>
                <w:ins w:id="4390" w:author="Katharina Schleidt" w:date="2022-10-17T13:39:00Z"/>
                <w:szCs w:val="20"/>
              </w:rPr>
            </w:pPr>
            <w:ins w:id="4391"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0E4B2C22" w14:textId="65CC2566" w:rsidR="003F0344" w:rsidRPr="00785C54" w:rsidRDefault="003F0344" w:rsidP="007A0127">
            <w:pPr>
              <w:pStyle w:val="Tablebody"/>
              <w:autoSpaceDE w:val="0"/>
              <w:autoSpaceDN w:val="0"/>
              <w:adjustRightInd w:val="0"/>
              <w:jc w:val="both"/>
              <w:rPr>
                <w:ins w:id="4392" w:author="Katharina Schleidt" w:date="2022-10-17T13:39:00Z"/>
                <w:szCs w:val="20"/>
              </w:rPr>
            </w:pPr>
            <w:ins w:id="4393" w:author="Katharina Schleidt" w:date="2022-10-17T13:39:00Z">
              <w:r w:rsidRPr="00785C54">
                <w:rPr>
                  <w:szCs w:val="24"/>
                </w:rPr>
                <w:t>/req/obs-</w:t>
              </w:r>
            </w:ins>
            <w:ins w:id="4394" w:author="Katharina Schleidt" w:date="2022-10-17T13:40:00Z">
              <w:r>
                <w:rPr>
                  <w:szCs w:val="24"/>
                </w:rPr>
                <w:t>core</w:t>
              </w:r>
            </w:ins>
            <w:ins w:id="4395" w:author="Katharina Schleidt" w:date="2022-10-17T13:39:00Z">
              <w:r w:rsidRPr="00785C54">
                <w:rPr>
                  <w:szCs w:val="24"/>
                </w:rPr>
                <w:t>/</w:t>
              </w:r>
            </w:ins>
            <w:ins w:id="4396" w:author="Katharina Schleidt" w:date="2022-10-17T13:41:00Z">
              <w:r>
                <w:rPr>
                  <w:szCs w:val="24"/>
                </w:rPr>
                <w:t>AbstractObservationCollection</w:t>
              </w:r>
            </w:ins>
            <w:ins w:id="4397" w:author="Katharina Schleidt" w:date="2022-10-17T13:39:00Z">
              <w:r w:rsidRPr="00785C54">
                <w:rPr>
                  <w:szCs w:val="24"/>
                </w:rPr>
                <w:t>/relatedCollection-sem</w:t>
              </w:r>
            </w:ins>
          </w:p>
        </w:tc>
      </w:tr>
      <w:tr w:rsidR="003F0344" w:rsidRPr="00785C54" w14:paraId="1F0AA1DC" w14:textId="77777777" w:rsidTr="007A0127">
        <w:trPr>
          <w:jc w:val="center"/>
          <w:ins w:id="4398" w:author="Katharina Schleidt" w:date="2022-10-17T13:39:00Z"/>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3E4A38E" w14:textId="77777777" w:rsidR="003F0344" w:rsidRPr="00785C54" w:rsidRDefault="003F0344" w:rsidP="007A0127">
            <w:pPr>
              <w:pStyle w:val="Tablebody"/>
              <w:autoSpaceDE w:val="0"/>
              <w:autoSpaceDN w:val="0"/>
              <w:adjustRightInd w:val="0"/>
              <w:jc w:val="both"/>
              <w:rPr>
                <w:ins w:id="4399" w:author="Katharina Schleidt" w:date="2022-10-17T13:39:00Z"/>
                <w:szCs w:val="20"/>
              </w:rPr>
            </w:pPr>
            <w:ins w:id="4400" w:author="Katharina Schleidt" w:date="2022-10-17T13:39:00Z">
              <w:r w:rsidRPr="00785C54">
                <w:rPr>
                  <w:szCs w:val="24"/>
                </w:rPr>
                <w:t>Requirement</w:t>
              </w:r>
            </w:ins>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56356EE" w14:textId="77777777" w:rsidR="003F0344" w:rsidRPr="00785C54" w:rsidRDefault="003F0344" w:rsidP="007A0127">
            <w:pPr>
              <w:pStyle w:val="Tablebody"/>
              <w:autoSpaceDE w:val="0"/>
              <w:autoSpaceDN w:val="0"/>
              <w:adjustRightInd w:val="0"/>
              <w:jc w:val="both"/>
              <w:rPr>
                <w:ins w:id="4401" w:author="Katharina Schleidt" w:date="2022-10-17T13:39:00Z"/>
                <w:szCs w:val="20"/>
              </w:rPr>
            </w:pPr>
            <w:ins w:id="4402" w:author="Katharina Schleidt" w:date="2022-10-17T13:39:00Z">
              <w:r w:rsidRPr="00785C54">
                <w:rPr>
                  <w:szCs w:val="24"/>
                </w:rPr>
                <w:t>/req/obs-cpt/gen/relatedObservation-sem</w:t>
              </w:r>
            </w:ins>
          </w:p>
        </w:tc>
      </w:tr>
      <w:tr w:rsidR="003F0344" w:rsidRPr="00785C54" w14:paraId="0692874F" w14:textId="77777777" w:rsidTr="007A0127">
        <w:trPr>
          <w:jc w:val="center"/>
          <w:ins w:id="4403" w:author="Katharina Schleidt" w:date="2022-10-17T13:39:00Z"/>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75F02DA4" w14:textId="77777777" w:rsidR="003F0344" w:rsidRPr="00785C54" w:rsidRDefault="003F0344" w:rsidP="007A0127">
            <w:pPr>
              <w:pStyle w:val="Tablebody"/>
              <w:autoSpaceDE w:val="0"/>
              <w:autoSpaceDN w:val="0"/>
              <w:adjustRightInd w:val="0"/>
              <w:jc w:val="both"/>
              <w:rPr>
                <w:ins w:id="4404" w:author="Katharina Schleidt" w:date="2022-10-17T13:39:00Z"/>
                <w:szCs w:val="20"/>
              </w:rPr>
            </w:pPr>
            <w:ins w:id="4405" w:author="Katharina Schleidt" w:date="2022-10-17T13:39:00Z">
              <w:r w:rsidRPr="00785C54">
                <w:rPr>
                  <w:szCs w:val="24"/>
                </w:rPr>
                <w:t>Requirement</w:t>
              </w:r>
            </w:ins>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1A13D9AD" w14:textId="294D56CA" w:rsidR="003F0344" w:rsidRPr="00785C54" w:rsidRDefault="003F0344" w:rsidP="007A0127">
            <w:pPr>
              <w:pStyle w:val="Tablebody"/>
              <w:autoSpaceDE w:val="0"/>
              <w:autoSpaceDN w:val="0"/>
              <w:adjustRightInd w:val="0"/>
              <w:jc w:val="both"/>
              <w:rPr>
                <w:ins w:id="4406" w:author="Katharina Schleidt" w:date="2022-10-17T13:39:00Z"/>
                <w:szCs w:val="20"/>
              </w:rPr>
            </w:pPr>
            <w:ins w:id="4407" w:author="Katharina Schleidt" w:date="2022-10-17T13:39:00Z">
              <w:r w:rsidRPr="00785C54">
                <w:rPr>
                  <w:szCs w:val="24"/>
                </w:rPr>
                <w:t>/req/obs-</w:t>
              </w:r>
            </w:ins>
            <w:ins w:id="4408" w:author="Katharina Schleidt" w:date="2022-10-17T13:40:00Z">
              <w:r>
                <w:rPr>
                  <w:szCs w:val="24"/>
                </w:rPr>
                <w:t>core</w:t>
              </w:r>
            </w:ins>
            <w:ins w:id="4409" w:author="Katharina Schleidt" w:date="2022-10-17T13:39:00Z">
              <w:r w:rsidRPr="00785C54">
                <w:rPr>
                  <w:szCs w:val="24"/>
                </w:rPr>
                <w:t>/AbstractObservationCollectionType/AbstractObservationCollectionType-sem</w:t>
              </w:r>
            </w:ins>
          </w:p>
        </w:tc>
      </w:tr>
    </w:tbl>
    <w:p w14:paraId="243DF4C6" w14:textId="31B3EC53" w:rsidR="00A46EB6" w:rsidRDefault="00A46EB6">
      <w:pPr>
        <w:rPr>
          <w:ins w:id="4410" w:author="Ilkka Rinne" w:date="2022-10-25T13:53:00Z"/>
        </w:rPr>
      </w:pPr>
      <w:ins w:id="4411" w:author="Katharina Schleidt" w:date="2022-10-17T13:51:00Z">
        <w:r w:rsidRPr="00A46EB6">
          <w:t xml:space="preserve">AbstractObservationCollection from the Abstract Observation Core </w:t>
        </w:r>
        <w:r>
          <w:t>is</w:t>
        </w:r>
        <w:r w:rsidRPr="00A46EB6">
          <w:t xml:space="preserve"> described as a class diagram in Figure 1</w:t>
        </w:r>
      </w:ins>
      <w:ins w:id="4412" w:author="Katharina Schleidt" w:date="2022-10-17T13:52:00Z">
        <w:r>
          <w:t>6</w:t>
        </w:r>
      </w:ins>
      <w:ins w:id="4413" w:author="Katharina Schleidt" w:date="2022-10-17T13:51:00Z">
        <w:r w:rsidRPr="00A46EB6">
          <w:t>. The schema is fully described in 9.</w:t>
        </w:r>
      </w:ins>
      <w:ins w:id="4414" w:author="Katharina Schleidt" w:date="2022-10-17T13:52:00Z">
        <w:r>
          <w:t>9</w:t>
        </w:r>
      </w:ins>
      <w:ins w:id="4415" w:author="Katharina Schleidt" w:date="2022-10-17T13:51:00Z">
        <w:r w:rsidRPr="00A46EB6">
          <w:t>.</w:t>
        </w:r>
      </w:ins>
    </w:p>
    <w:p w14:paraId="5E7DF0DC" w14:textId="26C4B35E" w:rsidR="00E25963" w:rsidRDefault="00E25963" w:rsidP="00E25963">
      <w:pPr>
        <w:jc w:val="center"/>
        <w:rPr>
          <w:ins w:id="4416" w:author="Ilkka Rinne" w:date="2022-10-25T13:54:00Z"/>
        </w:rPr>
      </w:pPr>
      <w:ins w:id="4417" w:author="Ilkka Rinne" w:date="2022-10-25T13:54:00Z">
        <w:r>
          <w:rPr>
            <w:noProof/>
          </w:rPr>
          <w:lastRenderedPageBreak/>
          <w:drawing>
            <wp:inline distT="0" distB="0" distL="0" distR="0" wp14:anchorId="5888EA5A" wp14:editId="72CE4754">
              <wp:extent cx="6399504" cy="4297822"/>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4">
                        <a:extLst>
                          <a:ext uri="{28A0092B-C50C-407E-A947-70E740481C1C}">
                            <a14:useLocalDpi xmlns:a14="http://schemas.microsoft.com/office/drawing/2010/main" val="0"/>
                          </a:ext>
                        </a:extLst>
                      </a:blip>
                      <a:stretch>
                        <a:fillRect/>
                      </a:stretch>
                    </pic:blipFill>
                    <pic:spPr>
                      <a:xfrm>
                        <a:off x="0" y="0"/>
                        <a:ext cx="6455630" cy="4335516"/>
                      </a:xfrm>
                      <a:prstGeom prst="rect">
                        <a:avLst/>
                      </a:prstGeom>
                    </pic:spPr>
                  </pic:pic>
                </a:graphicData>
              </a:graphic>
            </wp:inline>
          </w:drawing>
        </w:r>
      </w:ins>
    </w:p>
    <w:p w14:paraId="6321E1DB" w14:textId="40D1B394" w:rsidR="00E25963" w:rsidRPr="008660C6" w:rsidRDefault="00E25963" w:rsidP="008660C6">
      <w:pPr>
        <w:pStyle w:val="Figuretitle"/>
        <w:autoSpaceDE w:val="0"/>
        <w:autoSpaceDN w:val="0"/>
        <w:adjustRightInd w:val="0"/>
        <w:outlineLvl w:val="0"/>
        <w:rPr>
          <w:ins w:id="4418" w:author="Katharina Schleidt" w:date="2022-10-17T13:51:00Z"/>
          <w:szCs w:val="24"/>
          <w:rPrChange w:id="4419" w:author="Ilkka Rinne" w:date="2022-10-25T13:57:00Z">
            <w:rPr>
              <w:ins w:id="4420" w:author="Katharina Schleidt" w:date="2022-10-17T13:51:00Z"/>
            </w:rPr>
          </w:rPrChange>
        </w:rPr>
        <w:pPrChange w:id="4421" w:author="Ilkka Rinne" w:date="2022-10-25T13:57:00Z">
          <w:pPr>
            <w:pStyle w:val="Heading3"/>
            <w:tabs>
              <w:tab w:val="left" w:pos="400"/>
              <w:tab w:val="left" w:pos="560"/>
              <w:tab w:val="left" w:pos="720"/>
            </w:tabs>
            <w:autoSpaceDE w:val="0"/>
            <w:autoSpaceDN w:val="0"/>
            <w:adjustRightInd w:val="0"/>
          </w:pPr>
        </w:pPrChange>
      </w:pPr>
      <w:ins w:id="4422" w:author="Ilkka Rinne" w:date="2022-10-25T13:54:00Z">
        <w:r w:rsidRPr="008660C6">
          <w:rPr>
            <w:szCs w:val="24"/>
            <w:rPrChange w:id="4423" w:author="Ilkka Rinne" w:date="2022-10-25T13:57:00Z">
              <w:rPr/>
            </w:rPrChange>
          </w:rPr>
          <w:t>Figure 1</w:t>
        </w:r>
        <w:r w:rsidRPr="008660C6">
          <w:rPr>
            <w:szCs w:val="24"/>
            <w:rPrChange w:id="4424" w:author="Ilkka Rinne" w:date="2022-10-25T13:57:00Z">
              <w:rPr/>
            </w:rPrChange>
          </w:rPr>
          <w:t>6</w:t>
        </w:r>
        <w:r w:rsidRPr="008660C6">
          <w:rPr>
            <w:szCs w:val="24"/>
            <w:rPrChange w:id="4425" w:author="Ilkka Rinne" w:date="2022-10-25T13:57:00Z">
              <w:rPr/>
            </w:rPrChange>
          </w:rPr>
          <w:t>— Context diagram for Abstract Observation Core — Abstract</w:t>
        </w:r>
        <w:r w:rsidRPr="008660C6">
          <w:rPr>
            <w:szCs w:val="24"/>
            <w:rPrChange w:id="4426" w:author="Ilkka Rinne" w:date="2022-10-25T13:57:00Z">
              <w:rPr/>
            </w:rPrChange>
          </w:rPr>
          <w:t>Observation</w:t>
        </w:r>
      </w:ins>
      <w:ins w:id="4427" w:author="Ilkka Rinne" w:date="2022-10-25T13:55:00Z">
        <w:r w:rsidRPr="008660C6">
          <w:rPr>
            <w:szCs w:val="24"/>
            <w:rPrChange w:id="4428" w:author="Ilkka Rinne" w:date="2022-10-25T13:57:00Z">
              <w:rPr/>
            </w:rPrChange>
          </w:rPr>
          <w:t>Collection</w:t>
        </w:r>
      </w:ins>
    </w:p>
    <w:p w14:paraId="3E5DA3C9" w14:textId="5F17845E" w:rsidR="003F0344" w:rsidRPr="00785C54" w:rsidRDefault="003F0344" w:rsidP="003F0344">
      <w:pPr>
        <w:pStyle w:val="Heading3"/>
        <w:tabs>
          <w:tab w:val="left" w:pos="400"/>
          <w:tab w:val="left" w:pos="560"/>
          <w:tab w:val="left" w:pos="720"/>
        </w:tabs>
        <w:autoSpaceDE w:val="0"/>
        <w:autoSpaceDN w:val="0"/>
        <w:adjustRightInd w:val="0"/>
        <w:rPr>
          <w:ins w:id="4429" w:author="Katharina Schleidt" w:date="2022-10-17T13:39:00Z"/>
          <w:rFonts w:eastAsia="Times New Roman"/>
          <w:szCs w:val="24"/>
        </w:rPr>
      </w:pPr>
      <w:bookmarkStart w:id="4430" w:name="_Toc117602451"/>
      <w:ins w:id="4431" w:author="Katharina Schleidt" w:date="2022-10-17T13:39:00Z">
        <w:r w:rsidRPr="00785C54">
          <w:rPr>
            <w:rFonts w:eastAsia="Times New Roman"/>
            <w:szCs w:val="24"/>
          </w:rPr>
          <w:t xml:space="preserve">Feature type </w:t>
        </w:r>
      </w:ins>
      <w:ins w:id="4432" w:author="Katharina Schleidt" w:date="2022-10-17T13:44:00Z">
        <w:r>
          <w:rPr>
            <w:rFonts w:eastAsia="Times New Roman"/>
            <w:szCs w:val="24"/>
          </w:rPr>
          <w:t>AbstractObservationCollection</w:t>
        </w:r>
      </w:ins>
      <w:bookmarkEnd w:id="44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3DC46505" w14:textId="77777777" w:rsidTr="007A0127">
        <w:trPr>
          <w:jc w:val="center"/>
          <w:ins w:id="4433" w:author="Katharina Schleidt" w:date="2022-10-17T13:39:00Z"/>
        </w:trPr>
        <w:tc>
          <w:tcPr>
            <w:tcW w:w="4526" w:type="dxa"/>
            <w:tcMar>
              <w:top w:w="100" w:type="dxa"/>
              <w:left w:w="100" w:type="dxa"/>
              <w:bottom w:w="100" w:type="dxa"/>
              <w:right w:w="100" w:type="dxa"/>
            </w:tcMar>
          </w:tcPr>
          <w:p w14:paraId="296137CD" w14:textId="437C446E" w:rsidR="003F0344" w:rsidRPr="00785C54" w:rsidRDefault="003F0344" w:rsidP="007A0127">
            <w:pPr>
              <w:pStyle w:val="Tablebody"/>
              <w:autoSpaceDE w:val="0"/>
              <w:autoSpaceDN w:val="0"/>
              <w:adjustRightInd w:val="0"/>
              <w:rPr>
                <w:ins w:id="4434" w:author="Katharina Schleidt" w:date="2022-10-17T13:39:00Z"/>
                <w:szCs w:val="20"/>
              </w:rPr>
            </w:pPr>
            <w:ins w:id="4435" w:author="Katharina Schleidt" w:date="2022-10-17T13:39:00Z">
              <w:r w:rsidRPr="00785C54">
                <w:rPr>
                  <w:b/>
                  <w:szCs w:val="24"/>
                </w:rPr>
                <w:t>Requirement</w:t>
              </w:r>
              <w:r w:rsidRPr="00785C54">
                <w:rPr>
                  <w:szCs w:val="24"/>
                </w:rPr>
                <w:br/>
                <w:t>/req/obs-</w:t>
              </w:r>
            </w:ins>
            <w:ins w:id="4436" w:author="Katharina Schleidt" w:date="2022-10-17T13:40:00Z">
              <w:r>
                <w:rPr>
                  <w:szCs w:val="24"/>
                </w:rPr>
                <w:t>core</w:t>
              </w:r>
            </w:ins>
            <w:ins w:id="4437" w:author="Katharina Schleidt" w:date="2022-10-17T13:39:00Z">
              <w:r w:rsidRPr="00785C54">
                <w:rPr>
                  <w:szCs w:val="24"/>
                </w:rPr>
                <w:t>/</w:t>
              </w:r>
            </w:ins>
            <w:ins w:id="4438" w:author="Katharina Schleidt" w:date="2022-10-17T13:44:00Z">
              <w:r>
                <w:rPr>
                  <w:szCs w:val="24"/>
                </w:rPr>
                <w:t>AbstractObservationCollection</w:t>
              </w:r>
            </w:ins>
            <w:ins w:id="4439" w:author="Katharina Schleidt" w:date="2022-10-17T13:39:00Z">
              <w:r w:rsidRPr="00785C54">
                <w:rPr>
                  <w:szCs w:val="24"/>
                </w:rPr>
                <w:t>/</w:t>
              </w:r>
            </w:ins>
            <w:ins w:id="4440" w:author="Katharina Schleidt" w:date="2022-10-17T13:44:00Z">
              <w:r>
                <w:rPr>
                  <w:szCs w:val="24"/>
                </w:rPr>
                <w:t>AbstractObservationCollection</w:t>
              </w:r>
            </w:ins>
            <w:ins w:id="4441" w:author="Katharina Schleidt" w:date="2022-10-17T13:39:00Z">
              <w:r w:rsidRPr="00785C54">
                <w:rPr>
                  <w:szCs w:val="24"/>
                </w:rPr>
                <w:t>-sem</w:t>
              </w:r>
            </w:ins>
          </w:p>
        </w:tc>
        <w:tc>
          <w:tcPr>
            <w:tcW w:w="5245" w:type="dxa"/>
            <w:tcMar>
              <w:top w:w="100" w:type="dxa"/>
              <w:left w:w="100" w:type="dxa"/>
              <w:bottom w:w="100" w:type="dxa"/>
              <w:right w:w="100" w:type="dxa"/>
            </w:tcMar>
          </w:tcPr>
          <w:p w14:paraId="11A68EE3" w14:textId="0E109BBB" w:rsidR="003F0344" w:rsidRPr="00785C54" w:rsidRDefault="003F0344" w:rsidP="007A0127">
            <w:pPr>
              <w:pStyle w:val="Tablebody"/>
              <w:autoSpaceDE w:val="0"/>
              <w:autoSpaceDN w:val="0"/>
              <w:adjustRightInd w:val="0"/>
              <w:jc w:val="both"/>
              <w:rPr>
                <w:ins w:id="4442" w:author="Katharina Schleidt" w:date="2022-10-17T13:39:00Z"/>
                <w:szCs w:val="20"/>
              </w:rPr>
            </w:pPr>
            <w:ins w:id="4443" w:author="Katharina Schleidt" w:date="2022-10-17T13:39:00Z">
              <w:r w:rsidRPr="00B36FFD">
                <w:rPr>
                  <w:szCs w:val="24"/>
                </w:rPr>
                <w:t xml:space="preserve">An </w:t>
              </w:r>
            </w:ins>
            <w:ins w:id="4444" w:author="Katharina Schleidt" w:date="2022-10-17T13:44:00Z">
              <w:r>
                <w:rPr>
                  <w:b/>
                  <w:bCs/>
                  <w:szCs w:val="24"/>
                </w:rPr>
                <w:t>AbstractObservationCollection</w:t>
              </w:r>
            </w:ins>
            <w:ins w:id="4445" w:author="Katharina Schleidt" w:date="2022-10-17T13:39:00Z">
              <w:r w:rsidRPr="00B36FFD">
                <w:rPr>
                  <w:szCs w:val="24"/>
                </w:rPr>
                <w:t xml:space="preserve"> shall be defined as </w:t>
              </w:r>
              <w:r>
                <w:rPr>
                  <w:szCs w:val="24"/>
                </w:rPr>
                <w:t>a</w:t>
              </w:r>
              <w:r w:rsidRPr="00785C54">
                <w:rPr>
                  <w:szCs w:val="24"/>
                </w:rPr>
                <w:t xml:space="preserve"> collection of similar </w:t>
              </w:r>
              <w:r w:rsidRPr="00785C54">
                <w:rPr>
                  <w:b/>
                  <w:szCs w:val="24"/>
                </w:rPr>
                <w:t>Observation</w:t>
              </w:r>
              <w:r w:rsidRPr="003F1926">
                <w:rPr>
                  <w:b/>
                  <w:szCs w:val="24"/>
                </w:rPr>
                <w:t>s</w:t>
              </w:r>
              <w:r>
                <w:rPr>
                  <w:b/>
                  <w:szCs w:val="24"/>
                </w:rPr>
                <w:t>.</w:t>
              </w:r>
            </w:ins>
          </w:p>
        </w:tc>
      </w:tr>
    </w:tbl>
    <w:p w14:paraId="32644064" w14:textId="77777777" w:rsidR="003F0344" w:rsidRPr="00785C54" w:rsidRDefault="003F0344" w:rsidP="003F0344">
      <w:pPr>
        <w:pStyle w:val="Heading3"/>
        <w:tabs>
          <w:tab w:val="left" w:pos="400"/>
          <w:tab w:val="left" w:pos="560"/>
          <w:tab w:val="left" w:pos="720"/>
        </w:tabs>
        <w:autoSpaceDE w:val="0"/>
        <w:autoSpaceDN w:val="0"/>
        <w:adjustRightInd w:val="0"/>
        <w:rPr>
          <w:ins w:id="4446" w:author="Katharina Schleidt" w:date="2022-10-17T13:39:00Z"/>
          <w:rFonts w:eastAsia="Times New Roman"/>
          <w:szCs w:val="24"/>
        </w:rPr>
      </w:pPr>
      <w:bookmarkStart w:id="4447" w:name="_Toc117602452"/>
      <w:ins w:id="4448" w:author="Katharina Schleidt" w:date="2022-10-17T13:39:00Z">
        <w:r w:rsidRPr="00785C54">
          <w:rPr>
            <w:rFonts w:eastAsia="Times New Roman"/>
            <w:szCs w:val="24"/>
          </w:rPr>
          <w:t>Attribute collectionType</w:t>
        </w:r>
        <w:bookmarkEnd w:id="4447"/>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7B2B984C" w14:textId="77777777" w:rsidTr="007A0127">
        <w:trPr>
          <w:jc w:val="center"/>
          <w:ins w:id="4449" w:author="Katharina Schleidt" w:date="2022-10-17T13:39:00Z"/>
        </w:trPr>
        <w:tc>
          <w:tcPr>
            <w:tcW w:w="4058" w:type="dxa"/>
            <w:tcMar>
              <w:top w:w="100" w:type="dxa"/>
              <w:left w:w="100" w:type="dxa"/>
              <w:bottom w:w="100" w:type="dxa"/>
              <w:right w:w="100" w:type="dxa"/>
            </w:tcMar>
          </w:tcPr>
          <w:p w14:paraId="4B07126C" w14:textId="005CD8A3" w:rsidR="003F0344" w:rsidRPr="00785C54" w:rsidRDefault="003F0344" w:rsidP="007A0127">
            <w:pPr>
              <w:pStyle w:val="Tablebody"/>
              <w:autoSpaceDE w:val="0"/>
              <w:autoSpaceDN w:val="0"/>
              <w:adjustRightInd w:val="0"/>
              <w:rPr>
                <w:ins w:id="4450" w:author="Katharina Schleidt" w:date="2022-10-17T13:39:00Z"/>
                <w:szCs w:val="20"/>
              </w:rPr>
            </w:pPr>
            <w:ins w:id="4451" w:author="Katharina Schleidt" w:date="2022-10-17T13:39:00Z">
              <w:r w:rsidRPr="00785C54">
                <w:rPr>
                  <w:b/>
                  <w:szCs w:val="24"/>
                </w:rPr>
                <w:t>Requirement</w:t>
              </w:r>
              <w:r w:rsidRPr="00785C54">
                <w:rPr>
                  <w:szCs w:val="24"/>
                </w:rPr>
                <w:br/>
                <w:t>/req/obs-</w:t>
              </w:r>
            </w:ins>
            <w:ins w:id="4452" w:author="Katharina Schleidt" w:date="2022-10-17T13:40:00Z">
              <w:r>
                <w:rPr>
                  <w:szCs w:val="24"/>
                </w:rPr>
                <w:t>core</w:t>
              </w:r>
            </w:ins>
            <w:ins w:id="4453" w:author="Katharina Schleidt" w:date="2022-10-17T13:39:00Z">
              <w:r w:rsidRPr="00785C54">
                <w:rPr>
                  <w:szCs w:val="24"/>
                </w:rPr>
                <w:t>/</w:t>
              </w:r>
            </w:ins>
            <w:ins w:id="4454" w:author="Katharina Schleidt" w:date="2022-10-17T13:44:00Z">
              <w:r>
                <w:rPr>
                  <w:szCs w:val="24"/>
                </w:rPr>
                <w:t>AbstractObservationCollection</w:t>
              </w:r>
            </w:ins>
            <w:ins w:id="4455" w:author="Katharina Schleidt" w:date="2022-10-17T13:39:00Z">
              <w:r w:rsidRPr="00785C54">
                <w:rPr>
                  <w:szCs w:val="24"/>
                </w:rPr>
                <w:t>/collectionType-sem</w:t>
              </w:r>
            </w:ins>
          </w:p>
        </w:tc>
        <w:tc>
          <w:tcPr>
            <w:tcW w:w="5713" w:type="dxa"/>
            <w:tcMar>
              <w:top w:w="100" w:type="dxa"/>
              <w:left w:w="100" w:type="dxa"/>
              <w:bottom w:w="100" w:type="dxa"/>
              <w:right w:w="100" w:type="dxa"/>
            </w:tcMar>
          </w:tcPr>
          <w:p w14:paraId="695A87C2" w14:textId="7050745B" w:rsidR="003F0344" w:rsidRPr="00785C54" w:rsidRDefault="003F0344" w:rsidP="007A0127">
            <w:pPr>
              <w:pStyle w:val="Tablebody"/>
              <w:autoSpaceDE w:val="0"/>
              <w:autoSpaceDN w:val="0"/>
              <w:adjustRightInd w:val="0"/>
              <w:jc w:val="both"/>
              <w:rPr>
                <w:ins w:id="4456" w:author="Katharina Schleidt" w:date="2022-10-17T13:39:00Z"/>
                <w:szCs w:val="24"/>
              </w:rPr>
            </w:pPr>
            <w:ins w:id="4457" w:author="Katharina Schleidt" w:date="2022-10-17T13:39:00Z">
              <w:r w:rsidRPr="00785C54">
                <w:rPr>
                  <w:szCs w:val="24"/>
                </w:rPr>
                <w:t xml:space="preserve">Information on the type of the </w:t>
              </w:r>
            </w:ins>
            <w:ins w:id="4458" w:author="Katharina Schleidt" w:date="2022-10-17T13:44:00Z">
              <w:r>
                <w:rPr>
                  <w:b/>
                  <w:szCs w:val="24"/>
                </w:rPr>
                <w:t>AbstractObservationCollection</w:t>
              </w:r>
            </w:ins>
            <w:ins w:id="4459" w:author="Katharina Schleidt" w:date="2022-10-17T13:39:00Z">
              <w:r w:rsidRPr="00785C54">
                <w:rPr>
                  <w:b/>
                  <w:szCs w:val="24"/>
                </w:rPr>
                <w:t>.</w:t>
              </w:r>
            </w:ins>
          </w:p>
          <w:p w14:paraId="5117051A" w14:textId="77777777" w:rsidR="003F0344" w:rsidRPr="00785C54" w:rsidRDefault="003F0344" w:rsidP="007A0127">
            <w:pPr>
              <w:pStyle w:val="Tablebody"/>
              <w:autoSpaceDE w:val="0"/>
              <w:autoSpaceDN w:val="0"/>
              <w:adjustRightInd w:val="0"/>
              <w:jc w:val="both"/>
              <w:rPr>
                <w:ins w:id="4460" w:author="Katharina Schleidt" w:date="2022-10-17T13:39:00Z"/>
                <w:szCs w:val="20"/>
              </w:rPr>
            </w:pPr>
            <w:ins w:id="4461" w:author="Katharina Schleidt" w:date="2022-10-17T13:39:00Z">
              <w:r w:rsidRPr="00785C54">
                <w:rPr>
                  <w:szCs w:val="24"/>
                </w:rPr>
                <w:t xml:space="preserve">If information on the collection type is provided, the attribute </w:t>
              </w:r>
              <w:r w:rsidRPr="00785C54">
                <w:rPr>
                  <w:b/>
                  <w:szCs w:val="24"/>
                </w:rPr>
                <w:t>collectionType:AbstractObservationCollectionType</w:t>
              </w:r>
              <w:r w:rsidRPr="00785C54">
                <w:rPr>
                  <w:szCs w:val="24"/>
                </w:rPr>
                <w:t xml:space="preserve"> </w:t>
              </w:r>
              <w:r>
                <w:rPr>
                  <w:szCs w:val="24"/>
                </w:rPr>
                <w:t>shall</w:t>
              </w:r>
              <w:r w:rsidRPr="00785C54">
                <w:rPr>
                  <w:szCs w:val="24"/>
                </w:rPr>
                <w:t xml:space="preserve"> be used.</w:t>
              </w:r>
            </w:ins>
          </w:p>
        </w:tc>
      </w:tr>
    </w:tbl>
    <w:p w14:paraId="527EA45A" w14:textId="77777777" w:rsidR="003F0344" w:rsidRPr="00785C54" w:rsidRDefault="003F0344" w:rsidP="003F0344">
      <w:pPr>
        <w:pStyle w:val="BodyText"/>
        <w:autoSpaceDE w:val="0"/>
        <w:autoSpaceDN w:val="0"/>
        <w:adjustRightInd w:val="0"/>
        <w:rPr>
          <w:ins w:id="4462" w:author="Katharina Schleidt" w:date="2022-10-17T13:39:00Z"/>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3F0344" w:rsidRPr="00785C54" w14:paraId="6F12E7AB" w14:textId="77777777" w:rsidTr="007A0127">
        <w:trPr>
          <w:jc w:val="center"/>
          <w:ins w:id="4463" w:author="Katharina Schleidt" w:date="2022-10-17T13:39:00Z"/>
        </w:trPr>
        <w:tc>
          <w:tcPr>
            <w:tcW w:w="4058" w:type="dxa"/>
            <w:tcMar>
              <w:top w:w="100" w:type="dxa"/>
              <w:left w:w="100" w:type="dxa"/>
              <w:bottom w:w="100" w:type="dxa"/>
              <w:right w:w="100" w:type="dxa"/>
            </w:tcMar>
          </w:tcPr>
          <w:p w14:paraId="5F73FD91" w14:textId="262D7D9E" w:rsidR="003F0344" w:rsidRPr="00785C54" w:rsidRDefault="003F0344" w:rsidP="007A0127">
            <w:pPr>
              <w:pStyle w:val="Tablebody"/>
              <w:autoSpaceDE w:val="0"/>
              <w:autoSpaceDN w:val="0"/>
              <w:adjustRightInd w:val="0"/>
              <w:rPr>
                <w:ins w:id="4464" w:author="Katharina Schleidt" w:date="2022-10-17T13:39:00Z"/>
                <w:szCs w:val="20"/>
              </w:rPr>
            </w:pPr>
            <w:ins w:id="4465" w:author="Katharina Schleidt" w:date="2022-10-17T13:39:00Z">
              <w:r w:rsidRPr="00785C54">
                <w:rPr>
                  <w:b/>
                  <w:szCs w:val="24"/>
                </w:rPr>
                <w:t>Requirement</w:t>
              </w:r>
              <w:r w:rsidRPr="00785C54">
                <w:rPr>
                  <w:szCs w:val="24"/>
                </w:rPr>
                <w:br/>
                <w:t>/req/obs-</w:t>
              </w:r>
            </w:ins>
            <w:ins w:id="4466" w:author="Katharina Schleidt" w:date="2022-10-17T13:40:00Z">
              <w:r>
                <w:rPr>
                  <w:szCs w:val="24"/>
                </w:rPr>
                <w:t>core</w:t>
              </w:r>
            </w:ins>
            <w:ins w:id="4467" w:author="Katharina Schleidt" w:date="2022-10-17T13:39:00Z">
              <w:r w:rsidRPr="00785C54">
                <w:rPr>
                  <w:szCs w:val="24"/>
                </w:rPr>
                <w:t>/</w:t>
              </w:r>
            </w:ins>
            <w:ins w:id="4468" w:author="Katharina Schleidt" w:date="2022-10-17T13:44:00Z">
              <w:r>
                <w:rPr>
                  <w:szCs w:val="24"/>
                </w:rPr>
                <w:t>AbstractObservationCollection</w:t>
              </w:r>
            </w:ins>
            <w:ins w:id="4469" w:author="Katharina Schleidt" w:date="2022-10-17T13:39:00Z">
              <w:r w:rsidRPr="00785C54">
                <w:rPr>
                  <w:szCs w:val="24"/>
                </w:rPr>
                <w:t>/collectionType-con</w:t>
              </w:r>
            </w:ins>
          </w:p>
        </w:tc>
        <w:tc>
          <w:tcPr>
            <w:tcW w:w="5713" w:type="dxa"/>
            <w:tcMar>
              <w:top w:w="100" w:type="dxa"/>
              <w:left w:w="100" w:type="dxa"/>
              <w:bottom w:w="100" w:type="dxa"/>
              <w:right w:w="100" w:type="dxa"/>
            </w:tcMar>
          </w:tcPr>
          <w:p w14:paraId="7FD37A97" w14:textId="2AC75BFF" w:rsidR="003F0344" w:rsidRPr="00785C54" w:rsidRDefault="003F0344" w:rsidP="007A0127">
            <w:pPr>
              <w:pStyle w:val="Tablebody"/>
              <w:autoSpaceDE w:val="0"/>
              <w:autoSpaceDN w:val="0"/>
              <w:adjustRightInd w:val="0"/>
              <w:jc w:val="both"/>
              <w:rPr>
                <w:ins w:id="4470" w:author="Katharina Schleidt" w:date="2022-10-17T13:39:00Z"/>
                <w:szCs w:val="20"/>
              </w:rPr>
            </w:pPr>
            <w:ins w:id="4471" w:author="Katharina Schleidt" w:date="2022-10-17T13:39:00Z">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ins>
            <w:ins w:id="4472" w:author="Katharina Schleidt" w:date="2022-10-18T14:41:00Z">
              <w:r w:rsidR="00E82359" w:rsidRPr="00E82359">
                <w:rPr>
                  <w:b/>
                  <w:bCs/>
                  <w:szCs w:val="24"/>
                  <w:rPrChange w:id="4473" w:author="Katharina Schleidt" w:date="2022-10-18T14:41:00Z">
                    <w:rPr>
                      <w:szCs w:val="24"/>
                    </w:rPr>
                  </w:rPrChange>
                </w:rPr>
                <w:t>Abstract</w:t>
              </w:r>
            </w:ins>
            <w:ins w:id="4474" w:author="Katharina Schleidt" w:date="2022-10-17T13:39:00Z">
              <w:r w:rsidRPr="00785C54">
                <w:rPr>
                  <w:b/>
                  <w:szCs w:val="24"/>
                </w:rPr>
                <w:t>ObservationCharacteristics</w:t>
              </w:r>
              <w:r w:rsidRPr="00785C54">
                <w:rPr>
                  <w:szCs w:val="24"/>
                </w:rPr>
                <w:t xml:space="preserve"> instances </w:t>
              </w:r>
              <w:r>
                <w:rPr>
                  <w:szCs w:val="24"/>
                </w:rPr>
                <w:t>shall</w:t>
              </w:r>
              <w:r w:rsidRPr="00785C54">
                <w:rPr>
                  <w:szCs w:val="24"/>
                </w:rPr>
                <w:t xml:space="preserve"> comply with the constraints defined for this </w:t>
              </w:r>
              <w:r w:rsidRPr="00785C54">
                <w:rPr>
                  <w:b/>
                  <w:szCs w:val="24"/>
                </w:rPr>
                <w:t>collectionType</w:t>
              </w:r>
              <w:r w:rsidRPr="00785C54">
                <w:rPr>
                  <w:szCs w:val="24"/>
                </w:rPr>
                <w:t xml:space="preserve"> value.</w:t>
              </w:r>
            </w:ins>
          </w:p>
        </w:tc>
      </w:tr>
    </w:tbl>
    <w:p w14:paraId="434E6BDB" w14:textId="77777777" w:rsidR="003F0344" w:rsidRPr="00785C54" w:rsidRDefault="003F0344" w:rsidP="003F0344">
      <w:pPr>
        <w:pStyle w:val="Heading3"/>
        <w:tabs>
          <w:tab w:val="left" w:pos="400"/>
          <w:tab w:val="left" w:pos="560"/>
          <w:tab w:val="left" w:pos="720"/>
        </w:tabs>
        <w:autoSpaceDE w:val="0"/>
        <w:autoSpaceDN w:val="0"/>
        <w:adjustRightInd w:val="0"/>
        <w:rPr>
          <w:ins w:id="4475" w:author="Katharina Schleidt" w:date="2022-10-17T13:39:00Z"/>
          <w:rFonts w:eastAsia="Times New Roman"/>
          <w:szCs w:val="24"/>
        </w:rPr>
      </w:pPr>
      <w:bookmarkStart w:id="4476" w:name="_Toc117602453"/>
      <w:ins w:id="4477" w:author="Katharina Schleidt" w:date="2022-10-17T13:39:00Z">
        <w:r w:rsidRPr="00785C54">
          <w:rPr>
            <w:rFonts w:eastAsia="Times New Roman"/>
            <w:szCs w:val="24"/>
          </w:rPr>
          <w:lastRenderedPageBreak/>
          <w:t>Association member</w:t>
        </w:r>
        <w:bookmarkEnd w:id="4476"/>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2CCD6BB0" w14:textId="77777777" w:rsidTr="007A0127">
        <w:trPr>
          <w:jc w:val="center"/>
          <w:ins w:id="4478" w:author="Katharina Schleidt" w:date="2022-10-17T13:39:00Z"/>
        </w:trPr>
        <w:tc>
          <w:tcPr>
            <w:tcW w:w="4526" w:type="dxa"/>
            <w:tcMar>
              <w:top w:w="100" w:type="dxa"/>
              <w:left w:w="100" w:type="dxa"/>
              <w:bottom w:w="100" w:type="dxa"/>
              <w:right w:w="100" w:type="dxa"/>
            </w:tcMar>
          </w:tcPr>
          <w:p w14:paraId="328C7738" w14:textId="241B069E" w:rsidR="003F0344" w:rsidRPr="00785C54" w:rsidRDefault="003F0344" w:rsidP="007A0127">
            <w:pPr>
              <w:pStyle w:val="Tablebody"/>
              <w:autoSpaceDE w:val="0"/>
              <w:autoSpaceDN w:val="0"/>
              <w:adjustRightInd w:val="0"/>
              <w:rPr>
                <w:ins w:id="4479" w:author="Katharina Schleidt" w:date="2022-10-17T13:39:00Z"/>
                <w:szCs w:val="20"/>
              </w:rPr>
            </w:pPr>
            <w:ins w:id="4480" w:author="Katharina Schleidt" w:date="2022-10-17T13:39:00Z">
              <w:r w:rsidRPr="00785C54">
                <w:rPr>
                  <w:b/>
                  <w:szCs w:val="24"/>
                </w:rPr>
                <w:t>Requirement</w:t>
              </w:r>
              <w:r w:rsidRPr="00785C54">
                <w:rPr>
                  <w:szCs w:val="24"/>
                </w:rPr>
                <w:br/>
                <w:t>/req/obs-</w:t>
              </w:r>
            </w:ins>
            <w:ins w:id="4481" w:author="Katharina Schleidt" w:date="2022-10-17T13:40:00Z">
              <w:r>
                <w:rPr>
                  <w:szCs w:val="24"/>
                </w:rPr>
                <w:t>core</w:t>
              </w:r>
            </w:ins>
            <w:ins w:id="4482" w:author="Katharina Schleidt" w:date="2022-10-17T13:39:00Z">
              <w:r w:rsidRPr="00785C54">
                <w:rPr>
                  <w:szCs w:val="24"/>
                </w:rPr>
                <w:t>/</w:t>
              </w:r>
            </w:ins>
            <w:ins w:id="4483" w:author="Katharina Schleidt" w:date="2022-10-17T13:44:00Z">
              <w:r>
                <w:rPr>
                  <w:szCs w:val="24"/>
                </w:rPr>
                <w:t>AbstractObservationCollection</w:t>
              </w:r>
            </w:ins>
            <w:ins w:id="4484" w:author="Katharina Schleidt" w:date="2022-10-17T13:39:00Z">
              <w:r w:rsidRPr="00785C54">
                <w:rPr>
                  <w:szCs w:val="24"/>
                </w:rPr>
                <w:t>/member-sem</w:t>
              </w:r>
            </w:ins>
          </w:p>
        </w:tc>
        <w:tc>
          <w:tcPr>
            <w:tcW w:w="5245" w:type="dxa"/>
            <w:tcMar>
              <w:top w:w="100" w:type="dxa"/>
              <w:left w:w="100" w:type="dxa"/>
              <w:bottom w:w="100" w:type="dxa"/>
              <w:right w:w="100" w:type="dxa"/>
            </w:tcMar>
          </w:tcPr>
          <w:p w14:paraId="51C65DD5" w14:textId="788006A7" w:rsidR="003F0344" w:rsidRPr="00785C54" w:rsidRDefault="003F0344" w:rsidP="007A0127">
            <w:pPr>
              <w:pStyle w:val="Tablebody"/>
              <w:autoSpaceDE w:val="0"/>
              <w:autoSpaceDN w:val="0"/>
              <w:adjustRightInd w:val="0"/>
              <w:rPr>
                <w:ins w:id="4485" w:author="Katharina Schleidt" w:date="2022-10-17T13:39:00Z"/>
                <w:szCs w:val="24"/>
              </w:rPr>
            </w:pPr>
            <w:ins w:id="4486" w:author="Katharina Schleidt" w:date="2022-10-17T13:39:00Z">
              <w:r w:rsidRPr="00785C54">
                <w:rPr>
                  <w:szCs w:val="24"/>
                </w:rPr>
                <w:t xml:space="preserve">An </w:t>
              </w:r>
              <w:r w:rsidRPr="00785C54">
                <w:rPr>
                  <w:b/>
                  <w:szCs w:val="24"/>
                </w:rPr>
                <w:t>Observation</w:t>
              </w:r>
              <w:r w:rsidRPr="00785C54">
                <w:rPr>
                  <w:szCs w:val="24"/>
                </w:rPr>
                <w:t xml:space="preserve"> that is part of this </w:t>
              </w:r>
            </w:ins>
            <w:ins w:id="4487" w:author="Katharina Schleidt" w:date="2022-10-17T13:44:00Z">
              <w:r>
                <w:rPr>
                  <w:b/>
                  <w:szCs w:val="24"/>
                </w:rPr>
                <w:t>AbstractObservationCollection</w:t>
              </w:r>
            </w:ins>
            <w:ins w:id="4488" w:author="Katharina Schleidt" w:date="2022-10-17T13:39:00Z">
              <w:r w:rsidRPr="00785C54">
                <w:rPr>
                  <w:szCs w:val="24"/>
                </w:rPr>
                <w:t>.</w:t>
              </w:r>
            </w:ins>
          </w:p>
          <w:p w14:paraId="420AA0F3" w14:textId="77777777" w:rsidR="003F0344" w:rsidRPr="00785C54" w:rsidRDefault="003F0344" w:rsidP="007A0127">
            <w:pPr>
              <w:pStyle w:val="Tablebody"/>
              <w:autoSpaceDE w:val="0"/>
              <w:autoSpaceDN w:val="0"/>
              <w:adjustRightInd w:val="0"/>
              <w:rPr>
                <w:ins w:id="4489" w:author="Katharina Schleidt" w:date="2022-10-17T13:39:00Z"/>
                <w:szCs w:val="20"/>
              </w:rPr>
            </w:pPr>
            <w:ins w:id="4490" w:author="Katharina Schleidt" w:date="2022-10-17T13:39:00Z">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r>
                <w:rPr>
                  <w:szCs w:val="24"/>
                </w:rPr>
                <w:t>shall</w:t>
              </w:r>
              <w:r w:rsidRPr="00785C54">
                <w:rPr>
                  <w:szCs w:val="24"/>
                </w:rPr>
                <w:t xml:space="preserve"> be used.</w:t>
              </w:r>
            </w:ins>
          </w:p>
        </w:tc>
      </w:tr>
    </w:tbl>
    <w:p w14:paraId="5FA8F782" w14:textId="77777777" w:rsidR="003F0344" w:rsidRPr="00785C54" w:rsidRDefault="003F0344" w:rsidP="003F0344">
      <w:pPr>
        <w:pStyle w:val="Heading3"/>
        <w:tabs>
          <w:tab w:val="left" w:pos="400"/>
          <w:tab w:val="left" w:pos="560"/>
          <w:tab w:val="left" w:pos="720"/>
        </w:tabs>
        <w:autoSpaceDE w:val="0"/>
        <w:autoSpaceDN w:val="0"/>
        <w:adjustRightInd w:val="0"/>
        <w:rPr>
          <w:ins w:id="4491" w:author="Katharina Schleidt" w:date="2022-10-17T13:39:00Z"/>
          <w:rFonts w:eastAsia="Times New Roman"/>
          <w:szCs w:val="24"/>
        </w:rPr>
      </w:pPr>
      <w:bookmarkStart w:id="4492" w:name="_Toc117602454"/>
      <w:ins w:id="4493" w:author="Katharina Schleidt" w:date="2022-10-17T13:39:00Z">
        <w:r w:rsidRPr="00785C54">
          <w:rPr>
            <w:rFonts w:eastAsia="Times New Roman"/>
            <w:szCs w:val="24"/>
          </w:rPr>
          <w:t>Association memberCharacteristics</w:t>
        </w:r>
        <w:bookmarkEnd w:id="4492"/>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67C6F232" w14:textId="77777777" w:rsidTr="007A0127">
        <w:trPr>
          <w:jc w:val="center"/>
          <w:ins w:id="4494" w:author="Katharina Schleidt" w:date="2022-10-17T13:39:00Z"/>
        </w:trPr>
        <w:tc>
          <w:tcPr>
            <w:tcW w:w="4526" w:type="dxa"/>
            <w:tcMar>
              <w:top w:w="100" w:type="dxa"/>
              <w:left w:w="100" w:type="dxa"/>
              <w:bottom w:w="100" w:type="dxa"/>
              <w:right w:w="100" w:type="dxa"/>
            </w:tcMar>
          </w:tcPr>
          <w:p w14:paraId="702C1562" w14:textId="4FC97768" w:rsidR="003F0344" w:rsidRPr="00785C54" w:rsidRDefault="003F0344" w:rsidP="007A0127">
            <w:pPr>
              <w:pStyle w:val="Tablebody"/>
              <w:autoSpaceDE w:val="0"/>
              <w:autoSpaceDN w:val="0"/>
              <w:adjustRightInd w:val="0"/>
              <w:rPr>
                <w:ins w:id="4495" w:author="Katharina Schleidt" w:date="2022-10-17T13:39:00Z"/>
                <w:szCs w:val="20"/>
              </w:rPr>
            </w:pPr>
            <w:ins w:id="4496" w:author="Katharina Schleidt" w:date="2022-10-17T13:39:00Z">
              <w:r w:rsidRPr="00785C54">
                <w:rPr>
                  <w:b/>
                  <w:szCs w:val="24"/>
                </w:rPr>
                <w:t>Requirement</w:t>
              </w:r>
              <w:r w:rsidRPr="00785C54">
                <w:rPr>
                  <w:szCs w:val="24"/>
                </w:rPr>
                <w:br/>
                <w:t>/req/obs-</w:t>
              </w:r>
            </w:ins>
            <w:ins w:id="4497" w:author="Katharina Schleidt" w:date="2022-10-17T13:41:00Z">
              <w:r>
                <w:rPr>
                  <w:szCs w:val="24"/>
                </w:rPr>
                <w:t>core</w:t>
              </w:r>
            </w:ins>
            <w:ins w:id="4498" w:author="Katharina Schleidt" w:date="2022-10-17T13:39:00Z">
              <w:r w:rsidRPr="00785C54">
                <w:rPr>
                  <w:szCs w:val="24"/>
                </w:rPr>
                <w:t>/</w:t>
              </w:r>
            </w:ins>
            <w:ins w:id="4499" w:author="Katharina Schleidt" w:date="2022-10-17T13:44:00Z">
              <w:r>
                <w:rPr>
                  <w:szCs w:val="24"/>
                </w:rPr>
                <w:t>AbstractObservationCollection</w:t>
              </w:r>
            </w:ins>
            <w:ins w:id="4500" w:author="Katharina Schleidt" w:date="2022-10-17T13:39:00Z">
              <w:r w:rsidRPr="00785C54">
                <w:rPr>
                  <w:szCs w:val="24"/>
                </w:rPr>
                <w:t>/memberCharacteristics-sem</w:t>
              </w:r>
            </w:ins>
          </w:p>
        </w:tc>
        <w:tc>
          <w:tcPr>
            <w:tcW w:w="5245" w:type="dxa"/>
            <w:tcMar>
              <w:top w:w="100" w:type="dxa"/>
              <w:left w:w="100" w:type="dxa"/>
              <w:bottom w:w="100" w:type="dxa"/>
              <w:right w:w="100" w:type="dxa"/>
            </w:tcMar>
          </w:tcPr>
          <w:p w14:paraId="663D44AA" w14:textId="6B4D3ADB" w:rsidR="003F0344" w:rsidRPr="00785C54" w:rsidRDefault="003F0344" w:rsidP="007A0127">
            <w:pPr>
              <w:pStyle w:val="Tablebody"/>
              <w:autoSpaceDE w:val="0"/>
              <w:autoSpaceDN w:val="0"/>
              <w:adjustRightInd w:val="0"/>
              <w:jc w:val="both"/>
              <w:rPr>
                <w:ins w:id="4501" w:author="Katharina Schleidt" w:date="2022-10-17T13:39:00Z"/>
                <w:szCs w:val="24"/>
              </w:rPr>
            </w:pPr>
            <w:ins w:id="4502" w:author="Katharina Schleidt" w:date="2022-10-17T13:39:00Z">
              <w:r w:rsidRPr="00785C54">
                <w:rPr>
                  <w:szCs w:val="24"/>
                </w:rPr>
                <w:t xml:space="preserve">Information on </w:t>
              </w:r>
            </w:ins>
            <w:ins w:id="4503" w:author="Katharina Schleidt" w:date="2022-10-18T14:42:00Z">
              <w:r w:rsidR="00E82359" w:rsidRPr="002A415A">
                <w:rPr>
                  <w:b/>
                  <w:bCs/>
                  <w:szCs w:val="24"/>
                </w:rPr>
                <w:t>Abstract</w:t>
              </w:r>
              <w:r w:rsidR="00E82359" w:rsidRPr="00785C54">
                <w:rPr>
                  <w:b/>
                  <w:szCs w:val="24"/>
                </w:rPr>
                <w:t>ObservationCharacteristics</w:t>
              </w:r>
              <w:r w:rsidR="00E82359" w:rsidRPr="00785C54">
                <w:rPr>
                  <w:szCs w:val="24"/>
                </w:rPr>
                <w:t xml:space="preserve"> </w:t>
              </w:r>
            </w:ins>
            <w:ins w:id="4504" w:author="Katharina Schleidt" w:date="2022-10-17T13:39:00Z">
              <w:r w:rsidRPr="00785C54">
                <w:rPr>
                  <w:szCs w:val="24"/>
                </w:rPr>
                <w:t xml:space="preserve">of </w:t>
              </w:r>
              <w:r w:rsidRPr="00785C54">
                <w:rPr>
                  <w:b/>
                  <w:szCs w:val="24"/>
                </w:rPr>
                <w:t>Observations</w:t>
              </w:r>
              <w:r w:rsidRPr="00785C54">
                <w:rPr>
                  <w:szCs w:val="24"/>
                </w:rPr>
                <w:t xml:space="preserve"> contained within the </w:t>
              </w:r>
            </w:ins>
            <w:ins w:id="4505" w:author="Katharina Schleidt" w:date="2022-10-17T13:44:00Z">
              <w:r>
                <w:rPr>
                  <w:b/>
                  <w:szCs w:val="24"/>
                </w:rPr>
                <w:t>AbstractObservationCollection</w:t>
              </w:r>
            </w:ins>
            <w:ins w:id="4506" w:author="Katharina Schleidt" w:date="2022-10-17T13:39:00Z">
              <w:r w:rsidRPr="00785C54">
                <w:rPr>
                  <w:szCs w:val="24"/>
                </w:rPr>
                <w:t>.</w:t>
              </w:r>
            </w:ins>
          </w:p>
          <w:p w14:paraId="57801588" w14:textId="5DAF6EEF" w:rsidR="003F0344" w:rsidRPr="00785C54" w:rsidRDefault="003F0344" w:rsidP="007A0127">
            <w:pPr>
              <w:pStyle w:val="Tablebody"/>
              <w:autoSpaceDE w:val="0"/>
              <w:autoSpaceDN w:val="0"/>
              <w:adjustRightInd w:val="0"/>
              <w:jc w:val="both"/>
              <w:rPr>
                <w:ins w:id="4507" w:author="Katharina Schleidt" w:date="2022-10-17T13:39:00Z"/>
                <w:szCs w:val="20"/>
              </w:rPr>
            </w:pPr>
            <w:ins w:id="4508" w:author="Katharina Schleidt" w:date="2022-10-17T13:39:00Z">
              <w:r w:rsidRPr="00785C54">
                <w:rPr>
                  <w:szCs w:val="24"/>
                </w:rPr>
                <w:t xml:space="preserve">If a reference to </w:t>
              </w:r>
            </w:ins>
            <w:ins w:id="4509" w:author="Katharina Schleidt" w:date="2022-10-18T14:42:00Z">
              <w:r w:rsidR="00E82359" w:rsidRPr="002A415A">
                <w:rPr>
                  <w:b/>
                  <w:bCs/>
                  <w:szCs w:val="24"/>
                </w:rPr>
                <w:t>Abstract</w:t>
              </w:r>
              <w:r w:rsidR="00E82359" w:rsidRPr="00785C54">
                <w:rPr>
                  <w:b/>
                  <w:szCs w:val="24"/>
                </w:rPr>
                <w:t>ObservationCharacteristics</w:t>
              </w:r>
              <w:r w:rsidR="00E82359" w:rsidRPr="00785C54">
                <w:rPr>
                  <w:szCs w:val="24"/>
                </w:rPr>
                <w:t xml:space="preserve"> </w:t>
              </w:r>
            </w:ins>
            <w:ins w:id="4510" w:author="Katharina Schleidt" w:date="2022-10-17T13:39:00Z">
              <w:r w:rsidRPr="00785C54">
                <w:rPr>
                  <w:szCs w:val="24"/>
                </w:rPr>
                <w:t xml:space="preserve">pertaining to the collection members is provided, the association with the role </w:t>
              </w:r>
              <w:r w:rsidRPr="00785C54">
                <w:rPr>
                  <w:b/>
                  <w:szCs w:val="24"/>
                </w:rPr>
                <w:t>memberCharacteristics</w:t>
              </w:r>
              <w:r w:rsidRPr="00785C54">
                <w:rPr>
                  <w:szCs w:val="24"/>
                </w:rPr>
                <w:t xml:space="preserve"> </w:t>
              </w:r>
              <w:r>
                <w:rPr>
                  <w:szCs w:val="24"/>
                </w:rPr>
                <w:t>shall</w:t>
              </w:r>
              <w:r w:rsidRPr="00785C54">
                <w:rPr>
                  <w:szCs w:val="24"/>
                </w:rPr>
                <w:t xml:space="preserve"> be used.</w:t>
              </w:r>
            </w:ins>
          </w:p>
        </w:tc>
      </w:tr>
    </w:tbl>
    <w:p w14:paraId="564668AA" w14:textId="77777777" w:rsidR="003F0344" w:rsidRPr="00785C54" w:rsidRDefault="003F0344" w:rsidP="003F0344">
      <w:pPr>
        <w:pStyle w:val="Heading3"/>
        <w:tabs>
          <w:tab w:val="left" w:pos="400"/>
          <w:tab w:val="left" w:pos="560"/>
          <w:tab w:val="left" w:pos="720"/>
        </w:tabs>
        <w:autoSpaceDE w:val="0"/>
        <w:autoSpaceDN w:val="0"/>
        <w:adjustRightInd w:val="0"/>
        <w:rPr>
          <w:ins w:id="4511" w:author="Katharina Schleidt" w:date="2022-10-17T13:39:00Z"/>
          <w:rFonts w:eastAsia="Times New Roman"/>
          <w:szCs w:val="24"/>
        </w:rPr>
      </w:pPr>
      <w:bookmarkStart w:id="4512" w:name="_Toc117602455"/>
      <w:ins w:id="4513" w:author="Katharina Schleidt" w:date="2022-10-17T13:39:00Z">
        <w:r w:rsidRPr="00785C54">
          <w:rPr>
            <w:rFonts w:eastAsia="Times New Roman"/>
            <w:szCs w:val="24"/>
          </w:rPr>
          <w:t>Association relatedCollection</w:t>
        </w:r>
        <w:bookmarkEnd w:id="4512"/>
      </w:ins>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3F0344" w:rsidRPr="00785C54" w14:paraId="0910B2EB" w14:textId="77777777" w:rsidTr="007A0127">
        <w:trPr>
          <w:jc w:val="center"/>
          <w:ins w:id="4514" w:author="Katharina Schleidt" w:date="2022-10-17T13:39:00Z"/>
        </w:trPr>
        <w:tc>
          <w:tcPr>
            <w:tcW w:w="4526" w:type="dxa"/>
            <w:tcMar>
              <w:top w:w="100" w:type="dxa"/>
              <w:left w:w="100" w:type="dxa"/>
              <w:bottom w:w="100" w:type="dxa"/>
              <w:right w:w="100" w:type="dxa"/>
            </w:tcMar>
          </w:tcPr>
          <w:p w14:paraId="662A2F4D" w14:textId="2BC740B3" w:rsidR="003F0344" w:rsidRPr="00785C54" w:rsidRDefault="003F0344" w:rsidP="007A0127">
            <w:pPr>
              <w:pStyle w:val="Tablebody"/>
              <w:autoSpaceDE w:val="0"/>
              <w:autoSpaceDN w:val="0"/>
              <w:adjustRightInd w:val="0"/>
              <w:rPr>
                <w:ins w:id="4515" w:author="Katharina Schleidt" w:date="2022-10-17T13:39:00Z"/>
                <w:szCs w:val="20"/>
              </w:rPr>
            </w:pPr>
            <w:ins w:id="4516" w:author="Katharina Schleidt" w:date="2022-10-17T13:39:00Z">
              <w:r w:rsidRPr="00785C54">
                <w:rPr>
                  <w:b/>
                  <w:szCs w:val="24"/>
                </w:rPr>
                <w:t>Requirement</w:t>
              </w:r>
              <w:r w:rsidRPr="00785C54">
                <w:rPr>
                  <w:szCs w:val="24"/>
                </w:rPr>
                <w:br/>
                <w:t>/req/obs-</w:t>
              </w:r>
            </w:ins>
            <w:ins w:id="4517" w:author="Katharina Schleidt" w:date="2022-10-17T13:41:00Z">
              <w:r>
                <w:rPr>
                  <w:szCs w:val="24"/>
                </w:rPr>
                <w:t>core</w:t>
              </w:r>
            </w:ins>
            <w:ins w:id="4518" w:author="Katharina Schleidt" w:date="2022-10-17T13:39:00Z">
              <w:r w:rsidRPr="00785C54">
                <w:rPr>
                  <w:szCs w:val="24"/>
                </w:rPr>
                <w:t>/</w:t>
              </w:r>
            </w:ins>
            <w:ins w:id="4519" w:author="Katharina Schleidt" w:date="2022-10-17T13:44:00Z">
              <w:r>
                <w:rPr>
                  <w:szCs w:val="24"/>
                </w:rPr>
                <w:t>AbstractObservationCollection</w:t>
              </w:r>
            </w:ins>
            <w:ins w:id="4520" w:author="Katharina Schleidt" w:date="2022-10-17T13:39:00Z">
              <w:r w:rsidRPr="00785C54">
                <w:rPr>
                  <w:szCs w:val="24"/>
                </w:rPr>
                <w:t>/relatedCollection-sem</w:t>
              </w:r>
            </w:ins>
          </w:p>
        </w:tc>
        <w:tc>
          <w:tcPr>
            <w:tcW w:w="5245" w:type="dxa"/>
            <w:tcMar>
              <w:top w:w="100" w:type="dxa"/>
              <w:left w:w="100" w:type="dxa"/>
              <w:bottom w:w="100" w:type="dxa"/>
              <w:right w:w="100" w:type="dxa"/>
            </w:tcMar>
          </w:tcPr>
          <w:p w14:paraId="7B658C3D" w14:textId="2D2F7832" w:rsidR="003F0344" w:rsidRPr="00785C54" w:rsidRDefault="003F0344" w:rsidP="007A0127">
            <w:pPr>
              <w:pStyle w:val="Tablebody"/>
              <w:autoSpaceDE w:val="0"/>
              <w:autoSpaceDN w:val="0"/>
              <w:adjustRightInd w:val="0"/>
              <w:jc w:val="both"/>
              <w:rPr>
                <w:ins w:id="4521" w:author="Katharina Schleidt" w:date="2022-10-17T13:39:00Z"/>
                <w:szCs w:val="24"/>
              </w:rPr>
            </w:pPr>
            <w:ins w:id="4522" w:author="Katharina Schleidt" w:date="2022-10-17T13:39:00Z">
              <w:r w:rsidRPr="00785C54">
                <w:rPr>
                  <w:szCs w:val="24"/>
                </w:rPr>
                <w:t xml:space="preserve">A </w:t>
              </w:r>
            </w:ins>
            <w:ins w:id="4523" w:author="Katharina Schleidt" w:date="2022-10-17T13:44:00Z">
              <w:r>
                <w:rPr>
                  <w:b/>
                  <w:szCs w:val="24"/>
                </w:rPr>
                <w:t>AbstractObservationCollection</w:t>
              </w:r>
            </w:ins>
            <w:ins w:id="4524" w:author="Katharina Schleidt" w:date="2022-10-17T13:39:00Z">
              <w:r w:rsidRPr="00785C54">
                <w:rPr>
                  <w:szCs w:val="24"/>
                </w:rPr>
                <w:t xml:space="preserve"> the </w:t>
              </w:r>
            </w:ins>
            <w:ins w:id="4525" w:author="Katharina Schleidt" w:date="2022-10-17T13:44:00Z">
              <w:r>
                <w:rPr>
                  <w:b/>
                  <w:szCs w:val="24"/>
                </w:rPr>
                <w:t>AbstractObservationCollection</w:t>
              </w:r>
            </w:ins>
            <w:ins w:id="4526" w:author="Katharina Schleidt" w:date="2022-10-17T13:39:00Z">
              <w:r w:rsidRPr="00785C54">
                <w:rPr>
                  <w:szCs w:val="24"/>
                </w:rPr>
                <w:t xml:space="preserve"> is related to.</w:t>
              </w:r>
            </w:ins>
          </w:p>
          <w:p w14:paraId="01C1F640" w14:textId="03D2274E" w:rsidR="003F0344" w:rsidRPr="00785C54" w:rsidRDefault="003F0344" w:rsidP="007A0127">
            <w:pPr>
              <w:pStyle w:val="Tablebody"/>
              <w:autoSpaceDE w:val="0"/>
              <w:autoSpaceDN w:val="0"/>
              <w:adjustRightInd w:val="0"/>
              <w:jc w:val="both"/>
              <w:rPr>
                <w:ins w:id="4527" w:author="Katharina Schleidt" w:date="2022-10-17T13:39:00Z"/>
                <w:szCs w:val="20"/>
              </w:rPr>
            </w:pPr>
            <w:ins w:id="4528" w:author="Katharina Schleidt" w:date="2022-10-17T13:39:00Z">
              <w:r w:rsidRPr="00785C54">
                <w:rPr>
                  <w:szCs w:val="24"/>
                </w:rPr>
                <w:t xml:space="preserve">If a reference to a related </w:t>
              </w:r>
            </w:ins>
            <w:ins w:id="4529" w:author="Katharina Schleidt" w:date="2022-10-17T13:44:00Z">
              <w:r>
                <w:rPr>
                  <w:b/>
                  <w:szCs w:val="24"/>
                </w:rPr>
                <w:t>AbstractObservationCollection</w:t>
              </w:r>
            </w:ins>
            <w:ins w:id="4530" w:author="Katharina Schleidt" w:date="2022-10-17T13:39:00Z">
              <w:r w:rsidRPr="00785C54">
                <w:rPr>
                  <w:szCs w:val="24"/>
                </w:rPr>
                <w:t xml:space="preserve"> is provided, the association with role </w:t>
              </w:r>
              <w:r w:rsidRPr="00785C54">
                <w:rPr>
                  <w:b/>
                  <w:szCs w:val="24"/>
                </w:rPr>
                <w:t>relatedCollection</w:t>
              </w:r>
              <w:r w:rsidRPr="00785C54">
                <w:rPr>
                  <w:szCs w:val="24"/>
                </w:rPr>
                <w:t xml:space="preserve"> </w:t>
              </w:r>
              <w:r>
                <w:rPr>
                  <w:szCs w:val="24"/>
                </w:rPr>
                <w:t>shall</w:t>
              </w:r>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ins>
          </w:p>
        </w:tc>
      </w:tr>
    </w:tbl>
    <w:p w14:paraId="7D4544E6" w14:textId="77777777" w:rsidR="003F0344" w:rsidRPr="00785C54" w:rsidRDefault="003F034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453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532" w:name="_Toc117602456"/>
      <w:r w:rsidRPr="00785C54">
        <w:rPr>
          <w:rFonts w:eastAsia="Times New Roman"/>
          <w:szCs w:val="24"/>
        </w:rPr>
        <w:t>NamedValue</w:t>
      </w:r>
      <w:bookmarkEnd w:id="4532"/>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33" w:name="_Toc117602457"/>
      <w:r w:rsidRPr="00785C54">
        <w:rPr>
          <w:rFonts w:eastAsia="Times New Roman"/>
          <w:szCs w:val="24"/>
        </w:rPr>
        <w:t>NamedValue Requirements Class</w:t>
      </w:r>
      <w:bookmarkEnd w:id="45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4534" w:author="Katharina Schleidt" w:date="2022-08-13T16:38:00Z">
              <w:r w:rsidRPr="00785C54" w:rsidDel="00022C0A">
                <w:rPr>
                  <w:szCs w:val="24"/>
                </w:rPr>
                <w:delText xml:space="preserve">core </w:delText>
              </w:r>
            </w:del>
            <w:ins w:id="4535" w:author="Katharina Schleidt" w:date="2022-08-13T16:38:00Z">
              <w:r w:rsidR="00022C0A">
                <w:rPr>
                  <w:szCs w:val="24"/>
                </w:rPr>
                <w:t>C</w:t>
              </w:r>
              <w:r w:rsidR="00022C0A" w:rsidRPr="00785C54">
                <w:rPr>
                  <w:szCs w:val="24"/>
                </w:rPr>
                <w:t xml:space="preserve">ore </w:t>
              </w:r>
            </w:ins>
            <w:r w:rsidRPr="00785C54">
              <w:rPr>
                <w:szCs w:val="24"/>
              </w:rPr>
              <w:t>-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36" w:name="_Toc117602458"/>
      <w:r w:rsidRPr="00785C54">
        <w:rPr>
          <w:rFonts w:eastAsia="Times New Roman"/>
          <w:szCs w:val="24"/>
        </w:rPr>
        <w:lastRenderedPageBreak/>
        <w:t>Data type NamedValue</w:t>
      </w:r>
      <w:bookmarkEnd w:id="453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37" w:name="_Toc117602459"/>
      <w:r w:rsidRPr="00785C54">
        <w:rPr>
          <w:rFonts w:eastAsia="Times New Roman"/>
          <w:szCs w:val="24"/>
        </w:rPr>
        <w:t>Attribute name</w:t>
      </w:r>
      <w:bookmarkEnd w:id="453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name:GenericName</w:t>
            </w:r>
            <w:r w:rsidRPr="00785C54">
              <w:rPr>
                <w:szCs w:val="24"/>
              </w:rPr>
              <w:t xml:space="preserve"> </w:t>
            </w:r>
            <w:del w:id="4538" w:author="Katharina Schleidt" w:date="2022-08-10T19:14:00Z">
              <w:r w:rsidRPr="00785C54" w:rsidDel="002F2035">
                <w:rPr>
                  <w:szCs w:val="24"/>
                </w:rPr>
                <w:delText>SHALL</w:delText>
              </w:r>
            </w:del>
            <w:ins w:id="4539"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540"/>
      <w:r w:rsidRPr="00785C54">
        <w:rPr>
          <w:szCs w:val="24"/>
        </w:rPr>
        <w:t>NOTE</w:t>
      </w:r>
      <w:r w:rsidRPr="00785C54">
        <w:rPr>
          <w:szCs w:val="24"/>
        </w:rPr>
        <w:tab/>
      </w:r>
      <w:ins w:id="4541" w:author="Katharina Schleidt" w:date="2022-08-13T16:02:00Z">
        <w:r w:rsidR="00DD1147" w:rsidRPr="00DD1147">
          <w:rPr>
            <w:szCs w:val="24"/>
          </w:rPr>
          <w:t>Using well-governed sources for the value of the name enhances reusability.</w:t>
        </w:r>
      </w:ins>
      <w:del w:id="4542" w:author="Katharina Schleidt" w:date="2022-08-13T16:02:00Z">
        <w:r w:rsidRPr="00785C54" w:rsidDel="00DD1147">
          <w:rPr>
            <w:szCs w:val="24"/>
          </w:rPr>
          <w:delText>The value of the name should be taken from a well-governed source if possible.</w:delText>
        </w:r>
        <w:commentRangeEnd w:id="4540"/>
        <w:r w:rsidR="008058B6" w:rsidDel="00DD1147">
          <w:rPr>
            <w:rStyle w:val="CommentReference"/>
            <w:rFonts w:eastAsia="MS Mincho"/>
            <w:lang w:eastAsia="ja-JP"/>
          </w:rPr>
          <w:commentReference w:id="4540"/>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4543" w:author="REID-JAMOND Alison" w:date="2022-04-04T14:44:00Z">
        <w:r w:rsidRPr="00785C54" w:rsidDel="008058B6">
          <w:rPr>
            <w:szCs w:val="24"/>
          </w:rPr>
          <w:delText xml:space="preserve">might </w:delText>
        </w:r>
      </w:del>
      <w:ins w:id="4544"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45" w:name="_Toc117602460"/>
      <w:r w:rsidRPr="00785C54">
        <w:rPr>
          <w:rFonts w:eastAsia="Times New Roman"/>
          <w:szCs w:val="24"/>
        </w:rPr>
        <w:t>Attribute value</w:t>
      </w:r>
      <w:bookmarkEnd w:id="454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value:Any</w:t>
            </w:r>
            <w:r w:rsidRPr="00785C54">
              <w:rPr>
                <w:szCs w:val="24"/>
              </w:rPr>
              <w:t xml:space="preserve"> </w:t>
            </w:r>
            <w:del w:id="4546" w:author="Katharina Schleidt" w:date="2022-08-10T19:14:00Z">
              <w:r w:rsidRPr="00785C54" w:rsidDel="002F2035">
                <w:rPr>
                  <w:szCs w:val="24"/>
                </w:rPr>
                <w:delText>SHALL</w:delText>
              </w:r>
            </w:del>
            <w:ins w:id="4547"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548"/>
      <w:r w:rsidRPr="00785C54">
        <w:rPr>
          <w:szCs w:val="24"/>
        </w:rPr>
        <w:t>NOTE</w:t>
      </w:r>
      <w:r w:rsidRPr="00785C54">
        <w:rPr>
          <w:szCs w:val="24"/>
        </w:rPr>
        <w:tab/>
      </w:r>
      <w:ins w:id="4549" w:author="Katharina Schleidt" w:date="2022-08-13T16:03:00Z">
        <w:r w:rsidR="00DD1147" w:rsidRPr="00DD1147">
          <w:rPr>
            <w:szCs w:val="24"/>
          </w:rPr>
          <w:t>In concrete realizations, the type "Any" can be substituted</w:t>
        </w:r>
        <w:r w:rsidR="00A1403A">
          <w:rPr>
            <w:szCs w:val="24"/>
          </w:rPr>
          <w:t xml:space="preserve"> </w:t>
        </w:r>
      </w:ins>
      <w:del w:id="4550" w:author="Katharina Schleidt" w:date="2022-08-13T16:03:00Z">
        <w:r w:rsidRPr="00785C54" w:rsidDel="00DD1147">
          <w:rPr>
            <w:szCs w:val="24"/>
          </w:rPr>
          <w:delText xml:space="preserve">The type “Any” should be substituted </w:delText>
        </w:r>
      </w:del>
      <w:r w:rsidRPr="00785C54">
        <w:rPr>
          <w:szCs w:val="24"/>
        </w:rPr>
        <w:t>by a suitable concrete type, such as CI_ResponsibleParty or Measure.</w:t>
      </w:r>
      <w:commentRangeEnd w:id="4548"/>
      <w:r w:rsidR="008058B6">
        <w:rPr>
          <w:rStyle w:val="CommentReference"/>
          <w:rFonts w:eastAsia="MS Mincho"/>
          <w:lang w:eastAsia="ja-JP"/>
        </w:rPr>
        <w:commentReference w:id="4548"/>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551" w:name="_Toc117602461"/>
      <w:r w:rsidRPr="00785C54">
        <w:rPr>
          <w:rFonts w:eastAsia="Times New Roman"/>
          <w:szCs w:val="24"/>
        </w:rPr>
        <w:t>Codelists</w:t>
      </w:r>
      <w:bookmarkEnd w:id="4551"/>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52" w:name="_Toc117602462"/>
      <w:r w:rsidRPr="00785C54">
        <w:rPr>
          <w:rFonts w:eastAsia="Times New Roman"/>
          <w:szCs w:val="24"/>
        </w:rPr>
        <w:t>AbstractObservationType</w:t>
      </w:r>
      <w:bookmarkEnd w:id="4552"/>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AbstractObservationType can be specialized as required </w:t>
      </w:r>
      <w:commentRangeStart w:id="4553"/>
      <w:r w:rsidRPr="00785C54">
        <w:rPr>
          <w:szCs w:val="24"/>
        </w:rPr>
        <w:t xml:space="preserve">to </w:t>
      </w:r>
      <w:ins w:id="4554" w:author="Katharina Schleidt" w:date="2022-08-12T19:25:00Z">
        <w:r w:rsidR="00683AA9" w:rsidRPr="00683AA9">
          <w:rPr>
            <w:szCs w:val="24"/>
          </w:rPr>
          <w:t>more precisely define the</w:t>
        </w:r>
        <w:r w:rsidR="00683AA9" w:rsidRPr="00683AA9" w:rsidDel="00683AA9">
          <w:rPr>
            <w:szCs w:val="24"/>
          </w:rPr>
          <w:t xml:space="preserve"> </w:t>
        </w:r>
      </w:ins>
      <w:del w:id="4555" w:author="Katharina Schleidt" w:date="2022-08-12T19:25:00Z">
        <w:r w:rsidRPr="00785C54" w:rsidDel="00683AA9">
          <w:rPr>
            <w:szCs w:val="24"/>
          </w:rPr>
          <w:delText xml:space="preserve">firm up </w:delText>
        </w:r>
      </w:del>
      <w:r w:rsidRPr="00785C54">
        <w:rPr>
          <w:szCs w:val="24"/>
        </w:rPr>
        <w:t>semantics of observation types</w:t>
      </w:r>
      <w:commentRangeEnd w:id="4553"/>
      <w:r w:rsidR="00047CD7">
        <w:rPr>
          <w:rStyle w:val="CommentReference"/>
          <w:rFonts w:eastAsia="MS Mincho"/>
          <w:lang w:eastAsia="ja-JP"/>
        </w:rPr>
        <w:commentReference w:id="4553"/>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4556" w:author="Katharina Schleidt" w:date="2022-08-10T19:14:00Z">
              <w:r w:rsidRPr="00785C54" w:rsidDel="002F2035">
                <w:rPr>
                  <w:szCs w:val="24"/>
                </w:rPr>
                <w:delText>SHALL</w:delText>
              </w:r>
            </w:del>
            <w:ins w:id="4557" w:author="Katharina Schleidt" w:date="2022-08-10T19:14:00Z">
              <w:r w:rsidR="002F2035">
                <w:rPr>
                  <w:szCs w:val="24"/>
                </w:rPr>
                <w:t>shall</w:t>
              </w:r>
            </w:ins>
            <w:r w:rsidRPr="00785C54">
              <w:rPr>
                <w:szCs w:val="24"/>
              </w:rPr>
              <w:t xml:space="preserve"> be created for the application.</w:t>
            </w:r>
          </w:p>
        </w:tc>
      </w:tr>
    </w:tbl>
    <w:p w14:paraId="0960F52A" w14:textId="77777777" w:rsidR="003F0344" w:rsidRPr="00785C54" w:rsidRDefault="003F0344" w:rsidP="003F0344">
      <w:pPr>
        <w:pStyle w:val="Heading3"/>
        <w:tabs>
          <w:tab w:val="left" w:pos="400"/>
          <w:tab w:val="left" w:pos="560"/>
          <w:tab w:val="left" w:pos="720"/>
        </w:tabs>
        <w:autoSpaceDE w:val="0"/>
        <w:autoSpaceDN w:val="0"/>
        <w:adjustRightInd w:val="0"/>
        <w:rPr>
          <w:ins w:id="4558" w:author="Katharina Schleidt" w:date="2022-10-17T13:36:00Z"/>
          <w:rFonts w:eastAsia="Times New Roman"/>
          <w:szCs w:val="24"/>
        </w:rPr>
      </w:pPr>
      <w:bookmarkStart w:id="4559" w:name="_Toc117602463"/>
      <w:ins w:id="4560" w:author="Katharina Schleidt" w:date="2022-10-17T13:36:00Z">
        <w:r w:rsidRPr="00785C54">
          <w:rPr>
            <w:rFonts w:eastAsia="Times New Roman"/>
            <w:szCs w:val="24"/>
          </w:rPr>
          <w:t>AbstractObservationCollectionType</w:t>
        </w:r>
        <w:bookmarkEnd w:id="4559"/>
      </w:ins>
    </w:p>
    <w:p w14:paraId="67AA12D7" w14:textId="77777777" w:rsidR="003F0344" w:rsidRPr="00785C54" w:rsidRDefault="003F0344" w:rsidP="003F0344">
      <w:pPr>
        <w:pStyle w:val="BodyText"/>
        <w:autoSpaceDE w:val="0"/>
        <w:autoSpaceDN w:val="0"/>
        <w:adjustRightInd w:val="0"/>
        <w:rPr>
          <w:ins w:id="4561" w:author="Katharina Schleidt" w:date="2022-10-17T13:36:00Z"/>
          <w:szCs w:val="24"/>
        </w:rPr>
      </w:pPr>
      <w:ins w:id="4562" w:author="Katharina Schleidt" w:date="2022-10-17T13:36:00Z">
        <w:r w:rsidRPr="00785C54">
          <w:rPr>
            <w:szCs w:val="24"/>
          </w:rPr>
          <w:t xml:space="preserve">The code list AbstractObservationCollectionType can be specialized as required to </w:t>
        </w:r>
        <w:r w:rsidRPr="00683AA9">
          <w:rPr>
            <w:szCs w:val="24"/>
          </w:rPr>
          <w:t>more precisely define the</w:t>
        </w:r>
        <w:r w:rsidRPr="00785C54">
          <w:rPr>
            <w:szCs w:val="24"/>
          </w:rPr>
          <w:t xml:space="preserve"> semantics of collection types, as done in the derived codelist ObservationCollectionType below.</w:t>
        </w:r>
      </w:ins>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3F0344" w:rsidRPr="00785C54" w14:paraId="37B95948" w14:textId="77777777" w:rsidTr="007A0127">
        <w:trPr>
          <w:jc w:val="center"/>
          <w:ins w:id="4563" w:author="Katharina Schleidt" w:date="2022-10-17T13:36:00Z"/>
        </w:trPr>
        <w:tc>
          <w:tcPr>
            <w:tcW w:w="4546" w:type="dxa"/>
            <w:tcMar>
              <w:top w:w="100" w:type="dxa"/>
              <w:left w:w="100" w:type="dxa"/>
              <w:bottom w:w="100" w:type="dxa"/>
              <w:right w:w="100" w:type="dxa"/>
            </w:tcMar>
          </w:tcPr>
          <w:p w14:paraId="02A19FFF" w14:textId="2EB21BB8" w:rsidR="003F0344" w:rsidRPr="00785C54" w:rsidRDefault="003F0344" w:rsidP="007A0127">
            <w:pPr>
              <w:pStyle w:val="Tablebody"/>
              <w:autoSpaceDE w:val="0"/>
              <w:autoSpaceDN w:val="0"/>
              <w:adjustRightInd w:val="0"/>
              <w:rPr>
                <w:ins w:id="4564" w:author="Katharina Schleidt" w:date="2022-10-17T13:36:00Z"/>
                <w:szCs w:val="20"/>
              </w:rPr>
            </w:pPr>
            <w:ins w:id="4565" w:author="Katharina Schleidt" w:date="2022-10-17T13:36:00Z">
              <w:r w:rsidRPr="00785C54">
                <w:rPr>
                  <w:b/>
                  <w:szCs w:val="24"/>
                </w:rPr>
                <w:t>Requirement</w:t>
              </w:r>
              <w:r w:rsidRPr="00785C54">
                <w:rPr>
                  <w:szCs w:val="24"/>
                </w:rPr>
                <w:br/>
                <w:t>/req/obs-core/AbstractObservationCollectionType/AbstractObservationCollectionType-sem</w:t>
              </w:r>
            </w:ins>
          </w:p>
        </w:tc>
        <w:tc>
          <w:tcPr>
            <w:tcW w:w="5206" w:type="dxa"/>
            <w:tcMar>
              <w:top w:w="100" w:type="dxa"/>
              <w:left w:w="100" w:type="dxa"/>
              <w:bottom w:w="100" w:type="dxa"/>
              <w:right w:w="100" w:type="dxa"/>
            </w:tcMar>
          </w:tcPr>
          <w:p w14:paraId="0D839D9B" w14:textId="77777777" w:rsidR="003F0344" w:rsidRPr="00785C54" w:rsidRDefault="003F0344" w:rsidP="007A0127">
            <w:pPr>
              <w:pStyle w:val="Tablebody"/>
              <w:autoSpaceDE w:val="0"/>
              <w:autoSpaceDN w:val="0"/>
              <w:adjustRightInd w:val="0"/>
              <w:jc w:val="both"/>
              <w:rPr>
                <w:ins w:id="4566" w:author="Katharina Schleidt" w:date="2022-10-17T13:36:00Z"/>
                <w:szCs w:val="24"/>
              </w:rPr>
            </w:pPr>
            <w:ins w:id="4567" w:author="Katharina Schleidt" w:date="2022-10-17T13:36:00Z">
              <w:r w:rsidRPr="00785C54">
                <w:rPr>
                  <w:szCs w:val="24"/>
                </w:rPr>
                <w:t xml:space="preserve">An empty extension point for providing various classification schemes for </w:t>
              </w:r>
              <w:r w:rsidRPr="00785C54">
                <w:rPr>
                  <w:b/>
                  <w:szCs w:val="24"/>
                </w:rPr>
                <w:t>ObservationCollections</w:t>
              </w:r>
              <w:r w:rsidRPr="00785C54">
                <w:rPr>
                  <w:szCs w:val="24"/>
                </w:rPr>
                <w:t>.</w:t>
              </w:r>
            </w:ins>
          </w:p>
          <w:p w14:paraId="0D41FDFC" w14:textId="77777777" w:rsidR="003F0344" w:rsidRPr="00785C54" w:rsidRDefault="003F0344" w:rsidP="007A0127">
            <w:pPr>
              <w:pStyle w:val="Tablebody"/>
              <w:tabs>
                <w:tab w:val="clear" w:pos="397"/>
                <w:tab w:val="left" w:pos="403"/>
              </w:tabs>
              <w:autoSpaceDE w:val="0"/>
              <w:autoSpaceDN w:val="0"/>
              <w:adjustRightInd w:val="0"/>
              <w:jc w:val="both"/>
              <w:rPr>
                <w:ins w:id="4568" w:author="Katharina Schleidt" w:date="2022-10-17T13:36:00Z"/>
                <w:szCs w:val="20"/>
              </w:rPr>
            </w:pPr>
            <w:ins w:id="4569" w:author="Katharina Schleidt" w:date="2022-10-17T13:36:00Z">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w:t>
              </w:r>
              <w:r>
                <w:rPr>
                  <w:szCs w:val="24"/>
                </w:rPr>
                <w:t>shall</w:t>
              </w:r>
              <w:r w:rsidRPr="00785C54">
                <w:rPr>
                  <w:szCs w:val="24"/>
                </w:rPr>
                <w:t xml:space="preserve"> be created for the application.</w:t>
              </w:r>
            </w:ins>
          </w:p>
        </w:tc>
      </w:tr>
    </w:tbl>
    <w:p w14:paraId="20EF698D" w14:textId="77777777" w:rsidR="003F0344" w:rsidRDefault="003F0344">
      <w:pPr>
        <w:rPr>
          <w:ins w:id="4570" w:author="Katharina Schleidt" w:date="2022-10-17T13:36:00Z"/>
        </w:rPr>
        <w:pPrChange w:id="4571" w:author="Katharina Schleidt" w:date="2022-10-17T13:36:00Z">
          <w:pPr>
            <w:pStyle w:val="Heading1"/>
            <w:autoSpaceDE w:val="0"/>
            <w:autoSpaceDN w:val="0"/>
            <w:adjustRightInd w:val="0"/>
          </w:pPr>
        </w:pPrChange>
      </w:pPr>
    </w:p>
    <w:p w14:paraId="19216EEB" w14:textId="1CA5D52A" w:rsidR="005B5EAD" w:rsidRPr="00785C54" w:rsidRDefault="005B5EAD" w:rsidP="00785C54">
      <w:pPr>
        <w:pStyle w:val="Heading1"/>
        <w:autoSpaceDE w:val="0"/>
        <w:autoSpaceDN w:val="0"/>
        <w:adjustRightInd w:val="0"/>
        <w:rPr>
          <w:rFonts w:eastAsia="Times New Roman"/>
          <w:szCs w:val="24"/>
        </w:rPr>
      </w:pPr>
      <w:bookmarkStart w:id="4572" w:name="_Toc117602464"/>
      <w:r w:rsidRPr="00785C54">
        <w:rPr>
          <w:rFonts w:eastAsia="Times New Roman"/>
          <w:szCs w:val="24"/>
        </w:rPr>
        <w:lastRenderedPageBreak/>
        <w:t>Basic Observations</w:t>
      </w:r>
      <w:bookmarkEnd w:id="4572"/>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573" w:name="_Toc117602465"/>
      <w:r w:rsidRPr="00785C54">
        <w:rPr>
          <w:rFonts w:eastAsia="Times New Roman"/>
          <w:szCs w:val="24"/>
        </w:rPr>
        <w:t>General</w:t>
      </w:r>
      <w:bookmarkEnd w:id="4573"/>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74" w:name="_Toc117602466"/>
      <w:r w:rsidRPr="00785C54">
        <w:rPr>
          <w:rFonts w:eastAsia="Times New Roman"/>
          <w:szCs w:val="24"/>
        </w:rPr>
        <w:t>Basic Observations Package Requirements Class</w:t>
      </w:r>
      <w:bookmarkEnd w:id="45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75" w:name="_Toc117602467"/>
      <w:r w:rsidRPr="00785C54">
        <w:rPr>
          <w:rFonts w:eastAsia="Times New Roman"/>
          <w:szCs w:val="24"/>
        </w:rPr>
        <w:lastRenderedPageBreak/>
        <w:t>Attribute link</w:t>
      </w:r>
      <w:bookmarkEnd w:id="45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r w:rsidRPr="00785C54">
              <w:rPr>
                <w:b/>
                <w:szCs w:val="24"/>
              </w:rPr>
              <w:t>link:URI</w:t>
            </w:r>
            <w:r w:rsidRPr="00785C54">
              <w:rPr>
                <w:szCs w:val="24"/>
              </w:rPr>
              <w:t xml:space="preserve"> </w:t>
            </w:r>
            <w:del w:id="4576" w:author="Katharina Schleidt" w:date="2022-08-10T19:14:00Z">
              <w:r w:rsidRPr="00785C54" w:rsidDel="002F2035">
                <w:rPr>
                  <w:szCs w:val="24"/>
                </w:rPr>
                <w:delText>SHALL</w:delText>
              </w:r>
            </w:del>
            <w:ins w:id="4577"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78" w:name="_Toc117602468"/>
      <w:r w:rsidRPr="00785C54">
        <w:rPr>
          <w:rFonts w:eastAsia="Times New Roman"/>
          <w:szCs w:val="24"/>
        </w:rPr>
        <w:t>Attribute location</w:t>
      </w:r>
      <w:bookmarkEnd w:id="45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r w:rsidRPr="00785C54">
              <w:rPr>
                <w:b/>
                <w:szCs w:val="24"/>
              </w:rPr>
              <w:t>location:Geometry</w:t>
            </w:r>
            <w:r w:rsidRPr="00785C54">
              <w:rPr>
                <w:szCs w:val="24"/>
              </w:rPr>
              <w:t xml:space="preserve"> </w:t>
            </w:r>
            <w:del w:id="4579" w:author="Katharina Schleidt" w:date="2022-08-10T19:14:00Z">
              <w:r w:rsidRPr="00785C54" w:rsidDel="002F2035">
                <w:rPr>
                  <w:szCs w:val="24"/>
                </w:rPr>
                <w:delText>SHALL</w:delText>
              </w:r>
            </w:del>
            <w:ins w:id="4580"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bookmarkStart w:id="4581" w:name="_Toc117602469"/>
      <w:r w:rsidRPr="00785C54">
        <w:rPr>
          <w:rFonts w:eastAsia="Times New Roman"/>
          <w:szCs w:val="24"/>
        </w:rPr>
        <w:t>Observation</w:t>
      </w:r>
      <w:bookmarkEnd w:id="4581"/>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82" w:name="_Toc117602470"/>
      <w:r w:rsidRPr="00785C54">
        <w:rPr>
          <w:rFonts w:eastAsia="Times New Roman"/>
          <w:szCs w:val="24"/>
        </w:rPr>
        <w:t>Observation Requirements Class</w:t>
      </w:r>
      <w:bookmarkEnd w:id="45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47D05CE5" w:rsidR="0008652C" w:rsidRPr="00785C54" w:rsidRDefault="00622A2E" w:rsidP="00785C54">
      <w:pPr>
        <w:pStyle w:val="BodyText"/>
      </w:pPr>
      <w:ins w:id="4583"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4584" w:author="Ilkka Rinne" w:date="2022-10-25T13:59:00Z">
        <w:r w:rsidR="008660C6">
          <w:t>7</w:t>
        </w:r>
      </w:ins>
      <w:ins w:id="4585" w:author="Katharina Schleidt" w:date="2022-08-13T17:43:00Z">
        <w:del w:id="4586" w:author="Ilkka Rinne" w:date="2022-09-06T14:07:00Z">
          <w:r w:rsidDel="00AF6AF7">
            <w:delText>5</w:delText>
          </w:r>
        </w:del>
        <w:r w:rsidRPr="00622A2E">
          <w:t xml:space="preserve">. The schema is fully described in </w:t>
        </w:r>
      </w:ins>
      <w:ins w:id="4587" w:author="Katharina Schleidt" w:date="2022-08-13T17:44:00Z">
        <w:r>
          <w:t>10.2</w:t>
        </w:r>
      </w:ins>
      <w:ins w:id="4588" w:author="Katharina Schleidt" w:date="2022-08-13T17:43:00Z">
        <w:r w:rsidRPr="00622A2E">
          <w:t>.</w:t>
        </w:r>
      </w:ins>
      <w:r w:rsidR="0008652C" w:rsidRPr="00785C54">
        <w:t> </w:t>
      </w:r>
    </w:p>
    <w:p w14:paraId="2886E79D" w14:textId="706468A0" w:rsidR="005B5EAD" w:rsidRPr="008660C6"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4589" w:author="Ilkka Rinne" w:date="2022-10-25T13:59:00Z">
            <w:rPr>
              <w:szCs w:val="24"/>
            </w:rPr>
          </w:rPrChange>
        </w:rPr>
      </w:pPr>
      <w:del w:id="4590" w:author="Ilkka Rinne" w:date="2022-09-06T14:06:00Z">
        <w:r w:rsidRPr="00785C54" w:rsidDel="00AF6AF7">
          <w:rPr>
            <w:noProof/>
            <w:szCs w:val="24"/>
            <w:lang w:val="fr-FR" w:eastAsia="fr-FR"/>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4591" w:author="Ilkka Rinne" w:date="2022-10-25T13:59:00Z">
        <w:r w:rsidR="008660C6">
          <w:rPr>
            <w:noProof/>
            <w:szCs w:val="24"/>
            <w:lang w:val="fr-FR"/>
          </w:rPr>
          <w:drawing>
            <wp:inline distT="0" distB="0" distL="0" distR="0" wp14:anchorId="570EA57B" wp14:editId="6BCB3FC8">
              <wp:extent cx="6132368" cy="7660432"/>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6">
                        <a:extLst>
                          <a:ext uri="{28A0092B-C50C-407E-A947-70E740481C1C}">
                            <a14:useLocalDpi xmlns:a14="http://schemas.microsoft.com/office/drawing/2010/main" val="0"/>
                          </a:ext>
                        </a:extLst>
                      </a:blip>
                      <a:stretch>
                        <a:fillRect/>
                      </a:stretch>
                    </pic:blipFill>
                    <pic:spPr>
                      <a:xfrm>
                        <a:off x="0" y="0"/>
                        <a:ext cx="6179932" cy="7719848"/>
                      </a:xfrm>
                      <a:prstGeom prst="rect">
                        <a:avLst/>
                      </a:prstGeom>
                    </pic:spPr>
                  </pic:pic>
                </a:graphicData>
              </a:graphic>
            </wp:inline>
          </w:drawing>
        </w:r>
      </w:ins>
    </w:p>
    <w:p w14:paraId="5A7038C5" w14:textId="4CF00DFA" w:rsidR="005B5EAD" w:rsidRPr="00785C54" w:rsidRDefault="005B5EAD" w:rsidP="00785C54">
      <w:pPr>
        <w:pStyle w:val="Figuretitle"/>
        <w:autoSpaceDE w:val="0"/>
        <w:autoSpaceDN w:val="0"/>
        <w:adjustRightInd w:val="0"/>
        <w:outlineLvl w:val="0"/>
        <w:rPr>
          <w:szCs w:val="24"/>
        </w:rPr>
      </w:pPr>
      <w:commentRangeStart w:id="4592"/>
      <w:r w:rsidRPr="00785C54">
        <w:rPr>
          <w:szCs w:val="24"/>
        </w:rPr>
        <w:t>Figure 1</w:t>
      </w:r>
      <w:ins w:id="4593" w:author="Ilkka Rinne" w:date="2022-10-25T13:59:00Z">
        <w:r w:rsidR="008660C6">
          <w:rPr>
            <w:szCs w:val="24"/>
          </w:rPr>
          <w:t>7</w:t>
        </w:r>
      </w:ins>
      <w:del w:id="4594" w:author="Ilkka Rinne" w:date="2022-09-06T14:06:00Z">
        <w:r w:rsidRPr="00785C54" w:rsidDel="00AF6AF7">
          <w:rPr>
            <w:szCs w:val="24"/>
          </w:rPr>
          <w:delText>5</w:delText>
        </w:r>
      </w:del>
      <w:commentRangeEnd w:id="4592"/>
      <w:r w:rsidR="008058B6">
        <w:rPr>
          <w:rStyle w:val="CommentReference"/>
          <w:rFonts w:eastAsia="MS Mincho"/>
          <w:b w:val="0"/>
          <w:lang w:eastAsia="ja-JP"/>
        </w:rPr>
        <w:commentReference w:id="4592"/>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595" w:name="_Toc117602471"/>
      <w:r w:rsidRPr="00785C54">
        <w:rPr>
          <w:rFonts w:eastAsia="Times New Roman"/>
          <w:szCs w:val="24"/>
        </w:rPr>
        <w:lastRenderedPageBreak/>
        <w:t>ObservationCharacteristics</w:t>
      </w:r>
      <w:bookmarkEnd w:id="4595"/>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596" w:name="_Toc117602472"/>
      <w:r w:rsidRPr="00785C54">
        <w:rPr>
          <w:rFonts w:eastAsia="Times New Roman"/>
          <w:szCs w:val="24"/>
        </w:rPr>
        <w:t>ObservationCharacteristics Requirements Class</w:t>
      </w:r>
      <w:bookmarkEnd w:id="459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rsidDel="00E82359" w14:paraId="2B1AE278" w14:textId="4BF07C97" w:rsidTr="0008652C">
        <w:trPr>
          <w:jc w:val="center"/>
          <w:del w:id="4597" w:author="Katharina Schleidt" w:date="2022-10-18T14:48:00Z"/>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99630FE" w:rsidR="005B5EAD" w:rsidRPr="00785C54" w:rsidDel="00E82359" w:rsidRDefault="005B5EAD" w:rsidP="00785C54">
            <w:pPr>
              <w:pStyle w:val="Tablebody"/>
              <w:autoSpaceDE w:val="0"/>
              <w:autoSpaceDN w:val="0"/>
              <w:adjustRightInd w:val="0"/>
              <w:jc w:val="both"/>
              <w:rPr>
                <w:del w:id="4598" w:author="Katharina Schleidt" w:date="2022-10-18T14:48:00Z"/>
                <w:szCs w:val="20"/>
              </w:rPr>
            </w:pPr>
            <w:del w:id="4599" w:author="Katharina Schleidt" w:date="2022-10-18T14:48:00Z">
              <w:r w:rsidRPr="00785C54" w:rsidDel="00E82359">
                <w:rPr>
                  <w:szCs w:val="24"/>
                </w:rPr>
                <w:delText>Requirement</w:delText>
              </w:r>
              <w:bookmarkStart w:id="4600" w:name="_Toc117602473"/>
              <w:bookmarkEnd w:id="4600"/>
            </w:del>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3DB460C0" w:rsidR="005B5EAD" w:rsidRPr="00785C54" w:rsidDel="00E82359" w:rsidRDefault="005B5EAD" w:rsidP="00785C54">
            <w:pPr>
              <w:pStyle w:val="Tablebody"/>
              <w:autoSpaceDE w:val="0"/>
              <w:autoSpaceDN w:val="0"/>
              <w:adjustRightInd w:val="0"/>
              <w:jc w:val="both"/>
              <w:rPr>
                <w:del w:id="4601" w:author="Katharina Schleidt" w:date="2022-10-18T14:48:00Z"/>
                <w:szCs w:val="20"/>
              </w:rPr>
            </w:pPr>
            <w:del w:id="4602" w:author="Katharina Schleidt" w:date="2022-10-18T14:48:00Z">
              <w:r w:rsidRPr="00785C54" w:rsidDel="00E82359">
                <w:rPr>
                  <w:szCs w:val="24"/>
                </w:rPr>
                <w:delText>/req/obs-basic/ObservationCharacteristics/collection-sem</w:delText>
              </w:r>
              <w:bookmarkStart w:id="4603" w:name="_Toc117602474"/>
              <w:bookmarkEnd w:id="4603"/>
            </w:del>
          </w:p>
        </w:tc>
        <w:bookmarkStart w:id="4604" w:name="_Toc117602475"/>
        <w:bookmarkEnd w:id="4604"/>
      </w:tr>
    </w:tbl>
    <w:p w14:paraId="0729725F" w14:textId="0CC2AD4C" w:rsidR="005B5EAD" w:rsidRPr="00E82359" w:rsidDel="00E82359" w:rsidRDefault="005B5EAD" w:rsidP="00785C54">
      <w:pPr>
        <w:pStyle w:val="Heading3"/>
        <w:tabs>
          <w:tab w:val="left" w:pos="400"/>
          <w:tab w:val="left" w:pos="560"/>
          <w:tab w:val="left" w:pos="720"/>
        </w:tabs>
        <w:autoSpaceDE w:val="0"/>
        <w:autoSpaceDN w:val="0"/>
        <w:adjustRightInd w:val="0"/>
        <w:rPr>
          <w:del w:id="4605" w:author="Katharina Schleidt" w:date="2022-10-18T14:48:00Z"/>
          <w:rFonts w:eastAsia="Times New Roman"/>
          <w:szCs w:val="24"/>
          <w:highlight w:val="yellow"/>
          <w:rPrChange w:id="4606" w:author="Katharina Schleidt" w:date="2022-10-18T14:46:00Z">
            <w:rPr>
              <w:del w:id="4607" w:author="Katharina Schleidt" w:date="2022-10-18T14:48:00Z"/>
              <w:rFonts w:eastAsia="Times New Roman"/>
              <w:szCs w:val="24"/>
            </w:rPr>
          </w:rPrChange>
        </w:rPr>
      </w:pPr>
      <w:del w:id="4608" w:author="Katharina Schleidt" w:date="2022-10-18T14:48:00Z">
        <w:r w:rsidRPr="00E82359" w:rsidDel="00E82359">
          <w:rPr>
            <w:rFonts w:eastAsia="Times New Roman"/>
            <w:b w:val="0"/>
            <w:szCs w:val="24"/>
            <w:highlight w:val="yellow"/>
            <w:rPrChange w:id="4609" w:author="Katharina Schleidt" w:date="2022-10-18T14:46:00Z">
              <w:rPr>
                <w:rFonts w:eastAsia="Times New Roman"/>
                <w:b w:val="0"/>
                <w:szCs w:val="24"/>
              </w:rPr>
            </w:rPrChange>
          </w:rPr>
          <w:delText>Association collection</w:delText>
        </w:r>
        <w:bookmarkStart w:id="4610" w:name="_Toc117602476"/>
        <w:bookmarkEnd w:id="4610"/>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rsidDel="00E82359" w14:paraId="59B52A18" w14:textId="1DD15DEB" w:rsidTr="00EC5BE0">
        <w:trPr>
          <w:jc w:val="center"/>
          <w:del w:id="4611" w:author="Katharina Schleidt" w:date="2022-10-18T14:48:00Z"/>
        </w:trPr>
        <w:tc>
          <w:tcPr>
            <w:tcW w:w="4526" w:type="dxa"/>
            <w:tcMar>
              <w:top w:w="100" w:type="dxa"/>
              <w:left w:w="100" w:type="dxa"/>
              <w:bottom w:w="100" w:type="dxa"/>
              <w:right w:w="100" w:type="dxa"/>
            </w:tcMar>
          </w:tcPr>
          <w:p w14:paraId="3B802131" w14:textId="4A470F0D" w:rsidR="005B5EAD" w:rsidRPr="00E82359" w:rsidDel="00E82359" w:rsidRDefault="005B5EAD" w:rsidP="00785C54">
            <w:pPr>
              <w:pStyle w:val="Tablebody"/>
              <w:autoSpaceDE w:val="0"/>
              <w:autoSpaceDN w:val="0"/>
              <w:adjustRightInd w:val="0"/>
              <w:rPr>
                <w:del w:id="4612" w:author="Katharina Schleidt" w:date="2022-10-18T14:48:00Z"/>
                <w:szCs w:val="20"/>
                <w:highlight w:val="yellow"/>
                <w:rPrChange w:id="4613" w:author="Katharina Schleidt" w:date="2022-10-18T14:46:00Z">
                  <w:rPr>
                    <w:del w:id="4614" w:author="Katharina Schleidt" w:date="2022-10-18T14:48:00Z"/>
                    <w:szCs w:val="20"/>
                  </w:rPr>
                </w:rPrChange>
              </w:rPr>
            </w:pPr>
            <w:del w:id="4615" w:author="Katharina Schleidt" w:date="2022-10-18T14:48:00Z">
              <w:r w:rsidRPr="00E82359" w:rsidDel="00E82359">
                <w:rPr>
                  <w:b/>
                  <w:szCs w:val="24"/>
                  <w:highlight w:val="yellow"/>
                  <w:rPrChange w:id="4616" w:author="Katharina Schleidt" w:date="2022-10-18T14:46:00Z">
                    <w:rPr>
                      <w:b/>
                      <w:szCs w:val="24"/>
                    </w:rPr>
                  </w:rPrChange>
                </w:rPr>
                <w:delText>Requirement</w:delText>
              </w:r>
              <w:r w:rsidRPr="00E82359" w:rsidDel="00E82359">
                <w:rPr>
                  <w:szCs w:val="24"/>
                  <w:highlight w:val="yellow"/>
                  <w:rPrChange w:id="4617" w:author="Katharina Schleidt" w:date="2022-10-18T14:46:00Z">
                    <w:rPr>
                      <w:szCs w:val="24"/>
                    </w:rPr>
                  </w:rPrChange>
                </w:rPr>
                <w:br/>
                <w:delText>/req/obs-basic/ObservationCharacteristics/collection-sem</w:delText>
              </w:r>
              <w:bookmarkStart w:id="4618" w:name="_Toc117602477"/>
              <w:bookmarkEnd w:id="4618"/>
            </w:del>
          </w:p>
        </w:tc>
        <w:tc>
          <w:tcPr>
            <w:tcW w:w="5245" w:type="dxa"/>
            <w:tcMar>
              <w:top w:w="100" w:type="dxa"/>
              <w:left w:w="100" w:type="dxa"/>
              <w:bottom w:w="100" w:type="dxa"/>
              <w:right w:w="100" w:type="dxa"/>
            </w:tcMar>
          </w:tcPr>
          <w:p w14:paraId="6066CEA1" w14:textId="322580FE" w:rsidR="005B5EAD" w:rsidRPr="00E82359" w:rsidDel="00E82359" w:rsidRDefault="005B5EAD" w:rsidP="00785C54">
            <w:pPr>
              <w:pStyle w:val="Tablebody"/>
              <w:autoSpaceDE w:val="0"/>
              <w:autoSpaceDN w:val="0"/>
              <w:adjustRightInd w:val="0"/>
              <w:jc w:val="both"/>
              <w:rPr>
                <w:del w:id="4619" w:author="Katharina Schleidt" w:date="2022-10-18T14:48:00Z"/>
                <w:szCs w:val="24"/>
                <w:highlight w:val="yellow"/>
                <w:rPrChange w:id="4620" w:author="Katharina Schleidt" w:date="2022-10-18T14:46:00Z">
                  <w:rPr>
                    <w:del w:id="4621" w:author="Katharina Schleidt" w:date="2022-10-18T14:48:00Z"/>
                    <w:szCs w:val="24"/>
                  </w:rPr>
                </w:rPrChange>
              </w:rPr>
            </w:pPr>
            <w:del w:id="4622" w:author="Katharina Schleidt" w:date="2022-10-18T14:48:00Z">
              <w:r w:rsidRPr="00E82359" w:rsidDel="00E82359">
                <w:rPr>
                  <w:szCs w:val="24"/>
                  <w:highlight w:val="yellow"/>
                  <w:rPrChange w:id="4623" w:author="Katharina Schleidt" w:date="2022-10-18T14:46:00Z">
                    <w:rPr>
                      <w:szCs w:val="24"/>
                    </w:rPr>
                  </w:rPrChange>
                </w:rPr>
                <w:delText xml:space="preserve">An </w:delText>
              </w:r>
              <w:r w:rsidRPr="00E82359" w:rsidDel="00E82359">
                <w:rPr>
                  <w:b/>
                  <w:szCs w:val="24"/>
                  <w:highlight w:val="yellow"/>
                  <w:rPrChange w:id="4624" w:author="Katharina Schleidt" w:date="2022-10-18T14:46:00Z">
                    <w:rPr>
                      <w:b/>
                      <w:szCs w:val="24"/>
                    </w:rPr>
                  </w:rPrChange>
                </w:rPr>
                <w:delText>ObservationCollection</w:delText>
              </w:r>
              <w:r w:rsidRPr="00E82359" w:rsidDel="00E82359">
                <w:rPr>
                  <w:szCs w:val="24"/>
                  <w:highlight w:val="yellow"/>
                  <w:rPrChange w:id="4625" w:author="Katharina Schleidt" w:date="2022-10-18T14:46:00Z">
                    <w:rPr>
                      <w:szCs w:val="24"/>
                    </w:rPr>
                  </w:rPrChange>
                </w:rPr>
                <w:delText xml:space="preserve"> that is described by these </w:delText>
              </w:r>
              <w:r w:rsidRPr="00E82359" w:rsidDel="00E82359">
                <w:rPr>
                  <w:b/>
                  <w:szCs w:val="24"/>
                  <w:highlight w:val="yellow"/>
                  <w:rPrChange w:id="4626" w:author="Katharina Schleidt" w:date="2022-10-18T14:46:00Z">
                    <w:rPr>
                      <w:b/>
                      <w:szCs w:val="24"/>
                    </w:rPr>
                  </w:rPrChange>
                </w:rPr>
                <w:delText>ObservationCharacteristics</w:delText>
              </w:r>
              <w:r w:rsidRPr="00E82359" w:rsidDel="00E82359">
                <w:rPr>
                  <w:szCs w:val="24"/>
                  <w:highlight w:val="yellow"/>
                  <w:rPrChange w:id="4627" w:author="Katharina Schleidt" w:date="2022-10-18T14:46:00Z">
                    <w:rPr>
                      <w:szCs w:val="24"/>
                    </w:rPr>
                  </w:rPrChange>
                </w:rPr>
                <w:delText>.</w:delText>
              </w:r>
              <w:bookmarkStart w:id="4628" w:name="_Toc117602478"/>
              <w:bookmarkEnd w:id="4628"/>
            </w:del>
          </w:p>
          <w:p w14:paraId="6FDBAE28" w14:textId="3F07804A" w:rsidR="005B5EAD" w:rsidRPr="00785C54" w:rsidDel="00E82359" w:rsidRDefault="005B5EAD" w:rsidP="00785C54">
            <w:pPr>
              <w:pStyle w:val="Tablebody"/>
              <w:autoSpaceDE w:val="0"/>
              <w:autoSpaceDN w:val="0"/>
              <w:adjustRightInd w:val="0"/>
              <w:jc w:val="both"/>
              <w:rPr>
                <w:del w:id="4629" w:author="Katharina Schleidt" w:date="2022-10-18T14:48:00Z"/>
                <w:szCs w:val="20"/>
              </w:rPr>
            </w:pPr>
            <w:del w:id="4630" w:author="Katharina Schleidt" w:date="2022-10-18T14:48:00Z">
              <w:r w:rsidRPr="00E82359" w:rsidDel="00E82359">
                <w:rPr>
                  <w:szCs w:val="24"/>
                  <w:highlight w:val="yellow"/>
                  <w:rPrChange w:id="4631" w:author="Katharina Schleidt" w:date="2022-10-18T14:46:00Z">
                    <w:rPr>
                      <w:szCs w:val="24"/>
                    </w:rPr>
                  </w:rPrChange>
                </w:rPr>
                <w:delText xml:space="preserve">If a reference to a </w:delText>
              </w:r>
            </w:del>
            <w:del w:id="4632" w:author="Katharina Schleidt" w:date="2022-09-07T15:41:00Z">
              <w:r w:rsidRPr="00E82359" w:rsidDel="00EB5A86">
                <w:rPr>
                  <w:i/>
                  <w:iCs/>
                  <w:szCs w:val="24"/>
                  <w:highlight w:val="yellow"/>
                  <w:rPrChange w:id="4633" w:author="Katharina Schleidt" w:date="2022-10-18T14:46:00Z">
                    <w:rPr>
                      <w:szCs w:val="24"/>
                    </w:rPr>
                  </w:rPrChange>
                </w:rPr>
                <w:delText>collection</w:delText>
              </w:r>
              <w:r w:rsidRPr="00E82359" w:rsidDel="00EB5A86">
                <w:rPr>
                  <w:szCs w:val="24"/>
                  <w:highlight w:val="yellow"/>
                  <w:rPrChange w:id="4634" w:author="Katharina Schleidt" w:date="2022-10-18T14:46:00Z">
                    <w:rPr>
                      <w:szCs w:val="24"/>
                    </w:rPr>
                  </w:rPrChange>
                </w:rPr>
                <w:delText xml:space="preserve"> </w:delText>
              </w:r>
            </w:del>
            <w:del w:id="4635" w:author="Katharina Schleidt" w:date="2022-10-18T14:48:00Z">
              <w:r w:rsidRPr="00E82359" w:rsidDel="00E82359">
                <w:rPr>
                  <w:b/>
                  <w:szCs w:val="24"/>
                  <w:highlight w:val="yellow"/>
                  <w:rPrChange w:id="4636" w:author="Katharina Schleidt" w:date="2022-10-18T14:46:00Z">
                    <w:rPr>
                      <w:b/>
                      <w:szCs w:val="24"/>
                    </w:rPr>
                  </w:rPrChange>
                </w:rPr>
                <w:delText>ObservationCharacteristics</w:delText>
              </w:r>
              <w:r w:rsidRPr="00E82359" w:rsidDel="00E82359">
                <w:rPr>
                  <w:szCs w:val="24"/>
                  <w:highlight w:val="yellow"/>
                  <w:rPrChange w:id="4637" w:author="Katharina Schleidt" w:date="2022-10-18T14:46:00Z">
                    <w:rPr>
                      <w:szCs w:val="24"/>
                    </w:rPr>
                  </w:rPrChange>
                </w:rPr>
                <w:delText xml:space="preserve"> is provided, the association with the role </w:delText>
              </w:r>
              <w:r w:rsidRPr="00E82359" w:rsidDel="00E82359">
                <w:rPr>
                  <w:b/>
                  <w:szCs w:val="24"/>
                  <w:highlight w:val="yellow"/>
                  <w:rPrChange w:id="4638" w:author="Katharina Schleidt" w:date="2022-10-18T14:46:00Z">
                    <w:rPr>
                      <w:b/>
                      <w:szCs w:val="24"/>
                    </w:rPr>
                  </w:rPrChange>
                </w:rPr>
                <w:delText>collection</w:delText>
              </w:r>
              <w:r w:rsidRPr="00E82359" w:rsidDel="00E82359">
                <w:rPr>
                  <w:szCs w:val="24"/>
                  <w:highlight w:val="yellow"/>
                  <w:rPrChange w:id="4639" w:author="Katharina Schleidt" w:date="2022-10-18T14:46:00Z">
                    <w:rPr>
                      <w:szCs w:val="24"/>
                    </w:rPr>
                  </w:rPrChange>
                </w:rPr>
                <w:delText xml:space="preserve"> </w:delText>
              </w:r>
            </w:del>
            <w:del w:id="4640" w:author="Katharina Schleidt" w:date="2022-08-10T19:14:00Z">
              <w:r w:rsidRPr="00E82359" w:rsidDel="002F2035">
                <w:rPr>
                  <w:szCs w:val="24"/>
                  <w:highlight w:val="yellow"/>
                  <w:rPrChange w:id="4641" w:author="Katharina Schleidt" w:date="2022-10-18T14:46:00Z">
                    <w:rPr>
                      <w:szCs w:val="24"/>
                    </w:rPr>
                  </w:rPrChange>
                </w:rPr>
                <w:delText>SHALL</w:delText>
              </w:r>
            </w:del>
            <w:del w:id="4642" w:author="Katharina Schleidt" w:date="2022-10-18T14:48:00Z">
              <w:r w:rsidRPr="00E82359" w:rsidDel="00E82359">
                <w:rPr>
                  <w:szCs w:val="24"/>
                  <w:highlight w:val="yellow"/>
                  <w:rPrChange w:id="4643" w:author="Katharina Schleidt" w:date="2022-10-18T14:46:00Z">
                    <w:rPr>
                      <w:szCs w:val="24"/>
                    </w:rPr>
                  </w:rPrChange>
                </w:rPr>
                <w:delText xml:space="preserve"> be used.</w:delText>
              </w:r>
              <w:bookmarkStart w:id="4644" w:name="_Toc117602479"/>
              <w:bookmarkEnd w:id="4644"/>
            </w:del>
          </w:p>
        </w:tc>
        <w:bookmarkStart w:id="4645" w:name="_Toc117602480"/>
        <w:bookmarkEnd w:id="4645"/>
      </w:tr>
    </w:tbl>
    <w:p w14:paraId="61ED9B94" w14:textId="4028D2AE" w:rsidR="005B5EAD" w:rsidRPr="00A46EB6" w:rsidRDefault="005B5EAD" w:rsidP="00785C54">
      <w:pPr>
        <w:pStyle w:val="Heading2"/>
        <w:tabs>
          <w:tab w:val="left" w:pos="400"/>
        </w:tabs>
        <w:autoSpaceDE w:val="0"/>
        <w:autoSpaceDN w:val="0"/>
        <w:adjustRightInd w:val="0"/>
        <w:rPr>
          <w:rFonts w:eastAsia="Times New Roman"/>
          <w:szCs w:val="24"/>
        </w:rPr>
      </w:pPr>
      <w:bookmarkStart w:id="4646" w:name="_Toc117602481"/>
      <w:r w:rsidRPr="00A46EB6">
        <w:rPr>
          <w:rFonts w:eastAsia="Times New Roman"/>
          <w:szCs w:val="24"/>
        </w:rPr>
        <w:t>ObservationCollection</w:t>
      </w:r>
      <w:bookmarkEnd w:id="4646"/>
    </w:p>
    <w:p w14:paraId="737659E6" w14:textId="77777777" w:rsidR="005B5EAD" w:rsidRPr="00A46EB6"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647" w:name="_Toc117602482"/>
      <w:r w:rsidRPr="00A46EB6">
        <w:rPr>
          <w:rFonts w:eastAsia="Times New Roman"/>
          <w:szCs w:val="24"/>
        </w:rPr>
        <w:t>ObservationCollection Requirements Class</w:t>
      </w:r>
      <w:bookmarkEnd w:id="464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A46EB6"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A46EB6" w:rsidRDefault="005B5EAD" w:rsidP="00785C54">
            <w:pPr>
              <w:pStyle w:val="Tableheader"/>
              <w:autoSpaceDE w:val="0"/>
              <w:autoSpaceDN w:val="0"/>
              <w:adjustRightInd w:val="0"/>
              <w:jc w:val="both"/>
              <w:rPr>
                <w:b/>
                <w:szCs w:val="20"/>
              </w:rPr>
            </w:pPr>
            <w:r w:rsidRPr="00A46EB6">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A46EB6" w:rsidRDefault="005B5EAD" w:rsidP="00785C54">
            <w:pPr>
              <w:pStyle w:val="Tableheader"/>
              <w:autoSpaceDE w:val="0"/>
              <w:autoSpaceDN w:val="0"/>
              <w:adjustRightInd w:val="0"/>
              <w:jc w:val="both"/>
              <w:rPr>
                <w:szCs w:val="20"/>
              </w:rPr>
            </w:pPr>
            <w:r w:rsidRPr="00A46EB6">
              <w:rPr>
                <w:szCs w:val="24"/>
              </w:rPr>
              <w:t>/req/obs-basic/ObservationCollection</w:t>
            </w:r>
          </w:p>
        </w:tc>
      </w:tr>
      <w:tr w:rsidR="005B5EAD" w:rsidRPr="00A46EB6"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A46EB6" w:rsidRDefault="005B5EAD" w:rsidP="00785C54">
            <w:pPr>
              <w:pStyle w:val="Tablebody"/>
              <w:autoSpaceDE w:val="0"/>
              <w:autoSpaceDN w:val="0"/>
              <w:adjustRightInd w:val="0"/>
              <w:jc w:val="both"/>
              <w:rPr>
                <w:szCs w:val="20"/>
              </w:rPr>
            </w:pPr>
            <w:r w:rsidRPr="00A46EB6">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A46EB6" w:rsidRDefault="005B5EAD" w:rsidP="00785C54">
            <w:pPr>
              <w:pStyle w:val="Tablebody"/>
              <w:autoSpaceDE w:val="0"/>
              <w:autoSpaceDN w:val="0"/>
              <w:adjustRightInd w:val="0"/>
              <w:jc w:val="both"/>
              <w:rPr>
                <w:szCs w:val="20"/>
              </w:rPr>
            </w:pPr>
            <w:r w:rsidRPr="00A46EB6">
              <w:rPr>
                <w:szCs w:val="24"/>
              </w:rPr>
              <w:t>Logical model</w:t>
            </w:r>
          </w:p>
        </w:tc>
      </w:tr>
      <w:tr w:rsidR="005B5EAD" w:rsidRPr="00A46EB6"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A46EB6" w:rsidRDefault="005B5EAD" w:rsidP="00785C54">
            <w:pPr>
              <w:pStyle w:val="Tablebody"/>
              <w:autoSpaceDE w:val="0"/>
              <w:autoSpaceDN w:val="0"/>
              <w:adjustRightInd w:val="0"/>
              <w:jc w:val="both"/>
              <w:rPr>
                <w:szCs w:val="20"/>
              </w:rPr>
            </w:pPr>
            <w:r w:rsidRPr="00A46EB6">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A46EB6" w:rsidRDefault="005B5EAD" w:rsidP="00785C54">
            <w:pPr>
              <w:pStyle w:val="Tablebody"/>
              <w:autoSpaceDE w:val="0"/>
              <w:autoSpaceDN w:val="0"/>
              <w:adjustRightInd w:val="0"/>
              <w:jc w:val="both"/>
              <w:rPr>
                <w:szCs w:val="20"/>
              </w:rPr>
            </w:pPr>
            <w:r w:rsidRPr="00A46EB6">
              <w:rPr>
                <w:szCs w:val="24"/>
              </w:rPr>
              <w:t>Basic Observations - ObservationCollection</w:t>
            </w:r>
          </w:p>
        </w:tc>
      </w:tr>
      <w:tr w:rsidR="005B5EAD" w:rsidRPr="00A46EB6"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A46EB6" w:rsidRDefault="005B5EAD" w:rsidP="00785C54">
            <w:pPr>
              <w:pStyle w:val="Tablebody"/>
              <w:autoSpaceDE w:val="0"/>
              <w:autoSpaceDN w:val="0"/>
              <w:adjustRightInd w:val="0"/>
              <w:jc w:val="both"/>
              <w:rPr>
                <w:szCs w:val="20"/>
              </w:rPr>
            </w:pPr>
            <w:r w:rsidRPr="00A46EB6">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A46EB6" w:rsidRDefault="005B5EAD" w:rsidP="00785C54">
            <w:pPr>
              <w:pStyle w:val="Tablebody"/>
              <w:autoSpaceDE w:val="0"/>
              <w:autoSpaceDN w:val="0"/>
              <w:adjustRightInd w:val="0"/>
              <w:rPr>
                <w:szCs w:val="20"/>
              </w:rPr>
            </w:pPr>
            <w:r w:rsidRPr="00A46EB6">
              <w:rPr>
                <w:rStyle w:val="stdpublisher"/>
                <w:szCs w:val="24"/>
                <w:shd w:val="clear" w:color="auto" w:fill="auto"/>
              </w:rPr>
              <w:t>ISO</w:t>
            </w:r>
            <w:r w:rsidRPr="00A46EB6">
              <w:rPr>
                <w:szCs w:val="24"/>
              </w:rPr>
              <w:t> </w:t>
            </w:r>
            <w:r w:rsidRPr="00A46EB6">
              <w:rPr>
                <w:rStyle w:val="stddocNumber"/>
                <w:szCs w:val="24"/>
                <w:shd w:val="clear" w:color="auto" w:fill="auto"/>
              </w:rPr>
              <w:t>19103</w:t>
            </w:r>
            <w:r w:rsidRPr="00A46EB6">
              <w:rPr>
                <w:szCs w:val="24"/>
              </w:rPr>
              <w:t>:</w:t>
            </w:r>
            <w:r w:rsidRPr="00A46EB6">
              <w:rPr>
                <w:rStyle w:val="stdyear"/>
                <w:szCs w:val="24"/>
                <w:shd w:val="clear" w:color="auto" w:fill="auto"/>
              </w:rPr>
              <w:t>2015</w:t>
            </w:r>
            <w:r w:rsidRPr="00A46EB6">
              <w:rPr>
                <w:szCs w:val="24"/>
              </w:rPr>
              <w:t xml:space="preserve"> Geographic information – Conceptual schema language, UML2 conformance class</w:t>
            </w:r>
          </w:p>
        </w:tc>
      </w:tr>
      <w:tr w:rsidR="005B5EAD" w:rsidRPr="00A46EB6"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A46EB6" w:rsidRDefault="005B5EAD" w:rsidP="00785C54">
            <w:pPr>
              <w:pStyle w:val="Tablebody"/>
              <w:autoSpaceDE w:val="0"/>
              <w:autoSpaceDN w:val="0"/>
              <w:adjustRightInd w:val="0"/>
              <w:jc w:val="both"/>
              <w:rPr>
                <w:szCs w:val="20"/>
              </w:rPr>
            </w:pPr>
            <w:r w:rsidRPr="00A46EB6">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53A73E62" w:rsidR="005B5EAD" w:rsidRPr="00A46EB6" w:rsidRDefault="00A46EB6" w:rsidP="00785C54">
            <w:pPr>
              <w:pStyle w:val="Tablebody"/>
              <w:autoSpaceDE w:val="0"/>
              <w:autoSpaceDN w:val="0"/>
              <w:adjustRightInd w:val="0"/>
              <w:jc w:val="both"/>
              <w:rPr>
                <w:szCs w:val="20"/>
              </w:rPr>
            </w:pPr>
            <w:ins w:id="4648" w:author="Katharina Schleidt" w:date="2022-10-17T13:46:00Z">
              <w:r w:rsidRPr="00A46EB6">
                <w:rPr>
                  <w:szCs w:val="24"/>
                </w:rPr>
                <w:t>/req/obs-core/AbstractObservationCollection</w:t>
              </w:r>
            </w:ins>
            <w:del w:id="4649" w:author="Katharina Schleidt" w:date="2022-10-17T13:46:00Z">
              <w:r w:rsidR="005B5EAD" w:rsidRPr="00A46EB6" w:rsidDel="00A46EB6">
                <w:rPr>
                  <w:szCs w:val="24"/>
                </w:rPr>
                <w:delText>/req/obs-basic/ObservationCollection/ObservationCollection-sem</w:delText>
              </w:r>
            </w:del>
          </w:p>
        </w:tc>
      </w:tr>
    </w:tbl>
    <w:p w14:paraId="79DC7A0B" w14:textId="13EF0888" w:rsidR="005B5EAD" w:rsidRPr="00A46EB6" w:rsidDel="00A46EB6" w:rsidRDefault="005B5EAD" w:rsidP="00785C54">
      <w:pPr>
        <w:pStyle w:val="Heading3"/>
        <w:tabs>
          <w:tab w:val="left" w:pos="400"/>
          <w:tab w:val="left" w:pos="560"/>
          <w:tab w:val="left" w:pos="720"/>
        </w:tabs>
        <w:autoSpaceDE w:val="0"/>
        <w:autoSpaceDN w:val="0"/>
        <w:adjustRightInd w:val="0"/>
        <w:rPr>
          <w:del w:id="4650" w:author="Katharina Schleidt" w:date="2022-10-17T13:48:00Z"/>
          <w:rFonts w:eastAsia="Times New Roman"/>
          <w:szCs w:val="24"/>
        </w:rPr>
      </w:pPr>
      <w:del w:id="4651" w:author="Katharina Schleidt" w:date="2022-10-17T13:48:00Z">
        <w:r w:rsidRPr="00A46EB6" w:rsidDel="00A46EB6">
          <w:rPr>
            <w:rFonts w:eastAsia="Times New Roman"/>
            <w:szCs w:val="24"/>
          </w:rPr>
          <w:delText>Feature type ObservationCollection</w:delText>
        </w:r>
        <w:bookmarkStart w:id="4652" w:name="_Toc117602483"/>
        <w:bookmarkEnd w:id="4652"/>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1A387F01" w14:textId="501DF295" w:rsidTr="00EC5BE0">
        <w:trPr>
          <w:jc w:val="center"/>
          <w:del w:id="4653" w:author="Katharina Schleidt" w:date="2022-10-17T13:48:00Z"/>
        </w:trPr>
        <w:tc>
          <w:tcPr>
            <w:tcW w:w="4526" w:type="dxa"/>
            <w:tcMar>
              <w:top w:w="100" w:type="dxa"/>
              <w:left w:w="100" w:type="dxa"/>
              <w:bottom w:w="100" w:type="dxa"/>
              <w:right w:w="100" w:type="dxa"/>
            </w:tcMar>
          </w:tcPr>
          <w:p w14:paraId="16B148D8" w14:textId="4DC7512D" w:rsidR="005B5EAD" w:rsidRPr="00A46EB6" w:rsidDel="00A46EB6" w:rsidRDefault="005B5EAD" w:rsidP="00785C54">
            <w:pPr>
              <w:pStyle w:val="Tablebody"/>
              <w:autoSpaceDE w:val="0"/>
              <w:autoSpaceDN w:val="0"/>
              <w:adjustRightInd w:val="0"/>
              <w:rPr>
                <w:del w:id="4654" w:author="Katharina Schleidt" w:date="2022-10-17T13:48:00Z"/>
                <w:szCs w:val="20"/>
              </w:rPr>
            </w:pPr>
            <w:del w:id="4655" w:author="Katharina Schleidt" w:date="2022-10-17T13:48:00Z">
              <w:r w:rsidRPr="00A46EB6" w:rsidDel="00A46EB6">
                <w:rPr>
                  <w:b/>
                  <w:szCs w:val="24"/>
                </w:rPr>
                <w:delText>Requirement</w:delText>
              </w:r>
              <w:r w:rsidRPr="00A46EB6" w:rsidDel="00A46EB6">
                <w:rPr>
                  <w:szCs w:val="24"/>
                </w:rPr>
                <w:br/>
                <w:delText>/req/obs-basic/ObservationCollection/ObservationCollection-sem</w:delText>
              </w:r>
              <w:bookmarkStart w:id="4656" w:name="_Toc117602484"/>
              <w:bookmarkEnd w:id="4656"/>
            </w:del>
          </w:p>
        </w:tc>
        <w:tc>
          <w:tcPr>
            <w:tcW w:w="5245" w:type="dxa"/>
            <w:tcMar>
              <w:top w:w="100" w:type="dxa"/>
              <w:left w:w="100" w:type="dxa"/>
              <w:bottom w:w="100" w:type="dxa"/>
              <w:right w:w="100" w:type="dxa"/>
            </w:tcMar>
          </w:tcPr>
          <w:p w14:paraId="2A445332" w14:textId="6611B371" w:rsidR="005B5EAD" w:rsidRPr="00A46EB6" w:rsidDel="00A46EB6" w:rsidRDefault="005B5EAD" w:rsidP="00785C54">
            <w:pPr>
              <w:pStyle w:val="Tablebody"/>
              <w:autoSpaceDE w:val="0"/>
              <w:autoSpaceDN w:val="0"/>
              <w:adjustRightInd w:val="0"/>
              <w:jc w:val="both"/>
              <w:rPr>
                <w:del w:id="4657" w:author="Katharina Schleidt" w:date="2022-10-17T13:48:00Z"/>
                <w:szCs w:val="20"/>
              </w:rPr>
            </w:pPr>
            <w:del w:id="4658" w:author="Katharina Schleidt" w:date="2022-08-10T20:00:00Z">
              <w:r w:rsidRPr="00A46EB6" w:rsidDel="00B36FFD">
                <w:rPr>
                  <w:szCs w:val="24"/>
                </w:rPr>
                <w:delText xml:space="preserve">A </w:delText>
              </w:r>
            </w:del>
            <w:del w:id="4659" w:author="Katharina Schleidt" w:date="2022-10-17T13:48:00Z">
              <w:r w:rsidRPr="00A46EB6" w:rsidDel="00A46EB6">
                <w:rPr>
                  <w:szCs w:val="24"/>
                </w:rPr>
                <w:delText xml:space="preserve">collection of similar </w:delText>
              </w:r>
              <w:r w:rsidRPr="00A46EB6" w:rsidDel="00A46EB6">
                <w:rPr>
                  <w:b/>
                  <w:szCs w:val="24"/>
                </w:rPr>
                <w:delText>Observations</w:delText>
              </w:r>
            </w:del>
            <w:ins w:id="4660" w:author="Grellet Sylvain" w:date="2022-09-15T21:07:00Z">
              <w:del w:id="4661" w:author="Katharina Schleidt" w:date="2022-10-17T13:48:00Z">
                <w:r w:rsidR="00C31364" w:rsidRPr="00A46EB6" w:rsidDel="00A46EB6">
                  <w:rPr>
                    <w:b/>
                    <w:szCs w:val="24"/>
                  </w:rPr>
                  <w:delText>.</w:delText>
                </w:r>
              </w:del>
            </w:ins>
            <w:bookmarkStart w:id="4662" w:name="_Toc117602485"/>
            <w:bookmarkEnd w:id="4662"/>
          </w:p>
        </w:tc>
        <w:bookmarkStart w:id="4663" w:name="_Toc117602486"/>
        <w:bookmarkEnd w:id="4663"/>
      </w:tr>
    </w:tbl>
    <w:p w14:paraId="3C2D6584" w14:textId="03A11D07" w:rsidR="005B5EAD" w:rsidRPr="00A46EB6" w:rsidDel="00A46EB6" w:rsidRDefault="005B5EAD" w:rsidP="00785C54">
      <w:pPr>
        <w:pStyle w:val="Heading3"/>
        <w:tabs>
          <w:tab w:val="left" w:pos="400"/>
          <w:tab w:val="left" w:pos="560"/>
          <w:tab w:val="left" w:pos="720"/>
        </w:tabs>
        <w:autoSpaceDE w:val="0"/>
        <w:autoSpaceDN w:val="0"/>
        <w:adjustRightInd w:val="0"/>
        <w:rPr>
          <w:del w:id="4664" w:author="Katharina Schleidt" w:date="2022-10-17T13:48:00Z"/>
          <w:rFonts w:eastAsia="Times New Roman"/>
          <w:szCs w:val="24"/>
        </w:rPr>
      </w:pPr>
      <w:del w:id="4665" w:author="Katharina Schleidt" w:date="2022-10-17T13:48:00Z">
        <w:r w:rsidRPr="00A46EB6" w:rsidDel="00A46EB6">
          <w:rPr>
            <w:rFonts w:eastAsia="Times New Roman"/>
            <w:szCs w:val="24"/>
          </w:rPr>
          <w:delText>Attribute collectionType</w:delText>
        </w:r>
        <w:bookmarkStart w:id="4666" w:name="_Toc117602487"/>
        <w:bookmarkEnd w:id="4666"/>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5DF5553F" w14:textId="00A9BD32" w:rsidTr="00EC5BE0">
        <w:trPr>
          <w:jc w:val="center"/>
          <w:del w:id="4667" w:author="Katharina Schleidt" w:date="2022-10-17T13:48:00Z"/>
        </w:trPr>
        <w:tc>
          <w:tcPr>
            <w:tcW w:w="4058" w:type="dxa"/>
            <w:tcMar>
              <w:top w:w="100" w:type="dxa"/>
              <w:left w:w="100" w:type="dxa"/>
              <w:bottom w:w="100" w:type="dxa"/>
              <w:right w:w="100" w:type="dxa"/>
            </w:tcMar>
          </w:tcPr>
          <w:p w14:paraId="6A0D3F57" w14:textId="5670F532" w:rsidR="005B5EAD" w:rsidRPr="00A46EB6" w:rsidDel="00A46EB6" w:rsidRDefault="005B5EAD" w:rsidP="00785C54">
            <w:pPr>
              <w:pStyle w:val="Tablebody"/>
              <w:autoSpaceDE w:val="0"/>
              <w:autoSpaceDN w:val="0"/>
              <w:adjustRightInd w:val="0"/>
              <w:rPr>
                <w:del w:id="4668" w:author="Katharina Schleidt" w:date="2022-10-17T13:48:00Z"/>
                <w:szCs w:val="20"/>
              </w:rPr>
            </w:pPr>
            <w:del w:id="4669" w:author="Katharina Schleidt" w:date="2022-10-17T13:48:00Z">
              <w:r w:rsidRPr="00A46EB6" w:rsidDel="00A46EB6">
                <w:rPr>
                  <w:b/>
                  <w:szCs w:val="24"/>
                </w:rPr>
                <w:delText>Requirement</w:delText>
              </w:r>
              <w:r w:rsidRPr="00A46EB6" w:rsidDel="00A46EB6">
                <w:rPr>
                  <w:szCs w:val="24"/>
                </w:rPr>
                <w:br/>
                <w:delText>/req/obs-basic/ObservationCollection/collectionType-sem</w:delText>
              </w:r>
              <w:bookmarkStart w:id="4670" w:name="_Toc117602488"/>
              <w:bookmarkEnd w:id="4670"/>
            </w:del>
          </w:p>
        </w:tc>
        <w:tc>
          <w:tcPr>
            <w:tcW w:w="5713" w:type="dxa"/>
            <w:tcMar>
              <w:top w:w="100" w:type="dxa"/>
              <w:left w:w="100" w:type="dxa"/>
              <w:bottom w:w="100" w:type="dxa"/>
              <w:right w:w="100" w:type="dxa"/>
            </w:tcMar>
          </w:tcPr>
          <w:p w14:paraId="5CB8AA6A" w14:textId="49895589" w:rsidR="005B5EAD" w:rsidRPr="00A46EB6" w:rsidDel="00A46EB6" w:rsidRDefault="005B5EAD" w:rsidP="00785C54">
            <w:pPr>
              <w:pStyle w:val="Tablebody"/>
              <w:autoSpaceDE w:val="0"/>
              <w:autoSpaceDN w:val="0"/>
              <w:adjustRightInd w:val="0"/>
              <w:jc w:val="both"/>
              <w:rPr>
                <w:del w:id="4671" w:author="Katharina Schleidt" w:date="2022-10-17T13:48:00Z"/>
                <w:szCs w:val="24"/>
              </w:rPr>
            </w:pPr>
            <w:del w:id="4672" w:author="Katharina Schleidt" w:date="2022-10-17T13:48:00Z">
              <w:r w:rsidRPr="00A46EB6" w:rsidDel="00A46EB6">
                <w:rPr>
                  <w:szCs w:val="24"/>
                </w:rPr>
                <w:delText xml:space="preserve">Information on the type of the </w:delText>
              </w:r>
              <w:r w:rsidRPr="00A46EB6" w:rsidDel="00A46EB6">
                <w:rPr>
                  <w:b/>
                  <w:szCs w:val="24"/>
                </w:rPr>
                <w:delText>ObservationCollection.</w:delText>
              </w:r>
              <w:bookmarkStart w:id="4673" w:name="_Toc117602489"/>
              <w:bookmarkEnd w:id="4673"/>
            </w:del>
          </w:p>
          <w:p w14:paraId="75E7F029" w14:textId="15EEAE84" w:rsidR="005B5EAD" w:rsidRPr="00A46EB6" w:rsidDel="00A46EB6" w:rsidRDefault="005B5EAD" w:rsidP="00785C54">
            <w:pPr>
              <w:pStyle w:val="Tablebody"/>
              <w:autoSpaceDE w:val="0"/>
              <w:autoSpaceDN w:val="0"/>
              <w:adjustRightInd w:val="0"/>
              <w:jc w:val="both"/>
              <w:rPr>
                <w:del w:id="4674" w:author="Katharina Schleidt" w:date="2022-10-17T13:48:00Z"/>
                <w:szCs w:val="20"/>
              </w:rPr>
            </w:pPr>
            <w:del w:id="4675" w:author="Katharina Schleidt" w:date="2022-10-17T13:48:00Z">
              <w:r w:rsidRPr="00A46EB6" w:rsidDel="00A46EB6">
                <w:rPr>
                  <w:szCs w:val="24"/>
                </w:rPr>
                <w:delText xml:space="preserve">If information on the collection type is provided, the attribute </w:delText>
              </w:r>
              <w:r w:rsidRPr="00A46EB6" w:rsidDel="00A46EB6">
                <w:rPr>
                  <w:b/>
                  <w:szCs w:val="24"/>
                </w:rPr>
                <w:delText>collectionType:AbstractObservationCollectionType</w:delText>
              </w:r>
              <w:r w:rsidRPr="00A46EB6" w:rsidDel="00A46EB6">
                <w:rPr>
                  <w:szCs w:val="24"/>
                </w:rPr>
                <w:delText xml:space="preserve"> </w:delText>
              </w:r>
            </w:del>
            <w:del w:id="4676" w:author="Katharina Schleidt" w:date="2022-08-10T19:14:00Z">
              <w:r w:rsidRPr="00A46EB6" w:rsidDel="002F2035">
                <w:rPr>
                  <w:szCs w:val="24"/>
                </w:rPr>
                <w:delText>SHALL</w:delText>
              </w:r>
            </w:del>
            <w:del w:id="4677" w:author="Katharina Schleidt" w:date="2022-10-17T13:48:00Z">
              <w:r w:rsidRPr="00A46EB6" w:rsidDel="00A46EB6">
                <w:rPr>
                  <w:szCs w:val="24"/>
                </w:rPr>
                <w:delText xml:space="preserve"> be used.</w:delText>
              </w:r>
              <w:bookmarkStart w:id="4678" w:name="_Toc117602490"/>
              <w:bookmarkEnd w:id="4678"/>
            </w:del>
          </w:p>
        </w:tc>
        <w:bookmarkStart w:id="4679" w:name="_Toc117602491"/>
        <w:bookmarkEnd w:id="4679"/>
      </w:tr>
    </w:tbl>
    <w:p w14:paraId="0E796AE8" w14:textId="0ACBE655" w:rsidR="005B5EAD" w:rsidRPr="00A46EB6" w:rsidDel="00A46EB6" w:rsidRDefault="005B5EAD" w:rsidP="00785C54">
      <w:pPr>
        <w:pStyle w:val="BodyText"/>
        <w:autoSpaceDE w:val="0"/>
        <w:autoSpaceDN w:val="0"/>
        <w:adjustRightInd w:val="0"/>
        <w:rPr>
          <w:del w:id="4680" w:author="Katharina Schleidt" w:date="2022-10-17T13:48:00Z"/>
          <w:szCs w:val="24"/>
        </w:rPr>
      </w:pPr>
      <w:bookmarkStart w:id="4681" w:name="_Toc117602492"/>
      <w:bookmarkEnd w:id="46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A46EB6" w:rsidDel="00A46EB6" w14:paraId="1E246B95" w14:textId="1B3D4E8B" w:rsidTr="00EC5BE0">
        <w:trPr>
          <w:jc w:val="center"/>
          <w:del w:id="4682" w:author="Katharina Schleidt" w:date="2022-10-17T13:48:00Z"/>
        </w:trPr>
        <w:tc>
          <w:tcPr>
            <w:tcW w:w="4058" w:type="dxa"/>
            <w:tcMar>
              <w:top w:w="100" w:type="dxa"/>
              <w:left w:w="100" w:type="dxa"/>
              <w:bottom w:w="100" w:type="dxa"/>
              <w:right w:w="100" w:type="dxa"/>
            </w:tcMar>
          </w:tcPr>
          <w:p w14:paraId="1D9CD9AB" w14:textId="385EBC9F" w:rsidR="005B5EAD" w:rsidRPr="00A46EB6" w:rsidDel="00A46EB6" w:rsidRDefault="005B5EAD" w:rsidP="00785C54">
            <w:pPr>
              <w:pStyle w:val="Tablebody"/>
              <w:autoSpaceDE w:val="0"/>
              <w:autoSpaceDN w:val="0"/>
              <w:adjustRightInd w:val="0"/>
              <w:rPr>
                <w:del w:id="4683" w:author="Katharina Schleidt" w:date="2022-10-17T13:48:00Z"/>
                <w:szCs w:val="20"/>
              </w:rPr>
            </w:pPr>
            <w:del w:id="4684" w:author="Katharina Schleidt" w:date="2022-10-17T13:48:00Z">
              <w:r w:rsidRPr="00A46EB6" w:rsidDel="00A46EB6">
                <w:rPr>
                  <w:b/>
                  <w:szCs w:val="24"/>
                </w:rPr>
                <w:delText>Requirement</w:delText>
              </w:r>
              <w:r w:rsidRPr="00A46EB6" w:rsidDel="00A46EB6">
                <w:rPr>
                  <w:szCs w:val="24"/>
                </w:rPr>
                <w:br/>
                <w:delText>/req/obs-basic/ObservationCollection/collectionType-con</w:delText>
              </w:r>
              <w:bookmarkStart w:id="4685" w:name="_Toc117602493"/>
              <w:bookmarkEnd w:id="4685"/>
            </w:del>
          </w:p>
        </w:tc>
        <w:tc>
          <w:tcPr>
            <w:tcW w:w="5713" w:type="dxa"/>
            <w:tcMar>
              <w:top w:w="100" w:type="dxa"/>
              <w:left w:w="100" w:type="dxa"/>
              <w:bottom w:w="100" w:type="dxa"/>
              <w:right w:w="100" w:type="dxa"/>
            </w:tcMar>
          </w:tcPr>
          <w:p w14:paraId="255738A2" w14:textId="4198BAA6" w:rsidR="005B5EAD" w:rsidRPr="00A46EB6" w:rsidDel="00A46EB6" w:rsidRDefault="005B5EAD" w:rsidP="00785C54">
            <w:pPr>
              <w:pStyle w:val="Tablebody"/>
              <w:autoSpaceDE w:val="0"/>
              <w:autoSpaceDN w:val="0"/>
              <w:adjustRightInd w:val="0"/>
              <w:jc w:val="both"/>
              <w:rPr>
                <w:del w:id="4686" w:author="Katharina Schleidt" w:date="2022-10-17T13:48:00Z"/>
                <w:szCs w:val="20"/>
              </w:rPr>
            </w:pPr>
            <w:del w:id="4687" w:author="Katharina Schleidt" w:date="2022-10-17T13:48:00Z">
              <w:r w:rsidRPr="00A46EB6" w:rsidDel="00A46EB6">
                <w:rPr>
                  <w:szCs w:val="24"/>
                </w:rPr>
                <w:delText xml:space="preserve">If the </w:delText>
              </w:r>
              <w:r w:rsidRPr="00A46EB6" w:rsidDel="00A46EB6">
                <w:rPr>
                  <w:b/>
                  <w:szCs w:val="24"/>
                </w:rPr>
                <w:delText>collectionType</w:delText>
              </w:r>
              <w:r w:rsidRPr="00A46EB6" w:rsidDel="00A46EB6">
                <w:rPr>
                  <w:szCs w:val="24"/>
                </w:rPr>
                <w:delText xml:space="preserve"> is provided, property values of the associated </w:delText>
              </w:r>
              <w:r w:rsidRPr="00A46EB6" w:rsidDel="00A46EB6">
                <w:rPr>
                  <w:b/>
                  <w:szCs w:val="24"/>
                </w:rPr>
                <w:delText>Observation</w:delText>
              </w:r>
              <w:r w:rsidRPr="00A46EB6" w:rsidDel="00A46EB6">
                <w:rPr>
                  <w:szCs w:val="24"/>
                </w:rPr>
                <w:delText xml:space="preserve"> and </w:delText>
              </w:r>
              <w:r w:rsidRPr="00A46EB6" w:rsidDel="00A46EB6">
                <w:rPr>
                  <w:b/>
                  <w:szCs w:val="24"/>
                </w:rPr>
                <w:delText>ObservationCharacteristics</w:delText>
              </w:r>
              <w:r w:rsidRPr="00A46EB6" w:rsidDel="00A46EB6">
                <w:rPr>
                  <w:szCs w:val="24"/>
                </w:rPr>
                <w:delText xml:space="preserve"> instances </w:delText>
              </w:r>
            </w:del>
            <w:del w:id="4688" w:author="Katharina Schleidt" w:date="2022-08-10T19:14:00Z">
              <w:r w:rsidRPr="00A46EB6" w:rsidDel="002F2035">
                <w:rPr>
                  <w:szCs w:val="24"/>
                </w:rPr>
                <w:delText>SHALL</w:delText>
              </w:r>
            </w:del>
            <w:del w:id="4689" w:author="Katharina Schleidt" w:date="2022-10-17T13:48:00Z">
              <w:r w:rsidRPr="00A46EB6" w:rsidDel="00A46EB6">
                <w:rPr>
                  <w:szCs w:val="24"/>
                </w:rPr>
                <w:delText xml:space="preserve"> comply with the constraints defined for this </w:delText>
              </w:r>
              <w:r w:rsidRPr="00A46EB6" w:rsidDel="00A46EB6">
                <w:rPr>
                  <w:b/>
                  <w:szCs w:val="24"/>
                </w:rPr>
                <w:delText>collectionType</w:delText>
              </w:r>
              <w:r w:rsidRPr="00A46EB6" w:rsidDel="00A46EB6">
                <w:rPr>
                  <w:szCs w:val="24"/>
                </w:rPr>
                <w:delText xml:space="preserve"> value.</w:delText>
              </w:r>
              <w:bookmarkStart w:id="4690" w:name="_Toc117602494"/>
              <w:bookmarkEnd w:id="4690"/>
            </w:del>
          </w:p>
        </w:tc>
        <w:bookmarkStart w:id="4691" w:name="_Toc117602495"/>
        <w:bookmarkEnd w:id="4691"/>
      </w:tr>
    </w:tbl>
    <w:p w14:paraId="675C945E" w14:textId="107E8CCE" w:rsidR="005B5EAD" w:rsidRPr="00A46EB6" w:rsidDel="00A46EB6" w:rsidRDefault="005B5EAD" w:rsidP="00785C54">
      <w:pPr>
        <w:pStyle w:val="Heading3"/>
        <w:tabs>
          <w:tab w:val="left" w:pos="400"/>
          <w:tab w:val="left" w:pos="560"/>
          <w:tab w:val="left" w:pos="720"/>
        </w:tabs>
        <w:autoSpaceDE w:val="0"/>
        <w:autoSpaceDN w:val="0"/>
        <w:adjustRightInd w:val="0"/>
        <w:rPr>
          <w:del w:id="4692" w:author="Katharina Schleidt" w:date="2022-10-17T13:48:00Z"/>
          <w:rFonts w:eastAsia="Times New Roman"/>
          <w:szCs w:val="24"/>
        </w:rPr>
      </w:pPr>
      <w:del w:id="4693" w:author="Katharina Schleidt" w:date="2022-10-17T13:48:00Z">
        <w:r w:rsidRPr="00A46EB6" w:rsidDel="00A46EB6">
          <w:rPr>
            <w:rFonts w:eastAsia="Times New Roman"/>
            <w:szCs w:val="24"/>
          </w:rPr>
          <w:delText>Association member</w:delText>
        </w:r>
        <w:bookmarkStart w:id="4694" w:name="_Toc117602496"/>
        <w:bookmarkEnd w:id="4694"/>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6312D617" w14:textId="50012D1D" w:rsidTr="00C63DF3">
        <w:trPr>
          <w:jc w:val="center"/>
          <w:del w:id="4695" w:author="Katharina Schleidt" w:date="2022-10-17T13:48:00Z"/>
        </w:trPr>
        <w:tc>
          <w:tcPr>
            <w:tcW w:w="4526" w:type="dxa"/>
            <w:tcMar>
              <w:top w:w="100" w:type="dxa"/>
              <w:left w:w="100" w:type="dxa"/>
              <w:bottom w:w="100" w:type="dxa"/>
              <w:right w:w="100" w:type="dxa"/>
            </w:tcMar>
          </w:tcPr>
          <w:p w14:paraId="62D6A6A5" w14:textId="7A1309F4" w:rsidR="005B5EAD" w:rsidRPr="00A46EB6" w:rsidDel="00A46EB6" w:rsidRDefault="005B5EAD" w:rsidP="00785C54">
            <w:pPr>
              <w:pStyle w:val="Tablebody"/>
              <w:autoSpaceDE w:val="0"/>
              <w:autoSpaceDN w:val="0"/>
              <w:adjustRightInd w:val="0"/>
              <w:rPr>
                <w:del w:id="4696" w:author="Katharina Schleidt" w:date="2022-10-17T13:48:00Z"/>
                <w:szCs w:val="20"/>
              </w:rPr>
            </w:pPr>
            <w:del w:id="4697" w:author="Katharina Schleidt" w:date="2022-10-17T13:48:00Z">
              <w:r w:rsidRPr="00A46EB6" w:rsidDel="00A46EB6">
                <w:rPr>
                  <w:b/>
                  <w:szCs w:val="24"/>
                </w:rPr>
                <w:delText>Requirement</w:delText>
              </w:r>
              <w:r w:rsidRPr="00A46EB6" w:rsidDel="00A46EB6">
                <w:rPr>
                  <w:szCs w:val="24"/>
                </w:rPr>
                <w:br/>
                <w:delText>/req/obs-basic/ObservationCollection/member-sem</w:delText>
              </w:r>
              <w:bookmarkStart w:id="4698" w:name="_Toc117602497"/>
              <w:bookmarkEnd w:id="4698"/>
            </w:del>
          </w:p>
        </w:tc>
        <w:tc>
          <w:tcPr>
            <w:tcW w:w="5245" w:type="dxa"/>
            <w:tcMar>
              <w:top w:w="100" w:type="dxa"/>
              <w:left w:w="100" w:type="dxa"/>
              <w:bottom w:w="100" w:type="dxa"/>
              <w:right w:w="100" w:type="dxa"/>
            </w:tcMar>
          </w:tcPr>
          <w:p w14:paraId="4C8762F0" w14:textId="098C601E" w:rsidR="005B5EAD" w:rsidRPr="00A46EB6" w:rsidDel="00A46EB6" w:rsidRDefault="005B5EAD" w:rsidP="00785C54">
            <w:pPr>
              <w:pStyle w:val="Tablebody"/>
              <w:autoSpaceDE w:val="0"/>
              <w:autoSpaceDN w:val="0"/>
              <w:adjustRightInd w:val="0"/>
              <w:rPr>
                <w:del w:id="4699" w:author="Katharina Schleidt" w:date="2022-10-17T13:48:00Z"/>
                <w:szCs w:val="24"/>
              </w:rPr>
            </w:pPr>
            <w:del w:id="4700" w:author="Katharina Schleidt" w:date="2022-10-17T13:48:00Z">
              <w:r w:rsidRPr="00A46EB6" w:rsidDel="00A46EB6">
                <w:rPr>
                  <w:szCs w:val="24"/>
                </w:rPr>
                <w:delText xml:space="preserve">An </w:delText>
              </w:r>
              <w:r w:rsidRPr="00A46EB6" w:rsidDel="00A46EB6">
                <w:rPr>
                  <w:b/>
                  <w:szCs w:val="24"/>
                </w:rPr>
                <w:delText>Observation</w:delText>
              </w:r>
              <w:r w:rsidRPr="00A46EB6" w:rsidDel="00A46EB6">
                <w:rPr>
                  <w:szCs w:val="24"/>
                </w:rPr>
                <w:delText xml:space="preserve"> that is part of this </w:delText>
              </w:r>
              <w:r w:rsidRPr="00A46EB6" w:rsidDel="00A46EB6">
                <w:rPr>
                  <w:b/>
                  <w:szCs w:val="24"/>
                </w:rPr>
                <w:delText>ObservationCollection</w:delText>
              </w:r>
              <w:r w:rsidRPr="00A46EB6" w:rsidDel="00A46EB6">
                <w:rPr>
                  <w:szCs w:val="24"/>
                </w:rPr>
                <w:delText>.</w:delText>
              </w:r>
              <w:bookmarkStart w:id="4701" w:name="_Toc117602498"/>
              <w:bookmarkEnd w:id="4701"/>
            </w:del>
          </w:p>
          <w:p w14:paraId="2B1BC2F4" w14:textId="5D3B88EF" w:rsidR="005B5EAD" w:rsidRPr="00A46EB6" w:rsidDel="00A46EB6" w:rsidRDefault="005B5EAD" w:rsidP="00785C54">
            <w:pPr>
              <w:pStyle w:val="Tablebody"/>
              <w:autoSpaceDE w:val="0"/>
              <w:autoSpaceDN w:val="0"/>
              <w:adjustRightInd w:val="0"/>
              <w:rPr>
                <w:del w:id="4702" w:author="Katharina Schleidt" w:date="2022-10-17T13:48:00Z"/>
                <w:szCs w:val="20"/>
              </w:rPr>
            </w:pPr>
            <w:del w:id="4703" w:author="Katharina Schleidt" w:date="2022-10-17T13:48:00Z">
              <w:r w:rsidRPr="00A46EB6" w:rsidDel="00A46EB6">
                <w:rPr>
                  <w:szCs w:val="24"/>
                </w:rPr>
                <w:delText xml:space="preserve">If a reference to a member </w:delText>
              </w:r>
              <w:r w:rsidRPr="00A46EB6" w:rsidDel="00A46EB6">
                <w:rPr>
                  <w:b/>
                  <w:szCs w:val="24"/>
                </w:rPr>
                <w:delText>Observation</w:delText>
              </w:r>
              <w:r w:rsidRPr="00A46EB6" w:rsidDel="00A46EB6">
                <w:rPr>
                  <w:szCs w:val="24"/>
                </w:rPr>
                <w:delText xml:space="preserve"> is provided, the association with the role </w:delText>
              </w:r>
              <w:r w:rsidRPr="00A46EB6" w:rsidDel="00A46EB6">
                <w:rPr>
                  <w:b/>
                  <w:szCs w:val="24"/>
                </w:rPr>
                <w:delText>member</w:delText>
              </w:r>
              <w:r w:rsidRPr="00A46EB6" w:rsidDel="00A46EB6">
                <w:rPr>
                  <w:szCs w:val="24"/>
                </w:rPr>
                <w:delText xml:space="preserve"> </w:delText>
              </w:r>
            </w:del>
            <w:del w:id="4704" w:author="Katharina Schleidt" w:date="2022-08-10T19:14:00Z">
              <w:r w:rsidRPr="00A46EB6" w:rsidDel="002F2035">
                <w:rPr>
                  <w:szCs w:val="24"/>
                </w:rPr>
                <w:delText>SHALL</w:delText>
              </w:r>
            </w:del>
            <w:del w:id="4705" w:author="Katharina Schleidt" w:date="2022-10-17T13:48:00Z">
              <w:r w:rsidRPr="00A46EB6" w:rsidDel="00A46EB6">
                <w:rPr>
                  <w:szCs w:val="24"/>
                </w:rPr>
                <w:delText xml:space="preserve"> be used.</w:delText>
              </w:r>
              <w:bookmarkStart w:id="4706" w:name="_Toc117602499"/>
              <w:bookmarkEnd w:id="4706"/>
            </w:del>
          </w:p>
        </w:tc>
        <w:bookmarkStart w:id="4707" w:name="_Toc117602500"/>
        <w:bookmarkEnd w:id="4707"/>
      </w:tr>
    </w:tbl>
    <w:p w14:paraId="1AA62AC1" w14:textId="3D06F15F" w:rsidR="005B5EAD" w:rsidRPr="00A46EB6" w:rsidDel="00A46EB6" w:rsidRDefault="005B5EAD" w:rsidP="00785C54">
      <w:pPr>
        <w:pStyle w:val="Heading3"/>
        <w:tabs>
          <w:tab w:val="left" w:pos="400"/>
          <w:tab w:val="left" w:pos="560"/>
          <w:tab w:val="left" w:pos="720"/>
        </w:tabs>
        <w:autoSpaceDE w:val="0"/>
        <w:autoSpaceDN w:val="0"/>
        <w:adjustRightInd w:val="0"/>
        <w:rPr>
          <w:del w:id="4708" w:author="Katharina Schleidt" w:date="2022-10-17T13:48:00Z"/>
          <w:rFonts w:eastAsia="Times New Roman"/>
          <w:szCs w:val="24"/>
        </w:rPr>
      </w:pPr>
      <w:del w:id="4709" w:author="Katharina Schleidt" w:date="2022-10-17T13:48:00Z">
        <w:r w:rsidRPr="00A46EB6" w:rsidDel="00A46EB6">
          <w:rPr>
            <w:rFonts w:eastAsia="Times New Roman"/>
            <w:szCs w:val="24"/>
          </w:rPr>
          <w:delText>Association memberCharacteristics</w:delText>
        </w:r>
        <w:bookmarkStart w:id="4710" w:name="_Toc117602501"/>
        <w:bookmarkEnd w:id="4710"/>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A46EB6" w:rsidDel="00A46EB6" w14:paraId="74E0CA40" w14:textId="74A2D5C8" w:rsidTr="00EC5BE0">
        <w:trPr>
          <w:jc w:val="center"/>
          <w:del w:id="4711" w:author="Katharina Schleidt" w:date="2022-10-17T13:48:00Z"/>
        </w:trPr>
        <w:tc>
          <w:tcPr>
            <w:tcW w:w="4526" w:type="dxa"/>
            <w:tcMar>
              <w:top w:w="100" w:type="dxa"/>
              <w:left w:w="100" w:type="dxa"/>
              <w:bottom w:w="100" w:type="dxa"/>
              <w:right w:w="100" w:type="dxa"/>
            </w:tcMar>
          </w:tcPr>
          <w:p w14:paraId="1857B861" w14:textId="7A9C5580" w:rsidR="005B5EAD" w:rsidRPr="00A46EB6" w:rsidDel="00A46EB6" w:rsidRDefault="005B5EAD" w:rsidP="00785C54">
            <w:pPr>
              <w:pStyle w:val="Tablebody"/>
              <w:autoSpaceDE w:val="0"/>
              <w:autoSpaceDN w:val="0"/>
              <w:adjustRightInd w:val="0"/>
              <w:rPr>
                <w:del w:id="4712" w:author="Katharina Schleidt" w:date="2022-10-17T13:48:00Z"/>
                <w:szCs w:val="20"/>
              </w:rPr>
            </w:pPr>
            <w:del w:id="4713" w:author="Katharina Schleidt" w:date="2022-10-17T13:48:00Z">
              <w:r w:rsidRPr="00A46EB6" w:rsidDel="00A46EB6">
                <w:rPr>
                  <w:b/>
                  <w:szCs w:val="24"/>
                </w:rPr>
                <w:delText>Requirement</w:delText>
              </w:r>
              <w:r w:rsidRPr="00A46EB6" w:rsidDel="00A46EB6">
                <w:rPr>
                  <w:szCs w:val="24"/>
                </w:rPr>
                <w:br/>
                <w:delText>/req/obs-basic/ObservationCollection/memberCharacteristics-sem</w:delText>
              </w:r>
              <w:bookmarkStart w:id="4714" w:name="_Toc117602502"/>
              <w:bookmarkEnd w:id="4714"/>
            </w:del>
          </w:p>
        </w:tc>
        <w:tc>
          <w:tcPr>
            <w:tcW w:w="5245" w:type="dxa"/>
            <w:tcMar>
              <w:top w:w="100" w:type="dxa"/>
              <w:left w:w="100" w:type="dxa"/>
              <w:bottom w:w="100" w:type="dxa"/>
              <w:right w:w="100" w:type="dxa"/>
            </w:tcMar>
          </w:tcPr>
          <w:p w14:paraId="09E45B17" w14:textId="6B62B2FD" w:rsidR="005B5EAD" w:rsidRPr="00A46EB6" w:rsidDel="00A46EB6" w:rsidRDefault="005B5EAD" w:rsidP="00785C54">
            <w:pPr>
              <w:pStyle w:val="Tablebody"/>
              <w:autoSpaceDE w:val="0"/>
              <w:autoSpaceDN w:val="0"/>
              <w:adjustRightInd w:val="0"/>
              <w:jc w:val="both"/>
              <w:rPr>
                <w:del w:id="4715" w:author="Katharina Schleidt" w:date="2022-10-17T13:48:00Z"/>
                <w:szCs w:val="24"/>
              </w:rPr>
            </w:pPr>
            <w:del w:id="4716" w:author="Katharina Schleidt" w:date="2022-10-17T13:48:00Z">
              <w:r w:rsidRPr="00A46EB6" w:rsidDel="00A46EB6">
                <w:rPr>
                  <w:szCs w:val="24"/>
                </w:rPr>
                <w:delText xml:space="preserve">Information on </w:delText>
              </w:r>
              <w:r w:rsidRPr="00A46EB6" w:rsidDel="00A46EB6">
                <w:rPr>
                  <w:b/>
                  <w:szCs w:val="24"/>
                </w:rPr>
                <w:delText>ObservationCharacteristics</w:delText>
              </w:r>
              <w:r w:rsidRPr="00A46EB6" w:rsidDel="00A46EB6">
                <w:rPr>
                  <w:szCs w:val="24"/>
                </w:rPr>
                <w:delText xml:space="preserve"> of </w:delText>
              </w:r>
              <w:r w:rsidRPr="00A46EB6" w:rsidDel="00A46EB6">
                <w:rPr>
                  <w:b/>
                  <w:szCs w:val="24"/>
                </w:rPr>
                <w:delText>Observations</w:delText>
              </w:r>
              <w:r w:rsidRPr="00A46EB6" w:rsidDel="00A46EB6">
                <w:rPr>
                  <w:szCs w:val="24"/>
                </w:rPr>
                <w:delText xml:space="preserve"> contained within the </w:delText>
              </w:r>
              <w:r w:rsidRPr="00A46EB6" w:rsidDel="00A46EB6">
                <w:rPr>
                  <w:b/>
                  <w:szCs w:val="24"/>
                </w:rPr>
                <w:delText>ObservationCollection</w:delText>
              </w:r>
              <w:r w:rsidRPr="00A46EB6" w:rsidDel="00A46EB6">
                <w:rPr>
                  <w:szCs w:val="24"/>
                </w:rPr>
                <w:delText>.</w:delText>
              </w:r>
              <w:bookmarkStart w:id="4717" w:name="_Toc117602503"/>
              <w:bookmarkEnd w:id="4717"/>
            </w:del>
          </w:p>
          <w:p w14:paraId="424F3CEB" w14:textId="2C31269B" w:rsidR="005B5EAD" w:rsidRPr="00A46EB6" w:rsidDel="00A46EB6" w:rsidRDefault="005B5EAD" w:rsidP="00785C54">
            <w:pPr>
              <w:pStyle w:val="Tablebody"/>
              <w:autoSpaceDE w:val="0"/>
              <w:autoSpaceDN w:val="0"/>
              <w:adjustRightInd w:val="0"/>
              <w:jc w:val="both"/>
              <w:rPr>
                <w:del w:id="4718" w:author="Katharina Schleidt" w:date="2022-10-17T13:48:00Z"/>
                <w:szCs w:val="20"/>
              </w:rPr>
            </w:pPr>
            <w:del w:id="4719" w:author="Katharina Schleidt" w:date="2022-10-17T13:48:00Z">
              <w:r w:rsidRPr="00A46EB6" w:rsidDel="00A46EB6">
                <w:rPr>
                  <w:szCs w:val="24"/>
                </w:rPr>
                <w:delText xml:space="preserve">If a reference to </w:delText>
              </w:r>
              <w:r w:rsidRPr="00A46EB6" w:rsidDel="00A46EB6">
                <w:rPr>
                  <w:b/>
                  <w:szCs w:val="24"/>
                </w:rPr>
                <w:delText>ObservationCharacteristics</w:delText>
              </w:r>
              <w:r w:rsidRPr="00A46EB6" w:rsidDel="00A46EB6">
                <w:rPr>
                  <w:szCs w:val="24"/>
                </w:rPr>
                <w:delText xml:space="preserve"> pertaining to the collection members is provided, the association with the role </w:delText>
              </w:r>
              <w:r w:rsidRPr="00A46EB6" w:rsidDel="00A46EB6">
                <w:rPr>
                  <w:b/>
                  <w:szCs w:val="24"/>
                </w:rPr>
                <w:delText>memberCharacteristics</w:delText>
              </w:r>
              <w:r w:rsidRPr="00A46EB6" w:rsidDel="00A46EB6">
                <w:rPr>
                  <w:szCs w:val="24"/>
                </w:rPr>
                <w:delText xml:space="preserve"> </w:delText>
              </w:r>
            </w:del>
            <w:del w:id="4720" w:author="Katharina Schleidt" w:date="2022-08-10T19:14:00Z">
              <w:r w:rsidRPr="00A46EB6" w:rsidDel="002F2035">
                <w:rPr>
                  <w:szCs w:val="24"/>
                </w:rPr>
                <w:delText>SHALL</w:delText>
              </w:r>
            </w:del>
            <w:del w:id="4721" w:author="Katharina Schleidt" w:date="2022-10-17T13:48:00Z">
              <w:r w:rsidRPr="00A46EB6" w:rsidDel="00A46EB6">
                <w:rPr>
                  <w:szCs w:val="24"/>
                </w:rPr>
                <w:delText xml:space="preserve"> be used.</w:delText>
              </w:r>
              <w:bookmarkStart w:id="4722" w:name="_Toc117602504"/>
              <w:bookmarkEnd w:id="4722"/>
            </w:del>
          </w:p>
        </w:tc>
        <w:bookmarkStart w:id="4723" w:name="_Toc117602505"/>
        <w:bookmarkEnd w:id="4723"/>
      </w:tr>
    </w:tbl>
    <w:p w14:paraId="24FDC304" w14:textId="2DAB8CE1" w:rsidR="005B5EAD" w:rsidRPr="00A46EB6" w:rsidDel="00A46EB6" w:rsidRDefault="005B5EAD" w:rsidP="00785C54">
      <w:pPr>
        <w:pStyle w:val="Heading3"/>
        <w:tabs>
          <w:tab w:val="left" w:pos="400"/>
          <w:tab w:val="left" w:pos="560"/>
          <w:tab w:val="left" w:pos="720"/>
        </w:tabs>
        <w:autoSpaceDE w:val="0"/>
        <w:autoSpaceDN w:val="0"/>
        <w:adjustRightInd w:val="0"/>
        <w:rPr>
          <w:del w:id="4724" w:author="Katharina Schleidt" w:date="2022-10-17T13:48:00Z"/>
          <w:rFonts w:eastAsia="Times New Roman"/>
          <w:szCs w:val="24"/>
        </w:rPr>
      </w:pPr>
      <w:del w:id="4725" w:author="Katharina Schleidt" w:date="2022-10-17T13:48:00Z">
        <w:r w:rsidRPr="00A46EB6" w:rsidDel="00A46EB6">
          <w:rPr>
            <w:rFonts w:eastAsia="Times New Roman"/>
            <w:szCs w:val="24"/>
          </w:rPr>
          <w:delText>Association relatedCollection</w:delText>
        </w:r>
        <w:bookmarkStart w:id="4726" w:name="_Toc117602506"/>
        <w:bookmarkEnd w:id="4726"/>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rsidDel="00A46EB6" w14:paraId="77DA914F" w14:textId="337C9558" w:rsidTr="00EC5BE0">
        <w:trPr>
          <w:jc w:val="center"/>
          <w:del w:id="4727" w:author="Katharina Schleidt" w:date="2022-10-17T13:48:00Z"/>
        </w:trPr>
        <w:tc>
          <w:tcPr>
            <w:tcW w:w="4526" w:type="dxa"/>
            <w:tcMar>
              <w:top w:w="100" w:type="dxa"/>
              <w:left w:w="100" w:type="dxa"/>
              <w:bottom w:w="100" w:type="dxa"/>
              <w:right w:w="100" w:type="dxa"/>
            </w:tcMar>
          </w:tcPr>
          <w:p w14:paraId="4B8D5B98" w14:textId="63F7C07B" w:rsidR="005B5EAD" w:rsidRPr="00A46EB6" w:rsidDel="00A46EB6" w:rsidRDefault="005B5EAD" w:rsidP="00785C54">
            <w:pPr>
              <w:pStyle w:val="Tablebody"/>
              <w:autoSpaceDE w:val="0"/>
              <w:autoSpaceDN w:val="0"/>
              <w:adjustRightInd w:val="0"/>
              <w:rPr>
                <w:del w:id="4728" w:author="Katharina Schleidt" w:date="2022-10-17T13:48:00Z"/>
                <w:szCs w:val="20"/>
              </w:rPr>
            </w:pPr>
            <w:del w:id="4729" w:author="Katharina Schleidt" w:date="2022-10-17T13:48:00Z">
              <w:r w:rsidRPr="00A46EB6" w:rsidDel="00A46EB6">
                <w:rPr>
                  <w:b/>
                  <w:szCs w:val="24"/>
                </w:rPr>
                <w:delText>Requirement</w:delText>
              </w:r>
              <w:r w:rsidRPr="00A46EB6" w:rsidDel="00A46EB6">
                <w:rPr>
                  <w:szCs w:val="24"/>
                </w:rPr>
                <w:br/>
                <w:delText>/req/obs-basic/ObservationCollection/relatedCollection-sem</w:delText>
              </w:r>
              <w:bookmarkStart w:id="4730" w:name="_Toc117602507"/>
              <w:bookmarkEnd w:id="4730"/>
            </w:del>
          </w:p>
        </w:tc>
        <w:tc>
          <w:tcPr>
            <w:tcW w:w="5245" w:type="dxa"/>
            <w:tcMar>
              <w:top w:w="100" w:type="dxa"/>
              <w:left w:w="100" w:type="dxa"/>
              <w:bottom w:w="100" w:type="dxa"/>
              <w:right w:w="100" w:type="dxa"/>
            </w:tcMar>
          </w:tcPr>
          <w:p w14:paraId="72017210" w14:textId="6D84CEF3" w:rsidR="005B5EAD" w:rsidRPr="00A46EB6" w:rsidDel="00A46EB6" w:rsidRDefault="005B5EAD" w:rsidP="00785C54">
            <w:pPr>
              <w:pStyle w:val="Tablebody"/>
              <w:autoSpaceDE w:val="0"/>
              <w:autoSpaceDN w:val="0"/>
              <w:adjustRightInd w:val="0"/>
              <w:jc w:val="both"/>
              <w:rPr>
                <w:del w:id="4731" w:author="Katharina Schleidt" w:date="2022-10-17T13:48:00Z"/>
                <w:szCs w:val="24"/>
              </w:rPr>
            </w:pPr>
            <w:del w:id="4732" w:author="Katharina Schleidt" w:date="2022-10-17T13:48:00Z">
              <w:r w:rsidRPr="00A46EB6" w:rsidDel="00A46EB6">
                <w:rPr>
                  <w:szCs w:val="24"/>
                </w:rPr>
                <w:delText xml:space="preserve">A </w:delText>
              </w:r>
              <w:r w:rsidRPr="00A46EB6" w:rsidDel="00A46EB6">
                <w:rPr>
                  <w:b/>
                  <w:szCs w:val="24"/>
                </w:rPr>
                <w:delText>ObservationCollection</w:delText>
              </w:r>
              <w:r w:rsidRPr="00A46EB6" w:rsidDel="00A46EB6">
                <w:rPr>
                  <w:szCs w:val="24"/>
                </w:rPr>
                <w:delText xml:space="preserve"> the </w:delText>
              </w:r>
              <w:r w:rsidRPr="00A46EB6" w:rsidDel="00A46EB6">
                <w:rPr>
                  <w:b/>
                  <w:szCs w:val="24"/>
                </w:rPr>
                <w:delText>ObservationCollection</w:delText>
              </w:r>
              <w:r w:rsidRPr="00A46EB6" w:rsidDel="00A46EB6">
                <w:rPr>
                  <w:szCs w:val="24"/>
                </w:rPr>
                <w:delText xml:space="preserve"> is related to.</w:delText>
              </w:r>
              <w:bookmarkStart w:id="4733" w:name="_Toc117602508"/>
              <w:bookmarkEnd w:id="4733"/>
            </w:del>
          </w:p>
          <w:p w14:paraId="4F5E8329" w14:textId="6913B110" w:rsidR="005B5EAD" w:rsidRPr="00785C54" w:rsidDel="00A46EB6" w:rsidRDefault="005B5EAD" w:rsidP="00785C54">
            <w:pPr>
              <w:pStyle w:val="Tablebody"/>
              <w:autoSpaceDE w:val="0"/>
              <w:autoSpaceDN w:val="0"/>
              <w:adjustRightInd w:val="0"/>
              <w:jc w:val="both"/>
              <w:rPr>
                <w:del w:id="4734" w:author="Katharina Schleidt" w:date="2022-10-17T13:48:00Z"/>
                <w:szCs w:val="20"/>
              </w:rPr>
            </w:pPr>
            <w:del w:id="4735" w:author="Katharina Schleidt" w:date="2022-10-17T13:48:00Z">
              <w:r w:rsidRPr="00A46EB6" w:rsidDel="00A46EB6">
                <w:rPr>
                  <w:szCs w:val="24"/>
                </w:rPr>
                <w:delText xml:space="preserve">If a reference to a related </w:delText>
              </w:r>
              <w:r w:rsidRPr="00A46EB6" w:rsidDel="00A46EB6">
                <w:rPr>
                  <w:b/>
                  <w:szCs w:val="24"/>
                </w:rPr>
                <w:delText>ObservationCollection</w:delText>
              </w:r>
              <w:r w:rsidRPr="00A46EB6" w:rsidDel="00A46EB6">
                <w:rPr>
                  <w:szCs w:val="24"/>
                </w:rPr>
                <w:delText xml:space="preserve"> is provided, the association with role </w:delText>
              </w:r>
              <w:r w:rsidRPr="00A46EB6" w:rsidDel="00A46EB6">
                <w:rPr>
                  <w:b/>
                  <w:szCs w:val="24"/>
                </w:rPr>
                <w:delText>relatedCollection</w:delText>
              </w:r>
              <w:r w:rsidRPr="00A46EB6" w:rsidDel="00A46EB6">
                <w:rPr>
                  <w:szCs w:val="24"/>
                </w:rPr>
                <w:delText xml:space="preserve"> </w:delText>
              </w:r>
            </w:del>
            <w:del w:id="4736" w:author="Katharina Schleidt" w:date="2022-08-10T19:14:00Z">
              <w:r w:rsidRPr="00A46EB6" w:rsidDel="002F2035">
                <w:rPr>
                  <w:szCs w:val="24"/>
                </w:rPr>
                <w:delText>SHALL</w:delText>
              </w:r>
            </w:del>
            <w:del w:id="4737" w:author="Katharina Schleidt" w:date="2022-10-17T13:48:00Z">
              <w:r w:rsidRPr="00A46EB6" w:rsidDel="00A46EB6">
                <w:rPr>
                  <w:szCs w:val="24"/>
                </w:rPr>
                <w:delText xml:space="preserve"> be used. The </w:delText>
              </w:r>
              <w:r w:rsidRPr="00A46EB6" w:rsidDel="00A46EB6">
                <w:rPr>
                  <w:b/>
                  <w:szCs w:val="24"/>
                </w:rPr>
                <w:delText>context:GenericName</w:delText>
              </w:r>
              <w:r w:rsidRPr="00A46EB6" w:rsidDel="00A46EB6">
                <w:rPr>
                  <w:szCs w:val="24"/>
                </w:rPr>
                <w:delText xml:space="preserve"> qualifier of this association may be used to provide further information as to the nature of the relation.</w:delText>
              </w:r>
              <w:bookmarkStart w:id="4738" w:name="_Toc117602509"/>
              <w:bookmarkEnd w:id="4738"/>
            </w:del>
          </w:p>
        </w:tc>
        <w:bookmarkStart w:id="4739" w:name="_Toc117602510"/>
        <w:bookmarkEnd w:id="4739"/>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bookmarkStart w:id="4740" w:name="_Toc117602511"/>
      <w:r w:rsidRPr="00785C54">
        <w:rPr>
          <w:rFonts w:eastAsia="Times New Roman"/>
          <w:szCs w:val="24"/>
        </w:rPr>
        <w:t>ObservingCapability</w:t>
      </w:r>
      <w:bookmarkEnd w:id="4740"/>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741" w:name="_Toc117602512"/>
      <w:r w:rsidRPr="00785C54">
        <w:rPr>
          <w:rFonts w:eastAsia="Times New Roman"/>
          <w:szCs w:val="24"/>
        </w:rPr>
        <w:t>ObservingCapability Requirements Class</w:t>
      </w:r>
      <w:bookmarkEnd w:id="474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2F88D7BE" w:rsidR="0008652C" w:rsidRPr="00785C54" w:rsidRDefault="00F71BB7" w:rsidP="00785C54">
      <w:pPr>
        <w:pStyle w:val="BodyText"/>
      </w:pPr>
      <w:ins w:id="4742" w:author="Katharina Schleidt" w:date="2022-08-13T17:46:00Z">
        <w:r w:rsidRPr="00785C54">
          <w:rPr>
            <w:rFonts w:eastAsia="Times New Roman"/>
            <w:szCs w:val="24"/>
          </w:rPr>
          <w:t>ObservationCharacteristics</w:t>
        </w:r>
        <w:r>
          <w:rPr>
            <w:rFonts w:eastAsia="Times New Roman"/>
            <w:szCs w:val="24"/>
          </w:rPr>
          <w:t>,</w:t>
        </w:r>
        <w:r w:rsidRPr="00785C54">
          <w:rPr>
            <w:rFonts w:eastAsia="Times New Roman"/>
            <w:szCs w:val="24"/>
          </w:rPr>
          <w:t xml:space="preserve"> </w:t>
        </w:r>
      </w:ins>
      <w:ins w:id="4743" w:author="Katharina Schleidt" w:date="2022-08-13T17:44:00Z">
        <w:r w:rsidRPr="00F71BB7">
          <w:t xml:space="preserve">ObservingCapability and ObservationCollection from the Basic Observations </w:t>
        </w:r>
        <w:r>
          <w:t>are</w:t>
        </w:r>
        <w:r w:rsidRPr="00F71BB7">
          <w:t xml:space="preserve"> described as a class diagram in Figure 1</w:t>
        </w:r>
      </w:ins>
      <w:ins w:id="4744" w:author="Ilkka Rinne" w:date="2022-10-25T14:00:00Z">
        <w:r w:rsidR="00BD2F0E">
          <w:t>8</w:t>
        </w:r>
      </w:ins>
      <w:ins w:id="4745" w:author="Katharina Schleidt" w:date="2022-08-13T17:44:00Z">
        <w:del w:id="4746" w:author="Ilkka Rinne" w:date="2022-09-06T14:11:00Z">
          <w:r w:rsidDel="0034272F">
            <w:delText>6</w:delText>
          </w:r>
        </w:del>
        <w:r w:rsidRPr="00F71BB7">
          <w:t xml:space="preserve">. The schema is fully described in </w:t>
        </w:r>
      </w:ins>
      <w:ins w:id="4747" w:author="Katharina Schleidt" w:date="2022-08-13T17:46:00Z">
        <w:r>
          <w:t xml:space="preserve">10.3, </w:t>
        </w:r>
      </w:ins>
      <w:ins w:id="4748" w:author="Katharina Schleidt" w:date="2022-08-13T17:45:00Z">
        <w:r>
          <w:t xml:space="preserve">10.4 and </w:t>
        </w:r>
      </w:ins>
      <w:ins w:id="4749" w:author="Katharina Schleidt" w:date="2022-08-13T17:44:00Z">
        <w:r w:rsidRPr="00F71BB7">
          <w:t>10.</w:t>
        </w:r>
        <w:r>
          <w:t>5</w:t>
        </w:r>
        <w:r w:rsidRPr="00F71BB7">
          <w:t>.</w:t>
        </w:r>
      </w:ins>
      <w:r w:rsidR="0008652C" w:rsidRPr="00785C54">
        <w:t> </w:t>
      </w:r>
    </w:p>
    <w:p w14:paraId="0E2DEB85" w14:textId="461FA59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750" w:author="Ilkka Rinne" w:date="2022-09-06T14:11:00Z">
        <w:r w:rsidRPr="00785C54" w:rsidDel="0034272F">
          <w:rPr>
            <w:noProof/>
            <w:szCs w:val="24"/>
            <w:lang w:val="fr-FR" w:eastAsia="fr-FR"/>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4751" w:author="Ilkka Rinne" w:date="2022-10-25T14:01:00Z">
        <w:r w:rsidR="00BD2F0E">
          <w:rPr>
            <w:noProof/>
            <w:szCs w:val="24"/>
          </w:rPr>
          <w:drawing>
            <wp:inline distT="0" distB="0" distL="0" distR="0" wp14:anchorId="471FF036" wp14:editId="2BB923F0">
              <wp:extent cx="6110255" cy="829959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8">
                        <a:extLst>
                          <a:ext uri="{28A0092B-C50C-407E-A947-70E740481C1C}">
                            <a14:useLocalDpi xmlns:a14="http://schemas.microsoft.com/office/drawing/2010/main" val="0"/>
                          </a:ext>
                        </a:extLst>
                      </a:blip>
                      <a:stretch>
                        <a:fillRect/>
                      </a:stretch>
                    </pic:blipFill>
                    <pic:spPr>
                      <a:xfrm>
                        <a:off x="0" y="0"/>
                        <a:ext cx="6125906" cy="8320855"/>
                      </a:xfrm>
                      <a:prstGeom prst="rect">
                        <a:avLst/>
                      </a:prstGeom>
                    </pic:spPr>
                  </pic:pic>
                </a:graphicData>
              </a:graphic>
            </wp:inline>
          </w:drawing>
        </w:r>
      </w:ins>
    </w:p>
    <w:p w14:paraId="12B0F807" w14:textId="1ACF2BC7" w:rsidR="005B5EAD" w:rsidRPr="00785C54" w:rsidRDefault="005B5EAD" w:rsidP="00785C54">
      <w:pPr>
        <w:pStyle w:val="Figuretitle"/>
        <w:autoSpaceDE w:val="0"/>
        <w:autoSpaceDN w:val="0"/>
        <w:adjustRightInd w:val="0"/>
        <w:outlineLvl w:val="0"/>
        <w:rPr>
          <w:szCs w:val="24"/>
        </w:rPr>
      </w:pPr>
      <w:commentRangeStart w:id="4752"/>
      <w:r w:rsidRPr="00785C54">
        <w:rPr>
          <w:szCs w:val="24"/>
        </w:rPr>
        <w:t>Figure 1</w:t>
      </w:r>
      <w:ins w:id="4753" w:author="Ilkka Rinne" w:date="2022-10-25T14:00:00Z">
        <w:r w:rsidR="00BD2F0E">
          <w:rPr>
            <w:szCs w:val="24"/>
          </w:rPr>
          <w:t>8</w:t>
        </w:r>
      </w:ins>
      <w:del w:id="4754" w:author="Ilkka Rinne" w:date="2022-09-06T14:11:00Z">
        <w:r w:rsidRPr="00785C54" w:rsidDel="0034272F">
          <w:rPr>
            <w:szCs w:val="24"/>
          </w:rPr>
          <w:delText>6</w:delText>
        </w:r>
      </w:del>
      <w:r w:rsidRPr="00785C54">
        <w:rPr>
          <w:szCs w:val="24"/>
        </w:rPr>
        <w:t xml:space="preserve"> </w:t>
      </w:r>
      <w:commentRangeEnd w:id="4752"/>
      <w:r w:rsidR="008058B6">
        <w:rPr>
          <w:rStyle w:val="CommentReference"/>
          <w:rFonts w:eastAsia="MS Mincho"/>
          <w:b w:val="0"/>
          <w:lang w:eastAsia="ja-JP"/>
        </w:rPr>
        <w:commentReference w:id="4752"/>
      </w:r>
      <w:r w:rsidRPr="00785C54">
        <w:rPr>
          <w:szCs w:val="24"/>
        </w:rPr>
        <w:t xml:space="preserve">— Context diagram for Basic Observations — </w:t>
      </w:r>
      <w:ins w:id="4755" w:author="Katharina Schleidt" w:date="2022-08-13T17:46:00Z">
        <w:r w:rsidR="00F71BB7" w:rsidRPr="00785C54">
          <w:rPr>
            <w:rFonts w:eastAsia="Times New Roman"/>
            <w:szCs w:val="24"/>
          </w:rPr>
          <w:t>ObservationCharacteristics</w:t>
        </w:r>
        <w:r w:rsidR="00F71BB7">
          <w:rPr>
            <w:rFonts w:eastAsia="Times New Roman"/>
            <w:szCs w:val="24"/>
          </w:rPr>
          <w:t>,</w:t>
        </w:r>
        <w:r w:rsidR="00F71BB7" w:rsidRPr="00785C54">
          <w:rPr>
            <w:rFonts w:eastAsia="Times New Roman"/>
            <w:szCs w:val="24"/>
          </w:rPr>
          <w:t xml:space="preserve"> </w:t>
        </w:r>
      </w:ins>
      <w:r w:rsidRPr="00785C54">
        <w:rPr>
          <w:szCs w:val="24"/>
        </w:rPr>
        <w:t>ObservingCapability and ObservationCollection</w:t>
      </w:r>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756" w:name="_Toc117602513"/>
      <w:r w:rsidRPr="00785C54">
        <w:rPr>
          <w:rFonts w:eastAsia="Times New Roman"/>
          <w:szCs w:val="24"/>
        </w:rPr>
        <w:lastRenderedPageBreak/>
        <w:t>Feature type ObservingCapability</w:t>
      </w:r>
      <w:bookmarkEnd w:id="47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4757" w:author="Katharina Schleidt" w:date="2022-08-10T20:00:00Z">
              <w:r w:rsidRPr="00785C54" w:rsidDel="00B36FFD">
                <w:rPr>
                  <w:szCs w:val="24"/>
                </w:rPr>
                <w:delText xml:space="preserve">Information </w:delText>
              </w:r>
            </w:del>
            <w:ins w:id="4758" w:author="Katharina Schleidt" w:date="2022-08-10T20:00:00Z">
              <w:r w:rsidR="00B36FFD" w:rsidRPr="00B36FFD">
                <w:rPr>
                  <w:szCs w:val="24"/>
                </w:rPr>
                <w:t xml:space="preserve">An </w:t>
              </w:r>
              <w:r w:rsidR="00B36FFD" w:rsidRPr="00E91BC4">
                <w:rPr>
                  <w:b/>
                  <w:bCs/>
                  <w:szCs w:val="24"/>
                  <w:rPrChange w:id="4759" w:author="Katharina Schleidt" w:date="2022-08-13T17:31:00Z">
                    <w:rPr>
                      <w:szCs w:val="24"/>
                    </w:rPr>
                  </w:rPrChange>
                </w:rPr>
                <w:t>ObservingCapability</w:t>
              </w:r>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4760"/>
      <w:r w:rsidRPr="00785C54">
        <w:rPr>
          <w:szCs w:val="24"/>
        </w:rPr>
        <w:t>EXAMPLE</w:t>
      </w:r>
      <w:r w:rsidRPr="00785C54">
        <w:rPr>
          <w:szCs w:val="24"/>
        </w:rPr>
        <w:tab/>
        <w:t xml:space="preserve">In order to explicitly describe the capabilities of an Environmental Monitoring Facility, </w:t>
      </w:r>
      <w:ins w:id="4761" w:author="Katharina Schleidt" w:date="2022-08-13T15:53:00Z">
        <w:r w:rsidR="002A0086" w:rsidRPr="002A0086">
          <w:rPr>
            <w:szCs w:val="24"/>
          </w:rPr>
          <w:t>information on what Observable Properties are being measured with which methodology is provided</w:t>
        </w:r>
      </w:ins>
      <w:del w:id="4762"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4760"/>
      <w:r w:rsidR="008058B6">
        <w:rPr>
          <w:rStyle w:val="CommentReference"/>
          <w:rFonts w:eastAsia="MS Mincho"/>
          <w:lang w:eastAsia="ja-JP"/>
        </w:rPr>
        <w:commentReference w:id="4760"/>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4763"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4764" w:author="REID-JAMOND Alison" w:date="2022-04-04T14:52:00Z">
        <w:r w:rsidRPr="00785C54" w:rsidDel="008058B6">
          <w:rPr>
            <w:szCs w:val="24"/>
          </w:rPr>
          <w:delText>Some other,</w:delText>
        </w:r>
      </w:del>
      <w:ins w:id="4765" w:author="REID-JAMOND Alison" w:date="2022-04-04T14:52:00Z">
        <w:r w:rsidR="008058B6">
          <w:rPr>
            <w:szCs w:val="24"/>
          </w:rPr>
          <w:t>Other monitoring</w:t>
        </w:r>
      </w:ins>
      <w:r w:rsidRPr="00785C54">
        <w:rPr>
          <w:szCs w:val="24"/>
        </w:rPr>
        <w:t xml:space="preserve"> may have several such </w:t>
      </w:r>
      <w:ins w:id="4766" w:author="REID-JAMOND Alison" w:date="2022-04-04T14:52:00Z">
        <w:r w:rsidR="008058B6">
          <w:rPr>
            <w:szCs w:val="24"/>
          </w:rPr>
          <w:t>ObservingCapabilit</w:t>
        </w:r>
      </w:ins>
      <w:ins w:id="4767" w:author="REID-JAMOND Alison" w:date="2022-04-04T14:53:00Z">
        <w:r w:rsidR="008058B6">
          <w:rPr>
            <w:szCs w:val="24"/>
          </w:rPr>
          <w:t xml:space="preserve">ies, for example: </w:t>
        </w:r>
      </w:ins>
      <w:del w:id="4768" w:author="REID-JAMOND Alison" w:date="2022-04-04T14:53:00Z">
        <w:r w:rsidRPr="00785C54" w:rsidDel="008058B6">
          <w:rPr>
            <w:szCs w:val="24"/>
          </w:rPr>
          <w:delText>as</w:delText>
        </w:r>
      </w:del>
    </w:p>
    <w:p w14:paraId="0E4C475C" w14:textId="77777777" w:rsidR="005B5EAD" w:rsidRPr="00164FE6"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Change w:id="4769" w:author="Ilkka Rinne" w:date="2022-10-22T15:00:00Z">
            <w:rPr>
              <w:szCs w:val="24"/>
              <w:lang w:val="fr-CH"/>
            </w:rPr>
          </w:rPrChange>
        </w:rPr>
      </w:pPr>
      <w:r w:rsidRPr="00164FE6">
        <w:rPr>
          <w:szCs w:val="24"/>
          <w:rPrChange w:id="4770" w:author="Ilkka Rinne" w:date="2022-10-22T15:00:00Z">
            <w:rPr>
              <w:szCs w:val="24"/>
              <w:lang w:val="fr-CH"/>
            </w:rPr>
          </w:rPrChange>
        </w:rPr>
        <w:t>1)</w:t>
      </w:r>
      <w:r w:rsidRPr="00164FE6">
        <w:rPr>
          <w:szCs w:val="24"/>
          <w:rPrChange w:id="4771" w:author="Ilkka Rinne" w:date="2022-10-22T15:00:00Z">
            <w:rPr>
              <w:szCs w:val="24"/>
              <w:lang w:val="fr-CH"/>
            </w:rPr>
          </w:rPrChange>
        </w:rPr>
        <w:tab/>
        <w:t>ObservingCapability 1:</w:t>
      </w:r>
    </w:p>
    <w:p w14:paraId="1F5A54CA" w14:textId="77777777" w:rsidR="005B5EAD" w:rsidRPr="00164FE6"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Change w:id="4772" w:author="Ilkka Rinne" w:date="2022-10-22T15:00:00Z">
            <w:rPr>
              <w:szCs w:val="24"/>
              <w:lang w:val="fr-CH"/>
            </w:rPr>
          </w:rPrChange>
        </w:rPr>
      </w:pPr>
      <w:r w:rsidRPr="00164FE6">
        <w:rPr>
          <w:szCs w:val="24"/>
          <w:rPrChange w:id="4773" w:author="Ilkka Rinne" w:date="2022-10-22T15:00:00Z">
            <w:rPr>
              <w:szCs w:val="24"/>
              <w:lang w:val="fr-CH"/>
            </w:rPr>
          </w:rPrChange>
        </w:rPr>
        <w:t>i)</w:t>
      </w:r>
      <w:r w:rsidRPr="00164FE6">
        <w:rPr>
          <w:szCs w:val="24"/>
          <w:rPrChange w:id="4774" w:author="Ilkka Rinne" w:date="2022-10-22T15:00:00Z">
            <w:rPr>
              <w:szCs w:val="24"/>
              <w:lang w:val="fr-CH"/>
            </w:rPr>
          </w:rPrChange>
        </w:rPr>
        <w:tab/>
        <w:t>ultimateFeatureOfInterest: ‘Entite hydrogeologique 143AE05’;</w:t>
      </w:r>
    </w:p>
    <w:p w14:paraId="67737DFB" w14:textId="77777777" w:rsidR="005B5EAD" w:rsidRPr="00164FE6"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Change w:id="4775" w:author="Ilkka Rinne" w:date="2022-10-22T15:00:00Z">
            <w:rPr>
              <w:szCs w:val="24"/>
              <w:lang w:val="fr-CH"/>
            </w:rPr>
          </w:rPrChange>
        </w:rPr>
      </w:pPr>
      <w:r w:rsidRPr="00164FE6">
        <w:rPr>
          <w:szCs w:val="24"/>
          <w:rPrChange w:id="4776" w:author="Ilkka Rinne" w:date="2022-10-22T15:00:00Z">
            <w:rPr>
              <w:szCs w:val="24"/>
              <w:lang w:val="fr-CH"/>
            </w:rPr>
          </w:rPrChange>
        </w:rPr>
        <w:t>ii)</w:t>
      </w:r>
      <w:r w:rsidRPr="00164FE6">
        <w:rPr>
          <w:szCs w:val="24"/>
          <w:rPrChange w:id="4777" w:author="Ilkka Rinne" w:date="2022-10-22T15:00:00Z">
            <w:rPr>
              <w:szCs w:val="24"/>
              <w:lang w:val="fr-CH"/>
            </w:rPr>
          </w:rPrChange>
        </w:rPr>
        <w:tab/>
        <w:t>proximateFeatureOfInterest: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164FE6"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it-IT"/>
          <w:rPrChange w:id="4778" w:author="Ilkka Rinne" w:date="2022-10-22T15:00:00Z">
            <w:rPr>
              <w:szCs w:val="24"/>
              <w:lang w:val="fr-CH"/>
            </w:rPr>
          </w:rPrChange>
        </w:rPr>
      </w:pPr>
      <w:r w:rsidRPr="00164FE6">
        <w:rPr>
          <w:szCs w:val="24"/>
          <w:lang w:val="it-IT"/>
          <w:rPrChange w:id="4779" w:author="Ilkka Rinne" w:date="2022-10-22T15:00:00Z">
            <w:rPr>
              <w:szCs w:val="24"/>
              <w:lang w:val="fr-CH"/>
            </w:rPr>
          </w:rPrChange>
        </w:rPr>
        <w:t>i)</w:t>
      </w:r>
      <w:r w:rsidRPr="00164FE6">
        <w:rPr>
          <w:szCs w:val="24"/>
          <w:lang w:val="it-IT"/>
          <w:rPrChange w:id="4780" w:author="Ilkka Rinne" w:date="2022-10-22T15:00:00Z">
            <w:rPr>
              <w:szCs w:val="24"/>
              <w:lang w:val="fr-CH"/>
            </w:rPr>
          </w:rPrChange>
        </w:rPr>
        <w:tab/>
        <w:t>ultimateFeatureOfInterest: ‘Entite hydrogeologique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procedure: ‘Digital recording teletransmitted’;</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781" w:name="_Toc117602514"/>
      <w:r w:rsidRPr="00785C54">
        <w:rPr>
          <w:rFonts w:eastAsia="Times New Roman"/>
          <w:szCs w:val="24"/>
        </w:rPr>
        <w:t>ObservableProperty</w:t>
      </w:r>
      <w:bookmarkEnd w:id="4781"/>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782" w:name="_Toc117602515"/>
      <w:r w:rsidRPr="00785C54">
        <w:rPr>
          <w:rFonts w:eastAsia="Times New Roman"/>
          <w:szCs w:val="24"/>
        </w:rPr>
        <w:t>ObservableProperty Requirements Class</w:t>
      </w:r>
      <w:bookmarkEnd w:id="47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61D54CFC" w:rsidR="0008652C" w:rsidRPr="00785C54" w:rsidRDefault="00316886" w:rsidP="00785C54">
      <w:pPr>
        <w:pStyle w:val="BodyText"/>
      </w:pPr>
      <w:ins w:id="4783" w:author="Katharina Schleidt" w:date="2022-08-13T17:52:00Z">
        <w:r w:rsidRPr="00316886">
          <w:t>ObservableProperty from the Basic Observations is described as a class diagram in Figure 1</w:t>
        </w:r>
      </w:ins>
      <w:ins w:id="4784" w:author="Ilkka Rinne" w:date="2022-10-25T14:01:00Z">
        <w:r w:rsidR="003D5C0A">
          <w:t>9</w:t>
        </w:r>
      </w:ins>
      <w:ins w:id="4785" w:author="Katharina Schleidt" w:date="2022-08-13T17:52:00Z">
        <w:del w:id="4786" w:author="Ilkka Rinne" w:date="2022-09-06T14:12:00Z">
          <w:r w:rsidDel="00225515">
            <w:delText>7</w:delText>
          </w:r>
        </w:del>
        <w:r w:rsidRPr="00316886">
          <w:t>. The schema is fully described in 10.</w:t>
        </w:r>
        <w:r>
          <w:t>6</w:t>
        </w:r>
        <w:r w:rsidRPr="00316886">
          <w:t>.</w:t>
        </w:r>
      </w:ins>
      <w:r w:rsidR="0008652C" w:rsidRPr="00785C54">
        <w:t> </w:t>
      </w:r>
    </w:p>
    <w:p w14:paraId="0E19DA3C" w14:textId="4CE559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787" w:author="Ilkka Rinne" w:date="2022-09-06T14:12:00Z">
        <w:r w:rsidRPr="00785C54" w:rsidDel="00225515">
          <w:rPr>
            <w:noProof/>
            <w:szCs w:val="24"/>
            <w:lang w:val="fr-FR" w:eastAsia="fr-FR"/>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4788" w:author="Ilkka Rinne" w:date="2022-10-25T14:02:00Z">
        <w:r w:rsidR="003D5C0A">
          <w:rPr>
            <w:noProof/>
            <w:szCs w:val="24"/>
          </w:rPr>
          <w:drawing>
            <wp:inline distT="0" distB="0" distL="0" distR="0" wp14:anchorId="15B2805D" wp14:editId="4A3C32D0">
              <wp:extent cx="5537433" cy="6756197"/>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70">
                        <a:extLst>
                          <a:ext uri="{28A0092B-C50C-407E-A947-70E740481C1C}">
                            <a14:useLocalDpi xmlns:a14="http://schemas.microsoft.com/office/drawing/2010/main" val="0"/>
                          </a:ext>
                        </a:extLst>
                      </a:blip>
                      <a:stretch>
                        <a:fillRect/>
                      </a:stretch>
                    </pic:blipFill>
                    <pic:spPr>
                      <a:xfrm>
                        <a:off x="0" y="0"/>
                        <a:ext cx="5583803" cy="6812773"/>
                      </a:xfrm>
                      <a:prstGeom prst="rect">
                        <a:avLst/>
                      </a:prstGeom>
                    </pic:spPr>
                  </pic:pic>
                </a:graphicData>
              </a:graphic>
            </wp:inline>
          </w:drawing>
        </w:r>
      </w:ins>
    </w:p>
    <w:p w14:paraId="10D5E992" w14:textId="5409A363" w:rsidR="005B5EAD" w:rsidRPr="00785C54" w:rsidRDefault="005B5EAD" w:rsidP="00785C54">
      <w:pPr>
        <w:pStyle w:val="Figuretitle"/>
        <w:autoSpaceDE w:val="0"/>
        <w:autoSpaceDN w:val="0"/>
        <w:adjustRightInd w:val="0"/>
        <w:outlineLvl w:val="0"/>
        <w:rPr>
          <w:szCs w:val="24"/>
        </w:rPr>
      </w:pPr>
      <w:commentRangeStart w:id="4789"/>
      <w:r w:rsidRPr="00785C54">
        <w:rPr>
          <w:szCs w:val="24"/>
        </w:rPr>
        <w:t xml:space="preserve">Figure </w:t>
      </w:r>
      <w:del w:id="4790" w:author="Ilkka Rinne" w:date="2022-09-06T14:12:00Z">
        <w:r w:rsidRPr="00785C54" w:rsidDel="00225515">
          <w:rPr>
            <w:szCs w:val="24"/>
          </w:rPr>
          <w:delText>17</w:delText>
        </w:r>
        <w:commentRangeEnd w:id="4789"/>
        <w:r w:rsidR="008058B6" w:rsidDel="00225515">
          <w:rPr>
            <w:rStyle w:val="CommentReference"/>
            <w:rFonts w:eastAsia="MS Mincho"/>
            <w:b w:val="0"/>
            <w:lang w:eastAsia="ja-JP"/>
          </w:rPr>
          <w:commentReference w:id="4789"/>
        </w:r>
        <w:r w:rsidRPr="00785C54" w:rsidDel="00225515">
          <w:rPr>
            <w:szCs w:val="24"/>
          </w:rPr>
          <w:delText xml:space="preserve"> </w:delText>
        </w:r>
      </w:del>
      <w:ins w:id="4791" w:author="Ilkka Rinne" w:date="2022-09-06T14:12:00Z">
        <w:r w:rsidR="00225515" w:rsidRPr="00785C54">
          <w:rPr>
            <w:szCs w:val="24"/>
          </w:rPr>
          <w:t>1</w:t>
        </w:r>
      </w:ins>
      <w:ins w:id="4792" w:author="Ilkka Rinne" w:date="2022-10-25T14:02:00Z">
        <w:r w:rsidR="003D5C0A">
          <w:rPr>
            <w:szCs w:val="24"/>
          </w:rPr>
          <w:t>9</w:t>
        </w:r>
      </w:ins>
      <w:r w:rsidRPr="00785C54">
        <w:rPr>
          <w:szCs w:val="24"/>
        </w:rPr>
        <w:t>— Context diagram for the Basic Observations — ObservableProperty</w:t>
      </w:r>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793" w:name="_Toc117602516"/>
      <w:r w:rsidRPr="00785C54">
        <w:rPr>
          <w:rFonts w:eastAsia="Times New Roman"/>
          <w:szCs w:val="24"/>
        </w:rPr>
        <w:t>ObservingProcedure</w:t>
      </w:r>
      <w:bookmarkEnd w:id="4793"/>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794" w:name="_Toc117602517"/>
      <w:r w:rsidRPr="00785C54">
        <w:rPr>
          <w:rFonts w:eastAsia="Times New Roman"/>
          <w:szCs w:val="24"/>
        </w:rPr>
        <w:t>ObservingProcedure Requirements Class</w:t>
      </w:r>
      <w:bookmarkEnd w:id="47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6E527E39" w:rsidR="0008652C" w:rsidRPr="00785C54" w:rsidRDefault="00316886" w:rsidP="00785C54">
      <w:pPr>
        <w:pStyle w:val="BodyText"/>
      </w:pPr>
      <w:ins w:id="4795" w:author="Katharina Schleidt" w:date="2022-08-13T17:53:00Z">
        <w:r w:rsidRPr="00316886">
          <w:t xml:space="preserve">ObservingProcedure from the Basic Observations is described as a class diagram in Figure </w:t>
        </w:r>
      </w:ins>
      <w:ins w:id="4796" w:author="Ilkka Rinne" w:date="2022-10-25T14:02:00Z">
        <w:r w:rsidR="00016041">
          <w:t>20</w:t>
        </w:r>
      </w:ins>
      <w:ins w:id="4797" w:author="Katharina Schleidt" w:date="2022-08-13T17:53:00Z">
        <w:del w:id="4798" w:author="Ilkka Rinne" w:date="2022-10-25T14:02:00Z">
          <w:r w:rsidRPr="00316886" w:rsidDel="00016041">
            <w:delText>1</w:delText>
          </w:r>
        </w:del>
        <w:del w:id="4799" w:author="Ilkka Rinne" w:date="2022-09-06T14:13:00Z">
          <w:r w:rsidDel="00D601ED">
            <w:delText>8</w:delText>
          </w:r>
        </w:del>
        <w:r w:rsidRPr="00316886">
          <w:t>. The schema is fully described in 10.</w:t>
        </w:r>
        <w:r>
          <w:t>7</w:t>
        </w:r>
        <w:r w:rsidRPr="00316886">
          <w:t>.</w:t>
        </w:r>
      </w:ins>
      <w:r w:rsidR="0008652C" w:rsidRPr="00785C54">
        <w:t> </w:t>
      </w:r>
    </w:p>
    <w:p w14:paraId="04AA9C72" w14:textId="0A1BDB8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800" w:author="Ilkka Rinne" w:date="2022-09-06T14:13:00Z">
        <w:r w:rsidRPr="00785C54" w:rsidDel="00D601ED">
          <w:rPr>
            <w:noProof/>
            <w:szCs w:val="24"/>
            <w:lang w:val="fr-FR" w:eastAsia="fr-FR"/>
          </w:rPr>
          <w:lastRenderedPageBreak/>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4801" w:author="Ilkka Rinne" w:date="2022-10-25T14:02:00Z">
        <w:r w:rsidR="00016041">
          <w:rPr>
            <w:noProof/>
            <w:szCs w:val="24"/>
          </w:rPr>
          <w:drawing>
            <wp:inline distT="0" distB="0" distL="0" distR="0" wp14:anchorId="69C2C122" wp14:editId="538E03C1">
              <wp:extent cx="6494106" cy="8250965"/>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72">
                        <a:extLst>
                          <a:ext uri="{28A0092B-C50C-407E-A947-70E740481C1C}">
                            <a14:useLocalDpi xmlns:a14="http://schemas.microsoft.com/office/drawing/2010/main" val="0"/>
                          </a:ext>
                        </a:extLst>
                      </a:blip>
                      <a:stretch>
                        <a:fillRect/>
                      </a:stretch>
                    </pic:blipFill>
                    <pic:spPr>
                      <a:xfrm>
                        <a:off x="0" y="0"/>
                        <a:ext cx="6557248" cy="8331189"/>
                      </a:xfrm>
                      <a:prstGeom prst="rect">
                        <a:avLst/>
                      </a:prstGeom>
                    </pic:spPr>
                  </pic:pic>
                </a:graphicData>
              </a:graphic>
            </wp:inline>
          </w:drawing>
        </w:r>
      </w:ins>
    </w:p>
    <w:p w14:paraId="2040624F" w14:textId="70A8A7CF" w:rsidR="005B5EAD" w:rsidRPr="00785C54" w:rsidRDefault="005B5EAD" w:rsidP="00785C54">
      <w:pPr>
        <w:pStyle w:val="Figuretitle"/>
        <w:autoSpaceDE w:val="0"/>
        <w:autoSpaceDN w:val="0"/>
        <w:adjustRightInd w:val="0"/>
        <w:outlineLvl w:val="0"/>
        <w:rPr>
          <w:szCs w:val="24"/>
        </w:rPr>
      </w:pPr>
      <w:commentRangeStart w:id="4802"/>
      <w:r w:rsidRPr="00785C54">
        <w:rPr>
          <w:szCs w:val="24"/>
        </w:rPr>
        <w:t xml:space="preserve">Figure </w:t>
      </w:r>
      <w:ins w:id="4803" w:author="Ilkka Rinne" w:date="2022-10-25T14:02:00Z">
        <w:r w:rsidR="00016041">
          <w:rPr>
            <w:szCs w:val="24"/>
          </w:rPr>
          <w:t>20</w:t>
        </w:r>
      </w:ins>
      <w:del w:id="4804" w:author="Ilkka Rinne" w:date="2022-10-25T14:02:00Z">
        <w:r w:rsidRPr="00785C54" w:rsidDel="00016041">
          <w:rPr>
            <w:szCs w:val="24"/>
          </w:rPr>
          <w:delText>1</w:delText>
        </w:r>
      </w:del>
      <w:del w:id="4805" w:author="Ilkka Rinne" w:date="2022-09-06T14:13:00Z">
        <w:r w:rsidRPr="00785C54" w:rsidDel="00D601ED">
          <w:rPr>
            <w:szCs w:val="24"/>
          </w:rPr>
          <w:delText>8</w:delText>
        </w:r>
      </w:del>
      <w:commentRangeEnd w:id="4802"/>
      <w:r w:rsidR="008058B6">
        <w:rPr>
          <w:rStyle w:val="CommentReference"/>
          <w:rFonts w:eastAsia="MS Mincho"/>
          <w:b w:val="0"/>
          <w:lang w:eastAsia="ja-JP"/>
        </w:rPr>
        <w:commentReference w:id="4802"/>
      </w:r>
      <w:r w:rsidRPr="00785C54">
        <w:rPr>
          <w:szCs w:val="24"/>
        </w:rPr>
        <w:t xml:space="preserve"> — Context diagram for Basic Observations — ObservingProcedure</w:t>
      </w:r>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806" w:name="_Toc117602518"/>
      <w:r w:rsidRPr="00785C54">
        <w:rPr>
          <w:rFonts w:eastAsia="Times New Roman"/>
          <w:szCs w:val="24"/>
        </w:rPr>
        <w:lastRenderedPageBreak/>
        <w:t>Observer</w:t>
      </w:r>
      <w:bookmarkEnd w:id="4806"/>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807" w:name="_Toc117602519"/>
      <w:r w:rsidRPr="00785C54">
        <w:rPr>
          <w:rFonts w:eastAsia="Times New Roman"/>
          <w:szCs w:val="24"/>
        </w:rPr>
        <w:t>Observer Requirements Class</w:t>
      </w:r>
      <w:bookmarkEnd w:id="48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2371E4FA" w:rsidR="0008652C" w:rsidRPr="00785C54" w:rsidRDefault="00316886" w:rsidP="00785C54">
      <w:pPr>
        <w:pStyle w:val="BodyText"/>
      </w:pPr>
      <w:ins w:id="4808" w:author="Katharina Schleidt" w:date="2022-08-13T17:54:00Z">
        <w:r w:rsidRPr="00316886">
          <w:t xml:space="preserve">Observer from the Basic Observations is described as a class diagram in Figure </w:t>
        </w:r>
      </w:ins>
      <w:ins w:id="4809" w:author="Ilkka Rinne" w:date="2022-09-06T14:14:00Z">
        <w:r w:rsidR="00086AF7">
          <w:t>2</w:t>
        </w:r>
      </w:ins>
      <w:ins w:id="4810" w:author="Ilkka Rinne" w:date="2022-10-25T14:03:00Z">
        <w:r w:rsidR="00173E3B">
          <w:t>1</w:t>
        </w:r>
      </w:ins>
      <w:ins w:id="4811" w:author="Katharina Schleidt" w:date="2022-08-13T17:54:00Z">
        <w:del w:id="4812"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0F6B766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813" w:author="Ilkka Rinne" w:date="2022-09-06T14:13:00Z">
        <w:r w:rsidRPr="00785C54" w:rsidDel="00086AF7">
          <w:rPr>
            <w:noProof/>
            <w:szCs w:val="24"/>
            <w:lang w:val="fr-FR" w:eastAsia="fr-FR"/>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4814" w:author="Ilkka Rinne" w:date="2022-10-25T14:03:00Z">
        <w:r w:rsidR="00173E3B">
          <w:rPr>
            <w:noProof/>
            <w:szCs w:val="24"/>
          </w:rPr>
          <w:drawing>
            <wp:inline distT="0" distB="0" distL="0" distR="0" wp14:anchorId="28A8F819" wp14:editId="0BDE7FC4">
              <wp:extent cx="6139543" cy="724358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4">
                        <a:extLst>
                          <a:ext uri="{28A0092B-C50C-407E-A947-70E740481C1C}">
                            <a14:useLocalDpi xmlns:a14="http://schemas.microsoft.com/office/drawing/2010/main" val="0"/>
                          </a:ext>
                        </a:extLst>
                      </a:blip>
                      <a:stretch>
                        <a:fillRect/>
                      </a:stretch>
                    </pic:blipFill>
                    <pic:spPr>
                      <a:xfrm>
                        <a:off x="0" y="0"/>
                        <a:ext cx="6177012" cy="7287791"/>
                      </a:xfrm>
                      <a:prstGeom prst="rect">
                        <a:avLst/>
                      </a:prstGeom>
                    </pic:spPr>
                  </pic:pic>
                </a:graphicData>
              </a:graphic>
            </wp:inline>
          </w:drawing>
        </w:r>
      </w:ins>
    </w:p>
    <w:p w14:paraId="3B9B2C70" w14:textId="000CE9C1" w:rsidR="005B5EAD" w:rsidRPr="00785C54" w:rsidRDefault="005B5EAD" w:rsidP="00785C54">
      <w:pPr>
        <w:pStyle w:val="Figuretitle"/>
        <w:autoSpaceDE w:val="0"/>
        <w:autoSpaceDN w:val="0"/>
        <w:adjustRightInd w:val="0"/>
        <w:outlineLvl w:val="0"/>
        <w:rPr>
          <w:szCs w:val="24"/>
        </w:rPr>
      </w:pPr>
      <w:commentRangeStart w:id="4815"/>
      <w:r w:rsidRPr="00785C54">
        <w:rPr>
          <w:szCs w:val="24"/>
        </w:rPr>
        <w:t xml:space="preserve">Figure </w:t>
      </w:r>
      <w:ins w:id="4816" w:author="Ilkka Rinne" w:date="2022-09-06T14:14:00Z">
        <w:r w:rsidR="00086AF7">
          <w:rPr>
            <w:szCs w:val="24"/>
          </w:rPr>
          <w:t>2</w:t>
        </w:r>
      </w:ins>
      <w:ins w:id="4817" w:author="Ilkka Rinne" w:date="2022-10-25T14:03:00Z">
        <w:r w:rsidR="00173E3B">
          <w:rPr>
            <w:szCs w:val="24"/>
          </w:rPr>
          <w:t>1</w:t>
        </w:r>
      </w:ins>
      <w:del w:id="4818" w:author="Ilkka Rinne" w:date="2022-09-06T14:14:00Z">
        <w:r w:rsidRPr="00785C54" w:rsidDel="00086AF7">
          <w:rPr>
            <w:szCs w:val="24"/>
          </w:rPr>
          <w:delText>19</w:delText>
        </w:r>
      </w:del>
      <w:r w:rsidRPr="00785C54">
        <w:rPr>
          <w:szCs w:val="24"/>
        </w:rPr>
        <w:t xml:space="preserve"> </w:t>
      </w:r>
      <w:commentRangeEnd w:id="4815"/>
      <w:r w:rsidR="008058B6">
        <w:rPr>
          <w:rStyle w:val="CommentReference"/>
          <w:rFonts w:eastAsia="MS Mincho"/>
          <w:b w:val="0"/>
          <w:lang w:eastAsia="ja-JP"/>
        </w:rPr>
        <w:commentReference w:id="4815"/>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819" w:name="_Toc117602520"/>
      <w:r w:rsidRPr="00785C54">
        <w:rPr>
          <w:rFonts w:eastAsia="Times New Roman"/>
          <w:szCs w:val="24"/>
        </w:rPr>
        <w:lastRenderedPageBreak/>
        <w:t>Host</w:t>
      </w:r>
      <w:bookmarkEnd w:id="4819"/>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820" w:name="_Toc117602521"/>
      <w:r w:rsidRPr="00785C54">
        <w:rPr>
          <w:rFonts w:eastAsia="Times New Roman"/>
          <w:szCs w:val="24"/>
        </w:rPr>
        <w:t>Host Requirements Class</w:t>
      </w:r>
      <w:bookmarkEnd w:id="48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79E76C67" w:rsidR="0008652C" w:rsidRPr="00785C54" w:rsidRDefault="00316886" w:rsidP="00785C54">
      <w:pPr>
        <w:pStyle w:val="BodyText"/>
      </w:pPr>
      <w:ins w:id="4821" w:author="Katharina Schleidt" w:date="2022-08-13T17:54:00Z">
        <w:r w:rsidRPr="00316886">
          <w:t xml:space="preserve">Host from the Basic Observations is described as a class diagram in Figure </w:t>
        </w:r>
        <w:r>
          <w:t>2</w:t>
        </w:r>
      </w:ins>
      <w:ins w:id="4822" w:author="Ilkka Rinne" w:date="2022-10-25T14:04:00Z">
        <w:r w:rsidR="000A2293">
          <w:t>2</w:t>
        </w:r>
      </w:ins>
      <w:ins w:id="4823" w:author="Katharina Schleidt" w:date="2022-08-13T17:54:00Z">
        <w:del w:id="4824" w:author="Ilkka Rinne" w:date="2022-09-06T14:15:00Z">
          <w:r w:rsidDel="007E0F59">
            <w:delText>0</w:delText>
          </w:r>
        </w:del>
        <w:r w:rsidRPr="00316886">
          <w:t>. The schema is fully described in 10.</w:t>
        </w:r>
      </w:ins>
      <w:ins w:id="4825" w:author="Katharina Schleidt" w:date="2022-08-13T17:55:00Z">
        <w:r>
          <w:t>9</w:t>
        </w:r>
      </w:ins>
      <w:ins w:id="4826" w:author="Katharina Schleidt" w:date="2022-08-13T17:54:00Z">
        <w:r w:rsidRPr="00316886">
          <w:t>.</w:t>
        </w:r>
      </w:ins>
      <w:r w:rsidR="0008652C" w:rsidRPr="00785C54">
        <w:t> </w:t>
      </w:r>
    </w:p>
    <w:p w14:paraId="37248FCF" w14:textId="3925AE5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827" w:author="Ilkka Rinne" w:date="2022-09-06T14:15:00Z">
        <w:r w:rsidRPr="00785C54" w:rsidDel="007E0F59">
          <w:rPr>
            <w:noProof/>
            <w:szCs w:val="24"/>
            <w:lang w:val="fr-FR" w:eastAsia="fr-FR"/>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4828" w:author="Ilkka Rinne" w:date="2022-10-25T14:04:00Z">
        <w:r w:rsidR="000A2293">
          <w:rPr>
            <w:noProof/>
            <w:szCs w:val="24"/>
          </w:rPr>
          <w:drawing>
            <wp:inline distT="0" distB="0" distL="0" distR="0" wp14:anchorId="759E78C0" wp14:editId="3AB4070D">
              <wp:extent cx="6027576" cy="7373267"/>
              <wp:effectExtent l="0" t="0" r="508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6">
                        <a:extLst>
                          <a:ext uri="{28A0092B-C50C-407E-A947-70E740481C1C}">
                            <a14:useLocalDpi xmlns:a14="http://schemas.microsoft.com/office/drawing/2010/main" val="0"/>
                          </a:ext>
                        </a:extLst>
                      </a:blip>
                      <a:stretch>
                        <a:fillRect/>
                      </a:stretch>
                    </pic:blipFill>
                    <pic:spPr>
                      <a:xfrm>
                        <a:off x="0" y="0"/>
                        <a:ext cx="6038573" cy="7386720"/>
                      </a:xfrm>
                      <a:prstGeom prst="rect">
                        <a:avLst/>
                      </a:prstGeom>
                    </pic:spPr>
                  </pic:pic>
                </a:graphicData>
              </a:graphic>
            </wp:inline>
          </w:drawing>
        </w:r>
      </w:ins>
    </w:p>
    <w:p w14:paraId="10ADD424" w14:textId="00E23754" w:rsidR="005B5EAD" w:rsidRPr="00785C54" w:rsidRDefault="005B5EAD" w:rsidP="00785C54">
      <w:pPr>
        <w:pStyle w:val="Figuretitle"/>
        <w:autoSpaceDE w:val="0"/>
        <w:autoSpaceDN w:val="0"/>
        <w:adjustRightInd w:val="0"/>
        <w:outlineLvl w:val="0"/>
        <w:rPr>
          <w:szCs w:val="24"/>
        </w:rPr>
      </w:pPr>
      <w:commentRangeStart w:id="4829"/>
      <w:r w:rsidRPr="00785C54">
        <w:rPr>
          <w:szCs w:val="24"/>
        </w:rPr>
        <w:t>Figure 2</w:t>
      </w:r>
      <w:ins w:id="4830" w:author="Ilkka Rinne" w:date="2022-10-25T14:04:00Z">
        <w:r w:rsidR="000A2293">
          <w:rPr>
            <w:szCs w:val="24"/>
          </w:rPr>
          <w:t>2</w:t>
        </w:r>
      </w:ins>
      <w:del w:id="4831" w:author="Ilkka Rinne" w:date="2022-09-06T14:15:00Z">
        <w:r w:rsidRPr="00785C54" w:rsidDel="007E0F59">
          <w:rPr>
            <w:szCs w:val="24"/>
          </w:rPr>
          <w:delText>0</w:delText>
        </w:r>
      </w:del>
      <w:r w:rsidRPr="00785C54">
        <w:rPr>
          <w:szCs w:val="24"/>
        </w:rPr>
        <w:t xml:space="preserve"> </w:t>
      </w:r>
      <w:commentRangeEnd w:id="4829"/>
      <w:r w:rsidR="008058B6">
        <w:rPr>
          <w:rStyle w:val="CommentReference"/>
          <w:rFonts w:eastAsia="MS Mincho"/>
          <w:b w:val="0"/>
          <w:lang w:eastAsia="ja-JP"/>
        </w:rPr>
        <w:commentReference w:id="4829"/>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832" w:name="_Toc117602522"/>
      <w:r w:rsidRPr="00785C54">
        <w:rPr>
          <w:rFonts w:eastAsia="Times New Roman"/>
          <w:szCs w:val="24"/>
        </w:rPr>
        <w:lastRenderedPageBreak/>
        <w:t>Deployment</w:t>
      </w:r>
      <w:bookmarkEnd w:id="4832"/>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833" w:name="_Toc117602523"/>
      <w:r w:rsidRPr="00785C54">
        <w:rPr>
          <w:rFonts w:eastAsia="Times New Roman"/>
          <w:szCs w:val="24"/>
        </w:rPr>
        <w:t>Deployment Requirements Class</w:t>
      </w:r>
      <w:bookmarkEnd w:id="48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07A6B23F" w:rsidR="0008652C" w:rsidRPr="00785C54" w:rsidRDefault="00115763" w:rsidP="00785C54">
      <w:pPr>
        <w:pStyle w:val="BodyText"/>
      </w:pPr>
      <w:ins w:id="4834" w:author="Katharina Schleidt" w:date="2022-08-13T17:55:00Z">
        <w:r w:rsidRPr="00115763">
          <w:t xml:space="preserve">Deployment </w:t>
        </w:r>
        <w:r w:rsidRPr="00316886">
          <w:t xml:space="preserve">from the Basic Observations is described as a class diagram in Figure </w:t>
        </w:r>
        <w:r>
          <w:t>2</w:t>
        </w:r>
      </w:ins>
      <w:ins w:id="4835" w:author="Ilkka Rinne" w:date="2022-10-25T14:04:00Z">
        <w:r w:rsidR="00447C43">
          <w:t>3</w:t>
        </w:r>
      </w:ins>
      <w:ins w:id="4836" w:author="Katharina Schleidt" w:date="2022-08-13T17:55:00Z">
        <w:del w:id="4837"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08178199"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838" w:author="Ilkka Rinne" w:date="2022-09-06T14:16:00Z">
        <w:r w:rsidRPr="00785C54" w:rsidDel="00733A61">
          <w:rPr>
            <w:noProof/>
            <w:szCs w:val="24"/>
            <w:lang w:val="fr-FR" w:eastAsia="fr-FR"/>
          </w:rPr>
          <w:lastRenderedPageBreak/>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4839" w:author="Ilkka Rinne" w:date="2022-10-25T14:05:00Z">
        <w:r w:rsidR="00447C43">
          <w:rPr>
            <w:noProof/>
            <w:szCs w:val="24"/>
          </w:rPr>
          <w:drawing>
            <wp:inline distT="0" distB="0" distL="0" distR="0" wp14:anchorId="08D38F25" wp14:editId="5308DA4B">
              <wp:extent cx="6167535" cy="7254324"/>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8">
                        <a:extLst>
                          <a:ext uri="{28A0092B-C50C-407E-A947-70E740481C1C}">
                            <a14:useLocalDpi xmlns:a14="http://schemas.microsoft.com/office/drawing/2010/main" val="0"/>
                          </a:ext>
                        </a:extLst>
                      </a:blip>
                      <a:stretch>
                        <a:fillRect/>
                      </a:stretch>
                    </pic:blipFill>
                    <pic:spPr>
                      <a:xfrm>
                        <a:off x="0" y="0"/>
                        <a:ext cx="6204836" cy="7298197"/>
                      </a:xfrm>
                      <a:prstGeom prst="rect">
                        <a:avLst/>
                      </a:prstGeom>
                    </pic:spPr>
                  </pic:pic>
                </a:graphicData>
              </a:graphic>
            </wp:inline>
          </w:drawing>
        </w:r>
      </w:ins>
    </w:p>
    <w:p w14:paraId="6002F606" w14:textId="170F40F2" w:rsidR="005B5EAD" w:rsidRPr="00785C54" w:rsidRDefault="005B5EAD" w:rsidP="00785C54">
      <w:pPr>
        <w:pStyle w:val="Figuretitle"/>
        <w:autoSpaceDE w:val="0"/>
        <w:autoSpaceDN w:val="0"/>
        <w:adjustRightInd w:val="0"/>
        <w:outlineLvl w:val="0"/>
        <w:rPr>
          <w:szCs w:val="24"/>
        </w:rPr>
      </w:pPr>
      <w:commentRangeStart w:id="4840"/>
      <w:r w:rsidRPr="00785C54">
        <w:rPr>
          <w:szCs w:val="24"/>
        </w:rPr>
        <w:t>Figure 2</w:t>
      </w:r>
      <w:ins w:id="4841" w:author="Ilkka Rinne" w:date="2022-10-25T14:05:00Z">
        <w:r w:rsidR="00447C43">
          <w:rPr>
            <w:szCs w:val="24"/>
          </w:rPr>
          <w:t>3</w:t>
        </w:r>
      </w:ins>
      <w:del w:id="4842" w:author="Ilkka Rinne" w:date="2022-09-06T14:16:00Z">
        <w:r w:rsidRPr="00785C54" w:rsidDel="00733A61">
          <w:rPr>
            <w:szCs w:val="24"/>
          </w:rPr>
          <w:delText>1</w:delText>
        </w:r>
      </w:del>
      <w:r w:rsidRPr="00785C54">
        <w:rPr>
          <w:szCs w:val="24"/>
        </w:rPr>
        <w:t xml:space="preserve"> </w:t>
      </w:r>
      <w:commentRangeEnd w:id="4840"/>
      <w:r w:rsidR="008058B6">
        <w:rPr>
          <w:rStyle w:val="CommentReference"/>
          <w:rFonts w:eastAsia="MS Mincho"/>
          <w:b w:val="0"/>
          <w:lang w:eastAsia="ja-JP"/>
        </w:rPr>
        <w:commentReference w:id="4840"/>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843" w:name="_Toc117602524"/>
      <w:r w:rsidRPr="00785C54">
        <w:rPr>
          <w:rFonts w:eastAsia="Times New Roman"/>
          <w:szCs w:val="24"/>
        </w:rPr>
        <w:lastRenderedPageBreak/>
        <w:t>GenericDomainFeature</w:t>
      </w:r>
      <w:bookmarkEnd w:id="4843"/>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844" w:name="_Toc117602525"/>
      <w:r w:rsidRPr="00785C54">
        <w:rPr>
          <w:rFonts w:eastAsia="Times New Roman"/>
          <w:szCs w:val="24"/>
        </w:rPr>
        <w:t>GenericDomainFeature Requirements Class</w:t>
      </w:r>
      <w:bookmarkEnd w:id="48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2AF3D523" w:rsidR="0008652C" w:rsidRPr="00785C54" w:rsidRDefault="00115763" w:rsidP="00785C54">
      <w:pPr>
        <w:pStyle w:val="BodyText"/>
      </w:pPr>
      <w:ins w:id="4845" w:author="Katharina Schleidt" w:date="2022-08-13T17:55:00Z">
        <w:r w:rsidRPr="00785C54">
          <w:rPr>
            <w:szCs w:val="24"/>
          </w:rPr>
          <w:t>GenericDomainFeature</w:t>
        </w:r>
        <w:r w:rsidRPr="00115763">
          <w:t xml:space="preserve"> from the Basic Observations is described as a class diagram in Figure 2</w:t>
        </w:r>
      </w:ins>
      <w:ins w:id="4846" w:author="Ilkka Rinne" w:date="2022-10-25T14:05:00Z">
        <w:r w:rsidR="000F2FA6">
          <w:t>4</w:t>
        </w:r>
      </w:ins>
      <w:ins w:id="4847" w:author="Katharina Schleidt" w:date="2022-08-13T17:55:00Z">
        <w:del w:id="4848" w:author="Ilkka Rinne" w:date="2022-09-06T14:17:00Z">
          <w:r w:rsidDel="004113B0">
            <w:delText>1</w:delText>
          </w:r>
        </w:del>
        <w:r w:rsidRPr="00115763">
          <w:t>. The schema is fully described in 10.</w:t>
        </w:r>
      </w:ins>
      <w:ins w:id="4849" w:author="Katharina Schleidt" w:date="2022-08-13T17:56:00Z">
        <w:r>
          <w:t>11</w:t>
        </w:r>
      </w:ins>
      <w:ins w:id="4850" w:author="Katharina Schleidt" w:date="2022-08-13T17:55:00Z">
        <w:r w:rsidRPr="00115763">
          <w:t>.</w:t>
        </w:r>
      </w:ins>
      <w:r w:rsidR="0008652C" w:rsidRPr="00785C54">
        <w:t> </w:t>
      </w:r>
    </w:p>
    <w:p w14:paraId="1FC7C86C" w14:textId="3270BC3D"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851" w:author="Ilkka Rinne" w:date="2022-09-06T15:19:00Z"/>
          <w:szCs w:val="24"/>
        </w:rPr>
      </w:pPr>
      <w:del w:id="4852" w:author="Ilkka Rinne" w:date="2022-09-06T14:17:00Z">
        <w:r w:rsidRPr="00785C54" w:rsidDel="004113B0">
          <w:rPr>
            <w:noProof/>
            <w:szCs w:val="24"/>
            <w:lang w:val="fr-FR" w:eastAsia="fr-FR"/>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4853" w:author="Ilkka Rinne" w:date="2022-10-25T14:06:00Z">
        <w:r w:rsidR="000F2FA6">
          <w:rPr>
            <w:noProof/>
            <w:szCs w:val="24"/>
          </w:rPr>
          <w:drawing>
            <wp:inline distT="0" distB="0" distL="0" distR="0" wp14:anchorId="29F24B0D" wp14:editId="205427B4">
              <wp:extent cx="6242999" cy="8042988"/>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0">
                        <a:extLst>
                          <a:ext uri="{28A0092B-C50C-407E-A947-70E740481C1C}">
                            <a14:useLocalDpi xmlns:a14="http://schemas.microsoft.com/office/drawing/2010/main" val="0"/>
                          </a:ext>
                        </a:extLst>
                      </a:blip>
                      <a:stretch>
                        <a:fillRect/>
                      </a:stretch>
                    </pic:blipFill>
                    <pic:spPr>
                      <a:xfrm>
                        <a:off x="0" y="0"/>
                        <a:ext cx="6280271" cy="8091006"/>
                      </a:xfrm>
                      <a:prstGeom prst="rect">
                        <a:avLst/>
                      </a:prstGeom>
                    </pic:spPr>
                  </pic:pic>
                </a:graphicData>
              </a:graphic>
            </wp:inline>
          </w:drawing>
        </w:r>
      </w:ins>
    </w:p>
    <w:p w14:paraId="599F0A34" w14:textId="6E37172A" w:rsidR="00214F45" w:rsidRPr="00785C54" w:rsidRDefault="00214F45">
      <w:pPr>
        <w:pStyle w:val="Figurenote"/>
        <w:pPrChange w:id="4854"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855" w:author="Ilkka Rinne" w:date="2022-09-06T15:19:00Z">
        <w:r>
          <w:t>NOTE</w:t>
        </w:r>
      </w:ins>
      <w:ins w:id="4856" w:author="Ilkka Rinne" w:date="2022-09-06T15:20:00Z">
        <w:r>
          <w:tab/>
        </w:r>
      </w:ins>
      <w:ins w:id="4857" w:author="Ilkka Rinne" w:date="2022-09-06T15:21:00Z">
        <w:r w:rsidR="003133EB">
          <w:t>GenericDomainFeature</w:t>
        </w:r>
      </w:ins>
      <w:ins w:id="4858" w:author="Ilkka Rinne" w:date="2022-09-06T15:22:00Z">
        <w:r w:rsidR="003133EB">
          <w:t xml:space="preserve"> can be used as the target of the ultimate or proximate feature-of-interest of an Observation in lack of an existing, more specific</w:t>
        </w:r>
      </w:ins>
      <w:ins w:id="4859" w:author="Ilkka Rinne" w:date="2022-09-06T15:23:00Z">
        <w:r w:rsidR="003133EB">
          <w:t xml:space="preserve"> domain feature.</w:t>
        </w:r>
      </w:ins>
    </w:p>
    <w:p w14:paraId="4E60A589" w14:textId="4B36621E" w:rsidR="005B5EAD" w:rsidRPr="00785C54" w:rsidRDefault="005B5EAD" w:rsidP="00785C54">
      <w:pPr>
        <w:pStyle w:val="Figuretitle"/>
        <w:autoSpaceDE w:val="0"/>
        <w:autoSpaceDN w:val="0"/>
        <w:adjustRightInd w:val="0"/>
        <w:outlineLvl w:val="0"/>
        <w:rPr>
          <w:szCs w:val="24"/>
        </w:rPr>
      </w:pPr>
      <w:commentRangeStart w:id="4860"/>
      <w:r w:rsidRPr="00785C54">
        <w:rPr>
          <w:szCs w:val="24"/>
        </w:rPr>
        <w:t>Figure 2</w:t>
      </w:r>
      <w:ins w:id="4861" w:author="Ilkka Rinne" w:date="2022-10-25T14:05:00Z">
        <w:r w:rsidR="000F2FA6">
          <w:rPr>
            <w:szCs w:val="24"/>
          </w:rPr>
          <w:t>4</w:t>
        </w:r>
      </w:ins>
      <w:del w:id="4862" w:author="Ilkka Rinne" w:date="2022-09-06T14:17:00Z">
        <w:r w:rsidRPr="00785C54" w:rsidDel="004113B0">
          <w:rPr>
            <w:szCs w:val="24"/>
          </w:rPr>
          <w:delText>2</w:delText>
        </w:r>
      </w:del>
      <w:r w:rsidRPr="00785C54">
        <w:rPr>
          <w:szCs w:val="24"/>
        </w:rPr>
        <w:t xml:space="preserve"> </w:t>
      </w:r>
      <w:commentRangeEnd w:id="4860"/>
      <w:r w:rsidR="00047CD7">
        <w:rPr>
          <w:rStyle w:val="CommentReference"/>
          <w:rFonts w:eastAsia="MS Mincho"/>
          <w:b w:val="0"/>
          <w:lang w:eastAsia="ja-JP"/>
        </w:rPr>
        <w:commentReference w:id="4860"/>
      </w:r>
      <w:r w:rsidRPr="00785C54">
        <w:rPr>
          <w:szCs w:val="24"/>
        </w:rPr>
        <w:t>— Context diagram for Basic Observations — GenericDomainFeature</w:t>
      </w:r>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863" w:name="_Toc117602526"/>
      <w:r w:rsidRPr="00785C54">
        <w:rPr>
          <w:rFonts w:eastAsia="Times New Roman"/>
          <w:szCs w:val="24"/>
        </w:rPr>
        <w:lastRenderedPageBreak/>
        <w:t>Feature type GenericDomainFeature</w:t>
      </w:r>
      <w:bookmarkEnd w:id="48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864" w:name="_Toc117602527"/>
      <w:r w:rsidRPr="00785C54">
        <w:rPr>
          <w:rFonts w:eastAsia="Times New Roman"/>
          <w:szCs w:val="24"/>
        </w:rPr>
        <w:t>Codelists</w:t>
      </w:r>
      <w:bookmarkEnd w:id="4864"/>
    </w:p>
    <w:p w14:paraId="34248984" w14:textId="0C3FEF21" w:rsidR="005B5EAD" w:rsidRPr="00785C54" w:rsidDel="003F0344" w:rsidRDefault="005B5EAD" w:rsidP="00785C54">
      <w:pPr>
        <w:pStyle w:val="Heading3"/>
        <w:tabs>
          <w:tab w:val="left" w:pos="400"/>
          <w:tab w:val="left" w:pos="560"/>
          <w:tab w:val="left" w:pos="720"/>
        </w:tabs>
        <w:autoSpaceDE w:val="0"/>
        <w:autoSpaceDN w:val="0"/>
        <w:adjustRightInd w:val="0"/>
        <w:rPr>
          <w:del w:id="4865" w:author="Katharina Schleidt" w:date="2022-10-17T13:36:00Z"/>
          <w:rFonts w:eastAsia="Times New Roman"/>
          <w:szCs w:val="24"/>
        </w:rPr>
      </w:pPr>
      <w:del w:id="4866" w:author="Katharina Schleidt" w:date="2022-10-17T13:36:00Z">
        <w:r w:rsidRPr="00785C54" w:rsidDel="003F0344">
          <w:rPr>
            <w:rFonts w:eastAsia="Times New Roman"/>
            <w:szCs w:val="24"/>
          </w:rPr>
          <w:delText>AbstractObservationCollectionType</w:delText>
        </w:r>
        <w:bookmarkStart w:id="4867" w:name="_Toc117602528"/>
        <w:bookmarkEnd w:id="4867"/>
      </w:del>
    </w:p>
    <w:p w14:paraId="78BC51A9" w14:textId="1C805345" w:rsidR="005B5EAD" w:rsidRPr="00785C54" w:rsidDel="003F0344" w:rsidRDefault="005B5EAD" w:rsidP="00785C54">
      <w:pPr>
        <w:pStyle w:val="BodyText"/>
        <w:autoSpaceDE w:val="0"/>
        <w:autoSpaceDN w:val="0"/>
        <w:adjustRightInd w:val="0"/>
        <w:rPr>
          <w:del w:id="4868" w:author="Katharina Schleidt" w:date="2022-10-17T13:36:00Z"/>
          <w:szCs w:val="24"/>
        </w:rPr>
      </w:pPr>
      <w:del w:id="4869" w:author="Katharina Schleidt" w:date="2022-10-17T13:36:00Z">
        <w:r w:rsidRPr="00785C54" w:rsidDel="003F0344">
          <w:rPr>
            <w:szCs w:val="24"/>
          </w:rPr>
          <w:delText xml:space="preserve">The code list AbstractObservationCollectionType can be specialized as required </w:delText>
        </w:r>
        <w:commentRangeStart w:id="4870"/>
        <w:r w:rsidRPr="00785C54" w:rsidDel="003F0344">
          <w:rPr>
            <w:szCs w:val="24"/>
          </w:rPr>
          <w:delText xml:space="preserve">to </w:delText>
        </w:r>
      </w:del>
      <w:del w:id="4871" w:author="Katharina Schleidt" w:date="2022-08-12T19:25:00Z">
        <w:r w:rsidRPr="00785C54" w:rsidDel="00683AA9">
          <w:rPr>
            <w:szCs w:val="24"/>
          </w:rPr>
          <w:delText>firm up</w:delText>
        </w:r>
        <w:commentRangeEnd w:id="4870"/>
        <w:r w:rsidR="00047CD7" w:rsidDel="00683AA9">
          <w:rPr>
            <w:rStyle w:val="CommentReference"/>
            <w:rFonts w:eastAsia="MS Mincho"/>
            <w:lang w:eastAsia="ja-JP"/>
          </w:rPr>
          <w:commentReference w:id="4870"/>
        </w:r>
      </w:del>
      <w:del w:id="4872" w:author="Katharina Schleidt" w:date="2022-10-17T13:36:00Z">
        <w:r w:rsidRPr="00785C54" w:rsidDel="003F0344">
          <w:rPr>
            <w:szCs w:val="24"/>
          </w:rPr>
          <w:delText xml:space="preserve"> semantics of collection types, as done in the derived codelist ObservationCollectionType below.</w:delText>
        </w:r>
        <w:bookmarkStart w:id="4873" w:name="_Toc117602529"/>
        <w:bookmarkEnd w:id="4873"/>
      </w:del>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rsidDel="003F0344" w14:paraId="23AB6689" w14:textId="411183FF" w:rsidTr="00EC5BE0">
        <w:trPr>
          <w:jc w:val="center"/>
          <w:del w:id="4874" w:author="Katharina Schleidt" w:date="2022-10-17T13:36:00Z"/>
        </w:trPr>
        <w:tc>
          <w:tcPr>
            <w:tcW w:w="4546" w:type="dxa"/>
            <w:tcMar>
              <w:top w:w="100" w:type="dxa"/>
              <w:left w:w="100" w:type="dxa"/>
              <w:bottom w:w="100" w:type="dxa"/>
              <w:right w:w="100" w:type="dxa"/>
            </w:tcMar>
          </w:tcPr>
          <w:p w14:paraId="68897C17" w14:textId="5EBE2818" w:rsidR="005B5EAD" w:rsidRPr="00785C54" w:rsidDel="003F0344" w:rsidRDefault="005B5EAD" w:rsidP="00785C54">
            <w:pPr>
              <w:pStyle w:val="Tablebody"/>
              <w:autoSpaceDE w:val="0"/>
              <w:autoSpaceDN w:val="0"/>
              <w:adjustRightInd w:val="0"/>
              <w:rPr>
                <w:del w:id="4875" w:author="Katharina Schleidt" w:date="2022-10-17T13:36:00Z"/>
                <w:szCs w:val="20"/>
              </w:rPr>
            </w:pPr>
            <w:del w:id="4876" w:author="Katharina Schleidt" w:date="2022-10-17T13:36:00Z">
              <w:r w:rsidRPr="00785C54" w:rsidDel="003F0344">
                <w:rPr>
                  <w:b/>
                  <w:szCs w:val="24"/>
                </w:rPr>
                <w:delText>Requirement</w:delText>
              </w:r>
              <w:r w:rsidRPr="00785C54" w:rsidDel="003F0344">
                <w:rPr>
                  <w:szCs w:val="24"/>
                </w:rPr>
                <w:br/>
                <w:delText>/req/obs-basic/AbstractObservationCollectionType/AbstractObservationCollectionType-sem</w:delText>
              </w:r>
              <w:bookmarkStart w:id="4877" w:name="_Toc117602530"/>
              <w:bookmarkEnd w:id="4877"/>
            </w:del>
          </w:p>
        </w:tc>
        <w:tc>
          <w:tcPr>
            <w:tcW w:w="5206" w:type="dxa"/>
            <w:tcMar>
              <w:top w:w="100" w:type="dxa"/>
              <w:left w:w="100" w:type="dxa"/>
              <w:bottom w:w="100" w:type="dxa"/>
              <w:right w:w="100" w:type="dxa"/>
            </w:tcMar>
          </w:tcPr>
          <w:p w14:paraId="028A0426" w14:textId="1458CDE9" w:rsidR="005B5EAD" w:rsidRPr="00785C54" w:rsidDel="003F0344" w:rsidRDefault="005B5EAD" w:rsidP="00785C54">
            <w:pPr>
              <w:pStyle w:val="Tablebody"/>
              <w:autoSpaceDE w:val="0"/>
              <w:autoSpaceDN w:val="0"/>
              <w:adjustRightInd w:val="0"/>
              <w:jc w:val="both"/>
              <w:rPr>
                <w:del w:id="4878" w:author="Katharina Schleidt" w:date="2022-10-17T13:36:00Z"/>
                <w:szCs w:val="24"/>
              </w:rPr>
            </w:pPr>
            <w:del w:id="4879" w:author="Katharina Schleidt" w:date="2022-10-17T13:36:00Z">
              <w:r w:rsidRPr="00785C54" w:rsidDel="003F0344">
                <w:rPr>
                  <w:szCs w:val="24"/>
                </w:rPr>
                <w:delText xml:space="preserve">An empty extension point for providing various classification schemes for </w:delText>
              </w:r>
              <w:r w:rsidRPr="00785C54" w:rsidDel="003F0344">
                <w:rPr>
                  <w:b/>
                  <w:szCs w:val="24"/>
                </w:rPr>
                <w:delText>ObservationCollections</w:delText>
              </w:r>
              <w:r w:rsidRPr="00785C54" w:rsidDel="003F0344">
                <w:rPr>
                  <w:szCs w:val="24"/>
                </w:rPr>
                <w:delText>.</w:delText>
              </w:r>
              <w:bookmarkStart w:id="4880" w:name="_Toc117602531"/>
              <w:bookmarkEnd w:id="4880"/>
            </w:del>
          </w:p>
          <w:p w14:paraId="15DEE95E" w14:textId="7AFC6DE9" w:rsidR="005B5EAD" w:rsidRPr="00785C54" w:rsidDel="003F0344" w:rsidRDefault="005B5EAD" w:rsidP="00785C54">
            <w:pPr>
              <w:pStyle w:val="Tablebody"/>
              <w:tabs>
                <w:tab w:val="clear" w:pos="397"/>
                <w:tab w:val="left" w:pos="403"/>
              </w:tabs>
              <w:autoSpaceDE w:val="0"/>
              <w:autoSpaceDN w:val="0"/>
              <w:adjustRightInd w:val="0"/>
              <w:jc w:val="both"/>
              <w:rPr>
                <w:del w:id="4881" w:author="Katharina Schleidt" w:date="2022-10-17T13:36:00Z"/>
                <w:szCs w:val="20"/>
              </w:rPr>
            </w:pPr>
            <w:del w:id="4882" w:author="Katharina Schleidt" w:date="2022-10-17T13:36:00Z">
              <w:r w:rsidRPr="00785C54" w:rsidDel="003F0344">
                <w:rPr>
                  <w:szCs w:val="24"/>
                </w:rPr>
                <w:delText xml:space="preserve">If </w:delText>
              </w:r>
              <w:r w:rsidRPr="00785C54" w:rsidDel="003F0344">
                <w:rPr>
                  <w:b/>
                  <w:szCs w:val="24"/>
                </w:rPr>
                <w:delText>ObservationCollection</w:delText>
              </w:r>
              <w:r w:rsidRPr="00785C54" w:rsidDel="003F0344">
                <w:rPr>
                  <w:szCs w:val="24"/>
                </w:rPr>
                <w:delText xml:space="preserve"> classification schemes are used in the implementing application schemas, a concrete realization </w:delText>
              </w:r>
            </w:del>
            <w:del w:id="4883" w:author="Katharina Schleidt" w:date="2022-08-10T19:14:00Z">
              <w:r w:rsidRPr="00785C54" w:rsidDel="002F2035">
                <w:rPr>
                  <w:szCs w:val="24"/>
                </w:rPr>
                <w:delText>SHALL</w:delText>
              </w:r>
            </w:del>
            <w:del w:id="4884" w:author="Katharina Schleidt" w:date="2022-10-17T13:36:00Z">
              <w:r w:rsidRPr="00785C54" w:rsidDel="003F0344">
                <w:rPr>
                  <w:szCs w:val="24"/>
                </w:rPr>
                <w:delText xml:space="preserve"> be created for the application.</w:delText>
              </w:r>
              <w:bookmarkStart w:id="4885" w:name="_Toc117602532"/>
              <w:bookmarkEnd w:id="4885"/>
            </w:del>
          </w:p>
        </w:tc>
        <w:bookmarkStart w:id="4886" w:name="_Toc117602533"/>
        <w:bookmarkEnd w:id="4886"/>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887" w:name="_Toc117602534"/>
      <w:r w:rsidRPr="00785C54">
        <w:rPr>
          <w:rFonts w:eastAsia="Times New Roman"/>
          <w:szCs w:val="24"/>
        </w:rPr>
        <w:t>ObservationCollectionType</w:t>
      </w:r>
      <w:bookmarkEnd w:id="4887"/>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ObservationCollectionType realizes the AbstractObservationCollectionType and has the following values defined in this </w:t>
      </w:r>
      <w:del w:id="4888" w:author="Katharina Schleidt" w:date="2022-08-13T16:26:00Z">
        <w:r w:rsidRPr="00785C54" w:rsidDel="00CD0748">
          <w:rPr>
            <w:szCs w:val="24"/>
          </w:rPr>
          <w:delText>International Standard</w:delText>
        </w:r>
      </w:del>
      <w:ins w:id="4889"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4890" w:author="Katharina Schleidt" w:date="2022-08-10T19:14:00Z">
              <w:r w:rsidRPr="00785C54" w:rsidDel="002F2035">
                <w:rPr>
                  <w:szCs w:val="24"/>
                </w:rPr>
                <w:delText>SHALL</w:delText>
              </w:r>
            </w:del>
            <w:ins w:id="4891"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4892"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4893"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4894" w:author="Katharina Schleidt" w:date="2022-08-13T17:31:00Z">
                  <w:rPr>
                    <w:szCs w:val="24"/>
                  </w:rPr>
                </w:rPrChange>
              </w:rPr>
              <w:t>homogeneous</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4895" w:author="Katharina Schleidt" w:date="2022-08-13T17:09:00Z">
              <w:r w:rsidR="00D612AA" w:rsidRPr="00D612AA">
                <w:rPr>
                  <w:b/>
                  <w:bCs/>
                  <w:szCs w:val="24"/>
                  <w:rPrChange w:id="4896" w:author="Katharina Schleidt" w:date="2022-08-13T17:09:00Z">
                    <w:rPr>
                      <w:szCs w:val="24"/>
                    </w:rPr>
                  </w:rPrChange>
                </w:rPr>
                <w:t>O</w:t>
              </w:r>
            </w:ins>
            <w:del w:id="4897" w:author="Katharina Schleidt" w:date="2022-08-13T17:09:00Z">
              <w:r w:rsidRPr="00D612AA" w:rsidDel="00D612AA">
                <w:rPr>
                  <w:b/>
                  <w:bCs/>
                  <w:szCs w:val="24"/>
                  <w:rPrChange w:id="4898" w:author="Katharina Schleidt" w:date="2022-08-13T17:09:00Z">
                    <w:rPr>
                      <w:szCs w:val="24"/>
                    </w:rPr>
                  </w:rPrChange>
                </w:rPr>
                <w:delText>o</w:delText>
              </w:r>
            </w:del>
            <w:r w:rsidRPr="00D612AA">
              <w:rPr>
                <w:b/>
                <w:bCs/>
                <w:szCs w:val="24"/>
                <w:rPrChange w:id="4899"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4900" w:author="Katharina Schleidt" w:date="2022-08-13T17:09:00Z">
              <w:r w:rsidRPr="00785C54" w:rsidDel="00D612AA">
                <w:rPr>
                  <w:szCs w:val="24"/>
                </w:rPr>
                <w:delText xml:space="preserve">observation </w:delText>
              </w:r>
            </w:del>
            <w:ins w:id="4901" w:author="Katharina Schleidt" w:date="2022-08-13T17:09:00Z">
              <w:r w:rsidR="00D612AA" w:rsidRPr="00D612AA">
                <w:rPr>
                  <w:b/>
                  <w:bCs/>
                  <w:szCs w:val="24"/>
                  <w:rPrChange w:id="4902"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4903" w:author="Katharina Schleidt" w:date="2022-08-13T17:09:00Z">
              <w:r w:rsidRPr="00785C54" w:rsidDel="00D612AA">
                <w:rPr>
                  <w:szCs w:val="24"/>
                </w:rPr>
                <w:delText xml:space="preserve">observations </w:delText>
              </w:r>
            </w:del>
            <w:ins w:id="4904" w:author="Katharina Schleidt" w:date="2022-08-13T17:09:00Z">
              <w:r w:rsidR="00D612AA" w:rsidRPr="00D612AA">
                <w:rPr>
                  <w:b/>
                  <w:bCs/>
                  <w:szCs w:val="24"/>
                  <w:rPrChange w:id="4905"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4906" w:author="Katharina Schleidt" w:date="2022-08-13T17:09:00Z">
              <w:r w:rsidRPr="00785C54" w:rsidDel="00D612AA">
                <w:rPr>
                  <w:szCs w:val="24"/>
                </w:rPr>
                <w:delText xml:space="preserve">observations </w:delText>
              </w:r>
            </w:del>
            <w:ins w:id="4907" w:author="Katharina Schleidt" w:date="2022-08-13T17:09:00Z">
              <w:r w:rsidR="00D612AA" w:rsidRPr="00D612AA">
                <w:rPr>
                  <w:b/>
                  <w:bCs/>
                  <w:szCs w:val="24"/>
                  <w:rPrChange w:id="4908"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del w:id="4909" w:author="Katharina Schleidt" w:date="2022-08-13T17:10:00Z">
        <w:r w:rsidRPr="00785C54" w:rsidDel="00D612AA">
          <w:rPr>
            <w:szCs w:val="24"/>
          </w:rPr>
          <w:delText xml:space="preserve">observations </w:delText>
        </w:r>
      </w:del>
      <w:ins w:id="4910" w:author="Katharina Schleidt" w:date="2022-08-13T17:10:00Z">
        <w:r w:rsidR="00D612AA">
          <w:rPr>
            <w:szCs w:val="24"/>
          </w:rPr>
          <w:t>O</w:t>
        </w:r>
        <w:r w:rsidR="00D612AA" w:rsidRPr="00785C54">
          <w:rPr>
            <w:szCs w:val="24"/>
          </w:rPr>
          <w:t xml:space="preserve">bservations </w:t>
        </w:r>
      </w:ins>
      <w:r w:rsidRPr="00785C54">
        <w:rPr>
          <w:szCs w:val="24"/>
        </w:rPr>
        <w:t>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4911" w:author="REID-JAMOND Alison" w:date="2022-04-04T15:17:00Z">
        <w:r w:rsidRPr="00785C54" w:rsidDel="00047CD7">
          <w:rPr>
            <w:szCs w:val="24"/>
          </w:rPr>
          <w:delText xml:space="preserve">shall </w:delText>
        </w:r>
      </w:del>
      <w:ins w:id="4912"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lastRenderedPageBreak/>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4913" w:author="Katharina Schleidt" w:date="2022-08-13T17:31:00Z">
                  <w:rPr>
                    <w:szCs w:val="24"/>
                  </w:rPr>
                </w:rPrChange>
              </w:rPr>
              <w:t>summarizing</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4914" w:author="REID-JAMOND Alison" w:date="2022-04-04T15:18:00Z">
              <w:r w:rsidR="00047CD7">
                <w:rPr>
                  <w:szCs w:val="24"/>
                </w:rPr>
                <w:t xml:space="preserve"> all</w:t>
              </w:r>
            </w:ins>
            <w:del w:id="4915"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4916" w:author="Katharina Schleidt" w:date="2022-08-13T17:10:00Z">
              <w:r w:rsidRPr="00785C54" w:rsidDel="00D612AA">
                <w:rPr>
                  <w:szCs w:val="24"/>
                </w:rPr>
                <w:delText xml:space="preserve">observations </w:delText>
              </w:r>
            </w:del>
            <w:ins w:id="4917" w:author="Katharina Schleidt" w:date="2022-08-13T17:10:00Z">
              <w:r w:rsidR="00D612AA" w:rsidRPr="00D612AA">
                <w:rPr>
                  <w:b/>
                  <w:bCs/>
                  <w:szCs w:val="24"/>
                  <w:rPrChange w:id="4918"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4919" w:author="Katharina Schleidt" w:date="2022-08-13T17:11:00Z">
              <w:r w:rsidRPr="00785C54" w:rsidDel="00D612AA">
                <w:rPr>
                  <w:szCs w:val="24"/>
                </w:rPr>
                <w:delText xml:space="preserve">observation </w:delText>
              </w:r>
            </w:del>
            <w:ins w:id="4920" w:author="Katharina Schleidt" w:date="2022-08-13T17:11:00Z">
              <w:r w:rsidR="00D612AA" w:rsidRPr="00D612AA">
                <w:rPr>
                  <w:b/>
                  <w:bCs/>
                  <w:szCs w:val="24"/>
                  <w:rPrChange w:id="4921"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4922" w:author="Katharina Schleidt" w:date="2022-08-13T17:11:00Z">
              <w:r w:rsidRPr="00785C54" w:rsidDel="00D612AA">
                <w:rPr>
                  <w:szCs w:val="24"/>
                </w:rPr>
                <w:delText xml:space="preserve">observations </w:delText>
              </w:r>
            </w:del>
            <w:ins w:id="4923" w:author="Katharina Schleidt" w:date="2022-08-13T17:11:00Z">
              <w:r w:rsidR="00D612AA" w:rsidRPr="00D612AA">
                <w:rPr>
                  <w:b/>
                  <w:bCs/>
                  <w:szCs w:val="24"/>
                  <w:rPrChange w:id="4924"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4925" w:author="Katharina Schleidt" w:date="2022-08-13T17:11:00Z">
              <w:r w:rsidRPr="00785C54" w:rsidDel="00D612AA">
                <w:rPr>
                  <w:szCs w:val="24"/>
                </w:rPr>
                <w:delText xml:space="preserve">observations </w:delText>
              </w:r>
            </w:del>
            <w:ins w:id="4926" w:author="Katharina Schleidt" w:date="2022-08-13T17:11:00Z">
              <w:r w:rsidR="00D612AA" w:rsidRPr="00D612AA">
                <w:rPr>
                  <w:b/>
                  <w:bCs/>
                  <w:szCs w:val="24"/>
                  <w:rPrChange w:id="4927"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4928" w:author="REID-JAMOND Alison" w:date="2022-04-04T15:18:00Z">
        <w:r w:rsidRPr="00785C54" w:rsidDel="00047CD7">
          <w:rPr>
            <w:szCs w:val="24"/>
          </w:rPr>
          <w:delText xml:space="preserve">may </w:delText>
        </w:r>
      </w:del>
      <w:ins w:id="4929"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Change w:id="4930" w:author="Ilkka Rinne" w:date="2022-10-22T15:00:00Z">
            <w:rPr>
              <w:szCs w:val="24"/>
              <w:lang w:val="fr-CH"/>
            </w:rPr>
          </w:rPrChange>
        </w:rPr>
      </w:pPr>
      <w:r w:rsidRPr="00785C54">
        <w:rPr>
          <w:szCs w:val="24"/>
        </w:rPr>
        <w:t>c)</w:t>
      </w:r>
      <w:r w:rsidRPr="00785C54">
        <w:rPr>
          <w:szCs w:val="24"/>
        </w:rPr>
        <w:tab/>
        <w:t xml:space="preserve">Observations can have any value for the phenomenonTime property that falls completely in the given time range. </w:t>
      </w:r>
      <w:r w:rsidRPr="00164FE6">
        <w:rPr>
          <w:szCs w:val="24"/>
          <w:lang w:val="en-US"/>
          <w:rPrChange w:id="4931" w:author="Ilkka Rinne" w:date="2022-10-22T15:00:00Z">
            <w:rPr>
              <w:szCs w:val="24"/>
              <w:lang w:val="fr-CH"/>
            </w:rPr>
          </w:rPrChange>
        </w:rPr>
        <w:t>Valid examples would be:</w:t>
      </w:r>
    </w:p>
    <w:p w14:paraId="2236732C" w14:textId="77777777" w:rsidR="005B5EAD" w:rsidRPr="00164FE6"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Change w:id="4932" w:author="Ilkka Rinne" w:date="2022-10-22T15:00:00Z">
            <w:rPr>
              <w:szCs w:val="24"/>
              <w:lang w:val="fr-CH"/>
            </w:rPr>
          </w:rPrChange>
        </w:rPr>
      </w:pPr>
      <w:r w:rsidRPr="00164FE6">
        <w:rPr>
          <w:szCs w:val="24"/>
          <w:lang w:val="en-US"/>
          <w:rPrChange w:id="4933" w:author="Ilkka Rinne" w:date="2022-10-22T15:00:00Z">
            <w:rPr>
              <w:szCs w:val="24"/>
              <w:lang w:val="fr-CH"/>
            </w:rPr>
          </w:rPrChange>
        </w:rPr>
        <w:t>1)</w:t>
      </w:r>
      <w:r w:rsidRPr="00164FE6">
        <w:rPr>
          <w:szCs w:val="24"/>
          <w:lang w:val="en-US"/>
          <w:rPrChange w:id="4934" w:author="Ilkka Rinne" w:date="2022-10-22T15:00:00Z">
            <w:rPr>
              <w:szCs w:val="24"/>
              <w:lang w:val="fr-CH"/>
            </w:rPr>
          </w:rPrChange>
        </w:rPr>
        <w:tab/>
        <w:t>2020-01-05T00:00:00+05:00;</w:t>
      </w:r>
    </w:p>
    <w:p w14:paraId="1DED29FD" w14:textId="77777777" w:rsidR="005B5EAD" w:rsidRPr="00164FE6"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Change w:id="4935" w:author="Ilkka Rinne" w:date="2022-10-22T15:00:00Z">
            <w:rPr>
              <w:szCs w:val="24"/>
              <w:lang w:val="fr-CH"/>
            </w:rPr>
          </w:rPrChange>
        </w:rPr>
      </w:pPr>
      <w:r w:rsidRPr="00164FE6">
        <w:rPr>
          <w:szCs w:val="24"/>
          <w:lang w:val="en-US"/>
          <w:rPrChange w:id="4936" w:author="Ilkka Rinne" w:date="2022-10-22T15:00:00Z">
            <w:rPr>
              <w:szCs w:val="24"/>
              <w:lang w:val="fr-CH"/>
            </w:rPr>
          </w:rPrChange>
        </w:rPr>
        <w:t>2)</w:t>
      </w:r>
      <w:r w:rsidRPr="00164FE6">
        <w:rPr>
          <w:szCs w:val="24"/>
          <w:lang w:val="en-US"/>
          <w:rPrChange w:id="4937" w:author="Ilkka Rinne" w:date="2022-10-22T15:00:00Z">
            <w:rPr>
              <w:szCs w:val="24"/>
              <w:lang w:val="fr-CH"/>
            </w:rPr>
          </w:rPrChange>
        </w:rPr>
        <w:tab/>
        <w:t>2020-01-05T10:00:00Z/2020-01-05T11:00:00Z;</w:t>
      </w:r>
    </w:p>
    <w:p w14:paraId="2E70A1EF" w14:textId="77777777" w:rsidR="005B5EAD" w:rsidRPr="00164FE6"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en-US"/>
          <w:rPrChange w:id="4938" w:author="Ilkka Rinne" w:date="2022-10-22T15:00:00Z">
            <w:rPr>
              <w:szCs w:val="24"/>
              <w:lang w:val="fr-CH"/>
            </w:rPr>
          </w:rPrChange>
        </w:rPr>
      </w:pPr>
      <w:r w:rsidRPr="00164FE6">
        <w:rPr>
          <w:szCs w:val="24"/>
          <w:lang w:val="en-US"/>
          <w:rPrChange w:id="4939" w:author="Ilkka Rinne" w:date="2022-10-22T15:00:00Z">
            <w:rPr>
              <w:szCs w:val="24"/>
              <w:lang w:val="fr-CH"/>
            </w:rPr>
          </w:rPrChange>
        </w:rPr>
        <w:t>3)</w:t>
      </w:r>
      <w:r w:rsidRPr="00164FE6">
        <w:rPr>
          <w:szCs w:val="24"/>
          <w:lang w:val="en-US"/>
          <w:rPrChange w:id="4940" w:author="Ilkka Rinne" w:date="2022-10-22T15:00:00Z">
            <w:rPr>
              <w:szCs w:val="24"/>
              <w:lang w:val="fr-CH"/>
            </w:rPr>
          </w:rPrChange>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81"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82" w:history="1">
        <w:r w:rsidRPr="00785C54">
          <w:rPr>
            <w:color w:val="0000FF"/>
            <w:szCs w:val="24"/>
            <w:u w:val="single"/>
          </w:rPr>
          <w:t>https://example.org/v1.1/Sensors/41</w:t>
        </w:r>
      </w:hyperlink>
      <w:r w:rsidRPr="00785C54">
        <w:rPr>
          <w:szCs w:val="24"/>
        </w:rPr>
        <w:t xml:space="preserve">, </w:t>
      </w:r>
      <w:hyperlink r:id="rId83"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84"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941" w:name="_Toc117602535"/>
      <w:r w:rsidRPr="00785C54">
        <w:rPr>
          <w:rFonts w:eastAsia="Times New Roman"/>
          <w:szCs w:val="24"/>
        </w:rPr>
        <w:t>ObservationTypeByResultType</w:t>
      </w:r>
      <w:bookmarkEnd w:id="4941"/>
    </w:p>
    <w:p w14:paraId="5E680707" w14:textId="77777777" w:rsidR="005B5EAD" w:rsidRPr="00785C54" w:rsidRDefault="005B5EAD" w:rsidP="00785C54">
      <w:pPr>
        <w:pStyle w:val="BodyText"/>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4942" w:author="Katharina Schleidt" w:date="2022-08-10T19:14:00Z">
              <w:r w:rsidRPr="00785C54" w:rsidDel="002F2035">
                <w:rPr>
                  <w:szCs w:val="24"/>
                </w:rPr>
                <w:delText>SHALL</w:delText>
              </w:r>
            </w:del>
            <w:ins w:id="4943"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4944"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r w:rsidRPr="003C3C9D">
              <w:rPr>
                <w:b/>
                <w:bCs/>
                <w:szCs w:val="24"/>
                <w:rPrChange w:id="4945" w:author="Katharina Schleidt" w:date="2022-08-13T17:12:00Z">
                  <w:rPr>
                    <w:szCs w:val="24"/>
                  </w:rPr>
                </w:rPrChange>
              </w:rPr>
              <w:t>ScopedName</w:t>
            </w:r>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4946"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r w:rsidRPr="003C3C9D">
              <w:rPr>
                <w:b/>
                <w:bCs/>
                <w:szCs w:val="24"/>
                <w:rPrChange w:id="4947" w:author="Katharina Schleidt" w:date="2022-08-13T17:12:00Z">
                  <w:rPr>
                    <w:szCs w:val="24"/>
                  </w:rPr>
                </w:rPrChange>
              </w:rPr>
              <w:t>TM_Object</w:t>
            </w:r>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4948"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4949"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lastRenderedPageBreak/>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4950" w:author="Katharina Schleidt" w:date="2022-08-13T17:12:00Z">
                  <w:rPr>
                    <w:szCs w:val="24"/>
                  </w:rPr>
                </w:rPrChange>
              </w:rPr>
              <w:t>Observation</w:t>
            </w:r>
            <w:r w:rsidRPr="00785C54">
              <w:rPr>
                <w:szCs w:val="24"/>
              </w:rPr>
              <w:t xml:space="preserve">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4951"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r w:rsidRPr="003C3C9D">
              <w:rPr>
                <w:b/>
                <w:bCs/>
                <w:szCs w:val="24"/>
                <w:rPrChange w:id="4952" w:author="Katharina Schleidt" w:date="2022-08-13T17:12:00Z">
                  <w:rPr>
                    <w:szCs w:val="24"/>
                  </w:rPr>
                </w:rPrChange>
              </w:rPr>
              <w:t>ScopedName</w:t>
            </w:r>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4953"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r w:rsidRPr="003C3C9D">
              <w:rPr>
                <w:b/>
                <w:bCs/>
                <w:szCs w:val="24"/>
                <w:rPrChange w:id="4954" w:author="Katharina Schleidt" w:date="2022-08-13T17:12:00Z">
                  <w:rPr>
                    <w:szCs w:val="24"/>
                  </w:rPr>
                </w:rPrChange>
              </w:rPr>
              <w:t>TM_Object</w:t>
            </w:r>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4955"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4956"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bookmarkStart w:id="4957" w:name="_Toc117602536"/>
      <w:r w:rsidRPr="00785C54">
        <w:rPr>
          <w:rFonts w:eastAsia="Times New Roman"/>
          <w:szCs w:val="24"/>
        </w:rPr>
        <w:t>Conceptual Sample schema</w:t>
      </w:r>
      <w:bookmarkEnd w:id="4957"/>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4958" w:name="_Toc117602537"/>
      <w:r w:rsidRPr="00785C54">
        <w:rPr>
          <w:rFonts w:eastAsia="Times New Roman"/>
          <w:szCs w:val="24"/>
        </w:rPr>
        <w:t>General</w:t>
      </w:r>
      <w:bookmarkEnd w:id="4958"/>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959" w:name="_Toc117602538"/>
      <w:r w:rsidRPr="00785C54">
        <w:rPr>
          <w:rFonts w:eastAsia="Times New Roman"/>
          <w:szCs w:val="24"/>
        </w:rPr>
        <w:t>Conceptual Sample schema model</w:t>
      </w:r>
      <w:bookmarkEnd w:id="4959"/>
    </w:p>
    <w:p w14:paraId="7041094B" w14:textId="6B72B857"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4960" w:author="Ilkka Rinne" w:date="2022-10-25T14:06:00Z">
        <w:r w:rsidR="00FB1330">
          <w:rPr>
            <w:rStyle w:val="citefig"/>
            <w:szCs w:val="24"/>
            <w:shd w:val="clear" w:color="auto" w:fill="auto"/>
          </w:rPr>
          <w:t>5</w:t>
        </w:r>
      </w:ins>
      <w:del w:id="4961" w:author="Ilkka Rinne" w:date="2022-09-06T14:18:00Z">
        <w:r w:rsidRPr="00785C54" w:rsidDel="0064549B">
          <w:rPr>
            <w:rStyle w:val="citefig"/>
            <w:szCs w:val="24"/>
            <w:shd w:val="clear" w:color="auto" w:fill="auto"/>
          </w:rPr>
          <w:delText>3</w:delText>
        </w:r>
      </w:del>
      <w:r w:rsidRPr="00785C54">
        <w:rPr>
          <w:szCs w:val="24"/>
        </w:rPr>
        <w:t>. It is fully described in</w:t>
      </w:r>
      <w:del w:id="4962"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50253DB7"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4963" w:author="Ilkka Rinne" w:date="2022-09-06T15:23:00Z"/>
          <w:szCs w:val="24"/>
        </w:rPr>
      </w:pPr>
      <w:del w:id="4964" w:author="Ilkka Rinne" w:date="2022-09-06T14:18:00Z">
        <w:r w:rsidRPr="00785C54" w:rsidDel="0064549B">
          <w:rPr>
            <w:noProof/>
            <w:szCs w:val="24"/>
            <w:lang w:val="fr-FR" w:eastAsia="fr-FR"/>
          </w:rPr>
          <w:lastRenderedPageBreak/>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4965" w:author="Ilkka Rinne" w:date="2022-10-25T14:07:00Z">
        <w:r w:rsidR="00FB1330">
          <w:rPr>
            <w:noProof/>
            <w:szCs w:val="24"/>
          </w:rPr>
          <w:drawing>
            <wp:inline distT="0" distB="0" distL="0" distR="0" wp14:anchorId="3FBD716B" wp14:editId="4D18B585">
              <wp:extent cx="6317602" cy="5861693"/>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6">
                        <a:extLst>
                          <a:ext uri="{28A0092B-C50C-407E-A947-70E740481C1C}">
                            <a14:useLocalDpi xmlns:a14="http://schemas.microsoft.com/office/drawing/2010/main" val="0"/>
                          </a:ext>
                        </a:extLst>
                      </a:blip>
                      <a:stretch>
                        <a:fillRect/>
                      </a:stretch>
                    </pic:blipFill>
                    <pic:spPr>
                      <a:xfrm>
                        <a:off x="0" y="0"/>
                        <a:ext cx="6360621" cy="5901608"/>
                      </a:xfrm>
                      <a:prstGeom prst="rect">
                        <a:avLst/>
                      </a:prstGeom>
                    </pic:spPr>
                  </pic:pic>
                </a:graphicData>
              </a:graphic>
            </wp:inline>
          </w:drawing>
        </w:r>
      </w:ins>
    </w:p>
    <w:p w14:paraId="77D758C6" w14:textId="3399D331" w:rsidR="00D174A5" w:rsidRPr="00D174A5" w:rsidRDefault="00D174A5">
      <w:pPr>
        <w:pStyle w:val="Figurenote"/>
        <w:pPrChange w:id="4966"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4967" w:author="Ilkka Rinne" w:date="2022-09-06T15:23:00Z">
        <w:r>
          <w:t>NOTE</w:t>
        </w:r>
      </w:ins>
      <w:ins w:id="4968" w:author="Ilkka Rinne" w:date="2022-09-06T15:24:00Z">
        <w:r>
          <w:tab/>
          <w:t>A Sample can act as a proxy for the ultimate feature-of-interes</w:t>
        </w:r>
      </w:ins>
      <w:ins w:id="4969" w:author="Ilkka Rinne" w:date="2022-09-06T15:25:00Z">
        <w:r>
          <w:t>t of an Observation, and be associated with this Observation by the role featureOfInterest as a specialization of Any. In this case</w:t>
        </w:r>
      </w:ins>
      <w:ins w:id="4970" w:author="Ilkka Rinne" w:date="2022-09-06T15:26:00Z">
        <w:r>
          <w:t xml:space="preserve"> the sampledFeature association</w:t>
        </w:r>
        <w:r w:rsidR="00A86D25">
          <w:t xml:space="preserve"> of Sample would point upwards in the chain of sampled features leading to the ultimate</w:t>
        </w:r>
      </w:ins>
      <w:ins w:id="4971" w:author="Ilkka Rinne" w:date="2022-09-06T15:27:00Z">
        <w:r w:rsidR="00A86D25">
          <w:t xml:space="preserve"> feature-of-interest of the Observation. The Sample can associate itself with the Observation in question by the role relate</w:t>
        </w:r>
      </w:ins>
      <w:ins w:id="4972" w:author="Ilkka Rinne" w:date="2022-09-06T15:28:00Z">
        <w:r w:rsidR="00A86D25">
          <w:t>dObservation.</w:t>
        </w:r>
      </w:ins>
    </w:p>
    <w:p w14:paraId="698CC913" w14:textId="100440DC" w:rsidR="005B5EAD" w:rsidRPr="00785C54" w:rsidRDefault="005B5EAD" w:rsidP="00785C54">
      <w:pPr>
        <w:pStyle w:val="Figuretitle"/>
        <w:autoSpaceDE w:val="0"/>
        <w:autoSpaceDN w:val="0"/>
        <w:adjustRightInd w:val="0"/>
        <w:outlineLvl w:val="0"/>
        <w:rPr>
          <w:szCs w:val="24"/>
        </w:rPr>
      </w:pPr>
      <w:r w:rsidRPr="00785C54">
        <w:rPr>
          <w:szCs w:val="24"/>
        </w:rPr>
        <w:t>Figure 2</w:t>
      </w:r>
      <w:ins w:id="4973" w:author="Ilkka Rinne" w:date="2022-10-25T14:06:00Z">
        <w:r w:rsidR="00FB1330">
          <w:rPr>
            <w:szCs w:val="24"/>
          </w:rPr>
          <w:t>5</w:t>
        </w:r>
      </w:ins>
      <w:del w:id="4974"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975" w:name="_Toc117602539"/>
      <w:r w:rsidRPr="00785C54">
        <w:rPr>
          <w:rFonts w:eastAsia="Times New Roman"/>
          <w:szCs w:val="24"/>
        </w:rPr>
        <w:t>Conceptual Sample Schema Package Requirements Class</w:t>
      </w:r>
      <w:bookmarkEnd w:id="49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bookmarkStart w:id="4976" w:name="_Toc117602540"/>
      <w:r w:rsidRPr="00785C54">
        <w:rPr>
          <w:rFonts w:eastAsia="Times New Roman"/>
          <w:szCs w:val="24"/>
        </w:rPr>
        <w:t>Sample</w:t>
      </w:r>
      <w:bookmarkEnd w:id="4976"/>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977" w:name="_Toc117602541"/>
      <w:r w:rsidRPr="00785C54">
        <w:rPr>
          <w:rFonts w:eastAsia="Times New Roman"/>
          <w:szCs w:val="24"/>
        </w:rPr>
        <w:t>Sample Requirements Class</w:t>
      </w:r>
      <w:bookmarkEnd w:id="49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4978" w:author="Ilkka Rinne" w:date="2022-09-06T15:32:00Z">
              <w:r w:rsidRPr="00785C54" w:rsidDel="003613DB">
                <w:rPr>
                  <w:szCs w:val="24"/>
                </w:rPr>
                <w:delText>-</w:delText>
              </w:r>
            </w:del>
            <w:ins w:id="4979"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164FE6"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164FE6" w:rsidRDefault="005B5EAD" w:rsidP="00785C54">
            <w:pPr>
              <w:pStyle w:val="Tablebody"/>
              <w:autoSpaceDE w:val="0"/>
              <w:autoSpaceDN w:val="0"/>
              <w:adjustRightInd w:val="0"/>
              <w:jc w:val="both"/>
              <w:rPr>
                <w:szCs w:val="20"/>
                <w:lang w:val="pt-BR"/>
                <w:rPrChange w:id="4980" w:author="Ilkka Rinne" w:date="2022-10-22T15:00:00Z">
                  <w:rPr>
                    <w:szCs w:val="20"/>
                  </w:rPr>
                </w:rPrChange>
              </w:rPr>
            </w:pPr>
            <w:r w:rsidRPr="00164FE6">
              <w:rPr>
                <w:szCs w:val="24"/>
                <w:lang w:val="pt-BR"/>
                <w:rPrChange w:id="4981" w:author="Ilkka Rinne" w:date="2022-10-22T15:00:00Z">
                  <w:rPr>
                    <w:szCs w:val="24"/>
                  </w:rPr>
                </w:rPrChange>
              </w:rPr>
              <w:t>/req/sam-cpt/Sample/Sample-sem</w:t>
            </w:r>
          </w:p>
        </w:tc>
      </w:tr>
      <w:tr w:rsidR="005B5EAD" w:rsidRPr="00164FE6"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164FE6" w:rsidRDefault="005B5EAD" w:rsidP="00785C54">
            <w:pPr>
              <w:pStyle w:val="Tablebody"/>
              <w:autoSpaceDE w:val="0"/>
              <w:autoSpaceDN w:val="0"/>
              <w:adjustRightInd w:val="0"/>
              <w:jc w:val="both"/>
              <w:rPr>
                <w:szCs w:val="20"/>
                <w:lang w:val="pt-BR"/>
                <w:rPrChange w:id="4982" w:author="Ilkka Rinne" w:date="2022-10-22T15:00:00Z">
                  <w:rPr>
                    <w:szCs w:val="20"/>
                  </w:rPr>
                </w:rPrChange>
              </w:rPr>
            </w:pPr>
            <w:r w:rsidRPr="00164FE6">
              <w:rPr>
                <w:szCs w:val="24"/>
                <w:lang w:val="pt-BR"/>
                <w:rPrChange w:id="4983" w:author="Ilkka Rinne" w:date="2022-10-22T15:00:00Z">
                  <w:rPr>
                    <w:szCs w:val="24"/>
                  </w:rPr>
                </w:rPrChange>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164FE6"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164FE6" w:rsidRDefault="005B5EAD" w:rsidP="00785C54">
            <w:pPr>
              <w:pStyle w:val="Tablebody"/>
              <w:autoSpaceDE w:val="0"/>
              <w:autoSpaceDN w:val="0"/>
              <w:adjustRightInd w:val="0"/>
              <w:jc w:val="both"/>
              <w:rPr>
                <w:szCs w:val="20"/>
                <w:lang w:val="pt-BR"/>
                <w:rPrChange w:id="4984" w:author="Ilkka Rinne" w:date="2022-10-22T15:00:00Z">
                  <w:rPr>
                    <w:szCs w:val="20"/>
                  </w:rPr>
                </w:rPrChange>
              </w:rPr>
            </w:pPr>
            <w:r w:rsidRPr="00164FE6">
              <w:rPr>
                <w:szCs w:val="24"/>
                <w:lang w:val="pt-BR"/>
                <w:rPrChange w:id="4985" w:author="Ilkka Rinne" w:date="2022-10-22T15:00:00Z">
                  <w:rPr>
                    <w:szCs w:val="24"/>
                  </w:rPr>
                </w:rPrChange>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4986" w:name="_Toc117602542"/>
      <w:r w:rsidRPr="00785C54">
        <w:rPr>
          <w:rFonts w:eastAsia="Times New Roman"/>
          <w:szCs w:val="24"/>
        </w:rPr>
        <w:t>Interface Sample</w:t>
      </w:r>
      <w:bookmarkEnd w:id="49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4987"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4988" w:author="Katharina Schleidt" w:date="2022-08-10T20:01:00Z">
              <w:r w:rsidR="005B5EAD" w:rsidRPr="00785C54" w:rsidDel="00B36FFD">
                <w:rPr>
                  <w:szCs w:val="24"/>
                </w:rPr>
                <w:delText>A</w:delText>
              </w:r>
            </w:del>
            <w:r w:rsidR="005B5EAD" w:rsidRPr="00785C54">
              <w:rPr>
                <w:szCs w:val="24"/>
              </w:rPr>
              <w:t xml:space="preserve"> </w:t>
            </w:r>
            <w:del w:id="4989"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4990" w:author="REID-JAMOND Alison" w:date="2022-04-04T15:19:00Z"/>
        </w:rPr>
        <w:pPrChange w:id="4991"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lastRenderedPageBreak/>
        <w:t>NOTE</w:t>
      </w:r>
      <w:ins w:id="4992" w:author="REID-JAMOND Alison" w:date="2022-04-04T15:19:00Z">
        <w:r w:rsidR="00047CD7">
          <w:t xml:space="preserve"> 1</w:t>
        </w:r>
      </w:ins>
      <w:del w:id="4993" w:author="REID-JAMOND Alison" w:date="2022-04-04T15:19:00Z">
        <w:r w:rsidRPr="00785C54" w:rsidDel="00047CD7">
          <w:delText>S:</w:delText>
        </w:r>
        <w:r w:rsidR="00AB3AC6" w:rsidRPr="00785C54" w:rsidDel="00047CD7">
          <w:tab/>
          <w:delText> </w:delText>
        </w:r>
      </w:del>
    </w:p>
    <w:p w14:paraId="7A2661B7" w14:textId="4A7D2B16" w:rsidR="005B5EAD" w:rsidRPr="00785C54" w:rsidRDefault="005B5EAD">
      <w:pPr>
        <w:pStyle w:val="Note"/>
        <w:pPrChange w:id="4994"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4995"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4996"/>
      <w:r w:rsidRPr="00785C54">
        <w:t xml:space="preserve">(although </w:t>
      </w:r>
      <w:del w:id="4997" w:author="Katharina Schleidt" w:date="2022-08-13T16:45:00Z">
        <w:r w:rsidRPr="00785C54" w:rsidDel="00AA0D5F">
          <w:delText>‘</w:delText>
        </w:r>
      </w:del>
      <w:r w:rsidRPr="00785C54">
        <w:t xml:space="preserve">specimen preservation could be considered a specific activity </w:t>
      </w:r>
      <w:r w:rsidRPr="00100651">
        <w:t>per se</w:t>
      </w:r>
      <w:del w:id="4998" w:author="Katharina Schleidt" w:date="2022-08-13T16:45:00Z">
        <w:r w:rsidRPr="00785C54" w:rsidDel="00AA0D5F">
          <w:delText>’</w:delText>
        </w:r>
      </w:del>
      <w:r w:rsidRPr="00785C54">
        <w:t>)</w:t>
      </w:r>
      <w:commentRangeEnd w:id="4996"/>
      <w:r w:rsidR="00047CD7">
        <w:rPr>
          <w:rStyle w:val="CommentReference"/>
          <w:rFonts w:eastAsia="MS Mincho"/>
          <w:lang w:eastAsia="ja-JP"/>
        </w:rPr>
        <w:commentReference w:id="4996"/>
      </w:r>
      <w:ins w:id="4999" w:author="REID-JAMOND Alison" w:date="2022-04-04T15:19:00Z">
        <w:r w:rsidR="00047CD7">
          <w:t>.</w:t>
        </w:r>
      </w:ins>
      <w:del w:id="5000" w:author="REID-JAMOND Alison" w:date="2022-04-04T15:19:00Z">
        <w:r w:rsidRPr="00785C54" w:rsidDel="00047CD7">
          <w:delText>;</w:delText>
        </w:r>
      </w:del>
    </w:p>
    <w:p w14:paraId="2D7FB30D" w14:textId="66D2F4EA" w:rsidR="005B5EAD" w:rsidRPr="00785C54" w:rsidRDefault="005B5EAD">
      <w:pPr>
        <w:pStyle w:val="Note"/>
        <w:pPrChange w:id="5001"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5002" w:author="REID-JAMOND Alison" w:date="2022-04-04T15:21:00Z">
        <w:r w:rsidRPr="00785C54" w:rsidDel="00047CD7">
          <w:delText>2)</w:delText>
        </w:r>
        <w:r w:rsidRPr="00785C54" w:rsidDel="00047CD7">
          <w:tab/>
        </w:r>
      </w:del>
      <w:ins w:id="5003"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5004"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5005" w:author="REID-JAMOND Alison" w:date="2022-04-04T15:21:00Z">
        <w:r w:rsidRPr="00785C54" w:rsidDel="00047CD7">
          <w:delText>3)</w:delText>
        </w:r>
        <w:r w:rsidRPr="00785C54" w:rsidDel="00047CD7">
          <w:tab/>
        </w:r>
      </w:del>
      <w:ins w:id="5006"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5007" w:author="REID-JAMOND Alison" w:date="2022-04-04T15:21:00Z">
        <w:r w:rsidR="00047CD7">
          <w:t>can</w:t>
        </w:r>
      </w:ins>
      <w:del w:id="5008" w:author="REID-JAMOND Alison" w:date="2022-04-04T15:21:00Z">
        <w:r w:rsidRPr="00785C54" w:rsidDel="00047CD7">
          <w:delText>may</w:delText>
        </w:r>
      </w:del>
      <w:r w:rsidRPr="00785C54">
        <w:t xml:space="preserve"> be made. As such, it </w:t>
      </w:r>
      <w:del w:id="5009" w:author="REID-JAMOND Alison" w:date="2022-04-04T15:21:00Z">
        <w:r w:rsidRPr="00785C54" w:rsidDel="00047CD7">
          <w:delText xml:space="preserve">may </w:delText>
        </w:r>
      </w:del>
      <w:ins w:id="5010"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11" w:name="_Toc117602543"/>
      <w:r w:rsidRPr="00785C54">
        <w:rPr>
          <w:rFonts w:eastAsia="Times New Roman"/>
          <w:szCs w:val="24"/>
        </w:rPr>
        <w:t>Association sampling</w:t>
      </w:r>
      <w:bookmarkEnd w:id="50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5012" w:author="Katharina Schleidt" w:date="2022-08-10T19:14:00Z">
              <w:r w:rsidRPr="00785C54" w:rsidDel="002F2035">
                <w:rPr>
                  <w:szCs w:val="24"/>
                </w:rPr>
                <w:delText>SHALL</w:delText>
              </w:r>
            </w:del>
            <w:ins w:id="5013"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14" w:name="_Toc117602544"/>
      <w:r w:rsidRPr="00785C54">
        <w:rPr>
          <w:rFonts w:eastAsia="Times New Roman"/>
          <w:szCs w:val="24"/>
        </w:rPr>
        <w:t>Association preparationStep</w:t>
      </w:r>
      <w:bookmarkEnd w:id="50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w:t>
            </w:r>
            <w:del w:id="5015" w:author="Katharina Schleidt" w:date="2022-08-10T19:14:00Z">
              <w:r w:rsidRPr="00785C54" w:rsidDel="002F2035">
                <w:rPr>
                  <w:szCs w:val="24"/>
                </w:rPr>
                <w:delText>SHALL</w:delText>
              </w:r>
            </w:del>
            <w:ins w:id="5016"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17" w:name="_Toc117602545"/>
      <w:r w:rsidRPr="00785C54">
        <w:rPr>
          <w:rFonts w:eastAsia="Times New Roman"/>
          <w:szCs w:val="24"/>
        </w:rPr>
        <w:t>Association sampledFeature</w:t>
      </w:r>
      <w:bookmarkEnd w:id="50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5018" w:author="Katharina Schleidt" w:date="2022-08-10T19:14:00Z">
              <w:r w:rsidRPr="00785C54" w:rsidDel="002F2035">
                <w:rPr>
                  <w:szCs w:val="24"/>
                </w:rPr>
                <w:delText>SHALL</w:delText>
              </w:r>
            </w:del>
            <w:ins w:id="5019" w:author="Katharina Schleidt" w:date="2022-08-10T19:14:00Z">
              <w:r w:rsidR="002F2035">
                <w:rPr>
                  <w:szCs w:val="24"/>
                </w:rPr>
                <w:t>shall</w:t>
              </w:r>
            </w:ins>
            <w:r w:rsidRPr="00785C54">
              <w:rPr>
                <w:szCs w:val="24"/>
              </w:rPr>
              <w:t xml:space="preserve">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20" w:name="_Toc117602546"/>
      <w:r w:rsidRPr="00785C54">
        <w:rPr>
          <w:rFonts w:eastAsia="Times New Roman"/>
          <w:szCs w:val="24"/>
        </w:rPr>
        <w:t>Association relatedSample</w:t>
      </w:r>
      <w:bookmarkEnd w:id="5020"/>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w:t>
            </w:r>
            <w:del w:id="5021" w:author="Katharina Schleidt" w:date="2022-08-10T19:14:00Z">
              <w:r w:rsidRPr="00785C54" w:rsidDel="002F2035">
                <w:rPr>
                  <w:szCs w:val="24"/>
                </w:rPr>
                <w:delText>SHALL</w:delText>
              </w:r>
            </w:del>
            <w:ins w:id="5022"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023" w:name="_Toc117602547"/>
      <w:r w:rsidRPr="00785C54">
        <w:rPr>
          <w:rFonts w:eastAsia="Times New Roman"/>
          <w:szCs w:val="24"/>
        </w:rPr>
        <w:t>Sampling</w:t>
      </w:r>
      <w:bookmarkEnd w:id="5023"/>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24" w:name="_Toc117602548"/>
      <w:r w:rsidRPr="00785C54">
        <w:rPr>
          <w:rFonts w:eastAsia="Times New Roman"/>
          <w:szCs w:val="24"/>
        </w:rPr>
        <w:t>Sampling Requirements Class</w:t>
      </w:r>
      <w:bookmarkEnd w:id="502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5025" w:author="Ilkka Rinne" w:date="2022-09-06T15:32:00Z">
              <w:r w:rsidRPr="00785C54" w:rsidDel="003613DB">
                <w:rPr>
                  <w:szCs w:val="24"/>
                </w:rPr>
                <w:delText>-</w:delText>
              </w:r>
            </w:del>
            <w:ins w:id="5026"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164FE6"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164FE6" w:rsidRDefault="005B5EAD" w:rsidP="00785C54">
            <w:pPr>
              <w:pStyle w:val="Tablebody"/>
              <w:autoSpaceDE w:val="0"/>
              <w:autoSpaceDN w:val="0"/>
              <w:adjustRightInd w:val="0"/>
              <w:jc w:val="both"/>
              <w:rPr>
                <w:szCs w:val="20"/>
                <w:lang w:val="pt-BR"/>
                <w:rPrChange w:id="5027" w:author="Ilkka Rinne" w:date="2022-10-22T15:00:00Z">
                  <w:rPr>
                    <w:szCs w:val="20"/>
                  </w:rPr>
                </w:rPrChange>
              </w:rPr>
            </w:pPr>
            <w:r w:rsidRPr="00164FE6">
              <w:rPr>
                <w:szCs w:val="24"/>
                <w:lang w:val="pt-BR"/>
                <w:rPrChange w:id="5028" w:author="Ilkka Rinne" w:date="2022-10-22T15:00:00Z">
                  <w:rPr>
                    <w:szCs w:val="24"/>
                  </w:rPr>
                </w:rPrChange>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164FE6"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164FE6" w:rsidRDefault="005B5EAD" w:rsidP="00785C54">
            <w:pPr>
              <w:pStyle w:val="Tablebody"/>
              <w:autoSpaceDE w:val="0"/>
              <w:autoSpaceDN w:val="0"/>
              <w:adjustRightInd w:val="0"/>
              <w:jc w:val="both"/>
              <w:rPr>
                <w:szCs w:val="20"/>
                <w:lang w:val="pt-BR"/>
                <w:rPrChange w:id="5029" w:author="Ilkka Rinne" w:date="2022-10-22T15:00:00Z">
                  <w:rPr>
                    <w:szCs w:val="20"/>
                    <w:lang w:val="sv-SE"/>
                  </w:rPr>
                </w:rPrChange>
              </w:rPr>
            </w:pPr>
            <w:r w:rsidRPr="00164FE6">
              <w:rPr>
                <w:szCs w:val="24"/>
                <w:lang w:val="pt-BR"/>
                <w:rPrChange w:id="5030" w:author="Ilkka Rinne" w:date="2022-10-22T15:00:00Z">
                  <w:rPr>
                    <w:szCs w:val="24"/>
                  </w:rPr>
                </w:rPrChange>
              </w:rPr>
              <w:t>/req/sam-cpt/Sampling/sampler-sem</w:t>
            </w:r>
          </w:p>
        </w:tc>
      </w:tr>
      <w:tr w:rsidR="005B5EAD" w:rsidRPr="00164FE6"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164FE6" w:rsidRDefault="005B5EAD" w:rsidP="00785C54">
            <w:pPr>
              <w:pStyle w:val="Tablebody"/>
              <w:autoSpaceDE w:val="0"/>
              <w:autoSpaceDN w:val="0"/>
              <w:adjustRightInd w:val="0"/>
              <w:jc w:val="both"/>
              <w:rPr>
                <w:szCs w:val="20"/>
                <w:lang w:val="pt-BR"/>
                <w:rPrChange w:id="5031" w:author="Ilkka Rinne" w:date="2022-10-22T15:00:00Z">
                  <w:rPr>
                    <w:szCs w:val="20"/>
                  </w:rPr>
                </w:rPrChange>
              </w:rPr>
            </w:pPr>
            <w:r w:rsidRPr="00164FE6">
              <w:rPr>
                <w:szCs w:val="24"/>
                <w:lang w:val="pt-BR"/>
                <w:rPrChange w:id="5032" w:author="Ilkka Rinne" w:date="2022-10-22T15:00:00Z">
                  <w:rPr>
                    <w:szCs w:val="24"/>
                  </w:rPr>
                </w:rPrChange>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33" w:name="_Toc117602549"/>
      <w:r w:rsidRPr="00785C54">
        <w:rPr>
          <w:rFonts w:eastAsia="Times New Roman"/>
          <w:szCs w:val="24"/>
        </w:rPr>
        <w:t>Interface Sampling</w:t>
      </w:r>
      <w:bookmarkEnd w:id="50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5034" w:author="Katharina Schleidt" w:date="2022-08-10T20:01:00Z">
              <w:r w:rsidRPr="00B36FFD">
                <w:rPr>
                  <w:bCs/>
                  <w:szCs w:val="24"/>
                  <w:rPrChange w:id="5035"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5036" w:author="Katharina Schleidt" w:date="2022-08-10T20:01:00Z">
              <w:r w:rsidRPr="00B36FFD">
                <w:rPr>
                  <w:szCs w:val="24"/>
                </w:rPr>
                <w:t xml:space="preserve">shall be defined as </w:t>
              </w:r>
            </w:ins>
            <w:del w:id="5037" w:author="Katharina Schleidt" w:date="2022-08-10T20:01:00Z">
              <w:r w:rsidR="005B5EAD" w:rsidRPr="00785C54" w:rsidDel="00B36FFD">
                <w:rPr>
                  <w:szCs w:val="24"/>
                </w:rPr>
                <w:delText xml:space="preserve">is </w:delText>
              </w:r>
            </w:del>
            <w:r w:rsidR="005B5EAD" w:rsidRPr="00785C54">
              <w:rPr>
                <w:szCs w:val="24"/>
              </w:rPr>
              <w:t xml:space="preserve">an act applying a </w:t>
            </w:r>
            <w:r w:rsidR="005B5EAD" w:rsidRPr="00785C54">
              <w:rPr>
                <w:b/>
                <w:szCs w:val="24"/>
              </w:rPr>
              <w:t>SamplingProcedure</w:t>
            </w:r>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5038" w:author="Katharina Schleidt" w:date="2022-08-10T19:46:00Z"/>
          <w:szCs w:val="24"/>
        </w:rPr>
      </w:pPr>
      <w:del w:id="5039"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40" w:author="Katharina Schleidt" w:date="2022-08-10T19:45:00Z">
        <w:r w:rsidRPr="00785C54">
          <w:rPr>
            <w:szCs w:val="24"/>
          </w:rPr>
          <w:t>EXAMPLE</w:t>
        </w:r>
        <w:r>
          <w:rPr>
            <w:szCs w:val="24"/>
          </w:rPr>
          <w:t xml:space="preserve"> 1</w:t>
        </w:r>
      </w:ins>
      <w:del w:id="5041"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42" w:author="Katharina Schleidt" w:date="2022-08-10T19:45:00Z">
        <w:r w:rsidRPr="00785C54">
          <w:rPr>
            <w:szCs w:val="24"/>
          </w:rPr>
          <w:t>EXAMPLE</w:t>
        </w:r>
        <w:r>
          <w:rPr>
            <w:szCs w:val="24"/>
          </w:rPr>
          <w:t xml:space="preserve"> 2</w:t>
        </w:r>
      </w:ins>
      <w:del w:id="5043"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44" w:author="Katharina Schleidt" w:date="2022-08-10T19:45:00Z">
        <w:r w:rsidRPr="00785C54">
          <w:rPr>
            <w:szCs w:val="24"/>
          </w:rPr>
          <w:t>EXAMPLE</w:t>
        </w:r>
        <w:r>
          <w:rPr>
            <w:szCs w:val="24"/>
          </w:rPr>
          <w:t xml:space="preserve"> 3</w:t>
        </w:r>
      </w:ins>
      <w:del w:id="5045"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46" w:author="Katharina Schleidt" w:date="2022-08-10T19:45:00Z">
        <w:r w:rsidRPr="00785C54">
          <w:rPr>
            <w:szCs w:val="24"/>
          </w:rPr>
          <w:t>EXAMPLE</w:t>
        </w:r>
        <w:r>
          <w:rPr>
            <w:szCs w:val="24"/>
          </w:rPr>
          <w:t xml:space="preserve"> 4</w:t>
        </w:r>
      </w:ins>
      <w:del w:id="5047"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48" w:author="Katharina Schleidt" w:date="2022-08-10T19:45:00Z">
        <w:r w:rsidRPr="00785C54">
          <w:rPr>
            <w:szCs w:val="24"/>
          </w:rPr>
          <w:t>EXAMPLE</w:t>
        </w:r>
        <w:r>
          <w:rPr>
            <w:szCs w:val="24"/>
          </w:rPr>
          <w:t xml:space="preserve"> 5</w:t>
        </w:r>
      </w:ins>
      <w:del w:id="5049"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50" w:author="Katharina Schleidt" w:date="2022-08-10T19:45:00Z">
        <w:r w:rsidRPr="00785C54">
          <w:rPr>
            <w:szCs w:val="24"/>
          </w:rPr>
          <w:t>EXAMPLE</w:t>
        </w:r>
        <w:r>
          <w:rPr>
            <w:szCs w:val="24"/>
          </w:rPr>
          <w:t xml:space="preserve"> 6</w:t>
        </w:r>
      </w:ins>
      <w:del w:id="5051"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52" w:author="Katharina Schleidt" w:date="2022-08-10T19:45:00Z">
        <w:r w:rsidRPr="00785C54">
          <w:rPr>
            <w:szCs w:val="24"/>
          </w:rPr>
          <w:lastRenderedPageBreak/>
          <w:t>EXAMPLE</w:t>
        </w:r>
        <w:r>
          <w:rPr>
            <w:szCs w:val="24"/>
          </w:rPr>
          <w:t xml:space="preserve"> 7</w:t>
        </w:r>
      </w:ins>
      <w:del w:id="5053"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54" w:author="Katharina Schleidt" w:date="2022-08-10T19:45:00Z">
        <w:r w:rsidRPr="00785C54">
          <w:rPr>
            <w:szCs w:val="24"/>
          </w:rPr>
          <w:t>EXAMPLE</w:t>
        </w:r>
        <w:r>
          <w:rPr>
            <w:szCs w:val="24"/>
          </w:rPr>
          <w:t xml:space="preserve"> 8</w:t>
        </w:r>
      </w:ins>
      <w:del w:id="5055"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56" w:author="Katharina Schleidt" w:date="2022-08-10T19:45:00Z">
        <w:r w:rsidRPr="00785C54">
          <w:rPr>
            <w:szCs w:val="24"/>
          </w:rPr>
          <w:t>EXAMPLE</w:t>
        </w:r>
        <w:r>
          <w:rPr>
            <w:szCs w:val="24"/>
          </w:rPr>
          <w:t xml:space="preserve"> 9</w:t>
        </w:r>
      </w:ins>
      <w:del w:id="5057"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58" w:author="Katharina Schleidt" w:date="2022-08-10T19:45:00Z">
        <w:r w:rsidRPr="00785C54">
          <w:rPr>
            <w:szCs w:val="24"/>
          </w:rPr>
          <w:t>EXAMPLE</w:t>
        </w:r>
        <w:r>
          <w:rPr>
            <w:szCs w:val="24"/>
          </w:rPr>
          <w:t xml:space="preserve"> 10</w:t>
        </w:r>
      </w:ins>
      <w:del w:id="5059"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60" w:author="Katharina Schleidt" w:date="2022-08-10T19:45:00Z">
        <w:r w:rsidRPr="00785C54">
          <w:rPr>
            <w:szCs w:val="24"/>
          </w:rPr>
          <w:t>EXAMPLE</w:t>
        </w:r>
        <w:r>
          <w:rPr>
            <w:szCs w:val="24"/>
          </w:rPr>
          <w:t xml:space="preserve"> </w:t>
        </w:r>
      </w:ins>
      <w:ins w:id="5061" w:author="Katharina Schleidt" w:date="2022-08-10T19:46:00Z">
        <w:r>
          <w:rPr>
            <w:szCs w:val="24"/>
          </w:rPr>
          <w:t>11</w:t>
        </w:r>
      </w:ins>
      <w:del w:id="5062"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63" w:name="_Toc117602550"/>
      <w:r w:rsidRPr="00785C54">
        <w:rPr>
          <w:rFonts w:eastAsia="Times New Roman"/>
          <w:szCs w:val="24"/>
        </w:rPr>
        <w:t>Association sample</w:t>
      </w:r>
      <w:bookmarkEnd w:id="50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5064" w:author="Katharina Schleidt" w:date="2022-08-10T19:14:00Z">
              <w:r w:rsidRPr="00785C54" w:rsidDel="002F2035">
                <w:rPr>
                  <w:szCs w:val="24"/>
                </w:rPr>
                <w:delText>SHALL</w:delText>
              </w:r>
            </w:del>
            <w:ins w:id="5065"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66" w:name="_Toc117602551"/>
      <w:r w:rsidRPr="00785C54">
        <w:rPr>
          <w:rFonts w:eastAsia="Times New Roman"/>
          <w:szCs w:val="24"/>
        </w:rPr>
        <w:t>Association featureOfInterest</w:t>
      </w:r>
      <w:bookmarkEnd w:id="50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5067" w:author="Katharina Schleidt" w:date="2022-08-10T19:14:00Z">
              <w:r w:rsidRPr="00785C54" w:rsidDel="002F2035">
                <w:rPr>
                  <w:szCs w:val="24"/>
                </w:rPr>
                <w:delText>SHALL</w:delText>
              </w:r>
            </w:del>
            <w:ins w:id="5068" w:author="Katharina Schleidt" w:date="2022-08-10T19:14:00Z">
              <w:r w:rsidR="002F2035">
                <w:rPr>
                  <w:szCs w:val="24"/>
                </w:rPr>
                <w:t>shall</w:t>
              </w:r>
            </w:ins>
            <w:r w:rsidRPr="00785C54">
              <w:rPr>
                <w:szCs w:val="24"/>
              </w:rPr>
              <w:t xml:space="preserve">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69" w:name="_Toc117602552"/>
      <w:r w:rsidRPr="00785C54">
        <w:rPr>
          <w:rFonts w:eastAsia="Times New Roman"/>
          <w:szCs w:val="24"/>
        </w:rPr>
        <w:t>Association sampler</w:t>
      </w:r>
      <w:bookmarkEnd w:id="50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5070" w:author="Katharina Schleidt" w:date="2022-08-10T19:14:00Z">
              <w:r w:rsidRPr="00785C54" w:rsidDel="002F2035">
                <w:rPr>
                  <w:szCs w:val="24"/>
                </w:rPr>
                <w:delText>SHALL</w:delText>
              </w:r>
            </w:del>
            <w:ins w:id="507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72" w:name="_Toc117602553"/>
      <w:r w:rsidRPr="00785C54">
        <w:rPr>
          <w:rFonts w:eastAsia="Times New Roman"/>
          <w:szCs w:val="24"/>
        </w:rPr>
        <w:t>Association samplingProcedure</w:t>
      </w:r>
      <w:bookmarkEnd w:id="50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w:t>
            </w:r>
            <w:del w:id="5073" w:author="Katharina Schleidt" w:date="2022-08-10T19:14:00Z">
              <w:r w:rsidRPr="00785C54" w:rsidDel="002F2035">
                <w:rPr>
                  <w:szCs w:val="24"/>
                </w:rPr>
                <w:delText>SHALL</w:delText>
              </w:r>
            </w:del>
            <w:ins w:id="5074"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75" w:name="_Toc117602554"/>
      <w:r w:rsidRPr="00785C54">
        <w:rPr>
          <w:rFonts w:eastAsia="Times New Roman"/>
          <w:szCs w:val="24"/>
        </w:rPr>
        <w:t>Association relatedSampling</w:t>
      </w:r>
      <w:bookmarkEnd w:id="50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w:t>
            </w:r>
            <w:del w:id="5076" w:author="Katharina Schleidt" w:date="2022-08-10T19:14:00Z">
              <w:r w:rsidRPr="00785C54" w:rsidDel="002F2035">
                <w:rPr>
                  <w:szCs w:val="24"/>
                </w:rPr>
                <w:delText>SHALL</w:delText>
              </w:r>
            </w:del>
            <w:ins w:id="5077"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bookmarkStart w:id="5078" w:name="_Toc117602555"/>
      <w:r w:rsidRPr="00785C54">
        <w:rPr>
          <w:rFonts w:eastAsia="Times New Roman"/>
          <w:szCs w:val="24"/>
        </w:rPr>
        <w:lastRenderedPageBreak/>
        <w:t>Sampler</w:t>
      </w:r>
      <w:bookmarkEnd w:id="5078"/>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79" w:name="_Toc117602556"/>
      <w:r w:rsidRPr="00785C54">
        <w:rPr>
          <w:rFonts w:eastAsia="Times New Roman"/>
          <w:szCs w:val="24"/>
        </w:rPr>
        <w:t>Sampler Requirements Class</w:t>
      </w:r>
      <w:bookmarkEnd w:id="50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5080" w:author="Ilkka Rinne" w:date="2022-09-06T15:32:00Z">
              <w:r w:rsidRPr="00785C54" w:rsidDel="003613DB">
                <w:rPr>
                  <w:szCs w:val="24"/>
                </w:rPr>
                <w:delText>-</w:delText>
              </w:r>
            </w:del>
            <w:ins w:id="5081"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164FE6"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164FE6" w:rsidRDefault="005B5EAD" w:rsidP="00785C54">
            <w:pPr>
              <w:pStyle w:val="Tablebody"/>
              <w:autoSpaceDE w:val="0"/>
              <w:autoSpaceDN w:val="0"/>
              <w:adjustRightInd w:val="0"/>
              <w:jc w:val="both"/>
              <w:rPr>
                <w:szCs w:val="20"/>
                <w:lang w:val="pt-BR"/>
                <w:rPrChange w:id="5082" w:author="Ilkka Rinne" w:date="2022-10-22T15:00:00Z">
                  <w:rPr>
                    <w:szCs w:val="20"/>
                    <w:lang w:val="sv-SE"/>
                  </w:rPr>
                </w:rPrChange>
              </w:rPr>
            </w:pPr>
            <w:r w:rsidRPr="00164FE6">
              <w:rPr>
                <w:szCs w:val="24"/>
                <w:lang w:val="pt-BR"/>
                <w:rPrChange w:id="5083" w:author="Ilkka Rinne" w:date="2022-10-22T15:00:00Z">
                  <w:rPr>
                    <w:szCs w:val="24"/>
                  </w:rPr>
                </w:rPrChange>
              </w:rPr>
              <w:t>/req/sam-cpt/Sampler/sampling-sem</w:t>
            </w:r>
          </w:p>
        </w:tc>
      </w:tr>
      <w:tr w:rsidR="005B5EAD" w:rsidRPr="00164FE6"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164FE6" w:rsidRDefault="005B5EAD" w:rsidP="00785C54">
            <w:pPr>
              <w:pStyle w:val="Tablebody"/>
              <w:autoSpaceDE w:val="0"/>
              <w:autoSpaceDN w:val="0"/>
              <w:adjustRightInd w:val="0"/>
              <w:jc w:val="both"/>
              <w:rPr>
                <w:szCs w:val="20"/>
                <w:lang w:val="pt-BR"/>
                <w:rPrChange w:id="5084" w:author="Ilkka Rinne" w:date="2022-10-22T15:00:00Z">
                  <w:rPr>
                    <w:szCs w:val="20"/>
                  </w:rPr>
                </w:rPrChange>
              </w:rPr>
            </w:pPr>
            <w:r w:rsidRPr="00164FE6">
              <w:rPr>
                <w:szCs w:val="24"/>
                <w:lang w:val="pt-BR"/>
                <w:rPrChange w:id="5085" w:author="Ilkka Rinne" w:date="2022-10-22T15:00:00Z">
                  <w:rPr>
                    <w:szCs w:val="24"/>
                  </w:rPr>
                </w:rPrChange>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086" w:name="_Toc117602557"/>
      <w:r w:rsidRPr="00785C54">
        <w:rPr>
          <w:rFonts w:eastAsia="Times New Roman"/>
          <w:szCs w:val="24"/>
        </w:rPr>
        <w:t>Interface Sampler</w:t>
      </w:r>
      <w:bookmarkEnd w:id="50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164FE6" w:rsidRDefault="005B5EAD" w:rsidP="00785C54">
            <w:pPr>
              <w:pStyle w:val="Tablebody"/>
              <w:autoSpaceDE w:val="0"/>
              <w:autoSpaceDN w:val="0"/>
              <w:adjustRightInd w:val="0"/>
              <w:rPr>
                <w:szCs w:val="20"/>
                <w:lang w:val="pt-BR"/>
                <w:rPrChange w:id="5087" w:author="Ilkka Rinne" w:date="2022-10-22T15:00:00Z">
                  <w:rPr>
                    <w:szCs w:val="20"/>
                  </w:rPr>
                </w:rPrChange>
              </w:rPr>
            </w:pPr>
            <w:r w:rsidRPr="00164FE6">
              <w:rPr>
                <w:b/>
                <w:szCs w:val="24"/>
                <w:lang w:val="pt-BR"/>
                <w:rPrChange w:id="5088" w:author="Ilkka Rinne" w:date="2022-10-22T15:00:00Z">
                  <w:rPr>
                    <w:b/>
                    <w:szCs w:val="24"/>
                  </w:rPr>
                </w:rPrChange>
              </w:rPr>
              <w:t>Requirement</w:t>
            </w:r>
            <w:r w:rsidRPr="00164FE6">
              <w:rPr>
                <w:szCs w:val="24"/>
                <w:lang w:val="pt-BR"/>
                <w:rPrChange w:id="5089" w:author="Ilkka Rinne" w:date="2022-10-22T15:00:00Z">
                  <w:rPr>
                    <w:szCs w:val="24"/>
                  </w:rPr>
                </w:rPrChange>
              </w:rPr>
              <w:br/>
              <w:t>/req/sam-cpt/Sampler/Sampler-sem</w:t>
            </w:r>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5090" w:author="Katharina Schleidt" w:date="2022-08-10T20:02:00Z">
              <w:r w:rsidR="00B36FFD" w:rsidRPr="00B36FFD">
                <w:rPr>
                  <w:szCs w:val="24"/>
                </w:rPr>
                <w:t>shall be defined as</w:t>
              </w:r>
            </w:ins>
            <w:del w:id="5091" w:author="Katharina Schleidt" w:date="2022-08-10T20:02:00Z">
              <w:r w:rsidRPr="00785C54" w:rsidDel="00B36FFD">
                <w:rPr>
                  <w:szCs w:val="24"/>
                </w:rPr>
                <w:delText>is</w:delText>
              </w:r>
            </w:del>
            <w:r w:rsidRPr="00785C54">
              <w:rPr>
                <w:szCs w:val="24"/>
              </w:rPr>
              <w:t xml:space="preserve">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5092" w:author="Katharina Schleidt" w:date="2022-08-10T19:46:00Z"/>
          <w:szCs w:val="24"/>
        </w:rPr>
      </w:pPr>
      <w:del w:id="5093"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94" w:author="Katharina Schleidt" w:date="2022-08-10T19:46:00Z">
        <w:r w:rsidRPr="00785C54">
          <w:rPr>
            <w:szCs w:val="24"/>
          </w:rPr>
          <w:t>EXAMPLE</w:t>
        </w:r>
        <w:r>
          <w:rPr>
            <w:szCs w:val="24"/>
          </w:rPr>
          <w:t xml:space="preserve"> 1</w:t>
        </w:r>
      </w:ins>
      <w:del w:id="5095"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96" w:author="Katharina Schleidt" w:date="2022-08-10T19:46:00Z">
        <w:r w:rsidRPr="00785C54">
          <w:rPr>
            <w:szCs w:val="24"/>
          </w:rPr>
          <w:t>EXAMPLE</w:t>
        </w:r>
        <w:r>
          <w:rPr>
            <w:szCs w:val="24"/>
          </w:rPr>
          <w:t xml:space="preserve"> 2</w:t>
        </w:r>
      </w:ins>
      <w:del w:id="5097"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098" w:author="Katharina Schleidt" w:date="2022-08-10T19:46:00Z">
        <w:r w:rsidRPr="00785C54">
          <w:rPr>
            <w:szCs w:val="24"/>
          </w:rPr>
          <w:t>EXAMPLE</w:t>
        </w:r>
        <w:r>
          <w:rPr>
            <w:szCs w:val="24"/>
          </w:rPr>
          <w:t xml:space="preserve"> 3</w:t>
        </w:r>
      </w:ins>
      <w:del w:id="5099"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100" w:author="Katharina Schleidt" w:date="2022-08-10T19:46:00Z">
        <w:r w:rsidRPr="00785C54">
          <w:rPr>
            <w:szCs w:val="24"/>
          </w:rPr>
          <w:t>EXAMPLE</w:t>
        </w:r>
        <w:r>
          <w:rPr>
            <w:szCs w:val="24"/>
          </w:rPr>
          <w:t xml:space="preserve"> 4</w:t>
        </w:r>
      </w:ins>
      <w:del w:id="5101"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5102"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5103" w:author="Katharina Schleidt" w:date="2022-08-13T17:22:00Z">
        <w:r w:rsidRPr="00785C54" w:rsidDel="009C7946">
          <w:rPr>
            <w:szCs w:val="24"/>
          </w:rPr>
          <w:delText xml:space="preserve">Sensor </w:delText>
        </w:r>
      </w:del>
      <w:ins w:id="5104"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05" w:name="_Toc117602558"/>
      <w:r w:rsidRPr="00785C54">
        <w:rPr>
          <w:rFonts w:eastAsia="Times New Roman"/>
          <w:szCs w:val="24"/>
        </w:rPr>
        <w:t>Association sampling</w:t>
      </w:r>
      <w:bookmarkEnd w:id="510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5106" w:author="Katharina Schleidt" w:date="2022-08-10T19:14:00Z">
              <w:r w:rsidRPr="00785C54" w:rsidDel="002F2035">
                <w:rPr>
                  <w:szCs w:val="24"/>
                </w:rPr>
                <w:delText>SHALL</w:delText>
              </w:r>
            </w:del>
            <w:ins w:id="5107"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08" w:name="_Toc117602559"/>
      <w:r w:rsidRPr="00785C54">
        <w:rPr>
          <w:rFonts w:eastAsia="Times New Roman"/>
          <w:szCs w:val="24"/>
        </w:rPr>
        <w:t>Association implementedProcedure</w:t>
      </w:r>
      <w:bookmarkEnd w:id="51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If </w:t>
            </w:r>
            <w:r w:rsidRPr="00785C54">
              <w:rPr>
                <w:b/>
                <w:szCs w:val="24"/>
              </w:rPr>
              <w:t>Procedure</w:t>
            </w:r>
            <w:r w:rsidRPr="00785C54">
              <w:rPr>
                <w:szCs w:val="24"/>
              </w:rPr>
              <w:t xml:space="preserve">(s) are described they </w:t>
            </w:r>
            <w:del w:id="5109" w:author="Katharina Schleidt" w:date="2022-08-10T19:14:00Z">
              <w:r w:rsidRPr="00785C54" w:rsidDel="002F2035">
                <w:rPr>
                  <w:szCs w:val="24"/>
                </w:rPr>
                <w:delText>SHALL</w:delText>
              </w:r>
            </w:del>
            <w:ins w:id="5110" w:author="Katharina Schleidt" w:date="2022-08-10T19:14:00Z">
              <w:r w:rsidR="002F2035">
                <w:rPr>
                  <w:szCs w:val="24"/>
                </w:rPr>
                <w:t>shall</w:t>
              </w:r>
            </w:ins>
            <w:r w:rsidRPr="00785C54">
              <w:rPr>
                <w:szCs w:val="24"/>
              </w:rPr>
              <w:t xml:space="preserve">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bookmarkStart w:id="5111" w:name="_Toc117602560"/>
      <w:r w:rsidRPr="00785C54">
        <w:rPr>
          <w:rFonts w:eastAsia="Times New Roman"/>
          <w:szCs w:val="24"/>
        </w:rPr>
        <w:lastRenderedPageBreak/>
        <w:t>PreparationStep</w:t>
      </w:r>
      <w:bookmarkEnd w:id="5111"/>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12" w:name="_Toc117602561"/>
      <w:r w:rsidRPr="00785C54">
        <w:rPr>
          <w:rFonts w:eastAsia="Times New Roman"/>
          <w:szCs w:val="24"/>
        </w:rPr>
        <w:t>PreparationStep Requirements Class</w:t>
      </w:r>
      <w:bookmarkEnd w:id="51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5113" w:author="Ilkka Rinne" w:date="2022-09-06T15:32:00Z">
              <w:r w:rsidRPr="00785C54" w:rsidDel="003613DB">
                <w:rPr>
                  <w:szCs w:val="24"/>
                </w:rPr>
                <w:delText>-</w:delText>
              </w:r>
            </w:del>
            <w:ins w:id="5114" w:author="Ilkka Rinne" w:date="2022-09-06T15:32:00Z">
              <w:r w:rsidR="003613DB">
                <w:rPr>
                  <w:szCs w:val="24"/>
                </w:rPr>
                <w:t>–</w:t>
              </w:r>
            </w:ins>
            <w:r w:rsidRPr="00785C54">
              <w:rPr>
                <w:szCs w:val="24"/>
              </w:rPr>
              <w:t xml:space="preserve">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15" w:name="_Toc117602562"/>
      <w:r w:rsidRPr="00785C54">
        <w:rPr>
          <w:rFonts w:eastAsia="Times New Roman"/>
          <w:szCs w:val="24"/>
        </w:rPr>
        <w:t>Interface PreparationStep</w:t>
      </w:r>
      <w:bookmarkEnd w:id="51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w:t>
            </w:r>
            <w:ins w:id="5116" w:author="Katharina Schleidt" w:date="2022-08-10T20:02:00Z">
              <w:r w:rsidR="00B36FFD" w:rsidRPr="00B36FFD">
                <w:rPr>
                  <w:szCs w:val="24"/>
                </w:rPr>
                <w:t>shall be defined as</w:t>
              </w:r>
            </w:ins>
            <w:del w:id="5117" w:author="Katharina Schleidt" w:date="2022-08-10T20:02:00Z">
              <w:r w:rsidRPr="00785C54" w:rsidDel="00B36FFD">
                <w:rPr>
                  <w:szCs w:val="24"/>
                </w:rPr>
                <w:delText>is</w:delText>
              </w:r>
            </w:del>
            <w:r w:rsidRPr="00785C54">
              <w:rPr>
                <w:szCs w:val="24"/>
              </w:rPr>
              <w:t xml:space="preserve">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18" w:name="_Toc117602563"/>
      <w:r w:rsidRPr="00785C54">
        <w:rPr>
          <w:rFonts w:eastAsia="Times New Roman"/>
          <w:szCs w:val="24"/>
        </w:rPr>
        <w:t>Association processingDetails</w:t>
      </w:r>
      <w:bookmarkEnd w:id="51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w:t>
            </w:r>
            <w:del w:id="5119" w:author="Katharina Schleidt" w:date="2022-08-10T19:14:00Z">
              <w:r w:rsidRPr="00785C54" w:rsidDel="002F2035">
                <w:rPr>
                  <w:szCs w:val="24"/>
                </w:rPr>
                <w:delText>SHALL</w:delText>
              </w:r>
            </w:del>
            <w:ins w:id="5120" w:author="Katharina Schleidt" w:date="2022-08-10T19:14:00Z">
              <w:r w:rsidR="002F2035">
                <w:rPr>
                  <w:szCs w:val="24"/>
                </w:rPr>
                <w:t>shall</w:t>
              </w:r>
            </w:ins>
            <w:r w:rsidRPr="00785C54">
              <w:rPr>
                <w:szCs w:val="24"/>
              </w:rPr>
              <w:t xml:space="preserve">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21" w:name="_Toc117602564"/>
      <w:r w:rsidRPr="00785C54">
        <w:rPr>
          <w:rFonts w:eastAsia="Times New Roman"/>
          <w:szCs w:val="24"/>
        </w:rPr>
        <w:t>Association preparedSample</w:t>
      </w:r>
      <w:bookmarkEnd w:id="51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5122" w:author="Katharina Schleidt" w:date="2022-08-10T19:14:00Z">
              <w:r w:rsidRPr="00785C54" w:rsidDel="002F2035">
                <w:rPr>
                  <w:szCs w:val="24"/>
                </w:rPr>
                <w:delText>SHALL</w:delText>
              </w:r>
            </w:del>
            <w:ins w:id="5123"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bookmarkStart w:id="5124" w:name="_Toc117602565"/>
      <w:r w:rsidRPr="00785C54">
        <w:rPr>
          <w:rFonts w:eastAsia="Times New Roman"/>
          <w:szCs w:val="24"/>
        </w:rPr>
        <w:lastRenderedPageBreak/>
        <w:t>PreparationProcedure</w:t>
      </w:r>
      <w:bookmarkEnd w:id="5124"/>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25" w:name="_Toc117602566"/>
      <w:r w:rsidRPr="00785C54">
        <w:rPr>
          <w:rFonts w:eastAsia="Times New Roman"/>
          <w:szCs w:val="24"/>
        </w:rPr>
        <w:t>PreparationProcedure Requirements Class</w:t>
      </w:r>
      <w:bookmarkEnd w:id="51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5126" w:author="Ilkka Rinne" w:date="2022-09-06T15:32:00Z">
              <w:r w:rsidRPr="00785C54" w:rsidDel="003613DB">
                <w:rPr>
                  <w:szCs w:val="24"/>
                </w:rPr>
                <w:delText>-</w:delText>
              </w:r>
            </w:del>
            <w:ins w:id="5127" w:author="Ilkka Rinne" w:date="2022-09-06T15:32:00Z">
              <w:r w:rsidR="003613DB">
                <w:rPr>
                  <w:szCs w:val="24"/>
                </w:rPr>
                <w:t>–</w:t>
              </w:r>
            </w:ins>
            <w:r w:rsidRPr="00785C54">
              <w:rPr>
                <w:szCs w:val="24"/>
              </w:rPr>
              <w:t xml:space="preserve">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28" w:name="_Toc117602567"/>
      <w:r w:rsidRPr="00785C54">
        <w:rPr>
          <w:rFonts w:eastAsia="Times New Roman"/>
          <w:szCs w:val="24"/>
        </w:rPr>
        <w:t>Interface PreparationProcedure</w:t>
      </w:r>
      <w:bookmarkEnd w:id="51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5129" w:author="Katharina Schleidt" w:date="2022-08-10T20:02:00Z">
              <w:r w:rsidRPr="00785C54" w:rsidDel="00B36FFD">
                <w:rPr>
                  <w:szCs w:val="24"/>
                </w:rPr>
                <w:delText xml:space="preserve">The </w:delText>
              </w:r>
            </w:del>
            <w:ins w:id="5130" w:author="Katharina Schleidt" w:date="2022-08-10T20:02:00Z">
              <w:r w:rsidR="00B36FFD" w:rsidRPr="00B36FFD">
                <w:rPr>
                  <w:szCs w:val="24"/>
                </w:rPr>
                <w:t xml:space="preserve">A </w:t>
              </w:r>
            </w:ins>
            <w:ins w:id="5131" w:author="Katharina Schleidt" w:date="2022-08-10T20:03:00Z">
              <w:r w:rsidR="00B36FFD" w:rsidRPr="00B36FFD">
                <w:rPr>
                  <w:b/>
                  <w:bCs/>
                  <w:szCs w:val="24"/>
                  <w:rPrChange w:id="5132" w:author="Katharina Schleidt" w:date="2022-08-10T20:03:00Z">
                    <w:rPr>
                      <w:szCs w:val="24"/>
                    </w:rPr>
                  </w:rPrChange>
                </w:rPr>
                <w:t>PreparationProcedure</w:t>
              </w:r>
              <w:r w:rsidR="00B36FFD" w:rsidRPr="00B36FFD">
                <w:rPr>
                  <w:szCs w:val="24"/>
                </w:rPr>
                <w:t xml:space="preserve"> </w:t>
              </w:r>
            </w:ins>
            <w:ins w:id="5133"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34" w:name="_Toc117602568"/>
      <w:r w:rsidRPr="00785C54">
        <w:rPr>
          <w:rFonts w:eastAsia="Times New Roman"/>
          <w:szCs w:val="24"/>
        </w:rPr>
        <w:t>Association samplePreparationStep</w:t>
      </w:r>
      <w:bookmarkEnd w:id="51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w:t>
            </w:r>
            <w:del w:id="5135" w:author="Katharina Schleidt" w:date="2022-08-10T19:14:00Z">
              <w:r w:rsidRPr="00785C54" w:rsidDel="002F2035">
                <w:rPr>
                  <w:szCs w:val="24"/>
                </w:rPr>
                <w:delText>SHALL</w:delText>
              </w:r>
            </w:del>
            <w:ins w:id="5136"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bookmarkStart w:id="5137" w:name="_Toc117602569"/>
      <w:r w:rsidRPr="00785C54">
        <w:rPr>
          <w:rFonts w:eastAsia="Times New Roman"/>
          <w:szCs w:val="24"/>
        </w:rPr>
        <w:t>SamplingProcedure</w:t>
      </w:r>
      <w:bookmarkEnd w:id="5137"/>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38" w:name="_Toc117602570"/>
      <w:r w:rsidRPr="00785C54">
        <w:rPr>
          <w:rFonts w:eastAsia="Times New Roman"/>
          <w:szCs w:val="24"/>
        </w:rPr>
        <w:t>SamplingProcedure Requirements Class</w:t>
      </w:r>
      <w:bookmarkEnd w:id="51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5139" w:author="Ilkka Rinne" w:date="2022-09-06T15:32:00Z">
              <w:r w:rsidRPr="00785C54" w:rsidDel="003613DB">
                <w:rPr>
                  <w:szCs w:val="24"/>
                </w:rPr>
                <w:delText>-</w:delText>
              </w:r>
            </w:del>
            <w:ins w:id="5140" w:author="Ilkka Rinne" w:date="2022-09-06T15:32:00Z">
              <w:r w:rsidR="003613DB">
                <w:rPr>
                  <w:szCs w:val="24"/>
                </w:rPr>
                <w:t>–</w:t>
              </w:r>
            </w:ins>
            <w:r w:rsidRPr="00785C54">
              <w:rPr>
                <w:szCs w:val="24"/>
              </w:rPr>
              <w:t xml:space="preserve">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164FE6"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164FE6" w:rsidRDefault="005B5EAD" w:rsidP="00785C54">
            <w:pPr>
              <w:pStyle w:val="Tablebody"/>
              <w:autoSpaceDE w:val="0"/>
              <w:autoSpaceDN w:val="0"/>
              <w:adjustRightInd w:val="0"/>
              <w:jc w:val="both"/>
              <w:rPr>
                <w:szCs w:val="20"/>
                <w:lang w:val="pt-BR"/>
                <w:rPrChange w:id="5141" w:author="Ilkka Rinne" w:date="2022-10-22T15:00:00Z">
                  <w:rPr>
                    <w:szCs w:val="20"/>
                  </w:rPr>
                </w:rPrChange>
              </w:rPr>
            </w:pPr>
            <w:r w:rsidRPr="00164FE6">
              <w:rPr>
                <w:szCs w:val="24"/>
                <w:lang w:val="pt-BR"/>
                <w:rPrChange w:id="5142" w:author="Ilkka Rinne" w:date="2022-10-22T15:00:00Z">
                  <w:rPr>
                    <w:szCs w:val="24"/>
                  </w:rPr>
                </w:rPrChange>
              </w:rPr>
              <w:t>/req/sam-cpt/SamplingProcedure/sampling-sem</w:t>
            </w:r>
          </w:p>
        </w:tc>
      </w:tr>
      <w:tr w:rsidR="005B5EAD" w:rsidRPr="00164FE6"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164FE6" w:rsidRDefault="005B5EAD" w:rsidP="00785C54">
            <w:pPr>
              <w:pStyle w:val="Tablebody"/>
              <w:autoSpaceDE w:val="0"/>
              <w:autoSpaceDN w:val="0"/>
              <w:adjustRightInd w:val="0"/>
              <w:jc w:val="both"/>
              <w:rPr>
                <w:szCs w:val="20"/>
                <w:lang w:val="pt-BR"/>
                <w:rPrChange w:id="5143" w:author="Ilkka Rinne" w:date="2022-10-22T15:00:00Z">
                  <w:rPr>
                    <w:szCs w:val="20"/>
                  </w:rPr>
                </w:rPrChange>
              </w:rPr>
            </w:pPr>
            <w:r w:rsidRPr="00164FE6">
              <w:rPr>
                <w:szCs w:val="24"/>
                <w:lang w:val="pt-BR"/>
                <w:rPrChange w:id="5144" w:author="Ilkka Rinne" w:date="2022-10-22T15:00:00Z">
                  <w:rPr>
                    <w:szCs w:val="24"/>
                  </w:rPr>
                </w:rPrChange>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45" w:name="_Toc117602571"/>
      <w:r w:rsidRPr="00785C54">
        <w:rPr>
          <w:rFonts w:eastAsia="Times New Roman"/>
          <w:szCs w:val="24"/>
        </w:rPr>
        <w:t>Interface SamplingProcedure</w:t>
      </w:r>
      <w:bookmarkEnd w:id="5145"/>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5146" w:author="Katharina Schleidt" w:date="2022-08-10T20:03:00Z">
              <w:r w:rsidRPr="00B36FFD">
                <w:rPr>
                  <w:szCs w:val="24"/>
                </w:rPr>
                <w:t xml:space="preserve">A </w:t>
              </w:r>
              <w:r w:rsidRPr="00E91BC4">
                <w:rPr>
                  <w:b/>
                  <w:bCs/>
                  <w:szCs w:val="24"/>
                  <w:rPrChange w:id="5147" w:author="Katharina Schleidt" w:date="2022-08-13T17:32:00Z">
                    <w:rPr>
                      <w:szCs w:val="24"/>
                    </w:rPr>
                  </w:rPrChange>
                </w:rPr>
                <w:t>SamplingProcedure</w:t>
              </w:r>
              <w:r w:rsidRPr="00B36FFD">
                <w:rPr>
                  <w:szCs w:val="24"/>
                </w:rPr>
                <w:t xml:space="preserve"> shall be defined as </w:t>
              </w:r>
            </w:ins>
            <w:del w:id="5148" w:author="Katharina Schleidt" w:date="2022-08-10T20:03:00Z">
              <w:r w:rsidR="005B5EAD" w:rsidRPr="00785C54" w:rsidDel="00B36FFD">
                <w:rPr>
                  <w:szCs w:val="24"/>
                </w:rPr>
                <w:delText xml:space="preserve">The </w:delText>
              </w:r>
            </w:del>
            <w:ins w:id="5149"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r w:rsidR="005B5EAD" w:rsidRPr="00785C54">
              <w:rPr>
                <w:b/>
                <w:szCs w:val="24"/>
              </w:rPr>
              <w:t>sampledFeature</w:t>
            </w:r>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50" w:name="_Toc117602572"/>
      <w:r w:rsidRPr="00785C54">
        <w:rPr>
          <w:rFonts w:eastAsia="Times New Roman"/>
          <w:szCs w:val="24"/>
        </w:rPr>
        <w:t>Association sampling</w:t>
      </w:r>
      <w:bookmarkEnd w:id="5150"/>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5151" w:author="Katharina Schleidt" w:date="2022-08-10T19:14:00Z">
              <w:r w:rsidRPr="00785C54" w:rsidDel="002F2035">
                <w:rPr>
                  <w:szCs w:val="24"/>
                </w:rPr>
                <w:delText>SHALL</w:delText>
              </w:r>
            </w:del>
            <w:ins w:id="5152"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53" w:name="_Toc117602573"/>
      <w:r w:rsidRPr="00785C54">
        <w:rPr>
          <w:rFonts w:eastAsia="Times New Roman"/>
          <w:szCs w:val="24"/>
        </w:rPr>
        <w:t>Association sampler</w:t>
      </w:r>
      <w:bookmarkEnd w:id="5153"/>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5154" w:author="Katharina Schleidt" w:date="2022-08-10T19:14:00Z">
              <w:r w:rsidRPr="00785C54" w:rsidDel="002F2035">
                <w:rPr>
                  <w:szCs w:val="24"/>
                </w:rPr>
                <w:delText>SHALL</w:delText>
              </w:r>
            </w:del>
            <w:ins w:id="5155"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bookmarkStart w:id="5156" w:name="_Toc117602574"/>
      <w:r w:rsidRPr="00785C54">
        <w:rPr>
          <w:rFonts w:eastAsia="Times New Roman"/>
          <w:szCs w:val="24"/>
        </w:rPr>
        <w:t>Abstract Sample Core</w:t>
      </w:r>
      <w:bookmarkEnd w:id="5156"/>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157" w:name="_Toc117602575"/>
      <w:r w:rsidRPr="00785C54">
        <w:rPr>
          <w:rFonts w:eastAsia="Times New Roman"/>
          <w:szCs w:val="24"/>
        </w:rPr>
        <w:t>General</w:t>
      </w:r>
      <w:bookmarkEnd w:id="5157"/>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58" w:name="_Toc117602576"/>
      <w:r w:rsidRPr="00785C54">
        <w:rPr>
          <w:rFonts w:eastAsia="Times New Roman"/>
          <w:szCs w:val="24"/>
        </w:rPr>
        <w:t>Abstract Sample Core Package Requirements</w:t>
      </w:r>
      <w:bookmarkEnd w:id="51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159" w:author="Katharina Schleidt" w:date="2022-08-13T16:41:00Z">
              <w:r w:rsidRPr="00785C54" w:rsidDel="00022C0A">
                <w:rPr>
                  <w:szCs w:val="24"/>
                </w:rPr>
                <w:delText xml:space="preserve">core </w:delText>
              </w:r>
            </w:del>
            <w:ins w:id="5160"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bookmarkStart w:id="5161" w:name="_Toc117602577"/>
      <w:r w:rsidRPr="00785C54">
        <w:rPr>
          <w:rFonts w:eastAsia="Times New Roman"/>
          <w:szCs w:val="24"/>
        </w:rPr>
        <w:t>AbstractSample</w:t>
      </w:r>
      <w:bookmarkEnd w:id="5161"/>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62" w:name="_Toc117602578"/>
      <w:r w:rsidRPr="00785C54">
        <w:rPr>
          <w:rFonts w:eastAsia="Times New Roman"/>
          <w:szCs w:val="24"/>
        </w:rPr>
        <w:t>AbstractSample Requirements Class</w:t>
      </w:r>
      <w:bookmarkEnd w:id="51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163" w:author="Katharina Schleidt" w:date="2022-08-13T16:41:00Z">
              <w:r w:rsidRPr="00785C54" w:rsidDel="00022C0A">
                <w:rPr>
                  <w:szCs w:val="24"/>
                </w:rPr>
                <w:delText xml:space="preserve">core </w:delText>
              </w:r>
            </w:del>
            <w:ins w:id="5164" w:author="Katharina Schleidt" w:date="2022-08-13T16:41:00Z">
              <w:r w:rsidR="00022C0A">
                <w:rPr>
                  <w:szCs w:val="24"/>
                </w:rPr>
                <w:t>C</w:t>
              </w:r>
              <w:r w:rsidR="00022C0A" w:rsidRPr="00785C54">
                <w:rPr>
                  <w:szCs w:val="24"/>
                </w:rPr>
                <w:t xml:space="preserve">ore </w:t>
              </w:r>
            </w:ins>
            <w:del w:id="5165" w:author="Ilkka Rinne" w:date="2022-09-06T15:32:00Z">
              <w:r w:rsidRPr="00785C54" w:rsidDel="003613DB">
                <w:rPr>
                  <w:szCs w:val="24"/>
                </w:rPr>
                <w:delText>-</w:delText>
              </w:r>
            </w:del>
            <w:ins w:id="5166" w:author="Ilkka Rinne" w:date="2022-09-06T15:32:00Z">
              <w:r w:rsidR="003613DB">
                <w:rPr>
                  <w:szCs w:val="24"/>
                </w:rPr>
                <w:t>–</w:t>
              </w:r>
            </w:ins>
            <w:r w:rsidRPr="00785C54">
              <w:rPr>
                <w:szCs w:val="24"/>
              </w:rPr>
              <w:t xml:space="preserve">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164FE6"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164FE6" w:rsidRDefault="005B5EAD" w:rsidP="00785C54">
            <w:pPr>
              <w:pStyle w:val="Tablebody"/>
              <w:autoSpaceDE w:val="0"/>
              <w:autoSpaceDN w:val="0"/>
              <w:adjustRightInd w:val="0"/>
              <w:jc w:val="both"/>
              <w:rPr>
                <w:szCs w:val="20"/>
                <w:lang w:val="pt-BR"/>
                <w:rPrChange w:id="5167" w:author="Ilkka Rinne" w:date="2022-10-22T15:00:00Z">
                  <w:rPr>
                    <w:szCs w:val="20"/>
                  </w:rPr>
                </w:rPrChange>
              </w:rPr>
            </w:pPr>
            <w:r w:rsidRPr="00164FE6">
              <w:rPr>
                <w:szCs w:val="24"/>
                <w:lang w:val="pt-BR"/>
                <w:rPrChange w:id="5168" w:author="Ilkka Rinne" w:date="2022-10-22T15:00:00Z">
                  <w:rPr>
                    <w:szCs w:val="24"/>
                  </w:rPr>
                </w:rPrChange>
              </w:rPr>
              <w:t>/req/sam-core/AbstractSample/sampleType-sem</w:t>
            </w:r>
          </w:p>
        </w:tc>
      </w:tr>
      <w:tr w:rsidR="005B5EAD" w:rsidRPr="00164FE6"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164FE6" w:rsidRDefault="005B5EAD" w:rsidP="00785C54">
            <w:pPr>
              <w:pStyle w:val="Tablebody"/>
              <w:autoSpaceDE w:val="0"/>
              <w:autoSpaceDN w:val="0"/>
              <w:adjustRightInd w:val="0"/>
              <w:jc w:val="both"/>
              <w:rPr>
                <w:szCs w:val="20"/>
                <w:lang w:val="pt-BR"/>
                <w:rPrChange w:id="5169" w:author="Ilkka Rinne" w:date="2022-10-22T15:00:00Z">
                  <w:rPr>
                    <w:szCs w:val="20"/>
                  </w:rPr>
                </w:rPrChange>
              </w:rPr>
            </w:pPr>
            <w:r w:rsidRPr="00164FE6">
              <w:rPr>
                <w:szCs w:val="24"/>
                <w:lang w:val="pt-BR"/>
                <w:rPrChange w:id="5170" w:author="Ilkka Rinne" w:date="2022-10-22T15:00:00Z">
                  <w:rPr>
                    <w:szCs w:val="24"/>
                  </w:rPr>
                </w:rPrChange>
              </w:rPr>
              <w:t>/req/sam-core/AbstractSample/parameter-sem</w:t>
            </w:r>
          </w:p>
        </w:tc>
      </w:tr>
      <w:tr w:rsidR="005B5EAD" w:rsidRPr="00164FE6"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164FE6" w:rsidRDefault="005B5EAD" w:rsidP="00785C54">
            <w:pPr>
              <w:pStyle w:val="Tablebody"/>
              <w:autoSpaceDE w:val="0"/>
              <w:autoSpaceDN w:val="0"/>
              <w:adjustRightInd w:val="0"/>
              <w:jc w:val="both"/>
              <w:rPr>
                <w:szCs w:val="20"/>
                <w:lang w:val="pt-BR"/>
                <w:rPrChange w:id="5171" w:author="Ilkka Rinne" w:date="2022-10-22T15:00:00Z">
                  <w:rPr>
                    <w:szCs w:val="20"/>
                  </w:rPr>
                </w:rPrChange>
              </w:rPr>
            </w:pPr>
            <w:r w:rsidRPr="00164FE6">
              <w:rPr>
                <w:szCs w:val="24"/>
                <w:lang w:val="pt-BR"/>
                <w:rPrChange w:id="5172" w:author="Ilkka Rinne" w:date="2022-10-22T15:00:00Z">
                  <w:rPr>
                    <w:szCs w:val="24"/>
                  </w:rPr>
                </w:rPrChange>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5C5FFDB9" w:rsidR="0008652C" w:rsidRPr="00785C54" w:rsidRDefault="00115763" w:rsidP="00785C54">
      <w:pPr>
        <w:pStyle w:val="BodyText"/>
      </w:pPr>
      <w:ins w:id="5173" w:author="Katharina Schleidt" w:date="2022-08-13T17:57:00Z">
        <w:r w:rsidRPr="00785C54">
          <w:rPr>
            <w:szCs w:val="24"/>
          </w:rPr>
          <w:t>AbstractSample</w:t>
        </w:r>
        <w:r w:rsidRPr="00115763">
          <w:t xml:space="preserve"> from the Abstract Sample Core </w:t>
        </w:r>
        <w:r>
          <w:t xml:space="preserve">is </w:t>
        </w:r>
        <w:r w:rsidRPr="00115763">
          <w:t xml:space="preserve">described as a class diagram in Figure </w:t>
        </w:r>
        <w:r>
          <w:t>2</w:t>
        </w:r>
      </w:ins>
      <w:ins w:id="5174" w:author="Ilkka Rinne" w:date="2022-10-25T14:08:00Z">
        <w:r w:rsidR="00C23EF2">
          <w:t>6</w:t>
        </w:r>
      </w:ins>
      <w:ins w:id="5175" w:author="Katharina Schleidt" w:date="2022-08-13T17:57:00Z">
        <w:del w:id="5176"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1B7B1E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177" w:author="Ilkka Rinne" w:date="2022-09-06T14:19:00Z">
        <w:r w:rsidRPr="00785C54" w:rsidDel="00EA5628">
          <w:rPr>
            <w:noProof/>
            <w:szCs w:val="24"/>
            <w:lang w:val="fr-FR" w:eastAsia="fr-FR"/>
          </w:rPr>
          <w:lastRenderedPageBreak/>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5178" w:author="Ilkka Rinne" w:date="2022-10-25T14:09:00Z">
        <w:r w:rsidR="00C23EF2">
          <w:rPr>
            <w:noProof/>
            <w:szCs w:val="24"/>
          </w:rPr>
          <w:drawing>
            <wp:inline distT="0" distB="0" distL="0" distR="0" wp14:anchorId="1F3087C5" wp14:editId="1B60089D">
              <wp:extent cx="5841277" cy="8509518"/>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8">
                        <a:extLst>
                          <a:ext uri="{28A0092B-C50C-407E-A947-70E740481C1C}">
                            <a14:useLocalDpi xmlns:a14="http://schemas.microsoft.com/office/drawing/2010/main" val="0"/>
                          </a:ext>
                        </a:extLst>
                      </a:blip>
                      <a:stretch>
                        <a:fillRect/>
                      </a:stretch>
                    </pic:blipFill>
                    <pic:spPr>
                      <a:xfrm>
                        <a:off x="0" y="0"/>
                        <a:ext cx="5931342" cy="8640724"/>
                      </a:xfrm>
                      <a:prstGeom prst="rect">
                        <a:avLst/>
                      </a:prstGeom>
                    </pic:spPr>
                  </pic:pic>
                </a:graphicData>
              </a:graphic>
            </wp:inline>
          </w:drawing>
        </w:r>
      </w:ins>
    </w:p>
    <w:p w14:paraId="2382D589" w14:textId="5711C844" w:rsidR="005B5EAD" w:rsidRPr="00785C54" w:rsidRDefault="005B5EAD" w:rsidP="00785C54">
      <w:pPr>
        <w:pStyle w:val="Figuretitle"/>
        <w:autoSpaceDE w:val="0"/>
        <w:autoSpaceDN w:val="0"/>
        <w:adjustRightInd w:val="0"/>
        <w:outlineLvl w:val="0"/>
        <w:rPr>
          <w:szCs w:val="24"/>
        </w:rPr>
      </w:pPr>
      <w:commentRangeStart w:id="5179"/>
      <w:r w:rsidRPr="00785C54">
        <w:rPr>
          <w:szCs w:val="24"/>
        </w:rPr>
        <w:t>Figure 2</w:t>
      </w:r>
      <w:ins w:id="5180" w:author="Ilkka Rinne" w:date="2022-10-25T14:08:00Z">
        <w:r w:rsidR="00C23EF2">
          <w:rPr>
            <w:szCs w:val="24"/>
          </w:rPr>
          <w:t>6</w:t>
        </w:r>
      </w:ins>
      <w:del w:id="5181" w:author="Ilkka Rinne" w:date="2022-09-06T14:20:00Z">
        <w:r w:rsidRPr="00785C54" w:rsidDel="00EA5628">
          <w:rPr>
            <w:szCs w:val="24"/>
          </w:rPr>
          <w:delText>4</w:delText>
        </w:r>
      </w:del>
      <w:commentRangeEnd w:id="5179"/>
      <w:r w:rsidR="00047CD7">
        <w:rPr>
          <w:rStyle w:val="CommentReference"/>
          <w:rFonts w:eastAsia="MS Mincho"/>
          <w:b w:val="0"/>
          <w:lang w:eastAsia="ja-JP"/>
        </w:rPr>
        <w:commentReference w:id="5179"/>
      </w:r>
      <w:r w:rsidRPr="00785C54">
        <w:rPr>
          <w:szCs w:val="24"/>
        </w:rPr>
        <w:t xml:space="preserve"> — Context diagram for Abstract Sample </w:t>
      </w:r>
      <w:del w:id="5182" w:author="Katharina Schleidt" w:date="2022-08-13T16:41:00Z">
        <w:r w:rsidRPr="00785C54" w:rsidDel="00022C0A">
          <w:rPr>
            <w:szCs w:val="24"/>
          </w:rPr>
          <w:delText xml:space="preserve">core </w:delText>
        </w:r>
      </w:del>
      <w:ins w:id="5183" w:author="Katharina Schleidt" w:date="2022-08-13T16:41:00Z">
        <w:r w:rsidR="00022C0A">
          <w:rPr>
            <w:szCs w:val="24"/>
          </w:rPr>
          <w:t>C</w:t>
        </w:r>
        <w:r w:rsidR="00022C0A" w:rsidRPr="00785C54">
          <w:rPr>
            <w:szCs w:val="24"/>
          </w:rPr>
          <w:t xml:space="preserve">ore </w:t>
        </w:r>
      </w:ins>
      <w:r w:rsidRPr="00785C54">
        <w:rPr>
          <w:szCs w:val="24"/>
        </w:rPr>
        <w:t>— AbstractSample</w:t>
      </w:r>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84" w:name="_Toc117602579"/>
      <w:r w:rsidRPr="00785C54">
        <w:rPr>
          <w:rFonts w:eastAsia="Times New Roman"/>
          <w:szCs w:val="24"/>
        </w:rPr>
        <w:lastRenderedPageBreak/>
        <w:t>Attribute sampleType</w:t>
      </w:r>
      <w:bookmarkEnd w:id="51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r w:rsidRPr="00785C54">
              <w:rPr>
                <w:b/>
                <w:szCs w:val="24"/>
              </w:rPr>
              <w:t>sampleType:AbstractSampleType</w:t>
            </w:r>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85" w:name="_Toc117602580"/>
      <w:r w:rsidRPr="00785C54">
        <w:rPr>
          <w:rFonts w:eastAsia="Times New Roman"/>
          <w:szCs w:val="24"/>
        </w:rPr>
        <w:t>Attribute parameter</w:t>
      </w:r>
      <w:bookmarkEnd w:id="51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5186" w:author="Katharina Schleidt" w:date="2022-08-10T19:14:00Z">
              <w:r w:rsidRPr="00785C54" w:rsidDel="002F2035">
                <w:rPr>
                  <w:szCs w:val="24"/>
                </w:rPr>
                <w:delText>SHALL</w:delText>
              </w:r>
            </w:del>
            <w:ins w:id="5187"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5188" w:author="REID-JAMOND Alison" w:date="2022-04-04T15:24:00Z">
        <w:r w:rsidRPr="00785C54" w:rsidDel="00047CD7">
          <w:rPr>
            <w:szCs w:val="24"/>
          </w:rPr>
          <w:delText>must p</w:delText>
        </w:r>
      </w:del>
      <w:ins w:id="5189"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190"/>
      <w:r w:rsidRPr="00785C54">
        <w:rPr>
          <w:szCs w:val="24"/>
        </w:rPr>
        <w:t>NOTE</w:t>
      </w:r>
      <w:r w:rsidRPr="00785C54">
        <w:rPr>
          <w:szCs w:val="24"/>
        </w:rPr>
        <w:tab/>
      </w:r>
      <w:ins w:id="5191"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5192" w:author="Katharina Schleidt" w:date="2022-08-13T16:04:00Z">
        <w:r w:rsidRPr="00785C54" w:rsidDel="00A1403A">
          <w:rPr>
            <w:szCs w:val="24"/>
          </w:rPr>
          <w:delText xml:space="preserve">Parameter should NOT be utilized to </w:delText>
        </w:r>
        <w:commentRangeEnd w:id="5190"/>
        <w:r w:rsidR="00047CD7" w:rsidDel="00A1403A">
          <w:rPr>
            <w:rStyle w:val="CommentReference"/>
            <w:rFonts w:eastAsia="MS Mincho"/>
            <w:lang w:eastAsia="ja-JP"/>
          </w:rPr>
          <w:commentReference w:id="5190"/>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bookmarkStart w:id="5193" w:name="_Toc117602581"/>
      <w:r w:rsidRPr="00785C54">
        <w:rPr>
          <w:rFonts w:eastAsia="Times New Roman"/>
          <w:szCs w:val="24"/>
        </w:rPr>
        <w:t>AbstractSampling</w:t>
      </w:r>
      <w:bookmarkEnd w:id="5193"/>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194" w:name="_Toc117602582"/>
      <w:r w:rsidRPr="00785C54">
        <w:rPr>
          <w:rFonts w:eastAsia="Times New Roman"/>
          <w:szCs w:val="24"/>
        </w:rPr>
        <w:t>AbstractSampling Requirements Class</w:t>
      </w:r>
      <w:bookmarkEnd w:id="51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195" w:author="Katharina Schleidt" w:date="2022-08-13T16:41:00Z">
              <w:r w:rsidRPr="00785C54" w:rsidDel="00022C0A">
                <w:rPr>
                  <w:szCs w:val="24"/>
                </w:rPr>
                <w:delText xml:space="preserve">core </w:delText>
              </w:r>
            </w:del>
            <w:ins w:id="5196" w:author="Katharina Schleidt" w:date="2022-08-13T16:41:00Z">
              <w:r w:rsidR="00022C0A">
                <w:rPr>
                  <w:szCs w:val="24"/>
                </w:rPr>
                <w:t>C</w:t>
              </w:r>
              <w:r w:rsidR="00022C0A" w:rsidRPr="00785C54">
                <w:rPr>
                  <w:szCs w:val="24"/>
                </w:rPr>
                <w:t xml:space="preserve">ore </w:t>
              </w:r>
            </w:ins>
            <w:del w:id="5197" w:author="Ilkka Rinne" w:date="2022-09-06T15:32:00Z">
              <w:r w:rsidRPr="00785C54" w:rsidDel="003613DB">
                <w:rPr>
                  <w:szCs w:val="24"/>
                </w:rPr>
                <w:delText>-</w:delText>
              </w:r>
            </w:del>
            <w:ins w:id="5198" w:author="Ilkka Rinne" w:date="2022-09-06T15:32:00Z">
              <w:r w:rsidR="003613DB">
                <w:rPr>
                  <w:szCs w:val="24"/>
                </w:rPr>
                <w:t>–</w:t>
              </w:r>
            </w:ins>
            <w:r w:rsidRPr="00785C54">
              <w:rPr>
                <w:szCs w:val="24"/>
              </w:rPr>
              <w:t xml:space="preserve">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164FE6"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164FE6" w:rsidRDefault="005B5EAD" w:rsidP="00785C54">
            <w:pPr>
              <w:pStyle w:val="Tablebody"/>
              <w:autoSpaceDE w:val="0"/>
              <w:autoSpaceDN w:val="0"/>
              <w:adjustRightInd w:val="0"/>
              <w:jc w:val="both"/>
              <w:rPr>
                <w:szCs w:val="20"/>
                <w:lang w:val="pt-BR"/>
                <w:rPrChange w:id="5199" w:author="Ilkka Rinne" w:date="2022-10-22T15:00:00Z">
                  <w:rPr>
                    <w:szCs w:val="20"/>
                  </w:rPr>
                </w:rPrChange>
              </w:rPr>
            </w:pPr>
            <w:r w:rsidRPr="00164FE6">
              <w:rPr>
                <w:szCs w:val="24"/>
                <w:lang w:val="pt-BR"/>
                <w:rPrChange w:id="5200" w:author="Ilkka Rinne" w:date="2022-10-22T15:00:00Z">
                  <w:rPr>
                    <w:szCs w:val="24"/>
                  </w:rPr>
                </w:rPrChange>
              </w:rPr>
              <w:t>/req/sam-core/AbstractSampling/parameter-sem</w:t>
            </w:r>
          </w:p>
        </w:tc>
      </w:tr>
      <w:tr w:rsidR="005B5EAD" w:rsidRPr="00164FE6"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164FE6" w:rsidRDefault="005B5EAD" w:rsidP="00785C54">
            <w:pPr>
              <w:pStyle w:val="Tablebody"/>
              <w:autoSpaceDE w:val="0"/>
              <w:autoSpaceDN w:val="0"/>
              <w:adjustRightInd w:val="0"/>
              <w:jc w:val="both"/>
              <w:rPr>
                <w:szCs w:val="20"/>
                <w:lang w:val="pt-BR"/>
                <w:rPrChange w:id="5201" w:author="Ilkka Rinne" w:date="2022-10-22T15:00:00Z">
                  <w:rPr>
                    <w:szCs w:val="20"/>
                  </w:rPr>
                </w:rPrChange>
              </w:rPr>
            </w:pPr>
            <w:r w:rsidRPr="00164FE6">
              <w:rPr>
                <w:szCs w:val="24"/>
                <w:lang w:val="pt-BR"/>
                <w:rPrChange w:id="5202" w:author="Ilkka Rinne" w:date="2022-10-22T15:00:00Z">
                  <w:rPr>
                    <w:szCs w:val="24"/>
                  </w:rPr>
                </w:rPrChange>
              </w:rPr>
              <w:t>/req/obs-core/gen/metadata-sem</w:t>
            </w:r>
          </w:p>
        </w:tc>
      </w:tr>
    </w:tbl>
    <w:p w14:paraId="67B0D73A" w14:textId="00E2684E" w:rsidR="0008652C" w:rsidRPr="00785C54" w:rsidRDefault="00115763" w:rsidP="00785C54">
      <w:pPr>
        <w:pStyle w:val="BodyText"/>
      </w:pPr>
      <w:ins w:id="5203" w:author="Katharina Schleidt" w:date="2022-08-13T17:58:00Z">
        <w:r w:rsidRPr="00785C54">
          <w:rPr>
            <w:szCs w:val="24"/>
          </w:rPr>
          <w:t>AbstractSampling</w:t>
        </w:r>
        <w:r w:rsidRPr="00115763">
          <w:t xml:space="preserve"> from the Abstract Sample Core is described as a class diagram in Figure 2</w:t>
        </w:r>
      </w:ins>
      <w:ins w:id="5204" w:author="Ilkka Rinne" w:date="2022-10-25T14:10:00Z">
        <w:r w:rsidR="00C23EF2">
          <w:t>7</w:t>
        </w:r>
      </w:ins>
      <w:ins w:id="5205" w:author="Katharina Schleidt" w:date="2022-08-13T17:58:00Z">
        <w:del w:id="5206" w:author="Ilkka Rinne" w:date="2022-09-06T14:21:00Z">
          <w:r w:rsidDel="00332334">
            <w:delText>5</w:delText>
          </w:r>
        </w:del>
        <w:r w:rsidRPr="00115763">
          <w:t>. The schema is fully described in 12.</w:t>
        </w:r>
        <w:r>
          <w:t>3</w:t>
        </w:r>
        <w:r w:rsidRPr="00115763">
          <w:t>.</w:t>
        </w:r>
      </w:ins>
      <w:r w:rsidR="0008652C" w:rsidRPr="00785C54">
        <w:t> </w:t>
      </w:r>
    </w:p>
    <w:p w14:paraId="779E94DA" w14:textId="7E7AA1D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207" w:author="Ilkka Rinne" w:date="2022-09-06T14:20:00Z">
        <w:r w:rsidRPr="00785C54" w:rsidDel="00332334">
          <w:rPr>
            <w:noProof/>
            <w:szCs w:val="24"/>
            <w:lang w:val="fr-FR" w:eastAsia="fr-FR"/>
          </w:rPr>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5208" w:author="Ilkka Rinne" w:date="2022-10-25T14:10:00Z">
        <w:r w:rsidR="00C23EF2">
          <w:rPr>
            <w:noProof/>
            <w:szCs w:val="24"/>
          </w:rPr>
          <w:drawing>
            <wp:inline distT="0" distB="0" distL="0" distR="0" wp14:anchorId="41A0E61E" wp14:editId="52E75319">
              <wp:extent cx="6247868" cy="5228449"/>
              <wp:effectExtent l="0" t="0" r="635"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90">
                        <a:extLst>
                          <a:ext uri="{28A0092B-C50C-407E-A947-70E740481C1C}">
                            <a14:useLocalDpi xmlns:a14="http://schemas.microsoft.com/office/drawing/2010/main" val="0"/>
                          </a:ext>
                        </a:extLst>
                      </a:blip>
                      <a:stretch>
                        <a:fillRect/>
                      </a:stretch>
                    </pic:blipFill>
                    <pic:spPr>
                      <a:xfrm>
                        <a:off x="0" y="0"/>
                        <a:ext cx="6260761" cy="5239238"/>
                      </a:xfrm>
                      <a:prstGeom prst="rect">
                        <a:avLst/>
                      </a:prstGeom>
                    </pic:spPr>
                  </pic:pic>
                </a:graphicData>
              </a:graphic>
            </wp:inline>
          </w:drawing>
        </w:r>
      </w:ins>
    </w:p>
    <w:p w14:paraId="19C160CA" w14:textId="09024AA4" w:rsidR="005B5EAD" w:rsidRPr="00785C54" w:rsidRDefault="005B5EAD" w:rsidP="00785C54">
      <w:pPr>
        <w:pStyle w:val="Figuretitle"/>
        <w:autoSpaceDE w:val="0"/>
        <w:autoSpaceDN w:val="0"/>
        <w:adjustRightInd w:val="0"/>
        <w:outlineLvl w:val="0"/>
        <w:rPr>
          <w:szCs w:val="24"/>
        </w:rPr>
      </w:pPr>
      <w:commentRangeStart w:id="5209"/>
      <w:r w:rsidRPr="00785C54">
        <w:rPr>
          <w:szCs w:val="24"/>
        </w:rPr>
        <w:t>Figure 2</w:t>
      </w:r>
      <w:ins w:id="5210" w:author="Ilkka Rinne" w:date="2022-10-25T14:10:00Z">
        <w:r w:rsidR="00C23EF2">
          <w:rPr>
            <w:szCs w:val="24"/>
          </w:rPr>
          <w:t>7</w:t>
        </w:r>
      </w:ins>
      <w:del w:id="5211" w:author="Ilkka Rinne" w:date="2022-09-06T14:21:00Z">
        <w:r w:rsidRPr="00785C54" w:rsidDel="00332334">
          <w:rPr>
            <w:szCs w:val="24"/>
          </w:rPr>
          <w:delText>5</w:delText>
        </w:r>
      </w:del>
      <w:commentRangeEnd w:id="5209"/>
      <w:r w:rsidR="00047CD7">
        <w:rPr>
          <w:rStyle w:val="CommentReference"/>
          <w:rFonts w:eastAsia="MS Mincho"/>
          <w:b w:val="0"/>
          <w:lang w:eastAsia="ja-JP"/>
        </w:rPr>
        <w:commentReference w:id="5209"/>
      </w:r>
      <w:r w:rsidRPr="00785C54">
        <w:rPr>
          <w:szCs w:val="24"/>
        </w:rPr>
        <w:t xml:space="preserve"> — Context diagram for Abstract Sample </w:t>
      </w:r>
      <w:del w:id="5212" w:author="Katharina Schleidt" w:date="2022-08-13T16:41:00Z">
        <w:r w:rsidRPr="00785C54" w:rsidDel="00022C0A">
          <w:rPr>
            <w:szCs w:val="24"/>
          </w:rPr>
          <w:delText xml:space="preserve">core </w:delText>
        </w:r>
      </w:del>
      <w:ins w:id="5213" w:author="Katharina Schleidt" w:date="2022-08-13T16:41:00Z">
        <w:r w:rsidR="00022C0A">
          <w:rPr>
            <w:szCs w:val="24"/>
          </w:rPr>
          <w:t>C</w:t>
        </w:r>
        <w:r w:rsidR="00022C0A" w:rsidRPr="00785C54">
          <w:rPr>
            <w:szCs w:val="24"/>
          </w:rPr>
          <w:t xml:space="preserve">ore </w:t>
        </w:r>
      </w:ins>
      <w:r w:rsidRPr="00785C54">
        <w:rPr>
          <w:szCs w:val="24"/>
        </w:rPr>
        <w:t>— AbstractSampling</w:t>
      </w:r>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14" w:name="_Toc117602583"/>
      <w:r w:rsidRPr="00785C54">
        <w:rPr>
          <w:rFonts w:eastAsia="Times New Roman"/>
          <w:szCs w:val="24"/>
        </w:rPr>
        <w:t>Attribute samplingLocation</w:t>
      </w:r>
      <w:bookmarkEnd w:id="52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r w:rsidRPr="00785C54">
              <w:rPr>
                <w:b/>
                <w:szCs w:val="24"/>
              </w:rPr>
              <w:t>samplingLocation:Geometry</w:t>
            </w:r>
            <w:r w:rsidRPr="00785C54">
              <w:rPr>
                <w:szCs w:val="24"/>
              </w:rPr>
              <w:t xml:space="preserve"> </w:t>
            </w:r>
            <w:del w:id="5215" w:author="Katharina Schleidt" w:date="2022-08-10T19:14:00Z">
              <w:r w:rsidRPr="00785C54" w:rsidDel="002F2035">
                <w:rPr>
                  <w:szCs w:val="24"/>
                </w:rPr>
                <w:delText>SHALL</w:delText>
              </w:r>
            </w:del>
            <w:ins w:id="5216"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17" w:name="_Toc117602584"/>
      <w:r w:rsidRPr="00785C54">
        <w:rPr>
          <w:rFonts w:eastAsia="Times New Roman"/>
          <w:szCs w:val="24"/>
        </w:rPr>
        <w:t>Attribute time</w:t>
      </w:r>
      <w:bookmarkEnd w:id="52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5218" w:author="Katharina Schleidt" w:date="2022-08-10T19:14:00Z">
              <w:r w:rsidRPr="00785C54" w:rsidDel="002F2035">
                <w:rPr>
                  <w:szCs w:val="24"/>
                </w:rPr>
                <w:delText>SHALL</w:delText>
              </w:r>
            </w:del>
            <w:ins w:id="5219"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20" w:name="_Toc117602585"/>
      <w:r w:rsidRPr="00785C54">
        <w:rPr>
          <w:rFonts w:eastAsia="Times New Roman"/>
          <w:szCs w:val="24"/>
        </w:rPr>
        <w:lastRenderedPageBreak/>
        <w:t>Attribute parameter</w:t>
      </w:r>
      <w:bookmarkEnd w:id="52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5221" w:author="Katharina Schleidt" w:date="2022-08-10T19:14:00Z">
              <w:r w:rsidRPr="00785C54" w:rsidDel="002F2035">
                <w:rPr>
                  <w:szCs w:val="24"/>
                </w:rPr>
                <w:delText>SHALL</w:delText>
              </w:r>
            </w:del>
            <w:ins w:id="5222"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5223" w:author="REID-JAMOND Alison" w:date="2022-04-04T15:25:00Z">
        <w:r w:rsidRPr="00785C54" w:rsidDel="00047CD7">
          <w:rPr>
            <w:szCs w:val="24"/>
          </w:rPr>
          <w:delText xml:space="preserve">must </w:delText>
        </w:r>
      </w:del>
      <w:ins w:id="5224"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5225"/>
      <w:r w:rsidRPr="00785C54">
        <w:rPr>
          <w:szCs w:val="24"/>
        </w:rPr>
        <w:t>NOTE</w:t>
      </w:r>
      <w:r w:rsidRPr="00785C54">
        <w:rPr>
          <w:szCs w:val="24"/>
        </w:rPr>
        <w:tab/>
      </w:r>
      <w:ins w:id="5226"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5227" w:author="Katharina Schleidt" w:date="2022-08-13T16:04:00Z">
        <w:r w:rsidRPr="00785C54" w:rsidDel="00A1403A">
          <w:rPr>
            <w:szCs w:val="24"/>
          </w:rPr>
          <w:delText xml:space="preserve">Parameter should NOT </w:delText>
        </w:r>
        <w:commentRangeEnd w:id="5225"/>
        <w:r w:rsidR="00047CD7" w:rsidDel="00A1403A">
          <w:rPr>
            <w:rStyle w:val="CommentReference"/>
            <w:rFonts w:eastAsia="MS Mincho"/>
            <w:lang w:eastAsia="ja-JP"/>
          </w:rPr>
          <w:commentReference w:id="5225"/>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228" w:name="_Toc117602586"/>
      <w:r w:rsidRPr="00785C54">
        <w:rPr>
          <w:rFonts w:eastAsia="Times New Roman"/>
          <w:szCs w:val="24"/>
        </w:rPr>
        <w:t>AbstractSampler</w:t>
      </w:r>
      <w:bookmarkEnd w:id="5228"/>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29" w:name="_Toc117602587"/>
      <w:r w:rsidRPr="00785C54">
        <w:rPr>
          <w:rFonts w:eastAsia="Times New Roman"/>
          <w:szCs w:val="24"/>
        </w:rPr>
        <w:t>AbstractSampler Requirements Class</w:t>
      </w:r>
      <w:bookmarkEnd w:id="522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230" w:author="Katharina Schleidt" w:date="2022-08-13T16:41:00Z">
              <w:r w:rsidRPr="00785C54" w:rsidDel="00022C0A">
                <w:rPr>
                  <w:szCs w:val="24"/>
                </w:rPr>
                <w:delText xml:space="preserve">core </w:delText>
              </w:r>
            </w:del>
            <w:ins w:id="5231" w:author="Katharina Schleidt" w:date="2022-08-13T16:41:00Z">
              <w:r w:rsidR="00022C0A">
                <w:rPr>
                  <w:szCs w:val="24"/>
                </w:rPr>
                <w:t>C</w:t>
              </w:r>
              <w:r w:rsidR="00022C0A" w:rsidRPr="00785C54">
                <w:rPr>
                  <w:szCs w:val="24"/>
                </w:rPr>
                <w:t xml:space="preserve">ore </w:t>
              </w:r>
            </w:ins>
            <w:del w:id="5232" w:author="Ilkka Rinne" w:date="2022-09-06T15:32:00Z">
              <w:r w:rsidRPr="00785C54" w:rsidDel="003613DB">
                <w:rPr>
                  <w:szCs w:val="24"/>
                </w:rPr>
                <w:delText>-</w:delText>
              </w:r>
            </w:del>
            <w:ins w:id="5233" w:author="Ilkka Rinne" w:date="2022-09-06T15:32:00Z">
              <w:r w:rsidR="003613DB">
                <w:rPr>
                  <w:szCs w:val="24"/>
                </w:rPr>
                <w:t>–</w:t>
              </w:r>
            </w:ins>
            <w:r w:rsidRPr="00785C54">
              <w:rPr>
                <w:szCs w:val="24"/>
              </w:rPr>
              <w:t xml:space="preserve">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164FE6"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164FE6" w:rsidRDefault="005B5EAD" w:rsidP="00785C54">
            <w:pPr>
              <w:pStyle w:val="Tablebody"/>
              <w:autoSpaceDE w:val="0"/>
              <w:autoSpaceDN w:val="0"/>
              <w:adjustRightInd w:val="0"/>
              <w:jc w:val="both"/>
              <w:rPr>
                <w:szCs w:val="20"/>
                <w:lang w:val="pt-BR"/>
                <w:rPrChange w:id="5234" w:author="Ilkka Rinne" w:date="2022-10-22T15:00:00Z">
                  <w:rPr>
                    <w:szCs w:val="20"/>
                  </w:rPr>
                </w:rPrChange>
              </w:rPr>
            </w:pPr>
            <w:r w:rsidRPr="00164FE6">
              <w:rPr>
                <w:szCs w:val="24"/>
                <w:lang w:val="pt-BR"/>
                <w:rPrChange w:id="5235" w:author="Ilkka Rinne" w:date="2022-10-22T15:00:00Z">
                  <w:rPr>
                    <w:szCs w:val="24"/>
                  </w:rPr>
                </w:rPrChange>
              </w:rPr>
              <w:t>/req/sam-core/AbstractSampler/samplerType-sem</w:t>
            </w:r>
          </w:p>
        </w:tc>
      </w:tr>
      <w:tr w:rsidR="005B5EAD" w:rsidRPr="00164FE6"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164FE6" w:rsidRDefault="005B5EAD" w:rsidP="00785C54">
            <w:pPr>
              <w:pStyle w:val="Tablebody"/>
              <w:autoSpaceDE w:val="0"/>
              <w:autoSpaceDN w:val="0"/>
              <w:adjustRightInd w:val="0"/>
              <w:jc w:val="both"/>
              <w:rPr>
                <w:szCs w:val="20"/>
                <w:lang w:val="pt-BR"/>
                <w:rPrChange w:id="5236" w:author="Ilkka Rinne" w:date="2022-10-22T15:00:00Z">
                  <w:rPr>
                    <w:szCs w:val="20"/>
                  </w:rPr>
                </w:rPrChange>
              </w:rPr>
            </w:pPr>
            <w:r w:rsidRPr="00164FE6">
              <w:rPr>
                <w:szCs w:val="24"/>
                <w:lang w:val="pt-BR"/>
                <w:rPrChange w:id="5237" w:author="Ilkka Rinne" w:date="2022-10-22T15:00:00Z">
                  <w:rPr>
                    <w:szCs w:val="24"/>
                  </w:rPr>
                </w:rPrChange>
              </w:rPr>
              <w:t>/req/obs-core/gen/metadata-sem</w:t>
            </w:r>
          </w:p>
        </w:tc>
      </w:tr>
      <w:tr w:rsidR="005B5EAD" w:rsidRPr="00164FE6"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164FE6" w:rsidRDefault="005B5EAD" w:rsidP="00785C54">
            <w:pPr>
              <w:pStyle w:val="Tablebody"/>
              <w:autoSpaceDE w:val="0"/>
              <w:autoSpaceDN w:val="0"/>
              <w:adjustRightInd w:val="0"/>
              <w:jc w:val="both"/>
              <w:rPr>
                <w:szCs w:val="20"/>
                <w:lang w:val="pt-BR"/>
                <w:rPrChange w:id="5238" w:author="Ilkka Rinne" w:date="2022-10-22T15:00:00Z">
                  <w:rPr>
                    <w:szCs w:val="20"/>
                  </w:rPr>
                </w:rPrChange>
              </w:rPr>
            </w:pPr>
            <w:r w:rsidRPr="00164FE6">
              <w:rPr>
                <w:szCs w:val="24"/>
                <w:lang w:val="pt-BR"/>
                <w:rPrChange w:id="5239" w:author="Ilkka Rinne" w:date="2022-10-22T15:00:00Z">
                  <w:rPr>
                    <w:szCs w:val="24"/>
                  </w:rPr>
                </w:rPrChange>
              </w:rPr>
              <w:t>/req/sam-core/AbstractSamplerType/AbstractSamplerType-sem</w:t>
            </w:r>
          </w:p>
        </w:tc>
      </w:tr>
    </w:tbl>
    <w:p w14:paraId="48785CC2" w14:textId="7C8CD486" w:rsidR="0008652C" w:rsidRPr="00785C54" w:rsidRDefault="00115763" w:rsidP="00785C54">
      <w:pPr>
        <w:pStyle w:val="BodyText"/>
      </w:pPr>
      <w:ins w:id="5240" w:author="Katharina Schleidt" w:date="2022-08-13T17:58:00Z">
        <w:r w:rsidRPr="00115763">
          <w:t>AbstractSampler from the Abstract Sample Core is described as a class diagram in Figure 2</w:t>
        </w:r>
      </w:ins>
      <w:ins w:id="5241" w:author="Ilkka Rinne" w:date="2022-10-25T14:11:00Z">
        <w:r w:rsidR="005E1F40">
          <w:t>8</w:t>
        </w:r>
      </w:ins>
      <w:ins w:id="5242" w:author="Katharina Schleidt" w:date="2022-08-13T17:59:00Z">
        <w:del w:id="5243" w:author="Ilkka Rinne" w:date="2022-09-06T14:21:00Z">
          <w:r w:rsidDel="00AB2486">
            <w:delText>6</w:delText>
          </w:r>
        </w:del>
      </w:ins>
      <w:ins w:id="5244" w:author="Katharina Schleidt" w:date="2022-08-13T17:58:00Z">
        <w:r w:rsidRPr="00115763">
          <w:t>. The schema is fully described in 12.</w:t>
        </w:r>
      </w:ins>
      <w:ins w:id="5245" w:author="Katharina Schleidt" w:date="2022-08-13T17:59:00Z">
        <w:r>
          <w:t>4</w:t>
        </w:r>
      </w:ins>
      <w:ins w:id="5246" w:author="Katharina Schleidt" w:date="2022-08-13T17:58:00Z">
        <w:r w:rsidRPr="00115763">
          <w:t>.</w:t>
        </w:r>
      </w:ins>
      <w:r w:rsidR="0008652C" w:rsidRPr="00785C54">
        <w:t> </w:t>
      </w:r>
    </w:p>
    <w:p w14:paraId="4C92F8DF" w14:textId="45E56E4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247" w:author="Ilkka Rinne" w:date="2022-09-06T14:21:00Z">
        <w:r w:rsidRPr="00785C54" w:rsidDel="00AB2486">
          <w:rPr>
            <w:noProof/>
            <w:szCs w:val="24"/>
            <w:lang w:val="fr-FR" w:eastAsia="fr-FR"/>
          </w:rPr>
          <w:lastRenderedPageBreak/>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5248" w:author="Ilkka Rinne" w:date="2022-10-25T14:11:00Z">
        <w:r w:rsidR="005E1F40">
          <w:rPr>
            <w:noProof/>
            <w:szCs w:val="24"/>
          </w:rPr>
          <w:drawing>
            <wp:inline distT="0" distB="0" distL="0" distR="0" wp14:anchorId="0DC4A696" wp14:editId="5F27A69C">
              <wp:extent cx="6127362" cy="5204815"/>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2">
                        <a:extLst>
                          <a:ext uri="{28A0092B-C50C-407E-A947-70E740481C1C}">
                            <a14:useLocalDpi xmlns:a14="http://schemas.microsoft.com/office/drawing/2010/main" val="0"/>
                          </a:ext>
                        </a:extLst>
                      </a:blip>
                      <a:stretch>
                        <a:fillRect/>
                      </a:stretch>
                    </pic:blipFill>
                    <pic:spPr>
                      <a:xfrm>
                        <a:off x="0" y="0"/>
                        <a:ext cx="6142797" cy="5217926"/>
                      </a:xfrm>
                      <a:prstGeom prst="rect">
                        <a:avLst/>
                      </a:prstGeom>
                    </pic:spPr>
                  </pic:pic>
                </a:graphicData>
              </a:graphic>
            </wp:inline>
          </w:drawing>
        </w:r>
      </w:ins>
    </w:p>
    <w:p w14:paraId="3D6251D6" w14:textId="78616B43" w:rsidR="005B5EAD" w:rsidRPr="00785C54" w:rsidRDefault="005B5EAD" w:rsidP="00785C54">
      <w:pPr>
        <w:pStyle w:val="Figuretitle"/>
        <w:autoSpaceDE w:val="0"/>
        <w:autoSpaceDN w:val="0"/>
        <w:adjustRightInd w:val="0"/>
        <w:outlineLvl w:val="0"/>
        <w:rPr>
          <w:szCs w:val="24"/>
        </w:rPr>
      </w:pPr>
      <w:commentRangeStart w:id="5249"/>
      <w:r w:rsidRPr="00785C54">
        <w:rPr>
          <w:szCs w:val="24"/>
        </w:rPr>
        <w:t>Figure 2</w:t>
      </w:r>
      <w:ins w:id="5250" w:author="Ilkka Rinne" w:date="2022-10-25T14:11:00Z">
        <w:r w:rsidR="005E1F40">
          <w:rPr>
            <w:szCs w:val="24"/>
          </w:rPr>
          <w:t>8</w:t>
        </w:r>
      </w:ins>
      <w:del w:id="5251" w:author="Ilkka Rinne" w:date="2022-09-06T14:22:00Z">
        <w:r w:rsidRPr="00785C54" w:rsidDel="00AB2486">
          <w:rPr>
            <w:szCs w:val="24"/>
          </w:rPr>
          <w:delText>6</w:delText>
        </w:r>
      </w:del>
      <w:r w:rsidRPr="00785C54">
        <w:rPr>
          <w:szCs w:val="24"/>
        </w:rPr>
        <w:t xml:space="preserve"> </w:t>
      </w:r>
      <w:commentRangeEnd w:id="5249"/>
      <w:r w:rsidR="00047CD7">
        <w:rPr>
          <w:rStyle w:val="CommentReference"/>
          <w:rFonts w:eastAsia="MS Mincho"/>
          <w:b w:val="0"/>
          <w:lang w:eastAsia="ja-JP"/>
        </w:rPr>
        <w:commentReference w:id="5249"/>
      </w:r>
      <w:r w:rsidRPr="00785C54">
        <w:rPr>
          <w:szCs w:val="24"/>
        </w:rPr>
        <w:t xml:space="preserve">— Context diagram for the Abstract Sample </w:t>
      </w:r>
      <w:del w:id="5252" w:author="Katharina Schleidt" w:date="2022-08-13T16:41:00Z">
        <w:r w:rsidRPr="00785C54" w:rsidDel="00022C0A">
          <w:rPr>
            <w:szCs w:val="24"/>
          </w:rPr>
          <w:delText xml:space="preserve">core </w:delText>
        </w:r>
      </w:del>
      <w:ins w:id="5253" w:author="Katharina Schleidt" w:date="2022-08-13T16:41:00Z">
        <w:r w:rsidR="00022C0A">
          <w:rPr>
            <w:szCs w:val="24"/>
          </w:rPr>
          <w:t>C</w:t>
        </w:r>
        <w:r w:rsidR="00022C0A" w:rsidRPr="00785C54">
          <w:rPr>
            <w:szCs w:val="24"/>
          </w:rPr>
          <w:t xml:space="preserve">ore </w:t>
        </w:r>
      </w:ins>
      <w:r w:rsidRPr="00785C54">
        <w:rPr>
          <w:szCs w:val="24"/>
        </w:rPr>
        <w:t xml:space="preserve">— </w:t>
      </w:r>
      <w:bookmarkStart w:id="5254" w:name="_Hlk111305954"/>
      <w:r w:rsidRPr="00785C54">
        <w:rPr>
          <w:szCs w:val="24"/>
        </w:rPr>
        <w:t>AbstractSampler</w:t>
      </w:r>
      <w:bookmarkEnd w:id="5254"/>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55" w:name="_Toc117602588"/>
      <w:r w:rsidRPr="00785C54">
        <w:rPr>
          <w:rFonts w:eastAsia="Times New Roman"/>
          <w:szCs w:val="24"/>
        </w:rPr>
        <w:t>Attribute samplerType</w:t>
      </w:r>
      <w:bookmarkEnd w:id="52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r w:rsidRPr="00785C54">
              <w:rPr>
                <w:b/>
                <w:szCs w:val="24"/>
              </w:rPr>
              <w:t>samplerType:AbstractSamplerType</w:t>
            </w:r>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5256" w:author="Katharina Schleidt" w:date="2022-08-10T19:48:00Z"/>
          <w:szCs w:val="24"/>
        </w:rPr>
      </w:pPr>
      <w:del w:id="5257"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258" w:author="Katharina Schleidt" w:date="2022-08-10T19:48:00Z">
        <w:r w:rsidRPr="00785C54">
          <w:rPr>
            <w:szCs w:val="24"/>
          </w:rPr>
          <w:t>EXAMPLE</w:t>
        </w:r>
        <w:r>
          <w:rPr>
            <w:szCs w:val="24"/>
          </w:rPr>
          <w:t xml:space="preserve"> 1</w:t>
        </w:r>
      </w:ins>
      <w:del w:id="5259"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260" w:author="Katharina Schleidt" w:date="2022-08-10T19:48:00Z">
        <w:r w:rsidRPr="00785C54">
          <w:rPr>
            <w:szCs w:val="24"/>
          </w:rPr>
          <w:t>EXAMPLE</w:t>
        </w:r>
        <w:r>
          <w:rPr>
            <w:szCs w:val="24"/>
          </w:rPr>
          <w:t xml:space="preserve"> 2</w:t>
        </w:r>
      </w:ins>
      <w:del w:id="5261"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262" w:author="Katharina Schleidt" w:date="2022-08-10T19:48:00Z">
        <w:r w:rsidRPr="00785C54">
          <w:rPr>
            <w:szCs w:val="24"/>
          </w:rPr>
          <w:t>EXAMPLE</w:t>
        </w:r>
        <w:r>
          <w:rPr>
            <w:szCs w:val="24"/>
          </w:rPr>
          <w:t xml:space="preserve"> 3</w:t>
        </w:r>
      </w:ins>
      <w:del w:id="5263"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264" w:author="Katharina Schleidt" w:date="2022-08-10T19:48:00Z">
        <w:r w:rsidRPr="00785C54">
          <w:rPr>
            <w:szCs w:val="24"/>
          </w:rPr>
          <w:t>EXAMPLE</w:t>
        </w:r>
        <w:r>
          <w:rPr>
            <w:szCs w:val="24"/>
          </w:rPr>
          <w:t xml:space="preserve"> 4</w:t>
        </w:r>
      </w:ins>
      <w:del w:id="5265"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266" w:name="_Toc117602589"/>
      <w:r w:rsidRPr="00785C54">
        <w:rPr>
          <w:rFonts w:eastAsia="Times New Roman"/>
          <w:szCs w:val="24"/>
        </w:rPr>
        <w:lastRenderedPageBreak/>
        <w:t>AbstractSamplingProcedure</w:t>
      </w:r>
      <w:bookmarkEnd w:id="5266"/>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67" w:name="_Toc117602590"/>
      <w:r w:rsidRPr="00785C54">
        <w:rPr>
          <w:rFonts w:eastAsia="Times New Roman"/>
          <w:szCs w:val="24"/>
        </w:rPr>
        <w:t>AbstractSamplingProcedure Requirements Class</w:t>
      </w:r>
      <w:bookmarkEnd w:id="52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268" w:author="Katharina Schleidt" w:date="2022-08-13T16:41:00Z">
              <w:r w:rsidRPr="00785C54" w:rsidDel="00022C0A">
                <w:rPr>
                  <w:szCs w:val="24"/>
                </w:rPr>
                <w:delText xml:space="preserve">core </w:delText>
              </w:r>
            </w:del>
            <w:ins w:id="5269" w:author="Katharina Schleidt" w:date="2022-08-13T16:41:00Z">
              <w:r w:rsidR="00022C0A">
                <w:rPr>
                  <w:szCs w:val="24"/>
                </w:rPr>
                <w:t>C</w:t>
              </w:r>
              <w:r w:rsidR="00022C0A" w:rsidRPr="00785C54">
                <w:rPr>
                  <w:szCs w:val="24"/>
                </w:rPr>
                <w:t xml:space="preserve">ore </w:t>
              </w:r>
            </w:ins>
            <w:del w:id="5270" w:author="Ilkka Rinne" w:date="2022-09-06T15:32:00Z">
              <w:r w:rsidRPr="00785C54" w:rsidDel="003613DB">
                <w:rPr>
                  <w:szCs w:val="24"/>
                </w:rPr>
                <w:delText>-</w:delText>
              </w:r>
            </w:del>
            <w:ins w:id="5271" w:author="Ilkka Rinne" w:date="2022-09-06T15:32:00Z">
              <w:r w:rsidR="003613DB">
                <w:rPr>
                  <w:szCs w:val="24"/>
                </w:rPr>
                <w:t>–</w:t>
              </w:r>
            </w:ins>
            <w:r w:rsidRPr="00785C54">
              <w:rPr>
                <w:szCs w:val="24"/>
              </w:rPr>
              <w:t xml:space="preserve">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164FE6"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164FE6" w:rsidRDefault="005B5EAD" w:rsidP="00785C54">
            <w:pPr>
              <w:pStyle w:val="Tablebody"/>
              <w:autoSpaceDE w:val="0"/>
              <w:autoSpaceDN w:val="0"/>
              <w:adjustRightInd w:val="0"/>
              <w:jc w:val="both"/>
              <w:rPr>
                <w:szCs w:val="20"/>
                <w:lang w:val="pt-BR"/>
                <w:rPrChange w:id="5272" w:author="Ilkka Rinne" w:date="2022-10-22T15:00:00Z">
                  <w:rPr>
                    <w:szCs w:val="20"/>
                  </w:rPr>
                </w:rPrChange>
              </w:rPr>
            </w:pPr>
            <w:r w:rsidRPr="00164FE6">
              <w:rPr>
                <w:szCs w:val="24"/>
                <w:lang w:val="pt-BR"/>
                <w:rPrChange w:id="5273" w:author="Ilkka Rinne" w:date="2022-10-22T15:00:00Z">
                  <w:rPr>
                    <w:szCs w:val="24"/>
                  </w:rPr>
                </w:rPrChange>
              </w:rPr>
              <w:t>/req/obs-core/gen/metadata-sem</w:t>
            </w:r>
          </w:p>
        </w:tc>
      </w:tr>
    </w:tbl>
    <w:p w14:paraId="663F1099" w14:textId="423DEED4" w:rsidR="0008652C" w:rsidRPr="00785C54" w:rsidRDefault="00115763" w:rsidP="00785C54">
      <w:pPr>
        <w:pStyle w:val="BodyText"/>
      </w:pPr>
      <w:ins w:id="5274" w:author="Katharina Schleidt" w:date="2022-08-13T17:59:00Z">
        <w:r w:rsidRPr="00115763">
          <w:t>AbstractSamplingProcedure from the Abstract Sample Core is described as a class diagram in Figure 2</w:t>
        </w:r>
      </w:ins>
      <w:ins w:id="5275" w:author="Ilkka Rinne" w:date="2022-10-25T14:12:00Z">
        <w:r w:rsidR="005E1F40">
          <w:t>9</w:t>
        </w:r>
      </w:ins>
      <w:ins w:id="5276" w:author="Katharina Schleidt" w:date="2022-08-13T17:59:00Z">
        <w:del w:id="5277" w:author="Ilkka Rinne" w:date="2022-09-06T14:22:00Z">
          <w:r w:rsidDel="002808F7">
            <w:delText>7</w:delText>
          </w:r>
        </w:del>
        <w:r w:rsidRPr="00115763">
          <w:t>. The schema is fully described in 12.</w:t>
        </w:r>
        <w:r>
          <w:t>5</w:t>
        </w:r>
        <w:r w:rsidRPr="00115763">
          <w:t>.</w:t>
        </w:r>
      </w:ins>
      <w:r w:rsidR="0008652C" w:rsidRPr="00785C54">
        <w:t> </w:t>
      </w:r>
    </w:p>
    <w:p w14:paraId="37E73A99" w14:textId="4CAF4DE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278" w:author="Ilkka Rinne" w:date="2022-09-06T14:22:00Z">
        <w:r w:rsidRPr="00785C54" w:rsidDel="002808F7">
          <w:rPr>
            <w:noProof/>
            <w:szCs w:val="24"/>
            <w:lang w:val="fr-FR" w:eastAsia="fr-FR"/>
          </w:rPr>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5279" w:author="Ilkka Rinne" w:date="2022-10-25T14:12:00Z">
        <w:r w:rsidR="005E1F40">
          <w:rPr>
            <w:noProof/>
            <w:szCs w:val="24"/>
          </w:rPr>
          <w:drawing>
            <wp:inline distT="0" distB="0" distL="0" distR="0" wp14:anchorId="7C4B9D75" wp14:editId="642D777F">
              <wp:extent cx="5642428" cy="4914373"/>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4">
                        <a:extLst>
                          <a:ext uri="{28A0092B-C50C-407E-A947-70E740481C1C}">
                            <a14:useLocalDpi xmlns:a14="http://schemas.microsoft.com/office/drawing/2010/main" val="0"/>
                          </a:ext>
                        </a:extLst>
                      </a:blip>
                      <a:stretch>
                        <a:fillRect/>
                      </a:stretch>
                    </pic:blipFill>
                    <pic:spPr>
                      <a:xfrm>
                        <a:off x="0" y="0"/>
                        <a:ext cx="5671603" cy="4939784"/>
                      </a:xfrm>
                      <a:prstGeom prst="rect">
                        <a:avLst/>
                      </a:prstGeom>
                    </pic:spPr>
                  </pic:pic>
                </a:graphicData>
              </a:graphic>
            </wp:inline>
          </w:drawing>
        </w:r>
      </w:ins>
    </w:p>
    <w:p w14:paraId="3CBFC617" w14:textId="25A7A017" w:rsidR="005B5EAD" w:rsidRPr="00785C54" w:rsidRDefault="005B5EAD" w:rsidP="00785C54">
      <w:pPr>
        <w:pStyle w:val="Figuretitle"/>
        <w:autoSpaceDE w:val="0"/>
        <w:autoSpaceDN w:val="0"/>
        <w:adjustRightInd w:val="0"/>
        <w:outlineLvl w:val="0"/>
        <w:rPr>
          <w:szCs w:val="24"/>
        </w:rPr>
      </w:pPr>
      <w:commentRangeStart w:id="5280"/>
      <w:r w:rsidRPr="00785C54">
        <w:rPr>
          <w:szCs w:val="24"/>
        </w:rPr>
        <w:t>Figure 2</w:t>
      </w:r>
      <w:ins w:id="5281" w:author="Ilkka Rinne" w:date="2022-10-25T14:12:00Z">
        <w:r w:rsidR="005E1F40">
          <w:rPr>
            <w:szCs w:val="24"/>
          </w:rPr>
          <w:t>9</w:t>
        </w:r>
      </w:ins>
      <w:del w:id="5282" w:author="Ilkka Rinne" w:date="2022-09-06T14:22:00Z">
        <w:r w:rsidRPr="00785C54" w:rsidDel="002808F7">
          <w:rPr>
            <w:szCs w:val="24"/>
          </w:rPr>
          <w:delText>7</w:delText>
        </w:r>
      </w:del>
      <w:commentRangeEnd w:id="5280"/>
      <w:r w:rsidR="00047CD7">
        <w:rPr>
          <w:rStyle w:val="CommentReference"/>
          <w:rFonts w:eastAsia="MS Mincho"/>
          <w:b w:val="0"/>
          <w:lang w:eastAsia="ja-JP"/>
        </w:rPr>
        <w:commentReference w:id="5280"/>
      </w:r>
      <w:r w:rsidRPr="00785C54">
        <w:rPr>
          <w:szCs w:val="24"/>
        </w:rPr>
        <w:t xml:space="preserve"> — Context diagram for Abstract Sample </w:t>
      </w:r>
      <w:del w:id="5283" w:author="Katharina Schleidt" w:date="2022-08-13T16:41:00Z">
        <w:r w:rsidRPr="00785C54" w:rsidDel="00022C0A">
          <w:rPr>
            <w:szCs w:val="24"/>
          </w:rPr>
          <w:delText xml:space="preserve">core </w:delText>
        </w:r>
      </w:del>
      <w:ins w:id="5284" w:author="Katharina Schleidt" w:date="2022-08-13T16:41:00Z">
        <w:r w:rsidR="00022C0A">
          <w:rPr>
            <w:szCs w:val="24"/>
          </w:rPr>
          <w:t>C</w:t>
        </w:r>
        <w:r w:rsidR="00022C0A" w:rsidRPr="00785C54">
          <w:rPr>
            <w:szCs w:val="24"/>
          </w:rPr>
          <w:t xml:space="preserve">ore </w:t>
        </w:r>
      </w:ins>
      <w:r w:rsidRPr="00785C54">
        <w:rPr>
          <w:szCs w:val="24"/>
        </w:rPr>
        <w:t>— AbstractSamplingProcedure</w:t>
      </w:r>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285" w:name="_Toc117602591"/>
      <w:r w:rsidRPr="00785C54">
        <w:rPr>
          <w:rFonts w:eastAsia="Times New Roman"/>
          <w:szCs w:val="24"/>
        </w:rPr>
        <w:lastRenderedPageBreak/>
        <w:t>AbstractPreparationProcedure</w:t>
      </w:r>
      <w:bookmarkEnd w:id="5285"/>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286" w:name="_Toc117602592"/>
      <w:r w:rsidRPr="00785C54">
        <w:rPr>
          <w:rFonts w:eastAsia="Times New Roman"/>
          <w:szCs w:val="24"/>
        </w:rPr>
        <w:t>AbstractPreparationProcedure Requirements Class</w:t>
      </w:r>
      <w:bookmarkEnd w:id="52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287" w:author="Katharina Schleidt" w:date="2022-08-13T16:41:00Z">
              <w:r w:rsidRPr="00785C54" w:rsidDel="00022C0A">
                <w:rPr>
                  <w:szCs w:val="24"/>
                </w:rPr>
                <w:delText xml:space="preserve">core </w:delText>
              </w:r>
            </w:del>
            <w:ins w:id="5288" w:author="Katharina Schleidt" w:date="2022-08-13T16:41:00Z">
              <w:r w:rsidR="00022C0A">
                <w:rPr>
                  <w:szCs w:val="24"/>
                </w:rPr>
                <w:t>C</w:t>
              </w:r>
              <w:r w:rsidR="00022C0A" w:rsidRPr="00785C54">
                <w:rPr>
                  <w:szCs w:val="24"/>
                </w:rPr>
                <w:t xml:space="preserve">ore </w:t>
              </w:r>
            </w:ins>
            <w:del w:id="5289" w:author="Ilkka Rinne" w:date="2022-09-06T15:32:00Z">
              <w:r w:rsidRPr="00785C54" w:rsidDel="003613DB">
                <w:rPr>
                  <w:szCs w:val="24"/>
                </w:rPr>
                <w:delText>-</w:delText>
              </w:r>
            </w:del>
            <w:ins w:id="5290" w:author="Ilkka Rinne" w:date="2022-09-06T15:32:00Z">
              <w:r w:rsidR="003613DB">
                <w:rPr>
                  <w:szCs w:val="24"/>
                </w:rPr>
                <w:t>–</w:t>
              </w:r>
            </w:ins>
            <w:r w:rsidRPr="00785C54">
              <w:rPr>
                <w:szCs w:val="24"/>
              </w:rPr>
              <w:t xml:space="preserve">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164FE6"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164FE6" w:rsidRDefault="005B5EAD" w:rsidP="00785C54">
            <w:pPr>
              <w:pStyle w:val="Tablebody"/>
              <w:autoSpaceDE w:val="0"/>
              <w:autoSpaceDN w:val="0"/>
              <w:adjustRightInd w:val="0"/>
              <w:jc w:val="both"/>
              <w:rPr>
                <w:szCs w:val="20"/>
                <w:lang w:val="pt-BR"/>
                <w:rPrChange w:id="5291" w:author="Ilkka Rinne" w:date="2022-10-22T15:00:00Z">
                  <w:rPr>
                    <w:szCs w:val="20"/>
                  </w:rPr>
                </w:rPrChange>
              </w:rPr>
            </w:pPr>
            <w:r w:rsidRPr="00164FE6">
              <w:rPr>
                <w:szCs w:val="24"/>
                <w:lang w:val="pt-BR"/>
                <w:rPrChange w:id="5292" w:author="Ilkka Rinne" w:date="2022-10-22T15:00:00Z">
                  <w:rPr>
                    <w:szCs w:val="24"/>
                  </w:rPr>
                </w:rPrChange>
              </w:rPr>
              <w:t>/req/obs-core/gen/metadata-sem</w:t>
            </w:r>
          </w:p>
        </w:tc>
      </w:tr>
    </w:tbl>
    <w:p w14:paraId="75F46F1D" w14:textId="45DFBDE6" w:rsidR="0008652C" w:rsidRPr="00785C54" w:rsidRDefault="00115763" w:rsidP="00785C54">
      <w:pPr>
        <w:pStyle w:val="BodyText"/>
      </w:pPr>
      <w:ins w:id="5293" w:author="Katharina Schleidt" w:date="2022-08-13T18:00:00Z">
        <w:r w:rsidRPr="00115763">
          <w:t xml:space="preserve">AbstractPreparationProcedure and AbstractPreparationStep from the Abstract Sample Core </w:t>
        </w:r>
        <w:r>
          <w:t>are</w:t>
        </w:r>
        <w:r w:rsidRPr="00115763">
          <w:t xml:space="preserve"> described as a class diagram in Figure </w:t>
        </w:r>
      </w:ins>
      <w:ins w:id="5294" w:author="Ilkka Rinne" w:date="2022-10-25T14:12:00Z">
        <w:r w:rsidR="007873E0">
          <w:t>30</w:t>
        </w:r>
      </w:ins>
      <w:ins w:id="5295" w:author="Katharina Schleidt" w:date="2022-08-13T18:00:00Z">
        <w:del w:id="5296" w:author="Ilkka Rinne" w:date="2022-10-25T14:12:00Z">
          <w:r w:rsidRPr="00115763" w:rsidDel="007873E0">
            <w:delText>2</w:delText>
          </w:r>
        </w:del>
        <w:del w:id="5297" w:author="Ilkka Rinne" w:date="2022-09-06T14:23:00Z">
          <w:r w:rsidDel="00005B61">
            <w:delText>8</w:delText>
          </w:r>
        </w:del>
        <w:r w:rsidRPr="00115763">
          <w:t>. The schema is fully described in 12.</w:t>
        </w:r>
        <w:r>
          <w:t>6</w:t>
        </w:r>
        <w:r w:rsidRPr="00115763">
          <w:t>.</w:t>
        </w:r>
      </w:ins>
      <w:r w:rsidR="0008652C" w:rsidRPr="00785C54">
        <w:t> </w:t>
      </w:r>
    </w:p>
    <w:p w14:paraId="4FA47382" w14:textId="1760872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298" w:author="Ilkka Rinne" w:date="2022-09-06T14:23:00Z">
        <w:r w:rsidRPr="00785C54" w:rsidDel="00005B61">
          <w:rPr>
            <w:noProof/>
            <w:szCs w:val="24"/>
            <w:lang w:val="fr-FR" w:eastAsia="fr-FR"/>
          </w:rPr>
          <w:lastRenderedPageBreak/>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5299" w:author="Ilkka Rinne" w:date="2022-10-25T14:13:00Z">
        <w:r w:rsidR="007873E0">
          <w:rPr>
            <w:noProof/>
            <w:szCs w:val="24"/>
          </w:rPr>
          <w:drawing>
            <wp:inline distT="0" distB="0" distL="0" distR="0" wp14:anchorId="6D2E8AAF" wp14:editId="3B1FCB1C">
              <wp:extent cx="5803641" cy="6552499"/>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6">
                        <a:extLst>
                          <a:ext uri="{28A0092B-C50C-407E-A947-70E740481C1C}">
                            <a14:useLocalDpi xmlns:a14="http://schemas.microsoft.com/office/drawing/2010/main" val="0"/>
                          </a:ext>
                        </a:extLst>
                      </a:blip>
                      <a:stretch>
                        <a:fillRect/>
                      </a:stretch>
                    </pic:blipFill>
                    <pic:spPr>
                      <a:xfrm>
                        <a:off x="0" y="0"/>
                        <a:ext cx="5871567" cy="6629190"/>
                      </a:xfrm>
                      <a:prstGeom prst="rect">
                        <a:avLst/>
                      </a:prstGeom>
                    </pic:spPr>
                  </pic:pic>
                </a:graphicData>
              </a:graphic>
            </wp:inline>
          </w:drawing>
        </w:r>
      </w:ins>
    </w:p>
    <w:p w14:paraId="72F02D85" w14:textId="2CA36F76" w:rsidR="005B5EAD" w:rsidRPr="00785C54" w:rsidRDefault="005B5EAD" w:rsidP="00785C54">
      <w:pPr>
        <w:pStyle w:val="Figuretitle"/>
        <w:autoSpaceDE w:val="0"/>
        <w:autoSpaceDN w:val="0"/>
        <w:adjustRightInd w:val="0"/>
        <w:outlineLvl w:val="0"/>
        <w:rPr>
          <w:szCs w:val="24"/>
        </w:rPr>
      </w:pPr>
      <w:commentRangeStart w:id="5300"/>
      <w:r w:rsidRPr="00785C54">
        <w:rPr>
          <w:szCs w:val="24"/>
        </w:rPr>
        <w:t xml:space="preserve">Figure </w:t>
      </w:r>
      <w:ins w:id="5301" w:author="Ilkka Rinne" w:date="2022-10-25T14:12:00Z">
        <w:r w:rsidR="007873E0">
          <w:rPr>
            <w:szCs w:val="24"/>
          </w:rPr>
          <w:t>30</w:t>
        </w:r>
      </w:ins>
      <w:del w:id="5302" w:author="Ilkka Rinne" w:date="2022-10-25T14:12:00Z">
        <w:r w:rsidRPr="00785C54" w:rsidDel="007873E0">
          <w:rPr>
            <w:szCs w:val="24"/>
          </w:rPr>
          <w:delText>2</w:delText>
        </w:r>
      </w:del>
      <w:del w:id="5303" w:author="Ilkka Rinne" w:date="2022-09-06T14:23:00Z">
        <w:r w:rsidRPr="00785C54" w:rsidDel="00005B61">
          <w:rPr>
            <w:szCs w:val="24"/>
          </w:rPr>
          <w:delText>8</w:delText>
        </w:r>
      </w:del>
      <w:r w:rsidRPr="00785C54">
        <w:rPr>
          <w:szCs w:val="24"/>
        </w:rPr>
        <w:t xml:space="preserve"> </w:t>
      </w:r>
      <w:commentRangeEnd w:id="5300"/>
      <w:r w:rsidR="00047CD7">
        <w:rPr>
          <w:rStyle w:val="CommentReference"/>
          <w:rFonts w:eastAsia="MS Mincho"/>
          <w:b w:val="0"/>
          <w:lang w:eastAsia="ja-JP"/>
        </w:rPr>
        <w:commentReference w:id="5300"/>
      </w:r>
      <w:r w:rsidRPr="00785C54">
        <w:rPr>
          <w:szCs w:val="24"/>
        </w:rPr>
        <w:t xml:space="preserve">— Context diagram for Abstract Sample </w:t>
      </w:r>
      <w:del w:id="5304" w:author="Katharina Schleidt" w:date="2022-08-13T16:41:00Z">
        <w:r w:rsidRPr="00785C54" w:rsidDel="00022C0A">
          <w:rPr>
            <w:szCs w:val="24"/>
          </w:rPr>
          <w:delText xml:space="preserve">core </w:delText>
        </w:r>
      </w:del>
      <w:ins w:id="5305" w:author="Katharina Schleidt" w:date="2022-08-13T16:41:00Z">
        <w:r w:rsidR="00022C0A">
          <w:rPr>
            <w:szCs w:val="24"/>
          </w:rPr>
          <w:t>C</w:t>
        </w:r>
        <w:r w:rsidR="00022C0A" w:rsidRPr="00785C54">
          <w:rPr>
            <w:szCs w:val="24"/>
          </w:rPr>
          <w:t xml:space="preserve">ore </w:t>
        </w:r>
      </w:ins>
      <w:r w:rsidRPr="00785C54">
        <w:rPr>
          <w:szCs w:val="24"/>
        </w:rPr>
        <w:t>—AbstractPreparationProcedure and AbstractPreparationStep</w:t>
      </w:r>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306" w:name="_Toc117602593"/>
      <w:r w:rsidRPr="00785C54">
        <w:rPr>
          <w:rFonts w:eastAsia="Times New Roman"/>
          <w:szCs w:val="24"/>
        </w:rPr>
        <w:t>AbstractPreparationStep</w:t>
      </w:r>
      <w:bookmarkEnd w:id="5306"/>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07" w:name="_Toc117602594"/>
      <w:r w:rsidRPr="00785C54">
        <w:rPr>
          <w:rFonts w:eastAsia="Times New Roman"/>
          <w:szCs w:val="24"/>
        </w:rPr>
        <w:t>AbstractPreparationStep Requirements Class</w:t>
      </w:r>
      <w:bookmarkEnd w:id="53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5308" w:author="Katharina Schleidt" w:date="2022-08-13T16:41:00Z">
              <w:r w:rsidRPr="00785C54" w:rsidDel="00022C0A">
                <w:rPr>
                  <w:szCs w:val="24"/>
                </w:rPr>
                <w:delText xml:space="preserve">core </w:delText>
              </w:r>
            </w:del>
            <w:ins w:id="5309" w:author="Katharina Schleidt" w:date="2022-08-13T16:41:00Z">
              <w:r w:rsidR="00022C0A">
                <w:rPr>
                  <w:szCs w:val="24"/>
                </w:rPr>
                <w:t>C</w:t>
              </w:r>
              <w:r w:rsidR="00022C0A" w:rsidRPr="00785C54">
                <w:rPr>
                  <w:szCs w:val="24"/>
                </w:rPr>
                <w:t xml:space="preserve">ore </w:t>
              </w:r>
            </w:ins>
            <w:del w:id="5310" w:author="Ilkka Rinne" w:date="2022-09-06T15:32:00Z">
              <w:r w:rsidRPr="00785C54" w:rsidDel="003613DB">
                <w:rPr>
                  <w:szCs w:val="24"/>
                </w:rPr>
                <w:delText>-</w:delText>
              </w:r>
            </w:del>
            <w:ins w:id="5311" w:author="Ilkka Rinne" w:date="2022-09-06T15:32:00Z">
              <w:r w:rsidR="003613DB">
                <w:rPr>
                  <w:szCs w:val="24"/>
                </w:rPr>
                <w:t>–</w:t>
              </w:r>
            </w:ins>
            <w:r w:rsidRPr="00785C54">
              <w:rPr>
                <w:szCs w:val="24"/>
              </w:rPr>
              <w:t xml:space="preserve">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164FE6"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164FE6" w:rsidRDefault="005B5EAD" w:rsidP="00785C54">
            <w:pPr>
              <w:pStyle w:val="Tablebody"/>
              <w:autoSpaceDE w:val="0"/>
              <w:autoSpaceDN w:val="0"/>
              <w:adjustRightInd w:val="0"/>
              <w:jc w:val="both"/>
              <w:rPr>
                <w:szCs w:val="20"/>
                <w:lang w:val="pt-BR"/>
                <w:rPrChange w:id="5312" w:author="Ilkka Rinne" w:date="2022-10-22T15:00:00Z">
                  <w:rPr>
                    <w:szCs w:val="20"/>
                  </w:rPr>
                </w:rPrChange>
              </w:rPr>
            </w:pPr>
            <w:r w:rsidRPr="00164FE6">
              <w:rPr>
                <w:szCs w:val="24"/>
                <w:lang w:val="pt-BR"/>
                <w:rPrChange w:id="5313" w:author="Ilkka Rinne" w:date="2022-10-22T15:00:00Z">
                  <w:rPr>
                    <w:szCs w:val="24"/>
                  </w:rPr>
                </w:rPrChange>
              </w:rPr>
              <w:t>/req/obs-core/gen/metadata-sem</w:t>
            </w:r>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14" w:name="_Toc117602595"/>
      <w:r w:rsidRPr="00785C54">
        <w:rPr>
          <w:rFonts w:eastAsia="Times New Roman"/>
          <w:szCs w:val="24"/>
        </w:rPr>
        <w:t>Attribute description</w:t>
      </w:r>
      <w:bookmarkEnd w:id="53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r w:rsidRPr="00785C54">
              <w:rPr>
                <w:b/>
                <w:szCs w:val="24"/>
              </w:rPr>
              <w:t>description:CharacterString</w:t>
            </w:r>
            <w:r w:rsidRPr="00785C54">
              <w:rPr>
                <w:szCs w:val="24"/>
              </w:rPr>
              <w:t xml:space="preserve"> </w:t>
            </w:r>
            <w:del w:id="5315" w:author="Katharina Schleidt" w:date="2022-08-10T19:14:00Z">
              <w:r w:rsidRPr="00785C54" w:rsidDel="002F2035">
                <w:rPr>
                  <w:szCs w:val="24"/>
                </w:rPr>
                <w:delText>SHALL</w:delText>
              </w:r>
            </w:del>
            <w:ins w:id="5316"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17" w:name="_Toc117602596"/>
      <w:r w:rsidRPr="00785C54">
        <w:rPr>
          <w:rFonts w:eastAsia="Times New Roman"/>
          <w:szCs w:val="24"/>
        </w:rPr>
        <w:t>Attribute time</w:t>
      </w:r>
      <w:bookmarkEnd w:id="53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5318" w:author="Katharina Schleidt" w:date="2022-08-10T19:14:00Z">
              <w:r w:rsidRPr="00785C54" w:rsidDel="002F2035">
                <w:rPr>
                  <w:szCs w:val="24"/>
                </w:rPr>
                <w:delText>SHALL</w:delText>
              </w:r>
            </w:del>
            <w:ins w:id="5319"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bookmarkStart w:id="5320" w:name="_Toc117602597"/>
      <w:r w:rsidRPr="00785C54">
        <w:rPr>
          <w:rFonts w:eastAsia="Times New Roman"/>
          <w:szCs w:val="24"/>
        </w:rPr>
        <w:t>Codelists</w:t>
      </w:r>
      <w:bookmarkEnd w:id="5320"/>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21" w:name="_Toc117602598"/>
      <w:r w:rsidRPr="00785C54">
        <w:rPr>
          <w:rFonts w:eastAsia="Times New Roman"/>
          <w:szCs w:val="24"/>
        </w:rPr>
        <w:t>AbstractSampleType</w:t>
      </w:r>
      <w:bookmarkEnd w:id="5321"/>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AbstractSampleType can be specialized as required </w:t>
      </w:r>
      <w:commentRangeStart w:id="5322"/>
      <w:r w:rsidRPr="00785C54">
        <w:rPr>
          <w:szCs w:val="24"/>
        </w:rPr>
        <w:t xml:space="preserve">to </w:t>
      </w:r>
      <w:ins w:id="5323" w:author="Katharina Schleidt" w:date="2022-08-12T19:25:00Z">
        <w:r w:rsidR="00683AA9" w:rsidRPr="00683AA9">
          <w:rPr>
            <w:szCs w:val="24"/>
          </w:rPr>
          <w:t>more precisely define the</w:t>
        </w:r>
        <w:r w:rsidR="00683AA9" w:rsidRPr="00683AA9" w:rsidDel="00683AA9">
          <w:rPr>
            <w:szCs w:val="24"/>
          </w:rPr>
          <w:t xml:space="preserve"> </w:t>
        </w:r>
      </w:ins>
      <w:del w:id="5324" w:author="Katharina Schleidt" w:date="2022-08-12T19:25:00Z">
        <w:r w:rsidRPr="00785C54" w:rsidDel="00683AA9">
          <w:rPr>
            <w:szCs w:val="24"/>
          </w:rPr>
          <w:delText>firm up</w:delText>
        </w:r>
        <w:commentRangeEnd w:id="5322"/>
        <w:r w:rsidR="00047CD7" w:rsidDel="00683AA9">
          <w:rPr>
            <w:rStyle w:val="CommentReference"/>
            <w:rFonts w:eastAsia="MS Mincho"/>
            <w:lang w:eastAsia="ja-JP"/>
          </w:rPr>
          <w:commentReference w:id="5322"/>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5325" w:author="Katharina Schleidt" w:date="2022-08-10T19:14:00Z">
              <w:r w:rsidRPr="00785C54" w:rsidDel="002F2035">
                <w:rPr>
                  <w:szCs w:val="24"/>
                </w:rPr>
                <w:delText>SHALL</w:delText>
              </w:r>
            </w:del>
            <w:ins w:id="5326"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27" w:name="_Toc117602599"/>
      <w:r w:rsidRPr="00785C54">
        <w:rPr>
          <w:rFonts w:eastAsia="Times New Roman"/>
          <w:szCs w:val="24"/>
        </w:rPr>
        <w:t>AbstractSamplerType</w:t>
      </w:r>
      <w:bookmarkEnd w:id="5327"/>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AbstractSamplerType can be specialized as required </w:t>
      </w:r>
      <w:commentRangeStart w:id="5328"/>
      <w:r w:rsidRPr="00785C54">
        <w:rPr>
          <w:szCs w:val="24"/>
        </w:rPr>
        <w:t xml:space="preserve">to </w:t>
      </w:r>
      <w:ins w:id="5329" w:author="Katharina Schleidt" w:date="2022-08-12T19:26:00Z">
        <w:r w:rsidR="00683AA9" w:rsidRPr="00683AA9">
          <w:rPr>
            <w:szCs w:val="24"/>
          </w:rPr>
          <w:t>more precisely define the</w:t>
        </w:r>
        <w:r w:rsidR="00683AA9" w:rsidRPr="00683AA9" w:rsidDel="00683AA9">
          <w:rPr>
            <w:szCs w:val="24"/>
          </w:rPr>
          <w:t xml:space="preserve"> </w:t>
        </w:r>
      </w:ins>
      <w:del w:id="5330" w:author="Katharina Schleidt" w:date="2022-08-12T19:26:00Z">
        <w:r w:rsidRPr="00785C54" w:rsidDel="00683AA9">
          <w:rPr>
            <w:szCs w:val="24"/>
          </w:rPr>
          <w:delText>firm up</w:delText>
        </w:r>
        <w:commentRangeEnd w:id="5328"/>
        <w:r w:rsidR="00047CD7" w:rsidDel="00683AA9">
          <w:rPr>
            <w:rStyle w:val="CommentReference"/>
            <w:rFonts w:eastAsia="MS Mincho"/>
            <w:lang w:eastAsia="ja-JP"/>
          </w:rPr>
          <w:commentReference w:id="5328"/>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lastRenderedPageBreak/>
              <w:t>Requirement</w:t>
            </w:r>
            <w:r w:rsidRPr="00785C54">
              <w:rPr>
                <w:szCs w:val="24"/>
              </w:rPr>
              <w:br/>
              <w:t>/req/sam-core/AbstractSamplerType/AbstractSamplerType-sem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5331" w:author="Katharina Schleidt" w:date="2022-08-10T19:14:00Z">
              <w:r w:rsidRPr="00785C54" w:rsidDel="002F2035">
                <w:rPr>
                  <w:szCs w:val="24"/>
                </w:rPr>
                <w:delText>SHALL</w:delText>
              </w:r>
            </w:del>
            <w:ins w:id="5332"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bookmarkStart w:id="5333" w:name="_Toc117602600"/>
      <w:r w:rsidRPr="00785C54">
        <w:rPr>
          <w:rFonts w:eastAsia="Times New Roman"/>
          <w:szCs w:val="24"/>
        </w:rPr>
        <w:t>Basic Samples</w:t>
      </w:r>
      <w:bookmarkEnd w:id="5333"/>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334" w:name="_Toc117602601"/>
      <w:r w:rsidRPr="00785C54">
        <w:rPr>
          <w:rFonts w:eastAsia="Times New Roman"/>
          <w:szCs w:val="24"/>
        </w:rPr>
        <w:t>General</w:t>
      </w:r>
      <w:bookmarkEnd w:id="5334"/>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35" w:name="_Toc117602602"/>
      <w:r w:rsidRPr="00785C54">
        <w:rPr>
          <w:rFonts w:eastAsia="Times New Roman"/>
          <w:szCs w:val="24"/>
        </w:rPr>
        <w:t>Basic Samples Package Requirements Class</w:t>
      </w:r>
      <w:bookmarkEnd w:id="53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bookmarkStart w:id="5336" w:name="_Toc117602603"/>
      <w:r w:rsidRPr="00785C54">
        <w:rPr>
          <w:rFonts w:eastAsia="Times New Roman"/>
          <w:szCs w:val="24"/>
        </w:rPr>
        <w:lastRenderedPageBreak/>
        <w:t>Sample</w:t>
      </w:r>
      <w:bookmarkEnd w:id="5336"/>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37" w:name="_Toc117602604"/>
      <w:r w:rsidRPr="00785C54">
        <w:rPr>
          <w:rFonts w:eastAsia="Times New Roman"/>
          <w:szCs w:val="24"/>
        </w:rPr>
        <w:t>Sample Requirements Class</w:t>
      </w:r>
      <w:bookmarkEnd w:id="53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38" w:author="Ilkka Rinne" w:date="2022-09-06T15:32:00Z">
              <w:r w:rsidRPr="00785C54" w:rsidDel="003613DB">
                <w:rPr>
                  <w:szCs w:val="24"/>
                </w:rPr>
                <w:delText>-</w:delText>
              </w:r>
            </w:del>
            <w:ins w:id="5339"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6FD55196" w:rsidR="003D1A1E" w:rsidRPr="00785C54" w:rsidRDefault="00BB7007" w:rsidP="00785C54">
      <w:pPr>
        <w:pStyle w:val="BodyText"/>
      </w:pPr>
      <w:ins w:id="5340" w:author="Katharina Schleidt" w:date="2022-08-13T18:01:00Z">
        <w:r w:rsidRPr="00785C54">
          <w:rPr>
            <w:szCs w:val="24"/>
          </w:rPr>
          <w:t>Sample, SpatialSample, StatisticalSample and MaterialSample</w:t>
        </w:r>
        <w:r w:rsidRPr="00BB7007">
          <w:t xml:space="preserve"> </w:t>
        </w:r>
      </w:ins>
      <w:ins w:id="5341" w:author="Katharina Schleidt" w:date="2022-08-13T18:00:00Z">
        <w:r w:rsidRPr="00BB7007">
          <w:t xml:space="preserve">from the Basic Samples </w:t>
        </w:r>
      </w:ins>
      <w:ins w:id="5342" w:author="Katharina Schleidt" w:date="2022-08-13T18:01:00Z">
        <w:r>
          <w:t>are</w:t>
        </w:r>
      </w:ins>
      <w:ins w:id="5343" w:author="Katharina Schleidt" w:date="2022-08-13T18:00:00Z">
        <w:r w:rsidRPr="00BB7007">
          <w:t xml:space="preserve"> described as a class diagram in Figure </w:t>
        </w:r>
      </w:ins>
      <w:ins w:id="5344" w:author="Ilkka Rinne" w:date="2022-09-06T14:24:00Z">
        <w:r w:rsidR="00386E54">
          <w:t>3</w:t>
        </w:r>
      </w:ins>
      <w:ins w:id="5345" w:author="Ilkka Rinne" w:date="2022-10-25T14:14:00Z">
        <w:r w:rsidR="005C1E2E">
          <w:t>1</w:t>
        </w:r>
      </w:ins>
      <w:ins w:id="5346" w:author="Katharina Schleidt" w:date="2022-08-13T18:00:00Z">
        <w:del w:id="5347" w:author="Ilkka Rinne" w:date="2022-09-06T14:24:00Z">
          <w:r w:rsidRPr="00BB7007" w:rsidDel="00386E54">
            <w:delText>2</w:delText>
          </w:r>
        </w:del>
      </w:ins>
      <w:ins w:id="5348" w:author="Katharina Schleidt" w:date="2022-08-13T18:01:00Z">
        <w:del w:id="5349" w:author="Ilkka Rinne" w:date="2022-09-06T14:24:00Z">
          <w:r w:rsidDel="00386E54">
            <w:delText>9</w:delText>
          </w:r>
        </w:del>
      </w:ins>
      <w:ins w:id="5350" w:author="Katharina Schleidt" w:date="2022-08-13T18:00:00Z">
        <w:r w:rsidRPr="00BB7007">
          <w:t xml:space="preserve">. The schema is fully described in </w:t>
        </w:r>
      </w:ins>
      <w:ins w:id="5351" w:author="Katharina Schleidt" w:date="2022-08-13T18:01:00Z">
        <w:r>
          <w:t>13.2, 13.3, 13.4 and 13.5</w:t>
        </w:r>
      </w:ins>
      <w:ins w:id="5352" w:author="Katharina Schleidt" w:date="2022-08-13T18:00:00Z">
        <w:r w:rsidRPr="00BB7007">
          <w:t>.</w:t>
        </w:r>
      </w:ins>
      <w:r w:rsidR="003D1A1E" w:rsidRPr="00785C54">
        <w:t> </w:t>
      </w:r>
    </w:p>
    <w:p w14:paraId="694B2430" w14:textId="23A0A79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353" w:author="Ilkka Rinne" w:date="2022-09-06T14:24:00Z">
        <w:r w:rsidRPr="00785C54" w:rsidDel="00386E54">
          <w:rPr>
            <w:noProof/>
            <w:szCs w:val="24"/>
            <w:lang w:val="fr-FR" w:eastAsia="fr-FR"/>
          </w:rPr>
          <w:lastRenderedPageBreak/>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5354" w:author="Ilkka Rinne" w:date="2022-10-25T14:28:00Z">
        <w:r w:rsidR="003516A7">
          <w:rPr>
            <w:noProof/>
            <w:szCs w:val="24"/>
          </w:rPr>
          <w:drawing>
            <wp:inline distT="0" distB="0" distL="0" distR="0" wp14:anchorId="65493194" wp14:editId="17BAA355">
              <wp:extent cx="5684035" cy="8355330"/>
              <wp:effectExtent l="0" t="0" r="5715"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8">
                        <a:extLst>
                          <a:ext uri="{28A0092B-C50C-407E-A947-70E740481C1C}">
                            <a14:useLocalDpi xmlns:a14="http://schemas.microsoft.com/office/drawing/2010/main" val="0"/>
                          </a:ext>
                        </a:extLst>
                      </a:blip>
                      <a:stretch>
                        <a:fillRect/>
                      </a:stretch>
                    </pic:blipFill>
                    <pic:spPr>
                      <a:xfrm>
                        <a:off x="0" y="0"/>
                        <a:ext cx="5705238" cy="8386497"/>
                      </a:xfrm>
                      <a:prstGeom prst="rect">
                        <a:avLst/>
                      </a:prstGeom>
                    </pic:spPr>
                  </pic:pic>
                </a:graphicData>
              </a:graphic>
            </wp:inline>
          </w:drawing>
        </w:r>
      </w:ins>
    </w:p>
    <w:p w14:paraId="02B83862" w14:textId="1E36C5F4" w:rsidR="005B5EAD" w:rsidRPr="00785C54" w:rsidRDefault="005B5EAD" w:rsidP="00785C54">
      <w:pPr>
        <w:pStyle w:val="Figuretitle"/>
        <w:autoSpaceDE w:val="0"/>
        <w:autoSpaceDN w:val="0"/>
        <w:adjustRightInd w:val="0"/>
        <w:outlineLvl w:val="0"/>
        <w:rPr>
          <w:szCs w:val="24"/>
        </w:rPr>
      </w:pPr>
      <w:commentRangeStart w:id="5355"/>
      <w:r w:rsidRPr="00785C54">
        <w:rPr>
          <w:szCs w:val="24"/>
        </w:rPr>
        <w:t xml:space="preserve">Figure </w:t>
      </w:r>
      <w:del w:id="5356" w:author="Ilkka Rinne" w:date="2022-09-06T14:24:00Z">
        <w:r w:rsidRPr="00785C54" w:rsidDel="00386E54">
          <w:rPr>
            <w:szCs w:val="24"/>
          </w:rPr>
          <w:delText>2</w:delText>
        </w:r>
      </w:del>
      <w:ins w:id="5357" w:author="Ilkka Rinne" w:date="2022-09-06T14:24:00Z">
        <w:r w:rsidR="00386E54">
          <w:rPr>
            <w:szCs w:val="24"/>
          </w:rPr>
          <w:t>3</w:t>
        </w:r>
      </w:ins>
      <w:ins w:id="5358" w:author="Ilkka Rinne" w:date="2022-10-25T14:14:00Z">
        <w:r w:rsidR="005C1E2E">
          <w:rPr>
            <w:szCs w:val="24"/>
          </w:rPr>
          <w:t>1</w:t>
        </w:r>
      </w:ins>
      <w:del w:id="5359" w:author="Ilkka Rinne" w:date="2022-09-06T14:24:00Z">
        <w:r w:rsidRPr="00785C54" w:rsidDel="00386E54">
          <w:rPr>
            <w:szCs w:val="24"/>
          </w:rPr>
          <w:delText>9</w:delText>
        </w:r>
        <w:commentRangeEnd w:id="5355"/>
        <w:r w:rsidR="00047CD7" w:rsidDel="00386E54">
          <w:rPr>
            <w:rStyle w:val="CommentReference"/>
            <w:rFonts w:eastAsia="MS Mincho"/>
            <w:b w:val="0"/>
            <w:lang w:eastAsia="ja-JP"/>
          </w:rPr>
          <w:commentReference w:id="5355"/>
        </w:r>
        <w:r w:rsidRPr="00785C54" w:rsidDel="00386E54">
          <w:rPr>
            <w:szCs w:val="24"/>
          </w:rPr>
          <w:delText xml:space="preserve"> </w:delText>
        </w:r>
      </w:del>
      <w:r w:rsidRPr="00785C54">
        <w:rPr>
          <w:szCs w:val="24"/>
        </w:rPr>
        <w:t>— Context diagram for Basic Samples — Sample, SpatialSample, StatisticalSample and MaterialSample</w:t>
      </w:r>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360" w:name="_Toc117602605"/>
      <w:r w:rsidRPr="00785C54">
        <w:rPr>
          <w:rFonts w:eastAsia="Times New Roman"/>
          <w:szCs w:val="24"/>
        </w:rPr>
        <w:lastRenderedPageBreak/>
        <w:t>SpatialSample</w:t>
      </w:r>
      <w:bookmarkEnd w:id="5360"/>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61" w:name="_Toc117602606"/>
      <w:r w:rsidRPr="00785C54">
        <w:rPr>
          <w:rFonts w:eastAsia="Times New Roman"/>
          <w:szCs w:val="24"/>
        </w:rPr>
        <w:t>SpatialSample Requirements Class</w:t>
      </w:r>
      <w:bookmarkEnd w:id="53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Change w:id="5362">
          <w:tblGrid>
            <w:gridCol w:w="2400"/>
            <w:gridCol w:w="7371"/>
          </w:tblGrid>
        </w:tblGridChange>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363" w:author="Ilkka Rinne" w:date="2022-09-06T15:32:00Z">
              <w:r w:rsidRPr="00785C54" w:rsidDel="003613DB">
                <w:rPr>
                  <w:szCs w:val="24"/>
                </w:rPr>
                <w:delText>-</w:delText>
              </w:r>
            </w:del>
            <w:ins w:id="5364" w:author="Ilkka Rinne" w:date="2022-09-06T15:32:00Z">
              <w:r w:rsidR="003613DB">
                <w:rPr>
                  <w:szCs w:val="24"/>
                </w:rPr>
                <w:t>–</w:t>
              </w:r>
            </w:ins>
            <w:r w:rsidRPr="00785C54">
              <w:rPr>
                <w:szCs w:val="24"/>
              </w:rPr>
              <w:t xml:space="preserve">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9B5A83">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5365" w:author="Ilkka Rinne" w:date="2022-10-25T14:28: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5366" w:author="Ilkka Rinne" w:date="2022-10-25T14:28:00Z">
            <w:trPr>
              <w:jc w:val="center"/>
            </w:trPr>
          </w:trPrChange>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Change w:id="5367" w:author="Ilkka Rinne" w:date="2022-10-25T14:28:00Z">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Change w:id="5368" w:author="Ilkka Rinne" w:date="2022-10-25T14:28:00Z">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2424E70D" w14:textId="77777777" w:rsidR="009B5A83" w:rsidRPr="009B5A83" w:rsidRDefault="009B5A83" w:rsidP="009B5A83">
      <w:pPr>
        <w:rPr>
          <w:ins w:id="5369" w:author="Ilkka Rinne" w:date="2022-10-25T14:31:00Z"/>
          <w:rPrChange w:id="5370" w:author="Ilkka Rinne" w:date="2022-10-25T14:31:00Z">
            <w:rPr>
              <w:ins w:id="5371" w:author="Ilkka Rinne" w:date="2022-10-25T14:31:00Z"/>
              <w:rFonts w:eastAsia="Times New Roman"/>
              <w:szCs w:val="24"/>
            </w:rPr>
          </w:rPrChange>
        </w:rPr>
        <w:pPrChange w:id="5372" w:author="Ilkka Rinne" w:date="2022-10-25T14:31:00Z">
          <w:pPr>
            <w:pStyle w:val="Heading3"/>
            <w:tabs>
              <w:tab w:val="left" w:pos="400"/>
              <w:tab w:val="left" w:pos="560"/>
              <w:tab w:val="left" w:pos="720"/>
            </w:tabs>
            <w:autoSpaceDE w:val="0"/>
            <w:autoSpaceDN w:val="0"/>
            <w:adjustRightInd w:val="0"/>
          </w:pPr>
        </w:pPrChange>
      </w:pPr>
    </w:p>
    <w:p w14:paraId="5D96C71E" w14:textId="608D348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73" w:name="_Toc117602607"/>
      <w:r w:rsidRPr="00785C54">
        <w:rPr>
          <w:rFonts w:eastAsia="Times New Roman"/>
          <w:szCs w:val="24"/>
        </w:rPr>
        <w:t>Feature type SpatialSample</w:t>
      </w:r>
      <w:bookmarkEnd w:id="53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w:t>
            </w:r>
            <w:ins w:id="5374" w:author="Katharina Schleidt" w:date="2022-08-10T20:04:00Z">
              <w:r w:rsidR="00B36FFD" w:rsidRPr="00B36FFD">
                <w:rPr>
                  <w:szCs w:val="24"/>
                </w:rPr>
                <w:t xml:space="preserve">shall be defined as </w:t>
              </w:r>
            </w:ins>
            <w:del w:id="5375"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5376" w:author="REID-JAMOND Alison" w:date="2022-04-04T15:30:00Z">
        <w:r w:rsidR="00047CD7">
          <w:rPr>
            <w:szCs w:val="24"/>
          </w:rPr>
          <w:t>can</w:t>
        </w:r>
      </w:ins>
      <w:del w:id="5377"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5378" w:author="REID-JAMOND Alison" w:date="2022-04-04T15:30:00Z"/>
        </w:rPr>
        <w:pPrChange w:id="5379"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5380" w:author="REID-JAMOND Alison" w:date="2022-04-04T15:30:00Z">
        <w:r w:rsidR="00047CD7">
          <w:t xml:space="preserve"> 1</w:t>
        </w:r>
      </w:ins>
      <w:del w:id="5381"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5382"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5383" w:author="REID-JAMOND Alison" w:date="2022-04-04T15:30:00Z">
        <w:r w:rsidRPr="00785C54" w:rsidDel="00047CD7">
          <w:delText>a)</w:delText>
        </w:r>
      </w:del>
      <w:r w:rsidRPr="00785C54">
        <w:tab/>
        <w:t xml:space="preserve">Typically an Observation ‘site’ or </w:t>
      </w:r>
      <w:del w:id="5384" w:author="Ilkka Rinne" w:date="2022-09-06T15:32:00Z">
        <w:r w:rsidRPr="00785C54" w:rsidDel="003613DB">
          <w:delText>'</w:delText>
        </w:r>
      </w:del>
      <w:ins w:id="5385" w:author="Ilkka Rinne" w:date="2022-09-06T15:32:00Z">
        <w:r w:rsidR="003613DB">
          <w:t>‘</w:t>
        </w:r>
      </w:ins>
      <w:r w:rsidRPr="00785C54">
        <w:t>station</w:t>
      </w:r>
      <w:del w:id="5386" w:author="Ilkka Rinne" w:date="2022-09-06T15:32:00Z">
        <w:r w:rsidRPr="00785C54" w:rsidDel="003613DB">
          <w:delText>'</w:delText>
        </w:r>
      </w:del>
      <w:ins w:id="5387" w:author="Ilkka Rinne" w:date="2022-09-06T15:32:00Z">
        <w:r w:rsidR="003613DB">
          <w:t>’</w:t>
        </w:r>
      </w:ins>
      <w:r w:rsidRPr="00785C54">
        <w:t xml:space="preserve"> connotes the </w:t>
      </w:r>
      <w:del w:id="5388" w:author="Katharina Schleidt" w:date="2022-08-13T16:44:00Z">
        <w:r w:rsidRPr="00785C54" w:rsidDel="00AA0D5F">
          <w:delText>'</w:delText>
        </w:r>
      </w:del>
      <w:r w:rsidRPr="00785C54">
        <w:t>world in the vicinity of the site (or station)</w:t>
      </w:r>
      <w:del w:id="5389"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5390"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5391" w:author="REID-JAMOND Alison" w:date="2022-04-04T15:30:00Z">
        <w:r>
          <w:t>EXAMPLE 2</w:t>
        </w:r>
      </w:ins>
      <w:del w:id="5392"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5393"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394" w:name="_Toc117602608"/>
      <w:r w:rsidRPr="00785C54">
        <w:rPr>
          <w:rFonts w:eastAsia="Times New Roman"/>
          <w:szCs w:val="24"/>
        </w:rPr>
        <w:lastRenderedPageBreak/>
        <w:t>Attribute shape</w:t>
      </w:r>
      <w:bookmarkEnd w:id="53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r w:rsidRPr="00785C54">
              <w:rPr>
                <w:b/>
                <w:szCs w:val="24"/>
              </w:rPr>
              <w:t>shape:Geometry</w:t>
            </w:r>
            <w:r w:rsidRPr="00785C54">
              <w:rPr>
                <w:szCs w:val="24"/>
              </w:rPr>
              <w:t xml:space="preserve"> </w:t>
            </w:r>
            <w:del w:id="5395" w:author="Katharina Schleidt" w:date="2022-08-10T19:14:00Z">
              <w:r w:rsidRPr="00785C54" w:rsidDel="002F2035">
                <w:rPr>
                  <w:szCs w:val="24"/>
                </w:rPr>
                <w:delText>SHALL</w:delText>
              </w:r>
            </w:del>
            <w:ins w:id="5396"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5397" w:author="Katharina Schleidt" w:date="2022-08-13T16:11:00Z">
        <w:r w:rsidRPr="00785C54" w:rsidDel="009061F0">
          <w:rPr>
            <w:szCs w:val="24"/>
          </w:rPr>
          <w:delText>might</w:delText>
        </w:r>
      </w:del>
      <w:ins w:id="5398" w:author="Katharina Schleidt" w:date="2022-08-13T16:11:00Z">
        <w:r w:rsidR="009061F0">
          <w:rPr>
            <w:szCs w:val="24"/>
          </w:rPr>
          <w:t>can</w:t>
        </w:r>
      </w:ins>
      <w:r w:rsidRPr="00785C54">
        <w:rPr>
          <w:szCs w:val="24"/>
        </w:rPr>
        <w:t xml:space="preserve"> use different intervals, and sub-samples </w:t>
      </w:r>
      <w:del w:id="5399" w:author="Katharina Schleidt" w:date="2022-08-13T16:11:00Z">
        <w:r w:rsidRPr="00785C54" w:rsidDel="009061F0">
          <w:rPr>
            <w:szCs w:val="24"/>
          </w:rPr>
          <w:delText>might</w:delText>
        </w:r>
      </w:del>
      <w:ins w:id="5400"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01" w:name="_Toc117602609"/>
      <w:r w:rsidRPr="00785C54">
        <w:rPr>
          <w:rFonts w:eastAsia="Times New Roman"/>
          <w:szCs w:val="24"/>
        </w:rPr>
        <w:t>Attribute horizontalPositionalAccuracy</w:t>
      </w:r>
      <w:bookmarkEnd w:id="54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horizontalPositionalAccuracy:Any</w:t>
            </w:r>
            <w:r w:rsidRPr="00785C54">
              <w:rPr>
                <w:szCs w:val="24"/>
              </w:rPr>
              <w:t xml:space="preserve"> </w:t>
            </w:r>
            <w:del w:id="5402" w:author="Katharina Schleidt" w:date="2022-08-10T19:14:00Z">
              <w:r w:rsidRPr="00785C54" w:rsidDel="002F2035">
                <w:rPr>
                  <w:szCs w:val="24"/>
                </w:rPr>
                <w:delText>SHALL</w:delText>
              </w:r>
            </w:del>
            <w:ins w:id="5403"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04" w:name="_Toc117602610"/>
      <w:r w:rsidRPr="00785C54">
        <w:rPr>
          <w:rFonts w:eastAsia="Times New Roman"/>
          <w:szCs w:val="24"/>
        </w:rPr>
        <w:t>Attribute verticalPositionalAccuracy</w:t>
      </w:r>
      <w:bookmarkEnd w:id="54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verticalPositionalAccuracy:Any</w:t>
            </w:r>
            <w:r w:rsidRPr="00785C54">
              <w:rPr>
                <w:szCs w:val="24"/>
              </w:rPr>
              <w:t xml:space="preserve"> </w:t>
            </w:r>
            <w:del w:id="5405" w:author="Katharina Schleidt" w:date="2022-08-10T19:14:00Z">
              <w:r w:rsidRPr="00785C54" w:rsidDel="002F2035">
                <w:rPr>
                  <w:szCs w:val="24"/>
                </w:rPr>
                <w:delText>SHALL</w:delText>
              </w:r>
            </w:del>
            <w:ins w:id="5406" w:author="Katharina Schleidt" w:date="2022-08-10T19:14:00Z">
              <w:r w:rsidR="002F2035">
                <w:rPr>
                  <w:szCs w:val="24"/>
                </w:rPr>
                <w:t>shall</w:t>
              </w:r>
            </w:ins>
            <w:r w:rsidRPr="00785C54">
              <w:rPr>
                <w:szCs w:val="24"/>
              </w:rPr>
              <w:t xml:space="preserve"> be used.</w:t>
            </w:r>
          </w:p>
        </w:tc>
      </w:tr>
    </w:tbl>
    <w:p w14:paraId="42624B73" w14:textId="77777777" w:rsidR="009B5A83" w:rsidRPr="009B5A83" w:rsidRDefault="009B5A83" w:rsidP="009B5A83">
      <w:pPr>
        <w:rPr>
          <w:ins w:id="5407" w:author="Ilkka Rinne" w:date="2022-10-25T14:31:00Z"/>
          <w:rPrChange w:id="5408" w:author="Ilkka Rinne" w:date="2022-10-25T14:32:00Z">
            <w:rPr>
              <w:ins w:id="5409" w:author="Ilkka Rinne" w:date="2022-10-25T14:31:00Z"/>
              <w:rFonts w:eastAsia="Times New Roman"/>
              <w:szCs w:val="24"/>
            </w:rPr>
          </w:rPrChange>
        </w:rPr>
        <w:pPrChange w:id="5410" w:author="Ilkka Rinne" w:date="2022-10-25T14:32:00Z">
          <w:pPr>
            <w:pStyle w:val="Heading2"/>
            <w:tabs>
              <w:tab w:val="left" w:pos="400"/>
            </w:tabs>
            <w:autoSpaceDE w:val="0"/>
            <w:autoSpaceDN w:val="0"/>
            <w:adjustRightInd w:val="0"/>
          </w:pPr>
        </w:pPrChange>
      </w:pPr>
    </w:p>
    <w:p w14:paraId="0651AF90" w14:textId="5D02757E" w:rsidR="005B5EAD" w:rsidRPr="00785C54" w:rsidRDefault="005B5EAD" w:rsidP="00785C54">
      <w:pPr>
        <w:pStyle w:val="Heading2"/>
        <w:tabs>
          <w:tab w:val="left" w:pos="400"/>
        </w:tabs>
        <w:autoSpaceDE w:val="0"/>
        <w:autoSpaceDN w:val="0"/>
        <w:adjustRightInd w:val="0"/>
        <w:rPr>
          <w:rFonts w:eastAsia="Times New Roman"/>
          <w:szCs w:val="24"/>
        </w:rPr>
      </w:pPr>
      <w:bookmarkStart w:id="5411" w:name="_Toc117602611"/>
      <w:r w:rsidRPr="00785C54">
        <w:rPr>
          <w:rFonts w:eastAsia="Times New Roman"/>
          <w:szCs w:val="24"/>
        </w:rPr>
        <w:t>MaterialSample</w:t>
      </w:r>
      <w:bookmarkEnd w:id="5411"/>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12" w:name="_Toc117602612"/>
      <w:r w:rsidRPr="00785C54">
        <w:rPr>
          <w:rFonts w:eastAsia="Times New Roman"/>
          <w:szCs w:val="24"/>
        </w:rPr>
        <w:t>MaterialSample Requirements Class</w:t>
      </w:r>
      <w:bookmarkEnd w:id="54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13" w:author="Ilkka Rinne" w:date="2022-09-06T15:32:00Z">
              <w:r w:rsidRPr="00785C54" w:rsidDel="003613DB">
                <w:rPr>
                  <w:szCs w:val="24"/>
                </w:rPr>
                <w:delText>-</w:delText>
              </w:r>
            </w:del>
            <w:ins w:id="5414" w:author="Ilkka Rinne" w:date="2022-09-06T15:32:00Z">
              <w:r w:rsidR="003613DB">
                <w:rPr>
                  <w:szCs w:val="24"/>
                </w:rPr>
                <w:t>–</w:t>
              </w:r>
            </w:ins>
            <w:r w:rsidRPr="00785C54">
              <w:rPr>
                <w:szCs w:val="24"/>
              </w:rPr>
              <w:t xml:space="preserve">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3EFC76B5" w14:textId="77777777" w:rsidR="009B5A83" w:rsidRPr="009B5A83" w:rsidRDefault="009B5A83" w:rsidP="009B5A83">
      <w:pPr>
        <w:rPr>
          <w:ins w:id="5415" w:author="Ilkka Rinne" w:date="2022-10-25T14:32:00Z"/>
          <w:rPrChange w:id="5416" w:author="Ilkka Rinne" w:date="2022-10-25T14:32:00Z">
            <w:rPr>
              <w:ins w:id="5417" w:author="Ilkka Rinne" w:date="2022-10-25T14:32:00Z"/>
              <w:rFonts w:eastAsia="Times New Roman"/>
              <w:szCs w:val="24"/>
            </w:rPr>
          </w:rPrChange>
        </w:rPr>
        <w:pPrChange w:id="5418" w:author="Ilkka Rinne" w:date="2022-10-25T14:32:00Z">
          <w:pPr>
            <w:pStyle w:val="Heading3"/>
            <w:tabs>
              <w:tab w:val="left" w:pos="400"/>
              <w:tab w:val="left" w:pos="560"/>
              <w:tab w:val="left" w:pos="720"/>
            </w:tabs>
            <w:autoSpaceDE w:val="0"/>
            <w:autoSpaceDN w:val="0"/>
            <w:adjustRightInd w:val="0"/>
          </w:pPr>
        </w:pPrChange>
      </w:pPr>
    </w:p>
    <w:p w14:paraId="130707D8" w14:textId="3141A8F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19" w:name="_Toc117602613"/>
      <w:r w:rsidRPr="00785C54">
        <w:rPr>
          <w:rFonts w:eastAsia="Times New Roman"/>
          <w:szCs w:val="24"/>
        </w:rPr>
        <w:t>Feature type MaterialSample</w:t>
      </w:r>
      <w:bookmarkEnd w:id="54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w:t>
            </w:r>
            <w:ins w:id="5420" w:author="Katharina Schleidt" w:date="2022-08-10T20:04:00Z">
              <w:r w:rsidR="00B36FFD" w:rsidRPr="00B36FFD">
                <w:rPr>
                  <w:szCs w:val="24"/>
                </w:rPr>
                <w:t xml:space="preserve">shall be defined as </w:t>
              </w:r>
            </w:ins>
            <w:del w:id="5421"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MaterialSamples that are curated and preserved are sometimes known as </w:t>
      </w:r>
      <w:del w:id="5422" w:author="Ilkka Rinne" w:date="2022-09-06T15:32:00Z">
        <w:r w:rsidRPr="00785C54" w:rsidDel="003613DB">
          <w:rPr>
            <w:szCs w:val="24"/>
          </w:rPr>
          <w:delText>'</w:delText>
        </w:r>
      </w:del>
      <w:ins w:id="5423" w:author="Ilkka Rinne" w:date="2022-09-06T15:32:00Z">
        <w:r w:rsidR="003613DB">
          <w:rPr>
            <w:szCs w:val="24"/>
          </w:rPr>
          <w:t>‘</w:t>
        </w:r>
      </w:ins>
      <w:r w:rsidRPr="00785C54">
        <w:rPr>
          <w:szCs w:val="24"/>
        </w:rPr>
        <w:t>specimens</w:t>
      </w:r>
      <w:del w:id="5424" w:author="Ilkka Rinne" w:date="2022-09-06T15:32:00Z">
        <w:r w:rsidRPr="00785C54" w:rsidDel="003613DB">
          <w:rPr>
            <w:szCs w:val="24"/>
          </w:rPr>
          <w:delText>'</w:delText>
        </w:r>
      </w:del>
      <w:ins w:id="5425"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5426" w:author="REID-JAMOND Alison" w:date="2022-04-04T15:31:00Z">
            <w:rPr>
              <w:szCs w:val="24"/>
            </w:rPr>
          </w:rPrChange>
        </w:rPr>
        <w:t>ex</w:t>
      </w:r>
      <w:del w:id="5427" w:author="REID-JAMOND Alison" w:date="2022-04-04T15:31:00Z">
        <w:r w:rsidRPr="00047CD7" w:rsidDel="00047CD7">
          <w:rPr>
            <w:i/>
            <w:szCs w:val="24"/>
            <w:rPrChange w:id="5428" w:author="REID-JAMOND Alison" w:date="2022-04-04T15:31:00Z">
              <w:rPr>
                <w:szCs w:val="24"/>
              </w:rPr>
            </w:rPrChange>
          </w:rPr>
          <w:delText>-</w:delText>
        </w:r>
      </w:del>
      <w:ins w:id="5429" w:author="REID-JAMOND Alison" w:date="2022-04-04T15:31:00Z">
        <w:r w:rsidR="00047CD7" w:rsidRPr="00047CD7">
          <w:rPr>
            <w:i/>
            <w:szCs w:val="24"/>
            <w:rPrChange w:id="5430" w:author="REID-JAMOND Alison" w:date="2022-04-04T15:31:00Z">
              <w:rPr>
                <w:szCs w:val="24"/>
              </w:rPr>
            </w:rPrChange>
          </w:rPr>
          <w:t xml:space="preserve"> </w:t>
        </w:r>
      </w:ins>
      <w:r w:rsidRPr="00047CD7">
        <w:rPr>
          <w:i/>
          <w:szCs w:val="24"/>
          <w:rPrChange w:id="5431"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32" w:name="_Toc117602614"/>
      <w:r w:rsidRPr="00785C54">
        <w:rPr>
          <w:rFonts w:eastAsia="Times New Roman"/>
          <w:szCs w:val="24"/>
        </w:rPr>
        <w:t>Attribute size</w:t>
      </w:r>
      <w:bookmarkEnd w:id="54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r w:rsidRPr="00785C54">
              <w:rPr>
                <w:b/>
                <w:szCs w:val="24"/>
              </w:rPr>
              <w:t>size:PhysicalDimension</w:t>
            </w:r>
            <w:r w:rsidRPr="00785C54">
              <w:rPr>
                <w:szCs w:val="24"/>
              </w:rPr>
              <w:t xml:space="preserve"> </w:t>
            </w:r>
            <w:del w:id="5433" w:author="Katharina Schleidt" w:date="2022-08-10T19:14:00Z">
              <w:r w:rsidRPr="00785C54" w:rsidDel="002F2035">
                <w:rPr>
                  <w:szCs w:val="24"/>
                </w:rPr>
                <w:delText>SHALL</w:delText>
              </w:r>
            </w:del>
            <w:ins w:id="5434"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5435" w:author="REID-JAMOND Alison" w:date="2022-04-04T15:31:00Z">
        <w:r w:rsidRPr="00785C54" w:rsidDel="00047CD7">
          <w:rPr>
            <w:szCs w:val="24"/>
          </w:rPr>
          <w:delText xml:space="preserve">may </w:delText>
        </w:r>
      </w:del>
      <w:ins w:id="5436"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37" w:name="_Toc117602615"/>
      <w:r w:rsidRPr="00785C54">
        <w:rPr>
          <w:rFonts w:eastAsia="Times New Roman"/>
          <w:szCs w:val="24"/>
        </w:rPr>
        <w:t>Attribute storageLocation</w:t>
      </w:r>
      <w:bookmarkEnd w:id="54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r w:rsidRPr="00785C54">
              <w:rPr>
                <w:b/>
                <w:szCs w:val="24"/>
              </w:rPr>
              <w:t>storageLocation:NamedLocation</w:t>
            </w:r>
            <w:r w:rsidRPr="00785C54">
              <w:rPr>
                <w:szCs w:val="24"/>
              </w:rPr>
              <w:t xml:space="preserve"> </w:t>
            </w:r>
            <w:del w:id="5438" w:author="Katharina Schleidt" w:date="2022-08-10T19:14:00Z">
              <w:r w:rsidRPr="00785C54" w:rsidDel="002F2035">
                <w:rPr>
                  <w:szCs w:val="24"/>
                </w:rPr>
                <w:delText>SHALL</w:delText>
              </w:r>
            </w:del>
            <w:ins w:id="5439"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5440" w:author="REID-JAMOND Alison" w:date="2022-04-04T15:31:00Z">
        <w:r w:rsidRPr="00785C54" w:rsidDel="00047CD7">
          <w:rPr>
            <w:szCs w:val="24"/>
          </w:rPr>
          <w:delText xml:space="preserve">may </w:delText>
        </w:r>
      </w:del>
      <w:ins w:id="5441"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42" w:name="_Toc117602616"/>
      <w:r w:rsidRPr="00785C54">
        <w:rPr>
          <w:rFonts w:eastAsia="Times New Roman"/>
          <w:szCs w:val="24"/>
        </w:rPr>
        <w:t>Attribute sourceLocation</w:t>
      </w:r>
      <w:bookmarkEnd w:id="54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r w:rsidRPr="00785C54">
              <w:rPr>
                <w:b/>
                <w:szCs w:val="24"/>
              </w:rPr>
              <w:t>sourceLocation:Geometry</w:t>
            </w:r>
            <w:r w:rsidRPr="00785C54">
              <w:rPr>
                <w:szCs w:val="24"/>
              </w:rPr>
              <w:t xml:space="preserve"> </w:t>
            </w:r>
            <w:del w:id="5443" w:author="Katharina Schleidt" w:date="2022-08-10T19:14:00Z">
              <w:r w:rsidRPr="00785C54" w:rsidDel="002F2035">
                <w:rPr>
                  <w:szCs w:val="24"/>
                </w:rPr>
                <w:delText>SHALL</w:delText>
              </w:r>
            </w:del>
            <w:ins w:id="5444"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5445" w:author="REID-JAMOND Alison" w:date="2022-04-04T15:31:00Z"/>
        </w:rPr>
        <w:pPrChange w:id="5446"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lastRenderedPageBreak/>
        <w:t>NOTE</w:t>
      </w:r>
      <w:ins w:id="5447" w:author="REID-JAMOND Alison" w:date="2022-04-04T15:31:00Z">
        <w:r w:rsidR="00047CD7">
          <w:t xml:space="preserve"> 1</w:t>
        </w:r>
      </w:ins>
      <w:del w:id="5448"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5449"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5450" w:author="REID-JAMOND Alison" w:date="2022-04-04T15:31:00Z">
        <w:r>
          <w:t xml:space="preserve">  </w:t>
        </w:r>
      </w:ins>
      <w:del w:id="5451"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5452"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5453" w:author="REID-JAMOND Alison" w:date="2022-04-04T15:31:00Z">
        <w:r w:rsidRPr="00785C54" w:rsidDel="00047CD7">
          <w:delText>2)</w:delText>
        </w:r>
        <w:r w:rsidRPr="00785C54" w:rsidDel="00047CD7">
          <w:tab/>
        </w:r>
      </w:del>
      <w:ins w:id="5454" w:author="REID-JAMOND Alison" w:date="2022-04-04T15:31:00Z">
        <w:r w:rsidR="00047CD7">
          <w:t>NOTE 2</w:t>
        </w:r>
      </w:ins>
      <w:del w:id="5455" w:author="REID-JAMOND Alison" w:date="2022-04-04T15:31:00Z">
        <w:r w:rsidRPr="00785C54" w:rsidDel="00047CD7">
          <w:delText>T</w:delText>
        </w:r>
      </w:del>
      <w:ins w:id="5456" w:author="REID-JAMOND Alison" w:date="2022-04-04T15:31:00Z">
        <w:r w:rsidR="00047CD7">
          <w:tab/>
          <w:t>T</w:t>
        </w:r>
      </w:ins>
      <w:r w:rsidRPr="00785C54">
        <w:t xml:space="preserve">he attribute sourceLocation of the MaterialSample </w:t>
      </w:r>
      <w:del w:id="5457" w:author="REID-JAMOND Alison" w:date="2022-04-04T15:32:00Z">
        <w:r w:rsidRPr="00785C54" w:rsidDel="00047CD7">
          <w:delText>may not be necessary</w:delText>
        </w:r>
      </w:del>
      <w:ins w:id="5458"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459" w:name="_Toc117602617"/>
      <w:r w:rsidRPr="00785C54">
        <w:rPr>
          <w:rFonts w:eastAsia="Times New Roman"/>
          <w:szCs w:val="24"/>
        </w:rPr>
        <w:t>StatisticalSample</w:t>
      </w:r>
      <w:bookmarkEnd w:id="5459"/>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60" w:name="_Toc117602618"/>
      <w:r w:rsidRPr="00785C54">
        <w:rPr>
          <w:rFonts w:eastAsia="Times New Roman"/>
          <w:szCs w:val="24"/>
        </w:rPr>
        <w:t>StatisticalSample Requirements Class</w:t>
      </w:r>
      <w:bookmarkEnd w:id="54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61" w:author="Ilkka Rinne" w:date="2022-09-06T15:32:00Z">
              <w:r w:rsidRPr="00785C54" w:rsidDel="003613DB">
                <w:rPr>
                  <w:szCs w:val="24"/>
                </w:rPr>
                <w:delText>-</w:delText>
              </w:r>
            </w:del>
            <w:ins w:id="5462" w:author="Ilkka Rinne" w:date="2022-09-06T15:32:00Z">
              <w:r w:rsidR="003613DB">
                <w:rPr>
                  <w:szCs w:val="24"/>
                </w:rPr>
                <w:t>–</w:t>
              </w:r>
            </w:ins>
            <w:r w:rsidRPr="00785C54">
              <w:rPr>
                <w:szCs w:val="24"/>
              </w:rPr>
              <w:t xml:space="preserve">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203799F2" w14:textId="77777777" w:rsidR="009B5A83" w:rsidRPr="009B5A83" w:rsidRDefault="009B5A83" w:rsidP="009B5A83">
      <w:pPr>
        <w:rPr>
          <w:ins w:id="5463" w:author="Ilkka Rinne" w:date="2022-10-25T14:32:00Z"/>
          <w:rPrChange w:id="5464" w:author="Ilkka Rinne" w:date="2022-10-25T14:32:00Z">
            <w:rPr>
              <w:ins w:id="5465" w:author="Ilkka Rinne" w:date="2022-10-25T14:32:00Z"/>
              <w:rFonts w:eastAsia="Times New Roman"/>
              <w:szCs w:val="24"/>
            </w:rPr>
          </w:rPrChange>
        </w:rPr>
        <w:pPrChange w:id="5466" w:author="Ilkka Rinne" w:date="2022-10-25T14:32:00Z">
          <w:pPr>
            <w:pStyle w:val="Heading3"/>
            <w:tabs>
              <w:tab w:val="left" w:pos="400"/>
              <w:tab w:val="left" w:pos="560"/>
              <w:tab w:val="left" w:pos="720"/>
            </w:tabs>
            <w:autoSpaceDE w:val="0"/>
            <w:autoSpaceDN w:val="0"/>
            <w:adjustRightInd w:val="0"/>
          </w:pPr>
        </w:pPrChange>
      </w:pPr>
    </w:p>
    <w:p w14:paraId="1DFA33F0" w14:textId="58D5E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67" w:name="_Toc117602619"/>
      <w:r w:rsidRPr="00785C54">
        <w:rPr>
          <w:rFonts w:eastAsia="Times New Roman"/>
          <w:szCs w:val="24"/>
        </w:rPr>
        <w:t>Feature type StatisticalSample</w:t>
      </w:r>
      <w:bookmarkEnd w:id="54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5468"/>
            <w:r w:rsidRPr="00785C54">
              <w:rPr>
                <w:szCs w:val="24"/>
              </w:rPr>
              <w:t xml:space="preserve">A </w:t>
            </w:r>
            <w:r w:rsidRPr="00785C54">
              <w:rPr>
                <w:b/>
                <w:szCs w:val="24"/>
              </w:rPr>
              <w:t>StatisticalSample</w:t>
            </w:r>
            <w:r w:rsidRPr="00785C54">
              <w:rPr>
                <w:szCs w:val="24"/>
              </w:rPr>
              <w:t xml:space="preserve"> </w:t>
            </w:r>
            <w:ins w:id="5469" w:author="Katharina Schleidt" w:date="2022-08-10T20:04:00Z">
              <w:r w:rsidR="00B36FFD" w:rsidRPr="00B36FFD">
                <w:rPr>
                  <w:szCs w:val="24"/>
                </w:rPr>
                <w:t xml:space="preserve">shall be defined as </w:t>
              </w:r>
            </w:ins>
            <w:del w:id="5470"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5468"/>
            <w:r w:rsidR="00047CD7">
              <w:rPr>
                <w:rStyle w:val="CommentReference"/>
                <w:rFonts w:eastAsia="MS Mincho"/>
                <w:lang w:eastAsia="ja-JP"/>
              </w:rPr>
              <w:commentReference w:id="5468"/>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5471" w:author="REID-JAMOND Alison" w:date="2022-04-04T15:32:00Z">
        <w:r w:rsidRPr="00785C54" w:rsidDel="00047CD7">
          <w:rPr>
            <w:szCs w:val="24"/>
          </w:rPr>
          <w:delText xml:space="preserve">may </w:delText>
        </w:r>
      </w:del>
      <w:ins w:id="5472"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73" w:name="_Toc117602620"/>
      <w:r w:rsidRPr="00785C54">
        <w:rPr>
          <w:rFonts w:eastAsia="Times New Roman"/>
          <w:szCs w:val="24"/>
        </w:rPr>
        <w:t>Attribute classification</w:t>
      </w:r>
      <w:bookmarkEnd w:id="54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r w:rsidRPr="00785C54">
              <w:rPr>
                <w:b/>
                <w:szCs w:val="24"/>
              </w:rPr>
              <w:t>classification:StatisticalClassification</w:t>
            </w:r>
            <w:r w:rsidRPr="00785C54">
              <w:rPr>
                <w:szCs w:val="24"/>
              </w:rPr>
              <w:t xml:space="preserve"> </w:t>
            </w:r>
            <w:del w:id="5474" w:author="Katharina Schleidt" w:date="2022-08-10T19:14:00Z">
              <w:r w:rsidRPr="00785C54" w:rsidDel="002F2035">
                <w:rPr>
                  <w:szCs w:val="24"/>
                </w:rPr>
                <w:delText>SHALL</w:delText>
              </w:r>
            </w:del>
            <w:ins w:id="5475" w:author="Katharina Schleidt" w:date="2022-08-10T19:14:00Z">
              <w:r w:rsidR="002F2035">
                <w:rPr>
                  <w:szCs w:val="24"/>
                </w:rPr>
                <w:t>shall</w:t>
              </w:r>
            </w:ins>
            <w:r w:rsidRPr="00785C54">
              <w:rPr>
                <w:szCs w:val="24"/>
              </w:rPr>
              <w:t xml:space="preserve"> be used.</w:t>
            </w:r>
          </w:p>
        </w:tc>
      </w:tr>
    </w:tbl>
    <w:p w14:paraId="1FA811A5" w14:textId="30B8945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classification </w:t>
      </w:r>
      <w:del w:id="5476" w:author="Grellet Sylvain" w:date="2022-10-04T21:38:00Z">
        <w:r w:rsidRPr="00785C54" w:rsidDel="00BF5AAB">
          <w:rPr>
            <w:szCs w:val="24"/>
          </w:rPr>
          <w:delText xml:space="preserve">may </w:delText>
        </w:r>
      </w:del>
      <w:ins w:id="5477" w:author="Grellet Sylvain" w:date="2022-10-04T21:38:00Z">
        <w:r w:rsidR="00BF5AAB">
          <w:rPr>
            <w:szCs w:val="24"/>
          </w:rPr>
          <w:t>can</w:t>
        </w:r>
        <w:r w:rsidR="00BF5AAB" w:rsidRPr="00785C54">
          <w:rPr>
            <w:szCs w:val="24"/>
          </w:rPr>
          <w:t xml:space="preserve"> </w:t>
        </w:r>
      </w:ins>
      <w:r w:rsidRPr="00785C54">
        <w:rPr>
          <w:szCs w:val="24"/>
        </w:rPr>
        <w:t>be age, gender, etc., as appropriate for the set or population on which the subsetting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478" w:name="_Toc117602621"/>
      <w:r w:rsidRPr="00785C54">
        <w:rPr>
          <w:rFonts w:eastAsia="Times New Roman"/>
          <w:szCs w:val="24"/>
        </w:rPr>
        <w:lastRenderedPageBreak/>
        <w:t>Sampling</w:t>
      </w:r>
      <w:bookmarkEnd w:id="5478"/>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79" w:name="_Toc117602622"/>
      <w:r w:rsidRPr="00785C54">
        <w:rPr>
          <w:rFonts w:eastAsia="Times New Roman"/>
          <w:szCs w:val="24"/>
        </w:rPr>
        <w:t>Sampling Requirements Class</w:t>
      </w:r>
      <w:bookmarkEnd w:id="54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80" w:author="Ilkka Rinne" w:date="2022-09-06T15:32:00Z">
              <w:r w:rsidRPr="00785C54" w:rsidDel="003613DB">
                <w:rPr>
                  <w:szCs w:val="24"/>
                </w:rPr>
                <w:delText>-</w:delText>
              </w:r>
            </w:del>
            <w:ins w:id="5481"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D88ECCA" w14:textId="71A4CAB7" w:rsidR="00BB7007" w:rsidRPr="00785C54" w:rsidRDefault="00BB7007" w:rsidP="00BB7007">
      <w:pPr>
        <w:pStyle w:val="BodyText"/>
        <w:rPr>
          <w:ins w:id="5482" w:author="Katharina Schleidt" w:date="2022-08-13T18:02:00Z"/>
        </w:rPr>
      </w:pPr>
      <w:ins w:id="5483"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5484" w:author="Ilkka Rinne" w:date="2022-10-25T14:32:00Z">
        <w:r w:rsidR="009B5A83">
          <w:t>2</w:t>
        </w:r>
      </w:ins>
      <w:ins w:id="5485" w:author="Katharina Schleidt" w:date="2022-08-13T18:02:00Z">
        <w:del w:id="5486"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493871F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487" w:author="Ilkka Rinne" w:date="2022-09-06T14:25:00Z">
        <w:r w:rsidRPr="00785C54" w:rsidDel="008821D0">
          <w:rPr>
            <w:noProof/>
            <w:szCs w:val="24"/>
            <w:lang w:val="fr-FR" w:eastAsia="fr-FR"/>
          </w:rPr>
          <w:lastRenderedPageBreak/>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5488" w:author="Ilkka Rinne" w:date="2022-10-25T14:33:00Z">
        <w:r w:rsidR="009B5A83">
          <w:rPr>
            <w:noProof/>
            <w:szCs w:val="24"/>
          </w:rPr>
          <w:drawing>
            <wp:inline distT="0" distB="0" distL="0" distR="0" wp14:anchorId="1579903D" wp14:editId="58D0A2BE">
              <wp:extent cx="6191885" cy="6025515"/>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0">
                        <a:extLst>
                          <a:ext uri="{28A0092B-C50C-407E-A947-70E740481C1C}">
                            <a14:useLocalDpi xmlns:a14="http://schemas.microsoft.com/office/drawing/2010/main" val="0"/>
                          </a:ext>
                        </a:extLst>
                      </a:blip>
                      <a:stretch>
                        <a:fillRect/>
                      </a:stretch>
                    </pic:blipFill>
                    <pic:spPr>
                      <a:xfrm>
                        <a:off x="0" y="0"/>
                        <a:ext cx="6191885" cy="6025515"/>
                      </a:xfrm>
                      <a:prstGeom prst="rect">
                        <a:avLst/>
                      </a:prstGeom>
                    </pic:spPr>
                  </pic:pic>
                </a:graphicData>
              </a:graphic>
            </wp:inline>
          </w:drawing>
        </w:r>
      </w:ins>
    </w:p>
    <w:p w14:paraId="688E7C31" w14:textId="090463FE" w:rsidR="005B5EAD" w:rsidRPr="00785C54" w:rsidRDefault="005B5EAD" w:rsidP="00785C54">
      <w:pPr>
        <w:pStyle w:val="Figuretitle"/>
        <w:autoSpaceDE w:val="0"/>
        <w:autoSpaceDN w:val="0"/>
        <w:adjustRightInd w:val="0"/>
        <w:outlineLvl w:val="0"/>
        <w:rPr>
          <w:szCs w:val="24"/>
        </w:rPr>
      </w:pPr>
      <w:commentRangeStart w:id="5489"/>
      <w:r w:rsidRPr="00785C54">
        <w:rPr>
          <w:szCs w:val="24"/>
        </w:rPr>
        <w:t>Figure 3</w:t>
      </w:r>
      <w:ins w:id="5490" w:author="Ilkka Rinne" w:date="2022-10-25T14:32:00Z">
        <w:r w:rsidR="009B5A83">
          <w:rPr>
            <w:szCs w:val="24"/>
          </w:rPr>
          <w:t>2</w:t>
        </w:r>
      </w:ins>
      <w:del w:id="5491" w:author="Ilkka Rinne" w:date="2022-09-06T14:25:00Z">
        <w:r w:rsidRPr="00785C54" w:rsidDel="008821D0">
          <w:rPr>
            <w:szCs w:val="24"/>
          </w:rPr>
          <w:delText>0</w:delText>
        </w:r>
      </w:del>
      <w:commentRangeEnd w:id="5489"/>
      <w:r w:rsidR="00047CD7">
        <w:rPr>
          <w:rStyle w:val="CommentReference"/>
          <w:rFonts w:eastAsia="MS Mincho"/>
          <w:b w:val="0"/>
          <w:lang w:eastAsia="ja-JP"/>
        </w:rPr>
        <w:commentReference w:id="5489"/>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492" w:name="_Toc117602623"/>
      <w:r w:rsidRPr="00785C54">
        <w:rPr>
          <w:rFonts w:eastAsia="Times New Roman"/>
          <w:szCs w:val="24"/>
        </w:rPr>
        <w:t>Sampler</w:t>
      </w:r>
      <w:bookmarkEnd w:id="5492"/>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493" w:name="_Toc117602624"/>
      <w:r w:rsidRPr="00785C54">
        <w:rPr>
          <w:rFonts w:eastAsia="Times New Roman"/>
          <w:szCs w:val="24"/>
        </w:rPr>
        <w:t>Sampler Requirements Class</w:t>
      </w:r>
      <w:bookmarkEnd w:id="54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494" w:author="Ilkka Rinne" w:date="2022-09-06T15:32:00Z">
              <w:r w:rsidRPr="00785C54" w:rsidDel="003613DB">
                <w:rPr>
                  <w:szCs w:val="24"/>
                </w:rPr>
                <w:delText>-</w:delText>
              </w:r>
            </w:del>
            <w:ins w:id="5495"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0256C84C" w:rsidR="003D1A1E" w:rsidRPr="00785C54" w:rsidRDefault="00BB7007" w:rsidP="00785C54">
      <w:pPr>
        <w:pStyle w:val="BodyText"/>
      </w:pPr>
      <w:ins w:id="5496" w:author="Katharina Schleidt" w:date="2022-08-13T18:03:00Z">
        <w:r w:rsidRPr="00785C54">
          <w:rPr>
            <w:szCs w:val="24"/>
          </w:rPr>
          <w:t>Sampler</w:t>
        </w:r>
        <w:r w:rsidRPr="00BB7007">
          <w:t xml:space="preserve"> from the Basic Samples is described as a class diagram in Figure 3</w:t>
        </w:r>
      </w:ins>
      <w:ins w:id="5497" w:author="Ilkka Rinne" w:date="2022-10-25T14:33:00Z">
        <w:r w:rsidR="00DF12CE">
          <w:t>3</w:t>
        </w:r>
      </w:ins>
      <w:ins w:id="5498" w:author="Katharina Schleidt" w:date="2022-08-13T18:03:00Z">
        <w:del w:id="5499" w:author="Ilkka Rinne" w:date="2022-09-06T14:27:00Z">
          <w:r w:rsidDel="000F79BF">
            <w:delText>1</w:delText>
          </w:r>
        </w:del>
        <w:r w:rsidRPr="00BB7007">
          <w:t>. The schema is fully described in 13.</w:t>
        </w:r>
        <w:r>
          <w:t>7</w:t>
        </w:r>
        <w:r w:rsidRPr="00BB7007">
          <w:t>.</w:t>
        </w:r>
      </w:ins>
      <w:r w:rsidR="003D1A1E" w:rsidRPr="00785C54">
        <w:t> </w:t>
      </w:r>
    </w:p>
    <w:p w14:paraId="1B049EE8" w14:textId="11FEA0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500" w:author="Ilkka Rinne" w:date="2022-09-06T14:27:00Z">
        <w:r w:rsidRPr="00785C54" w:rsidDel="000F79BF">
          <w:rPr>
            <w:noProof/>
            <w:szCs w:val="24"/>
            <w:lang w:val="fr-FR" w:eastAsia="fr-FR"/>
          </w:rPr>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5501" w:author="Ilkka Rinne" w:date="2022-10-25T14:38:00Z">
        <w:r w:rsidR="00282835">
          <w:rPr>
            <w:noProof/>
            <w:szCs w:val="24"/>
          </w:rPr>
          <w:drawing>
            <wp:inline distT="0" distB="0" distL="0" distR="0" wp14:anchorId="705F9AF2" wp14:editId="0AAE49F1">
              <wp:extent cx="6153021" cy="688686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2">
                        <a:extLst>
                          <a:ext uri="{28A0092B-C50C-407E-A947-70E740481C1C}">
                            <a14:useLocalDpi xmlns:a14="http://schemas.microsoft.com/office/drawing/2010/main" val="0"/>
                          </a:ext>
                        </a:extLst>
                      </a:blip>
                      <a:stretch>
                        <a:fillRect/>
                      </a:stretch>
                    </pic:blipFill>
                    <pic:spPr>
                      <a:xfrm>
                        <a:off x="0" y="0"/>
                        <a:ext cx="6172040" cy="6908155"/>
                      </a:xfrm>
                      <a:prstGeom prst="rect">
                        <a:avLst/>
                      </a:prstGeom>
                    </pic:spPr>
                  </pic:pic>
                </a:graphicData>
              </a:graphic>
            </wp:inline>
          </w:drawing>
        </w:r>
      </w:ins>
    </w:p>
    <w:p w14:paraId="1B50EB2C" w14:textId="5E31E971" w:rsidR="005B5EAD" w:rsidRPr="00785C54" w:rsidRDefault="005B5EAD" w:rsidP="00785C54">
      <w:pPr>
        <w:pStyle w:val="Figuretitle"/>
        <w:autoSpaceDE w:val="0"/>
        <w:autoSpaceDN w:val="0"/>
        <w:adjustRightInd w:val="0"/>
        <w:outlineLvl w:val="0"/>
        <w:rPr>
          <w:szCs w:val="24"/>
        </w:rPr>
      </w:pPr>
      <w:commentRangeStart w:id="5502"/>
      <w:r w:rsidRPr="00785C54">
        <w:rPr>
          <w:szCs w:val="24"/>
        </w:rPr>
        <w:t>Figure 3</w:t>
      </w:r>
      <w:ins w:id="5503" w:author="Ilkka Rinne" w:date="2022-10-25T14:33:00Z">
        <w:r w:rsidR="00DF12CE">
          <w:rPr>
            <w:szCs w:val="24"/>
          </w:rPr>
          <w:t>3</w:t>
        </w:r>
      </w:ins>
      <w:del w:id="5504" w:author="Ilkka Rinne" w:date="2022-09-06T14:27:00Z">
        <w:r w:rsidRPr="00785C54" w:rsidDel="000F79BF">
          <w:rPr>
            <w:szCs w:val="24"/>
          </w:rPr>
          <w:delText>1</w:delText>
        </w:r>
      </w:del>
      <w:commentRangeEnd w:id="5502"/>
      <w:r w:rsidR="00047CD7">
        <w:rPr>
          <w:rStyle w:val="CommentReference"/>
          <w:rFonts w:eastAsia="MS Mincho"/>
          <w:b w:val="0"/>
          <w:lang w:eastAsia="ja-JP"/>
        </w:rPr>
        <w:commentReference w:id="5502"/>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505" w:name="_Toc117602625"/>
      <w:r w:rsidRPr="00785C54">
        <w:rPr>
          <w:rFonts w:eastAsia="Times New Roman"/>
          <w:szCs w:val="24"/>
        </w:rPr>
        <w:lastRenderedPageBreak/>
        <w:t>SamplingProcedure</w:t>
      </w:r>
      <w:bookmarkEnd w:id="5505"/>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06" w:name="_Toc117602626"/>
      <w:r w:rsidRPr="00785C54">
        <w:rPr>
          <w:rFonts w:eastAsia="Times New Roman"/>
          <w:szCs w:val="24"/>
        </w:rPr>
        <w:t>SamplingProcedure Requirements Class</w:t>
      </w:r>
      <w:bookmarkEnd w:id="55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507" w:author="Ilkka Rinne" w:date="2022-09-06T15:32:00Z">
              <w:r w:rsidRPr="00785C54" w:rsidDel="003613DB">
                <w:rPr>
                  <w:szCs w:val="24"/>
                </w:rPr>
                <w:delText>-</w:delText>
              </w:r>
            </w:del>
            <w:ins w:id="5508" w:author="Ilkka Rinne" w:date="2022-09-06T15:32:00Z">
              <w:r w:rsidR="003613DB">
                <w:rPr>
                  <w:szCs w:val="24"/>
                </w:rPr>
                <w:t>–</w:t>
              </w:r>
            </w:ins>
            <w:r w:rsidRPr="00785C54">
              <w:rPr>
                <w:szCs w:val="24"/>
              </w:rPr>
              <w:t xml:space="preserve">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443D2FAD" w:rsidR="003D1A1E" w:rsidRPr="00785C54" w:rsidRDefault="00BB7007" w:rsidP="00785C54">
      <w:pPr>
        <w:pStyle w:val="BodyText"/>
      </w:pPr>
      <w:ins w:id="5509" w:author="Katharina Schleidt" w:date="2022-08-13T18:03:00Z">
        <w:r w:rsidRPr="00785C54">
          <w:rPr>
            <w:szCs w:val="24"/>
          </w:rPr>
          <w:t>SamplingProcedure</w:t>
        </w:r>
        <w:r w:rsidRPr="00BB7007">
          <w:t xml:space="preserve"> from the Basic Samples is described as a class diagram in Figure 3</w:t>
        </w:r>
      </w:ins>
      <w:ins w:id="5510" w:author="Ilkka Rinne" w:date="2022-10-25T14:39:00Z">
        <w:r w:rsidR="007A6704">
          <w:t>4</w:t>
        </w:r>
      </w:ins>
      <w:ins w:id="5511" w:author="Katharina Schleidt" w:date="2022-08-13T18:03:00Z">
        <w:del w:id="5512" w:author="Ilkka Rinne" w:date="2022-09-06T14:28:00Z">
          <w:r w:rsidDel="00A21027">
            <w:delText>2</w:delText>
          </w:r>
        </w:del>
        <w:r w:rsidRPr="00BB7007">
          <w:t>. The schema is fully described in 13.</w:t>
        </w:r>
        <w:r>
          <w:t>8</w:t>
        </w:r>
        <w:r w:rsidRPr="00BB7007">
          <w:t>.</w:t>
        </w:r>
      </w:ins>
      <w:r w:rsidR="003D1A1E" w:rsidRPr="00785C54">
        <w:t> </w:t>
      </w:r>
    </w:p>
    <w:p w14:paraId="4ACCA706" w14:textId="3C0B29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513" w:author="Ilkka Rinne" w:date="2022-09-06T14:27:00Z">
        <w:r w:rsidRPr="00785C54" w:rsidDel="00A21027">
          <w:rPr>
            <w:noProof/>
            <w:szCs w:val="24"/>
            <w:lang w:val="fr-FR" w:eastAsia="fr-FR"/>
          </w:rPr>
          <w:lastRenderedPageBreak/>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5514" w:author="Ilkka Rinne" w:date="2022-10-25T14:39:00Z">
        <w:r w:rsidR="007A6704">
          <w:rPr>
            <w:noProof/>
            <w:szCs w:val="24"/>
          </w:rPr>
          <w:drawing>
            <wp:inline distT="0" distB="0" distL="0" distR="0" wp14:anchorId="13435A42" wp14:editId="57D6FDE9">
              <wp:extent cx="6239587" cy="6412110"/>
              <wp:effectExtent l="0" t="0" r="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4">
                        <a:extLst>
                          <a:ext uri="{28A0092B-C50C-407E-A947-70E740481C1C}">
                            <a14:useLocalDpi xmlns:a14="http://schemas.microsoft.com/office/drawing/2010/main" val="0"/>
                          </a:ext>
                        </a:extLst>
                      </a:blip>
                      <a:stretch>
                        <a:fillRect/>
                      </a:stretch>
                    </pic:blipFill>
                    <pic:spPr>
                      <a:xfrm>
                        <a:off x="0" y="0"/>
                        <a:ext cx="6250666" cy="6423495"/>
                      </a:xfrm>
                      <a:prstGeom prst="rect">
                        <a:avLst/>
                      </a:prstGeom>
                    </pic:spPr>
                  </pic:pic>
                </a:graphicData>
              </a:graphic>
            </wp:inline>
          </w:drawing>
        </w:r>
      </w:ins>
    </w:p>
    <w:p w14:paraId="28307848" w14:textId="3109B239" w:rsidR="005B5EAD" w:rsidRPr="00785C54" w:rsidRDefault="005B5EAD" w:rsidP="00785C54">
      <w:pPr>
        <w:pStyle w:val="Figuretitle"/>
        <w:autoSpaceDE w:val="0"/>
        <w:autoSpaceDN w:val="0"/>
        <w:adjustRightInd w:val="0"/>
        <w:outlineLvl w:val="0"/>
        <w:rPr>
          <w:szCs w:val="24"/>
        </w:rPr>
      </w:pPr>
      <w:commentRangeStart w:id="5515"/>
      <w:r w:rsidRPr="00785C54">
        <w:rPr>
          <w:szCs w:val="24"/>
        </w:rPr>
        <w:t>Figure 3</w:t>
      </w:r>
      <w:ins w:id="5516" w:author="Ilkka Rinne" w:date="2022-10-25T14:39:00Z">
        <w:r w:rsidR="007A6704">
          <w:rPr>
            <w:szCs w:val="24"/>
          </w:rPr>
          <w:t>4</w:t>
        </w:r>
      </w:ins>
      <w:del w:id="5517" w:author="Ilkka Rinne" w:date="2022-09-06T14:28:00Z">
        <w:r w:rsidRPr="00785C54" w:rsidDel="00A21027">
          <w:rPr>
            <w:szCs w:val="24"/>
          </w:rPr>
          <w:delText>2</w:delText>
        </w:r>
        <w:commentRangeEnd w:id="5515"/>
        <w:r w:rsidR="00047CD7" w:rsidDel="00A21027">
          <w:rPr>
            <w:rStyle w:val="CommentReference"/>
            <w:rFonts w:eastAsia="MS Mincho"/>
            <w:b w:val="0"/>
            <w:lang w:eastAsia="ja-JP"/>
          </w:rPr>
          <w:commentReference w:id="5515"/>
        </w:r>
        <w:r w:rsidRPr="00785C54" w:rsidDel="00A21027">
          <w:rPr>
            <w:szCs w:val="24"/>
          </w:rPr>
          <w:delText xml:space="preserve"> </w:delText>
        </w:r>
      </w:del>
      <w:r w:rsidRPr="00785C54">
        <w:rPr>
          <w:szCs w:val="24"/>
        </w:rPr>
        <w:t>— Context diagram for Basic Samples — SamplingProcedure</w:t>
      </w:r>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518" w:name="_Toc117602627"/>
      <w:r w:rsidRPr="00785C54">
        <w:rPr>
          <w:rFonts w:eastAsia="Times New Roman"/>
          <w:szCs w:val="24"/>
        </w:rPr>
        <w:t>PreparationProcedure</w:t>
      </w:r>
      <w:bookmarkEnd w:id="5518"/>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19" w:name="_Toc117602628"/>
      <w:r w:rsidRPr="00785C54">
        <w:rPr>
          <w:rFonts w:eastAsia="Times New Roman"/>
          <w:szCs w:val="24"/>
        </w:rPr>
        <w:t>PreparationProcedure Requirements Class</w:t>
      </w:r>
      <w:bookmarkEnd w:id="55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520" w:author="Ilkka Rinne" w:date="2022-09-06T15:32:00Z">
              <w:r w:rsidRPr="00785C54" w:rsidDel="003613DB">
                <w:rPr>
                  <w:szCs w:val="24"/>
                </w:rPr>
                <w:delText>-</w:delText>
              </w:r>
            </w:del>
            <w:ins w:id="5521" w:author="Ilkka Rinne" w:date="2022-09-06T15:32:00Z">
              <w:r w:rsidR="003613DB">
                <w:rPr>
                  <w:szCs w:val="24"/>
                </w:rPr>
                <w:t>–</w:t>
              </w:r>
            </w:ins>
            <w:r w:rsidRPr="00785C54">
              <w:rPr>
                <w:szCs w:val="24"/>
              </w:rPr>
              <w:t xml:space="preserve">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413CE94C" w:rsidR="003D1A1E" w:rsidRPr="00785C54" w:rsidRDefault="00BB7007" w:rsidP="00785C54">
      <w:pPr>
        <w:pStyle w:val="BodyText"/>
      </w:pPr>
      <w:ins w:id="5522" w:author="Katharina Schleidt" w:date="2022-08-13T18:04:00Z">
        <w:r w:rsidRPr="00785C54">
          <w:rPr>
            <w:szCs w:val="24"/>
          </w:rPr>
          <w:t>PreparationProcedure</w:t>
        </w:r>
        <w:r w:rsidRPr="00BB7007">
          <w:t xml:space="preserve"> from the Basic Samples is described as a class diagram in Figure 3</w:t>
        </w:r>
      </w:ins>
      <w:ins w:id="5523" w:author="Ilkka Rinne" w:date="2022-10-25T14:39:00Z">
        <w:r w:rsidR="00B70A28">
          <w:t>5</w:t>
        </w:r>
      </w:ins>
      <w:ins w:id="5524" w:author="Katharina Schleidt" w:date="2022-08-13T18:04:00Z">
        <w:del w:id="5525" w:author="Ilkka Rinne" w:date="2022-09-06T14:29:00Z">
          <w:r w:rsidDel="00D73867">
            <w:delText>3</w:delText>
          </w:r>
        </w:del>
        <w:r w:rsidRPr="00BB7007">
          <w:t>. The schema is fully described in 13.</w:t>
        </w:r>
        <w:r>
          <w:t>9</w:t>
        </w:r>
        <w:r w:rsidRPr="00BB7007">
          <w:t>.</w:t>
        </w:r>
      </w:ins>
      <w:r w:rsidR="003D1A1E" w:rsidRPr="00785C54">
        <w:t> </w:t>
      </w:r>
    </w:p>
    <w:p w14:paraId="55980AA0" w14:textId="4D42E2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526" w:author="Ilkka Rinne" w:date="2022-09-06T14:28:00Z">
        <w:r w:rsidRPr="00785C54" w:rsidDel="00D73867">
          <w:rPr>
            <w:noProof/>
            <w:szCs w:val="24"/>
            <w:lang w:val="fr-FR" w:eastAsia="fr-FR"/>
          </w:rPr>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5527" w:author="Ilkka Rinne" w:date="2022-10-25T14:39:00Z">
        <w:r w:rsidR="00B70A28">
          <w:rPr>
            <w:noProof/>
            <w:szCs w:val="24"/>
          </w:rPr>
          <w:drawing>
            <wp:inline distT="0" distB="0" distL="0" distR="0" wp14:anchorId="19EC2E6C" wp14:editId="17B8EB2A">
              <wp:extent cx="5862094" cy="6242180"/>
              <wp:effectExtent l="0" t="0" r="571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6">
                        <a:extLst>
                          <a:ext uri="{28A0092B-C50C-407E-A947-70E740481C1C}">
                            <a14:useLocalDpi xmlns:a14="http://schemas.microsoft.com/office/drawing/2010/main" val="0"/>
                          </a:ext>
                        </a:extLst>
                      </a:blip>
                      <a:stretch>
                        <a:fillRect/>
                      </a:stretch>
                    </pic:blipFill>
                    <pic:spPr>
                      <a:xfrm>
                        <a:off x="0" y="0"/>
                        <a:ext cx="5909714" cy="6292888"/>
                      </a:xfrm>
                      <a:prstGeom prst="rect">
                        <a:avLst/>
                      </a:prstGeom>
                    </pic:spPr>
                  </pic:pic>
                </a:graphicData>
              </a:graphic>
            </wp:inline>
          </w:drawing>
        </w:r>
      </w:ins>
    </w:p>
    <w:p w14:paraId="44DC9249" w14:textId="0065FA7D" w:rsidR="005B5EAD" w:rsidRPr="00785C54" w:rsidRDefault="005B5EAD" w:rsidP="00785C54">
      <w:pPr>
        <w:pStyle w:val="Figuretitle"/>
        <w:autoSpaceDE w:val="0"/>
        <w:autoSpaceDN w:val="0"/>
        <w:adjustRightInd w:val="0"/>
        <w:outlineLvl w:val="0"/>
        <w:rPr>
          <w:szCs w:val="24"/>
        </w:rPr>
      </w:pPr>
      <w:commentRangeStart w:id="5528"/>
      <w:r w:rsidRPr="00785C54">
        <w:rPr>
          <w:szCs w:val="24"/>
        </w:rPr>
        <w:lastRenderedPageBreak/>
        <w:t>Figure 3</w:t>
      </w:r>
      <w:ins w:id="5529" w:author="Ilkka Rinne" w:date="2022-10-25T14:39:00Z">
        <w:r w:rsidR="00B70A28">
          <w:rPr>
            <w:szCs w:val="24"/>
          </w:rPr>
          <w:t>5</w:t>
        </w:r>
      </w:ins>
      <w:del w:id="5530" w:author="Ilkka Rinne" w:date="2022-09-06T14:29:00Z">
        <w:r w:rsidRPr="00785C54" w:rsidDel="00D73867">
          <w:rPr>
            <w:szCs w:val="24"/>
          </w:rPr>
          <w:delText>3</w:delText>
        </w:r>
      </w:del>
      <w:commentRangeEnd w:id="5528"/>
      <w:r w:rsidR="00047CD7">
        <w:rPr>
          <w:rStyle w:val="CommentReference"/>
          <w:rFonts w:eastAsia="MS Mincho"/>
          <w:b w:val="0"/>
          <w:lang w:eastAsia="ja-JP"/>
        </w:rPr>
        <w:commentReference w:id="5528"/>
      </w:r>
      <w:r w:rsidRPr="00785C54">
        <w:rPr>
          <w:szCs w:val="24"/>
        </w:rPr>
        <w:t xml:space="preserve"> — Context diagram for Basic Samples — PreparationProcedure</w:t>
      </w:r>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531" w:name="_Toc117602629"/>
      <w:r w:rsidRPr="00785C54">
        <w:rPr>
          <w:rFonts w:eastAsia="Times New Roman"/>
          <w:szCs w:val="24"/>
        </w:rPr>
        <w:t>PreparationStep</w:t>
      </w:r>
      <w:bookmarkEnd w:id="5531"/>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32" w:name="_Toc117602630"/>
      <w:r w:rsidRPr="00785C54">
        <w:rPr>
          <w:rFonts w:eastAsia="Times New Roman"/>
          <w:szCs w:val="24"/>
        </w:rPr>
        <w:t>PreparationStep Requirements Class</w:t>
      </w:r>
      <w:bookmarkEnd w:id="553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533" w:author="Ilkka Rinne" w:date="2022-09-06T15:32:00Z">
              <w:r w:rsidRPr="00785C54" w:rsidDel="003613DB">
                <w:rPr>
                  <w:szCs w:val="24"/>
                </w:rPr>
                <w:delText>-</w:delText>
              </w:r>
            </w:del>
            <w:ins w:id="5534" w:author="Ilkka Rinne" w:date="2022-09-06T15:32:00Z">
              <w:r w:rsidR="003613DB">
                <w:rPr>
                  <w:szCs w:val="24"/>
                </w:rPr>
                <w:t>–</w:t>
              </w:r>
            </w:ins>
            <w:r w:rsidRPr="00785C54">
              <w:rPr>
                <w:szCs w:val="24"/>
              </w:rPr>
              <w:t xml:space="preserve">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297C0619" w:rsidR="003D1A1E" w:rsidRPr="00785C54" w:rsidRDefault="00BB7007" w:rsidP="00785C54">
      <w:pPr>
        <w:pStyle w:val="BodyText"/>
      </w:pPr>
      <w:ins w:id="5535" w:author="Katharina Schleidt" w:date="2022-08-13T18:05:00Z">
        <w:r w:rsidRPr="00785C54">
          <w:rPr>
            <w:szCs w:val="24"/>
          </w:rPr>
          <w:t>PreparationStep</w:t>
        </w:r>
        <w:r w:rsidRPr="00BB7007">
          <w:t xml:space="preserve"> </w:t>
        </w:r>
      </w:ins>
      <w:ins w:id="5536" w:author="Katharina Schleidt" w:date="2022-08-13T18:04:00Z">
        <w:r w:rsidRPr="00BB7007">
          <w:t>from the Basic Samples is described as a class diagram in Figure 3</w:t>
        </w:r>
      </w:ins>
      <w:ins w:id="5537" w:author="Ilkka Rinne" w:date="2022-10-25T14:40:00Z">
        <w:r w:rsidR="001A4DCF">
          <w:t>6</w:t>
        </w:r>
      </w:ins>
      <w:ins w:id="5538" w:author="Katharina Schleidt" w:date="2022-08-13T18:04:00Z">
        <w:del w:id="5539" w:author="Ilkka Rinne" w:date="2022-09-06T14:29:00Z">
          <w:r w:rsidDel="00476D80">
            <w:delText>4</w:delText>
          </w:r>
        </w:del>
        <w:r w:rsidRPr="00BB7007">
          <w:t>. The schema is fully described in 13.</w:t>
        </w:r>
        <w:r>
          <w:t>10</w:t>
        </w:r>
        <w:r w:rsidRPr="00BB7007">
          <w:t>.</w:t>
        </w:r>
      </w:ins>
      <w:r w:rsidR="003D1A1E" w:rsidRPr="00785C54">
        <w:t> </w:t>
      </w:r>
    </w:p>
    <w:p w14:paraId="5C441902" w14:textId="0ED4728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540" w:author="Ilkka Rinne" w:date="2022-09-06T14:29:00Z">
        <w:r w:rsidRPr="00785C54" w:rsidDel="00476D80">
          <w:rPr>
            <w:noProof/>
            <w:szCs w:val="24"/>
            <w:lang w:val="fr-FR" w:eastAsia="fr-FR"/>
          </w:rPr>
          <w:lastRenderedPageBreak/>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5541" w:author="Ilkka Rinne" w:date="2022-10-25T14:40:00Z">
        <w:r w:rsidR="001A4DCF">
          <w:rPr>
            <w:noProof/>
            <w:szCs w:val="24"/>
          </w:rPr>
          <w:drawing>
            <wp:inline distT="0" distB="0" distL="0" distR="0" wp14:anchorId="073B0D66" wp14:editId="7E9090A7">
              <wp:extent cx="5894355" cy="6664472"/>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08">
                        <a:extLst>
                          <a:ext uri="{28A0092B-C50C-407E-A947-70E740481C1C}">
                            <a14:useLocalDpi xmlns:a14="http://schemas.microsoft.com/office/drawing/2010/main" val="0"/>
                          </a:ext>
                        </a:extLst>
                      </a:blip>
                      <a:stretch>
                        <a:fillRect/>
                      </a:stretch>
                    </pic:blipFill>
                    <pic:spPr>
                      <a:xfrm>
                        <a:off x="0" y="0"/>
                        <a:ext cx="5902714" cy="6673924"/>
                      </a:xfrm>
                      <a:prstGeom prst="rect">
                        <a:avLst/>
                      </a:prstGeom>
                    </pic:spPr>
                  </pic:pic>
                </a:graphicData>
              </a:graphic>
            </wp:inline>
          </w:drawing>
        </w:r>
      </w:ins>
    </w:p>
    <w:p w14:paraId="3B8054BE" w14:textId="026675EF" w:rsidR="005B5EAD" w:rsidRPr="00785C54" w:rsidRDefault="005B5EAD" w:rsidP="00785C54">
      <w:pPr>
        <w:pStyle w:val="Figuretitle"/>
        <w:autoSpaceDE w:val="0"/>
        <w:autoSpaceDN w:val="0"/>
        <w:adjustRightInd w:val="0"/>
        <w:outlineLvl w:val="0"/>
        <w:rPr>
          <w:szCs w:val="24"/>
        </w:rPr>
      </w:pPr>
      <w:commentRangeStart w:id="5542"/>
      <w:r w:rsidRPr="00785C54">
        <w:rPr>
          <w:szCs w:val="24"/>
        </w:rPr>
        <w:t>Figure 3</w:t>
      </w:r>
      <w:ins w:id="5543" w:author="Ilkka Rinne" w:date="2022-10-25T14:40:00Z">
        <w:r w:rsidR="001A4DCF">
          <w:rPr>
            <w:szCs w:val="24"/>
          </w:rPr>
          <w:t>6</w:t>
        </w:r>
      </w:ins>
      <w:del w:id="5544" w:author="Ilkka Rinne" w:date="2022-09-06T14:29:00Z">
        <w:r w:rsidRPr="00785C54" w:rsidDel="00476D80">
          <w:rPr>
            <w:szCs w:val="24"/>
          </w:rPr>
          <w:delText>4</w:delText>
        </w:r>
      </w:del>
      <w:r w:rsidRPr="00785C54">
        <w:rPr>
          <w:szCs w:val="24"/>
        </w:rPr>
        <w:t xml:space="preserve"> </w:t>
      </w:r>
      <w:commentRangeEnd w:id="5542"/>
      <w:r w:rsidR="00047CD7">
        <w:rPr>
          <w:rStyle w:val="CommentReference"/>
          <w:rFonts w:eastAsia="MS Mincho"/>
          <w:b w:val="0"/>
          <w:lang w:eastAsia="ja-JP"/>
        </w:rPr>
        <w:commentReference w:id="5542"/>
      </w:r>
      <w:r w:rsidRPr="00785C54">
        <w:rPr>
          <w:szCs w:val="24"/>
        </w:rPr>
        <w:t>— Context diagram for Basic Samples — PreparationStep</w:t>
      </w:r>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545" w:name="_Toc117602631"/>
      <w:r w:rsidRPr="00785C54">
        <w:rPr>
          <w:rFonts w:eastAsia="Times New Roman"/>
          <w:szCs w:val="24"/>
        </w:rPr>
        <w:t>SampleCollection</w:t>
      </w:r>
      <w:bookmarkEnd w:id="5545"/>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46" w:name="_Toc117602632"/>
      <w:r w:rsidRPr="00785C54">
        <w:rPr>
          <w:rFonts w:eastAsia="Times New Roman"/>
          <w:szCs w:val="24"/>
        </w:rPr>
        <w:t>SampleCollection Requirements Class</w:t>
      </w:r>
      <w:bookmarkEnd w:id="55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547" w:author="Ilkka Rinne" w:date="2022-09-06T15:32:00Z">
              <w:r w:rsidRPr="00785C54" w:rsidDel="003613DB">
                <w:rPr>
                  <w:szCs w:val="24"/>
                </w:rPr>
                <w:delText>-</w:delText>
              </w:r>
            </w:del>
            <w:ins w:id="5548" w:author="Ilkka Rinne" w:date="2022-09-06T15:32:00Z">
              <w:r w:rsidR="003613DB">
                <w:rPr>
                  <w:szCs w:val="24"/>
                </w:rPr>
                <w:t>–</w:t>
              </w:r>
            </w:ins>
            <w:r w:rsidRPr="00785C54">
              <w:rPr>
                <w:szCs w:val="24"/>
              </w:rPr>
              <w:t xml:space="preserve">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164FE6"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164FE6" w:rsidRDefault="005B5EAD" w:rsidP="00785C54">
            <w:pPr>
              <w:pStyle w:val="Tablebody"/>
              <w:autoSpaceDE w:val="0"/>
              <w:autoSpaceDN w:val="0"/>
              <w:adjustRightInd w:val="0"/>
              <w:jc w:val="both"/>
              <w:rPr>
                <w:szCs w:val="20"/>
                <w:lang w:val="pt-BR"/>
                <w:rPrChange w:id="5549" w:author="Ilkka Rinne" w:date="2022-10-22T15:00:00Z">
                  <w:rPr>
                    <w:szCs w:val="20"/>
                  </w:rPr>
                </w:rPrChange>
              </w:rPr>
            </w:pPr>
            <w:r w:rsidRPr="00164FE6">
              <w:rPr>
                <w:szCs w:val="24"/>
                <w:lang w:val="pt-BR"/>
                <w:rPrChange w:id="5550" w:author="Ilkka Rinne" w:date="2022-10-22T15:00:00Z">
                  <w:rPr>
                    <w:szCs w:val="24"/>
                  </w:rPr>
                </w:rPrChange>
              </w:rPr>
              <w:t>/req/obs-core/gen/metadata-sem</w:t>
            </w:r>
          </w:p>
        </w:tc>
      </w:tr>
    </w:tbl>
    <w:p w14:paraId="386550FE" w14:textId="55C0BF44" w:rsidR="003D1A1E" w:rsidRPr="00785C54" w:rsidRDefault="00BB7007" w:rsidP="00785C54">
      <w:pPr>
        <w:pStyle w:val="BodyText"/>
      </w:pPr>
      <w:ins w:id="5551" w:author="Katharina Schleidt" w:date="2022-08-13T18:05:00Z">
        <w:r w:rsidRPr="00785C54">
          <w:rPr>
            <w:szCs w:val="24"/>
          </w:rPr>
          <w:t>SampleCollection</w:t>
        </w:r>
        <w:r w:rsidRPr="00BB7007">
          <w:t xml:space="preserve"> from the Basic Samples is described as a class diagram in Figure 3</w:t>
        </w:r>
      </w:ins>
      <w:ins w:id="5552" w:author="Ilkka Rinne" w:date="2022-10-25T14:41:00Z">
        <w:r w:rsidR="00E047E9">
          <w:t>7</w:t>
        </w:r>
      </w:ins>
      <w:ins w:id="5553" w:author="Katharina Schleidt" w:date="2022-08-13T18:05:00Z">
        <w:del w:id="5554"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341D4AB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555" w:author="Ilkka Rinne" w:date="2022-09-06T14:30:00Z">
        <w:r w:rsidRPr="00785C54" w:rsidDel="00BD2BC0">
          <w:rPr>
            <w:noProof/>
            <w:szCs w:val="24"/>
            <w:lang w:val="fr-FR" w:eastAsia="fr-FR"/>
          </w:rPr>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5556" w:author="Ilkka Rinne" w:date="2022-10-25T14:41:00Z">
        <w:r w:rsidR="00E047E9">
          <w:rPr>
            <w:noProof/>
            <w:szCs w:val="24"/>
          </w:rPr>
          <w:drawing>
            <wp:inline distT="0" distB="0" distL="0" distR="0" wp14:anchorId="62C8A6F2" wp14:editId="43762B4D">
              <wp:extent cx="5984033" cy="3667633"/>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10">
                        <a:extLst>
                          <a:ext uri="{28A0092B-C50C-407E-A947-70E740481C1C}">
                            <a14:useLocalDpi xmlns:a14="http://schemas.microsoft.com/office/drawing/2010/main" val="0"/>
                          </a:ext>
                        </a:extLst>
                      </a:blip>
                      <a:stretch>
                        <a:fillRect/>
                      </a:stretch>
                    </pic:blipFill>
                    <pic:spPr>
                      <a:xfrm>
                        <a:off x="0" y="0"/>
                        <a:ext cx="6009685" cy="3683355"/>
                      </a:xfrm>
                      <a:prstGeom prst="rect">
                        <a:avLst/>
                      </a:prstGeom>
                    </pic:spPr>
                  </pic:pic>
                </a:graphicData>
              </a:graphic>
            </wp:inline>
          </w:drawing>
        </w:r>
      </w:ins>
    </w:p>
    <w:p w14:paraId="6ACC539F" w14:textId="5B1A1453" w:rsidR="005B5EAD" w:rsidRPr="00785C54" w:rsidRDefault="005B5EAD" w:rsidP="00785C54">
      <w:pPr>
        <w:pStyle w:val="Figuretitle"/>
        <w:autoSpaceDE w:val="0"/>
        <w:autoSpaceDN w:val="0"/>
        <w:adjustRightInd w:val="0"/>
        <w:outlineLvl w:val="0"/>
        <w:rPr>
          <w:szCs w:val="24"/>
        </w:rPr>
      </w:pPr>
      <w:commentRangeStart w:id="5557"/>
      <w:r w:rsidRPr="00785C54">
        <w:rPr>
          <w:szCs w:val="24"/>
        </w:rPr>
        <w:t>Figure 3</w:t>
      </w:r>
      <w:ins w:id="5558" w:author="Ilkka Rinne" w:date="2022-10-25T14:41:00Z">
        <w:r w:rsidR="00E047E9">
          <w:rPr>
            <w:szCs w:val="24"/>
          </w:rPr>
          <w:t>7</w:t>
        </w:r>
      </w:ins>
      <w:del w:id="5559" w:author="Ilkka Rinne" w:date="2022-09-06T14:30:00Z">
        <w:r w:rsidRPr="00785C54" w:rsidDel="00BD2BC0">
          <w:rPr>
            <w:szCs w:val="24"/>
          </w:rPr>
          <w:delText>5</w:delText>
        </w:r>
      </w:del>
      <w:r w:rsidRPr="00785C54">
        <w:rPr>
          <w:szCs w:val="24"/>
        </w:rPr>
        <w:t xml:space="preserve"> </w:t>
      </w:r>
      <w:commentRangeEnd w:id="5557"/>
      <w:r w:rsidR="00047CD7">
        <w:rPr>
          <w:rStyle w:val="CommentReference"/>
          <w:rFonts w:eastAsia="MS Mincho"/>
          <w:b w:val="0"/>
          <w:lang w:eastAsia="ja-JP"/>
        </w:rPr>
        <w:commentReference w:id="5557"/>
      </w:r>
      <w:r w:rsidRPr="00785C54">
        <w:rPr>
          <w:szCs w:val="24"/>
        </w:rPr>
        <w:t>— Context diagram for Basic Samples — SampleCollection</w:t>
      </w:r>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60" w:name="_Toc117602633"/>
      <w:r w:rsidRPr="00785C54">
        <w:rPr>
          <w:rFonts w:eastAsia="Times New Roman"/>
          <w:szCs w:val="24"/>
        </w:rPr>
        <w:t>Feature type SampleCollection</w:t>
      </w:r>
      <w:bookmarkEnd w:id="55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5561" w:author="Katharina Schleidt" w:date="2022-08-10T20:04:00Z">
              <w:r w:rsidRPr="00785C54" w:rsidDel="00B36FFD">
                <w:rPr>
                  <w:szCs w:val="24"/>
                </w:rPr>
                <w:delText xml:space="preserve">A </w:delText>
              </w:r>
            </w:del>
            <w:ins w:id="5562" w:author="Katharina Schleidt" w:date="2022-08-10T20:05:00Z">
              <w:r w:rsidR="00B36FFD" w:rsidRPr="00B36FFD">
                <w:rPr>
                  <w:szCs w:val="24"/>
                </w:rPr>
                <w:t xml:space="preserve">A </w:t>
              </w:r>
              <w:r w:rsidR="00B36FFD" w:rsidRPr="00E91BC4">
                <w:rPr>
                  <w:b/>
                  <w:bCs/>
                  <w:szCs w:val="24"/>
                  <w:rPrChange w:id="5563" w:author="Katharina Schleidt" w:date="2022-08-13T17:33:00Z">
                    <w:rPr>
                      <w:szCs w:val="24"/>
                    </w:rPr>
                  </w:rPrChange>
                </w:rPr>
                <w:t>SampleCollection</w:t>
              </w:r>
              <w:r w:rsidR="00B36FFD" w:rsidRPr="00B36FFD">
                <w:rPr>
                  <w:szCs w:val="24"/>
                </w:rPr>
                <w:t xml:space="preserve"> shall be defined as </w:t>
              </w:r>
            </w:ins>
            <w:ins w:id="5564"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65" w:name="_Toc117602634"/>
      <w:r w:rsidRPr="00785C54">
        <w:rPr>
          <w:rFonts w:eastAsia="Times New Roman"/>
          <w:szCs w:val="24"/>
        </w:rPr>
        <w:lastRenderedPageBreak/>
        <w:t>Association member</w:t>
      </w:r>
      <w:bookmarkEnd w:id="55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w:t>
            </w:r>
            <w:del w:id="5566" w:author="Katharina Schleidt" w:date="2022-08-10T19:14:00Z">
              <w:r w:rsidRPr="00785C54" w:rsidDel="002F2035">
                <w:rPr>
                  <w:szCs w:val="24"/>
                </w:rPr>
                <w:delText>SHALL</w:delText>
              </w:r>
            </w:del>
            <w:ins w:id="5567" w:author="Katharina Schleidt" w:date="2022-08-10T19:14:00Z">
              <w:r w:rsidR="002F2035">
                <w:rPr>
                  <w:szCs w:val="24"/>
                </w:rPr>
                <w:t>shall</w:t>
              </w:r>
            </w:ins>
            <w:r w:rsidRPr="00785C54">
              <w:rPr>
                <w:szCs w:val="24"/>
              </w:rPr>
              <w:t xml:space="preserve"> be used.</w:t>
            </w:r>
          </w:p>
        </w:tc>
      </w:tr>
    </w:tbl>
    <w:p w14:paraId="7E11155A" w14:textId="77777777" w:rsidR="00784806" w:rsidRPr="00784806" w:rsidRDefault="00784806" w:rsidP="00784806">
      <w:pPr>
        <w:rPr>
          <w:ins w:id="5568" w:author="Ilkka Rinne" w:date="2022-10-25T14:41:00Z"/>
          <w:rPrChange w:id="5569" w:author="Ilkka Rinne" w:date="2022-10-25T14:41:00Z">
            <w:rPr>
              <w:ins w:id="5570" w:author="Ilkka Rinne" w:date="2022-10-25T14:41:00Z"/>
              <w:rFonts w:eastAsia="Times New Roman"/>
              <w:szCs w:val="24"/>
            </w:rPr>
          </w:rPrChange>
        </w:rPr>
        <w:pPrChange w:id="5571" w:author="Ilkka Rinne" w:date="2022-10-25T14:41:00Z">
          <w:pPr>
            <w:pStyle w:val="Heading3"/>
            <w:tabs>
              <w:tab w:val="left" w:pos="400"/>
              <w:tab w:val="left" w:pos="560"/>
              <w:tab w:val="left" w:pos="720"/>
            </w:tabs>
            <w:autoSpaceDE w:val="0"/>
            <w:autoSpaceDN w:val="0"/>
            <w:adjustRightInd w:val="0"/>
          </w:pPr>
        </w:pPrChange>
      </w:pPr>
    </w:p>
    <w:p w14:paraId="5302E473" w14:textId="637441E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72" w:name="_Toc117602635"/>
      <w:r w:rsidRPr="00785C54">
        <w:rPr>
          <w:rFonts w:eastAsia="Times New Roman"/>
          <w:szCs w:val="24"/>
        </w:rPr>
        <w:t>Association relatedCollection</w:t>
      </w:r>
      <w:bookmarkEnd w:id="55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w:t>
            </w:r>
            <w:del w:id="5573" w:author="Katharina Schleidt" w:date="2022-08-10T19:14:00Z">
              <w:r w:rsidRPr="00785C54" w:rsidDel="002F2035">
                <w:rPr>
                  <w:szCs w:val="24"/>
                </w:rPr>
                <w:delText>SHALL</w:delText>
              </w:r>
            </w:del>
            <w:ins w:id="5574"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509359E" w14:textId="77777777" w:rsidR="00784806" w:rsidRPr="00784806" w:rsidRDefault="00784806" w:rsidP="00784806">
      <w:pPr>
        <w:rPr>
          <w:ins w:id="5575" w:author="Ilkka Rinne" w:date="2022-10-25T14:41:00Z"/>
          <w:rPrChange w:id="5576" w:author="Ilkka Rinne" w:date="2022-10-25T14:41:00Z">
            <w:rPr>
              <w:ins w:id="5577" w:author="Ilkka Rinne" w:date="2022-10-25T14:41:00Z"/>
              <w:rFonts w:eastAsia="Times New Roman"/>
              <w:szCs w:val="24"/>
            </w:rPr>
          </w:rPrChange>
        </w:rPr>
        <w:pPrChange w:id="5578" w:author="Ilkka Rinne" w:date="2022-10-25T14:41:00Z">
          <w:pPr>
            <w:pStyle w:val="Heading2"/>
            <w:tabs>
              <w:tab w:val="left" w:pos="400"/>
            </w:tabs>
            <w:autoSpaceDE w:val="0"/>
            <w:autoSpaceDN w:val="0"/>
            <w:adjustRightInd w:val="0"/>
          </w:pPr>
        </w:pPrChange>
      </w:pPr>
    </w:p>
    <w:p w14:paraId="761DC459" w14:textId="1FB16F58" w:rsidR="005B5EAD" w:rsidRPr="00785C54" w:rsidRDefault="005B5EAD" w:rsidP="00785C54">
      <w:pPr>
        <w:pStyle w:val="Heading2"/>
        <w:tabs>
          <w:tab w:val="left" w:pos="400"/>
        </w:tabs>
        <w:autoSpaceDE w:val="0"/>
        <w:autoSpaceDN w:val="0"/>
        <w:adjustRightInd w:val="0"/>
        <w:rPr>
          <w:rFonts w:eastAsia="Times New Roman"/>
          <w:szCs w:val="24"/>
        </w:rPr>
      </w:pPr>
      <w:bookmarkStart w:id="5579" w:name="_Toc117602636"/>
      <w:r w:rsidRPr="00785C54">
        <w:rPr>
          <w:rFonts w:eastAsia="Times New Roman"/>
          <w:szCs w:val="24"/>
        </w:rPr>
        <w:t>PhysicalDimension</w:t>
      </w:r>
      <w:bookmarkEnd w:id="5579"/>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580" w:name="_Toc117602637"/>
      <w:r w:rsidRPr="00785C54">
        <w:rPr>
          <w:rFonts w:eastAsia="Times New Roman"/>
          <w:szCs w:val="24"/>
        </w:rPr>
        <w:t>PhysicalDimension Requirements Class</w:t>
      </w:r>
      <w:bookmarkEnd w:id="55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581" w:author="Ilkka Rinne" w:date="2022-09-06T15:32:00Z">
              <w:r w:rsidRPr="00785C54" w:rsidDel="003613DB">
                <w:rPr>
                  <w:szCs w:val="24"/>
                </w:rPr>
                <w:delText>-</w:delText>
              </w:r>
            </w:del>
            <w:ins w:id="5582" w:author="Ilkka Rinne" w:date="2022-09-06T15:32:00Z">
              <w:r w:rsidR="003613DB">
                <w:rPr>
                  <w:szCs w:val="24"/>
                </w:rPr>
                <w:t>–</w:t>
              </w:r>
            </w:ins>
            <w:r w:rsidRPr="00785C54">
              <w:rPr>
                <w:szCs w:val="24"/>
              </w:rPr>
              <w:t xml:space="preserve">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659289C8" w14:textId="77777777" w:rsidR="00784806" w:rsidRPr="00784806" w:rsidRDefault="00784806" w:rsidP="00784806">
      <w:pPr>
        <w:rPr>
          <w:ins w:id="5583" w:author="Ilkka Rinne" w:date="2022-10-25T14:41:00Z"/>
          <w:rPrChange w:id="5584" w:author="Ilkka Rinne" w:date="2022-10-25T14:41:00Z">
            <w:rPr>
              <w:ins w:id="5585" w:author="Ilkka Rinne" w:date="2022-10-25T14:41:00Z"/>
              <w:rFonts w:eastAsia="Times New Roman"/>
              <w:szCs w:val="24"/>
            </w:rPr>
          </w:rPrChange>
        </w:rPr>
        <w:pPrChange w:id="5586" w:author="Ilkka Rinne" w:date="2022-10-25T14:41:00Z">
          <w:pPr>
            <w:pStyle w:val="Heading3"/>
            <w:tabs>
              <w:tab w:val="left" w:pos="400"/>
              <w:tab w:val="left" w:pos="432"/>
              <w:tab w:val="left" w:pos="560"/>
              <w:tab w:val="left" w:pos="720"/>
            </w:tabs>
            <w:autoSpaceDE w:val="0"/>
            <w:autoSpaceDN w:val="0"/>
            <w:adjustRightInd w:val="0"/>
          </w:pPr>
        </w:pPrChange>
      </w:pPr>
    </w:p>
    <w:p w14:paraId="0007A132" w14:textId="7371889B"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587" w:name="_Toc117602638"/>
      <w:r w:rsidRPr="00785C54">
        <w:rPr>
          <w:rFonts w:eastAsia="Times New Roman"/>
          <w:szCs w:val="24"/>
        </w:rPr>
        <w:t>Data type PhysicalDimension</w:t>
      </w:r>
      <w:bookmarkEnd w:id="55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67FED6CD" w:rsidR="005B5EAD" w:rsidRPr="00785C54" w:rsidRDefault="005B5EAD">
            <w:pPr>
              <w:pStyle w:val="Tablebody"/>
              <w:autoSpaceDE w:val="0"/>
              <w:autoSpaceDN w:val="0"/>
              <w:adjustRightInd w:val="0"/>
              <w:jc w:val="both"/>
              <w:rPr>
                <w:szCs w:val="20"/>
              </w:rPr>
            </w:pPr>
            <w:del w:id="5588" w:author="Katharina Schleidt" w:date="2022-08-10T20:05:00Z">
              <w:r w:rsidRPr="00785C54" w:rsidDel="00A807FF">
                <w:rPr>
                  <w:szCs w:val="24"/>
                </w:rPr>
                <w:delText xml:space="preserve">A </w:delText>
              </w:r>
            </w:del>
            <w:ins w:id="5589" w:author="Katharina Schleidt" w:date="2022-08-10T20:05:00Z">
              <w:r w:rsidR="00A807FF" w:rsidRPr="00A807FF">
                <w:rPr>
                  <w:szCs w:val="24"/>
                </w:rPr>
                <w:t xml:space="preserve">A </w:t>
              </w:r>
              <w:r w:rsidR="00A807FF" w:rsidRPr="00E91BC4">
                <w:rPr>
                  <w:b/>
                  <w:bCs/>
                  <w:szCs w:val="24"/>
                  <w:rPrChange w:id="5590" w:author="Katharina Schleidt" w:date="2022-08-13T17:33:00Z">
                    <w:rPr>
                      <w:szCs w:val="24"/>
                    </w:rPr>
                  </w:rPrChange>
                </w:rPr>
                <w:t>PhysicalDimension</w:t>
              </w:r>
              <w:r w:rsidR="00A807FF" w:rsidRPr="00A807FF">
                <w:rPr>
                  <w:szCs w:val="24"/>
                </w:rPr>
                <w:t xml:space="preserve"> shall be defined as </w:t>
              </w:r>
              <w:r w:rsidR="00A807FF">
                <w:rPr>
                  <w:szCs w:val="24"/>
                </w:rPr>
                <w:t>a</w:t>
              </w:r>
              <w:r w:rsidR="00A807FF" w:rsidRPr="00785C54">
                <w:rPr>
                  <w:szCs w:val="24"/>
                </w:rPr>
                <w:t xml:space="preserve"> </w:t>
              </w:r>
            </w:ins>
            <w:del w:id="5591" w:author="Ilkka Rinne" w:date="2022-09-06T15:32:00Z">
              <w:r w:rsidRPr="00785C54" w:rsidDel="003613DB">
                <w:rPr>
                  <w:szCs w:val="24"/>
                </w:rPr>
                <w:delText>dataType</w:delText>
              </w:r>
            </w:del>
            <w:ins w:id="5592" w:author="Ilkka Rinne" w:date="2022-09-06T15:32:00Z">
              <w:del w:id="5593" w:author="Grellet Sylvain" w:date="2022-09-15T21:12:00Z">
                <w:r w:rsidR="003613DB" w:rsidDel="00FA14DE">
                  <w:rPr>
                    <w:szCs w:val="24"/>
                  </w:rPr>
                  <w:pgNum/>
                </w:r>
                <w:r w:rsidR="003613DB" w:rsidDel="00FA14DE">
                  <w:rPr>
                    <w:szCs w:val="24"/>
                  </w:rPr>
                  <w:delText>orrespo</w:delText>
                </w:r>
              </w:del>
            </w:ins>
            <w:ins w:id="5594" w:author="Grellet Sylvain" w:date="2022-09-15T21:12:00Z">
              <w:r w:rsidR="002E175D">
                <w:rPr>
                  <w:szCs w:val="24"/>
                </w:rPr>
                <w:t>data</w:t>
              </w:r>
            </w:ins>
            <w:ins w:id="5595" w:author="Grellet Sylvain" w:date="2022-09-15T21:13:00Z">
              <w:r w:rsidR="002E175D">
                <w:rPr>
                  <w:szCs w:val="24"/>
                </w:rPr>
                <w:t>T</w:t>
              </w:r>
            </w:ins>
            <w:ins w:id="5596" w:author="Grellet Sylvain" w:date="2022-09-15T21:12:00Z">
              <w:r w:rsidR="00FA14DE">
                <w:rPr>
                  <w:szCs w:val="24"/>
                </w:rPr>
                <w:t>ype</w:t>
              </w:r>
            </w:ins>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597" w:name="_Toc117602639"/>
      <w:r w:rsidRPr="00785C54">
        <w:rPr>
          <w:rFonts w:eastAsia="Times New Roman"/>
          <w:szCs w:val="24"/>
        </w:rPr>
        <w:lastRenderedPageBreak/>
        <w:t>Attribute dimension</w:t>
      </w:r>
      <w:bookmarkEnd w:id="55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5598" w:author="Katharina Schleidt" w:date="2022-08-10T19:14:00Z">
              <w:r w:rsidRPr="00785C54" w:rsidDel="002F2035">
                <w:rPr>
                  <w:szCs w:val="24"/>
                </w:rPr>
                <w:delText>SHALL</w:delText>
              </w:r>
            </w:del>
            <w:ins w:id="5599" w:author="Katharina Schleidt" w:date="2022-08-10T19:14:00Z">
              <w:r w:rsidR="002F2035">
                <w:rPr>
                  <w:szCs w:val="24"/>
                </w:rPr>
                <w:t>shall</w:t>
              </w:r>
            </w:ins>
            <w:r w:rsidRPr="00785C54">
              <w:rPr>
                <w:szCs w:val="24"/>
              </w:rPr>
              <w:t xml:space="preserve"> be provided in the attribute </w:t>
            </w:r>
            <w:r w:rsidRPr="00785C54">
              <w:rPr>
                <w:b/>
                <w:szCs w:val="24"/>
              </w:rPr>
              <w:t>dimension:URI.</w:t>
            </w:r>
          </w:p>
        </w:tc>
      </w:tr>
    </w:tbl>
    <w:p w14:paraId="106CE94C" w14:textId="77777777" w:rsidR="00784806" w:rsidRPr="00784806" w:rsidRDefault="00784806" w:rsidP="00784806">
      <w:pPr>
        <w:rPr>
          <w:ins w:id="5600" w:author="Ilkka Rinne" w:date="2022-10-25T14:42:00Z"/>
          <w:rPrChange w:id="5601" w:author="Ilkka Rinne" w:date="2022-10-25T14:42:00Z">
            <w:rPr>
              <w:ins w:id="5602" w:author="Ilkka Rinne" w:date="2022-10-25T14:42:00Z"/>
              <w:rFonts w:eastAsia="Times New Roman"/>
              <w:szCs w:val="24"/>
            </w:rPr>
          </w:rPrChange>
        </w:rPr>
        <w:pPrChange w:id="5603" w:author="Ilkka Rinne" w:date="2022-10-25T14:42:00Z">
          <w:pPr>
            <w:pStyle w:val="Heading3"/>
            <w:tabs>
              <w:tab w:val="left" w:pos="400"/>
              <w:tab w:val="left" w:pos="432"/>
              <w:tab w:val="left" w:pos="560"/>
              <w:tab w:val="left" w:pos="720"/>
            </w:tabs>
            <w:autoSpaceDE w:val="0"/>
            <w:autoSpaceDN w:val="0"/>
            <w:adjustRightInd w:val="0"/>
          </w:pPr>
        </w:pPrChange>
      </w:pPr>
    </w:p>
    <w:p w14:paraId="21655D6A" w14:textId="21B0A31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04" w:name="_Toc117602640"/>
      <w:r w:rsidRPr="00785C54">
        <w:rPr>
          <w:rFonts w:eastAsia="Times New Roman"/>
          <w:szCs w:val="24"/>
        </w:rPr>
        <w:t>Attribute value</w:t>
      </w:r>
      <w:bookmarkEnd w:id="56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5605" w:author="Katharina Schleidt" w:date="2022-08-10T19:14:00Z">
              <w:r w:rsidRPr="00785C54" w:rsidDel="002F2035">
                <w:rPr>
                  <w:szCs w:val="24"/>
                </w:rPr>
                <w:delText>SHALL</w:delText>
              </w:r>
            </w:del>
            <w:ins w:id="5606" w:author="Katharina Schleidt" w:date="2022-08-10T19:14:00Z">
              <w:r w:rsidR="002F2035">
                <w:rPr>
                  <w:szCs w:val="24"/>
                </w:rPr>
                <w:t>shall</w:t>
              </w:r>
            </w:ins>
            <w:r w:rsidRPr="00785C54">
              <w:rPr>
                <w:szCs w:val="24"/>
              </w:rPr>
              <w:t xml:space="preserve"> be provided in the attribute </w:t>
            </w:r>
            <w:r w:rsidRPr="00785C54">
              <w:rPr>
                <w:b/>
                <w:szCs w:val="24"/>
              </w:rPr>
              <w:t>value:Measure</w:t>
            </w:r>
          </w:p>
        </w:tc>
      </w:tr>
    </w:tbl>
    <w:p w14:paraId="269B49F2" w14:textId="77777777" w:rsidR="00784806" w:rsidRPr="00784806" w:rsidRDefault="00784806" w:rsidP="00784806">
      <w:pPr>
        <w:rPr>
          <w:ins w:id="5607" w:author="Ilkka Rinne" w:date="2022-10-25T14:42:00Z"/>
          <w:rPrChange w:id="5608" w:author="Ilkka Rinne" w:date="2022-10-25T14:42:00Z">
            <w:rPr>
              <w:ins w:id="5609" w:author="Ilkka Rinne" w:date="2022-10-25T14:42:00Z"/>
              <w:rFonts w:eastAsia="Times New Roman"/>
              <w:szCs w:val="24"/>
            </w:rPr>
          </w:rPrChange>
        </w:rPr>
        <w:pPrChange w:id="5610" w:author="Ilkka Rinne" w:date="2022-10-25T14:42:00Z">
          <w:pPr>
            <w:pStyle w:val="Heading2"/>
            <w:tabs>
              <w:tab w:val="left" w:pos="400"/>
              <w:tab w:val="left" w:pos="432"/>
            </w:tabs>
            <w:autoSpaceDE w:val="0"/>
            <w:autoSpaceDN w:val="0"/>
            <w:adjustRightInd w:val="0"/>
          </w:pPr>
        </w:pPrChange>
      </w:pPr>
    </w:p>
    <w:p w14:paraId="5688A185" w14:textId="24FA04EA"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5611" w:name="_Toc117602641"/>
      <w:r w:rsidRPr="00785C54">
        <w:rPr>
          <w:rFonts w:eastAsia="Times New Roman"/>
          <w:szCs w:val="24"/>
        </w:rPr>
        <w:t>NamedLocation</w:t>
      </w:r>
      <w:bookmarkEnd w:id="5611"/>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12" w:name="_Toc117602642"/>
      <w:r w:rsidRPr="00785C54">
        <w:rPr>
          <w:rFonts w:eastAsia="Times New Roman"/>
          <w:szCs w:val="24"/>
        </w:rPr>
        <w:t>NamedLocation Requirements Class</w:t>
      </w:r>
      <w:bookmarkEnd w:id="561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613" w:author="Ilkka Rinne" w:date="2022-09-06T15:32:00Z">
              <w:r w:rsidRPr="00785C54" w:rsidDel="003613DB">
                <w:rPr>
                  <w:szCs w:val="24"/>
                </w:rPr>
                <w:delText>-</w:delText>
              </w:r>
            </w:del>
            <w:ins w:id="5614" w:author="Ilkka Rinne" w:date="2022-09-06T15:32:00Z">
              <w:r w:rsidR="003613DB">
                <w:rPr>
                  <w:szCs w:val="24"/>
                </w:rPr>
                <w:t>–</w:t>
              </w:r>
            </w:ins>
            <w:r w:rsidRPr="00785C54">
              <w:rPr>
                <w:szCs w:val="24"/>
              </w:rPr>
              <w:t xml:space="preserve">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6262D32B" w14:textId="77777777" w:rsidR="00784806" w:rsidRPr="00784806" w:rsidRDefault="00784806" w:rsidP="00784806">
      <w:pPr>
        <w:rPr>
          <w:ins w:id="5615" w:author="Ilkka Rinne" w:date="2022-10-25T14:42:00Z"/>
          <w:rPrChange w:id="5616" w:author="Ilkka Rinne" w:date="2022-10-25T14:42:00Z">
            <w:rPr>
              <w:ins w:id="5617" w:author="Ilkka Rinne" w:date="2022-10-25T14:42:00Z"/>
              <w:rFonts w:eastAsia="Times New Roman"/>
              <w:szCs w:val="24"/>
            </w:rPr>
          </w:rPrChange>
        </w:rPr>
        <w:pPrChange w:id="5618" w:author="Ilkka Rinne" w:date="2022-10-25T14:42:00Z">
          <w:pPr>
            <w:pStyle w:val="Heading3"/>
            <w:tabs>
              <w:tab w:val="left" w:pos="400"/>
              <w:tab w:val="left" w:pos="432"/>
              <w:tab w:val="left" w:pos="560"/>
              <w:tab w:val="left" w:pos="720"/>
            </w:tabs>
            <w:autoSpaceDE w:val="0"/>
            <w:autoSpaceDN w:val="0"/>
            <w:adjustRightInd w:val="0"/>
          </w:pPr>
        </w:pPrChange>
      </w:pPr>
    </w:p>
    <w:p w14:paraId="74720C94" w14:textId="58FFA4D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19" w:name="_Toc117602643"/>
      <w:r w:rsidRPr="00785C54">
        <w:rPr>
          <w:rFonts w:eastAsia="Times New Roman"/>
          <w:szCs w:val="24"/>
        </w:rPr>
        <w:lastRenderedPageBreak/>
        <w:t>Data type NamedLocation</w:t>
      </w:r>
      <w:bookmarkEnd w:id="56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5620" w:author="Katharina Schleidt" w:date="2022-08-10T20:05:00Z">
              <w:r w:rsidRPr="00A807FF">
                <w:rPr>
                  <w:szCs w:val="24"/>
                </w:rPr>
                <w:t xml:space="preserve">A </w:t>
              </w:r>
              <w:r w:rsidRPr="00E91BC4">
                <w:rPr>
                  <w:b/>
                  <w:bCs/>
                  <w:szCs w:val="24"/>
                  <w:rPrChange w:id="5621" w:author="Katharina Schleidt" w:date="2022-08-13T17:33:00Z">
                    <w:rPr>
                      <w:szCs w:val="24"/>
                    </w:rPr>
                  </w:rPrChange>
                </w:rPr>
                <w:t>NamedLocation</w:t>
              </w:r>
              <w:r w:rsidRPr="00A807FF">
                <w:rPr>
                  <w:szCs w:val="24"/>
                </w:rPr>
                <w:t xml:space="preserve"> shall be defined as </w:t>
              </w:r>
            </w:ins>
            <w:commentRangeStart w:id="5622"/>
            <w:del w:id="5623" w:author="Katharina Schleidt" w:date="2022-08-13T17:34:00Z">
              <w:r w:rsidR="005B5EAD" w:rsidRPr="00785C54" w:rsidDel="0037109D">
                <w:rPr>
                  <w:szCs w:val="24"/>
                </w:rPr>
                <w:delText xml:space="preserve">A </w:delText>
              </w:r>
            </w:del>
            <w:ins w:id="5624"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5622"/>
            <w:r w:rsidR="00047CD7">
              <w:rPr>
                <w:rStyle w:val="CommentReference"/>
                <w:rFonts w:eastAsia="MS Mincho"/>
                <w:lang w:eastAsia="ja-JP"/>
              </w:rPr>
              <w:commentReference w:id="5622"/>
            </w:r>
          </w:p>
        </w:tc>
      </w:tr>
    </w:tbl>
    <w:p w14:paraId="7F5AD77A" w14:textId="33C8B475" w:rsidR="0033443B" w:rsidRPr="00785C54" w:rsidRDefault="0033443B" w:rsidP="00785C54">
      <w:pPr>
        <w:pStyle w:val="BodyText"/>
      </w:pPr>
      <w:del w:id="5625" w:author="Ilkka Rinne" w:date="2022-10-25T14:42:00Z">
        <w:r w:rsidRPr="00785C54" w:rsidDel="00784806">
          <w:br w:type="page"/>
        </w:r>
      </w:del>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26" w:name="_Toc117602644"/>
      <w:r w:rsidRPr="00785C54">
        <w:rPr>
          <w:rFonts w:eastAsia="Times New Roman"/>
          <w:szCs w:val="24"/>
        </w:rPr>
        <w:t>Attribute address</w:t>
      </w:r>
      <w:bookmarkEnd w:id="56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r w:rsidRPr="00785C54">
              <w:rPr>
                <w:b/>
                <w:szCs w:val="24"/>
              </w:rPr>
              <w:t>address:Any</w:t>
            </w:r>
            <w:r w:rsidRPr="00785C54">
              <w:rPr>
                <w:szCs w:val="24"/>
              </w:rPr>
              <w:t xml:space="preserve"> </w:t>
            </w:r>
            <w:del w:id="5627" w:author="Katharina Schleidt" w:date="2022-08-10T19:14:00Z">
              <w:r w:rsidRPr="00785C54" w:rsidDel="002F2035">
                <w:rPr>
                  <w:szCs w:val="24"/>
                </w:rPr>
                <w:delText>SHALL</w:delText>
              </w:r>
            </w:del>
            <w:ins w:id="5628" w:author="Katharina Schleidt" w:date="2022-08-10T19:14:00Z">
              <w:r w:rsidR="002F2035">
                <w:rPr>
                  <w:szCs w:val="24"/>
                </w:rPr>
                <w:t>shall</w:t>
              </w:r>
            </w:ins>
            <w:r w:rsidRPr="00785C54">
              <w:rPr>
                <w:szCs w:val="24"/>
              </w:rPr>
              <w:t xml:space="preserve"> be used.</w:t>
            </w:r>
          </w:p>
        </w:tc>
      </w:tr>
    </w:tbl>
    <w:p w14:paraId="42F12C4C" w14:textId="77777777" w:rsidR="00784806" w:rsidRPr="00784806" w:rsidRDefault="00784806" w:rsidP="00784806">
      <w:pPr>
        <w:rPr>
          <w:ins w:id="5629" w:author="Ilkka Rinne" w:date="2022-10-25T14:42:00Z"/>
          <w:rPrChange w:id="5630" w:author="Ilkka Rinne" w:date="2022-10-25T14:42:00Z">
            <w:rPr>
              <w:ins w:id="5631" w:author="Ilkka Rinne" w:date="2022-10-25T14:42:00Z"/>
              <w:rFonts w:eastAsia="Times New Roman"/>
              <w:szCs w:val="24"/>
            </w:rPr>
          </w:rPrChange>
        </w:rPr>
        <w:pPrChange w:id="5632" w:author="Ilkka Rinne" w:date="2022-10-25T14:42:00Z">
          <w:pPr>
            <w:pStyle w:val="Heading3"/>
            <w:tabs>
              <w:tab w:val="left" w:pos="400"/>
              <w:tab w:val="left" w:pos="432"/>
              <w:tab w:val="left" w:pos="560"/>
              <w:tab w:val="left" w:pos="720"/>
            </w:tabs>
            <w:autoSpaceDE w:val="0"/>
            <w:autoSpaceDN w:val="0"/>
            <w:adjustRightInd w:val="0"/>
          </w:pPr>
        </w:pPrChange>
      </w:pPr>
    </w:p>
    <w:p w14:paraId="35D8D8EC" w14:textId="72C9CE0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33" w:name="_Toc117602645"/>
      <w:r w:rsidRPr="00785C54">
        <w:rPr>
          <w:rFonts w:eastAsia="Times New Roman"/>
          <w:szCs w:val="24"/>
        </w:rPr>
        <w:t>Attribute name</w:t>
      </w:r>
      <w:bookmarkEnd w:id="563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r w:rsidRPr="00785C54">
              <w:rPr>
                <w:b/>
                <w:szCs w:val="24"/>
              </w:rPr>
              <w:t>name:GenericName</w:t>
            </w:r>
            <w:r w:rsidRPr="00785C54">
              <w:rPr>
                <w:szCs w:val="24"/>
              </w:rPr>
              <w:t xml:space="preserve"> </w:t>
            </w:r>
            <w:del w:id="5634" w:author="Katharina Schleidt" w:date="2022-08-10T19:14:00Z">
              <w:r w:rsidRPr="00785C54" w:rsidDel="002F2035">
                <w:rPr>
                  <w:szCs w:val="24"/>
                </w:rPr>
                <w:delText>SHALL</w:delText>
              </w:r>
            </w:del>
            <w:ins w:id="5635" w:author="Katharina Schleidt" w:date="2022-08-10T19:14:00Z">
              <w:r w:rsidR="002F2035">
                <w:rPr>
                  <w:szCs w:val="24"/>
                </w:rPr>
                <w:t>shall</w:t>
              </w:r>
            </w:ins>
            <w:r w:rsidRPr="00785C54">
              <w:rPr>
                <w:szCs w:val="24"/>
              </w:rPr>
              <w:t xml:space="preserve"> be used.</w:t>
            </w:r>
          </w:p>
        </w:tc>
      </w:tr>
    </w:tbl>
    <w:p w14:paraId="532C71F0" w14:textId="77777777" w:rsidR="00784806" w:rsidRPr="00784806" w:rsidRDefault="00784806" w:rsidP="00784806">
      <w:pPr>
        <w:rPr>
          <w:ins w:id="5636" w:author="Ilkka Rinne" w:date="2022-10-25T14:42:00Z"/>
          <w:rPrChange w:id="5637" w:author="Ilkka Rinne" w:date="2022-10-25T14:42:00Z">
            <w:rPr>
              <w:ins w:id="5638" w:author="Ilkka Rinne" w:date="2022-10-25T14:42:00Z"/>
              <w:rFonts w:eastAsia="Times New Roman"/>
              <w:szCs w:val="24"/>
            </w:rPr>
          </w:rPrChange>
        </w:rPr>
        <w:pPrChange w:id="5639" w:author="Ilkka Rinne" w:date="2022-10-25T14:42:00Z">
          <w:pPr>
            <w:pStyle w:val="Heading3"/>
            <w:tabs>
              <w:tab w:val="left" w:pos="400"/>
              <w:tab w:val="left" w:pos="432"/>
              <w:tab w:val="left" w:pos="560"/>
              <w:tab w:val="left" w:pos="720"/>
            </w:tabs>
            <w:autoSpaceDE w:val="0"/>
            <w:autoSpaceDN w:val="0"/>
            <w:adjustRightInd w:val="0"/>
          </w:pPr>
        </w:pPrChange>
      </w:pPr>
    </w:p>
    <w:p w14:paraId="162BCEAE" w14:textId="32E3407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40" w:name="_Toc117602646"/>
      <w:r w:rsidRPr="00785C54">
        <w:rPr>
          <w:rFonts w:eastAsia="Times New Roman"/>
          <w:szCs w:val="24"/>
        </w:rPr>
        <w:t>Attribute representativeGeometry</w:t>
      </w:r>
      <w:bookmarkEnd w:id="564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r w:rsidRPr="00785C54">
              <w:rPr>
                <w:b/>
                <w:szCs w:val="24"/>
              </w:rPr>
              <w:t>representativeGeometry:Geometry</w:t>
            </w:r>
            <w:r w:rsidRPr="00785C54">
              <w:rPr>
                <w:szCs w:val="24"/>
              </w:rPr>
              <w:t xml:space="preserve"> </w:t>
            </w:r>
            <w:del w:id="5641" w:author="Katharina Schleidt" w:date="2022-08-10T19:14:00Z">
              <w:r w:rsidRPr="00785C54" w:rsidDel="002F2035">
                <w:rPr>
                  <w:szCs w:val="24"/>
                </w:rPr>
                <w:delText>SHALL</w:delText>
              </w:r>
            </w:del>
            <w:ins w:id="5642" w:author="Katharina Schleidt" w:date="2022-08-10T19:14:00Z">
              <w:r w:rsidR="002F2035">
                <w:rPr>
                  <w:szCs w:val="24"/>
                </w:rPr>
                <w:t>shall</w:t>
              </w:r>
            </w:ins>
            <w:r w:rsidRPr="00785C54">
              <w:rPr>
                <w:szCs w:val="24"/>
              </w:rPr>
              <w:t xml:space="preserve"> be used.</w:t>
            </w:r>
          </w:p>
        </w:tc>
      </w:tr>
    </w:tbl>
    <w:p w14:paraId="116A18FF" w14:textId="77777777" w:rsidR="00784806" w:rsidRPr="00784806" w:rsidRDefault="00784806" w:rsidP="00784806">
      <w:pPr>
        <w:rPr>
          <w:ins w:id="5643" w:author="Ilkka Rinne" w:date="2022-10-25T14:42:00Z"/>
          <w:rPrChange w:id="5644" w:author="Ilkka Rinne" w:date="2022-10-25T14:42:00Z">
            <w:rPr>
              <w:ins w:id="5645" w:author="Ilkka Rinne" w:date="2022-10-25T14:42:00Z"/>
              <w:rFonts w:eastAsia="Times New Roman"/>
              <w:szCs w:val="24"/>
            </w:rPr>
          </w:rPrChange>
        </w:rPr>
        <w:pPrChange w:id="5646" w:author="Ilkka Rinne" w:date="2022-10-25T14:42:00Z">
          <w:pPr>
            <w:pStyle w:val="Heading2"/>
            <w:tabs>
              <w:tab w:val="left" w:pos="400"/>
              <w:tab w:val="left" w:pos="432"/>
            </w:tabs>
            <w:autoSpaceDE w:val="0"/>
            <w:autoSpaceDN w:val="0"/>
            <w:adjustRightInd w:val="0"/>
          </w:pPr>
        </w:pPrChange>
      </w:pPr>
    </w:p>
    <w:p w14:paraId="28141A7F" w14:textId="0077DD1C"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5647" w:name="_Toc117602647"/>
      <w:r w:rsidRPr="00785C54">
        <w:rPr>
          <w:rFonts w:eastAsia="Times New Roman"/>
          <w:szCs w:val="24"/>
        </w:rPr>
        <w:t>StatisticalClassification</w:t>
      </w:r>
      <w:bookmarkEnd w:id="5647"/>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48" w:name="_Toc117602648"/>
      <w:r w:rsidRPr="00785C54">
        <w:rPr>
          <w:rFonts w:eastAsia="Times New Roman"/>
          <w:szCs w:val="24"/>
        </w:rPr>
        <w:t>StatisticalClassification Requirements Class</w:t>
      </w:r>
      <w:bookmarkEnd w:id="56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5649" w:author="Ilkka Rinne" w:date="2022-09-06T15:32:00Z">
              <w:r w:rsidRPr="00785C54" w:rsidDel="003613DB">
                <w:rPr>
                  <w:szCs w:val="24"/>
                </w:rPr>
                <w:delText>-</w:delText>
              </w:r>
            </w:del>
            <w:ins w:id="5650" w:author="Ilkka Rinne" w:date="2022-09-06T15:32:00Z">
              <w:r w:rsidR="003613DB">
                <w:rPr>
                  <w:szCs w:val="24"/>
                </w:rPr>
                <w:t>–</w:t>
              </w:r>
            </w:ins>
            <w:r w:rsidRPr="00785C54">
              <w:rPr>
                <w:szCs w:val="24"/>
              </w:rPr>
              <w:t xml:space="preserve">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37777D26" w14:textId="77777777" w:rsidR="00784806" w:rsidRPr="00784806" w:rsidRDefault="00784806" w:rsidP="00784806">
      <w:pPr>
        <w:rPr>
          <w:ins w:id="5651" w:author="Ilkka Rinne" w:date="2022-10-25T14:42:00Z"/>
          <w:rPrChange w:id="5652" w:author="Ilkka Rinne" w:date="2022-10-25T14:42:00Z">
            <w:rPr>
              <w:ins w:id="5653" w:author="Ilkka Rinne" w:date="2022-10-25T14:42:00Z"/>
              <w:rFonts w:eastAsia="Times New Roman"/>
              <w:szCs w:val="24"/>
            </w:rPr>
          </w:rPrChange>
        </w:rPr>
        <w:pPrChange w:id="5654" w:author="Ilkka Rinne" w:date="2022-10-25T14:42:00Z">
          <w:pPr>
            <w:pStyle w:val="Heading3"/>
            <w:tabs>
              <w:tab w:val="left" w:pos="400"/>
              <w:tab w:val="left" w:pos="432"/>
              <w:tab w:val="left" w:pos="560"/>
              <w:tab w:val="left" w:pos="720"/>
            </w:tabs>
            <w:autoSpaceDE w:val="0"/>
            <w:autoSpaceDN w:val="0"/>
            <w:adjustRightInd w:val="0"/>
          </w:pPr>
        </w:pPrChange>
      </w:pPr>
    </w:p>
    <w:p w14:paraId="0F5C850A" w14:textId="2A2DBB4F"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55" w:name="_Toc117602649"/>
      <w:r w:rsidRPr="00785C54">
        <w:rPr>
          <w:rFonts w:eastAsia="Times New Roman"/>
          <w:szCs w:val="24"/>
        </w:rPr>
        <w:t>Data type StatisticalClassification</w:t>
      </w:r>
      <w:bookmarkEnd w:id="56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232B3DF5" w:rsidR="005B5EAD" w:rsidRPr="00785C54" w:rsidRDefault="005B5EAD">
            <w:pPr>
              <w:pStyle w:val="Tablebody"/>
              <w:autoSpaceDE w:val="0"/>
              <w:autoSpaceDN w:val="0"/>
              <w:adjustRightInd w:val="0"/>
              <w:jc w:val="both"/>
              <w:rPr>
                <w:szCs w:val="20"/>
              </w:rPr>
            </w:pPr>
            <w:del w:id="5656" w:author="Katharina Schleidt" w:date="2022-08-10T20:06:00Z">
              <w:r w:rsidRPr="00785C54" w:rsidDel="00A807FF">
                <w:rPr>
                  <w:szCs w:val="24"/>
                </w:rPr>
                <w:delText xml:space="preserve">A </w:delText>
              </w:r>
            </w:del>
            <w:ins w:id="5657" w:author="Katharina Schleidt" w:date="2022-08-10T20:06:00Z">
              <w:r w:rsidR="00A807FF" w:rsidRPr="00A807FF">
                <w:rPr>
                  <w:szCs w:val="24"/>
                </w:rPr>
                <w:t xml:space="preserve">A </w:t>
              </w:r>
              <w:r w:rsidR="00A807FF" w:rsidRPr="0037109D">
                <w:rPr>
                  <w:b/>
                  <w:bCs/>
                  <w:szCs w:val="24"/>
                  <w:rPrChange w:id="5658" w:author="Katharina Schleidt" w:date="2022-08-13T17:34:00Z">
                    <w:rPr>
                      <w:szCs w:val="24"/>
                    </w:rPr>
                  </w:rPrChange>
                </w:rPr>
                <w:t>StatisticalClassification</w:t>
              </w:r>
              <w:r w:rsidR="00A807FF" w:rsidRPr="00A807FF">
                <w:rPr>
                  <w:szCs w:val="24"/>
                </w:rPr>
                <w:t xml:space="preserve"> shall be defined as </w:t>
              </w:r>
              <w:r w:rsidR="00A807FF">
                <w:rPr>
                  <w:szCs w:val="24"/>
                </w:rPr>
                <w:t>a</w:t>
              </w:r>
              <w:r w:rsidR="00A807FF" w:rsidRPr="00785C54">
                <w:rPr>
                  <w:szCs w:val="24"/>
                </w:rPr>
                <w:t xml:space="preserve"> </w:t>
              </w:r>
            </w:ins>
            <w:del w:id="5659" w:author="Ilkka Rinne" w:date="2022-09-06T15:32:00Z">
              <w:r w:rsidRPr="00785C54" w:rsidDel="003613DB">
                <w:rPr>
                  <w:szCs w:val="24"/>
                </w:rPr>
                <w:delText>dataType</w:delText>
              </w:r>
            </w:del>
            <w:ins w:id="5660" w:author="Ilkka Rinne" w:date="2022-09-06T15:32:00Z">
              <w:del w:id="5661" w:author="Grellet Sylvain" w:date="2022-09-15T21:15:00Z">
                <w:r w:rsidR="003613DB" w:rsidDel="00866955">
                  <w:rPr>
                    <w:szCs w:val="24"/>
                  </w:rPr>
                  <w:pgNum/>
                </w:r>
                <w:r w:rsidR="003613DB" w:rsidDel="00866955">
                  <w:rPr>
                    <w:szCs w:val="24"/>
                  </w:rPr>
                  <w:delText>orrespo</w:delText>
                </w:r>
              </w:del>
            </w:ins>
            <w:del w:id="5662" w:author="Grellet Sylvain" w:date="2022-09-15T21:15:00Z">
              <w:r w:rsidRPr="00785C54" w:rsidDel="00866955">
                <w:rPr>
                  <w:szCs w:val="24"/>
                </w:rPr>
                <w:delText xml:space="preserve"> </w:delText>
              </w:r>
            </w:del>
            <w:ins w:id="5663" w:author="Grellet Sylvain" w:date="2022-09-15T21:15:00Z">
              <w:r w:rsidR="00866955">
                <w:rPr>
                  <w:szCs w:val="24"/>
                </w:rPr>
                <w:t xml:space="preserve">dataType </w:t>
              </w:r>
            </w:ins>
            <w:r w:rsidRPr="00785C54">
              <w:rPr>
                <w:szCs w:val="24"/>
              </w:rPr>
              <w:t>for the provision of information on statistical classifications.</w:t>
            </w:r>
          </w:p>
        </w:tc>
      </w:tr>
    </w:tbl>
    <w:p w14:paraId="522829DE" w14:textId="77777777" w:rsidR="00784806" w:rsidRPr="00784806" w:rsidRDefault="00784806" w:rsidP="00784806">
      <w:pPr>
        <w:rPr>
          <w:ins w:id="5664" w:author="Ilkka Rinne" w:date="2022-10-25T14:42:00Z"/>
          <w:rPrChange w:id="5665" w:author="Ilkka Rinne" w:date="2022-10-25T14:42:00Z">
            <w:rPr>
              <w:ins w:id="5666" w:author="Ilkka Rinne" w:date="2022-10-25T14:42:00Z"/>
              <w:rFonts w:eastAsia="Times New Roman"/>
              <w:szCs w:val="24"/>
            </w:rPr>
          </w:rPrChange>
        </w:rPr>
        <w:pPrChange w:id="5667" w:author="Ilkka Rinne" w:date="2022-10-25T14:42:00Z">
          <w:pPr>
            <w:pStyle w:val="Heading3"/>
            <w:tabs>
              <w:tab w:val="left" w:pos="400"/>
              <w:tab w:val="left" w:pos="432"/>
              <w:tab w:val="left" w:pos="560"/>
              <w:tab w:val="left" w:pos="720"/>
            </w:tabs>
            <w:autoSpaceDE w:val="0"/>
            <w:autoSpaceDN w:val="0"/>
            <w:adjustRightInd w:val="0"/>
          </w:pPr>
        </w:pPrChange>
      </w:pPr>
    </w:p>
    <w:p w14:paraId="0F7F7B3C" w14:textId="6257822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68" w:name="_Toc117602650"/>
      <w:r w:rsidRPr="00785C54">
        <w:rPr>
          <w:rFonts w:eastAsia="Times New Roman"/>
          <w:szCs w:val="24"/>
        </w:rPr>
        <w:t>Attribute concept</w:t>
      </w:r>
      <w:bookmarkEnd w:id="56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5669" w:author="Katharina Schleidt" w:date="2022-08-10T19:14:00Z">
              <w:r w:rsidRPr="00785C54" w:rsidDel="002F2035">
                <w:rPr>
                  <w:szCs w:val="24"/>
                </w:rPr>
                <w:delText>SHALL</w:delText>
              </w:r>
            </w:del>
            <w:ins w:id="5670" w:author="Katharina Schleidt" w:date="2022-08-10T19:14:00Z">
              <w:r w:rsidR="002F2035">
                <w:rPr>
                  <w:szCs w:val="24"/>
                </w:rPr>
                <w:t>shall</w:t>
              </w:r>
            </w:ins>
            <w:r w:rsidRPr="00785C54">
              <w:rPr>
                <w:szCs w:val="24"/>
              </w:rPr>
              <w:t xml:space="preserve"> be provided in the attribute </w:t>
            </w:r>
            <w:r w:rsidRPr="00785C54">
              <w:rPr>
                <w:b/>
                <w:szCs w:val="24"/>
              </w:rPr>
              <w:t>concept:URI.</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5671" w:name="_Toc117602651"/>
      <w:r w:rsidRPr="00785C54">
        <w:rPr>
          <w:rFonts w:eastAsia="Times New Roman"/>
          <w:szCs w:val="24"/>
        </w:rPr>
        <w:t>Attribute classification</w:t>
      </w:r>
      <w:bookmarkEnd w:id="567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w:t>
            </w:r>
            <w:del w:id="5672" w:author="Katharina Schleidt" w:date="2022-08-10T19:14:00Z">
              <w:r w:rsidRPr="00785C54" w:rsidDel="002F2035">
                <w:rPr>
                  <w:szCs w:val="24"/>
                </w:rPr>
                <w:delText>SHALL</w:delText>
              </w:r>
            </w:del>
            <w:ins w:id="5673" w:author="Katharina Schleidt" w:date="2022-08-10T19:14:00Z">
              <w:r w:rsidR="002F2035">
                <w:rPr>
                  <w:szCs w:val="24"/>
                </w:rPr>
                <w:t>shall</w:t>
              </w:r>
            </w:ins>
            <w:r w:rsidRPr="00785C54">
              <w:rPr>
                <w:szCs w:val="24"/>
              </w:rPr>
              <w:t xml:space="preserve"> be provided in the attribute </w:t>
            </w:r>
            <w:r w:rsidRPr="00785C54">
              <w:rPr>
                <w:b/>
                <w:szCs w:val="24"/>
              </w:rPr>
              <w:t>classification:URI.</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5674"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75" w:author="Katharina Schleidt" w:date="2022-08-10T19:49:00Z">
        <w:r w:rsidRPr="00785C54">
          <w:rPr>
            <w:szCs w:val="24"/>
          </w:rPr>
          <w:t>EXAMPLE</w:t>
        </w:r>
        <w:r>
          <w:rPr>
            <w:szCs w:val="24"/>
          </w:rPr>
          <w:t xml:space="preserve"> 1</w:t>
        </w:r>
      </w:ins>
      <w:del w:id="5676" w:author="Katharina Schleidt" w:date="2022-08-10T19:49:00Z">
        <w:r w:rsidR="005B5EAD" w:rsidRPr="00785C54" w:rsidDel="005929A0">
          <w:rPr>
            <w:szCs w:val="24"/>
          </w:rPr>
          <w:delText>a)</w:delText>
        </w:r>
      </w:del>
      <w:ins w:id="5677"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78" w:author="Katharina Schleidt" w:date="2022-08-10T19:49:00Z">
        <w:r w:rsidRPr="00785C54">
          <w:rPr>
            <w:szCs w:val="24"/>
          </w:rPr>
          <w:t>EXAMPLE</w:t>
        </w:r>
        <w:r>
          <w:rPr>
            <w:szCs w:val="24"/>
          </w:rPr>
          <w:t xml:space="preserve"> 2</w:t>
        </w:r>
      </w:ins>
      <w:del w:id="5679"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5680" w:author="Katharina Schleidt" w:date="2022-08-10T19:49:00Z">
        <w:r w:rsidRPr="00785C54">
          <w:rPr>
            <w:szCs w:val="24"/>
          </w:rPr>
          <w:t>EXAMPLE</w:t>
        </w:r>
        <w:r>
          <w:rPr>
            <w:szCs w:val="24"/>
          </w:rPr>
          <w:t xml:space="preserve"> 3</w:t>
        </w:r>
      </w:ins>
      <w:del w:id="5681" w:author="Katharina Schleidt" w:date="2022-08-10T19:49:00Z">
        <w:r w:rsidR="005B5EAD" w:rsidRPr="00785C54" w:rsidDel="005929A0">
          <w:rPr>
            <w:szCs w:val="24"/>
          </w:rPr>
          <w:delText>c)</w:delText>
        </w:r>
      </w:del>
      <w:r w:rsidR="005B5EAD" w:rsidRPr="00785C54">
        <w:rPr>
          <w:szCs w:val="24"/>
        </w:rPr>
        <w:tab/>
      </w:r>
      <w:ins w:id="5682" w:author="Katharina Schleidt" w:date="2022-08-10T19:50:00Z">
        <w:r w:rsidR="00441C1E">
          <w:rPr>
            <w:szCs w:val="24"/>
          </w:rPr>
          <w:tab/>
        </w:r>
      </w:ins>
      <w:r w:rsidR="005B5EAD" w:rsidRPr="00785C54">
        <w:rPr>
          <w:szCs w:val="24"/>
        </w:rPr>
        <w:t>Color: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5683" w:name="_Toc117602652"/>
      <w:r w:rsidRPr="00785C54">
        <w:rPr>
          <w:rFonts w:eastAsia="Times New Roman"/>
          <w:szCs w:val="24"/>
        </w:rPr>
        <w:t>Codelists</w:t>
      </w:r>
      <w:bookmarkEnd w:id="5683"/>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5684" w:name="_Toc117602653"/>
      <w:r w:rsidRPr="00785C54">
        <w:rPr>
          <w:rFonts w:eastAsia="Times New Roman"/>
          <w:szCs w:val="24"/>
        </w:rPr>
        <w:t>SampleTypeByGeometryType</w:t>
      </w:r>
      <w:bookmarkEnd w:id="5684"/>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5685" w:author="REID-JAMOND Alison" w:date="2022-04-04T15:35:00Z">
        <w:r w:rsidRPr="00785C54" w:rsidDel="00047CD7">
          <w:rPr>
            <w:szCs w:val="24"/>
          </w:rPr>
          <w:delText>the previous version of this standard</w:delText>
        </w:r>
      </w:del>
      <w:ins w:id="5686"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5687" w:author="Katharina Schleidt" w:date="2022-08-10T19:14:00Z">
              <w:r w:rsidRPr="00785C54" w:rsidDel="002F2035">
                <w:rPr>
                  <w:szCs w:val="24"/>
                </w:rPr>
                <w:delText>SHALL</w:delText>
              </w:r>
            </w:del>
            <w:ins w:id="5688"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5689"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lastRenderedPageBreak/>
              <w:t>—</w:t>
            </w:r>
            <w:r w:rsidRPr="00785C54">
              <w:rPr>
                <w:szCs w:val="24"/>
              </w:rPr>
              <w:tab/>
              <w:t xml:space="preserve">curve: the provided geometry is of type </w:t>
            </w:r>
            <w:r w:rsidRPr="0037109D">
              <w:rPr>
                <w:b/>
                <w:bCs/>
                <w:szCs w:val="24"/>
                <w:rPrChange w:id="5690"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5691"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5692"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5693" w:author="Katharina Schleidt" w:date="2022-08-10T19:14:00Z">
              <w:r w:rsidRPr="00785C54" w:rsidDel="002F2035">
                <w:rPr>
                  <w:szCs w:val="24"/>
                </w:rPr>
                <w:delText>SHALL</w:delText>
              </w:r>
            </w:del>
            <w:ins w:id="5694"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5695" w:author="Katharina Schleidt" w:date="2022-08-13T17:13:00Z">
                  <w:rPr>
                    <w:szCs w:val="24"/>
                  </w:rPr>
                </w:rPrChange>
              </w:rPr>
              <w:t xml:space="preserve"> Observation</w:t>
            </w:r>
            <w:r w:rsidRPr="00785C54">
              <w:rPr>
                <w:szCs w:val="24"/>
              </w:rPr>
              <w:t xml:space="preserve"> based on the codelist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5696" w:author="Ilkka Rinne" w:date="2022-09-06T15:32:00Z">
              <w:r w:rsidRPr="00785C54" w:rsidDel="003613DB">
                <w:rPr>
                  <w:szCs w:val="24"/>
                </w:rPr>
                <w:delText>"</w:delText>
              </w:r>
            </w:del>
            <w:ins w:id="5697" w:author="Ilkka Rinne" w:date="2022-09-06T15:32:00Z">
              <w:r w:rsidR="003613DB">
                <w:rPr>
                  <w:szCs w:val="24"/>
                </w:rPr>
                <w:t>“</w:t>
              </w:r>
            </w:ins>
            <w:r w:rsidRPr="00785C54">
              <w:rPr>
                <w:szCs w:val="24"/>
              </w:rPr>
              <w:t>point</w:t>
            </w:r>
            <w:del w:id="5698" w:author="Ilkka Rinne" w:date="2022-09-06T15:32:00Z">
              <w:r w:rsidRPr="00785C54" w:rsidDel="003613DB">
                <w:rPr>
                  <w:szCs w:val="24"/>
                </w:rPr>
                <w:delText>"</w:delText>
              </w:r>
            </w:del>
            <w:ins w:id="5699" w:author="Ilkka Rinne" w:date="2022-09-06T15:32:00Z">
              <w:r w:rsidR="003613DB">
                <w:rPr>
                  <w:szCs w:val="24"/>
                </w:rPr>
                <w:t>”</w:t>
              </w:r>
            </w:ins>
            <w:r w:rsidRPr="00785C54">
              <w:rPr>
                <w:szCs w:val="24"/>
              </w:rPr>
              <w:t xml:space="preserve"> is used, the provided geometry shall be of type </w:t>
            </w:r>
            <w:r w:rsidRPr="0037109D">
              <w:rPr>
                <w:b/>
                <w:bCs/>
                <w:szCs w:val="24"/>
                <w:rPrChange w:id="5700"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5701" w:author="Ilkka Rinne" w:date="2022-09-06T15:32:00Z">
              <w:r w:rsidRPr="00785C54" w:rsidDel="003613DB">
                <w:rPr>
                  <w:szCs w:val="24"/>
                </w:rPr>
                <w:delText>"</w:delText>
              </w:r>
            </w:del>
            <w:ins w:id="5702" w:author="Ilkka Rinne" w:date="2022-09-06T15:32:00Z">
              <w:r w:rsidR="003613DB">
                <w:rPr>
                  <w:szCs w:val="24"/>
                </w:rPr>
                <w:t>“</w:t>
              </w:r>
            </w:ins>
            <w:r w:rsidRPr="00785C54">
              <w:rPr>
                <w:szCs w:val="24"/>
              </w:rPr>
              <w:t>curve</w:t>
            </w:r>
            <w:del w:id="5703" w:author="Ilkka Rinne" w:date="2022-09-06T15:32:00Z">
              <w:r w:rsidRPr="00785C54" w:rsidDel="003613DB">
                <w:rPr>
                  <w:szCs w:val="24"/>
                </w:rPr>
                <w:delText>"</w:delText>
              </w:r>
            </w:del>
            <w:ins w:id="5704" w:author="Ilkka Rinne" w:date="2022-09-06T15:32:00Z">
              <w:r w:rsidR="003613DB">
                <w:rPr>
                  <w:szCs w:val="24"/>
                </w:rPr>
                <w:t>”</w:t>
              </w:r>
            </w:ins>
            <w:r w:rsidRPr="00785C54">
              <w:rPr>
                <w:szCs w:val="24"/>
              </w:rPr>
              <w:t xml:space="preserve"> is used, the provided geometry shall be of type </w:t>
            </w:r>
            <w:r w:rsidRPr="0037109D">
              <w:rPr>
                <w:b/>
                <w:bCs/>
                <w:szCs w:val="24"/>
                <w:rPrChange w:id="5705"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5706" w:author="Ilkka Rinne" w:date="2022-09-06T15:32:00Z">
              <w:r w:rsidRPr="00785C54" w:rsidDel="003613DB">
                <w:rPr>
                  <w:szCs w:val="24"/>
                </w:rPr>
                <w:delText>"</w:delText>
              </w:r>
            </w:del>
            <w:ins w:id="5707" w:author="Ilkka Rinne" w:date="2022-09-06T15:32:00Z">
              <w:r w:rsidR="003613DB">
                <w:rPr>
                  <w:szCs w:val="24"/>
                </w:rPr>
                <w:t>“</w:t>
              </w:r>
            </w:ins>
            <w:r w:rsidRPr="00785C54">
              <w:rPr>
                <w:szCs w:val="24"/>
              </w:rPr>
              <w:t>surface</w:t>
            </w:r>
            <w:del w:id="5708" w:author="Ilkka Rinne" w:date="2022-09-06T15:32:00Z">
              <w:r w:rsidRPr="00785C54" w:rsidDel="003613DB">
                <w:rPr>
                  <w:szCs w:val="24"/>
                </w:rPr>
                <w:delText>"</w:delText>
              </w:r>
            </w:del>
            <w:ins w:id="5709" w:author="Ilkka Rinne" w:date="2022-09-06T15:32:00Z">
              <w:r w:rsidR="003613DB">
                <w:rPr>
                  <w:szCs w:val="24"/>
                </w:rPr>
                <w:t>”</w:t>
              </w:r>
            </w:ins>
            <w:r w:rsidRPr="00785C54">
              <w:rPr>
                <w:szCs w:val="24"/>
              </w:rPr>
              <w:t xml:space="preserve"> is used, the provided geometry shall be of type </w:t>
            </w:r>
            <w:r w:rsidRPr="0037109D">
              <w:rPr>
                <w:b/>
                <w:bCs/>
                <w:szCs w:val="24"/>
                <w:rPrChange w:id="5710"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5711" w:author="Ilkka Rinne" w:date="2022-09-06T15:32:00Z">
              <w:r w:rsidRPr="00785C54" w:rsidDel="003613DB">
                <w:rPr>
                  <w:szCs w:val="24"/>
                </w:rPr>
                <w:delText>"</w:delText>
              </w:r>
            </w:del>
            <w:ins w:id="5712" w:author="Ilkka Rinne" w:date="2022-09-06T15:32:00Z">
              <w:r w:rsidR="003613DB">
                <w:rPr>
                  <w:szCs w:val="24"/>
                </w:rPr>
                <w:t>“</w:t>
              </w:r>
            </w:ins>
            <w:r w:rsidRPr="00785C54">
              <w:rPr>
                <w:szCs w:val="24"/>
              </w:rPr>
              <w:t>solid</w:t>
            </w:r>
            <w:del w:id="5713" w:author="Ilkka Rinne" w:date="2022-09-06T15:32:00Z">
              <w:r w:rsidRPr="00785C54" w:rsidDel="003613DB">
                <w:rPr>
                  <w:szCs w:val="24"/>
                </w:rPr>
                <w:delText>"</w:delText>
              </w:r>
            </w:del>
            <w:ins w:id="5714" w:author="Ilkka Rinne" w:date="2022-09-06T15:32:00Z">
              <w:r w:rsidR="003613DB">
                <w:rPr>
                  <w:szCs w:val="24"/>
                </w:rPr>
                <w:t>”</w:t>
              </w:r>
            </w:ins>
            <w:r w:rsidRPr="00785C54">
              <w:rPr>
                <w:szCs w:val="24"/>
              </w:rPr>
              <w:t xml:space="preserve"> is used, the provided geometry shall be of type </w:t>
            </w:r>
            <w:r w:rsidRPr="0037109D">
              <w:rPr>
                <w:b/>
                <w:bCs/>
                <w:szCs w:val="24"/>
                <w:rPrChange w:id="5715"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5716" w:name="_Toc117602654"/>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5717" w:author="REID-JAMOND Alison" w:date="2022-04-04T14:56:00Z">
        <w:r w:rsidR="00047CD7">
          <w:rPr>
            <w:rFonts w:eastAsia="Times New Roman"/>
            <w:szCs w:val="24"/>
          </w:rPr>
          <w:t>t</w:t>
        </w:r>
      </w:ins>
      <w:del w:id="5718"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5719" w:author="REID-JAMOND Alison" w:date="2022-04-04T14:56:00Z">
        <w:r w:rsidR="00047CD7">
          <w:rPr>
            <w:rFonts w:eastAsia="Times New Roman"/>
            <w:szCs w:val="24"/>
          </w:rPr>
          <w:t>s</w:t>
        </w:r>
      </w:ins>
      <w:del w:id="5720" w:author="REID-JAMOND Alison" w:date="2022-04-04T14:56:00Z">
        <w:r w:rsidRPr="00785C54" w:rsidDel="00047CD7">
          <w:rPr>
            <w:rFonts w:eastAsia="Times New Roman"/>
            <w:szCs w:val="24"/>
          </w:rPr>
          <w:delText>S</w:delText>
        </w:r>
      </w:del>
      <w:r w:rsidRPr="00785C54">
        <w:rPr>
          <w:rFonts w:eastAsia="Times New Roman"/>
          <w:szCs w:val="24"/>
        </w:rPr>
        <w:t>uite</w:t>
      </w:r>
      <w:bookmarkEnd w:id="5716"/>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21" w:author="Ilkka Rinne" w:date="2022-09-06T15:32:00Z">
        <w:r w:rsidRPr="00785C54" w:rsidDel="003613DB">
          <w:rPr>
            <w:szCs w:val="24"/>
          </w:rPr>
          <w:delText>-</w:delText>
        </w:r>
      </w:del>
      <w:ins w:id="5722"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23" w:author="Ilkka Rinne" w:date="2022-09-06T15:32:00Z">
        <w:r w:rsidRPr="00785C54" w:rsidDel="003613DB">
          <w:rPr>
            <w:szCs w:val="24"/>
          </w:rPr>
          <w:delText>-</w:delText>
        </w:r>
      </w:del>
      <w:ins w:id="5724"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25" w:author="Ilkka Rinne" w:date="2022-09-06T15:32:00Z">
        <w:r w:rsidRPr="00785C54" w:rsidDel="003613DB">
          <w:rPr>
            <w:szCs w:val="24"/>
          </w:rPr>
          <w:delText>-</w:delText>
        </w:r>
      </w:del>
      <w:ins w:id="5726"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del w:id="5727" w:author="Ilkka Rinne" w:date="2022-10-25T14:43:00Z">
        <w:r w:rsidRPr="00785C54" w:rsidDel="001221DB">
          <w:br w:type="page"/>
        </w:r>
      </w:del>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28" w:author="Ilkka Rinne" w:date="2022-09-06T15:32:00Z">
        <w:r w:rsidRPr="00785C54" w:rsidDel="003613DB">
          <w:rPr>
            <w:szCs w:val="24"/>
          </w:rPr>
          <w:delText>-</w:delText>
        </w:r>
      </w:del>
      <w:ins w:id="5729"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30" w:author="Ilkka Rinne" w:date="2022-09-06T15:32:00Z">
        <w:r w:rsidRPr="00785C54" w:rsidDel="003613DB">
          <w:rPr>
            <w:szCs w:val="24"/>
          </w:rPr>
          <w:delText>-</w:delText>
        </w:r>
      </w:del>
      <w:ins w:id="5731"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32" w:author="Ilkka Rinne" w:date="2022-09-06T15:32:00Z">
        <w:r w:rsidRPr="00785C54" w:rsidDel="003613DB">
          <w:rPr>
            <w:szCs w:val="24"/>
          </w:rPr>
          <w:delText>-</w:delText>
        </w:r>
      </w:del>
      <w:ins w:id="5733"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5734" w:author="Ilkka Rinne" w:date="2022-09-06T15:32:00Z">
        <w:r w:rsidRPr="00785C54" w:rsidDel="003613DB">
          <w:rPr>
            <w:szCs w:val="24"/>
          </w:rPr>
          <w:delText>-</w:delText>
        </w:r>
      </w:del>
      <w:ins w:id="5735"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5736" w:author="Katharina Schleidt" w:date="2022-08-13T16:38:00Z">
        <w:r w:rsidRPr="00785C54" w:rsidDel="00022C0A">
          <w:rPr>
            <w:szCs w:val="24"/>
          </w:rPr>
          <w:delText xml:space="preserve">core </w:delText>
        </w:r>
      </w:del>
      <w:ins w:id="5737"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38" w:author="Katharina Schleidt" w:date="2022-08-13T16:38:00Z">
        <w:r w:rsidRPr="00785C54" w:rsidDel="00022C0A">
          <w:rPr>
            <w:szCs w:val="24"/>
          </w:rPr>
          <w:delText xml:space="preserve">core </w:delText>
        </w:r>
      </w:del>
      <w:ins w:id="5739"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lastRenderedPageBreak/>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del w:id="5740" w:author="Ilkka Rinne" w:date="2022-10-25T14:43:00Z">
        <w:r w:rsidRPr="00785C54" w:rsidDel="001221DB">
          <w:br w:type="page"/>
        </w:r>
      </w:del>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41" w:author="Katharina Schleidt" w:date="2022-08-13T16:38:00Z">
        <w:r w:rsidRPr="00785C54" w:rsidDel="00022C0A">
          <w:rPr>
            <w:szCs w:val="24"/>
          </w:rPr>
          <w:delText xml:space="preserve">core </w:delText>
        </w:r>
      </w:del>
      <w:ins w:id="5742" w:author="Katharina Schleidt" w:date="2022-08-13T16:38:00Z">
        <w:r w:rsidR="00022C0A">
          <w:rPr>
            <w:szCs w:val="24"/>
          </w:rPr>
          <w:t>C</w:t>
        </w:r>
        <w:r w:rsidR="00022C0A" w:rsidRPr="00785C54">
          <w:rPr>
            <w:szCs w:val="24"/>
          </w:rPr>
          <w:t xml:space="preserve">ore </w:t>
        </w:r>
      </w:ins>
      <w:del w:id="5743" w:author="Ilkka Rinne" w:date="2022-09-06T15:32:00Z">
        <w:r w:rsidRPr="00785C54" w:rsidDel="003613DB">
          <w:rPr>
            <w:szCs w:val="24"/>
          </w:rPr>
          <w:delText>-</w:delText>
        </w:r>
      </w:del>
      <w:ins w:id="5744" w:author="Ilkka Rinne" w:date="2022-09-06T15:32:00Z">
        <w:r w:rsidR="003613DB">
          <w:rPr>
            <w:szCs w:val="24"/>
          </w:rPr>
          <w:t>–</w:t>
        </w:r>
      </w:ins>
      <w:r w:rsidRPr="00785C54">
        <w:rPr>
          <w:szCs w:val="24"/>
        </w:rPr>
        <w:t xml:space="preserve">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45" w:author="Katharina Schleidt" w:date="2022-08-13T16:39:00Z">
        <w:r w:rsidRPr="00785C54" w:rsidDel="00022C0A">
          <w:rPr>
            <w:szCs w:val="24"/>
          </w:rPr>
          <w:delText xml:space="preserve">core </w:delText>
        </w:r>
      </w:del>
      <w:ins w:id="5746" w:author="Katharina Schleidt" w:date="2022-08-13T16:39:00Z">
        <w:r w:rsidR="00022C0A">
          <w:rPr>
            <w:szCs w:val="24"/>
          </w:rPr>
          <w:t>C</w:t>
        </w:r>
        <w:r w:rsidR="00022C0A" w:rsidRPr="00785C54">
          <w:rPr>
            <w:szCs w:val="24"/>
          </w:rPr>
          <w:t xml:space="preserve">ore </w:t>
        </w:r>
      </w:ins>
      <w:del w:id="5747" w:author="Ilkka Rinne" w:date="2022-09-06T15:32:00Z">
        <w:r w:rsidRPr="00785C54" w:rsidDel="003613DB">
          <w:rPr>
            <w:szCs w:val="24"/>
          </w:rPr>
          <w:delText>-</w:delText>
        </w:r>
      </w:del>
      <w:ins w:id="5748" w:author="Ilkka Rinne" w:date="2022-09-06T15:32:00Z">
        <w:r w:rsidR="003613DB">
          <w:rPr>
            <w:szCs w:val="24"/>
          </w:rPr>
          <w:t>–</w:t>
        </w:r>
      </w:ins>
      <w:r w:rsidRPr="00785C54">
        <w:rPr>
          <w:szCs w:val="24"/>
        </w:rPr>
        <w:t xml:space="preserve">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49" w:author="Katharina Schleidt" w:date="2022-08-13T16:39:00Z">
        <w:r w:rsidRPr="00785C54" w:rsidDel="00022C0A">
          <w:rPr>
            <w:szCs w:val="24"/>
          </w:rPr>
          <w:delText xml:space="preserve">core </w:delText>
        </w:r>
      </w:del>
      <w:ins w:id="5750" w:author="Katharina Schleidt" w:date="2022-08-13T16:39:00Z">
        <w:r w:rsidR="00022C0A">
          <w:rPr>
            <w:szCs w:val="24"/>
          </w:rPr>
          <w:t>C</w:t>
        </w:r>
        <w:r w:rsidR="00022C0A" w:rsidRPr="00785C54">
          <w:rPr>
            <w:szCs w:val="24"/>
          </w:rPr>
          <w:t xml:space="preserve">ore </w:t>
        </w:r>
      </w:ins>
      <w:del w:id="5751" w:author="Ilkka Rinne" w:date="2022-09-06T15:32:00Z">
        <w:r w:rsidRPr="00785C54" w:rsidDel="003613DB">
          <w:rPr>
            <w:szCs w:val="24"/>
          </w:rPr>
          <w:delText>-</w:delText>
        </w:r>
      </w:del>
      <w:ins w:id="5752" w:author="Ilkka Rinne" w:date="2022-09-06T15:32:00Z">
        <w:r w:rsidR="003613DB">
          <w:rPr>
            <w:szCs w:val="24"/>
          </w:rPr>
          <w:t>–</w:t>
        </w:r>
      </w:ins>
      <w:r w:rsidRPr="00785C54">
        <w:rPr>
          <w:szCs w:val="24"/>
        </w:rPr>
        <w:t xml:space="preserve">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53" w:author="Katharina Schleidt" w:date="2022-08-13T16:39:00Z">
        <w:r w:rsidRPr="00785C54" w:rsidDel="00022C0A">
          <w:rPr>
            <w:szCs w:val="24"/>
          </w:rPr>
          <w:delText xml:space="preserve">core </w:delText>
        </w:r>
      </w:del>
      <w:ins w:id="5754" w:author="Katharina Schleidt" w:date="2022-08-13T16:39:00Z">
        <w:r w:rsidR="00022C0A">
          <w:rPr>
            <w:szCs w:val="24"/>
          </w:rPr>
          <w:t>C</w:t>
        </w:r>
        <w:r w:rsidR="00022C0A" w:rsidRPr="00785C54">
          <w:rPr>
            <w:szCs w:val="24"/>
          </w:rPr>
          <w:t xml:space="preserve">ore </w:t>
        </w:r>
      </w:ins>
      <w:del w:id="5755" w:author="Ilkka Rinne" w:date="2022-09-06T15:32:00Z">
        <w:r w:rsidRPr="00785C54" w:rsidDel="003613DB">
          <w:rPr>
            <w:szCs w:val="24"/>
          </w:rPr>
          <w:delText>-</w:delText>
        </w:r>
      </w:del>
      <w:ins w:id="5756" w:author="Ilkka Rinne" w:date="2022-09-06T15:32:00Z">
        <w:r w:rsidR="003613DB">
          <w:rPr>
            <w:szCs w:val="24"/>
          </w:rPr>
          <w:t>–</w:t>
        </w:r>
      </w:ins>
      <w:r w:rsidRPr="00785C54">
        <w:rPr>
          <w:szCs w:val="24"/>
        </w:rPr>
        <w:t xml:space="preserve">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57" w:author="Katharina Schleidt" w:date="2022-08-13T16:39:00Z">
        <w:r w:rsidRPr="00785C54" w:rsidDel="00022C0A">
          <w:rPr>
            <w:szCs w:val="24"/>
          </w:rPr>
          <w:delText xml:space="preserve">core </w:delText>
        </w:r>
      </w:del>
      <w:ins w:id="5758" w:author="Katharina Schleidt" w:date="2022-08-13T16:39:00Z">
        <w:r w:rsidR="00022C0A">
          <w:rPr>
            <w:szCs w:val="24"/>
          </w:rPr>
          <w:t>C</w:t>
        </w:r>
        <w:r w:rsidR="00022C0A" w:rsidRPr="00785C54">
          <w:rPr>
            <w:szCs w:val="24"/>
          </w:rPr>
          <w:t xml:space="preserve">ore </w:t>
        </w:r>
      </w:ins>
      <w:del w:id="5759" w:author="Ilkka Rinne" w:date="2022-09-06T15:32:00Z">
        <w:r w:rsidRPr="00785C54" w:rsidDel="003613DB">
          <w:rPr>
            <w:szCs w:val="24"/>
          </w:rPr>
          <w:delText>-</w:delText>
        </w:r>
      </w:del>
      <w:ins w:id="5760" w:author="Ilkka Rinne" w:date="2022-09-06T15:32:00Z">
        <w:r w:rsidR="003613DB">
          <w:rPr>
            <w:szCs w:val="24"/>
          </w:rPr>
          <w:t>–</w:t>
        </w:r>
      </w:ins>
      <w:r w:rsidRPr="00785C54">
        <w:rPr>
          <w:szCs w:val="24"/>
        </w:rPr>
        <w:t xml:space="preserv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del w:id="5761" w:author="Ilkka Rinne" w:date="2022-10-25T14:43:00Z">
        <w:r w:rsidRPr="00785C54" w:rsidDel="001221DB">
          <w:br w:type="page"/>
        </w:r>
      </w:del>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62" w:author="Katharina Schleidt" w:date="2022-08-13T16:39:00Z">
        <w:r w:rsidRPr="00785C54" w:rsidDel="00022C0A">
          <w:rPr>
            <w:szCs w:val="24"/>
          </w:rPr>
          <w:delText xml:space="preserve">core </w:delText>
        </w:r>
      </w:del>
      <w:ins w:id="5763" w:author="Katharina Schleidt" w:date="2022-08-13T16:39:00Z">
        <w:r w:rsidR="00022C0A">
          <w:rPr>
            <w:szCs w:val="24"/>
          </w:rPr>
          <w:t>C</w:t>
        </w:r>
        <w:r w:rsidR="00022C0A" w:rsidRPr="00785C54">
          <w:rPr>
            <w:szCs w:val="24"/>
          </w:rPr>
          <w:t xml:space="preserve">ore </w:t>
        </w:r>
      </w:ins>
      <w:del w:id="5764" w:author="Ilkka Rinne" w:date="2022-09-06T15:32:00Z">
        <w:r w:rsidRPr="00785C54" w:rsidDel="003613DB">
          <w:rPr>
            <w:szCs w:val="24"/>
          </w:rPr>
          <w:delText>-</w:delText>
        </w:r>
      </w:del>
      <w:ins w:id="5765" w:author="Ilkka Rinne" w:date="2022-09-06T15:32:00Z">
        <w:r w:rsidR="003613DB">
          <w:rPr>
            <w:szCs w:val="24"/>
          </w:rPr>
          <w:t>–</w:t>
        </w:r>
      </w:ins>
      <w:r w:rsidRPr="00785C54">
        <w:rPr>
          <w:szCs w:val="24"/>
        </w:rPr>
        <w:t xml:space="preserve">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66" w:author="Katharina Schleidt" w:date="2022-08-13T16:39:00Z">
        <w:r w:rsidRPr="00785C54" w:rsidDel="00022C0A">
          <w:rPr>
            <w:szCs w:val="24"/>
          </w:rPr>
          <w:delText xml:space="preserve">core </w:delText>
        </w:r>
      </w:del>
      <w:ins w:id="5767" w:author="Katharina Schleidt" w:date="2022-08-13T16:39:00Z">
        <w:r w:rsidR="00022C0A">
          <w:rPr>
            <w:szCs w:val="24"/>
          </w:rPr>
          <w:t>C</w:t>
        </w:r>
        <w:r w:rsidR="00022C0A" w:rsidRPr="00785C54">
          <w:rPr>
            <w:szCs w:val="24"/>
          </w:rPr>
          <w:t xml:space="preserve">ore </w:t>
        </w:r>
      </w:ins>
      <w:del w:id="5768" w:author="Ilkka Rinne" w:date="2022-09-06T15:32:00Z">
        <w:r w:rsidRPr="00785C54" w:rsidDel="003613DB">
          <w:rPr>
            <w:szCs w:val="24"/>
          </w:rPr>
          <w:delText>-</w:delText>
        </w:r>
      </w:del>
      <w:ins w:id="5769" w:author="Ilkka Rinne" w:date="2022-09-06T15:32:00Z">
        <w:r w:rsidR="003613DB">
          <w:rPr>
            <w:szCs w:val="24"/>
          </w:rPr>
          <w:t>–</w:t>
        </w:r>
      </w:ins>
      <w:r w:rsidRPr="00785C54">
        <w:rPr>
          <w:szCs w:val="24"/>
        </w:rPr>
        <w:t xml:space="preserve">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5770" w:author="Katharina Schleidt" w:date="2022-08-13T16:39:00Z">
        <w:r w:rsidRPr="00785C54" w:rsidDel="00022C0A">
          <w:rPr>
            <w:szCs w:val="24"/>
          </w:rPr>
          <w:delText xml:space="preserve">core </w:delText>
        </w:r>
      </w:del>
      <w:ins w:id="5771" w:author="Katharina Schleidt" w:date="2022-08-13T16:39:00Z">
        <w:r w:rsidR="00022C0A">
          <w:rPr>
            <w:szCs w:val="24"/>
          </w:rPr>
          <w:t>C</w:t>
        </w:r>
        <w:r w:rsidR="00022C0A" w:rsidRPr="00785C54">
          <w:rPr>
            <w:szCs w:val="24"/>
          </w:rPr>
          <w:t xml:space="preserve">ore </w:t>
        </w:r>
      </w:ins>
      <w:del w:id="5772" w:author="Ilkka Rinne" w:date="2022-09-06T15:32:00Z">
        <w:r w:rsidRPr="00785C54" w:rsidDel="003613DB">
          <w:rPr>
            <w:szCs w:val="24"/>
          </w:rPr>
          <w:delText>-</w:delText>
        </w:r>
      </w:del>
      <w:ins w:id="5773" w:author="Ilkka Rinne" w:date="2022-09-06T15:32:00Z">
        <w:r w:rsidR="003613DB">
          <w:rPr>
            <w:szCs w:val="24"/>
          </w:rPr>
          <w:t>–</w:t>
        </w:r>
      </w:ins>
      <w:r w:rsidRPr="00785C54">
        <w:rPr>
          <w:szCs w:val="24"/>
        </w:rPr>
        <w:t xml:space="preserve">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4367D73C" w14:textId="2698FA4D" w:rsidR="002B42CB" w:rsidRPr="00785C54" w:rsidRDefault="002B42CB" w:rsidP="002B42CB">
      <w:pPr>
        <w:pStyle w:val="a3"/>
        <w:tabs>
          <w:tab w:val="left" w:pos="720"/>
        </w:tabs>
        <w:autoSpaceDE w:val="0"/>
        <w:autoSpaceDN w:val="0"/>
        <w:adjustRightInd w:val="0"/>
        <w:rPr>
          <w:ins w:id="5774" w:author="Ilkka Rinne" w:date="2022-10-25T15:50:00Z"/>
          <w:szCs w:val="24"/>
        </w:rPr>
      </w:pPr>
      <w:ins w:id="5775" w:author="Ilkka Rinne" w:date="2022-10-25T15:50:00Z">
        <w:r w:rsidRPr="00785C54">
          <w:rPr>
            <w:szCs w:val="24"/>
          </w:rPr>
          <w:t xml:space="preserve">Abstract Observation </w:t>
        </w:r>
        <w:r>
          <w:rPr>
            <w:szCs w:val="24"/>
          </w:rPr>
          <w:t>C</w:t>
        </w:r>
        <w:r w:rsidRPr="00785C54">
          <w:rPr>
            <w:szCs w:val="24"/>
          </w:rPr>
          <w:t xml:space="preserve">ore </w:t>
        </w:r>
        <w:r>
          <w:rPr>
            <w:szCs w:val="24"/>
          </w:rPr>
          <w:t>–</w:t>
        </w:r>
        <w:r w:rsidRPr="00785C54">
          <w:rPr>
            <w:szCs w:val="24"/>
          </w:rPr>
          <w:t xml:space="preserve"> </w:t>
        </w:r>
        <w:r>
          <w:rPr>
            <w:szCs w:val="24"/>
          </w:rPr>
          <w:t>AbstractObservationCollection</w:t>
        </w:r>
      </w:ins>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2B42CB" w:rsidRPr="00785C54" w14:paraId="2880B4EE" w14:textId="77777777" w:rsidTr="00B0798E">
        <w:trPr>
          <w:jc w:val="center"/>
          <w:ins w:id="5776" w:author="Ilkka Rinne" w:date="2022-10-25T15:50:00Z"/>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1B903B9" w14:textId="77777777" w:rsidR="002B42CB" w:rsidRPr="00785C54" w:rsidRDefault="002B42CB" w:rsidP="00B0798E">
            <w:pPr>
              <w:pStyle w:val="Tableheader"/>
              <w:autoSpaceDE w:val="0"/>
              <w:autoSpaceDN w:val="0"/>
              <w:adjustRightInd w:val="0"/>
              <w:rPr>
                <w:ins w:id="5777" w:author="Ilkka Rinne" w:date="2022-10-25T15:50:00Z"/>
                <w:b/>
                <w:bCs/>
              </w:rPr>
            </w:pPr>
            <w:ins w:id="5778" w:author="Ilkka Rinne" w:date="2022-10-25T15:50:00Z">
              <w:r w:rsidRPr="00785C54">
                <w:rPr>
                  <w:b/>
                  <w:szCs w:val="24"/>
                </w:rPr>
                <w:t>Conformance Class</w:t>
              </w:r>
            </w:ins>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1D08B67" w14:textId="54021D9A" w:rsidR="002B42CB" w:rsidRPr="00785C54" w:rsidRDefault="002B42CB" w:rsidP="00B0798E">
            <w:pPr>
              <w:pStyle w:val="Tableheader"/>
              <w:autoSpaceDE w:val="0"/>
              <w:autoSpaceDN w:val="0"/>
              <w:adjustRightInd w:val="0"/>
              <w:rPr>
                <w:ins w:id="5779" w:author="Ilkka Rinne" w:date="2022-10-25T15:50:00Z"/>
                <w:b/>
                <w:bCs/>
              </w:rPr>
            </w:pPr>
            <w:ins w:id="5780" w:author="Ilkka Rinne" w:date="2022-10-25T15:50:00Z">
              <w:r w:rsidRPr="00785C54">
                <w:rPr>
                  <w:b/>
                  <w:szCs w:val="24"/>
                </w:rPr>
                <w:t>/conf/obs-core/</w:t>
              </w:r>
              <w:r>
                <w:rPr>
                  <w:b/>
                  <w:szCs w:val="24"/>
                </w:rPr>
                <w:t>AbstractObserva</w:t>
              </w:r>
            </w:ins>
            <w:ins w:id="5781" w:author="Ilkka Rinne" w:date="2022-10-25T15:51:00Z">
              <w:r>
                <w:rPr>
                  <w:b/>
                  <w:szCs w:val="24"/>
                </w:rPr>
                <w:t>tionCollection</w:t>
              </w:r>
            </w:ins>
          </w:p>
        </w:tc>
      </w:tr>
      <w:tr w:rsidR="002B42CB" w:rsidRPr="00785C54" w14:paraId="4F12DD29" w14:textId="77777777" w:rsidTr="00B0798E">
        <w:trPr>
          <w:jc w:val="center"/>
          <w:ins w:id="5782" w:author="Ilkka Rinne" w:date="2022-10-25T15:50:00Z"/>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A9D604" w14:textId="77777777" w:rsidR="002B42CB" w:rsidRPr="00785C54" w:rsidRDefault="002B42CB" w:rsidP="00B0798E">
            <w:pPr>
              <w:pStyle w:val="Tablebody"/>
              <w:autoSpaceDE w:val="0"/>
              <w:autoSpaceDN w:val="0"/>
              <w:adjustRightInd w:val="0"/>
              <w:rPr>
                <w:ins w:id="5783" w:author="Ilkka Rinne" w:date="2022-10-25T15:50:00Z"/>
              </w:rPr>
            </w:pPr>
            <w:ins w:id="5784" w:author="Ilkka Rinne" w:date="2022-10-25T15:50:00Z">
              <w:r w:rsidRPr="00785C54">
                <w:rPr>
                  <w:szCs w:val="24"/>
                </w:rPr>
                <w:t>Requirements</w:t>
              </w:r>
            </w:ins>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A844333" w14:textId="7307DFB1" w:rsidR="002B42CB" w:rsidRPr="00785C54" w:rsidRDefault="002B42CB" w:rsidP="00B0798E">
            <w:pPr>
              <w:pStyle w:val="Tablebody"/>
              <w:autoSpaceDE w:val="0"/>
              <w:autoSpaceDN w:val="0"/>
              <w:adjustRightInd w:val="0"/>
              <w:rPr>
                <w:ins w:id="5785" w:author="Ilkka Rinne" w:date="2022-10-25T15:50:00Z"/>
              </w:rPr>
            </w:pPr>
            <w:ins w:id="5786" w:author="Ilkka Rinne" w:date="2022-10-25T15:50:00Z">
              <w:r w:rsidRPr="00785C54">
                <w:rPr>
                  <w:szCs w:val="24"/>
                </w:rPr>
                <w:t>/req/obs-core/</w:t>
              </w:r>
            </w:ins>
            <w:ins w:id="5787" w:author="Ilkka Rinne" w:date="2022-10-25T15:51:00Z">
              <w:r>
                <w:rPr>
                  <w:szCs w:val="24"/>
                </w:rPr>
                <w:t>AbstractObservationCollection</w:t>
              </w:r>
            </w:ins>
          </w:p>
        </w:tc>
      </w:tr>
      <w:tr w:rsidR="002B42CB" w:rsidRPr="00785C54" w14:paraId="33B76B86" w14:textId="77777777" w:rsidTr="00B0798E">
        <w:trPr>
          <w:jc w:val="center"/>
          <w:ins w:id="5788" w:author="Ilkka Rinne" w:date="2022-10-25T15:50:00Z"/>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1BB3B5F" w14:textId="77777777" w:rsidR="002B42CB" w:rsidRPr="00785C54" w:rsidRDefault="002B42CB" w:rsidP="00B0798E">
            <w:pPr>
              <w:pStyle w:val="Tablebody"/>
              <w:autoSpaceDE w:val="0"/>
              <w:autoSpaceDN w:val="0"/>
              <w:adjustRightInd w:val="0"/>
              <w:rPr>
                <w:ins w:id="5789" w:author="Ilkka Rinne" w:date="2022-10-25T15:50:00Z"/>
              </w:rPr>
            </w:pPr>
            <w:ins w:id="5790" w:author="Ilkka Rinne" w:date="2022-10-25T15:50:00Z">
              <w:r w:rsidRPr="00785C54">
                <w:rPr>
                  <w:szCs w:val="24"/>
                </w:rPr>
                <w:t>Test purpose</w:t>
              </w:r>
            </w:ins>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6E17E4F" w14:textId="77777777" w:rsidR="002B42CB" w:rsidRPr="00785C54" w:rsidRDefault="002B42CB" w:rsidP="00B0798E">
            <w:pPr>
              <w:pStyle w:val="Tablebody"/>
              <w:autoSpaceDE w:val="0"/>
              <w:autoSpaceDN w:val="0"/>
              <w:adjustRightInd w:val="0"/>
              <w:rPr>
                <w:ins w:id="5791" w:author="Ilkka Rinne" w:date="2022-10-25T15:50:00Z"/>
              </w:rPr>
            </w:pPr>
            <w:ins w:id="5792" w:author="Ilkka Rinne" w:date="2022-10-25T15:50:00Z">
              <w:r w:rsidRPr="00785C54">
                <w:rPr>
                  <w:szCs w:val="24"/>
                </w:rPr>
                <w:t>Verify that all requirements from the requirements class have been fulfilled.</w:t>
              </w:r>
            </w:ins>
          </w:p>
        </w:tc>
      </w:tr>
      <w:tr w:rsidR="002B42CB" w:rsidRPr="00785C54" w14:paraId="744A4E7C" w14:textId="77777777" w:rsidTr="00B0798E">
        <w:trPr>
          <w:jc w:val="center"/>
          <w:ins w:id="5793" w:author="Ilkka Rinne" w:date="2022-10-25T15:50:00Z"/>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A4D0D1" w14:textId="77777777" w:rsidR="002B42CB" w:rsidRPr="00785C54" w:rsidRDefault="002B42CB" w:rsidP="00B0798E">
            <w:pPr>
              <w:pStyle w:val="Tablebody"/>
              <w:autoSpaceDE w:val="0"/>
              <w:autoSpaceDN w:val="0"/>
              <w:adjustRightInd w:val="0"/>
              <w:rPr>
                <w:ins w:id="5794" w:author="Ilkka Rinne" w:date="2022-10-25T15:50:00Z"/>
              </w:rPr>
            </w:pPr>
            <w:ins w:id="5795" w:author="Ilkka Rinne" w:date="2022-10-25T15:50:00Z">
              <w:r w:rsidRPr="00785C54">
                <w:rPr>
                  <w:szCs w:val="24"/>
                </w:rPr>
                <w:t>Test method</w:t>
              </w:r>
            </w:ins>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EBB34D" w14:textId="77777777" w:rsidR="002B42CB" w:rsidRPr="00785C54" w:rsidRDefault="002B42CB" w:rsidP="00B0798E">
            <w:pPr>
              <w:pStyle w:val="Tablebody"/>
              <w:autoSpaceDE w:val="0"/>
              <w:autoSpaceDN w:val="0"/>
              <w:adjustRightInd w:val="0"/>
              <w:rPr>
                <w:ins w:id="5796" w:author="Ilkka Rinne" w:date="2022-10-25T15:50:00Z"/>
              </w:rPr>
            </w:pPr>
            <w:ins w:id="5797" w:author="Ilkka Rinne" w:date="2022-10-25T15:50:00Z">
              <w:r w:rsidRPr="00785C54">
                <w:rPr>
                  <w:szCs w:val="24"/>
                </w:rPr>
                <w:t>Inspect the documentation of the application, schema or profile.</w:t>
              </w:r>
            </w:ins>
          </w:p>
        </w:tc>
      </w:tr>
      <w:tr w:rsidR="002B42CB" w:rsidRPr="00785C54" w14:paraId="29D56505" w14:textId="77777777" w:rsidTr="00B0798E">
        <w:trPr>
          <w:jc w:val="center"/>
          <w:ins w:id="5798" w:author="Ilkka Rinne" w:date="2022-10-25T15:50:00Z"/>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B1F01E" w14:textId="77777777" w:rsidR="002B42CB" w:rsidRPr="00785C54" w:rsidRDefault="002B42CB" w:rsidP="00B0798E">
            <w:pPr>
              <w:pStyle w:val="Tablebody"/>
              <w:autoSpaceDE w:val="0"/>
              <w:autoSpaceDN w:val="0"/>
              <w:adjustRightInd w:val="0"/>
              <w:rPr>
                <w:ins w:id="5799" w:author="Ilkka Rinne" w:date="2022-10-25T15:50:00Z"/>
              </w:rPr>
            </w:pPr>
            <w:ins w:id="5800" w:author="Ilkka Rinne" w:date="2022-10-25T15:50:00Z">
              <w:r w:rsidRPr="00785C54">
                <w:rPr>
                  <w:szCs w:val="24"/>
                </w:rPr>
                <w:t>Test Type</w:t>
              </w:r>
            </w:ins>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2559F85" w14:textId="77777777" w:rsidR="002B42CB" w:rsidRPr="00785C54" w:rsidRDefault="002B42CB" w:rsidP="00B0798E">
            <w:pPr>
              <w:pStyle w:val="Tablebody"/>
              <w:autoSpaceDE w:val="0"/>
              <w:autoSpaceDN w:val="0"/>
              <w:adjustRightInd w:val="0"/>
              <w:rPr>
                <w:ins w:id="5801" w:author="Ilkka Rinne" w:date="2022-10-25T15:50:00Z"/>
              </w:rPr>
            </w:pPr>
            <w:ins w:id="5802" w:author="Ilkka Rinne" w:date="2022-10-25T15:50:00Z">
              <w:r w:rsidRPr="00785C54">
                <w:rPr>
                  <w:szCs w:val="24"/>
                </w:rPr>
                <w:t>Capability</w:t>
              </w:r>
            </w:ins>
          </w:p>
        </w:tc>
      </w:tr>
    </w:tbl>
    <w:p w14:paraId="36905388" w14:textId="77777777" w:rsidR="002B42CB" w:rsidRPr="002B42CB" w:rsidRDefault="002B42CB" w:rsidP="002B42CB">
      <w:pPr>
        <w:rPr>
          <w:ins w:id="5803" w:author="Ilkka Rinne" w:date="2022-10-25T15:49:00Z"/>
          <w:rPrChange w:id="5804" w:author="Ilkka Rinne" w:date="2022-10-25T15:50:00Z">
            <w:rPr>
              <w:ins w:id="5805" w:author="Ilkka Rinne" w:date="2022-10-25T15:49:00Z"/>
              <w:szCs w:val="24"/>
            </w:rPr>
          </w:rPrChange>
        </w:rPr>
        <w:pPrChange w:id="5806" w:author="Ilkka Rinne" w:date="2022-10-25T15:50:00Z">
          <w:pPr>
            <w:pStyle w:val="a2"/>
            <w:tabs>
              <w:tab w:val="left" w:pos="360"/>
            </w:tabs>
            <w:autoSpaceDE w:val="0"/>
            <w:autoSpaceDN w:val="0"/>
            <w:adjustRightInd w:val="0"/>
          </w:pPr>
        </w:pPrChange>
      </w:pPr>
    </w:p>
    <w:p w14:paraId="21103F46" w14:textId="538ACA39"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807" w:author="Ilkka Rinne" w:date="2022-09-06T15:32:00Z">
        <w:r w:rsidRPr="00785C54" w:rsidDel="003613DB">
          <w:rPr>
            <w:szCs w:val="24"/>
          </w:rPr>
          <w:delText>-</w:delText>
        </w:r>
      </w:del>
      <w:ins w:id="5808"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del w:id="5809" w:author="Ilkka Rinne" w:date="2022-10-25T14:43:00Z">
        <w:r w:rsidRPr="00785C54" w:rsidDel="001221DB">
          <w:br w:type="page"/>
        </w:r>
      </w:del>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810" w:author="Ilkka Rinne" w:date="2022-09-06T15:32:00Z">
        <w:r w:rsidRPr="00785C54" w:rsidDel="003613DB">
          <w:rPr>
            <w:szCs w:val="24"/>
          </w:rPr>
          <w:delText>-</w:delText>
        </w:r>
      </w:del>
      <w:ins w:id="5811" w:author="Ilkka Rinne" w:date="2022-09-06T15:32:00Z">
        <w:r w:rsidR="003613DB">
          <w:rPr>
            <w:szCs w:val="24"/>
          </w:rPr>
          <w:t>–</w:t>
        </w:r>
      </w:ins>
      <w:r w:rsidRPr="00785C54">
        <w:rPr>
          <w:szCs w:val="24"/>
        </w:rPr>
        <w:t xml:space="preserve">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812" w:author="Ilkka Rinne" w:date="2022-09-06T15:32:00Z">
        <w:r w:rsidRPr="00785C54" w:rsidDel="003613DB">
          <w:rPr>
            <w:szCs w:val="24"/>
          </w:rPr>
          <w:delText>-</w:delText>
        </w:r>
      </w:del>
      <w:ins w:id="5813"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814" w:author="Ilkka Rinne" w:date="2022-09-06T15:32:00Z">
        <w:r w:rsidRPr="00785C54" w:rsidDel="003613DB">
          <w:rPr>
            <w:szCs w:val="24"/>
          </w:rPr>
          <w:delText>-</w:delText>
        </w:r>
      </w:del>
      <w:ins w:id="5815"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816" w:author="Ilkka Rinne" w:date="2022-09-06T15:32:00Z">
        <w:r w:rsidRPr="00785C54" w:rsidDel="003613DB">
          <w:rPr>
            <w:szCs w:val="24"/>
          </w:rPr>
          <w:delText>-</w:delText>
        </w:r>
      </w:del>
      <w:ins w:id="5817"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lastRenderedPageBreak/>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818" w:author="Ilkka Rinne" w:date="2022-09-06T15:32:00Z">
        <w:r w:rsidRPr="00785C54" w:rsidDel="003613DB">
          <w:rPr>
            <w:szCs w:val="24"/>
          </w:rPr>
          <w:delText>-</w:delText>
        </w:r>
      </w:del>
      <w:ins w:id="5819" w:author="Ilkka Rinne" w:date="2022-09-06T15:32:00Z">
        <w:r w:rsidR="003613DB">
          <w:rPr>
            <w:szCs w:val="24"/>
          </w:rPr>
          <w:t>–</w:t>
        </w:r>
      </w:ins>
      <w:r w:rsidRPr="00785C54">
        <w:rPr>
          <w:szCs w:val="24"/>
        </w:rPr>
        <w:t xml:space="preserve">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820" w:author="Ilkka Rinne" w:date="2022-09-06T15:32:00Z">
        <w:r w:rsidRPr="00785C54" w:rsidDel="003613DB">
          <w:rPr>
            <w:szCs w:val="24"/>
          </w:rPr>
          <w:delText>-</w:delText>
        </w:r>
      </w:del>
      <w:ins w:id="5821" w:author="Ilkka Rinne" w:date="2022-09-06T15:32:00Z">
        <w:r w:rsidR="003613DB">
          <w:rPr>
            <w:szCs w:val="24"/>
          </w:rPr>
          <w:t>–</w:t>
        </w:r>
      </w:ins>
      <w:r w:rsidRPr="00785C54">
        <w:rPr>
          <w:szCs w:val="24"/>
        </w:rPr>
        <w:t xml:space="preserve">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del w:id="5822" w:author="Ilkka Rinne" w:date="2022-10-25T14:43:00Z">
        <w:r w:rsidRPr="00785C54" w:rsidDel="001221DB">
          <w:br w:type="page"/>
        </w:r>
      </w:del>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823" w:author="Ilkka Rinne" w:date="2022-09-06T15:32:00Z">
        <w:r w:rsidRPr="00785C54" w:rsidDel="003613DB">
          <w:rPr>
            <w:szCs w:val="24"/>
          </w:rPr>
          <w:delText>-</w:delText>
        </w:r>
      </w:del>
      <w:ins w:id="5824"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825" w:author="Ilkka Rinne" w:date="2022-09-06T15:32:00Z">
        <w:r w:rsidRPr="00785C54" w:rsidDel="003613DB">
          <w:rPr>
            <w:szCs w:val="24"/>
          </w:rPr>
          <w:delText>-</w:delText>
        </w:r>
      </w:del>
      <w:ins w:id="5826" w:author="Ilkka Rinne" w:date="2022-09-06T15:32:00Z">
        <w:r w:rsidR="003613DB">
          <w:rPr>
            <w:szCs w:val="24"/>
          </w:rPr>
          <w:t>–</w:t>
        </w:r>
      </w:ins>
      <w:r w:rsidRPr="00785C54">
        <w:rPr>
          <w:szCs w:val="24"/>
        </w:rPr>
        <w:t xml:space="preserve">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5827" w:author="Ilkka Rinne" w:date="2022-09-06T15:32:00Z">
        <w:r w:rsidRPr="00785C54" w:rsidDel="003613DB">
          <w:rPr>
            <w:szCs w:val="24"/>
          </w:rPr>
          <w:delText>-</w:delText>
        </w:r>
      </w:del>
      <w:ins w:id="5828"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829" w:author="Ilkka Rinne" w:date="2022-09-06T15:32:00Z">
        <w:r w:rsidRPr="00785C54" w:rsidDel="003613DB">
          <w:rPr>
            <w:szCs w:val="24"/>
          </w:rPr>
          <w:delText>-</w:delText>
        </w:r>
      </w:del>
      <w:ins w:id="5830" w:author="Ilkka Rinne" w:date="2022-09-06T15:32:00Z">
        <w:r w:rsidR="003613DB">
          <w:rPr>
            <w:szCs w:val="24"/>
          </w:rPr>
          <w:t>–</w:t>
        </w:r>
      </w:ins>
      <w:r w:rsidRPr="00785C54">
        <w:rPr>
          <w:szCs w:val="24"/>
        </w:rPr>
        <w:t xml:space="preserve">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del w:id="5831" w:author="Ilkka Rinne" w:date="2022-10-25T14:44:00Z">
        <w:r w:rsidRPr="00785C54" w:rsidDel="001221DB">
          <w:br w:type="page"/>
        </w:r>
      </w:del>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832" w:author="Ilkka Rinne" w:date="2022-09-06T15:32:00Z">
        <w:r w:rsidRPr="00785C54" w:rsidDel="003613DB">
          <w:rPr>
            <w:szCs w:val="24"/>
          </w:rPr>
          <w:delText>-</w:delText>
        </w:r>
      </w:del>
      <w:ins w:id="5833" w:author="Ilkka Rinne" w:date="2022-09-06T15:32:00Z">
        <w:r w:rsidR="003613DB">
          <w:rPr>
            <w:szCs w:val="24"/>
          </w:rPr>
          <w:t>–</w:t>
        </w:r>
      </w:ins>
      <w:r w:rsidRPr="00785C54">
        <w:rPr>
          <w:szCs w:val="24"/>
        </w:rPr>
        <w:t xml:space="preserve">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834" w:author="Ilkka Rinne" w:date="2022-09-06T15:32:00Z">
        <w:r w:rsidRPr="00785C54" w:rsidDel="003613DB">
          <w:rPr>
            <w:szCs w:val="24"/>
          </w:rPr>
          <w:delText>-</w:delText>
        </w:r>
      </w:del>
      <w:ins w:id="5835"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836" w:author="Ilkka Rinne" w:date="2022-09-06T15:32:00Z">
        <w:r w:rsidRPr="00785C54" w:rsidDel="003613DB">
          <w:rPr>
            <w:szCs w:val="24"/>
          </w:rPr>
          <w:delText>-</w:delText>
        </w:r>
      </w:del>
      <w:ins w:id="5837"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838" w:author="Ilkka Rinne" w:date="2022-09-06T15:32:00Z">
        <w:r w:rsidRPr="00785C54" w:rsidDel="003613DB">
          <w:rPr>
            <w:szCs w:val="24"/>
          </w:rPr>
          <w:delText>-</w:delText>
        </w:r>
      </w:del>
      <w:ins w:id="5839"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5840" w:author="Ilkka Rinne" w:date="2022-09-06T15:32:00Z">
        <w:r w:rsidRPr="00785C54" w:rsidDel="003613DB">
          <w:rPr>
            <w:szCs w:val="24"/>
          </w:rPr>
          <w:delText>-</w:delText>
        </w:r>
      </w:del>
      <w:ins w:id="5841" w:author="Ilkka Rinne" w:date="2022-09-06T15:32:00Z">
        <w:r w:rsidR="003613DB">
          <w:rPr>
            <w:szCs w:val="24"/>
          </w:rPr>
          <w:t>–</w:t>
        </w:r>
      </w:ins>
      <w:r w:rsidRPr="00785C54">
        <w:rPr>
          <w:szCs w:val="24"/>
        </w:rPr>
        <w:t xml:space="preserve">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5842" w:author="Katharina Schleidt" w:date="2022-08-13T16:42:00Z">
        <w:r w:rsidRPr="00785C54" w:rsidDel="00022C0A">
          <w:rPr>
            <w:szCs w:val="24"/>
          </w:rPr>
          <w:delText xml:space="preserve">core </w:delText>
        </w:r>
      </w:del>
      <w:ins w:id="5843"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44" w:author="Katharina Schleidt" w:date="2022-08-13T16:42:00Z">
        <w:r w:rsidRPr="00785C54" w:rsidDel="00022C0A">
          <w:rPr>
            <w:szCs w:val="24"/>
          </w:rPr>
          <w:delText xml:space="preserve">core </w:delText>
        </w:r>
      </w:del>
      <w:ins w:id="5845"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46" w:author="Katharina Schleidt" w:date="2022-08-13T16:42:00Z">
        <w:r w:rsidRPr="00785C54" w:rsidDel="00022C0A">
          <w:rPr>
            <w:szCs w:val="24"/>
          </w:rPr>
          <w:delText xml:space="preserve">core </w:delText>
        </w:r>
      </w:del>
      <w:ins w:id="5847" w:author="Katharina Schleidt" w:date="2022-08-13T16:42:00Z">
        <w:r w:rsidR="00022C0A">
          <w:rPr>
            <w:szCs w:val="24"/>
          </w:rPr>
          <w:t>C</w:t>
        </w:r>
        <w:r w:rsidR="00022C0A" w:rsidRPr="00785C54">
          <w:rPr>
            <w:szCs w:val="24"/>
          </w:rPr>
          <w:t xml:space="preserve">ore </w:t>
        </w:r>
      </w:ins>
      <w:del w:id="5848" w:author="Ilkka Rinne" w:date="2022-09-06T15:32:00Z">
        <w:r w:rsidRPr="00785C54" w:rsidDel="003613DB">
          <w:rPr>
            <w:szCs w:val="24"/>
          </w:rPr>
          <w:delText>-</w:delText>
        </w:r>
      </w:del>
      <w:ins w:id="5849" w:author="Ilkka Rinne" w:date="2022-09-06T15:32:00Z">
        <w:r w:rsidR="003613DB">
          <w:rPr>
            <w:szCs w:val="24"/>
          </w:rPr>
          <w:t>–</w:t>
        </w:r>
      </w:ins>
      <w:r w:rsidRPr="00785C54">
        <w:rPr>
          <w:szCs w:val="24"/>
        </w:rPr>
        <w:t xml:space="preserve">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lastRenderedPageBreak/>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50" w:author="Katharina Schleidt" w:date="2022-08-13T16:42:00Z">
        <w:r w:rsidRPr="00785C54" w:rsidDel="00022C0A">
          <w:rPr>
            <w:szCs w:val="24"/>
          </w:rPr>
          <w:delText xml:space="preserve">core </w:delText>
        </w:r>
      </w:del>
      <w:ins w:id="5851" w:author="Katharina Schleidt" w:date="2022-08-13T16:42:00Z">
        <w:r w:rsidR="00022C0A">
          <w:rPr>
            <w:szCs w:val="24"/>
          </w:rPr>
          <w:t>C</w:t>
        </w:r>
        <w:r w:rsidR="00022C0A" w:rsidRPr="00785C54">
          <w:rPr>
            <w:szCs w:val="24"/>
          </w:rPr>
          <w:t xml:space="preserve">ore </w:t>
        </w:r>
      </w:ins>
      <w:del w:id="5852" w:author="Ilkka Rinne" w:date="2022-09-06T15:32:00Z">
        <w:r w:rsidRPr="00785C54" w:rsidDel="003613DB">
          <w:rPr>
            <w:szCs w:val="24"/>
          </w:rPr>
          <w:delText>-</w:delText>
        </w:r>
      </w:del>
      <w:ins w:id="5853" w:author="Ilkka Rinne" w:date="2022-09-06T15:32:00Z">
        <w:r w:rsidR="003613DB">
          <w:rPr>
            <w:szCs w:val="24"/>
          </w:rPr>
          <w:t>–</w:t>
        </w:r>
      </w:ins>
      <w:r w:rsidRPr="00785C54">
        <w:rPr>
          <w:szCs w:val="24"/>
        </w:rPr>
        <w:t xml:space="preserve">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54" w:author="Katharina Schleidt" w:date="2022-08-13T16:42:00Z">
        <w:r w:rsidRPr="00785C54" w:rsidDel="00022C0A">
          <w:rPr>
            <w:szCs w:val="24"/>
          </w:rPr>
          <w:delText xml:space="preserve">core </w:delText>
        </w:r>
      </w:del>
      <w:ins w:id="5855" w:author="Katharina Schleidt" w:date="2022-08-13T16:42:00Z">
        <w:r w:rsidR="00022C0A">
          <w:rPr>
            <w:szCs w:val="24"/>
          </w:rPr>
          <w:t>C</w:t>
        </w:r>
        <w:r w:rsidR="00022C0A" w:rsidRPr="00785C54">
          <w:rPr>
            <w:szCs w:val="24"/>
          </w:rPr>
          <w:t xml:space="preserve">ore </w:t>
        </w:r>
      </w:ins>
      <w:del w:id="5856" w:author="Ilkka Rinne" w:date="2022-09-06T15:32:00Z">
        <w:r w:rsidRPr="00785C54" w:rsidDel="003613DB">
          <w:rPr>
            <w:szCs w:val="24"/>
          </w:rPr>
          <w:delText>-</w:delText>
        </w:r>
      </w:del>
      <w:ins w:id="5857" w:author="Ilkka Rinne" w:date="2022-09-06T15:32:00Z">
        <w:r w:rsidR="003613DB">
          <w:rPr>
            <w:szCs w:val="24"/>
          </w:rPr>
          <w:t>–</w:t>
        </w:r>
      </w:ins>
      <w:r w:rsidRPr="00785C54">
        <w:rPr>
          <w:szCs w:val="24"/>
        </w:rPr>
        <w:t xml:space="preserve">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58" w:author="Katharina Schleidt" w:date="2022-08-13T16:42:00Z">
        <w:r w:rsidRPr="00785C54" w:rsidDel="00022C0A">
          <w:rPr>
            <w:szCs w:val="24"/>
          </w:rPr>
          <w:delText xml:space="preserve">core </w:delText>
        </w:r>
      </w:del>
      <w:ins w:id="5859" w:author="Katharina Schleidt" w:date="2022-08-13T16:42:00Z">
        <w:r w:rsidR="00022C0A">
          <w:rPr>
            <w:szCs w:val="24"/>
          </w:rPr>
          <w:t>C</w:t>
        </w:r>
        <w:r w:rsidR="00022C0A" w:rsidRPr="00785C54">
          <w:rPr>
            <w:szCs w:val="24"/>
          </w:rPr>
          <w:t xml:space="preserve">ore </w:t>
        </w:r>
      </w:ins>
      <w:del w:id="5860" w:author="Ilkka Rinne" w:date="2022-09-06T15:32:00Z">
        <w:r w:rsidRPr="00785C54" w:rsidDel="003613DB">
          <w:rPr>
            <w:szCs w:val="24"/>
          </w:rPr>
          <w:delText>-</w:delText>
        </w:r>
      </w:del>
      <w:ins w:id="5861" w:author="Ilkka Rinne" w:date="2022-09-06T15:32:00Z">
        <w:r w:rsidR="003613DB">
          <w:rPr>
            <w:szCs w:val="24"/>
          </w:rPr>
          <w:t>–</w:t>
        </w:r>
      </w:ins>
      <w:r w:rsidRPr="00785C54">
        <w:rPr>
          <w:szCs w:val="24"/>
        </w:rPr>
        <w:t xml:space="preserve">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62" w:author="Katharina Schleidt" w:date="2022-08-13T16:42:00Z">
        <w:r w:rsidRPr="00785C54" w:rsidDel="00022C0A">
          <w:rPr>
            <w:szCs w:val="24"/>
          </w:rPr>
          <w:delText xml:space="preserve">core </w:delText>
        </w:r>
      </w:del>
      <w:ins w:id="5863" w:author="Katharina Schleidt" w:date="2022-08-13T16:42:00Z">
        <w:r w:rsidR="00022C0A">
          <w:rPr>
            <w:szCs w:val="24"/>
          </w:rPr>
          <w:t>C</w:t>
        </w:r>
        <w:r w:rsidR="00022C0A" w:rsidRPr="00785C54">
          <w:rPr>
            <w:szCs w:val="24"/>
          </w:rPr>
          <w:t xml:space="preserve">ore </w:t>
        </w:r>
      </w:ins>
      <w:del w:id="5864" w:author="Ilkka Rinne" w:date="2022-09-06T15:32:00Z">
        <w:r w:rsidRPr="00785C54" w:rsidDel="003613DB">
          <w:rPr>
            <w:szCs w:val="24"/>
          </w:rPr>
          <w:delText>-</w:delText>
        </w:r>
      </w:del>
      <w:ins w:id="5865" w:author="Ilkka Rinne" w:date="2022-09-06T15:32:00Z">
        <w:r w:rsidR="003613DB">
          <w:rPr>
            <w:szCs w:val="24"/>
          </w:rPr>
          <w:t>–</w:t>
        </w:r>
      </w:ins>
      <w:r w:rsidRPr="00785C54">
        <w:rPr>
          <w:szCs w:val="24"/>
        </w:rPr>
        <w:t xml:space="preserve">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5866" w:author="Katharina Schleidt" w:date="2022-08-13T16:42:00Z">
        <w:r w:rsidRPr="00785C54" w:rsidDel="00022C0A">
          <w:rPr>
            <w:szCs w:val="24"/>
          </w:rPr>
          <w:delText xml:space="preserve">core </w:delText>
        </w:r>
      </w:del>
      <w:ins w:id="5867" w:author="Katharina Schleidt" w:date="2022-08-13T16:42:00Z">
        <w:r w:rsidR="00022C0A">
          <w:rPr>
            <w:szCs w:val="24"/>
          </w:rPr>
          <w:t>C</w:t>
        </w:r>
        <w:r w:rsidR="00022C0A" w:rsidRPr="00785C54">
          <w:rPr>
            <w:szCs w:val="24"/>
          </w:rPr>
          <w:t xml:space="preserve">ore </w:t>
        </w:r>
      </w:ins>
      <w:del w:id="5868" w:author="Ilkka Rinne" w:date="2022-09-06T15:32:00Z">
        <w:r w:rsidRPr="00785C54" w:rsidDel="003613DB">
          <w:rPr>
            <w:szCs w:val="24"/>
          </w:rPr>
          <w:delText>-</w:delText>
        </w:r>
      </w:del>
      <w:ins w:id="5869" w:author="Ilkka Rinne" w:date="2022-09-06T15:32:00Z">
        <w:r w:rsidR="003613DB">
          <w:rPr>
            <w:szCs w:val="24"/>
          </w:rPr>
          <w:t>–</w:t>
        </w:r>
      </w:ins>
      <w:r w:rsidRPr="00785C54">
        <w:rPr>
          <w:szCs w:val="24"/>
        </w:rPr>
        <w:t xml:space="preserve">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lastRenderedPageBreak/>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70" w:author="Ilkka Rinne" w:date="2022-09-06T15:32:00Z">
        <w:r w:rsidRPr="00785C54" w:rsidDel="003613DB">
          <w:rPr>
            <w:szCs w:val="24"/>
          </w:rPr>
          <w:delText>-</w:delText>
        </w:r>
      </w:del>
      <w:ins w:id="5871" w:author="Ilkka Rinne" w:date="2022-09-06T15:32:00Z">
        <w:r w:rsidR="003613DB">
          <w:rPr>
            <w:szCs w:val="24"/>
          </w:rPr>
          <w:t>–</w:t>
        </w:r>
      </w:ins>
      <w:r w:rsidRPr="00785C54">
        <w:rPr>
          <w:szCs w:val="24"/>
        </w:rPr>
        <w:t xml:space="preserve">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72" w:author="Ilkka Rinne" w:date="2022-09-06T15:32:00Z">
        <w:r w:rsidRPr="00785C54" w:rsidDel="003613DB">
          <w:rPr>
            <w:szCs w:val="24"/>
          </w:rPr>
          <w:delText>-</w:delText>
        </w:r>
      </w:del>
      <w:ins w:id="5873" w:author="Ilkka Rinne" w:date="2022-09-06T15:32:00Z">
        <w:r w:rsidR="003613DB">
          <w:rPr>
            <w:szCs w:val="24"/>
          </w:rPr>
          <w:t>–</w:t>
        </w:r>
      </w:ins>
      <w:r w:rsidRPr="00785C54">
        <w:rPr>
          <w:szCs w:val="24"/>
        </w:rPr>
        <w:t xml:space="preserve">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74" w:author="Ilkka Rinne" w:date="2022-09-06T15:32:00Z">
        <w:r w:rsidRPr="00785C54" w:rsidDel="003613DB">
          <w:rPr>
            <w:szCs w:val="24"/>
          </w:rPr>
          <w:delText>-</w:delText>
        </w:r>
      </w:del>
      <w:ins w:id="5875" w:author="Ilkka Rinne" w:date="2022-09-06T15:32:00Z">
        <w:r w:rsidR="003613DB">
          <w:rPr>
            <w:szCs w:val="24"/>
          </w:rPr>
          <w:t>–</w:t>
        </w:r>
      </w:ins>
      <w:r w:rsidRPr="00785C54">
        <w:rPr>
          <w:szCs w:val="24"/>
        </w:rPr>
        <w:t xml:space="preserve">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lastRenderedPageBreak/>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76" w:author="Ilkka Rinne" w:date="2022-09-06T15:32:00Z">
        <w:r w:rsidRPr="00785C54" w:rsidDel="003613DB">
          <w:rPr>
            <w:szCs w:val="24"/>
          </w:rPr>
          <w:delText>-</w:delText>
        </w:r>
      </w:del>
      <w:ins w:id="5877"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78" w:author="Ilkka Rinne" w:date="2022-09-06T15:32:00Z">
        <w:r w:rsidRPr="00785C54" w:rsidDel="003613DB">
          <w:rPr>
            <w:szCs w:val="24"/>
          </w:rPr>
          <w:delText>-</w:delText>
        </w:r>
      </w:del>
      <w:ins w:id="5879" w:author="Ilkka Rinne" w:date="2022-09-06T15:32:00Z">
        <w:r w:rsidR="003613DB">
          <w:rPr>
            <w:szCs w:val="24"/>
          </w:rPr>
          <w:t>–</w:t>
        </w:r>
      </w:ins>
      <w:r w:rsidRPr="00785C54">
        <w:rPr>
          <w:szCs w:val="24"/>
        </w:rPr>
        <w:t xml:space="preserve">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80" w:author="Ilkka Rinne" w:date="2022-09-06T15:32:00Z">
        <w:r w:rsidRPr="00785C54" w:rsidDel="003613DB">
          <w:rPr>
            <w:szCs w:val="24"/>
          </w:rPr>
          <w:delText>-</w:delText>
        </w:r>
      </w:del>
      <w:ins w:id="5881"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82" w:author="Ilkka Rinne" w:date="2022-09-06T15:32:00Z">
        <w:r w:rsidRPr="00785C54" w:rsidDel="003613DB">
          <w:rPr>
            <w:szCs w:val="24"/>
          </w:rPr>
          <w:delText>-</w:delText>
        </w:r>
      </w:del>
      <w:ins w:id="5883"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84" w:author="Ilkka Rinne" w:date="2022-09-06T15:32:00Z">
        <w:r w:rsidRPr="00785C54" w:rsidDel="003613DB">
          <w:rPr>
            <w:szCs w:val="24"/>
          </w:rPr>
          <w:delText>-</w:delText>
        </w:r>
      </w:del>
      <w:ins w:id="5885" w:author="Ilkka Rinne" w:date="2022-09-06T15:32:00Z">
        <w:r w:rsidR="003613DB">
          <w:rPr>
            <w:szCs w:val="24"/>
          </w:rPr>
          <w:t>–</w:t>
        </w:r>
      </w:ins>
      <w:r w:rsidRPr="00785C54">
        <w:rPr>
          <w:szCs w:val="24"/>
        </w:rPr>
        <w:t xml:space="preserve">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lastRenderedPageBreak/>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86" w:author="Ilkka Rinne" w:date="2022-09-06T15:32:00Z">
        <w:r w:rsidRPr="00785C54" w:rsidDel="003613DB">
          <w:rPr>
            <w:szCs w:val="24"/>
          </w:rPr>
          <w:delText>-</w:delText>
        </w:r>
      </w:del>
      <w:ins w:id="5887" w:author="Ilkka Rinne" w:date="2022-09-06T15:32:00Z">
        <w:r w:rsidR="003613DB">
          <w:rPr>
            <w:szCs w:val="24"/>
          </w:rPr>
          <w:t>–</w:t>
        </w:r>
      </w:ins>
      <w:r w:rsidRPr="00785C54">
        <w:rPr>
          <w:szCs w:val="24"/>
        </w:rPr>
        <w:t xml:space="preserve">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5888" w:author="Ilkka Rinne" w:date="2022-09-06T15:32:00Z">
        <w:r w:rsidRPr="00785C54" w:rsidDel="003613DB">
          <w:rPr>
            <w:szCs w:val="24"/>
          </w:rPr>
          <w:delText>-</w:delText>
        </w:r>
      </w:del>
      <w:ins w:id="5889" w:author="Ilkka Rinne" w:date="2022-09-06T15:32:00Z">
        <w:r w:rsidR="003613DB">
          <w:rPr>
            <w:szCs w:val="24"/>
          </w:rPr>
          <w:t>–</w:t>
        </w:r>
      </w:ins>
      <w:r w:rsidRPr="00785C54">
        <w:rPr>
          <w:szCs w:val="24"/>
        </w:rPr>
        <w:t xml:space="preserve">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5890" w:name="_Toc117602655"/>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5890"/>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5891" w:author="REID-JAMOND Alison" w:date="2022-04-04T14:57:00Z">
        <w:r w:rsidRPr="00785C54" w:rsidDel="00047CD7">
          <w:rPr>
            <w:szCs w:val="24"/>
          </w:rPr>
          <w:delText>International Standard</w:delText>
        </w:r>
      </w:del>
      <w:ins w:id="5892"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5893" w:author="REID-JAMOND Alison" w:date="2022-04-04T14:58:00Z">
        <w:r w:rsidRPr="00785C54" w:rsidDel="00047CD7">
          <w:rPr>
            <w:szCs w:val="24"/>
          </w:rPr>
          <w:delText xml:space="preserve">standard </w:delText>
        </w:r>
      </w:del>
      <w:ins w:id="5894"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5895"/>
      <w:r w:rsidRPr="00785C54">
        <w:rPr>
          <w:szCs w:val="24"/>
        </w:rPr>
        <w:t xml:space="preserve">Observations, measurements and samples </w:t>
      </w:r>
      <w:commentRangeEnd w:id="5895"/>
      <w:r w:rsidR="00047CD7">
        <w:rPr>
          <w:rStyle w:val="CommentReference"/>
          <w:rFonts w:eastAsia="MS Mincho"/>
          <w:lang w:eastAsia="ja-JP"/>
        </w:rPr>
        <w:commentReference w:id="5895"/>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5896"/>
      <w:commentRangeStart w:id="5897"/>
      <w:r w:rsidRPr="00785C54">
        <w:rPr>
          <w:szCs w:val="24"/>
        </w:rPr>
        <w:t>Table B.1 — Earth Observations (EO)</w:t>
      </w:r>
      <w:commentRangeEnd w:id="5896"/>
      <w:r w:rsidR="00047CD7">
        <w:rPr>
          <w:rStyle w:val="CommentReference"/>
          <w:rFonts w:eastAsia="MS Mincho"/>
          <w:b w:val="0"/>
          <w:lang w:eastAsia="ja-JP"/>
        </w:rPr>
        <w:commentReference w:id="5896"/>
      </w:r>
      <w:commentRangeEnd w:id="5897"/>
      <w:r w:rsidR="00047CD7">
        <w:rPr>
          <w:rStyle w:val="CommentReference"/>
          <w:rFonts w:eastAsia="MS Mincho"/>
          <w:b w:val="0"/>
          <w:lang w:eastAsia="ja-JP"/>
        </w:rPr>
        <w:commentReference w:id="5897"/>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111"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112"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5898" w:author="Ilkka Rinne" w:date="2022-09-06T15:32:00Z">
              <w:r w:rsidRPr="00785C54" w:rsidDel="003613DB">
                <w:rPr>
                  <w:szCs w:val="24"/>
                </w:rPr>
                <w:delText>"</w:delText>
              </w:r>
            </w:del>
            <w:ins w:id="5899" w:author="Ilkka Rinne" w:date="2022-09-06T15:32:00Z">
              <w:r w:rsidR="003613DB">
                <w:rPr>
                  <w:szCs w:val="24"/>
                </w:rPr>
                <w:t>“</w:t>
              </w:r>
            </w:ins>
            <w:r w:rsidRPr="00785C54">
              <w:rPr>
                <w:szCs w:val="24"/>
              </w:rPr>
              <w:t>Topic</w:t>
            </w:r>
            <w:del w:id="5900" w:author="Ilkka Rinne" w:date="2022-09-06T15:32:00Z">
              <w:r w:rsidRPr="00785C54" w:rsidDel="003613DB">
                <w:rPr>
                  <w:szCs w:val="24"/>
                </w:rPr>
                <w:delText>"</w:delText>
              </w:r>
            </w:del>
            <w:ins w:id="5901"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5902" w:author="Ilkka Rinne" w:date="2022-09-06T15:32:00Z">
              <w:r w:rsidRPr="00785C54" w:rsidDel="003613DB">
                <w:rPr>
                  <w:szCs w:val="24"/>
                </w:rPr>
                <w:delText>"</w:delText>
              </w:r>
            </w:del>
            <w:ins w:id="5903" w:author="Ilkka Rinne" w:date="2022-09-06T15:32:00Z">
              <w:r w:rsidR="003613DB">
                <w:rPr>
                  <w:szCs w:val="24"/>
                </w:rPr>
                <w:t>“</w:t>
              </w:r>
            </w:ins>
            <w:r w:rsidRPr="00785C54">
              <w:rPr>
                <w:szCs w:val="24"/>
              </w:rPr>
              <w:t>Topic</w:t>
            </w:r>
            <w:del w:id="5904" w:author="Ilkka Rinne" w:date="2022-09-06T15:32:00Z">
              <w:r w:rsidRPr="00785C54" w:rsidDel="003613DB">
                <w:rPr>
                  <w:szCs w:val="24"/>
                </w:rPr>
                <w:delText>"</w:delText>
              </w:r>
            </w:del>
            <w:ins w:id="5905"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lastRenderedPageBreak/>
              <w:t>Observation::observedProperty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r w:rsidRPr="00785C54">
              <w:rPr>
                <w:szCs w:val="24"/>
              </w:rPr>
              <w:t>SampleCollection::member:SpatialSample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r w:rsidRPr="00785C54">
              <w:rPr>
                <w:szCs w:val="24"/>
              </w:rPr>
              <w:t>SpatialSample::sampledFeature:GeologicUnit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r w:rsidRPr="00785C54">
              <w:rPr>
                <w:szCs w:val="24"/>
              </w:rPr>
              <w:t>SampleCollection::member:MaterialSample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 xml:space="preserve">Geotechnical </w:t>
            </w:r>
            <w:r w:rsidRPr="005B2A0F">
              <w:rPr>
                <w:b/>
                <w:i/>
                <w:szCs w:val="24"/>
                <w:rPrChange w:id="5906" w:author="Grellet Sylvain" w:date="2022-09-08T22:40:00Z">
                  <w:rPr>
                    <w:b/>
                    <w:szCs w:val="24"/>
                  </w:rPr>
                </w:rPrChange>
              </w:rPr>
              <w:t>in situ</w:t>
            </w:r>
            <w:r w:rsidRPr="00785C54">
              <w:rPr>
                <w:b/>
                <w:szCs w:val="24"/>
              </w:rPr>
              <w:t xml:space="preserve">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 xml:space="preserve">A soil property (eg.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lastRenderedPageBreak/>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r w:rsidRPr="00785C54">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76A8B22A" w:rsidR="005B5EAD" w:rsidRPr="00785C54" w:rsidRDefault="005B5EAD" w:rsidP="00785C54">
            <w:pPr>
              <w:pStyle w:val="Tablebody"/>
              <w:autoSpaceDE w:val="0"/>
              <w:autoSpaceDN w:val="0"/>
              <w:adjustRightInd w:val="0"/>
              <w:jc w:val="both"/>
              <w:rPr>
                <w:szCs w:val="20"/>
              </w:rPr>
            </w:pPr>
            <w:r w:rsidRPr="00785C54">
              <w:rPr>
                <w:szCs w:val="24"/>
              </w:rPr>
              <w:t>River (e.g.</w:t>
            </w:r>
            <w:ins w:id="5907" w:author="Katharina Schleidt" w:date="2022-10-17T12:33:00Z">
              <w:r w:rsidR="006C645F">
                <w:rPr>
                  <w:szCs w:val="24"/>
                </w:rPr>
                <w:t>,</w:t>
              </w:r>
            </w:ins>
            <w:r w:rsidRPr="00785C54">
              <w:rPr>
                <w:szCs w:val="24"/>
              </w:rPr>
              <w:t xml:space="preserve">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r w:rsidRPr="00785C54">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r w:rsidRPr="00785C54">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500F2AF" w:rsidR="005B5EAD" w:rsidRPr="00785C54" w:rsidRDefault="005B5EAD" w:rsidP="00785C54">
            <w:pPr>
              <w:pStyle w:val="Tablebody"/>
              <w:autoSpaceDE w:val="0"/>
              <w:autoSpaceDN w:val="0"/>
              <w:adjustRightInd w:val="0"/>
              <w:jc w:val="both"/>
              <w:rPr>
                <w:szCs w:val="20"/>
              </w:rPr>
            </w:pPr>
            <w:r w:rsidRPr="00785C54">
              <w:rPr>
                <w:szCs w:val="24"/>
              </w:rPr>
              <w:t>River (e.g.</w:t>
            </w:r>
            <w:ins w:id="5908" w:author="Katharina Schleidt" w:date="2022-10-17T12:33:00Z">
              <w:r w:rsidR="006C645F">
                <w:rPr>
                  <w:szCs w:val="24"/>
                </w:rPr>
                <w:t>,</w:t>
              </w:r>
            </w:ins>
            <w:r w:rsidRPr="00785C54">
              <w:rPr>
                <w:szCs w:val="24"/>
              </w:rPr>
              <w:t xml:space="preserve">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r w:rsidRPr="00785C54">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164FE6"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91BD48D" w:rsidR="005B5EAD" w:rsidRPr="00785C54" w:rsidRDefault="005B5EAD" w:rsidP="00785C54">
            <w:pPr>
              <w:pStyle w:val="Tablebody"/>
              <w:autoSpaceDE w:val="0"/>
              <w:autoSpaceDN w:val="0"/>
              <w:adjustRightInd w:val="0"/>
              <w:jc w:val="both"/>
              <w:rPr>
                <w:szCs w:val="20"/>
                <w:lang w:val="fr-FR"/>
              </w:rPr>
            </w:pPr>
            <w:r w:rsidRPr="00164FE6">
              <w:rPr>
                <w:szCs w:val="24"/>
                <w:lang w:val="fr-FR"/>
                <w:rPrChange w:id="5909" w:author="Ilkka Rinne" w:date="2022-10-22T15:01:00Z">
                  <w:rPr>
                    <w:szCs w:val="24"/>
                  </w:rPr>
                </w:rPrChange>
              </w:rPr>
              <w:t>Instrument, analytical process (e.g.</w:t>
            </w:r>
            <w:ins w:id="5910" w:author="Katharina Schleidt" w:date="2022-10-17T12:34:00Z">
              <w:r w:rsidR="006C645F" w:rsidRPr="00164FE6">
                <w:rPr>
                  <w:szCs w:val="24"/>
                  <w:lang w:val="fr-FR"/>
                  <w:rPrChange w:id="5911" w:author="Ilkka Rinne" w:date="2022-10-22T15:01:00Z">
                    <w:rPr>
                      <w:szCs w:val="24"/>
                    </w:rPr>
                  </w:rPrChange>
                </w:rPr>
                <w:t>,</w:t>
              </w:r>
            </w:ins>
            <w:r w:rsidRPr="00164FE6">
              <w:rPr>
                <w:szCs w:val="24"/>
                <w:lang w:val="fr-FR"/>
                <w:rPrChange w:id="5912" w:author="Ilkka Rinne" w:date="2022-10-22T15:01:00Z">
                  <w:rPr>
                    <w:szCs w:val="24"/>
                  </w:rPr>
                </w:rPrChange>
              </w:rPr>
              <w:t xml:space="preserve"> </w:t>
            </w:r>
            <w:r w:rsidRPr="00164FE6">
              <w:rPr>
                <w:rStyle w:val="stdpublisher"/>
                <w:szCs w:val="24"/>
                <w:shd w:val="clear" w:color="auto" w:fill="auto"/>
                <w:lang w:val="fr-FR"/>
                <w:rPrChange w:id="5913" w:author="Ilkka Rinne" w:date="2022-10-22T15:01:00Z">
                  <w:rPr>
                    <w:rStyle w:val="stdpublisher"/>
                    <w:szCs w:val="24"/>
                    <w:shd w:val="clear" w:color="auto" w:fill="auto"/>
                  </w:rPr>
                </w:rPrChange>
              </w:rPr>
              <w:t>NF EN ISO</w:t>
            </w:r>
            <w:r w:rsidRPr="00164FE6">
              <w:rPr>
                <w:szCs w:val="24"/>
                <w:lang w:val="fr-FR"/>
                <w:rPrChange w:id="5914" w:author="Ilkka Rinne" w:date="2022-10-22T15:01:00Z">
                  <w:rPr>
                    <w:szCs w:val="24"/>
                  </w:rPr>
                </w:rPrChange>
              </w:rPr>
              <w:t xml:space="preserve"> </w:t>
            </w:r>
            <w:r w:rsidRPr="00164FE6">
              <w:rPr>
                <w:rStyle w:val="stddocNumber"/>
                <w:szCs w:val="24"/>
                <w:shd w:val="clear" w:color="auto" w:fill="auto"/>
                <w:lang w:val="fr-FR"/>
                <w:rPrChange w:id="5915" w:author="Ilkka Rinne" w:date="2022-10-22T15:01:00Z">
                  <w:rPr>
                    <w:rStyle w:val="stddocNumber"/>
                    <w:szCs w:val="24"/>
                    <w:shd w:val="clear" w:color="auto" w:fill="auto"/>
                  </w:rPr>
                </w:rPrChange>
              </w:rPr>
              <w:t>13395</w:t>
            </w:r>
            <w:r w:rsidRPr="00164FE6">
              <w:rPr>
                <w:szCs w:val="24"/>
                <w:lang w:val="fr-FR"/>
                <w:rPrChange w:id="5916" w:author="Ilkka Rinne" w:date="2022-10-22T15:01:00Z">
                  <w:rPr>
                    <w:szCs w:val="24"/>
                  </w:rPr>
                </w:rPrChange>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r w:rsidRPr="00785C54">
              <w:rPr>
                <w:szCs w:val="24"/>
              </w:rPr>
              <w:lastRenderedPageBreak/>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r w:rsidRPr="00785C54">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5917" w:author="REID-JAMOND Alison" w:date="2022-04-04T15:03:00Z">
              <w:r w:rsidRPr="00785C54" w:rsidDel="00047CD7">
                <w:rPr>
                  <w:szCs w:val="24"/>
                </w:rPr>
                <w:delText>has been</w:delText>
              </w:r>
            </w:del>
            <w:ins w:id="5918"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5919" w:name="_Toc117602656"/>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5920"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5921" w:author="REID-JAMOND Alison" w:date="2022-04-04T08:11:00Z">
        <w:r w:rsidR="003E2160">
          <w:rPr>
            <w:rStyle w:val="stdyear"/>
            <w:rFonts w:eastAsia="Times New Roman"/>
            <w:szCs w:val="24"/>
            <w:shd w:val="clear" w:color="auto" w:fill="auto"/>
          </w:rPr>
          <w:t>2</w:t>
        </w:r>
      </w:ins>
      <w:del w:id="5922"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5923" w:author="REID-JAMOND Alison" w:date="2022-04-04T08:11:00Z">
        <w:r w:rsidR="003E2160">
          <w:rPr>
            <w:rFonts w:eastAsia="Times New Roman"/>
            <w:szCs w:val="24"/>
          </w:rPr>
          <w:t xml:space="preserve"> (this document)</w:t>
        </w:r>
      </w:ins>
      <w:bookmarkEnd w:id="5919"/>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5924" w:author="REID-JAMOND Alison" w:date="2022-04-04T08:12:00Z">
        <w:r w:rsidRPr="00785C54" w:rsidDel="003E2160">
          <w:rPr>
            <w:szCs w:val="24"/>
          </w:rPr>
          <w:delText>Observations and Measurements v2.0</w:delText>
        </w:r>
      </w:del>
      <w:ins w:id="5925"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5926" w:author="REID-JAMOND Alison" w:date="2022-04-04T08:12:00Z">
        <w:r w:rsidRPr="00785C54" w:rsidDel="003E2160">
          <w:rPr>
            <w:szCs w:val="24"/>
          </w:rPr>
          <w:delText>, edition 1</w:delText>
        </w:r>
      </w:del>
      <w:r w:rsidRPr="00785C54">
        <w:rPr>
          <w:szCs w:val="24"/>
        </w:rPr>
        <w:t xml:space="preserve">) and </w:t>
      </w:r>
      <w:del w:id="5927" w:author="REID-JAMOND Alison" w:date="2022-04-04T08:12:00Z">
        <w:r w:rsidRPr="00785C54" w:rsidDel="003E2160">
          <w:rPr>
            <w:szCs w:val="24"/>
          </w:rPr>
          <w:delText>Observations, Measurements and Samples v3.0</w:delText>
        </w:r>
      </w:del>
      <w:ins w:id="5928"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5929" w:author="REID-JAMOND Alison" w:date="2022-04-04T08:12:00Z">
        <w:r w:rsidR="003E2160">
          <w:rPr>
            <w:rStyle w:val="stdyear"/>
            <w:szCs w:val="24"/>
            <w:shd w:val="clear" w:color="auto" w:fill="auto"/>
          </w:rPr>
          <w:t>2</w:t>
        </w:r>
      </w:ins>
      <w:del w:id="5930"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5931"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5932" w:author="REID-JAMOND Alison" w:date="2022-04-04T08:13:00Z">
        <w:r w:rsidRPr="00785C54" w:rsidDel="003E2160">
          <w:rPr>
            <w:szCs w:val="24"/>
          </w:rPr>
          <w:delText xml:space="preserve"> Edition 1 (</w:delText>
        </w:r>
      </w:del>
      <w:ins w:id="5933"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16)</w:t>
      </w:r>
      <w:r w:rsidRPr="00785C54">
        <w:rPr>
          <w:szCs w:val="24"/>
        </w:rPr>
        <w:tab/>
        <w:t>samplingSurface &lt;&lt;RequirementsClass&gt;&gt;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17)</w:t>
      </w:r>
      <w:r w:rsidRPr="00785C54">
        <w:rPr>
          <w:szCs w:val="24"/>
        </w:rPr>
        <w:tab/>
        <w:t>samplingSolid &lt;&lt;RequirementsClass&gt;&gt;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5934" w:author="REID-JAMOND Alison" w:date="2022-04-04T08:13:00Z">
        <w:r w:rsidR="003E2160">
          <w:rPr>
            <w:rStyle w:val="stddocNumber"/>
            <w:szCs w:val="24"/>
            <w:shd w:val="clear" w:color="auto" w:fill="auto"/>
          </w:rPr>
          <w:t>:2011</w:t>
        </w:r>
      </w:ins>
      <w:del w:id="5935"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36" w:author="Ilkka Rinne" w:date="2022-10-22T15:01:00Z">
            <w:rPr>
              <w:szCs w:val="24"/>
            </w:rPr>
          </w:rPrChange>
        </w:rPr>
      </w:pPr>
      <w:r w:rsidRPr="00164FE6">
        <w:rPr>
          <w:szCs w:val="24"/>
          <w:lang w:val="fr-FR"/>
          <w:rPrChange w:id="5937" w:author="Ilkka Rinne" w:date="2022-10-22T15:01:00Z">
            <w:rPr>
              <w:szCs w:val="24"/>
            </w:rPr>
          </w:rPrChange>
        </w:rPr>
        <w:t>—</w:t>
      </w:r>
      <w:r w:rsidRPr="00164FE6">
        <w:rPr>
          <w:szCs w:val="24"/>
          <w:lang w:val="fr-FR"/>
          <w:rPrChange w:id="5938" w:author="Ilkka Rinne" w:date="2022-10-22T15:01:00Z">
            <w:rPr>
              <w:szCs w:val="24"/>
            </w:rPr>
          </w:rPrChange>
        </w:rPr>
        <w:tab/>
        <w:t xml:space="preserve">Temporal observation interchange: </w:t>
      </w:r>
      <w:r w:rsidRPr="00164FE6">
        <w:rPr>
          <w:rStyle w:val="citesec"/>
          <w:szCs w:val="24"/>
          <w:shd w:val="clear" w:color="auto" w:fill="auto"/>
          <w:lang w:val="fr-FR"/>
          <w:rPrChange w:id="5939" w:author="Ilkka Rinne" w:date="2022-10-22T15:01:00Z">
            <w:rPr>
              <w:rStyle w:val="citesec"/>
              <w:szCs w:val="24"/>
              <w:shd w:val="clear" w:color="auto" w:fill="auto"/>
            </w:rPr>
          </w:rPrChange>
        </w:rPr>
        <w:t>A.1.1, A.1.6</w:t>
      </w:r>
    </w:p>
    <w:p w14:paraId="12851649" w14:textId="77777777"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40" w:author="Ilkka Rinne" w:date="2022-10-22T15:01:00Z">
            <w:rPr>
              <w:szCs w:val="24"/>
            </w:rPr>
          </w:rPrChange>
        </w:rPr>
      </w:pPr>
      <w:r w:rsidRPr="00164FE6">
        <w:rPr>
          <w:szCs w:val="24"/>
          <w:lang w:val="fr-FR"/>
          <w:rPrChange w:id="5941" w:author="Ilkka Rinne" w:date="2022-10-22T15:01:00Z">
            <w:rPr>
              <w:szCs w:val="24"/>
            </w:rPr>
          </w:rPrChange>
        </w:rPr>
        <w:t>—</w:t>
      </w:r>
      <w:r w:rsidRPr="00164FE6">
        <w:rPr>
          <w:szCs w:val="24"/>
          <w:lang w:val="fr-FR"/>
          <w:rPrChange w:id="5942" w:author="Ilkka Rinne" w:date="2022-10-22T15:01:00Z">
            <w:rPr>
              <w:szCs w:val="24"/>
            </w:rPr>
          </w:rPrChange>
        </w:rPr>
        <w:tab/>
        <w:t xml:space="preserve">Geometry observation interchange: </w:t>
      </w:r>
      <w:r w:rsidRPr="00164FE6">
        <w:rPr>
          <w:rStyle w:val="citesec"/>
          <w:szCs w:val="24"/>
          <w:shd w:val="clear" w:color="auto" w:fill="auto"/>
          <w:lang w:val="fr-FR"/>
          <w:rPrChange w:id="5943" w:author="Ilkka Rinne" w:date="2022-10-22T15:01:00Z">
            <w:rPr>
              <w:rStyle w:val="citesec"/>
              <w:szCs w:val="24"/>
              <w:shd w:val="clear" w:color="auto" w:fill="auto"/>
            </w:rPr>
          </w:rPrChange>
        </w:rPr>
        <w:t>A.1.1, A.1.7</w:t>
      </w:r>
    </w:p>
    <w:p w14:paraId="16B49B08" w14:textId="77777777"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44" w:author="Ilkka Rinne" w:date="2022-10-22T15:01:00Z">
            <w:rPr>
              <w:szCs w:val="24"/>
            </w:rPr>
          </w:rPrChange>
        </w:rPr>
      </w:pPr>
      <w:r w:rsidRPr="00164FE6">
        <w:rPr>
          <w:szCs w:val="24"/>
          <w:lang w:val="fr-FR"/>
          <w:rPrChange w:id="5945" w:author="Ilkka Rinne" w:date="2022-10-22T15:01:00Z">
            <w:rPr>
              <w:szCs w:val="24"/>
            </w:rPr>
          </w:rPrChange>
        </w:rPr>
        <w:t>—</w:t>
      </w:r>
      <w:r w:rsidRPr="00164FE6">
        <w:rPr>
          <w:szCs w:val="24"/>
          <w:lang w:val="fr-FR"/>
          <w:rPrChange w:id="5946" w:author="Ilkka Rinne" w:date="2022-10-22T15:01:00Z">
            <w:rPr>
              <w:szCs w:val="24"/>
            </w:rPr>
          </w:rPrChange>
        </w:rPr>
        <w:tab/>
        <w:t xml:space="preserve">Complex observation interchange: </w:t>
      </w:r>
      <w:r w:rsidRPr="00164FE6">
        <w:rPr>
          <w:rStyle w:val="citesec"/>
          <w:szCs w:val="24"/>
          <w:shd w:val="clear" w:color="auto" w:fill="auto"/>
          <w:lang w:val="fr-FR"/>
          <w:rPrChange w:id="5947" w:author="Ilkka Rinne" w:date="2022-10-22T15:01:00Z">
            <w:rPr>
              <w:rStyle w:val="citesec"/>
              <w:szCs w:val="24"/>
              <w:shd w:val="clear" w:color="auto" w:fill="auto"/>
            </w:rPr>
          </w:rPrChange>
        </w:rPr>
        <w:t>A.1.1, A.1.8</w:t>
      </w:r>
    </w:p>
    <w:p w14:paraId="29AC3156" w14:textId="77777777"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48" w:author="Ilkka Rinne" w:date="2022-10-22T15:01:00Z">
            <w:rPr>
              <w:szCs w:val="24"/>
            </w:rPr>
          </w:rPrChange>
        </w:rPr>
      </w:pPr>
      <w:r w:rsidRPr="00164FE6">
        <w:rPr>
          <w:szCs w:val="24"/>
          <w:lang w:val="fr-FR"/>
          <w:rPrChange w:id="5949" w:author="Ilkka Rinne" w:date="2022-10-22T15:01:00Z">
            <w:rPr>
              <w:szCs w:val="24"/>
            </w:rPr>
          </w:rPrChange>
        </w:rPr>
        <w:t>—</w:t>
      </w:r>
      <w:r w:rsidRPr="00164FE6">
        <w:rPr>
          <w:szCs w:val="24"/>
          <w:lang w:val="fr-FR"/>
          <w:rPrChange w:id="5950" w:author="Ilkka Rinne" w:date="2022-10-22T15:01:00Z">
            <w:rPr>
              <w:szCs w:val="24"/>
            </w:rPr>
          </w:rPrChange>
        </w:rPr>
        <w:tab/>
        <w:t xml:space="preserve">Discrete coverage observation interchange: </w:t>
      </w:r>
      <w:r w:rsidRPr="00164FE6">
        <w:rPr>
          <w:rStyle w:val="citesec"/>
          <w:szCs w:val="24"/>
          <w:shd w:val="clear" w:color="auto" w:fill="auto"/>
          <w:lang w:val="fr-FR"/>
          <w:rPrChange w:id="5951" w:author="Ilkka Rinne" w:date="2022-10-22T15:01:00Z">
            <w:rPr>
              <w:rStyle w:val="citesec"/>
              <w:szCs w:val="24"/>
              <w:shd w:val="clear" w:color="auto" w:fill="auto"/>
            </w:rPr>
          </w:rPrChange>
        </w:rPr>
        <w:t>A.1.1</w:t>
      </w:r>
      <w:r w:rsidRPr="00164FE6">
        <w:rPr>
          <w:szCs w:val="24"/>
          <w:lang w:val="fr-FR"/>
          <w:rPrChange w:id="5952" w:author="Ilkka Rinne" w:date="2022-10-22T15:01:00Z">
            <w:rPr>
              <w:szCs w:val="24"/>
            </w:rPr>
          </w:rPrChange>
        </w:rPr>
        <w:t>, A.1.9</w:t>
      </w:r>
    </w:p>
    <w:p w14:paraId="4DED8942" w14:textId="77777777" w:rsidR="005B5EAD" w:rsidRPr="00164FE6"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53" w:author="Ilkka Rinne" w:date="2022-10-22T15:01:00Z">
            <w:rPr>
              <w:szCs w:val="24"/>
            </w:rPr>
          </w:rPrChange>
        </w:rPr>
      </w:pPr>
      <w:r w:rsidRPr="00164FE6">
        <w:rPr>
          <w:szCs w:val="24"/>
          <w:lang w:val="fr-FR"/>
          <w:rPrChange w:id="5954" w:author="Ilkka Rinne" w:date="2022-10-22T15:01:00Z">
            <w:rPr>
              <w:szCs w:val="24"/>
            </w:rPr>
          </w:rPrChange>
        </w:rPr>
        <w:t>—</w:t>
      </w:r>
      <w:r w:rsidRPr="00164FE6">
        <w:rPr>
          <w:szCs w:val="24"/>
          <w:lang w:val="fr-FR"/>
          <w:rPrChange w:id="5955" w:author="Ilkka Rinne" w:date="2022-10-22T15:01:00Z">
            <w:rPr>
              <w:szCs w:val="24"/>
            </w:rPr>
          </w:rPrChange>
        </w:rPr>
        <w:tab/>
        <w:t xml:space="preserve">Point coverage observation interchange: </w:t>
      </w:r>
      <w:r w:rsidRPr="00164FE6">
        <w:rPr>
          <w:rStyle w:val="citesec"/>
          <w:szCs w:val="24"/>
          <w:shd w:val="clear" w:color="auto" w:fill="auto"/>
          <w:lang w:val="fr-FR"/>
          <w:rPrChange w:id="5956" w:author="Ilkka Rinne" w:date="2022-10-22T15:01:00Z">
            <w:rPr>
              <w:rStyle w:val="citesec"/>
              <w:szCs w:val="24"/>
              <w:shd w:val="clear" w:color="auto" w:fill="auto"/>
            </w:rPr>
          </w:rPrChange>
        </w:rPr>
        <w:t>A.1.1</w:t>
      </w:r>
      <w:r w:rsidRPr="00164FE6">
        <w:rPr>
          <w:szCs w:val="24"/>
          <w:lang w:val="fr-FR"/>
          <w:rPrChange w:id="5957" w:author="Ilkka Rinne" w:date="2022-10-22T15:01:00Z">
            <w:rPr>
              <w:szCs w:val="24"/>
            </w:rPr>
          </w:rPrChange>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5958" w:author="REID-JAMOND Alison" w:date="2022-04-04T08:14:00Z">
        <w:r w:rsidR="003E2160">
          <w:rPr>
            <w:rStyle w:val="stddocNumber"/>
            <w:szCs w:val="24"/>
            <w:shd w:val="clear" w:color="auto" w:fill="auto"/>
          </w:rPr>
          <w:t>:2022 (this document)</w:t>
        </w:r>
      </w:ins>
      <w:del w:id="5959" w:author="REID-JAMOND Alison" w:date="2022-04-04T08:14:00Z">
        <w:r w:rsidRPr="00785C54" w:rsidDel="003E2160">
          <w:rPr>
            <w:szCs w:val="24"/>
          </w:rPr>
          <w:delText xml:space="preserve"> Edition 2 (2020)</w:delText>
        </w:r>
      </w:del>
      <w:r w:rsidRPr="00785C54">
        <w:rPr>
          <w:szCs w:val="24"/>
        </w:rPr>
        <w:t xml:space="preserve"> the UML packages </w:t>
      </w:r>
      <w:del w:id="5960" w:author="REID-JAMOND Alison" w:date="2022-04-04T08:14:00Z">
        <w:r w:rsidRPr="00785C54" w:rsidDel="003E2160">
          <w:rPr>
            <w:szCs w:val="24"/>
          </w:rPr>
          <w:delText xml:space="preserve">were </w:delText>
        </w:r>
      </w:del>
      <w:ins w:id="5961"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5962"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5963" w:author="Ilkka Rinne" w:date="2022-09-06T15:32:00Z">
        <w:r w:rsidRPr="00785C54" w:rsidDel="003613DB">
          <w:rPr>
            <w:szCs w:val="24"/>
          </w:rPr>
          <w:lastRenderedPageBreak/>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64" w:author="Ilkka Rinne" w:date="2022-10-22T15:01:00Z">
            <w:rPr>
              <w:szCs w:val="24"/>
            </w:rPr>
          </w:rPrChange>
        </w:rPr>
      </w:pPr>
      <w:r w:rsidRPr="00164FE6">
        <w:rPr>
          <w:szCs w:val="24"/>
          <w:lang w:val="fr-FR"/>
          <w:rPrChange w:id="5965" w:author="Ilkka Rinne" w:date="2022-10-22T15:01:00Z">
            <w:rPr>
              <w:szCs w:val="24"/>
            </w:rPr>
          </w:rPrChange>
        </w:rPr>
        <w:t>iii)</w:t>
      </w:r>
      <w:r w:rsidRPr="00164FE6">
        <w:rPr>
          <w:szCs w:val="24"/>
          <w:lang w:val="fr-FR"/>
          <w:rPrChange w:id="5966" w:author="Ilkka Rinne" w:date="2022-10-22T15:01:00Z">
            <w:rPr>
              <w:szCs w:val="24"/>
            </w:rPr>
          </w:rPrChange>
        </w:rPr>
        <w:tab/>
        <w:t xml:space="preserve">Abstract Observation </w:t>
      </w:r>
      <w:del w:id="5967" w:author="Katharina Schleidt" w:date="2022-08-13T16:39:00Z">
        <w:r w:rsidRPr="00164FE6" w:rsidDel="00022C0A">
          <w:rPr>
            <w:szCs w:val="24"/>
            <w:lang w:val="fr-FR"/>
            <w:rPrChange w:id="5968" w:author="Ilkka Rinne" w:date="2022-10-22T15:01:00Z">
              <w:rPr>
                <w:szCs w:val="24"/>
              </w:rPr>
            </w:rPrChange>
          </w:rPr>
          <w:delText xml:space="preserve">core </w:delText>
        </w:r>
      </w:del>
      <w:ins w:id="5969" w:author="Katharina Schleidt" w:date="2022-08-13T16:39:00Z">
        <w:r w:rsidR="00022C0A" w:rsidRPr="00164FE6">
          <w:rPr>
            <w:szCs w:val="24"/>
            <w:lang w:val="fr-FR"/>
            <w:rPrChange w:id="5970" w:author="Ilkka Rinne" w:date="2022-10-22T15:01:00Z">
              <w:rPr>
                <w:szCs w:val="24"/>
              </w:rPr>
            </w:rPrChange>
          </w:rPr>
          <w:t xml:space="preserve">Core </w:t>
        </w:r>
      </w:ins>
      <w:r w:rsidRPr="00164FE6">
        <w:rPr>
          <w:szCs w:val="24"/>
          <w:lang w:val="fr-FR"/>
          <w:rPrChange w:id="5971" w:author="Ilkka Rinne" w:date="2022-10-22T15:01:00Z">
            <w:rPr>
              <w:szCs w:val="24"/>
            </w:rPr>
          </w:rPrChange>
        </w:rPr>
        <w:t>&lt;&lt;ApplicationSchema&gt;&gt;</w:t>
      </w:r>
    </w:p>
    <w:p w14:paraId="504CB7AB" w14:textId="5CD61206"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72" w:author="Ilkka Rinne" w:date="2022-10-22T15:01:00Z">
            <w:rPr>
              <w:szCs w:val="24"/>
            </w:rPr>
          </w:rPrChange>
        </w:rPr>
      </w:pPr>
      <w:r w:rsidRPr="00164FE6">
        <w:rPr>
          <w:szCs w:val="24"/>
          <w:lang w:val="fr-FR"/>
          <w:rPrChange w:id="5973" w:author="Ilkka Rinne" w:date="2022-10-22T15:01:00Z">
            <w:rPr>
              <w:szCs w:val="24"/>
            </w:rPr>
          </w:rPrChange>
        </w:rPr>
        <w:t>iv)</w:t>
      </w:r>
      <w:r w:rsidRPr="00164FE6">
        <w:rPr>
          <w:szCs w:val="24"/>
          <w:lang w:val="fr-FR"/>
          <w:rPrChange w:id="5974" w:author="Ilkka Rinne" w:date="2022-10-22T15:01:00Z">
            <w:rPr>
              <w:szCs w:val="24"/>
            </w:rPr>
          </w:rPrChange>
        </w:rPr>
        <w:tab/>
        <w:t xml:space="preserve">Abstract Sample </w:t>
      </w:r>
      <w:del w:id="5975" w:author="Katharina Schleidt" w:date="2022-08-13T16:39:00Z">
        <w:r w:rsidRPr="00164FE6" w:rsidDel="00022C0A">
          <w:rPr>
            <w:szCs w:val="24"/>
            <w:lang w:val="fr-FR"/>
            <w:rPrChange w:id="5976" w:author="Ilkka Rinne" w:date="2022-10-22T15:01:00Z">
              <w:rPr>
                <w:szCs w:val="24"/>
              </w:rPr>
            </w:rPrChange>
          </w:rPr>
          <w:delText xml:space="preserve">core </w:delText>
        </w:r>
      </w:del>
      <w:ins w:id="5977" w:author="Katharina Schleidt" w:date="2022-08-13T16:39:00Z">
        <w:r w:rsidR="00022C0A" w:rsidRPr="00164FE6">
          <w:rPr>
            <w:szCs w:val="24"/>
            <w:lang w:val="fr-FR"/>
            <w:rPrChange w:id="5978" w:author="Ilkka Rinne" w:date="2022-10-22T15:01:00Z">
              <w:rPr>
                <w:szCs w:val="24"/>
              </w:rPr>
            </w:rPrChange>
          </w:rPr>
          <w:t xml:space="preserve">Core </w:t>
        </w:r>
      </w:ins>
      <w:r w:rsidRPr="00164FE6">
        <w:rPr>
          <w:szCs w:val="24"/>
          <w:lang w:val="fr-FR"/>
          <w:rPrChange w:id="5979" w:author="Ilkka Rinne" w:date="2022-10-22T15:01:00Z">
            <w:rPr>
              <w:szCs w:val="24"/>
            </w:rPr>
          </w:rPrChange>
        </w:rPr>
        <w:t>&lt;&lt;ApplicationSchema&gt;&gt;</w:t>
      </w:r>
    </w:p>
    <w:p w14:paraId="2A2EFCD4"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80" w:author="Ilkka Rinne" w:date="2022-10-22T15:01:00Z">
            <w:rPr>
              <w:szCs w:val="24"/>
            </w:rPr>
          </w:rPrChange>
        </w:rPr>
      </w:pPr>
      <w:r w:rsidRPr="00164FE6">
        <w:rPr>
          <w:szCs w:val="24"/>
          <w:lang w:val="fr-FR"/>
          <w:rPrChange w:id="5981" w:author="Ilkka Rinne" w:date="2022-10-22T15:01:00Z">
            <w:rPr>
              <w:szCs w:val="24"/>
            </w:rPr>
          </w:rPrChange>
        </w:rPr>
        <w:t>v)</w:t>
      </w:r>
      <w:r w:rsidRPr="00164FE6">
        <w:rPr>
          <w:szCs w:val="24"/>
          <w:lang w:val="fr-FR"/>
          <w:rPrChange w:id="5982" w:author="Ilkka Rinne" w:date="2022-10-22T15:01:00Z">
            <w:rPr>
              <w:szCs w:val="24"/>
            </w:rPr>
          </w:rPrChange>
        </w:rPr>
        <w:tab/>
        <w:t>Basic Observations &lt;&lt;ApplicationSchema&gt;&gt;</w:t>
      </w:r>
    </w:p>
    <w:p w14:paraId="67A62575"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83" w:author="Ilkka Rinne" w:date="2022-10-22T15:01:00Z">
            <w:rPr>
              <w:szCs w:val="24"/>
            </w:rPr>
          </w:rPrChange>
        </w:rPr>
      </w:pPr>
      <w:r w:rsidRPr="00164FE6">
        <w:rPr>
          <w:szCs w:val="24"/>
          <w:lang w:val="fr-FR"/>
          <w:rPrChange w:id="5984" w:author="Ilkka Rinne" w:date="2022-10-22T15:01:00Z">
            <w:rPr>
              <w:szCs w:val="24"/>
            </w:rPr>
          </w:rPrChange>
        </w:rPr>
        <w:t>vi)</w:t>
      </w:r>
      <w:r w:rsidRPr="00164FE6">
        <w:rPr>
          <w:szCs w:val="24"/>
          <w:lang w:val="fr-FR"/>
          <w:rPrChange w:id="5985" w:author="Ilkka Rinne" w:date="2022-10-22T15:01:00Z">
            <w:rPr>
              <w:szCs w:val="24"/>
            </w:rPr>
          </w:rPrChange>
        </w:rPr>
        <w:tab/>
        <w:t>Basic Samples &lt;&lt;ApplicationSchema&gt;&gt;</w:t>
      </w:r>
    </w:p>
    <w:p w14:paraId="6BF7EE8A"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86" w:author="Ilkka Rinne" w:date="2022-10-22T15:01:00Z">
            <w:rPr>
              <w:szCs w:val="24"/>
            </w:rPr>
          </w:rPrChange>
        </w:rPr>
      </w:pPr>
      <w:r w:rsidRPr="00164FE6">
        <w:rPr>
          <w:szCs w:val="24"/>
          <w:lang w:val="fr-FR"/>
          <w:rPrChange w:id="5987" w:author="Ilkka Rinne" w:date="2022-10-22T15:01:00Z">
            <w:rPr>
              <w:szCs w:val="24"/>
            </w:rPr>
          </w:rPrChange>
        </w:rPr>
        <w:t>vii)</w:t>
      </w:r>
      <w:r w:rsidRPr="00164FE6">
        <w:rPr>
          <w:szCs w:val="24"/>
          <w:lang w:val="fr-FR"/>
          <w:rPrChange w:id="5988" w:author="Ilkka Rinne" w:date="2022-10-22T15:01:00Z">
            <w:rPr>
              <w:szCs w:val="24"/>
            </w:rPr>
          </w:rPrChange>
        </w:rPr>
        <w:tab/>
        <w:t>Examples &lt;&lt;informative&gt;&gt;</w:t>
      </w:r>
    </w:p>
    <w:p w14:paraId="218719B3"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FR"/>
          <w:rPrChange w:id="5989" w:author="Ilkka Rinne" w:date="2022-10-22T15:01:00Z">
            <w:rPr>
              <w:szCs w:val="24"/>
            </w:rPr>
          </w:rPrChange>
        </w:rPr>
      </w:pPr>
      <w:r w:rsidRPr="00164FE6">
        <w:rPr>
          <w:szCs w:val="24"/>
          <w:lang w:val="fr-FR"/>
          <w:rPrChange w:id="5990" w:author="Ilkka Rinne" w:date="2022-10-22T15:01:00Z">
            <w:rPr>
              <w:szCs w:val="24"/>
            </w:rPr>
          </w:rPrChange>
        </w:rPr>
        <w:t>viii)</w:t>
      </w:r>
      <w:r w:rsidRPr="00164FE6">
        <w:rPr>
          <w:szCs w:val="24"/>
          <w:lang w:val="fr-FR"/>
          <w:rPrChange w:id="5991" w:author="Ilkka Rinne" w:date="2022-10-22T15:01:00Z">
            <w:rPr>
              <w:szCs w:val="24"/>
            </w:rPr>
          </w:rPrChange>
        </w:rPr>
        <w:tab/>
        <w:t>Codelist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5992"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5993"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5994" w:author="REID-JAMOND Alison" w:date="2022-04-04T08:14:00Z">
        <w:r w:rsidR="003E2160">
          <w:rPr>
            <w:rStyle w:val="stddocNumber"/>
            <w:szCs w:val="24"/>
            <w:shd w:val="clear" w:color="auto" w:fill="auto"/>
          </w:rPr>
          <w:t>:2022</w:t>
        </w:r>
      </w:ins>
      <w:del w:id="5995" w:author="REID-JAMOND Alison" w:date="2022-04-04T08:14:00Z">
        <w:r w:rsidRPr="00785C54" w:rsidDel="003E2160">
          <w:rPr>
            <w:szCs w:val="24"/>
          </w:rPr>
          <w:delText xml:space="preserve"> Edition 2</w:delText>
        </w:r>
      </w:del>
      <w:ins w:id="5996" w:author="REID-JAMOND Alison" w:date="2022-04-04T08:14:00Z">
        <w:r w:rsidR="003E2160">
          <w:rPr>
            <w:szCs w:val="24"/>
          </w:rPr>
          <w:t xml:space="preserve"> (this document)</w:t>
        </w:r>
      </w:ins>
      <w:r w:rsidRPr="00785C54">
        <w:rPr>
          <w:szCs w:val="24"/>
        </w:rPr>
        <w:t xml:space="preserve"> are much more fine-grained than in the conformance classes in </w:t>
      </w:r>
      <w:del w:id="5997" w:author="REID-JAMOND Alison" w:date="2022-04-04T08:14:00Z">
        <w:r w:rsidRPr="00785C54" w:rsidDel="003E2160">
          <w:rPr>
            <w:szCs w:val="24"/>
          </w:rPr>
          <w:delText>Edition 1</w:delText>
        </w:r>
      </w:del>
      <w:ins w:id="5998" w:author="REID-JAMOND Alison" w:date="2022-04-04T08:14:00Z">
        <w:r w:rsidR="003E2160">
          <w:rPr>
            <w:szCs w:val="24"/>
          </w:rPr>
          <w:t>ISO 19156:</w:t>
        </w:r>
      </w:ins>
      <w:ins w:id="5999" w:author="REID-JAMOND Alison" w:date="2022-04-04T08:15:00Z">
        <w:r w:rsidR="003E2160">
          <w:rPr>
            <w:szCs w:val="24"/>
          </w:rPr>
          <w:t>2011</w:t>
        </w:r>
      </w:ins>
      <w:r w:rsidRPr="00785C54">
        <w:rPr>
          <w:szCs w:val="24"/>
        </w:rPr>
        <w:t xml:space="preserve">: </w:t>
      </w:r>
      <w:ins w:id="6000" w:author="REID-JAMOND Alison" w:date="2022-04-04T08:15:00Z">
        <w:r w:rsidR="003E2160">
          <w:rPr>
            <w:szCs w:val="24"/>
          </w:rPr>
          <w:t>t</w:t>
        </w:r>
      </w:ins>
      <w:del w:id="6001"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6002" w:author="REID-JAMOND Alison" w:date="2022-04-04T08:15:00Z">
        <w:r w:rsidRPr="00785C54" w:rsidDel="003E2160">
          <w:rPr>
            <w:szCs w:val="24"/>
          </w:rPr>
          <w:delText xml:space="preserve">that </w:delText>
        </w:r>
      </w:del>
      <w:ins w:id="6003"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6004"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6005" w:author="REID-JAMOND Alison" w:date="2022-04-04T08:15:00Z">
        <w:r w:rsidR="003E2160">
          <w:rPr>
            <w:rStyle w:val="stddocNumber"/>
            <w:szCs w:val="24"/>
            <w:shd w:val="clear" w:color="auto" w:fill="auto"/>
          </w:rPr>
          <w:t xml:space="preserve">:2022 </w:t>
        </w:r>
      </w:ins>
      <w:del w:id="6006"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6007" w:author="REID-JAMOND Alison" w:date="2022-04-04T08:15:00Z">
        <w:r w:rsidRPr="00785C54" w:rsidDel="003E2160">
          <w:rPr>
            <w:szCs w:val="24"/>
          </w:rPr>
          <w:delText>the Edition 1</w:delText>
        </w:r>
      </w:del>
      <w:ins w:id="6008" w:author="REID-JAMOND Alison" w:date="2022-04-04T08:15:00Z">
        <w:r w:rsidR="003E2160">
          <w:rPr>
            <w:szCs w:val="24"/>
          </w:rPr>
          <w:t>ISO 19156:2011</w:t>
        </w:r>
      </w:ins>
      <w:r w:rsidRPr="00785C54">
        <w:rPr>
          <w:szCs w:val="24"/>
        </w:rPr>
        <w:t xml:space="preserve"> (18 conformance classes). For the complete list of </w:t>
      </w:r>
      <w:del w:id="6009" w:author="REID-JAMOND Alison" w:date="2022-04-04T08:15:00Z">
        <w:r w:rsidRPr="00785C54" w:rsidDel="003E2160">
          <w:rPr>
            <w:szCs w:val="24"/>
          </w:rPr>
          <w:delText xml:space="preserve">Edition 2 </w:delText>
        </w:r>
      </w:del>
      <w:r w:rsidRPr="00785C54">
        <w:rPr>
          <w:szCs w:val="24"/>
        </w:rPr>
        <w:t>conformance classes</w:t>
      </w:r>
      <w:ins w:id="6010"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6011"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6012" w:author="REID-JAMOND Alison" w:date="2022-04-04T08:17:00Z">
        <w:r w:rsidR="003E2160">
          <w:rPr>
            <w:rStyle w:val="stddocNumber"/>
            <w:szCs w:val="24"/>
            <w:shd w:val="clear" w:color="auto" w:fill="auto"/>
          </w:rPr>
          <w:t>:2022</w:t>
        </w:r>
      </w:ins>
      <w:del w:id="6013"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6014"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6015"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6016" w:author="REID-JAMOND Alison" w:date="2022-04-04T08:17:00Z">
        <w:r w:rsidRPr="00785C54" w:rsidDel="003E2160">
          <w:rPr>
            <w:szCs w:val="24"/>
          </w:rPr>
          <w:delText>in the Edition 2</w:delText>
        </w:r>
      </w:del>
      <w:ins w:id="6017"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6018"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6019"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6020" w:author="REID-JAMOND Alison" w:date="2022-04-04T08:18:00Z">
        <w:r w:rsidR="003E2160">
          <w:rPr>
            <w:szCs w:val="24"/>
          </w:rPr>
          <w:t>:</w:t>
        </w:r>
      </w:ins>
      <w:del w:id="6021"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6022"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6023"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SF_Specimen attributes samplingTime, samplingMethod and samplingLocation in </w:t>
      </w:r>
      <w:ins w:id="6024"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025"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PreparationStep for describing the processingDetails association role from SF_Specimen to SF_Process in </w:t>
      </w:r>
      <w:ins w:id="602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027" w:author="Katharina Schleidt" w:date="2022-08-12T18:02:00Z">
        <w:r w:rsidRPr="00785C54" w:rsidDel="00F543D2">
          <w:rPr>
            <w:szCs w:val="24"/>
          </w:rPr>
          <w:delText>Edition 1</w:delText>
        </w:r>
      </w:del>
      <w:r w:rsidRPr="00785C54">
        <w:rPr>
          <w:szCs w:val="24"/>
        </w:rPr>
        <w:t xml:space="preserve">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FB3CC9F"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6028" w:author="Katharina Schleidt" w:date="2022-08-13T16:40:00Z">
        <w:r w:rsidRPr="00785C54" w:rsidDel="00022C0A">
          <w:rPr>
            <w:szCs w:val="24"/>
          </w:rPr>
          <w:delText xml:space="preserve">core </w:delText>
        </w:r>
      </w:del>
      <w:ins w:id="6029"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6030" w:author="Katharina Schleidt" w:date="2022-08-13T16:42:00Z">
        <w:r w:rsidRPr="00785C54" w:rsidDel="00022C0A">
          <w:rPr>
            <w:szCs w:val="24"/>
          </w:rPr>
          <w:delText xml:space="preserve">core </w:delText>
        </w:r>
      </w:del>
      <w:ins w:id="6031"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6032" w:author="Ilkka Rinne" w:date="2022-09-06T15:32:00Z">
        <w:r w:rsidRPr="00785C54" w:rsidDel="003613DB">
          <w:rPr>
            <w:szCs w:val="24"/>
          </w:rPr>
          <w:delText>or bespok</w:delText>
        </w:r>
      </w:del>
      <w:ins w:id="6033" w:author="Ilkka Rinne" w:date="2022-09-06T15:32:00Z">
        <w:del w:id="6034" w:author="Grellet Sylvain" w:date="2022-09-15T21:16:00Z">
          <w:r w:rsidR="003613DB" w:rsidDel="007826F5">
            <w:rPr>
              <w:szCs w:val="24"/>
            </w:rPr>
            <w:pgNum/>
          </w:r>
          <w:r w:rsidR="003613DB" w:rsidDel="007826F5">
            <w:rPr>
              <w:szCs w:val="24"/>
            </w:rPr>
            <w:delText>orresp</w:delText>
          </w:r>
        </w:del>
      </w:ins>
      <w:del w:id="6035" w:author="Grellet Sylvain" w:date="2022-09-15T21:16:00Z">
        <w:r w:rsidRPr="00785C54" w:rsidDel="007826F5">
          <w:rPr>
            <w:szCs w:val="24"/>
          </w:rPr>
          <w:delText>e</w:delText>
        </w:r>
      </w:del>
      <w:ins w:id="6036" w:author="Grellet Sylvain" w:date="2022-09-15T21:16:00Z">
        <w:r w:rsidR="007826F5">
          <w:rPr>
            <w:szCs w:val="24"/>
          </w:rPr>
          <w:t xml:space="preserve">or </w:t>
        </w:r>
      </w:ins>
      <w:ins w:id="6037" w:author="Grellet Sylvain" w:date="2022-09-15T21:17:00Z">
        <w:r w:rsidR="007826F5">
          <w:rPr>
            <w:szCs w:val="24"/>
          </w:rPr>
          <w:t>bespoke</w:t>
        </w:r>
      </w:ins>
      <w:r w:rsidRPr="00785C54">
        <w:rPr>
          <w:szCs w:val="24"/>
        </w:rPr>
        <w:t xml:space="preserve"> domain classes as long as they conceptually and pertaining to their data content realize the </w:t>
      </w:r>
      <w:del w:id="6038" w:author="Ilkka Rinne" w:date="2022-09-06T15:32:00Z">
        <w:r w:rsidRPr="00785C54" w:rsidDel="003613DB">
          <w:rPr>
            <w:szCs w:val="24"/>
          </w:rPr>
          <w:delText>correspon</w:delText>
        </w:r>
      </w:del>
      <w:ins w:id="6039" w:author="Ilkka Rinne" w:date="2022-09-06T15:32:00Z">
        <w:del w:id="6040" w:author="Grellet Sylvain" w:date="2022-09-15T21:17:00Z">
          <w:r w:rsidR="003613DB" w:rsidDel="007826F5">
            <w:rPr>
              <w:szCs w:val="24"/>
            </w:rPr>
            <w:pgNum/>
          </w:r>
        </w:del>
      </w:ins>
      <w:ins w:id="6041" w:author="Grellet Sylvain" w:date="2022-09-15T21:17:00Z">
        <w:r w:rsidR="007826F5">
          <w:rPr>
            <w:lang w:eastAsia="ja-JP"/>
          </w:rPr>
          <w:t xml:space="preserve">corresponding </w:t>
        </w:r>
      </w:ins>
      <w:ins w:id="6042" w:author="Ilkka Rinne" w:date="2022-09-06T15:32:00Z">
        <w:del w:id="6043" w:author="Grellet Sylvain" w:date="2022-09-15T21:17:00Z">
          <w:r w:rsidR="003613DB" w:rsidDel="007826F5">
            <w:rPr>
              <w:szCs w:val="24"/>
            </w:rPr>
            <w:delText>orrespond</w:delText>
          </w:r>
        </w:del>
      </w:ins>
      <w:del w:id="6044" w:author="Grellet Sylvain" w:date="2022-09-15T21:17:00Z">
        <w:r w:rsidRPr="00785C54" w:rsidDel="007826F5">
          <w:rPr>
            <w:szCs w:val="24"/>
          </w:rPr>
          <w:delText xml:space="preserve">ding </w:delText>
        </w:r>
      </w:del>
      <w:r w:rsidRPr="00785C54">
        <w:rPr>
          <w:szCs w:val="24"/>
        </w:rPr>
        <w:t>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6045" w:author="Katharina Schleidt" w:date="2022-08-13T16:42:00Z">
        <w:r w:rsidRPr="00785C54" w:rsidDel="00022C0A">
          <w:rPr>
            <w:szCs w:val="24"/>
          </w:rPr>
          <w:delText xml:space="preserve">core </w:delText>
        </w:r>
      </w:del>
      <w:ins w:id="6046"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6047" w:author="REID-JAMOND Alison" w:date="2022-04-04T08:19:00Z">
        <w:r w:rsidR="003E2160">
          <w:rPr>
            <w:szCs w:val="24"/>
          </w:rPr>
          <w:t>i</w:t>
        </w:r>
      </w:ins>
      <w:del w:id="6048"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r w:rsidRPr="00785C54">
        <w:rPr>
          <w:szCs w:val="24"/>
        </w:rPr>
        <w:t xml:space="preserve">OM_Observation in </w:t>
      </w:r>
      <w:ins w:id="6049"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050"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OM_Observation class in </w:t>
      </w:r>
      <w:ins w:id="6051"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052"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BodyText"/>
        <w:autoSpaceDE w:val="0"/>
        <w:autoSpaceDN w:val="0"/>
        <w:adjustRightInd w:val="0"/>
        <w:rPr>
          <w:szCs w:val="24"/>
        </w:rPr>
      </w:pPr>
      <w:del w:id="6053" w:author="Ilkka Rinne" w:date="2022-09-06T15:32:00Z">
        <w:r w:rsidRPr="00785C54" w:rsidDel="003613DB">
          <w:rPr>
            <w:szCs w:val="24"/>
          </w:rPr>
          <w:delText>"</w:delText>
        </w:r>
      </w:del>
      <w:ins w:id="6054"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6055" w:author="Ilkka Rinne" w:date="2022-09-06T15:32:00Z">
        <w:r w:rsidRPr="00785C54" w:rsidDel="003613DB">
          <w:rPr>
            <w:szCs w:val="24"/>
          </w:rPr>
          <w:delText>"</w:delText>
        </w:r>
      </w:del>
      <w:ins w:id="6056" w:author="Ilkka Rinne" w:date="2022-09-06T15:32:00Z">
        <w:r w:rsidR="003613DB">
          <w:rPr>
            <w:szCs w:val="24"/>
          </w:rPr>
          <w:t>”</w:t>
        </w:r>
      </w:ins>
    </w:p>
    <w:p w14:paraId="1AA03E14"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sv-SE"/>
          <w:rPrChange w:id="6057" w:author="Ilkka Rinne" w:date="2022-10-22T15:01:00Z">
            <w:rPr>
              <w:szCs w:val="24"/>
            </w:rPr>
          </w:rPrChange>
        </w:rPr>
      </w:pPr>
      <w:r w:rsidRPr="00164FE6">
        <w:rPr>
          <w:szCs w:val="24"/>
          <w:lang w:val="sv-SE"/>
          <w:rPrChange w:id="6058" w:author="Ilkka Rinne" w:date="2022-10-22T15:01:00Z">
            <w:rPr>
              <w:szCs w:val="24"/>
            </w:rPr>
          </w:rPrChange>
        </w:rPr>
        <w:lastRenderedPageBreak/>
        <w:t>c)</w:t>
      </w:r>
      <w:r w:rsidRPr="00164FE6">
        <w:rPr>
          <w:szCs w:val="24"/>
          <w:lang w:val="sv-SE"/>
          <w:rPrChange w:id="6059" w:author="Ilkka Rinne" w:date="2022-10-22T15:01:00Z">
            <w:rPr>
              <w:szCs w:val="24"/>
            </w:rPr>
          </w:rPrChange>
        </w:rPr>
        <w:tab/>
        <w:t>procedure (ProcessUsed): OM_Process [1];</w:t>
      </w:r>
    </w:p>
    <w:p w14:paraId="022C09C9"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pt-BR"/>
          <w:rPrChange w:id="6060" w:author="Ilkka Rinne" w:date="2022-10-22T15:01:00Z">
            <w:rPr>
              <w:szCs w:val="24"/>
            </w:rPr>
          </w:rPrChange>
        </w:rPr>
      </w:pPr>
      <w:r w:rsidRPr="00164FE6">
        <w:rPr>
          <w:szCs w:val="24"/>
          <w:lang w:val="pt-BR"/>
          <w:rPrChange w:id="6061" w:author="Ilkka Rinne" w:date="2022-10-22T15:01:00Z">
            <w:rPr>
              <w:szCs w:val="24"/>
            </w:rPr>
          </w:rPrChange>
        </w:rPr>
        <w:t>d)</w:t>
      </w:r>
      <w:r w:rsidRPr="00164FE6">
        <w:rPr>
          <w:szCs w:val="24"/>
          <w:lang w:val="pt-BR"/>
          <w:rPrChange w:id="6062" w:author="Ilkka Rinne" w:date="2022-10-22T15:01:00Z">
            <w:rPr>
              <w:szCs w:val="24"/>
            </w:rPr>
          </w:rPrChange>
        </w:rPr>
        <w:tab/>
        <w:t>phenomenonTime: TM_Object [1];</w:t>
      </w:r>
    </w:p>
    <w:p w14:paraId="6E80188B"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pt-BR"/>
          <w:rPrChange w:id="6063" w:author="Ilkka Rinne" w:date="2022-10-22T15:01:00Z">
            <w:rPr>
              <w:szCs w:val="24"/>
            </w:rPr>
          </w:rPrChange>
        </w:rPr>
      </w:pPr>
      <w:r w:rsidRPr="00164FE6">
        <w:rPr>
          <w:szCs w:val="24"/>
          <w:lang w:val="pt-BR"/>
          <w:rPrChange w:id="6064" w:author="Ilkka Rinne" w:date="2022-10-22T15:01:00Z">
            <w:rPr>
              <w:szCs w:val="24"/>
            </w:rPr>
          </w:rPrChange>
        </w:rPr>
        <w:t>e)</w:t>
      </w:r>
      <w:r w:rsidRPr="00164FE6">
        <w:rPr>
          <w:szCs w:val="24"/>
          <w:lang w:val="pt-BR"/>
          <w:rPrChange w:id="6065" w:author="Ilkka Rinne" w:date="2022-10-22T15:01:00Z">
            <w:rPr>
              <w:szCs w:val="24"/>
            </w:rPr>
          </w:rPrChange>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resultQuality: DQ_Element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parameter: NamedValue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validTime: TM_Period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relatedObservation: OM_Observation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metadata (Metadata): MD_Metadata [0..1].</w:t>
      </w:r>
    </w:p>
    <w:p w14:paraId="3E164B65" w14:textId="77777777" w:rsidR="005B5EAD" w:rsidRPr="00785C54" w:rsidRDefault="005B5EAD" w:rsidP="00785C54">
      <w:pPr>
        <w:pStyle w:val="BodyText"/>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606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6067"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606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6069"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AbstractObservationCharacteristics in the Abstract Observation </w:t>
      </w:r>
      <w:del w:id="6070" w:author="Katharina Schleidt" w:date="2022-08-13T16:40:00Z">
        <w:r w:rsidRPr="00785C54" w:rsidDel="00022C0A">
          <w:rPr>
            <w:szCs w:val="24"/>
          </w:rPr>
          <w:delText xml:space="preserve">core </w:delText>
        </w:r>
      </w:del>
      <w:ins w:id="6071"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AbstractObservation class in the Abstract Observation </w:t>
      </w:r>
      <w:del w:id="6072" w:author="Katharina Schleidt" w:date="2022-08-13T16:40:00Z">
        <w:r w:rsidRPr="00785C54" w:rsidDel="00022C0A">
          <w:rPr>
            <w:szCs w:val="24"/>
          </w:rPr>
          <w:delText xml:space="preserve">core </w:delText>
        </w:r>
      </w:del>
      <w:ins w:id="6073"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BodyText"/>
        <w:autoSpaceDE w:val="0"/>
        <w:autoSpaceDN w:val="0"/>
        <w:adjustRightInd w:val="0"/>
        <w:rPr>
          <w:szCs w:val="24"/>
        </w:rPr>
      </w:pPr>
      <w:del w:id="6074" w:author="Ilkka Rinne" w:date="2022-09-06T15:32:00Z">
        <w:r w:rsidRPr="00785C54" w:rsidDel="003613DB">
          <w:rPr>
            <w:szCs w:val="24"/>
          </w:rPr>
          <w:delText>"</w:delText>
        </w:r>
      </w:del>
      <w:ins w:id="6075" w:author="Ilkka Rinne" w:date="2022-09-06T15:32:00Z">
        <w:r w:rsidR="003613DB">
          <w:rPr>
            <w:szCs w:val="24"/>
          </w:rPr>
          <w:t>“</w:t>
        </w:r>
      </w:ins>
      <w:r w:rsidRPr="00785C54">
        <w:rPr>
          <w:szCs w:val="24"/>
        </w:rPr>
        <w:t>an act carried out by an observer to determine the value of an observable property of an object (feature-of-interest) by using a procedure; the value is provided as the result.</w:t>
      </w:r>
      <w:del w:id="6076" w:author="Ilkka Rinne" w:date="2022-09-06T15:32:00Z">
        <w:r w:rsidRPr="00785C54" w:rsidDel="003613DB">
          <w:rPr>
            <w:szCs w:val="24"/>
          </w:rPr>
          <w:delText>"</w:delText>
        </w:r>
      </w:del>
      <w:ins w:id="6077" w:author="Ilkka Rinne" w:date="2022-09-06T15:32:00Z">
        <w:r w:rsidR="003613DB">
          <w:rPr>
            <w:szCs w:val="24"/>
          </w:rPr>
          <w:t>”</w:t>
        </w:r>
      </w:ins>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featureOfInterest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TM_Period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Observation [0..*]</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078"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079"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BodyText"/>
        <w:autoSpaceDE w:val="0"/>
        <w:autoSpaceDN w:val="0"/>
        <w:adjustRightInd w:val="0"/>
        <w:rPr>
          <w:szCs w:val="24"/>
        </w:rPr>
      </w:pPr>
      <w:r w:rsidRPr="00785C54">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
    <w:p w14:paraId="1288328E" w14:textId="77777777" w:rsidR="005B5EAD" w:rsidRPr="00785C54" w:rsidRDefault="005B5EAD" w:rsidP="00785C54">
      <w:pPr>
        <w:pStyle w:val="BodyText"/>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ultimateFeatureOfInterest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proximateFeatureOfInterest (DomainProxy):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Conceptual Observation schema: ObservingProcedure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Conceptual Observation schema: ObservableProperty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resultQuality: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parameter: NamedValue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TM_Object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observationType: AbstractObservationType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BodyText"/>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80" w:author="REID-JAMOND Alison" w:date="2022-04-04T08:22:00Z">
        <w:r>
          <w:rPr>
            <w:szCs w:val="24"/>
          </w:rPr>
          <w:lastRenderedPageBreak/>
          <w:t>1)</w:t>
        </w:r>
      </w:ins>
      <w:del w:id="6081"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82" w:author="REID-JAMOND Alison" w:date="2022-04-04T08:22:00Z">
        <w:r>
          <w:rPr>
            <w:szCs w:val="24"/>
          </w:rPr>
          <w:t>2)</w:t>
        </w:r>
      </w:ins>
      <w:del w:id="6083"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84" w:author="REID-JAMOND Alison" w:date="2022-04-04T08:22:00Z">
        <w:r>
          <w:rPr>
            <w:szCs w:val="24"/>
          </w:rPr>
          <w:t>3)</w:t>
        </w:r>
      </w:ins>
      <w:del w:id="6085"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86" w:author="REID-JAMOND Alison" w:date="2022-04-04T08:22:00Z">
        <w:r>
          <w:rPr>
            <w:szCs w:val="24"/>
          </w:rPr>
          <w:t>4)</w:t>
        </w:r>
      </w:ins>
      <w:del w:id="6087"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88" w:author="REID-JAMOND Alison" w:date="2022-04-04T08:22:00Z">
        <w:r>
          <w:rPr>
            <w:szCs w:val="24"/>
          </w:rPr>
          <w:t>5)</w:t>
        </w:r>
      </w:ins>
      <w:del w:id="6089"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90" w:author="REID-JAMOND Alison" w:date="2022-04-04T08:22:00Z">
        <w:r>
          <w:rPr>
            <w:szCs w:val="24"/>
          </w:rPr>
          <w:t>6)</w:t>
        </w:r>
      </w:ins>
      <w:del w:id="6091"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92" w:author="REID-JAMOND Alison" w:date="2022-04-04T08:22:00Z">
        <w:r>
          <w:rPr>
            <w:szCs w:val="24"/>
          </w:rPr>
          <w:t>7)</w:t>
        </w:r>
      </w:ins>
      <w:del w:id="6093"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94" w:author="REID-JAMOND Alison" w:date="2022-04-04T08:22:00Z">
        <w:r>
          <w:rPr>
            <w:szCs w:val="24"/>
          </w:rPr>
          <w:t>8)</w:t>
        </w:r>
      </w:ins>
      <w:del w:id="6095"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96" w:author="REID-JAMOND Alison" w:date="2022-04-04T08:22:00Z">
        <w:r>
          <w:rPr>
            <w:szCs w:val="24"/>
          </w:rPr>
          <w:t>9)</w:t>
        </w:r>
      </w:ins>
      <w:del w:id="6097"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098" w:author="REID-JAMOND Alison" w:date="2022-04-04T08:22:00Z">
        <w:r>
          <w:rPr>
            <w:szCs w:val="24"/>
          </w:rPr>
          <w:t>10)</w:t>
        </w:r>
      </w:ins>
      <w:del w:id="6099"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BodyText"/>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AbstractObservation class, the Observation class </w:t>
      </w:r>
      <w:del w:id="6100" w:author="REID-JAMOND Alison" w:date="2022-04-04T08:22:00Z">
        <w:r w:rsidRPr="00785C54" w:rsidDel="003E2160">
          <w:rPr>
            <w:szCs w:val="24"/>
          </w:rPr>
          <w:delText>in Edition 2</w:delText>
        </w:r>
      </w:del>
      <w:ins w:id="6101"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6102"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6103"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ultimateFeatureOfInterest: Any [0..*]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proximateFeatureOfInterest: Any [0..*]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resultQuality: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parameter: NamedValue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validTime: TM_Period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observationType: AbstractObservationType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lastRenderedPageBreak/>
        <w:t>Migration from OM_Observation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OM_Observation class of </w:t>
      </w:r>
      <w:ins w:id="6104"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105"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ins w:id="6106" w:author="Katharina Schleidt" w:date="2022-08-13T16:05:00Z">
        <w:r w:rsidR="00A1403A" w:rsidRPr="00A1403A">
          <w:rPr>
            <w:szCs w:val="24"/>
          </w:rPr>
          <w:t>Refactoring of the domain models can potentially be necessary in order to separate the ultimate and proximate features of interest</w:t>
        </w:r>
      </w:ins>
      <w:commentRangeStart w:id="6107"/>
      <w:del w:id="6108" w:author="Katharina Schleidt" w:date="2022-08-13T16:05:00Z">
        <w:r w:rsidRPr="00785C54" w:rsidDel="00A1403A">
          <w:rPr>
            <w:szCs w:val="24"/>
          </w:rPr>
          <w:delText>Refactoring of the domain models may be required to separate the ultimate and proximate features of interest</w:delText>
        </w:r>
        <w:commentRangeEnd w:id="6107"/>
        <w:r w:rsidR="003E2160" w:rsidDel="00A1403A">
          <w:rPr>
            <w:rStyle w:val="CommentReference"/>
            <w:rFonts w:eastAsia="MS Mincho"/>
            <w:lang w:eastAsia="ja-JP"/>
          </w:rPr>
          <w:commentReference w:id="6107"/>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164FE6"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pt-BR"/>
          <w:rPrChange w:id="6109" w:author="Ilkka Rinne" w:date="2022-10-22T15:01:00Z">
            <w:rPr>
              <w:szCs w:val="24"/>
            </w:rPr>
          </w:rPrChange>
        </w:rPr>
      </w:pPr>
      <w:r w:rsidRPr="00164FE6">
        <w:rPr>
          <w:szCs w:val="24"/>
          <w:lang w:val="pt-BR"/>
          <w:rPrChange w:id="6110" w:author="Ilkka Rinne" w:date="2022-10-22T15:01:00Z">
            <w:rPr>
              <w:szCs w:val="24"/>
            </w:rPr>
          </w:rPrChange>
        </w:rPr>
        <w:t>k)</w:t>
      </w:r>
      <w:r w:rsidRPr="00164FE6">
        <w:rPr>
          <w:szCs w:val="24"/>
          <w:lang w:val="pt-BR"/>
          <w:rPrChange w:id="6111" w:author="Ilkka Rinne" w:date="2022-10-22T15:01:00Z">
            <w:rPr>
              <w:szCs w:val="24"/>
            </w:rPr>
          </w:rPrChange>
        </w:rPr>
        <w:tab/>
        <w:t>OM_Observation.metadata: MD_Metadata [0..1] becomes Observation.metadata: Any</w:t>
      </w:r>
    </w:p>
    <w:p w14:paraId="508452DC" w14:textId="08CC897A"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6112"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113" w:author="Katharina Schleidt" w:date="2022-08-12T18:03:00Z">
        <w:r w:rsidRPr="00785C54" w:rsidDel="00F543D2">
          <w:rPr>
            <w:szCs w:val="24"/>
          </w:rPr>
          <w:delText>Edition 1</w:delText>
        </w:r>
      </w:del>
      <w:r w:rsidRPr="00785C54">
        <w:rPr>
          <w:szCs w:val="24"/>
        </w:rPr>
        <w:t xml:space="preserve"> see the </w:t>
      </w:r>
      <w:del w:id="6114" w:author="Ilkka Rinne" w:date="2022-09-06T15:32:00Z">
        <w:r w:rsidRPr="00785C54" w:rsidDel="003613DB">
          <w:rPr>
            <w:szCs w:val="24"/>
          </w:rPr>
          <w:delText>"</w:delText>
        </w:r>
      </w:del>
      <w:ins w:id="6115" w:author="Ilkka Rinne" w:date="2022-09-06T15:32:00Z">
        <w:r w:rsidR="003613DB">
          <w:rPr>
            <w:szCs w:val="24"/>
          </w:rPr>
          <w:t>“</w:t>
        </w:r>
      </w:ins>
      <w:r w:rsidRPr="00785C54">
        <w:rPr>
          <w:szCs w:val="24"/>
        </w:rPr>
        <w:t>Hard-typing vs. soft typing and codelist use</w:t>
      </w:r>
      <w:del w:id="6116" w:author="Ilkka Rinne" w:date="2022-09-06T15:32:00Z">
        <w:r w:rsidRPr="00785C54" w:rsidDel="003613DB">
          <w:rPr>
            <w:szCs w:val="24"/>
          </w:rPr>
          <w:delText>"</w:delText>
        </w:r>
      </w:del>
      <w:ins w:id="6117"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6118"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6119" w:author="Katharina Schleidt" w:date="2022-08-12T18:03:00Z">
        <w:r w:rsidRPr="00785C54" w:rsidDel="00F543D2">
          <w:rPr>
            <w:szCs w:val="24"/>
          </w:rPr>
          <w:delText>edition 2</w:delText>
        </w:r>
      </w:del>
      <w:r w:rsidRPr="00785C54">
        <w:rPr>
          <w:szCs w:val="24"/>
        </w:rPr>
        <w:t xml:space="preserve"> Basic Observations package to </w:t>
      </w:r>
      <w:ins w:id="6120"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121"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6122" w:author="REID-JAMOND Alison" w:date="2022-04-04T08:28:00Z">
        <w:r w:rsidR="003E2160">
          <w:rPr>
            <w:rStyle w:val="stddocNumber"/>
            <w:szCs w:val="24"/>
            <w:shd w:val="clear" w:color="auto" w:fill="auto"/>
          </w:rPr>
          <w:t>:20</w:t>
        </w:r>
        <w:del w:id="6123" w:author="Katharina Schleidt" w:date="2022-08-12T18:04:00Z">
          <w:r w:rsidR="003E2160" w:rsidDel="00F543D2">
            <w:rPr>
              <w:rStyle w:val="stddocNumber"/>
              <w:szCs w:val="24"/>
              <w:shd w:val="clear" w:color="auto" w:fill="auto"/>
            </w:rPr>
            <w:delText>11</w:delText>
          </w:r>
        </w:del>
      </w:ins>
      <w:ins w:id="6124" w:author="Katharina Schleidt" w:date="2022-08-12T18:04:00Z">
        <w:r w:rsidR="00F543D2">
          <w:rPr>
            <w:rStyle w:val="stddocNumber"/>
            <w:szCs w:val="24"/>
            <w:shd w:val="clear" w:color="auto" w:fill="auto"/>
          </w:rPr>
          <w:t>22</w:t>
        </w:r>
      </w:ins>
      <w:ins w:id="6125" w:author="REID-JAMOND Alison" w:date="2022-04-04T08:28:00Z">
        <w:r w:rsidR="003E2160">
          <w:rPr>
            <w:rStyle w:val="stddocNumber"/>
            <w:szCs w:val="24"/>
            <w:shd w:val="clear" w:color="auto" w:fill="auto"/>
          </w:rPr>
          <w:t xml:space="preserve"> to ISO 19156:2011</w:t>
        </w:r>
      </w:ins>
      <w:r w:rsidRPr="00785C54">
        <w:rPr>
          <w:szCs w:val="24"/>
        </w:rPr>
        <w:t xml:space="preserve"> </w:t>
      </w:r>
      <w:del w:id="6126"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6127" w:author="REID-JAMOND Alison" w:date="2022-04-04T08:28:00Z">
              <w:r w:rsidRPr="00785C54" w:rsidDel="003E2160">
                <w:rPr>
                  <w:b/>
                  <w:szCs w:val="24"/>
                </w:rPr>
                <w:delText>Edition 2</w:delText>
              </w:r>
            </w:del>
            <w:ins w:id="6128"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6129" w:author="REID-JAMOND Alison" w:date="2022-04-04T08:28:00Z">
              <w:r w:rsidRPr="00785C54" w:rsidDel="003E2160">
                <w:rPr>
                  <w:b/>
                  <w:szCs w:val="24"/>
                </w:rPr>
                <w:delText>Edition 1</w:delText>
              </w:r>
            </w:del>
            <w:ins w:id="6130"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lastRenderedPageBreak/>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6131"/>
      <w:r w:rsidRPr="00785C54">
        <w:rPr>
          <w:szCs w:val="24"/>
        </w:rPr>
        <w:t xml:space="preserve">in </w:t>
      </w:r>
      <w:ins w:id="6132"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133" w:author="Katharina Schleidt" w:date="2022-08-12T18:04:00Z">
        <w:r w:rsidRPr="00785C54" w:rsidDel="00F543D2">
          <w:rPr>
            <w:szCs w:val="24"/>
          </w:rPr>
          <w:delText>Edition 1</w:delText>
        </w:r>
        <w:commentRangeEnd w:id="6131"/>
        <w:r w:rsidR="003E2160" w:rsidDel="00F543D2">
          <w:rPr>
            <w:rStyle w:val="CommentReference"/>
            <w:rFonts w:eastAsia="MS Mincho"/>
            <w:b w:val="0"/>
            <w:lang w:eastAsia="ja-JP"/>
          </w:rPr>
          <w:commentReference w:id="6131"/>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6134" w:author="Katharina Schleidt" w:date="2022-08-10T19:11:00Z">
        <w:r w:rsidR="002F2035">
          <w:rPr>
            <w:szCs w:val="24"/>
          </w:rPr>
          <w:t>l</w:t>
        </w:r>
      </w:ins>
      <w:r w:rsidRPr="00785C54">
        <w:rPr>
          <w:szCs w:val="24"/>
        </w:rPr>
        <w:t xml:space="preserve">ing Feature concept was modelled as SF_SamplingFeature class in </w:t>
      </w:r>
      <w:ins w:id="6135"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6136"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BodyText"/>
        <w:autoSpaceDE w:val="0"/>
        <w:autoSpaceDN w:val="0"/>
        <w:adjustRightInd w:val="0"/>
        <w:rPr>
          <w:szCs w:val="24"/>
        </w:rPr>
      </w:pPr>
      <w:del w:id="6137" w:author="Ilkka Rinne" w:date="2022-09-06T15:32:00Z">
        <w:r w:rsidRPr="00785C54" w:rsidDel="003613DB">
          <w:rPr>
            <w:szCs w:val="24"/>
          </w:rPr>
          <w:delText>"</w:delText>
        </w:r>
      </w:del>
      <w:ins w:id="6138"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6139" w:author="Ilkka Rinne" w:date="2022-09-06T15:32:00Z">
        <w:r w:rsidRPr="00785C54" w:rsidDel="003613DB">
          <w:rPr>
            <w:szCs w:val="24"/>
          </w:rPr>
          <w:delText>"</w:delText>
        </w:r>
      </w:del>
      <w:ins w:id="6140" w:author="Ilkka Rinne" w:date="2022-09-06T15:32:00Z">
        <w:r w:rsidR="003613DB">
          <w:rPr>
            <w:szCs w:val="24"/>
          </w:rPr>
          <w:t>”</w:t>
        </w:r>
      </w:ins>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sampledFeature (Intention): GFI_Feature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t>relatedSamplingFeature: SF_SamplingFeature [0..*],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relatedObservation: OM_Observation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lineage: LI_Lineage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w:t>
      </w:r>
      <w:r w:rsidRPr="00785C54">
        <w:rPr>
          <w:szCs w:val="24"/>
        </w:rPr>
        <w:tab/>
        <w:t>parameter: NamedValue [0..*].</w:t>
      </w:r>
    </w:p>
    <w:p w14:paraId="53196E87" w14:textId="77777777" w:rsidR="005B5EAD" w:rsidRPr="00785C54" w:rsidRDefault="005B5EAD" w:rsidP="00785C54">
      <w:pPr>
        <w:pStyle w:val="BodyText"/>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The SF_Specimen was defined as follows:</w:t>
      </w:r>
    </w:p>
    <w:p w14:paraId="76B44DA2" w14:textId="463ED0FB" w:rsidR="005B5EAD" w:rsidRPr="00785C54" w:rsidRDefault="005B5EAD" w:rsidP="00785C54">
      <w:pPr>
        <w:pStyle w:val="BodyText"/>
        <w:autoSpaceDE w:val="0"/>
        <w:autoSpaceDN w:val="0"/>
        <w:adjustRightInd w:val="0"/>
        <w:rPr>
          <w:szCs w:val="24"/>
        </w:rPr>
      </w:pPr>
      <w:del w:id="6141" w:author="Ilkka Rinne" w:date="2022-09-06T15:32:00Z">
        <w:r w:rsidRPr="00785C54" w:rsidDel="003613DB">
          <w:rPr>
            <w:szCs w:val="24"/>
          </w:rPr>
          <w:delText>"</w:delText>
        </w:r>
      </w:del>
      <w:ins w:id="6142" w:author="Ilkka Rinne" w:date="2022-09-06T15:32:00Z">
        <w:r w:rsidR="003613DB">
          <w:rPr>
            <w:szCs w:val="24"/>
          </w:rPr>
          <w:t>“</w:t>
        </w:r>
      </w:ins>
      <w:r w:rsidRPr="00785C54">
        <w:rPr>
          <w:szCs w:val="24"/>
        </w:rPr>
        <w:t xml:space="preserve">A Specimen is a physical sample, obtained for </w:t>
      </w:r>
      <w:del w:id="6143" w:author="Katharina Schleidt" w:date="2022-08-13T17:15:00Z">
        <w:r w:rsidRPr="00785C54" w:rsidDel="003C3C9D">
          <w:rPr>
            <w:szCs w:val="24"/>
          </w:rPr>
          <w:delText>observation</w:delText>
        </w:r>
      </w:del>
      <w:ins w:id="6144"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6145"/>
      <w:r w:rsidRPr="003E2160">
        <w:rPr>
          <w:i/>
          <w:szCs w:val="24"/>
          <w:rPrChange w:id="6146" w:author="REID-JAMOND Alison" w:date="2022-04-04T08:31:00Z">
            <w:rPr>
              <w:szCs w:val="24"/>
            </w:rPr>
          </w:rPrChange>
        </w:rPr>
        <w:t>ex situ</w:t>
      </w:r>
      <w:commentRangeEnd w:id="6145"/>
      <w:r w:rsidR="003E2160">
        <w:rPr>
          <w:rStyle w:val="CommentReference"/>
          <w:rFonts w:eastAsia="MS Mincho"/>
          <w:lang w:eastAsia="ja-JP"/>
        </w:rPr>
        <w:commentReference w:id="6145"/>
      </w:r>
      <w:r w:rsidRPr="00785C54">
        <w:rPr>
          <w:szCs w:val="24"/>
        </w:rPr>
        <w:t>, sometimes in a laboratory.</w:t>
      </w:r>
      <w:del w:id="6147" w:author="Ilkka Rinne" w:date="2022-09-06T15:32:00Z">
        <w:r w:rsidRPr="00785C54" w:rsidDel="003613DB">
          <w:rPr>
            <w:szCs w:val="24"/>
          </w:rPr>
          <w:delText>"</w:delText>
        </w:r>
      </w:del>
      <w:ins w:id="6148" w:author="Ilkka Rinne" w:date="2022-09-06T15:32:00Z">
        <w:r w:rsidR="003613DB">
          <w:rPr>
            <w:szCs w:val="24"/>
          </w:rPr>
          <w:t>”</w:t>
        </w:r>
      </w:ins>
    </w:p>
    <w:p w14:paraId="7E132ED1" w14:textId="77777777" w:rsidR="005B5EAD" w:rsidRPr="00785C54" w:rsidRDefault="005B5EAD" w:rsidP="00785C54">
      <w:pPr>
        <w:pStyle w:val="BodyText"/>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processingDetails: SF_Process [0..*]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currentLocation: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samplingLocation: GM_Object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samplingMethod: SF_Process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specimenType: GenericName [0..1].</w:t>
      </w:r>
    </w:p>
    <w:p w14:paraId="4099C8E3" w14:textId="77777777" w:rsidR="005B5EAD" w:rsidRPr="00785C54" w:rsidRDefault="005B5EAD" w:rsidP="00785C54">
      <w:pPr>
        <w:pStyle w:val="BodyText"/>
        <w:autoSpaceDE w:val="0"/>
        <w:autoSpaceDN w:val="0"/>
        <w:adjustRightInd w:val="0"/>
        <w:rPr>
          <w:szCs w:val="24"/>
        </w:rPr>
      </w:pPr>
      <w:r w:rsidRPr="00785C54">
        <w:rPr>
          <w:szCs w:val="24"/>
        </w:rPr>
        <w:t>The SF_SpatialSamplingFeature was defined as follows:</w:t>
      </w:r>
    </w:p>
    <w:p w14:paraId="66BC9570" w14:textId="75B29168" w:rsidR="005B5EAD" w:rsidRPr="00785C54" w:rsidRDefault="005B5EAD" w:rsidP="00785C54">
      <w:pPr>
        <w:pStyle w:val="BodyText"/>
        <w:autoSpaceDE w:val="0"/>
        <w:autoSpaceDN w:val="0"/>
        <w:adjustRightInd w:val="0"/>
        <w:rPr>
          <w:szCs w:val="24"/>
        </w:rPr>
      </w:pPr>
      <w:del w:id="6149" w:author="Ilkka Rinne" w:date="2022-09-06T15:32:00Z">
        <w:r w:rsidRPr="00785C54" w:rsidDel="003613DB">
          <w:rPr>
            <w:szCs w:val="24"/>
          </w:rPr>
          <w:delText>"</w:delText>
        </w:r>
      </w:del>
      <w:ins w:id="6150"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6151" w:author="Ilkka Rinne" w:date="2022-09-06T15:32:00Z">
        <w:r w:rsidRPr="00785C54" w:rsidDel="003613DB">
          <w:rPr>
            <w:szCs w:val="24"/>
          </w:rPr>
          <w:delText>"</w:delText>
        </w:r>
      </w:del>
      <w:ins w:id="6152" w:author="Ilkka Rinne" w:date="2022-09-06T15:32:00Z">
        <w:r w:rsidR="003613DB">
          <w:rPr>
            <w:szCs w:val="24"/>
          </w:rPr>
          <w:t>”</w:t>
        </w:r>
      </w:ins>
    </w:p>
    <w:p w14:paraId="6BBDD5E2" w14:textId="77777777" w:rsidR="005B5EAD" w:rsidRPr="00785C54" w:rsidRDefault="005B5EAD" w:rsidP="00785C54">
      <w:pPr>
        <w:pStyle w:val="BodyText"/>
        <w:autoSpaceDE w:val="0"/>
        <w:autoSpaceDN w:val="0"/>
        <w:adjustRightInd w:val="0"/>
        <w:rPr>
          <w:szCs w:val="24"/>
        </w:rPr>
      </w:pPr>
      <w:r w:rsidRPr="00785C54">
        <w:rPr>
          <w:szCs w:val="24"/>
        </w:rPr>
        <w:t>It added the following attributes, associations and cardinalities to the SF_SamplingFeature:</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153"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154" w:author="Ilkka Rinne" w:date="2022-09-06T15:32:00Z">
        <w:r w:rsidRPr="00785C54" w:rsidDel="003613DB">
          <w:rPr>
            <w:szCs w:val="24"/>
          </w:rPr>
          <w:delText>i)</w:delText>
        </w:r>
        <w:r w:rsidRPr="00785C54" w:rsidDel="003613DB">
          <w:rPr>
            <w:szCs w:val="24"/>
          </w:rPr>
          <w:tab/>
        </w:r>
      </w:del>
      <w:r w:rsidRPr="00785C54">
        <w:rPr>
          <w:szCs w:val="24"/>
        </w:rPr>
        <w:t>hostedProcedure (Platform): OM_Process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positionalAccuracy: DQ_PositionalAccuracy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BodyText"/>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SpatialSample, MaterialSample and StatisticalSample in </w:t>
      </w:r>
      <w:ins w:id="6155"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156"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6157"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6158"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AbstractSample class in the Abstract Sample </w:t>
      </w:r>
      <w:del w:id="6159" w:author="Katharina Schleidt" w:date="2022-08-13T16:42:00Z">
        <w:r w:rsidRPr="00785C54" w:rsidDel="00022C0A">
          <w:rPr>
            <w:szCs w:val="24"/>
          </w:rPr>
          <w:delText xml:space="preserve">core </w:delText>
        </w:r>
      </w:del>
      <w:ins w:id="6160"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3)</w:t>
      </w:r>
      <w:r w:rsidRPr="00785C54">
        <w:rPr>
          <w:szCs w:val="24"/>
        </w:rPr>
        <w:tab/>
        <w:t>MaterialSample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BodyText"/>
        <w:autoSpaceDE w:val="0"/>
        <w:autoSpaceDN w:val="0"/>
        <w:adjustRightInd w:val="0"/>
        <w:rPr>
          <w:szCs w:val="24"/>
        </w:rPr>
      </w:pPr>
      <w:del w:id="6161" w:author="Ilkka Rinne" w:date="2022-09-06T15:32:00Z">
        <w:r w:rsidRPr="00785C54" w:rsidDel="003613DB">
          <w:rPr>
            <w:szCs w:val="24"/>
          </w:rPr>
          <w:delText>"</w:delText>
        </w:r>
      </w:del>
      <w:ins w:id="6162" w:author="Ilkka Rinne" w:date="2022-09-06T15:32:00Z">
        <w:r w:rsidR="003613DB">
          <w:rPr>
            <w:szCs w:val="24"/>
          </w:rPr>
          <w:t>“</w:t>
        </w:r>
      </w:ins>
      <w:r w:rsidRPr="00785C54">
        <w:rPr>
          <w:szCs w:val="24"/>
        </w:rPr>
        <w:t>an object that is representative of a concept, real-world object or phenomenon.</w:t>
      </w:r>
      <w:del w:id="6163" w:author="Ilkka Rinne" w:date="2022-09-06T15:32:00Z">
        <w:r w:rsidRPr="00785C54" w:rsidDel="003613DB">
          <w:rPr>
            <w:szCs w:val="24"/>
          </w:rPr>
          <w:delText>"</w:delText>
        </w:r>
      </w:del>
      <w:ins w:id="6164" w:author="Ilkka Rinne" w:date="2022-09-06T15:32:00Z">
        <w:r w:rsidR="003613DB">
          <w:rPr>
            <w:szCs w:val="24"/>
          </w:rPr>
          <w:t>”</w:t>
        </w:r>
      </w:ins>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sampledFeature: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preparationStep: PreparationStep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relatedSample: Sample [0..*].</w:t>
      </w:r>
    </w:p>
    <w:p w14:paraId="731D18F1" w14:textId="77777777" w:rsidR="005B5EAD" w:rsidRPr="00785C54" w:rsidRDefault="005B5EAD" w:rsidP="00785C54">
      <w:pPr>
        <w:pStyle w:val="BodyText"/>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165"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166" w:author="Ilkka Rinne" w:date="2022-09-06T15:32:00Z">
        <w:r w:rsidRPr="00785C54" w:rsidDel="003613DB">
          <w:rPr>
            <w:szCs w:val="24"/>
          </w:rPr>
          <w:delText>i)</w:delText>
        </w:r>
        <w:r w:rsidRPr="00785C54" w:rsidDel="003613DB">
          <w:rPr>
            <w:szCs w:val="24"/>
          </w:rPr>
          <w:tab/>
        </w:r>
      </w:del>
      <w:r w:rsidRPr="00785C54">
        <w:rPr>
          <w:szCs w:val="24"/>
        </w:rPr>
        <w:t>sampledFeature: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relatedObservation: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preparationStep: Conceptual Sample schema: PreparationStep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relatedSample: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sampleType: AbstractSampleType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parameter: NamedValue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BodyText"/>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67" w:author="REID-JAMOND Alison" w:date="2022-04-04T08:33:00Z">
        <w:r>
          <w:rPr>
            <w:szCs w:val="24"/>
          </w:rPr>
          <w:t>1)</w:t>
        </w:r>
      </w:ins>
      <w:del w:id="6168"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169" w:author="REID-JAMOND Alison" w:date="2022-04-04T08:33:00Z">
        <w:r w:rsidRPr="00785C54" w:rsidDel="003E2160">
          <w:rPr>
            <w:szCs w:val="24"/>
          </w:rPr>
          <w:delText>o</w:delText>
        </w:r>
      </w:del>
      <w:ins w:id="6170"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71" w:author="REID-JAMOND Alison" w:date="2022-04-04T08:33:00Z">
        <w:r>
          <w:rPr>
            <w:szCs w:val="24"/>
          </w:rPr>
          <w:t>—</w:t>
        </w:r>
      </w:ins>
      <w:del w:id="6172" w:author="REID-JAMOND Alison" w:date="2022-04-04T08:33:00Z">
        <w:r w:rsidR="005B5EAD" w:rsidRPr="00785C54" w:rsidDel="003E2160">
          <w:rPr>
            <w:szCs w:val="24"/>
          </w:rPr>
          <w:delText>o</w:delText>
        </w:r>
      </w:del>
      <w:r w:rsidR="005B5EAD" w:rsidRPr="00785C54">
        <w:rPr>
          <w:szCs w:val="24"/>
        </w:rPr>
        <w:tab/>
        <w:t>horizontalPositionalAccuracy: Any [0..1];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73" w:author="REID-JAMOND Alison" w:date="2022-04-04T08:33:00Z">
        <w:r>
          <w:rPr>
            <w:szCs w:val="24"/>
          </w:rPr>
          <w:t>—</w:t>
        </w:r>
      </w:ins>
      <w:del w:id="6174" w:author="REID-JAMOND Alison" w:date="2022-04-04T08:33:00Z">
        <w:r w:rsidR="005B5EAD" w:rsidRPr="00785C54" w:rsidDel="003E2160">
          <w:rPr>
            <w:szCs w:val="24"/>
          </w:rPr>
          <w:delText>o</w:delText>
        </w:r>
      </w:del>
      <w:r w:rsidR="005B5EAD" w:rsidRPr="00785C54">
        <w:rPr>
          <w:szCs w:val="24"/>
        </w:rPr>
        <w:tab/>
        <w:t>verticalPositionalAccuracy: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75" w:author="REID-JAMOND Alison" w:date="2022-04-04T08:33:00Z">
        <w:r>
          <w:rPr>
            <w:szCs w:val="24"/>
          </w:rPr>
          <w:t>2)</w:t>
        </w:r>
      </w:ins>
      <w:del w:id="6176"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77" w:author="REID-JAMOND Alison" w:date="2022-04-04T08:33:00Z">
        <w:r>
          <w:rPr>
            <w:szCs w:val="24"/>
          </w:rPr>
          <w:t>—</w:t>
        </w:r>
      </w:ins>
      <w:del w:id="6178" w:author="REID-JAMOND Alison" w:date="2022-04-04T08:33:00Z">
        <w:r w:rsidR="005B5EAD" w:rsidRPr="00785C54" w:rsidDel="003E2160">
          <w:rPr>
            <w:szCs w:val="24"/>
          </w:rPr>
          <w:delText>o</w:delText>
        </w:r>
      </w:del>
      <w:r w:rsidR="005B5EAD" w:rsidRPr="00785C54">
        <w:rPr>
          <w:szCs w:val="24"/>
        </w:rPr>
        <w:tab/>
        <w:t>classification: StatisticalClassification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79"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80" w:author="REID-JAMOND Alison" w:date="2022-04-04T08:33:00Z">
        <w:r>
          <w:rPr>
            <w:szCs w:val="24"/>
          </w:rPr>
          <w:t>—</w:t>
        </w:r>
      </w:ins>
      <w:del w:id="6181" w:author="REID-JAMOND Alison" w:date="2022-04-04T08:33:00Z">
        <w:r w:rsidR="005B5EAD" w:rsidRPr="00785C54" w:rsidDel="003E2160">
          <w:rPr>
            <w:szCs w:val="24"/>
          </w:rPr>
          <w:delText>o</w:delText>
        </w:r>
      </w:del>
      <w:r w:rsidR="005B5EAD" w:rsidRPr="00785C54">
        <w:rPr>
          <w:szCs w:val="24"/>
        </w:rPr>
        <w:tab/>
        <w:t>size: PhysicalDimension [0..*];</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82" w:author="REID-JAMOND Alison" w:date="2022-04-04T08:33:00Z">
        <w:r>
          <w:rPr>
            <w:szCs w:val="24"/>
          </w:rPr>
          <w:t>—</w:t>
        </w:r>
      </w:ins>
      <w:del w:id="6183" w:author="REID-JAMOND Alison" w:date="2022-04-04T08:33:00Z">
        <w:r w:rsidR="005B5EAD" w:rsidRPr="00785C54" w:rsidDel="003E2160">
          <w:rPr>
            <w:szCs w:val="24"/>
          </w:rPr>
          <w:delText>o</w:delText>
        </w:r>
      </w:del>
      <w:r w:rsidR="005B5EAD" w:rsidRPr="00785C54">
        <w:rPr>
          <w:szCs w:val="24"/>
        </w:rPr>
        <w:tab/>
        <w:t>sourceLocation: Geometry [0..1];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184" w:author="REID-JAMOND Alison" w:date="2022-04-04T08:33:00Z">
        <w:r>
          <w:rPr>
            <w:szCs w:val="24"/>
          </w:rPr>
          <w:lastRenderedPageBreak/>
          <w:t>—</w:t>
        </w:r>
      </w:ins>
      <w:del w:id="6185" w:author="REID-JAMOND Alison" w:date="2022-04-04T08:33:00Z">
        <w:r w:rsidR="005B5EAD" w:rsidRPr="00785C54" w:rsidDel="003E2160">
          <w:rPr>
            <w:szCs w:val="24"/>
          </w:rPr>
          <w:delText>o</w:delText>
        </w:r>
      </w:del>
      <w:r w:rsidR="005B5EAD" w:rsidRPr="00785C54">
        <w:rPr>
          <w:szCs w:val="24"/>
        </w:rPr>
        <w:tab/>
        <w:t>storageLocation: NamedLocation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BodyText"/>
        <w:autoSpaceDE w:val="0"/>
        <w:autoSpaceDN w:val="0"/>
        <w:adjustRightInd w:val="0"/>
        <w:rPr>
          <w:szCs w:val="24"/>
        </w:rPr>
      </w:pPr>
      <w:r w:rsidRPr="00785C54">
        <w:rPr>
          <w:szCs w:val="24"/>
        </w:rPr>
        <w:t xml:space="preserve">Note that in </w:t>
      </w:r>
      <w:ins w:id="618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187" w:author="Katharina Schleidt" w:date="2022-08-12T18:05:00Z">
        <w:r w:rsidRPr="00785C54" w:rsidDel="00E778A2">
          <w:rPr>
            <w:szCs w:val="24"/>
          </w:rPr>
          <w:delText>Edition 1</w:delText>
        </w:r>
      </w:del>
      <w:r w:rsidRPr="00785C54">
        <w:rPr>
          <w:szCs w:val="24"/>
        </w:rPr>
        <w:t xml:space="preserve"> the SF_Samp</w:t>
      </w:r>
      <w:ins w:id="6188" w:author="Katharina Schleidt" w:date="2022-08-10T19:11:00Z">
        <w:r w:rsidR="002F2035">
          <w:rPr>
            <w:szCs w:val="24"/>
          </w:rPr>
          <w:t>l</w:t>
        </w:r>
      </w:ins>
      <w:r w:rsidRPr="00785C54">
        <w:rPr>
          <w:szCs w:val="24"/>
        </w:rPr>
        <w:t xml:space="preserve">ingPoint class is associated with the concept of an environmental monitoring facility by the use of term </w:t>
      </w:r>
      <w:del w:id="6189" w:author="Ilkka Rinne" w:date="2022-09-06T15:32:00Z">
        <w:r w:rsidRPr="00785C54" w:rsidDel="003613DB">
          <w:rPr>
            <w:szCs w:val="24"/>
          </w:rPr>
          <w:delText>"</w:delText>
        </w:r>
      </w:del>
      <w:ins w:id="6190" w:author="Ilkka Rinne" w:date="2022-09-06T15:32:00Z">
        <w:r w:rsidR="003613DB">
          <w:rPr>
            <w:szCs w:val="24"/>
          </w:rPr>
          <w:t>“</w:t>
        </w:r>
      </w:ins>
      <w:r w:rsidRPr="00785C54">
        <w:rPr>
          <w:szCs w:val="24"/>
        </w:rPr>
        <w:t>station</w:t>
      </w:r>
      <w:del w:id="6191" w:author="Ilkka Rinne" w:date="2022-09-06T15:32:00Z">
        <w:r w:rsidRPr="00785C54" w:rsidDel="003613DB">
          <w:rPr>
            <w:szCs w:val="24"/>
          </w:rPr>
          <w:delText>"</w:delText>
        </w:r>
      </w:del>
      <w:ins w:id="6192" w:author="Ilkka Rinne" w:date="2022-09-06T15:32:00Z">
        <w:r w:rsidR="003613DB">
          <w:rPr>
            <w:szCs w:val="24"/>
          </w:rPr>
          <w:t>”</w:t>
        </w:r>
      </w:ins>
      <w:r w:rsidRPr="00785C54">
        <w:rPr>
          <w:szCs w:val="24"/>
        </w:rPr>
        <w:t>:</w:t>
      </w:r>
    </w:p>
    <w:p w14:paraId="3BB8D0B0" w14:textId="4EA0E4C6" w:rsidR="005B5EAD" w:rsidRPr="00785C54" w:rsidRDefault="005B5EAD" w:rsidP="00785C54">
      <w:pPr>
        <w:pStyle w:val="BodyText"/>
        <w:autoSpaceDE w:val="0"/>
        <w:autoSpaceDN w:val="0"/>
        <w:adjustRightInd w:val="0"/>
        <w:rPr>
          <w:szCs w:val="24"/>
        </w:rPr>
      </w:pPr>
      <w:del w:id="6193" w:author="Ilkka Rinne" w:date="2022-09-06T15:32:00Z">
        <w:r w:rsidRPr="00785C54" w:rsidDel="003613DB">
          <w:rPr>
            <w:szCs w:val="24"/>
          </w:rPr>
          <w:delText>"</w:delText>
        </w:r>
      </w:del>
      <w:ins w:id="6194" w:author="Ilkka Rinne" w:date="2022-09-06T15:32:00Z">
        <w:r w:rsidR="003613DB">
          <w:rPr>
            <w:szCs w:val="24"/>
          </w:rPr>
          <w:t>“</w:t>
        </w:r>
      </w:ins>
      <w:r w:rsidRPr="00785C54">
        <w:rPr>
          <w:szCs w:val="24"/>
        </w:rPr>
        <w:t>A common mode of sampling is at a point. In environmental measurements and monitoring the term Station is often used.</w:t>
      </w:r>
      <w:del w:id="6195" w:author="Ilkka Rinne" w:date="2022-09-06T15:32:00Z">
        <w:r w:rsidRPr="00785C54" w:rsidDel="003613DB">
          <w:rPr>
            <w:szCs w:val="24"/>
          </w:rPr>
          <w:delText>"</w:delText>
        </w:r>
      </w:del>
      <w:ins w:id="6196" w:author="Ilkka Rinne" w:date="2022-09-06T15:32:00Z">
        <w:r w:rsidR="003613DB">
          <w:rPr>
            <w:szCs w:val="24"/>
          </w:rPr>
          <w:t>”</w:t>
        </w:r>
      </w:ins>
    </w:p>
    <w:p w14:paraId="3C2AC176" w14:textId="77777777" w:rsidR="005B5EAD" w:rsidRPr="00785C54" w:rsidRDefault="005B5EAD" w:rsidP="00785C54">
      <w:pPr>
        <w:pStyle w:val="BodyText"/>
        <w:autoSpaceDE w:val="0"/>
        <w:autoSpaceDN w:val="0"/>
        <w:adjustRightInd w:val="0"/>
        <w:rPr>
          <w:szCs w:val="24"/>
        </w:rPr>
      </w:pPr>
      <w:r w:rsidRPr="00785C54">
        <w:rPr>
          <w:szCs w:val="24"/>
        </w:rPr>
        <w:t>A related note is provided for the SF_SpatialSamplingFeature.hostedProcedure:</w:t>
      </w:r>
    </w:p>
    <w:p w14:paraId="4F4C9752" w14:textId="3D6BBF53" w:rsidR="005B5EAD" w:rsidRPr="00785C54" w:rsidRDefault="005B5EAD" w:rsidP="00785C54">
      <w:pPr>
        <w:pStyle w:val="BodyText"/>
        <w:autoSpaceDE w:val="0"/>
        <w:autoSpaceDN w:val="0"/>
        <w:adjustRightInd w:val="0"/>
        <w:rPr>
          <w:szCs w:val="24"/>
        </w:rPr>
      </w:pPr>
      <w:del w:id="6197" w:author="Ilkka Rinne" w:date="2022-09-06T15:32:00Z">
        <w:r w:rsidRPr="00785C54" w:rsidDel="003613DB">
          <w:rPr>
            <w:szCs w:val="24"/>
          </w:rPr>
          <w:delText>"</w:delText>
        </w:r>
      </w:del>
      <w:ins w:id="6198" w:author="Ilkka Rinne" w:date="2022-09-06T15:32:00Z">
        <w:r w:rsidR="003613DB">
          <w:rPr>
            <w:szCs w:val="24"/>
          </w:rPr>
          <w:t>“</w:t>
        </w:r>
      </w:ins>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del w:id="6199" w:author="Ilkka Rinne" w:date="2022-09-06T15:32:00Z">
        <w:r w:rsidRPr="00785C54" w:rsidDel="003613DB">
          <w:rPr>
            <w:szCs w:val="24"/>
          </w:rPr>
          <w:delText>"</w:delText>
        </w:r>
      </w:del>
      <w:ins w:id="6200" w:author="Ilkka Rinne" w:date="2022-09-06T15:32:00Z">
        <w:r w:rsidR="003613DB">
          <w:rPr>
            <w:szCs w:val="24"/>
          </w:rPr>
          <w:t>”</w:t>
        </w:r>
      </w:ins>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SpatialSample) concept of the </w:t>
      </w:r>
      <w:ins w:id="6201"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202" w:author="Katharina Schleidt" w:date="2022-08-12T18:05:00Z">
        <w:r w:rsidRPr="00785C54" w:rsidDel="00E778A2">
          <w:rPr>
            <w:szCs w:val="24"/>
          </w:rPr>
          <w:delText xml:space="preserve">Edition 2 </w:delText>
        </w:r>
      </w:del>
      <w:r w:rsidRPr="00785C54">
        <w:rPr>
          <w:szCs w:val="24"/>
        </w:rPr>
        <w:t>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SF_SamplingFeature class of </w:t>
      </w:r>
      <w:ins w:id="6203"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204"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2BE97B6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620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206" w:author="Katharina Schleidt" w:date="2022-08-12T18:05:00Z">
        <w:r w:rsidRPr="00785C54" w:rsidDel="00E778A2">
          <w:rPr>
            <w:szCs w:val="24"/>
          </w:rPr>
          <w:delText>edition 2</w:delText>
        </w:r>
      </w:del>
      <w:r w:rsidRPr="00785C54">
        <w:rPr>
          <w:szCs w:val="24"/>
        </w:rPr>
        <w:t xml:space="preserve"> Basic Samples package to </w:t>
      </w:r>
      <w:ins w:id="6207"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208"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6209"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210"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6211"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212"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6213" w:author="Katharina Schleidt" w:date="2022-08-12T18:06:00Z">
              <w:r w:rsidRPr="00E778A2">
                <w:rPr>
                  <w:rStyle w:val="stdpublisher"/>
                  <w:b/>
                  <w:bCs/>
                  <w:szCs w:val="24"/>
                  <w:shd w:val="clear" w:color="auto" w:fill="auto"/>
                  <w:rPrChange w:id="6214" w:author="Katharina Schleidt" w:date="2022-08-12T18:06:00Z">
                    <w:rPr>
                      <w:rStyle w:val="stdpublisher"/>
                      <w:szCs w:val="24"/>
                      <w:shd w:val="clear" w:color="auto" w:fill="auto"/>
                    </w:rPr>
                  </w:rPrChange>
                </w:rPr>
                <w:t>ISO</w:t>
              </w:r>
              <w:r w:rsidRPr="00E778A2">
                <w:rPr>
                  <w:b/>
                  <w:bCs/>
                  <w:szCs w:val="24"/>
                  <w:rPrChange w:id="6215" w:author="Katharina Schleidt" w:date="2022-08-12T18:06:00Z">
                    <w:rPr>
                      <w:szCs w:val="24"/>
                    </w:rPr>
                  </w:rPrChange>
                </w:rPr>
                <w:t> </w:t>
              </w:r>
              <w:r w:rsidRPr="00E778A2">
                <w:rPr>
                  <w:rStyle w:val="stddocNumber"/>
                  <w:b/>
                  <w:bCs/>
                  <w:szCs w:val="24"/>
                  <w:shd w:val="clear" w:color="auto" w:fill="auto"/>
                  <w:rPrChange w:id="6216"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6217"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6218" w:author="Katharina Schleidt" w:date="2022-08-12T18:06:00Z">
              <w:r w:rsidRPr="00E778A2">
                <w:rPr>
                  <w:rStyle w:val="stdpublisher"/>
                  <w:b/>
                  <w:bCs/>
                  <w:szCs w:val="24"/>
                  <w:shd w:val="clear" w:color="auto" w:fill="auto"/>
                  <w:rPrChange w:id="6219" w:author="Katharina Schleidt" w:date="2022-08-12T18:06:00Z">
                    <w:rPr>
                      <w:rStyle w:val="stdpublisher"/>
                      <w:szCs w:val="24"/>
                      <w:shd w:val="clear" w:color="auto" w:fill="auto"/>
                    </w:rPr>
                  </w:rPrChange>
                </w:rPr>
                <w:t>ISO</w:t>
              </w:r>
              <w:r w:rsidRPr="00E778A2">
                <w:rPr>
                  <w:b/>
                  <w:bCs/>
                  <w:szCs w:val="24"/>
                  <w:rPrChange w:id="6220" w:author="Katharina Schleidt" w:date="2022-08-12T18:06:00Z">
                    <w:rPr>
                      <w:szCs w:val="24"/>
                    </w:rPr>
                  </w:rPrChange>
                </w:rPr>
                <w:t> </w:t>
              </w:r>
              <w:r w:rsidRPr="00E778A2">
                <w:rPr>
                  <w:rStyle w:val="stddocNumber"/>
                  <w:b/>
                  <w:bCs/>
                  <w:szCs w:val="24"/>
                  <w:shd w:val="clear" w:color="auto" w:fill="auto"/>
                  <w:rPrChange w:id="6221" w:author="Katharina Schleidt" w:date="2022-08-12T18:06:00Z">
                    <w:rPr>
                      <w:rStyle w:val="stddocNumber"/>
                      <w:szCs w:val="24"/>
                      <w:shd w:val="clear" w:color="auto" w:fill="auto"/>
                    </w:rPr>
                  </w:rPrChange>
                </w:rPr>
                <w:t>19156:2011</w:t>
              </w:r>
            </w:ins>
            <w:del w:id="6222"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lastRenderedPageBreak/>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SF_SpatialSamplingFeature class of </w:t>
      </w:r>
      <w:ins w:id="6223"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224" w:author="Katharina Schleidt" w:date="2022-08-12T18:06:00Z">
        <w:r w:rsidRPr="00785C54" w:rsidDel="00E778A2">
          <w:rPr>
            <w:szCs w:val="24"/>
          </w:rPr>
          <w:delText>Edition 1</w:delText>
        </w:r>
      </w:del>
      <w:r w:rsidRPr="00785C54">
        <w:rPr>
          <w:szCs w:val="24"/>
        </w:rPr>
        <w:t xml:space="preserve">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292710A3"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Spatial Sampling Feature types SF_SamplingPoint, SF_SamplingCurve, SF_SamplingSurface and SF_SamplingSolid of </w:t>
      </w:r>
      <w:ins w:id="6225"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226"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6227" w:author="Ilkka Rinne" w:date="2022-09-06T15:32:00Z">
        <w:r w:rsidRPr="00785C54" w:rsidDel="003613DB">
          <w:rPr>
            <w:szCs w:val="24"/>
          </w:rPr>
          <w:delText>"</w:delText>
        </w:r>
      </w:del>
      <w:ins w:id="6228" w:author="Ilkka Rinne" w:date="2022-09-06T15:32:00Z">
        <w:r w:rsidR="003613DB">
          <w:rPr>
            <w:szCs w:val="24"/>
          </w:rPr>
          <w:t>“</w:t>
        </w:r>
      </w:ins>
      <w:r w:rsidRPr="00785C54">
        <w:rPr>
          <w:szCs w:val="24"/>
        </w:rPr>
        <w:t>Hard-typing vs. soft typing and codelist use</w:t>
      </w:r>
      <w:del w:id="6229" w:author="Ilkka Rinne" w:date="2022-09-06T15:32:00Z">
        <w:r w:rsidRPr="00785C54" w:rsidDel="003613DB">
          <w:rPr>
            <w:szCs w:val="24"/>
          </w:rPr>
          <w:delText>"</w:delText>
        </w:r>
      </w:del>
      <w:ins w:id="6230"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w:t>
      </w:r>
      <w:ins w:id="6231"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232"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6233"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234"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including the properties inherited from the Sample and SF_SamplingFeature.</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ins w:id="6235"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236"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6237"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238"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6239" w:author="Katharina Schleidt" w:date="2022-08-12T18:07:00Z">
              <w:r w:rsidRPr="00E778A2">
                <w:rPr>
                  <w:rStyle w:val="stdpublisher"/>
                  <w:b/>
                  <w:bCs/>
                  <w:szCs w:val="24"/>
                  <w:shd w:val="clear" w:color="auto" w:fill="auto"/>
                  <w:rPrChange w:id="6240" w:author="Katharina Schleidt" w:date="2022-08-12T18:07:00Z">
                    <w:rPr>
                      <w:rStyle w:val="stdpublisher"/>
                      <w:szCs w:val="24"/>
                      <w:shd w:val="clear" w:color="auto" w:fill="auto"/>
                    </w:rPr>
                  </w:rPrChange>
                </w:rPr>
                <w:t>ISO</w:t>
              </w:r>
              <w:r w:rsidRPr="00E778A2">
                <w:rPr>
                  <w:b/>
                  <w:bCs/>
                  <w:szCs w:val="24"/>
                  <w:rPrChange w:id="6241" w:author="Katharina Schleidt" w:date="2022-08-12T18:07:00Z">
                    <w:rPr>
                      <w:szCs w:val="24"/>
                    </w:rPr>
                  </w:rPrChange>
                </w:rPr>
                <w:t> </w:t>
              </w:r>
              <w:r w:rsidRPr="00E778A2">
                <w:rPr>
                  <w:rStyle w:val="stddocNumber"/>
                  <w:b/>
                  <w:bCs/>
                  <w:szCs w:val="24"/>
                  <w:shd w:val="clear" w:color="auto" w:fill="auto"/>
                  <w:rPrChange w:id="6242" w:author="Katharina Schleidt" w:date="2022-08-12T18:07:00Z">
                    <w:rPr>
                      <w:rStyle w:val="stddocNumber"/>
                      <w:szCs w:val="24"/>
                      <w:shd w:val="clear" w:color="auto" w:fill="auto"/>
                    </w:rPr>
                  </w:rPrChange>
                </w:rPr>
                <w:t>19156:2022</w:t>
              </w:r>
            </w:ins>
            <w:del w:id="6243"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6244" w:author="Katharina Schleidt" w:date="2022-08-12T18:07:00Z">
              <w:r w:rsidRPr="00E778A2">
                <w:rPr>
                  <w:rStyle w:val="stdpublisher"/>
                  <w:b/>
                  <w:bCs/>
                  <w:szCs w:val="24"/>
                  <w:shd w:val="clear" w:color="auto" w:fill="auto"/>
                  <w:rPrChange w:id="6245" w:author="Katharina Schleidt" w:date="2022-08-12T18:08:00Z">
                    <w:rPr>
                      <w:rStyle w:val="stdpublisher"/>
                      <w:szCs w:val="24"/>
                      <w:shd w:val="clear" w:color="auto" w:fill="auto"/>
                    </w:rPr>
                  </w:rPrChange>
                </w:rPr>
                <w:t>ISO</w:t>
              </w:r>
              <w:r w:rsidRPr="00E778A2">
                <w:rPr>
                  <w:b/>
                  <w:bCs/>
                  <w:szCs w:val="24"/>
                  <w:rPrChange w:id="6246" w:author="Katharina Schleidt" w:date="2022-08-12T18:08:00Z">
                    <w:rPr>
                      <w:szCs w:val="24"/>
                    </w:rPr>
                  </w:rPrChange>
                </w:rPr>
                <w:t> </w:t>
              </w:r>
              <w:r w:rsidRPr="00E778A2">
                <w:rPr>
                  <w:rStyle w:val="stddocNumber"/>
                  <w:b/>
                  <w:bCs/>
                  <w:szCs w:val="24"/>
                  <w:shd w:val="clear" w:color="auto" w:fill="auto"/>
                  <w:rPrChange w:id="6247" w:author="Katharina Schleidt" w:date="2022-08-12T18:08:00Z">
                    <w:rPr>
                      <w:rStyle w:val="stddocNumber"/>
                      <w:szCs w:val="24"/>
                      <w:shd w:val="clear" w:color="auto" w:fill="auto"/>
                    </w:rPr>
                  </w:rPrChange>
                </w:rPr>
                <w:t>19156:2011</w:t>
              </w:r>
            </w:ins>
            <w:del w:id="6248"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lastRenderedPageBreak/>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SF_Specimen class of </w:t>
      </w:r>
      <w:ins w:id="6249"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250" w:author="Katharina Schleidt" w:date="2022-08-12T18:08:00Z">
        <w:r w:rsidRPr="00785C54" w:rsidDel="00E778A2">
          <w:rPr>
            <w:szCs w:val="24"/>
          </w:rPr>
          <w:delText>Edition 1</w:delText>
        </w:r>
      </w:del>
      <w:r w:rsidRPr="00785C54">
        <w:rPr>
          <w:szCs w:val="24"/>
        </w:rPr>
        <w:t xml:space="preserve">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 xml:space="preserve">PreparationStep.processOperator: CI_ResponsibleParty is expressed as the metadata: Any association of the AbstractPreparationStep class in the Abstract Sample </w:t>
      </w:r>
      <w:del w:id="6251" w:author="Katharina Schleidt" w:date="2022-08-13T16:42:00Z">
        <w:r w:rsidRPr="00785C54" w:rsidDel="00022C0A">
          <w:rPr>
            <w:szCs w:val="24"/>
          </w:rPr>
          <w:delText xml:space="preserve">core </w:delText>
        </w:r>
      </w:del>
      <w:ins w:id="6252" w:author="Katharina Schleidt" w:date="2022-08-13T16:42:00Z">
        <w:r w:rsidR="00022C0A">
          <w:rPr>
            <w:szCs w:val="24"/>
          </w:rPr>
          <w:t>C</w:t>
        </w:r>
        <w:r w:rsidR="00022C0A" w:rsidRPr="00785C54">
          <w:rPr>
            <w:szCs w:val="24"/>
          </w:rPr>
          <w:t xml:space="preserve">ore </w:t>
        </w:r>
      </w:ins>
      <w:r w:rsidRPr="00785C54">
        <w:rPr>
          <w:szCs w:val="24"/>
        </w:rPr>
        <w:t>package or any or another domain-specific realization of the PreparationStep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w:t>
      </w:r>
      <w:ins w:id="6253"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6254" w:author="Katharina Schleidt" w:date="2022-08-12T18:08:00Z">
        <w:r w:rsidRPr="00785C54" w:rsidDel="00E778A2">
          <w:rPr>
            <w:szCs w:val="24"/>
          </w:rPr>
          <w:delText>edition 2</w:delText>
        </w:r>
      </w:del>
      <w:r w:rsidRPr="00785C54">
        <w:rPr>
          <w:szCs w:val="24"/>
        </w:rPr>
        <w:t xml:space="preserve"> Basic Samples package to </w:t>
      </w:r>
      <w:ins w:id="6255"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6256" w:author="Katharina Schleidt" w:date="2022-08-12T18:08:00Z">
        <w:r w:rsidRPr="00785C54" w:rsidDel="00E778A2">
          <w:rPr>
            <w:szCs w:val="24"/>
          </w:rPr>
          <w:delText>edition 1</w:delText>
        </w:r>
      </w:del>
      <w:r w:rsidRPr="00785C54">
        <w:rPr>
          <w:szCs w:val="24"/>
        </w:rPr>
        <w:t>, including the properties inherited from the Sample and SF_SamplingFeature.</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ins w:id="6257"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6258"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6259" w:author="Katharina Schleidt" w:date="2022-08-12T18:08:00Z">
        <w:r w:rsidR="00E778A2" w:rsidRPr="00E778A2">
          <w:rPr>
            <w:szCs w:val="24"/>
          </w:rPr>
          <w:t>ISO 19156:2011</w:t>
        </w:r>
      </w:ins>
      <w:del w:id="6260"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6261" w:author="Katharina Schleidt" w:date="2022-08-12T18:08:00Z">
              <w:r w:rsidRPr="00E778A2">
                <w:rPr>
                  <w:b/>
                  <w:szCs w:val="24"/>
                </w:rPr>
                <w:t>ISO 19156:20</w:t>
              </w:r>
              <w:r>
                <w:rPr>
                  <w:b/>
                  <w:szCs w:val="24"/>
                </w:rPr>
                <w:t>22</w:t>
              </w:r>
            </w:ins>
            <w:del w:id="6262"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6263" w:author="Katharina Schleidt" w:date="2022-08-12T18:08:00Z">
              <w:r w:rsidRPr="00E778A2">
                <w:rPr>
                  <w:b/>
                  <w:szCs w:val="24"/>
                </w:rPr>
                <w:t>ISO 19156:2011</w:t>
              </w:r>
            </w:ins>
            <w:del w:id="6264"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lastRenderedPageBreak/>
        <w:t>ISO</w:t>
      </w:r>
      <w:r w:rsidR="00AC53D4" w:rsidRPr="00785C54">
        <w:rPr>
          <w:szCs w:val="24"/>
        </w:rPr>
        <w:t> </w:t>
      </w:r>
      <w:r w:rsidRPr="00785C54">
        <w:rPr>
          <w:rStyle w:val="stddocNumber"/>
          <w:szCs w:val="24"/>
          <w:shd w:val="clear" w:color="auto" w:fill="auto"/>
        </w:rPr>
        <w:t>19156</w:t>
      </w:r>
      <w:r w:rsidRPr="00785C54">
        <w:rPr>
          <w:szCs w:val="24"/>
        </w:rPr>
        <w:t xml:space="preserve"> </w:t>
      </w:r>
      <w:ins w:id="6265" w:author="Katharina Schleidt" w:date="2022-08-12T18:09:00Z">
        <w:r w:rsidR="00E778A2" w:rsidRPr="00E778A2">
          <w:rPr>
            <w:szCs w:val="24"/>
          </w:rPr>
          <w:t>ISO 19156:2011</w:t>
        </w:r>
      </w:ins>
      <w:del w:id="6266" w:author="Katharina Schleidt" w:date="2022-08-12T18:09:00Z">
        <w:r w:rsidRPr="00785C54" w:rsidDel="00E778A2">
          <w:rPr>
            <w:szCs w:val="24"/>
          </w:rPr>
          <w:delText>Edition 1</w:delText>
        </w:r>
      </w:del>
      <w:r w:rsidRPr="00785C54">
        <w:rPr>
          <w:szCs w:val="24"/>
        </w:rPr>
        <w:t xml:space="preserve"> did not include a concept of an Observation collection. In </w:t>
      </w:r>
      <w:ins w:id="6267" w:author="Katharina Schleidt" w:date="2022-08-12T18:09:00Z">
        <w:r w:rsidR="00E778A2" w:rsidRPr="00E778A2">
          <w:rPr>
            <w:szCs w:val="24"/>
          </w:rPr>
          <w:t>ISO 19156:20</w:t>
        </w:r>
        <w:r w:rsidR="00E778A2">
          <w:rPr>
            <w:szCs w:val="24"/>
          </w:rPr>
          <w:t>22</w:t>
        </w:r>
      </w:ins>
      <w:del w:id="6268" w:author="Katharina Schleidt" w:date="2022-08-12T18:09:00Z">
        <w:r w:rsidRPr="00785C54" w:rsidDel="00E778A2">
          <w:rPr>
            <w:szCs w:val="24"/>
          </w:rPr>
          <w:delText>Edition 2</w:delText>
        </w:r>
      </w:del>
      <w:r w:rsidRPr="00785C54">
        <w:rPr>
          <w:szCs w:val="24"/>
        </w:rPr>
        <w:t xml:space="preserve">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memberCharacteristics: ObservationCharacteristics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collectionType: AbstractObservationCollectionType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relatedCollection: ObservationCollection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BodyText"/>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3B7BC69A" w:rsidR="005B5EAD" w:rsidRPr="00785C54" w:rsidRDefault="00E778A2" w:rsidP="00785C54">
      <w:pPr>
        <w:pStyle w:val="BodyText"/>
        <w:autoSpaceDE w:val="0"/>
        <w:autoSpaceDN w:val="0"/>
        <w:adjustRightInd w:val="0"/>
        <w:rPr>
          <w:szCs w:val="24"/>
        </w:rPr>
      </w:pPr>
      <w:ins w:id="6269" w:author="Katharina Schleidt" w:date="2022-08-12T18:09:00Z">
        <w:r w:rsidRPr="00E778A2">
          <w:rPr>
            <w:szCs w:val="24"/>
          </w:rPr>
          <w:t>ISO 19156:2011</w:t>
        </w:r>
      </w:ins>
      <w:del w:id="6270"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SF_SamplingFeatureCollection class with a single association role member: SF_SamplingFeature. In </w:t>
      </w:r>
      <w:ins w:id="6271" w:author="Katharina Schleidt" w:date="2022-08-12T18:09:00Z">
        <w:r w:rsidRPr="00E778A2">
          <w:rPr>
            <w:szCs w:val="24"/>
          </w:rPr>
          <w:t>ISO 19156:20</w:t>
        </w:r>
        <w:r>
          <w:rPr>
            <w:szCs w:val="24"/>
          </w:rPr>
          <w:t>22</w:t>
        </w:r>
      </w:ins>
      <w:del w:id="6272" w:author="Katharina Schleidt" w:date="2022-08-12T18:09:00Z">
        <w:r w:rsidR="005B5EAD" w:rsidRPr="00785C54" w:rsidDel="00E778A2">
          <w:rPr>
            <w:szCs w:val="24"/>
          </w:rPr>
          <w:delText>Edition 2</w:delText>
        </w:r>
      </w:del>
      <w:r w:rsidR="005B5EAD" w:rsidRPr="00785C54">
        <w:rPr>
          <w:szCs w:val="24"/>
        </w:rPr>
        <w:t xml:space="preserve">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relatedCollection: SampleCollection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BodyText"/>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w:t>
      </w:r>
      <w:ins w:id="6273" w:author="Katharina Schleidt" w:date="2022-08-12T18:09:00Z">
        <w:r w:rsidR="00E778A2" w:rsidRPr="00E778A2">
          <w:rPr>
            <w:szCs w:val="24"/>
          </w:rPr>
          <w:t>ISO 19156:20</w:t>
        </w:r>
        <w:r w:rsidR="00E778A2">
          <w:rPr>
            <w:szCs w:val="24"/>
          </w:rPr>
          <w:t>22</w:t>
        </w:r>
      </w:ins>
      <w:del w:id="6274" w:author="Katharina Schleidt" w:date="2022-08-12T18:09:00Z">
        <w:r w:rsidRPr="00785C54" w:rsidDel="00E778A2">
          <w:rPr>
            <w:szCs w:val="24"/>
          </w:rPr>
          <w:delText>edition 2</w:delText>
        </w:r>
      </w:del>
      <w:r w:rsidRPr="00785C54">
        <w:rPr>
          <w:szCs w:val="24"/>
        </w:rPr>
        <w:t xml:space="preserve"> Basic Samples package to </w:t>
      </w:r>
      <w:ins w:id="6275" w:author="Katharina Schleidt" w:date="2022-08-12T18:09:00Z">
        <w:r w:rsidR="00E778A2" w:rsidRPr="00E778A2">
          <w:rPr>
            <w:szCs w:val="24"/>
          </w:rPr>
          <w:t>ISO 19156:2011</w:t>
        </w:r>
      </w:ins>
      <w:del w:id="6276"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SampleCollection mapping from </w:t>
      </w:r>
      <w:ins w:id="6277"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6278"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6279" w:author="Katharina Schleidt" w:date="2022-08-12T18:10:00Z">
        <w:r w:rsidR="00E778A2" w:rsidRPr="00E778A2">
          <w:rPr>
            <w:szCs w:val="24"/>
          </w:rPr>
          <w:t>ISO 19156:2011</w:t>
        </w:r>
      </w:ins>
      <w:del w:id="6280"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6281" w:author="Katharina Schleidt" w:date="2022-08-12T18:10:00Z">
              <w:r w:rsidRPr="00E778A2">
                <w:rPr>
                  <w:b/>
                  <w:szCs w:val="24"/>
                </w:rPr>
                <w:t>ISO 19156:20</w:t>
              </w:r>
              <w:r>
                <w:rPr>
                  <w:b/>
                  <w:szCs w:val="24"/>
                </w:rPr>
                <w:t>22</w:t>
              </w:r>
            </w:ins>
            <w:del w:id="6282"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6283" w:author="Katharina Schleidt" w:date="2022-08-12T18:10:00Z">
              <w:r w:rsidRPr="00E778A2">
                <w:rPr>
                  <w:b/>
                  <w:szCs w:val="24"/>
                </w:rPr>
                <w:t>ISO 19156:2011</w:t>
              </w:r>
            </w:ins>
            <w:del w:id="6284"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ins w:id="6285" w:author="Katharina Schleidt" w:date="2022-08-12T18:10:00Z">
        <w:r w:rsidR="00E778A2" w:rsidRPr="00E778A2">
          <w:rPr>
            <w:rStyle w:val="stdpublisher"/>
            <w:szCs w:val="24"/>
            <w:shd w:val="clear" w:color="auto" w:fill="auto"/>
          </w:rPr>
          <w:t>ISO 19156:2011</w:t>
        </w:r>
      </w:ins>
      <w:del w:id="6286"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6287" w:author="Katharina Schleidt" w:date="2022-08-12T18:10:00Z">
        <w:r w:rsidR="00E778A2" w:rsidRPr="00E778A2">
          <w:rPr>
            <w:szCs w:val="24"/>
          </w:rPr>
          <w:t>ISO 19156:20</w:t>
        </w:r>
        <w:r w:rsidR="00E778A2">
          <w:rPr>
            <w:szCs w:val="24"/>
          </w:rPr>
          <w:t>22</w:t>
        </w:r>
      </w:ins>
      <w:del w:id="6288"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(AbstractObservationCharacteristics.observationType and AbstractSample.sampleType). This transition from hard-typing to soft-typing has been done to allow the </w:t>
      </w:r>
      <w:r w:rsidRPr="00785C54">
        <w:rPr>
          <w:szCs w:val="24"/>
        </w:rPr>
        <w:lastRenderedPageBreak/>
        <w:t>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lastRenderedPageBreak/>
        <w:t xml:space="preserve">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del w:id="6289"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290" w:author="Ilkka Rinne" w:date="2022-09-06T15:37:00Z"/>
          <w:szCs w:val="24"/>
        </w:rPr>
      </w:pPr>
      <w:del w:id="6291" w:author="Ilkka Rinne" w:date="2022-09-06T14:32:00Z">
        <w:r w:rsidRPr="00785C54" w:rsidDel="00EB253C">
          <w:rPr>
            <w:noProof/>
            <w:szCs w:val="24"/>
            <w:lang w:val="fr-FR" w:eastAsia="fr-FR"/>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6292" w:author="Ilkka Rinne" w:date="2022-09-06T14:32:00Z">
        <w:r w:rsidR="00EB253C">
          <w:rPr>
            <w:noProof/>
            <w:szCs w:val="24"/>
            <w:lang w:val="fr-FR" w:eastAsia="fr-FR"/>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4">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6293"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6294" w:author="Ilkka Rinne" w:date="2022-09-06T15:37:00Z">
        <w:r>
          <w:t>NOTE</w:t>
        </w:r>
        <w:r>
          <w:tab/>
          <w:t>No values or vocabulary are provided for SampleTypeByMaterialClass in this document. Class provided here only as an example of the codelist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295" w:author="Ilkka Rinne" w:date="2022-09-06T15:32:00Z"/>
          <w:szCs w:val="24"/>
        </w:rPr>
      </w:pPr>
      <w:del w:id="6296" w:author="Ilkka Rinne" w:date="2022-09-06T14:32:00Z">
        <w:r w:rsidRPr="00785C54" w:rsidDel="00965785">
          <w:rPr>
            <w:noProof/>
            <w:szCs w:val="24"/>
            <w:lang w:val="fr-FR" w:eastAsia="fr-FR"/>
          </w:rPr>
          <w:lastRenderedPageBreak/>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6297" w:author="Ilkka Rinne" w:date="2022-09-06T14:32:00Z">
        <w:r w:rsidR="00965785">
          <w:rPr>
            <w:noProof/>
            <w:szCs w:val="24"/>
            <w:lang w:val="fr-FR" w:eastAsia="fr-FR"/>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6">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6298"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6299" w:author="Ilkka Rinne" w:date="2022-09-06T15:32:00Z">
        <w:r>
          <w:t>NOTE</w:t>
        </w:r>
        <w:r>
          <w:tab/>
        </w:r>
      </w:ins>
      <w:ins w:id="6300" w:author="Ilkka Rinne" w:date="2022-09-06T15:33:00Z">
        <w:r>
          <w:t xml:space="preserve">No values or vocabulary </w:t>
        </w:r>
      </w:ins>
      <w:ins w:id="6301" w:author="Ilkka Rinne" w:date="2022-09-06T15:35:00Z">
        <w:r>
          <w:t xml:space="preserve">are </w:t>
        </w:r>
      </w:ins>
      <w:ins w:id="6302" w:author="Ilkka Rinne" w:date="2022-09-06T15:33:00Z">
        <w:r>
          <w:t>provided for SamplerClassification</w:t>
        </w:r>
      </w:ins>
      <w:ins w:id="6303" w:author="Ilkka Rinne" w:date="2022-09-06T15:35:00Z">
        <w:r>
          <w:t xml:space="preserve"> in this document.</w:t>
        </w:r>
      </w:ins>
      <w:ins w:id="6304" w:author="Ilkka Rinne" w:date="2022-09-06T15:33:00Z">
        <w:r>
          <w:t xml:space="preserve"> </w:t>
        </w:r>
      </w:ins>
      <w:ins w:id="6305" w:author="Ilkka Rinne" w:date="2022-09-06T15:35:00Z">
        <w:r>
          <w:t>C</w:t>
        </w:r>
      </w:ins>
      <w:ins w:id="6306" w:author="Ilkka Rinne" w:date="2022-09-06T15:33:00Z">
        <w:r>
          <w:t>lass provided h</w:t>
        </w:r>
      </w:ins>
      <w:ins w:id="6307" w:author="Ilkka Rinne" w:date="2022-09-06T15:34:00Z">
        <w:r>
          <w:t>e</w:t>
        </w:r>
      </w:ins>
      <w:ins w:id="6308" w:author="Ilkka Rinne" w:date="2022-09-06T15:33:00Z">
        <w:r>
          <w:t xml:space="preserve">re only as an example of </w:t>
        </w:r>
      </w:ins>
      <w:ins w:id="6309" w:author="Ilkka Rinne" w:date="2022-09-06T15:34:00Z">
        <w:r>
          <w:t>t</w:t>
        </w:r>
      </w:ins>
      <w:ins w:id="6310" w:author="Ilkka Rinne" w:date="2022-09-06T15:35:00Z">
        <w:r>
          <w:t>he</w:t>
        </w:r>
      </w:ins>
      <w:ins w:id="6311" w:author="Ilkka Rinne" w:date="2022-09-06T15:34:00Z">
        <w:r>
          <w:t xml:space="preserve"> codelist extension mechanism</w:t>
        </w:r>
      </w:ins>
      <w:ins w:id="6312" w:author="Ilkka Rinne" w:date="2022-09-06T15:35:00Z">
        <w:r>
          <w:t xml:space="preserve"> </w:t>
        </w:r>
      </w:ins>
      <w:ins w:id="6313" w:author="Ilkka Rinne" w:date="2022-09-06T15:36:00Z">
        <w:r>
          <w:t xml:space="preserve">for application domain </w:t>
        </w:r>
      </w:ins>
      <w:ins w:id="6314" w:author="Ilkka Rinne" w:date="2022-09-06T15:37:00Z">
        <w:r>
          <w:t xml:space="preserve">specific </w:t>
        </w:r>
      </w:ins>
      <w:ins w:id="6315" w:author="Ilkka Rinne" w:date="2022-09-06T15:36:00Z">
        <w:r>
          <w:t>implementatio</w:t>
        </w:r>
      </w:ins>
      <w:ins w:id="6316" w:author="Ilkka Rinne" w:date="2022-09-06T15:37:00Z">
        <w:r>
          <w:t>ns</w:t>
        </w:r>
      </w:ins>
      <w:ins w:id="6317"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6318" w:author="REID-JAMOND Alison" w:date="2022-04-04T08:37:00Z">
        <w:r w:rsidR="003E2160">
          <w:rPr>
            <w:szCs w:val="24"/>
          </w:rPr>
          <w:t>2</w:t>
        </w:r>
      </w:ins>
      <w:del w:id="6319"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6320" w:author="REID-JAMOND Alison" w:date="2022-04-04T08:37:00Z">
        <w:r w:rsidR="003E2160">
          <w:rPr>
            <w:rStyle w:val="stdyear"/>
            <w:szCs w:val="24"/>
            <w:shd w:val="clear" w:color="auto" w:fill="auto"/>
          </w:rPr>
          <w:t>2</w:t>
        </w:r>
      </w:ins>
      <w:del w:id="6321"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6322" w:author="Katharina Schleidt" w:date="2022-08-12T18:11:00Z">
        <w:r w:rsidR="006C4FD2" w:rsidRPr="006C4FD2">
          <w:rPr>
            <w:szCs w:val="24"/>
          </w:rPr>
          <w:t>ISO 19156:2011</w:t>
        </w:r>
      </w:ins>
      <w:del w:id="6323" w:author="Katharina Schleidt" w:date="2022-08-12T18:11:00Z">
        <w:r w:rsidRPr="00785C54" w:rsidDel="006C4FD2">
          <w:rPr>
            <w:szCs w:val="24"/>
          </w:rPr>
          <w:delText>Edition 1</w:delText>
        </w:r>
      </w:del>
      <w:r w:rsidRPr="00785C54">
        <w:rPr>
          <w:szCs w:val="24"/>
        </w:rPr>
        <w:t xml:space="preserve">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6324"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6325" w:author="REID-JAMOND Alison" w:date="2022-04-04T08:37:00Z">
        <w:r w:rsidR="003E2160">
          <w:rPr>
            <w:rStyle w:val="stddocNumber"/>
            <w:szCs w:val="24"/>
            <w:shd w:val="clear" w:color="auto" w:fill="auto"/>
          </w:rPr>
          <w:t>:20</w:t>
        </w:r>
        <w:del w:id="6326" w:author="Katharina Schleidt" w:date="2022-08-12T18:11:00Z">
          <w:r w:rsidR="003E2160" w:rsidDel="006C4FD2">
            <w:rPr>
              <w:rStyle w:val="stddocNumber"/>
              <w:szCs w:val="24"/>
              <w:shd w:val="clear" w:color="auto" w:fill="auto"/>
            </w:rPr>
            <w:delText>11</w:delText>
          </w:r>
        </w:del>
      </w:ins>
      <w:ins w:id="6327" w:author="Katharina Schleidt" w:date="2022-08-12T18:11:00Z">
        <w:r w:rsidR="006C4FD2">
          <w:rPr>
            <w:rStyle w:val="stddocNumber"/>
            <w:szCs w:val="24"/>
            <w:shd w:val="clear" w:color="auto" w:fill="auto"/>
          </w:rPr>
          <w:t>22</w:t>
        </w:r>
      </w:ins>
      <w:del w:id="6328"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6329" w:author="Katharina Schleidt" w:date="2022-08-13T16:40:00Z">
        <w:r w:rsidRPr="00785C54" w:rsidDel="00022C0A">
          <w:rPr>
            <w:szCs w:val="24"/>
          </w:rPr>
          <w:delText xml:space="preserve">core </w:delText>
        </w:r>
      </w:del>
      <w:ins w:id="6330"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2F4B4CBD" w14:textId="19C2BD97" w:rsidR="00A943BA"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ins w:id="6331" w:author="Grellet Sylvain" w:date="2022-10-20T21:49:00Z"/>
          <w:szCs w:val="24"/>
        </w:rPr>
      </w:pPr>
      <w:r w:rsidRPr="00785C54">
        <w:rPr>
          <w:szCs w:val="24"/>
        </w:rPr>
        <w:t>2)</w:t>
      </w:r>
      <w:r w:rsidRPr="00785C54">
        <w:rPr>
          <w:szCs w:val="24"/>
        </w:rPr>
        <w:tab/>
      </w:r>
      <w:ins w:id="6332" w:author="Grellet Sylvain" w:date="2022-10-20T21:49:00Z">
        <w:r w:rsidR="00A943BA" w:rsidRPr="00A943BA">
          <w:rPr>
            <w:szCs w:val="24"/>
          </w:rPr>
          <w:t>AbstractObservationCollection</w:t>
        </w:r>
        <w:r w:rsidR="00A943BA">
          <w:rPr>
            <w:szCs w:val="24"/>
          </w:rPr>
          <w:t>;</w:t>
        </w:r>
      </w:ins>
    </w:p>
    <w:p w14:paraId="6AB6A2E5" w14:textId="602C4675" w:rsidR="005B5EAD" w:rsidRPr="00785C54" w:rsidRDefault="00A943BA"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33" w:author="Grellet Sylvain" w:date="2022-10-20T21:49:00Z">
        <w:r>
          <w:rPr>
            <w:szCs w:val="24"/>
          </w:rPr>
          <w:t xml:space="preserve">3) </w:t>
        </w:r>
      </w:ins>
      <w:r w:rsidR="005B5EAD" w:rsidRPr="00785C54">
        <w:rPr>
          <w:szCs w:val="24"/>
        </w:rPr>
        <w:t>AbstractObservingProcedure;</w:t>
      </w:r>
    </w:p>
    <w:p w14:paraId="7B940F98" w14:textId="74988004"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334" w:author="Grellet Sylvain" w:date="2022-10-20T21:49:00Z">
        <w:r w:rsidRPr="00785C54" w:rsidDel="00A943BA">
          <w:rPr>
            <w:szCs w:val="24"/>
          </w:rPr>
          <w:delText>3</w:delText>
        </w:r>
      </w:del>
      <w:ins w:id="6335" w:author="Grellet Sylvain" w:date="2022-10-20T21:49:00Z">
        <w:r w:rsidR="00A943BA">
          <w:rPr>
            <w:szCs w:val="24"/>
          </w:rPr>
          <w:t>4</w:t>
        </w:r>
      </w:ins>
      <w:r w:rsidRPr="00785C54">
        <w:rPr>
          <w:szCs w:val="24"/>
        </w:rPr>
        <w:t>)</w:t>
      </w:r>
      <w:r w:rsidRPr="00785C54">
        <w:rPr>
          <w:szCs w:val="24"/>
        </w:rPr>
        <w:tab/>
        <w:t>AbstractObservableProperty;</w:t>
      </w:r>
    </w:p>
    <w:p w14:paraId="7A272357" w14:textId="716955B4" w:rsidR="005B5EAD" w:rsidRPr="00785C54" w:rsidRDefault="00A943BA"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36" w:author="Grellet Sylvain" w:date="2022-10-20T21:49:00Z">
        <w:r>
          <w:rPr>
            <w:szCs w:val="24"/>
          </w:rPr>
          <w:t>5</w:t>
        </w:r>
      </w:ins>
      <w:del w:id="6337" w:author="Grellet Sylvain" w:date="2022-10-20T21:49:00Z">
        <w:r w:rsidR="005B5EAD" w:rsidRPr="00785C54" w:rsidDel="00A943BA">
          <w:rPr>
            <w:szCs w:val="24"/>
          </w:rPr>
          <w:delText>4</w:delText>
        </w:r>
      </w:del>
      <w:r w:rsidR="005B5EAD" w:rsidRPr="00785C54">
        <w:rPr>
          <w:szCs w:val="24"/>
        </w:rPr>
        <w:t>)</w:t>
      </w:r>
      <w:r w:rsidR="005B5EAD" w:rsidRPr="00785C54">
        <w:rPr>
          <w:szCs w:val="24"/>
        </w:rPr>
        <w:tab/>
        <w:t>AbstractObserver;</w:t>
      </w:r>
    </w:p>
    <w:p w14:paraId="4A83BAD0" w14:textId="12EFD9EF" w:rsidR="005B5EAD" w:rsidRPr="00785C54" w:rsidRDefault="00A943BA"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38" w:author="Grellet Sylvain" w:date="2022-10-20T21:49:00Z">
        <w:r>
          <w:rPr>
            <w:szCs w:val="24"/>
          </w:rPr>
          <w:t>6</w:t>
        </w:r>
      </w:ins>
      <w:del w:id="6339" w:author="Grellet Sylvain" w:date="2022-10-20T21:49:00Z">
        <w:r w:rsidR="005B5EAD" w:rsidRPr="00785C54" w:rsidDel="00A943BA">
          <w:rPr>
            <w:szCs w:val="24"/>
          </w:rPr>
          <w:delText>5</w:delText>
        </w:r>
      </w:del>
      <w:r w:rsidR="005B5EAD" w:rsidRPr="00785C54">
        <w:rPr>
          <w:szCs w:val="24"/>
        </w:rPr>
        <w:t>)</w:t>
      </w:r>
      <w:r w:rsidR="005B5EAD" w:rsidRPr="00785C54">
        <w:rPr>
          <w:szCs w:val="24"/>
        </w:rPr>
        <w:tab/>
        <w:t>AbstractDeployment;</w:t>
      </w:r>
    </w:p>
    <w:p w14:paraId="3AA2A14B" w14:textId="55B687AB" w:rsidR="005B5EAD" w:rsidRPr="00785C54" w:rsidRDefault="00A943BA"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40" w:author="Grellet Sylvain" w:date="2022-10-20T21:49:00Z">
        <w:r>
          <w:rPr>
            <w:szCs w:val="24"/>
          </w:rPr>
          <w:t>7</w:t>
        </w:r>
      </w:ins>
      <w:del w:id="6341" w:author="Grellet Sylvain" w:date="2022-10-20T21:49:00Z">
        <w:r w:rsidR="005B5EAD" w:rsidRPr="00785C54" w:rsidDel="00A943BA">
          <w:rPr>
            <w:szCs w:val="24"/>
          </w:rPr>
          <w:delText>6</w:delText>
        </w:r>
      </w:del>
      <w:r w:rsidR="005B5EAD" w:rsidRPr="00785C54">
        <w:rPr>
          <w:szCs w:val="24"/>
        </w:rPr>
        <w:t>)</w:t>
      </w:r>
      <w:r w:rsidR="005B5EAD" w:rsidRPr="00785C54">
        <w:rPr>
          <w:szCs w:val="24"/>
        </w:rPr>
        <w:tab/>
        <w:t>AbstractHost.</w:t>
      </w:r>
    </w:p>
    <w:p w14:paraId="0C128B06" w14:textId="15DCF275" w:rsidR="005B5EAD" w:rsidRPr="00785C54" w:rsidDel="00A943BA"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342" w:author="Grellet Sylvain" w:date="2022-10-20T21:50:00Z"/>
          <w:szCs w:val="24"/>
        </w:rPr>
      </w:pPr>
      <w:del w:id="6343" w:author="Grellet Sylvain" w:date="2022-10-20T21:50:00Z">
        <w:r w:rsidRPr="00785C54" w:rsidDel="00A943BA">
          <w:rPr>
            <w:szCs w:val="24"/>
          </w:rPr>
          <w:delText>b)</w:delText>
        </w:r>
        <w:r w:rsidRPr="00785C54" w:rsidDel="00A943BA">
          <w:rPr>
            <w:szCs w:val="24"/>
          </w:rPr>
          <w:tab/>
          <w:delText>Basic Observations package:</w:delText>
        </w:r>
      </w:del>
    </w:p>
    <w:p w14:paraId="3E6C1150" w14:textId="48842652" w:rsidR="005B5EAD" w:rsidRPr="00785C54" w:rsidDel="00A943BA"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del w:id="6344" w:author="Grellet Sylvain" w:date="2022-10-20T21:50:00Z"/>
          <w:szCs w:val="24"/>
        </w:rPr>
      </w:pPr>
      <w:del w:id="6345" w:author="Grellet Sylvain" w:date="2022-10-20T21:50:00Z">
        <w:r w:rsidRPr="00785C54" w:rsidDel="00A943BA">
          <w:rPr>
            <w:szCs w:val="24"/>
          </w:rPr>
          <w:delText>1)</w:delText>
        </w:r>
        <w:r w:rsidRPr="00785C54" w:rsidDel="00A943BA">
          <w:rPr>
            <w:szCs w:val="24"/>
          </w:rPr>
          <w:tab/>
          <w:delText>ObservationCollection.</w:delText>
        </w:r>
      </w:del>
    </w:p>
    <w:p w14:paraId="52E10360" w14:textId="1BE6FFC9" w:rsidR="005B5EAD" w:rsidRPr="00785C54" w:rsidRDefault="00A943B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46" w:author="Grellet Sylvain" w:date="2022-10-20T21:51:00Z">
        <w:r>
          <w:rPr>
            <w:szCs w:val="24"/>
          </w:rPr>
          <w:t>b</w:t>
        </w:r>
      </w:ins>
      <w:del w:id="6347" w:author="Grellet Sylvain" w:date="2022-10-20T21:51:00Z">
        <w:r w:rsidR="005B5EAD" w:rsidRPr="00785C54" w:rsidDel="00A943BA">
          <w:rPr>
            <w:szCs w:val="24"/>
          </w:rPr>
          <w:delText>c</w:delText>
        </w:r>
      </w:del>
      <w:r w:rsidR="005B5EAD" w:rsidRPr="00785C54">
        <w:rPr>
          <w:szCs w:val="24"/>
        </w:rPr>
        <w:t>)</w:t>
      </w:r>
      <w:r w:rsidR="005B5EAD" w:rsidRPr="00785C54">
        <w:rPr>
          <w:szCs w:val="24"/>
        </w:rPr>
        <w:tab/>
        <w:t xml:space="preserve">Abstract Sample </w:t>
      </w:r>
      <w:del w:id="6348" w:author="Katharina Schleidt" w:date="2022-08-13T16:40:00Z">
        <w:r w:rsidR="005B5EAD" w:rsidRPr="00785C54" w:rsidDel="00022C0A">
          <w:rPr>
            <w:szCs w:val="24"/>
          </w:rPr>
          <w:delText xml:space="preserve">core </w:delText>
        </w:r>
      </w:del>
      <w:ins w:id="6349" w:author="Katharina Schleidt" w:date="2022-08-13T16:40:00Z">
        <w:r w:rsidR="00022C0A">
          <w:rPr>
            <w:szCs w:val="24"/>
          </w:rPr>
          <w:t>C</w:t>
        </w:r>
        <w:r w:rsidR="00022C0A" w:rsidRPr="00785C54">
          <w:rPr>
            <w:szCs w:val="24"/>
          </w:rPr>
          <w:t xml:space="preserve">ore </w:t>
        </w:r>
      </w:ins>
      <w:r w:rsidR="005B5EAD"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AbstractPreparationStep;</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5)</w:t>
      </w:r>
      <w:r w:rsidRPr="00785C54">
        <w:rPr>
          <w:szCs w:val="24"/>
        </w:rPr>
        <w:tab/>
        <w:t>AbstractPreparationProcedure;</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C9A3E2" w:rsidR="005B5EAD" w:rsidRPr="00785C54" w:rsidRDefault="00A943B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6350" w:author="Grellet Sylvain" w:date="2022-10-20T21:51:00Z">
        <w:r>
          <w:rPr>
            <w:szCs w:val="24"/>
          </w:rPr>
          <w:t>c</w:t>
        </w:r>
      </w:ins>
      <w:del w:id="6351" w:author="Grellet Sylvain" w:date="2022-10-20T21:51:00Z">
        <w:r w:rsidR="005B5EAD" w:rsidRPr="00785C54" w:rsidDel="00A943BA">
          <w:rPr>
            <w:szCs w:val="24"/>
          </w:rPr>
          <w:delText>d</w:delText>
        </w:r>
      </w:del>
      <w:r w:rsidR="005B5EAD" w:rsidRPr="00785C54">
        <w:rPr>
          <w:szCs w:val="24"/>
        </w:rPr>
        <w:t>)</w:t>
      </w:r>
      <w:r w:rsidR="005B5EAD"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6352"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6353"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6354" w:author="Katharina Schleidt" w:date="2022-08-12T18:11:00Z">
        <w:r w:rsidR="006C4FD2" w:rsidRPr="006C4FD2">
          <w:rPr>
            <w:szCs w:val="24"/>
          </w:rPr>
          <w:t>ISO 19156:2011</w:t>
        </w:r>
      </w:ins>
      <w:del w:id="6355" w:author="Katharina Schleidt" w:date="2022-08-12T18:11:00Z">
        <w:r w:rsidRPr="00785C54" w:rsidDel="006C4FD2">
          <w:rPr>
            <w:szCs w:val="24"/>
          </w:rPr>
          <w:delText>Edition 1</w:delText>
        </w:r>
      </w:del>
      <w:r w:rsidRPr="00785C54">
        <w:rPr>
          <w:szCs w:val="24"/>
        </w:rPr>
        <w:t xml:space="preserve">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CVT_DiscreteTimeInstantCoverage;</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CVT_TimeInstantValuePair.</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6356" w:author="Katharina Schleidt" w:date="2022-08-12T18:12:00Z">
        <w:r w:rsidR="006C4FD2" w:rsidRPr="006C4FD2">
          <w:rPr>
            <w:szCs w:val="24"/>
          </w:rPr>
          <w:t>ISO 19156:2022</w:t>
        </w:r>
      </w:ins>
      <w:del w:id="6357"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6358" w:author="Katharina Schleidt" w:date="2022-08-12T18:12:00Z">
        <w:r w:rsidR="006C4FD2" w:rsidRPr="006C4FD2">
          <w:rPr>
            <w:szCs w:val="24"/>
          </w:rPr>
          <w:t>ISO 19156:2022</w:t>
        </w:r>
      </w:ins>
      <w:del w:id="6359"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6360" w:author="Katharina Schleidt" w:date="2022-08-12T18:11:00Z">
        <w:r w:rsidR="006C4FD2" w:rsidRPr="006C4FD2">
          <w:rPr>
            <w:szCs w:val="24"/>
          </w:rPr>
          <w:t>ISO 19156:2011</w:t>
        </w:r>
      </w:ins>
      <w:del w:id="6361" w:author="Katharina Schleidt" w:date="2022-08-12T18:11:00Z">
        <w:r w:rsidRPr="00785C54" w:rsidDel="006C4FD2">
          <w:rPr>
            <w:szCs w:val="24"/>
          </w:rPr>
          <w:delText>Edition 1</w:delText>
        </w:r>
      </w:del>
      <w:r w:rsidRPr="00785C54">
        <w:rPr>
          <w:szCs w:val="24"/>
        </w:rPr>
        <w:t xml:space="preserve">) UML model will be revised to profile the </w:t>
      </w:r>
      <w:ins w:id="6362" w:author="Katharina Schleidt" w:date="2022-08-12T18:12:00Z">
        <w:r w:rsidR="006C4FD2" w:rsidRPr="006C4FD2">
          <w:rPr>
            <w:szCs w:val="24"/>
          </w:rPr>
          <w:t>ISO 19156:2022</w:t>
        </w:r>
      </w:ins>
      <w:del w:id="6363"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lastRenderedPageBreak/>
        <w:br/>
      </w:r>
      <w:bookmarkStart w:id="6364" w:name="_Toc117602657"/>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6364"/>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6365" w:author="REID-JAMOND Alison" w:date="2022-04-04T08:41:00Z">
        <w:r w:rsidRPr="00785C54" w:rsidDel="003E2160">
          <w:rPr>
            <w:szCs w:val="24"/>
          </w:rPr>
          <w:delText xml:space="preserve">might </w:delText>
        </w:r>
      </w:del>
      <w:ins w:id="6366"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6367" w:author="REID-JAMOND Alison" w:date="2022-04-04T08:42:00Z">
        <w:r w:rsidRPr="00785C54" w:rsidDel="003E2160">
          <w:rPr>
            <w:szCs w:val="24"/>
          </w:rPr>
          <w:delText xml:space="preserve">might </w:delText>
        </w:r>
      </w:del>
      <w:ins w:id="6368"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2EAE291D"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6369" w:author="Katharina Schleidt" w:date="2022-08-13T16:06:00Z">
        <w:r w:rsidRPr="00785C54" w:rsidDel="00A1403A">
          <w:rPr>
            <w:szCs w:val="24"/>
          </w:rPr>
          <w:delText xml:space="preserve">might </w:delText>
        </w:r>
      </w:del>
      <w:ins w:id="6370" w:author="Katharina Schleidt" w:date="2022-08-13T16:06:00Z">
        <w:r w:rsidR="00A1403A">
          <w:rPr>
            <w:szCs w:val="24"/>
          </w:rPr>
          <w:t>can</w:t>
        </w:r>
        <w:r w:rsidR="00A1403A" w:rsidRPr="00785C54">
          <w:rPr>
            <w:szCs w:val="24"/>
          </w:rPr>
          <w:t xml:space="preserve"> </w:t>
        </w:r>
      </w:ins>
      <w:r w:rsidRPr="00785C54">
        <w:rPr>
          <w:szCs w:val="24"/>
        </w:rPr>
        <w:t>be detected from the analysis of variation of a property in a region of interest (e.g.</w:t>
      </w:r>
      <w:ins w:id="6371" w:author="Katharina Schleidt" w:date="2022-10-17T12:34:00Z">
        <w:r w:rsidR="006C645F">
          <w:rPr>
            <w:szCs w:val="24"/>
          </w:rPr>
          <w:t>,</w:t>
        </w:r>
      </w:ins>
      <w:r w:rsidRPr="00785C54">
        <w:rPr>
          <w:szCs w:val="24"/>
        </w:rPr>
        <w:t xml:space="preserve"> an ore-body from a distribution of assay values). Also, for some feature types, the value of one or more properties </w:t>
      </w:r>
      <w:del w:id="6372" w:author="Katharina Schleidt" w:date="2022-08-13T16:06:00Z">
        <w:r w:rsidRPr="00785C54" w:rsidDel="00A1403A">
          <w:rPr>
            <w:szCs w:val="24"/>
          </w:rPr>
          <w:delText xml:space="preserve">might </w:delText>
        </w:r>
      </w:del>
      <w:ins w:id="6373"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w:t>
      </w:r>
      <w:ins w:id="6374" w:author="Katharina Schleidt" w:date="2022-10-17T12:34:00Z">
        <w:r w:rsidR="006C645F">
          <w:rPr>
            <w:szCs w:val="24"/>
          </w:rPr>
          <w:t>,</w:t>
        </w:r>
      </w:ins>
      <w:r w:rsidRPr="00785C54">
        <w:rPr>
          <w:szCs w:val="24"/>
        </w:rPr>
        <w:t xml:space="preserve">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6375" w:author="Katharina Schleidt" w:date="2022-08-13T17:16:00Z">
        <w:r w:rsidR="003C3C9D">
          <w:rPr>
            <w:szCs w:val="24"/>
          </w:rPr>
          <w:t>o</w:t>
        </w:r>
      </w:ins>
      <w:del w:id="6376"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68979BC7" w:rsidR="005B5EAD" w:rsidRPr="00785C54" w:rsidRDefault="005B5EAD" w:rsidP="00785C54">
      <w:pPr>
        <w:pStyle w:val="BodyText"/>
        <w:autoSpaceDE w:val="0"/>
        <w:autoSpaceDN w:val="0"/>
        <w:adjustRightInd w:val="0"/>
        <w:rPr>
          <w:szCs w:val="24"/>
        </w:rPr>
      </w:pPr>
      <w:r w:rsidRPr="00785C54">
        <w:rPr>
          <w:szCs w:val="24"/>
        </w:rPr>
        <w:t>In particular, Observations concern properties (e.g.</w:t>
      </w:r>
      <w:ins w:id="6377" w:author="Katharina Schleidt" w:date="2022-10-17T12:34:00Z">
        <w:r w:rsidR="006C645F">
          <w:rPr>
            <w:szCs w:val="24"/>
          </w:rPr>
          <w:t>,</w:t>
        </w:r>
      </w:ins>
      <w:r w:rsidRPr="00785C54">
        <w:rPr>
          <w:szCs w:val="24"/>
        </w:rPr>
        <w:t xml:space="preserve"> shape, colour) whose values are determined using an identifiable procedure, in which there is a finite uncertainty in the result. This can be contrasted with properties whose values are specified by assertion (e.g.</w:t>
      </w:r>
      <w:ins w:id="6378" w:author="Katharina Schleidt" w:date="2022-10-17T12:34:00Z">
        <w:r w:rsidR="006C645F">
          <w:rPr>
            <w:szCs w:val="24"/>
          </w:rPr>
          <w:t>,</w:t>
        </w:r>
      </w:ins>
      <w:r w:rsidRPr="00785C54">
        <w:rPr>
          <w:szCs w:val="24"/>
        </w:rPr>
        <w:t xml:space="preserve"> name, owner) and are therefore exact. The </w:t>
      </w:r>
      <w:del w:id="6379" w:author="Katharina Schleidt" w:date="2022-08-13T17:16:00Z">
        <w:r w:rsidRPr="00785C54" w:rsidDel="003C3C9D">
          <w:rPr>
            <w:szCs w:val="24"/>
          </w:rPr>
          <w:delText xml:space="preserve">observation </w:delText>
        </w:r>
      </w:del>
      <w:ins w:id="6380"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6381" w:author="Katharina Schleidt" w:date="2022-08-13T17:17:00Z">
        <w:r w:rsidRPr="00785C54" w:rsidDel="003C3C9D">
          <w:rPr>
            <w:szCs w:val="24"/>
          </w:rPr>
          <w:delText xml:space="preserve">observation </w:delText>
        </w:r>
      </w:del>
      <w:ins w:id="6382"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6383" w:author="Katharina Schleidt" w:date="2022-08-13T17:17:00Z">
        <w:r w:rsidRPr="00785C54" w:rsidDel="003C3C9D">
          <w:rPr>
            <w:szCs w:val="24"/>
          </w:rPr>
          <w:delText xml:space="preserve">observation </w:delText>
        </w:r>
      </w:del>
      <w:ins w:id="6384"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w:t>
      </w:r>
      <w:r w:rsidRPr="00785C54">
        <w:rPr>
          <w:szCs w:val="24"/>
        </w:rPr>
        <w:lastRenderedPageBreak/>
        <w:t xml:space="preserve">describes the variation of a single property across the set of locations. This is a representation of a discrete coverage. A single cell in the table provides the value of a single property on a single feature. This </w:t>
      </w:r>
      <w:commentRangeStart w:id="6385"/>
      <w:del w:id="6386" w:author="Katharina Schleidt" w:date="2022-08-13T16:06:00Z">
        <w:r w:rsidRPr="00785C54" w:rsidDel="00A1403A">
          <w:rPr>
            <w:szCs w:val="24"/>
          </w:rPr>
          <w:delText>might</w:delText>
        </w:r>
        <w:commentRangeEnd w:id="6385"/>
        <w:r w:rsidR="003E2160" w:rsidDel="00A1403A">
          <w:rPr>
            <w:rStyle w:val="CommentReference"/>
            <w:rFonts w:eastAsia="MS Mincho"/>
            <w:lang w:eastAsia="ja-JP"/>
          </w:rPr>
          <w:commentReference w:id="6385"/>
        </w:r>
        <w:r w:rsidRPr="00785C54" w:rsidDel="00A1403A">
          <w:rPr>
            <w:szCs w:val="24"/>
          </w:rPr>
          <w:delText xml:space="preserve"> </w:delText>
        </w:r>
      </w:del>
      <w:ins w:id="6387"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6388" w:author="Katharina Schleidt" w:date="2022-08-13T16:06:00Z">
        <w:r w:rsidRPr="00785C54" w:rsidDel="00A1403A">
          <w:rPr>
            <w:szCs w:val="24"/>
          </w:rPr>
          <w:delText xml:space="preserve">might </w:delText>
        </w:r>
      </w:del>
      <w:ins w:id="6389"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for, the Feature representation may also reference known </w:t>
      </w:r>
      <w:del w:id="6390" w:author="Katharina Schleidt" w:date="2022-08-13T17:17:00Z">
        <w:r w:rsidRPr="00785C54" w:rsidDel="009C7946">
          <w:rPr>
            <w:szCs w:val="24"/>
          </w:rPr>
          <w:delText xml:space="preserve">Observations </w:delText>
        </w:r>
      </w:del>
      <w:ins w:id="6391"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392" w:author="Ilkka Rinne" w:date="2022-09-06T14:33:00Z">
        <w:r w:rsidRPr="00785C54" w:rsidDel="008872A9">
          <w:rPr>
            <w:noProof/>
            <w:szCs w:val="24"/>
            <w:lang w:val="fr-FR" w:eastAsia="fr-FR"/>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6393" w:author="Ilkka Rinne" w:date="2022-09-06T14:33:00Z">
        <w:r w:rsidR="008872A9">
          <w:rPr>
            <w:noProof/>
            <w:szCs w:val="24"/>
            <w:lang w:val="fr-FR" w:eastAsia="fr-FR"/>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6394" w:author="Katharina Schleidt" w:date="2022-08-13T17:18:00Z">
        <w:r w:rsidRPr="00785C54" w:rsidDel="009C7946">
          <w:rPr>
            <w:szCs w:val="24"/>
          </w:rPr>
          <w:delText xml:space="preserve">observation </w:delText>
        </w:r>
      </w:del>
      <w:ins w:id="6395"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lastRenderedPageBreak/>
        <w:t xml:space="preserve">The </w:t>
      </w:r>
      <w:del w:id="6396" w:author="Katharina Schleidt" w:date="2022-08-13T17:18:00Z">
        <w:r w:rsidRPr="00785C54" w:rsidDel="009C7946">
          <w:rPr>
            <w:szCs w:val="24"/>
          </w:rPr>
          <w:delText xml:space="preserve">observation </w:delText>
        </w:r>
      </w:del>
      <w:ins w:id="6397"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6398" w:author="Katharina Schleidt" w:date="2022-08-13T17:18:00Z">
        <w:r w:rsidRPr="00785C54" w:rsidDel="009C7946">
          <w:rPr>
            <w:szCs w:val="24"/>
          </w:rPr>
          <w:delText xml:space="preserve">observation </w:delText>
        </w:r>
      </w:del>
      <w:ins w:id="6399"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6400" w:author="Katharina Schleidt" w:date="2022-08-13T16:06:00Z">
        <w:r w:rsidRPr="00785C54" w:rsidDel="00A1403A">
          <w:rPr>
            <w:szCs w:val="24"/>
          </w:rPr>
          <w:delText xml:space="preserve">might </w:delText>
        </w:r>
      </w:del>
      <w:ins w:id="6401"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6402" w:author="Katharina Schleidt" w:date="2022-08-13T17:18:00Z">
        <w:r w:rsidRPr="00785C54" w:rsidDel="009C7946">
          <w:rPr>
            <w:szCs w:val="24"/>
          </w:rPr>
          <w:delText xml:space="preserve">observation </w:delText>
        </w:r>
      </w:del>
      <w:ins w:id="6403"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6404" w:author="Katharina Schleidt" w:date="2022-08-13T16:06:00Z">
        <w:r w:rsidRPr="00785C54" w:rsidDel="00A1403A">
          <w:rPr>
            <w:szCs w:val="24"/>
          </w:rPr>
          <w:delText xml:space="preserve">might </w:delText>
        </w:r>
      </w:del>
      <w:ins w:id="6405"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6406"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6407" w:author="Katharina Schleidt" w:date="2022-08-13T17:18:00Z">
        <w:r w:rsidRPr="00785C54" w:rsidDel="009C7946">
          <w:rPr>
            <w:szCs w:val="24"/>
          </w:rPr>
          <w:delText xml:space="preserve">observation </w:delText>
        </w:r>
      </w:del>
      <w:ins w:id="6408"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6409" w:author="Katharina Schleidt" w:date="2022-08-13T16:07:00Z">
        <w:r w:rsidRPr="00785C54" w:rsidDel="00A1403A">
          <w:rPr>
            <w:szCs w:val="24"/>
          </w:rPr>
          <w:delText>might</w:delText>
        </w:r>
      </w:del>
      <w:ins w:id="6410" w:author="Katharina Schleidt" w:date="2022-08-13T16:07:00Z">
        <w:r w:rsidR="00A1403A">
          <w:rPr>
            <w:szCs w:val="24"/>
          </w:rPr>
          <w:t>can</w:t>
        </w:r>
      </w:ins>
      <w:r w:rsidRPr="00785C54">
        <w:rPr>
          <w:szCs w:val="24"/>
        </w:rPr>
        <w:t xml:space="preserve">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In comparison, SensorML</w:t>
      </w:r>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6411" w:author="Katharina Schleidt" w:date="2022-08-13T16:07:00Z">
        <w:r w:rsidRPr="00785C54" w:rsidDel="00A1403A">
          <w:rPr>
            <w:szCs w:val="24"/>
          </w:rPr>
          <w:delText>might</w:delText>
        </w:r>
      </w:del>
      <w:ins w:id="6412"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SensorML datastream </w:t>
      </w:r>
      <w:del w:id="6413" w:author="Katharina Schleidt" w:date="2022-08-13T16:07:00Z">
        <w:r w:rsidRPr="00785C54" w:rsidDel="00A1403A">
          <w:rPr>
            <w:szCs w:val="24"/>
          </w:rPr>
          <w:delText>might</w:delText>
        </w:r>
      </w:del>
      <w:ins w:id="6414"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6415" w:author="Katharina Schleidt" w:date="2022-08-13T16:07:00Z">
        <w:r w:rsidRPr="00785C54" w:rsidDel="00A1403A">
          <w:rPr>
            <w:szCs w:val="24"/>
          </w:rPr>
          <w:delText>might</w:delText>
        </w:r>
      </w:del>
      <w:ins w:id="6416"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 xml:space="preserve">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w:t>
      </w:r>
      <w:r w:rsidRPr="00785C54">
        <w:rPr>
          <w:szCs w:val="24"/>
        </w:rPr>
        <w:lastRenderedPageBreak/>
        <w:t>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LinkedData practices being more and more used, one </w:t>
      </w:r>
      <w:del w:id="6417" w:author="Katharina Schleidt" w:date="2022-08-13T16:07:00Z">
        <w:r w:rsidRPr="00785C54" w:rsidDel="00A1403A">
          <w:rPr>
            <w:szCs w:val="24"/>
          </w:rPr>
          <w:delText>might</w:delText>
        </w:r>
      </w:del>
      <w:ins w:id="6418"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6419" w:author="Katharina Schleidt" w:date="2022-08-13T16:07:00Z">
        <w:r w:rsidRPr="00785C54" w:rsidDel="00A1403A">
          <w:rPr>
            <w:szCs w:val="24"/>
          </w:rPr>
          <w:delText>might</w:delText>
        </w:r>
      </w:del>
      <w:ins w:id="6420" w:author="Katharina Schleidt" w:date="2022-08-13T16:07:00Z">
        <w:r w:rsidR="00A1403A">
          <w:rPr>
            <w:szCs w:val="24"/>
          </w:rPr>
          <w:t>can</w:t>
        </w:r>
      </w:ins>
      <w:r w:rsidRPr="00785C54">
        <w:rPr>
          <w:szCs w:val="24"/>
        </w:rPr>
        <w:t xml:space="preserve"> require a complex description. Hence</w:t>
      </w:r>
      <w:ins w:id="6421"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6357015F" w:rsidR="005B5EAD" w:rsidRPr="00785C54" w:rsidRDefault="005B5EAD" w:rsidP="00785C54">
      <w:pPr>
        <w:pStyle w:val="BodyText"/>
        <w:autoSpaceDE w:val="0"/>
        <w:autoSpaceDN w:val="0"/>
        <w:adjustRightInd w:val="0"/>
        <w:rPr>
          <w:szCs w:val="24"/>
        </w:rPr>
      </w:pPr>
      <w:r w:rsidRPr="00785C54">
        <w:rPr>
          <w:szCs w:val="24"/>
        </w:rPr>
        <w:t>In a serialized representation (e.g.</w:t>
      </w:r>
      <w:ins w:id="6422" w:author="Katharina Schleidt" w:date="2022-10-17T12:34:00Z">
        <w:r w:rsidR="006C645F">
          <w:rPr>
            <w:szCs w:val="24"/>
          </w:rPr>
          <w:t>,</w:t>
        </w:r>
      </w:ins>
      <w:r w:rsidRPr="00785C54">
        <w:rPr>
          <w:szCs w:val="24"/>
        </w:rPr>
        <w:t xml:space="preserve"> JSON, XML following the GML pattern, etc…), they </w:t>
      </w:r>
      <w:del w:id="6423" w:author="Katharina Schleidt" w:date="2022-08-13T16:07:00Z">
        <w:r w:rsidRPr="00785C54" w:rsidDel="00A1403A">
          <w:rPr>
            <w:szCs w:val="24"/>
          </w:rPr>
          <w:delText>might</w:delText>
        </w:r>
      </w:del>
      <w:ins w:id="6424"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6425" w:author="Katharina Schleidt" w:date="2022-08-13T16:07:00Z">
        <w:r w:rsidRPr="00785C54" w:rsidDel="00A1403A">
          <w:rPr>
            <w:szCs w:val="24"/>
          </w:rPr>
          <w:delText>might</w:delText>
        </w:r>
      </w:del>
      <w:ins w:id="6426"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6427" w:author="Katharina Schleidt" w:date="2022-08-13T16:07:00Z">
        <w:r w:rsidRPr="00785C54" w:rsidDel="00A1403A">
          <w:rPr>
            <w:szCs w:val="24"/>
          </w:rPr>
          <w:delText>might</w:delText>
        </w:r>
      </w:del>
      <w:ins w:id="6428"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744F2948"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w:t>
      </w:r>
      <w:r w:rsidRPr="00785C54">
        <w:rPr>
          <w:szCs w:val="24"/>
        </w:rPr>
        <w:lastRenderedPageBreak/>
        <w:t xml:space="preserve">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6429"/>
      <w:r w:rsidRPr="00785C54">
        <w:rPr>
          <w:szCs w:val="24"/>
        </w:rPr>
        <w:t>(e</w:t>
      </w:r>
      <w:ins w:id="6430" w:author="Katharina Schleidt" w:date="2022-08-13T16:35:00Z">
        <w:r w:rsidR="00022C0A">
          <w:rPr>
            <w:szCs w:val="24"/>
          </w:rPr>
          <w:t>.g.,</w:t>
        </w:r>
      </w:ins>
      <w:del w:id="6431" w:author="Katharina Schleidt" w:date="2022-08-13T16:35:00Z">
        <w:r w:rsidRPr="00785C54" w:rsidDel="00022C0A">
          <w:rPr>
            <w:szCs w:val="24"/>
          </w:rPr>
          <w:delText>x :</w:delText>
        </w:r>
      </w:del>
      <w:r w:rsidRPr="00785C54">
        <w:rPr>
          <w:szCs w:val="24"/>
        </w:rPr>
        <w:t xml:space="preserve"> forecast) </w:t>
      </w:r>
      <w:commentRangeEnd w:id="6429"/>
      <w:r w:rsidR="00047CD7">
        <w:rPr>
          <w:rStyle w:val="CommentReference"/>
          <w:rFonts w:eastAsia="MS Mincho"/>
          <w:lang w:eastAsia="ja-JP"/>
        </w:rPr>
        <w:commentReference w:id="6429"/>
      </w:r>
      <w:r w:rsidRPr="00785C54">
        <w:rPr>
          <w:szCs w:val="24"/>
        </w:rPr>
        <w:t>and can capture entire processing chains starting from initial observation(s) (e.g.</w:t>
      </w:r>
      <w:ins w:id="6432" w:author="Katharina Schleidt" w:date="2022-10-17T12:34:00Z">
        <w:r w:rsidR="006C645F">
          <w:rPr>
            <w:szCs w:val="24"/>
          </w:rPr>
          <w:t>,</w:t>
        </w:r>
      </w:ins>
      <w:r w:rsidRPr="00785C54">
        <w:rPr>
          <w:szCs w:val="24"/>
        </w:rPr>
        <w:t xml:space="preserve"> surface/ground water level, rainfall) to generate corresponding forecasts scenarios (e.g.</w:t>
      </w:r>
      <w:ins w:id="6433" w:author="Katharina Schleidt" w:date="2022-10-17T12:34:00Z">
        <w:r w:rsidR="006C645F">
          <w:rPr>
            <w:szCs w:val="24"/>
          </w:rPr>
          <w:t>,</w:t>
        </w:r>
      </w:ins>
      <w:r w:rsidRPr="00785C54">
        <w:rPr>
          <w:szCs w:val="24"/>
        </w:rPr>
        <w:t xml:space="preserve"> flood, drought) through the use of simulation algorithms. Similarly, aggregates can be calculated (e.g.</w:t>
      </w:r>
      <w:ins w:id="6434" w:author="Katharina Schleidt" w:date="2022-10-17T12:34:00Z">
        <w:r w:rsidR="006C645F">
          <w:rPr>
            <w:szCs w:val="24"/>
          </w:rPr>
          <w:t>,</w:t>
        </w:r>
      </w:ins>
      <w:r w:rsidRPr="00785C54">
        <w:rPr>
          <w:szCs w:val="24"/>
        </w:rPr>
        <w:t xml:space="preserve">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2C2DE911"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6435" w:author="REID-JAMOND Alison" w:date="2022-04-04T15:04:00Z">
        <w:r w:rsidRPr="00785C54" w:rsidDel="00047CD7">
          <w:rPr>
            <w:szCs w:val="24"/>
          </w:rPr>
          <w:delText>standard</w:delText>
        </w:r>
      </w:del>
      <w:ins w:id="6436"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w:t>
      </w:r>
      <w:ins w:id="6437" w:author="Katharina Schleidt" w:date="2022-10-17T12:34:00Z">
        <w:r w:rsidR="006C645F">
          <w:rPr>
            <w:szCs w:val="24"/>
          </w:rPr>
          <w:t>,</w:t>
        </w:r>
      </w:ins>
      <w:r w:rsidRPr="00785C54">
        <w:rPr>
          <w:szCs w:val="24"/>
        </w:rPr>
        <w:t xml:space="preserve"> an image) and retrieved a higher</w:t>
      </w:r>
      <w:ins w:id="6438" w:author="REID-JAMOND Alison" w:date="2022-04-04T15:04:00Z">
        <w:r w:rsidR="00047CD7">
          <w:rPr>
            <w:szCs w:val="24"/>
          </w:rPr>
          <w:t>-</w:t>
        </w:r>
      </w:ins>
      <w:del w:id="6439" w:author="REID-JAMOND Alison" w:date="2022-04-04T15:04:00Z">
        <w:r w:rsidRPr="00785C54" w:rsidDel="00047CD7">
          <w:rPr>
            <w:szCs w:val="24"/>
          </w:rPr>
          <w:delText xml:space="preserve"> </w:delText>
        </w:r>
      </w:del>
      <w:r w:rsidRPr="00785C54">
        <w:rPr>
          <w:szCs w:val="24"/>
        </w:rPr>
        <w:t>level observation (e.g.</w:t>
      </w:r>
      <w:ins w:id="6440" w:author="Katharina Schleidt" w:date="2022-10-17T12:34:00Z">
        <w:r w:rsidR="006C645F">
          <w:rPr>
            <w:szCs w:val="24"/>
          </w:rPr>
          <w:t>,</w:t>
        </w:r>
      </w:ins>
      <w:r w:rsidRPr="00785C54">
        <w:rPr>
          <w:szCs w:val="24"/>
        </w:rPr>
        <w:t xml:space="preserve">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6441" w:author="Katharina Schleidt" w:date="2022-08-13T17:19:00Z">
        <w:r w:rsidRPr="00785C54" w:rsidDel="009C7946">
          <w:rPr>
            <w:szCs w:val="24"/>
          </w:rPr>
          <w:delText>observation</w:delText>
        </w:r>
      </w:del>
      <w:ins w:id="6442" w:author="Katharina Schleidt" w:date="2022-08-13T17:19:00Z">
        <w:r w:rsidR="009C7946">
          <w:rPr>
            <w:szCs w:val="24"/>
          </w:rPr>
          <w:t>O</w:t>
        </w:r>
        <w:r w:rsidR="009C7946" w:rsidRPr="00785C54">
          <w:rPr>
            <w:szCs w:val="24"/>
          </w:rPr>
          <w:t>bservation</w:t>
        </w:r>
      </w:ins>
      <w:r w:rsidRPr="00785C54">
        <w:rPr>
          <w:szCs w:val="24"/>
        </w:rPr>
        <w:t>(s)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6443" w:author="REID-JAMOND Alison" w:date="2022-04-04T15:05:00Z">
        <w:r w:rsidRPr="00785C54" w:rsidDel="00047CD7">
          <w:rPr>
            <w:szCs w:val="24"/>
          </w:rPr>
          <w:delText xml:space="preserve">might </w:delText>
        </w:r>
      </w:del>
      <w:ins w:id="6444"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6445" w:author="REID-JAMOND Alison" w:date="2022-04-04T15:05:00Z">
        <w:r w:rsidRPr="00785C54" w:rsidDel="00047CD7">
          <w:rPr>
            <w:szCs w:val="24"/>
          </w:rPr>
          <w:delText xml:space="preserve">might </w:delText>
        </w:r>
      </w:del>
      <w:ins w:id="6446"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6447" w:author="Katharina Schleidt" w:date="2022-08-13T16:08:00Z">
        <w:r w:rsidRPr="00785C54" w:rsidDel="009061F0">
          <w:rPr>
            <w:szCs w:val="24"/>
          </w:rPr>
          <w:delText xml:space="preserve">might </w:delText>
        </w:r>
      </w:del>
      <w:ins w:id="6448" w:author="Katharina Schleidt" w:date="2022-08-13T16:08:00Z">
        <w:r w:rsidR="009061F0">
          <w:rPr>
            <w:szCs w:val="24"/>
          </w:rPr>
          <w:t>is</w:t>
        </w:r>
        <w:r w:rsidR="009061F0" w:rsidRPr="00785C54">
          <w:rPr>
            <w:szCs w:val="24"/>
          </w:rPr>
          <w:t xml:space="preserve"> </w:t>
        </w:r>
      </w:ins>
      <w:r w:rsidRPr="00785C54">
        <w:rPr>
          <w:szCs w:val="24"/>
        </w:rPr>
        <w:t xml:space="preserve">not </w:t>
      </w:r>
      <w:del w:id="6449" w:author="Katharina Schleidt" w:date="2022-08-13T16:08:00Z">
        <w:r w:rsidRPr="00785C54" w:rsidDel="009061F0">
          <w:rPr>
            <w:szCs w:val="24"/>
          </w:rPr>
          <w:delText xml:space="preserve">be </w:delText>
        </w:r>
      </w:del>
      <w:ins w:id="6450"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6451" w:author="REID-JAMOND Alison" w:date="2022-04-04T15:05:00Z">
        <w:r w:rsidRPr="00785C54" w:rsidDel="00047CD7">
          <w:rPr>
            <w:szCs w:val="24"/>
          </w:rPr>
          <w:delText xml:space="preserve">must </w:delText>
        </w:r>
      </w:del>
      <w:ins w:id="6452"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6453"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6454" w:author="REID-JAMOND Alison" w:date="2022-04-04T15:05:00Z">
        <w:r w:rsidRPr="00785C54" w:rsidDel="00047CD7">
          <w:rPr>
            <w:szCs w:val="24"/>
          </w:rPr>
          <w:delText>must have</w:delText>
        </w:r>
      </w:del>
      <w:ins w:id="6455"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w:t>
      </w:r>
      <w:r w:rsidRPr="00785C54">
        <w:rPr>
          <w:szCs w:val="24"/>
        </w:rPr>
        <w:lastRenderedPageBreak/>
        <w:t xml:space="preserve">if there are a series of related observations with different results, then this </w:t>
      </w:r>
      <w:del w:id="6456" w:author="REID-JAMOND Alison" w:date="2022-04-04T15:06:00Z">
        <w:r w:rsidRPr="00785C54" w:rsidDel="00047CD7">
          <w:rPr>
            <w:szCs w:val="24"/>
          </w:rPr>
          <w:delText xml:space="preserve">might </w:delText>
        </w:r>
      </w:del>
      <w:ins w:id="6457"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458" w:author="REID-JAMOND Alison" w:date="2022-04-04T15:06:00Z"/>
          <w:szCs w:val="24"/>
        </w:rPr>
      </w:pPr>
      <w:r w:rsidRPr="00785C54">
        <w:rPr>
          <w:szCs w:val="24"/>
        </w:rPr>
        <w:t>EXAMPLE</w:t>
      </w:r>
      <w:ins w:id="6459" w:author="REID-JAMOND Alison" w:date="2022-04-04T15:06:00Z">
        <w:r w:rsidR="00047CD7">
          <w:rPr>
            <w:szCs w:val="24"/>
          </w:rPr>
          <w:t xml:space="preserve"> 1</w:t>
        </w:r>
      </w:ins>
      <w:del w:id="6460"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461" w:author="REID-JAMOND Alison" w:date="2022-04-04T15:06:00Z"/>
          <w:szCs w:val="24"/>
        </w:rPr>
      </w:pPr>
      <w:ins w:id="6462" w:author="REID-JAMOND Alison" w:date="2022-04-04T15:06:00Z">
        <w:r>
          <w:rPr>
            <w:szCs w:val="24"/>
          </w:rPr>
          <w:tab/>
        </w:r>
      </w:ins>
      <w:del w:id="6463"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6464" w:author="REID-JAMOND Alison" w:date="2022-04-04T15:06:00Z">
        <w:r>
          <w:rPr>
            <w:szCs w:val="24"/>
          </w:rPr>
          <w:t>.</w:t>
        </w:r>
      </w:ins>
      <w:del w:id="6465"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466" w:author="REID-JAMOND Alison" w:date="2022-04-04T15:06:00Z"/>
          <w:szCs w:val="24"/>
        </w:rPr>
        <w:pPrChange w:id="6467"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6468" w:author="REID-JAMOND Alison" w:date="2022-04-04T15:06:00Z">
        <w:r>
          <w:rPr>
            <w:szCs w:val="24"/>
          </w:rPr>
          <w:t>EXAMPLE 2</w:t>
        </w:r>
      </w:ins>
    </w:p>
    <w:p w14:paraId="206022C0" w14:textId="47B5568E"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6469" w:author="REID-JAMOND Alison" w:date="2022-04-04T15:06:00Z"/>
          <w:szCs w:val="24"/>
        </w:rPr>
      </w:pPr>
      <w:del w:id="6470"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w:t>
      </w:r>
      <w:ins w:id="6471" w:author="Katharina Schleidt" w:date="2022-10-17T12:34:00Z">
        <w:r w:rsidR="006C645F">
          <w:rPr>
            <w:szCs w:val="24"/>
          </w:rPr>
          <w:t>,</w:t>
        </w:r>
      </w:ins>
      <w:r w:rsidRPr="00785C54">
        <w:rPr>
          <w:szCs w:val="24"/>
        </w:rPr>
        <w:t xml:space="preserve"> air quality zone) the monitoring facility, while the proximate feature-of-interest is the bubble of air around the air intake of the monitoring facility</w:t>
      </w:r>
      <w:ins w:id="6472" w:author="REID-JAMOND Alison" w:date="2022-04-04T15:06:00Z">
        <w:r w:rsidR="00047CD7">
          <w:rPr>
            <w:szCs w:val="24"/>
          </w:rPr>
          <w:t>.</w:t>
        </w:r>
      </w:ins>
      <w:del w:id="6473"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6474" w:author="REID-JAMOND Alison" w:date="2022-04-04T15:06:00Z"/>
          <w:szCs w:val="24"/>
        </w:rPr>
        <w:pPrChange w:id="6475"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6476"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6477"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6478"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6479" w:author="Katharina Schleidt" w:date="2022-08-13T17:20:00Z">
        <w:r w:rsidRPr="00785C54" w:rsidDel="009C7946">
          <w:rPr>
            <w:szCs w:val="24"/>
          </w:rPr>
          <w:delText xml:space="preserve">observation </w:delText>
        </w:r>
      </w:del>
      <w:ins w:id="6480"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4B64CDDB"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(e.g.</w:t>
      </w:r>
      <w:ins w:id="6481" w:author="Katharina Schleidt" w:date="2022-10-17T12:35:00Z">
        <w:r w:rsidR="006C645F">
          <w:rPr>
            <w:szCs w:val="24"/>
          </w:rPr>
          <w:t>,</w:t>
        </w:r>
      </w:ins>
      <w:r w:rsidRPr="00785C54">
        <w:rPr>
          <w:szCs w:val="24"/>
        </w:rPr>
        <w:t xml:space="preserve"> a material sample type has a property ‘mass’ and the observation’s observed property is ‘mass’). However, as discussed in</w:t>
      </w:r>
      <w:del w:id="6482" w:author="REID-JAMOND Alison" w:date="2022-04-04T15:06:00Z">
        <w:r w:rsidRPr="00785C54" w:rsidDel="00047CD7">
          <w:rPr>
            <w:szCs w:val="24"/>
          </w:rPr>
          <w:delText xml:space="preserve"> </w:delText>
        </w:r>
      </w:del>
      <w:del w:id="6483" w:author="REID-JAMOND Alison" w:date="2022-04-04T11:10:00Z">
        <w:r w:rsidRPr="00785C54" w:rsidDel="008B5385">
          <w:rPr>
            <w:rStyle w:val="citesec"/>
            <w:szCs w:val="24"/>
            <w:shd w:val="clear" w:color="auto" w:fill="auto"/>
          </w:rPr>
          <w:delText xml:space="preserve">section </w:delText>
        </w:r>
      </w:del>
      <w:ins w:id="6484"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6485" w:author="Katharina Schleidt" w:date="2022-08-13T17:20:00Z">
        <w:r w:rsidRPr="00785C54" w:rsidDel="009C7946">
          <w:rPr>
            <w:szCs w:val="24"/>
          </w:rPr>
          <w:delText>observations</w:delText>
        </w:r>
      </w:del>
      <w:ins w:id="6486"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6487" w:author="Katharina Schleidt" w:date="2022-08-13T17:20:00Z">
        <w:r w:rsidRPr="00785C54" w:rsidDel="009C7946">
          <w:rPr>
            <w:szCs w:val="24"/>
          </w:rPr>
          <w:delText xml:space="preserve">observations </w:delText>
        </w:r>
      </w:del>
      <w:ins w:id="6488"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6489" w:author="Katharina Schleidt" w:date="2022-08-13T16:09:00Z">
        <w:r w:rsidR="009061F0">
          <w:rPr>
            <w:szCs w:val="24"/>
          </w:rPr>
          <w:t xml:space="preserve">in some cases, </w:t>
        </w:r>
      </w:ins>
      <w:r w:rsidRPr="00785C54">
        <w:rPr>
          <w:szCs w:val="24"/>
        </w:rPr>
        <w:t xml:space="preserve">the types of these features </w:t>
      </w:r>
      <w:del w:id="6490" w:author="Katharina Schleidt" w:date="2022-08-13T16:09:00Z">
        <w:r w:rsidRPr="00785C54" w:rsidDel="009061F0">
          <w:rPr>
            <w:szCs w:val="24"/>
          </w:rPr>
          <w:delText xml:space="preserve">might </w:delText>
        </w:r>
      </w:del>
      <w:ins w:id="6491" w:author="Katharina Schleidt" w:date="2022-08-13T16:09:00Z">
        <w:r w:rsidR="009061F0">
          <w:rPr>
            <w:szCs w:val="24"/>
          </w:rPr>
          <w:t xml:space="preserve">are </w:t>
        </w:r>
      </w:ins>
      <w:r w:rsidRPr="00785C54">
        <w:rPr>
          <w:szCs w:val="24"/>
        </w:rPr>
        <w:t xml:space="preserve">not </w:t>
      </w:r>
      <w:del w:id="6492"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6493" w:author="REID-JAMOND Alison" w:date="2022-04-04T11:09:00Z">
        <w:r w:rsidR="008B5385">
          <w:rPr>
            <w:szCs w:val="24"/>
          </w:rPr>
          <w:t>[</w:t>
        </w:r>
      </w:ins>
      <w:del w:id="6494" w:author="REID-JAMOND Alison" w:date="2022-04-04T11:09:00Z">
        <w:r w:rsidRPr="00785C54" w:rsidDel="008B5385">
          <w:rPr>
            <w:szCs w:val="24"/>
          </w:rPr>
          <w:delText>(</w:delText>
        </w:r>
      </w:del>
      <w:r w:rsidRPr="00785C54">
        <w:rPr>
          <w:szCs w:val="24"/>
        </w:rPr>
        <w:t>Observations, measurements and samples Model (OMS)</w:t>
      </w:r>
      <w:ins w:id="6495" w:author="REID-JAMOND Alison" w:date="2022-04-04T11:09:00Z">
        <w:r w:rsidR="008B5385">
          <w:rPr>
            <w:szCs w:val="24"/>
          </w:rPr>
          <w:t>]</w:t>
        </w:r>
      </w:ins>
      <w:del w:id="6496" w:author="REID-JAMOND Alison" w:date="2022-04-04T11:09:00Z">
        <w:r w:rsidRPr="00785C54" w:rsidDel="008B5385">
          <w:rPr>
            <w:szCs w:val="24"/>
          </w:rPr>
          <w:delText>)</w:delText>
        </w:r>
      </w:del>
      <w:r w:rsidRPr="00785C54">
        <w:rPr>
          <w:szCs w:val="24"/>
        </w:rPr>
        <w:t xml:space="preserve"> and datacubes </w:t>
      </w:r>
      <w:ins w:id="6497" w:author="REID-JAMOND Alison" w:date="2022-04-04T11:10:00Z">
        <w:r w:rsidR="008B5385">
          <w:rPr>
            <w:szCs w:val="24"/>
          </w:rPr>
          <w:t>[</w:t>
        </w:r>
      </w:ins>
      <w:del w:id="6498"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6499"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6500" w:author="REID-JAMOND Alison" w:date="2022-04-04T11:10:00Z">
        <w:r w:rsidR="008B5385">
          <w:rPr>
            <w:szCs w:val="24"/>
          </w:rPr>
          <w:t>]</w:t>
        </w:r>
      </w:ins>
      <w:del w:id="6501"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502" w:author="Ilkka Rinne" w:date="2022-09-06T14:34:00Z">
        <w:r w:rsidRPr="00785C54" w:rsidDel="00156615">
          <w:rPr>
            <w:noProof/>
            <w:szCs w:val="24"/>
            <w:lang w:val="fr-FR" w:eastAsia="fr-FR"/>
          </w:rPr>
          <w:lastRenderedPageBreak/>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6503" w:author="Ilkka Rinne" w:date="2022-09-06T14:35:00Z">
        <w:r w:rsidR="00156615">
          <w:rPr>
            <w:noProof/>
            <w:szCs w:val="24"/>
            <w:lang w:val="fr-FR" w:eastAsia="fr-FR"/>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6504"/>
      <w:r w:rsidRPr="00785C54">
        <w:rPr>
          <w:szCs w:val="24"/>
        </w:rPr>
        <w:t>Figure D.2 — OMS model key elements</w:t>
      </w:r>
      <w:commentRangeEnd w:id="6504"/>
      <w:r w:rsidR="00047CD7">
        <w:rPr>
          <w:rStyle w:val="CommentReference"/>
          <w:rFonts w:eastAsia="MS Mincho"/>
          <w:b w:val="0"/>
          <w:lang w:eastAsia="ja-JP"/>
        </w:rPr>
        <w:commentReference w:id="6504"/>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6505" w:author="Katharina Schleidt" w:date="2022-08-13T18:07:00Z">
        <w:r w:rsidR="00E804F5">
          <w:rPr>
            <w:szCs w:val="24"/>
          </w:rPr>
          <w:t xml:space="preserve">(Figure D.3) </w:t>
        </w:r>
      </w:ins>
      <w:r w:rsidRPr="00785C54">
        <w:rPr>
          <w:szCs w:val="24"/>
        </w:rPr>
        <w:t xml:space="preserve">provides information on the explicit points within the Domain extent for which values are provided (domainSet, usually some sort of grid) as well as the mapping of these points to these values provided within the Range (provided via the coverageFunction), the OMS model </w:t>
      </w:r>
      <w:ins w:id="6506" w:author="Katharina Schleidt" w:date="2022-08-13T18:07:00Z">
        <w:r w:rsidR="00E804F5">
          <w:rPr>
            <w:szCs w:val="24"/>
          </w:rPr>
          <w:t xml:space="preserve">(Figure D.2) </w:t>
        </w:r>
      </w:ins>
      <w:r w:rsidRPr="00785C54">
        <w:rPr>
          <w:szCs w:val="24"/>
        </w:rPr>
        <w:t>provides far more detailed information on the measurement methodology and process via the ObservableProperty, ObservingProcedure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507" w:author="Ilkka Rinne" w:date="2022-09-06T14:35:00Z">
        <w:r w:rsidRPr="00785C54" w:rsidDel="00C52311">
          <w:rPr>
            <w:noProof/>
            <w:szCs w:val="24"/>
            <w:lang w:val="fr-FR" w:eastAsia="fr-FR"/>
          </w:rPr>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6508" w:author="Ilkka Rinne" w:date="2022-09-06T14:35:00Z">
        <w:r w:rsidR="00C52311">
          <w:rPr>
            <w:noProof/>
            <w:szCs w:val="24"/>
            <w:lang w:val="fr-FR" w:eastAsia="fr-FR"/>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6509"/>
      <w:r w:rsidRPr="00785C54">
        <w:rPr>
          <w:szCs w:val="24"/>
        </w:rPr>
        <w:t>Figure D.3 — CIS model key elements</w:t>
      </w:r>
      <w:commentRangeEnd w:id="6509"/>
      <w:r w:rsidR="00047CD7">
        <w:rPr>
          <w:rStyle w:val="CommentReference"/>
          <w:rFonts w:eastAsia="MS Mincho"/>
          <w:b w:val="0"/>
          <w:lang w:eastAsia="ja-JP"/>
        </w:rPr>
        <w:commentReference w:id="6509"/>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510" w:author="Ilkka Rinne" w:date="2022-09-06T14:35:00Z">
        <w:r w:rsidRPr="00785C54" w:rsidDel="001E0921">
          <w:rPr>
            <w:noProof/>
            <w:szCs w:val="24"/>
            <w:lang w:val="fr-FR" w:eastAsia="fr-FR"/>
          </w:rPr>
          <w:lastRenderedPageBreak/>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6511" w:author="Ilkka Rinne" w:date="2022-09-06T14:35:00Z">
        <w:r w:rsidR="001E0921">
          <w:rPr>
            <w:noProof/>
            <w:szCs w:val="24"/>
            <w:lang w:val="fr-FR" w:eastAsia="fr-FR"/>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6512"/>
      <w:r w:rsidRPr="00785C54">
        <w:rPr>
          <w:szCs w:val="24"/>
        </w:rPr>
        <w:t>Figure D.4 — Coverage as a result of an Observation</w:t>
      </w:r>
      <w:commentRangeEnd w:id="6512"/>
      <w:r w:rsidR="00047CD7">
        <w:rPr>
          <w:rStyle w:val="CommentReference"/>
          <w:rFonts w:eastAsia="MS Mincho"/>
          <w:b w:val="0"/>
          <w:lang w:eastAsia="ja-JP"/>
        </w:rPr>
        <w:commentReference w:id="6512"/>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6513" w:author="Katharina Schleidt" w:date="2022-08-13T17:25:00Z">
        <w:r w:rsidRPr="00785C54" w:rsidDel="000F7C96">
          <w:rPr>
            <w:szCs w:val="24"/>
          </w:rPr>
          <w:delText>Domain</w:delText>
        </w:r>
      </w:del>
      <w:ins w:id="6514"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6515" w:author="Katharina Schleidt" w:date="2022-08-13T17:25:00Z">
        <w:r w:rsidRPr="00785C54" w:rsidDel="000F7C96">
          <w:rPr>
            <w:szCs w:val="24"/>
          </w:rPr>
          <w:delText>Domain</w:delText>
        </w:r>
      </w:del>
      <w:ins w:id="6516"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6517"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ultimateFeatureOfInterest (OMS Domain) </w:t>
      </w:r>
      <w:del w:id="6518" w:author="Katharina Schleidt" w:date="2022-08-13T16:11:00Z">
        <w:r w:rsidRPr="00785C54" w:rsidDel="009061F0">
          <w:rPr>
            <w:szCs w:val="24"/>
          </w:rPr>
          <w:delText>may</w:delText>
        </w:r>
      </w:del>
      <w:ins w:id="6519" w:author="Katharina Schleidt" w:date="2022-08-13T16:11:00Z">
        <w:r w:rsidR="009061F0">
          <w:rPr>
            <w:szCs w:val="24"/>
          </w:rPr>
          <w:t>can</w:t>
        </w:r>
      </w:ins>
      <w:r w:rsidRPr="00785C54">
        <w:rPr>
          <w:szCs w:val="24"/>
        </w:rPr>
        <w:t xml:space="preserve"> reference a feature representing this transect or profile</w:t>
      </w:r>
      <w:ins w:id="6520"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6521" w:author="Ilkka Rinne" w:date="2022-09-06T14:36:00Z">
        <w:r w:rsidRPr="00785C54" w:rsidDel="007928B7">
          <w:rPr>
            <w:noProof/>
            <w:szCs w:val="24"/>
            <w:lang w:val="fr-FR" w:eastAsia="fr-FR"/>
          </w:rPr>
          <w:lastRenderedPageBreak/>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6522" w:author="Ilkka Rinne" w:date="2022-09-06T14:36:00Z">
        <w:r w:rsidR="007928B7">
          <w:rPr>
            <w:noProof/>
            <w:szCs w:val="24"/>
            <w:lang w:val="fr-FR" w:eastAsia="fr-FR"/>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6523"/>
      <w:r w:rsidRPr="00785C54">
        <w:rPr>
          <w:szCs w:val="24"/>
        </w:rPr>
        <w:t>Figure D.5 — Observation as metadata of a Coverage</w:t>
      </w:r>
      <w:commentRangeEnd w:id="6523"/>
      <w:r w:rsidR="00047CD7">
        <w:rPr>
          <w:rStyle w:val="CommentReference"/>
          <w:rFonts w:eastAsia="MS Mincho"/>
          <w:b w:val="0"/>
          <w:lang w:eastAsia="ja-JP"/>
        </w:rPr>
        <w:commentReference w:id="6523"/>
      </w:r>
    </w:p>
    <w:p w14:paraId="55B09075" w14:textId="231C409D" w:rsidR="005B5EAD" w:rsidRDefault="005B5EAD" w:rsidP="00785C54">
      <w:pPr>
        <w:pStyle w:val="BodyText"/>
        <w:autoSpaceDE w:val="0"/>
        <w:autoSpaceDN w:val="0"/>
        <w:adjustRightInd w:val="0"/>
        <w:rPr>
          <w:ins w:id="6524" w:author="Ilkka Rinne" w:date="2022-09-06T14:39:00Z"/>
          <w:szCs w:val="24"/>
        </w:rPr>
      </w:pPr>
      <w:r w:rsidRPr="00785C54">
        <w:rPr>
          <w:szCs w:val="24"/>
        </w:rPr>
        <w:t>Conversely to the model described above, OMS Observations have long been utilized for the provision of more explicit metadata on how the values provided in the rangeSet have been ascertained</w:t>
      </w:r>
      <w:ins w:id="6525" w:author="Katharina Schleidt" w:date="2022-08-13T18:08:00Z">
        <w:r w:rsidR="00E804F5">
          <w:rPr>
            <w:szCs w:val="24"/>
          </w:rPr>
          <w:t xml:space="preserve"> (Figure D.5)</w:t>
        </w:r>
      </w:ins>
      <w:r w:rsidRPr="00785C54">
        <w:rPr>
          <w:szCs w:val="24"/>
        </w:rPr>
        <w:t>,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0DE783E1" w14:textId="22A98F59" w:rsidR="00393148" w:rsidRDefault="00393148">
      <w:pPr>
        <w:spacing w:after="0" w:line="240" w:lineRule="auto"/>
        <w:jc w:val="left"/>
        <w:rPr>
          <w:ins w:id="6526" w:author="Ilkka Rinne" w:date="2022-09-06T14:39:00Z"/>
          <w:rFonts w:eastAsia="Calibri"/>
          <w:szCs w:val="24"/>
          <w:lang w:eastAsia="en-US"/>
        </w:rPr>
      </w:pPr>
      <w:ins w:id="6527" w:author="Ilkka Rinne" w:date="2022-09-06T14:39:00Z">
        <w:r>
          <w:rPr>
            <w:szCs w:val="24"/>
          </w:rPr>
          <w:br w:type="page"/>
        </w:r>
      </w:ins>
    </w:p>
    <w:p w14:paraId="5DED038D" w14:textId="57AE896A" w:rsidR="00393148" w:rsidRDefault="00393148" w:rsidP="00393148">
      <w:pPr>
        <w:pStyle w:val="ANNEX"/>
        <w:rPr>
          <w:ins w:id="6528" w:author="Ilkka Rinne" w:date="2022-09-06T14:58:00Z"/>
        </w:rPr>
      </w:pPr>
      <w:ins w:id="6529" w:author="Ilkka Rinne" w:date="2022-09-06T14:43:00Z">
        <w:r>
          <w:lastRenderedPageBreak/>
          <w:br/>
        </w:r>
      </w:ins>
      <w:bookmarkStart w:id="6530" w:name="_Toc117602658"/>
      <w:ins w:id="6531" w:author="Ilkka Rinne" w:date="2022-09-06T14:40:00Z">
        <w:r w:rsidRPr="00785C54">
          <w:t>(informative)</w:t>
        </w:r>
        <w:r w:rsidRPr="00785C54">
          <w:br/>
        </w:r>
        <w:r w:rsidRPr="00785C54">
          <w:br/>
        </w:r>
      </w:ins>
      <w:ins w:id="6532" w:author="Ilkka Rinne" w:date="2022-09-06T14:42:00Z">
        <w:r>
          <w:t>Detail</w:t>
        </w:r>
      </w:ins>
      <w:ins w:id="6533" w:author="Ilkka Rinne" w:date="2022-09-06T14:43:00Z">
        <w:r>
          <w:t>ed</w:t>
        </w:r>
      </w:ins>
      <w:ins w:id="6534" w:author="Ilkka Rinne" w:date="2022-09-06T14:41:00Z">
        <w:r>
          <w:t xml:space="preserve"> package overview diagrams</w:t>
        </w:r>
      </w:ins>
      <w:bookmarkEnd w:id="6530"/>
    </w:p>
    <w:p w14:paraId="5DDA8132" w14:textId="2BF19A30" w:rsidR="00C269ED" w:rsidRPr="00C269ED" w:rsidRDefault="00C269ED">
      <w:pPr>
        <w:rPr>
          <w:ins w:id="6535" w:author="Ilkka Rinne" w:date="2022-09-06T14:44:00Z"/>
        </w:rPr>
        <w:pPrChange w:id="6536" w:author="Ilkka Rinne" w:date="2022-09-06T14:58:00Z">
          <w:pPr>
            <w:pStyle w:val="ANNEX"/>
          </w:pPr>
        </w:pPrChange>
      </w:pPr>
      <w:ins w:id="6537" w:author="Ilkka Rinne" w:date="2022-09-06T14:58:00Z">
        <w:r>
          <w:rPr>
            <w:lang w:eastAsia="en-US"/>
          </w:rPr>
          <w:t xml:space="preserve">The UML class diagrams in this Annex are provided </w:t>
        </w:r>
      </w:ins>
      <w:ins w:id="6538" w:author="Ilkka Rinne" w:date="2022-09-06T14:59:00Z">
        <w:r>
          <w:rPr>
            <w:lang w:eastAsia="en-US"/>
          </w:rPr>
          <w:t xml:space="preserve">as additional </w:t>
        </w:r>
      </w:ins>
      <w:ins w:id="6539" w:author="Ilkka Rinne" w:date="2022-09-06T14:58:00Z">
        <w:r>
          <w:rPr>
            <w:lang w:eastAsia="en-US"/>
          </w:rPr>
          <w:t>reference in cases</w:t>
        </w:r>
      </w:ins>
      <w:ins w:id="6540" w:author="Ilkka Rinne" w:date="2022-09-06T14:59:00Z">
        <w:r>
          <w:rPr>
            <w:lang w:eastAsia="en-US"/>
          </w:rPr>
          <w:t xml:space="preserve"> where a complete picture of a</w:t>
        </w:r>
      </w:ins>
      <w:ins w:id="6541" w:author="Ilkka Rinne" w:date="2022-09-06T15:00:00Z">
        <w:r>
          <w:rPr>
            <w:lang w:eastAsia="en-US"/>
          </w:rPr>
          <w:t xml:space="preserve">ll classes contained in a package is useful. </w:t>
        </w:r>
      </w:ins>
      <w:ins w:id="6542" w:author="Ilkka Rinne" w:date="2022-09-06T15:02:00Z">
        <w:r w:rsidR="00756F7F">
          <w:rPr>
            <w:lang w:eastAsia="en-US"/>
          </w:rPr>
          <w:t xml:space="preserve">They are provided here despite the fact that </w:t>
        </w:r>
      </w:ins>
      <w:ins w:id="6543" w:author="Ilkka Rinne" w:date="2022-09-06T15:03:00Z">
        <w:r w:rsidR="00756F7F">
          <w:rPr>
            <w:lang w:eastAsia="en-US"/>
          </w:rPr>
          <w:t>the</w:t>
        </w:r>
      </w:ins>
      <w:ins w:id="6544" w:author="Ilkka Rinne" w:date="2022-09-06T15:01:00Z">
        <w:r w:rsidR="00756F7F">
          <w:rPr>
            <w:lang w:eastAsia="en-US"/>
          </w:rPr>
          <w:t xml:space="preserve"> text </w:t>
        </w:r>
      </w:ins>
      <w:ins w:id="6545" w:author="Ilkka Rinne" w:date="2022-09-06T15:03:00Z">
        <w:r w:rsidR="00756F7F">
          <w:rPr>
            <w:lang w:eastAsia="en-US"/>
          </w:rPr>
          <w:t>is</w:t>
        </w:r>
      </w:ins>
      <w:ins w:id="6546" w:author="Ilkka Rinne" w:date="2022-09-06T15:01:00Z">
        <w:r w:rsidR="00756F7F">
          <w:rPr>
            <w:lang w:eastAsia="en-US"/>
          </w:rPr>
          <w:t xml:space="preserve"> most likely not readable</w:t>
        </w:r>
      </w:ins>
      <w:ins w:id="6547" w:author="Ilkka Rinne" w:date="2022-09-06T15:02:00Z">
        <w:r w:rsidR="00756F7F">
          <w:rPr>
            <w:lang w:eastAsia="en-US"/>
          </w:rPr>
          <w:t xml:space="preserve"> with typical A4 format print resolution</w:t>
        </w:r>
      </w:ins>
      <w:ins w:id="6548" w:author="Ilkka Rinne" w:date="2022-09-06T15:03:00Z">
        <w:r w:rsidR="00756F7F">
          <w:rPr>
            <w:lang w:eastAsia="en-US"/>
          </w:rPr>
          <w:t>.</w:t>
        </w:r>
      </w:ins>
      <w:ins w:id="6549" w:author="Ilkka Rinne" w:date="2022-09-06T15:01:00Z">
        <w:r w:rsidR="00756F7F">
          <w:rPr>
            <w:lang w:eastAsia="en-US"/>
          </w:rPr>
          <w:t xml:space="preserve"> </w:t>
        </w:r>
      </w:ins>
      <w:ins w:id="6550" w:author="Ilkka Rinne" w:date="2022-09-06T15:03:00Z">
        <w:r w:rsidR="00756F7F">
          <w:rPr>
            <w:lang w:eastAsia="en-US"/>
          </w:rPr>
          <w:t xml:space="preserve">The </w:t>
        </w:r>
      </w:ins>
      <w:ins w:id="6551" w:author="Ilkka Rinne" w:date="2022-09-06T14:58:00Z">
        <w:r>
          <w:rPr>
            <w:lang w:eastAsia="en-US"/>
          </w:rPr>
          <w:t xml:space="preserve">intended </w:t>
        </w:r>
      </w:ins>
      <w:ins w:id="6552" w:author="Ilkka Rinne" w:date="2022-09-06T15:03:00Z">
        <w:r w:rsidR="00756F7F">
          <w:rPr>
            <w:lang w:eastAsia="en-US"/>
          </w:rPr>
          <w:t xml:space="preserve">use is for </w:t>
        </w:r>
      </w:ins>
      <w:ins w:id="6553"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6554" w:author="Ilkka Rinne" w:date="2022-09-06T14:45:00Z"/>
        </w:rPr>
      </w:pPr>
      <w:ins w:id="6555" w:author="Ilkka Rinne" w:date="2022-09-06T14:44:00Z">
        <w:r>
          <w:t xml:space="preserve">Abstract Observation </w:t>
        </w:r>
      </w:ins>
      <w:ins w:id="6556" w:author="Ilkka Rinne" w:date="2022-09-06T14:45:00Z">
        <w:r>
          <w:t>C</w:t>
        </w:r>
      </w:ins>
      <w:ins w:id="6557" w:author="Ilkka Rinne" w:date="2022-09-06T14:44:00Z">
        <w:r>
          <w:t xml:space="preserve">ore </w:t>
        </w:r>
      </w:ins>
      <w:ins w:id="6558" w:author="Ilkka Rinne" w:date="2022-09-06T14:45:00Z">
        <w:r>
          <w:t>–</w:t>
        </w:r>
      </w:ins>
      <w:ins w:id="6559" w:author="Ilkka Rinne" w:date="2022-09-06T14:44:00Z">
        <w:r>
          <w:t xml:space="preserve"> overview</w:t>
        </w:r>
      </w:ins>
    </w:p>
    <w:p w14:paraId="64C9C7EC" w14:textId="005DF394" w:rsidR="002037C6" w:rsidRPr="002037C6" w:rsidRDefault="002037C6">
      <w:pPr>
        <w:rPr>
          <w:ins w:id="6560" w:author="Ilkka Rinne" w:date="2022-09-06T14:43:00Z"/>
          <w:lang w:eastAsia="en-US"/>
          <w:rPrChange w:id="6561" w:author="Ilkka Rinne" w:date="2022-09-06T14:45:00Z">
            <w:rPr>
              <w:ins w:id="6562" w:author="Ilkka Rinne" w:date="2022-09-06T14:43:00Z"/>
            </w:rPr>
          </w:rPrChange>
        </w:rPr>
        <w:pPrChange w:id="6563" w:author="Ilkka Rinne" w:date="2022-09-06T14:45:00Z">
          <w:pPr>
            <w:pStyle w:val="ANNEX"/>
          </w:pPr>
        </w:pPrChange>
      </w:pPr>
      <w:ins w:id="6564" w:author="Ilkka Rinne" w:date="2022-09-06T14:46:00Z">
        <w:r>
          <w:rPr>
            <w:lang w:eastAsia="en-US"/>
          </w:rPr>
          <w:t xml:space="preserve">The Figure E.1 provides </w:t>
        </w:r>
      </w:ins>
      <w:ins w:id="6565" w:author="Katharina Schleidt" w:date="2022-09-07T16:12:00Z">
        <w:r w:rsidR="002641A0">
          <w:rPr>
            <w:lang w:eastAsia="en-US"/>
          </w:rPr>
          <w:t xml:space="preserve">a </w:t>
        </w:r>
      </w:ins>
      <w:ins w:id="6566" w:author="Ilkka Rinne" w:date="2022-09-06T14:46:00Z">
        <w:r>
          <w:rPr>
            <w:lang w:eastAsia="en-US"/>
          </w:rPr>
          <w:t>diagram of all classes in pa</w:t>
        </w:r>
      </w:ins>
      <w:ins w:id="6567" w:author="Ilkka Rinne" w:date="2022-09-06T14:47:00Z">
        <w:r>
          <w:rPr>
            <w:lang w:eastAsia="en-US"/>
          </w:rPr>
          <w:t xml:space="preserve">ckage Abstract Observation Core. </w:t>
        </w:r>
      </w:ins>
      <w:ins w:id="6568" w:author="Ilkka Rinne" w:date="2022-09-06T14:50:00Z">
        <w:r w:rsidR="009A125E">
          <w:rPr>
            <w:lang w:eastAsia="en-US"/>
          </w:rPr>
          <w:t>Th</w:t>
        </w:r>
      </w:ins>
      <w:ins w:id="6569" w:author="Ilkka Rinne" w:date="2022-09-06T14:53:00Z">
        <w:r w:rsidR="002B3E5F">
          <w:rPr>
            <w:lang w:eastAsia="en-US"/>
          </w:rPr>
          <w:t>is</w:t>
        </w:r>
      </w:ins>
      <w:ins w:id="6570" w:author="Ilkka Rinne" w:date="2022-09-06T14:50:00Z">
        <w:r w:rsidR="009A125E">
          <w:rPr>
            <w:lang w:eastAsia="en-US"/>
          </w:rPr>
          <w:t xml:space="preserve"> Figure is also </w:t>
        </w:r>
      </w:ins>
      <w:ins w:id="6571" w:author="Ilkka Rinne" w:date="2022-09-06T14:51:00Z">
        <w:r w:rsidR="002B3E5F">
          <w:rPr>
            <w:lang w:eastAsia="en-US"/>
          </w:rPr>
          <w:t xml:space="preserve">made </w:t>
        </w:r>
      </w:ins>
      <w:ins w:id="6572" w:author="Ilkka Rinne" w:date="2022-09-06T14:50:00Z">
        <w:r w:rsidR="009A125E">
          <w:rPr>
            <w:lang w:eastAsia="en-US"/>
          </w:rPr>
          <w:t>available as a standalone PDF document at</w:t>
        </w:r>
      </w:ins>
      <w:ins w:id="6573" w:author="Ilkka Rinne" w:date="2022-09-06T14:51:00Z">
        <w:r w:rsidR="009A125E">
          <w:rPr>
            <w:lang w:eastAsia="en-US"/>
          </w:rPr>
          <w:t xml:space="preserve"> </w:t>
        </w:r>
        <w:r w:rsidR="009A125E" w:rsidRPr="002B3E5F">
          <w:rPr>
            <w:highlight w:val="yellow"/>
            <w:lang w:eastAsia="en-US"/>
            <w:rPrChange w:id="6574" w:author="Ilkka Rinne" w:date="2022-09-06T14:53:00Z">
              <w:rPr>
                <w:b w:val="0"/>
                <w:lang w:eastAsia="en-US"/>
              </w:rPr>
            </w:rPrChange>
          </w:rPr>
          <w:t>[</w:t>
        </w:r>
      </w:ins>
      <w:ins w:id="6575" w:author="Ilkka Rinne" w:date="2022-09-06T14:53:00Z">
        <w:r w:rsidR="002B3E5F" w:rsidRPr="002B3E5F">
          <w:rPr>
            <w:highlight w:val="yellow"/>
            <w:lang w:eastAsia="en-US"/>
            <w:rPrChange w:id="6576" w:author="Ilkka Rinne" w:date="2022-09-06T14:53:00Z">
              <w:rPr>
                <w:b w:val="0"/>
                <w:lang w:eastAsia="en-US"/>
              </w:rPr>
            </w:rPrChange>
          </w:rPr>
          <w:t xml:space="preserve">insert the </w:t>
        </w:r>
      </w:ins>
      <w:ins w:id="6577" w:author="Ilkka Rinne" w:date="2022-09-06T14:51:00Z">
        <w:r w:rsidR="009A125E" w:rsidRPr="002B3E5F">
          <w:rPr>
            <w:highlight w:val="yellow"/>
            <w:lang w:eastAsia="en-US"/>
            <w:rPrChange w:id="6578" w:author="Ilkka Rinne" w:date="2022-09-06T14:53:00Z">
              <w:rPr>
                <w:b w:val="0"/>
                <w:lang w:eastAsia="en-US"/>
              </w:rPr>
            </w:rPrChange>
          </w:rPr>
          <w:t xml:space="preserve">URL </w:t>
        </w:r>
      </w:ins>
      <w:ins w:id="6579" w:author="Ilkka Rinne" w:date="2022-09-06T14:53:00Z">
        <w:r w:rsidR="002B3E5F" w:rsidRPr="002B3E5F">
          <w:rPr>
            <w:highlight w:val="yellow"/>
            <w:lang w:eastAsia="en-US"/>
            <w:rPrChange w:id="6580" w:author="Ilkka Rinne" w:date="2022-09-06T14:53:00Z">
              <w:rPr>
                <w:b w:val="0"/>
                <w:lang w:eastAsia="en-US"/>
              </w:rPr>
            </w:rPrChange>
          </w:rPr>
          <w:t>for</w:t>
        </w:r>
      </w:ins>
      <w:ins w:id="6581" w:author="Ilkka Rinne" w:date="2022-09-06T14:52:00Z">
        <w:r w:rsidR="002B3E5F" w:rsidRPr="002B3E5F">
          <w:rPr>
            <w:highlight w:val="yellow"/>
            <w:lang w:eastAsia="en-US"/>
            <w:rPrChange w:id="6582" w:author="Ilkka Rinne" w:date="2022-09-06T14:53:00Z">
              <w:rPr>
                <w:b w:val="0"/>
                <w:lang w:eastAsia="en-US"/>
              </w:rPr>
            </w:rPrChange>
          </w:rPr>
          <w:t xml:space="preserve"> 19156_ed2figE1.pdf</w:t>
        </w:r>
      </w:ins>
      <w:ins w:id="6583" w:author="Ilkka Rinne" w:date="2022-09-06T14:53:00Z">
        <w:r w:rsidR="002B3E5F" w:rsidRPr="002B3E5F">
          <w:rPr>
            <w:highlight w:val="yellow"/>
            <w:lang w:eastAsia="en-US"/>
            <w:rPrChange w:id="6584" w:author="Ilkka Rinne" w:date="2022-09-06T14:53:00Z">
              <w:rPr>
                <w:b w:val="0"/>
                <w:lang w:eastAsia="en-US"/>
              </w:rPr>
            </w:rPrChange>
          </w:rPr>
          <w:t xml:space="preserve"> here</w:t>
        </w:r>
      </w:ins>
      <w:ins w:id="6585" w:author="Ilkka Rinne" w:date="2022-09-06T14:51:00Z">
        <w:r w:rsidR="009A125E" w:rsidRPr="002B3E5F">
          <w:rPr>
            <w:highlight w:val="yellow"/>
            <w:lang w:eastAsia="en-US"/>
            <w:rPrChange w:id="6586" w:author="Ilkka Rinne" w:date="2022-09-06T14:53:00Z">
              <w:rPr>
                <w:b w:val="0"/>
                <w:lang w:eastAsia="en-US"/>
              </w:rPr>
            </w:rPrChange>
          </w:rPr>
          <w:t>]</w:t>
        </w:r>
        <w:r w:rsidR="009A125E">
          <w:rPr>
            <w:lang w:eastAsia="en-US"/>
          </w:rPr>
          <w:t>.</w:t>
        </w:r>
      </w:ins>
      <w:ins w:id="6587" w:author="Ilkka Rinne" w:date="2022-09-06T14:48:00Z">
        <w:r>
          <w:rPr>
            <w:lang w:eastAsia="en-US"/>
          </w:rPr>
          <w:t xml:space="preserve"> </w:t>
        </w:r>
      </w:ins>
    </w:p>
    <w:p w14:paraId="095AA06D" w14:textId="60320EB3" w:rsidR="00393148" w:rsidRDefault="00A31476" w:rsidP="00A31476">
      <w:pPr>
        <w:jc w:val="center"/>
        <w:rPr>
          <w:ins w:id="6588" w:author="Ilkka Rinne" w:date="2022-09-06T14:54:00Z"/>
        </w:rPr>
        <w:pPrChange w:id="6589" w:author="Ilkka Rinne" w:date="2022-10-25T15:18:00Z">
          <w:pPr/>
        </w:pPrChange>
      </w:pPr>
      <w:ins w:id="6590" w:author="Ilkka Rinne" w:date="2022-10-25T15:18:00Z">
        <w:r>
          <w:rPr>
            <w:noProof/>
          </w:rPr>
          <w:drawing>
            <wp:inline distT="0" distB="0" distL="0" distR="0" wp14:anchorId="7B6AD465" wp14:editId="00A9944A">
              <wp:extent cx="6191885" cy="2576830"/>
              <wp:effectExtent l="0" t="0" r="571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27">
                        <a:extLst>
                          <a:ext uri="{28A0092B-C50C-407E-A947-70E740481C1C}">
                            <a14:useLocalDpi xmlns:a14="http://schemas.microsoft.com/office/drawing/2010/main" val="0"/>
                          </a:ext>
                        </a:extLst>
                      </a:blip>
                      <a:stretch>
                        <a:fillRect/>
                      </a:stretch>
                    </pic:blipFill>
                    <pic:spPr>
                      <a:xfrm>
                        <a:off x="0" y="0"/>
                        <a:ext cx="6191885" cy="2576830"/>
                      </a:xfrm>
                      <a:prstGeom prst="rect">
                        <a:avLst/>
                      </a:prstGeom>
                    </pic:spPr>
                  </pic:pic>
                </a:graphicData>
              </a:graphic>
            </wp:inline>
          </w:drawing>
        </w:r>
      </w:ins>
    </w:p>
    <w:p w14:paraId="714614F4" w14:textId="19E07FE4" w:rsidR="00610673" w:rsidRPr="00785C54" w:rsidRDefault="00610673" w:rsidP="00610673">
      <w:pPr>
        <w:pStyle w:val="Figuretitle"/>
        <w:autoSpaceDE w:val="0"/>
        <w:autoSpaceDN w:val="0"/>
        <w:adjustRightInd w:val="0"/>
        <w:outlineLvl w:val="0"/>
        <w:rPr>
          <w:ins w:id="6591" w:author="Ilkka Rinne" w:date="2022-09-06T14:56:00Z"/>
          <w:szCs w:val="24"/>
        </w:rPr>
      </w:pPr>
      <w:commentRangeStart w:id="6592"/>
      <w:ins w:id="6593"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6592"/>
        <w:r>
          <w:rPr>
            <w:szCs w:val="24"/>
          </w:rPr>
          <w:t xml:space="preserve">Abstract Observation Core </w:t>
        </w:r>
        <w:del w:id="6594" w:author="Katharina Schleidt" w:date="2022-09-07T16:13:00Z">
          <w:r w:rsidDel="002641A0">
            <w:rPr>
              <w:szCs w:val="24"/>
            </w:rPr>
            <w:delText>-</w:delText>
          </w:r>
        </w:del>
      </w:ins>
      <w:ins w:id="6595" w:author="Katharina Schleidt" w:date="2022-09-07T16:13:00Z">
        <w:r w:rsidR="002641A0">
          <w:rPr>
            <w:szCs w:val="24"/>
          </w:rPr>
          <w:t>–</w:t>
        </w:r>
      </w:ins>
      <w:ins w:id="6596" w:author="Ilkka Rinne" w:date="2022-09-06T14:56:00Z">
        <w:r>
          <w:rPr>
            <w:szCs w:val="24"/>
          </w:rPr>
          <w:t xml:space="preserve"> overview</w:t>
        </w:r>
        <w:r>
          <w:rPr>
            <w:rStyle w:val="CommentReference"/>
            <w:rFonts w:eastAsia="MS Mincho"/>
            <w:b w:val="0"/>
            <w:lang w:eastAsia="ja-JP"/>
          </w:rPr>
          <w:commentReference w:id="6592"/>
        </w:r>
      </w:ins>
    </w:p>
    <w:p w14:paraId="1DBE9C62" w14:textId="2D2B4D6D" w:rsidR="002B3E5F" w:rsidRDefault="002B3E5F" w:rsidP="00393148">
      <w:pPr>
        <w:rPr>
          <w:ins w:id="6597" w:author="Ilkka Rinne" w:date="2022-09-06T14:54:00Z"/>
        </w:rPr>
      </w:pPr>
    </w:p>
    <w:p w14:paraId="779C9C01" w14:textId="5562D9EF" w:rsidR="002B3E5F" w:rsidRDefault="002B3E5F" w:rsidP="002B3E5F">
      <w:pPr>
        <w:pStyle w:val="a2"/>
        <w:rPr>
          <w:ins w:id="6598" w:author="Ilkka Rinne" w:date="2022-09-06T15:04:00Z"/>
        </w:rPr>
      </w:pPr>
      <w:ins w:id="6599" w:author="Ilkka Rinne" w:date="2022-09-06T14:54:00Z">
        <w:r>
          <w:t>Basic Observations – overview</w:t>
        </w:r>
      </w:ins>
    </w:p>
    <w:p w14:paraId="57DB0E27" w14:textId="7137F11C" w:rsidR="00CF3D5E" w:rsidRPr="00D77CFA" w:rsidRDefault="00CF3D5E">
      <w:pPr>
        <w:rPr>
          <w:ins w:id="6600" w:author="Ilkka Rinne" w:date="2022-09-06T15:04:00Z"/>
          <w:lang w:eastAsia="en-US"/>
        </w:rPr>
        <w:pPrChange w:id="6601" w:author="Ilkka Rinne" w:date="2022-09-06T15:04:00Z">
          <w:pPr>
            <w:pStyle w:val="ANNEX"/>
          </w:pPr>
        </w:pPrChange>
      </w:pPr>
      <w:ins w:id="6602" w:author="Ilkka Rinne" w:date="2022-09-06T15:04:00Z">
        <w:r>
          <w:rPr>
            <w:lang w:eastAsia="en-US"/>
          </w:rPr>
          <w:t xml:space="preserve">The Figure E.2 </w:t>
        </w:r>
        <w:r w:rsidRPr="00CF3D5E">
          <w:rPr>
            <w:rPrChange w:id="6603" w:author="Ilkka Rinne" w:date="2022-09-06T15:04:00Z">
              <w:rPr>
                <w:b w:val="0"/>
                <w:lang w:eastAsia="en-US"/>
              </w:rPr>
            </w:rPrChange>
          </w:rPr>
          <w:t>provides</w:t>
        </w:r>
        <w:r>
          <w:rPr>
            <w:lang w:eastAsia="en-US"/>
          </w:rPr>
          <w:t xml:space="preserve"> </w:t>
        </w:r>
      </w:ins>
      <w:ins w:id="6604" w:author="Katharina Schleidt" w:date="2022-09-07T16:13:00Z">
        <w:r w:rsidR="002641A0">
          <w:rPr>
            <w:lang w:eastAsia="en-US"/>
          </w:rPr>
          <w:t xml:space="preserve">a </w:t>
        </w:r>
      </w:ins>
      <w:ins w:id="6605" w:author="Ilkka Rinne" w:date="2022-09-06T15:04:00Z">
        <w:r>
          <w:rPr>
            <w:lang w:eastAsia="en-US"/>
          </w:rPr>
          <w:t xml:space="preserve">diagram of all classes in package Basic Observations. This Figure is also made available as a standalone PDF document at </w:t>
        </w:r>
        <w:r w:rsidRPr="00D77CFA">
          <w:rPr>
            <w:highlight w:val="yellow"/>
            <w:lang w:eastAsia="en-US"/>
          </w:rPr>
          <w:t>[insert the URL for 19156_ed2figE</w:t>
        </w:r>
      </w:ins>
      <w:ins w:id="6606" w:author="Ilkka Rinne" w:date="2022-09-06T15:05:00Z">
        <w:r>
          <w:rPr>
            <w:highlight w:val="yellow"/>
            <w:lang w:eastAsia="en-US"/>
          </w:rPr>
          <w:t>2</w:t>
        </w:r>
      </w:ins>
      <w:ins w:id="6607"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6608" w:author="Ilkka Rinne" w:date="2022-09-06T14:54:00Z"/>
        </w:rPr>
        <w:pPrChange w:id="6609" w:author="Ilkka Rinne" w:date="2022-09-06T15:04:00Z">
          <w:pPr>
            <w:pStyle w:val="a2"/>
          </w:pPr>
        </w:pPrChange>
      </w:pPr>
    </w:p>
    <w:p w14:paraId="09D6A784" w14:textId="4932A524" w:rsidR="002B3E5F" w:rsidRDefault="00A31476" w:rsidP="00A31476">
      <w:pPr>
        <w:jc w:val="center"/>
        <w:rPr>
          <w:ins w:id="6610" w:author="Ilkka Rinne" w:date="2022-09-06T14:57:00Z"/>
          <w:lang w:eastAsia="en-US"/>
        </w:rPr>
        <w:pPrChange w:id="6611" w:author="Ilkka Rinne" w:date="2022-10-25T15:19:00Z">
          <w:pPr/>
        </w:pPrChange>
      </w:pPr>
      <w:ins w:id="6612" w:author="Ilkka Rinne" w:date="2022-10-25T15:19:00Z">
        <w:r>
          <w:rPr>
            <w:noProof/>
            <w:lang w:eastAsia="en-US"/>
          </w:rPr>
          <w:lastRenderedPageBreak/>
          <w:drawing>
            <wp:inline distT="0" distB="0" distL="0" distR="0" wp14:anchorId="36F63E74" wp14:editId="0D5C3024">
              <wp:extent cx="6191885" cy="3089910"/>
              <wp:effectExtent l="0" t="0" r="571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28">
                        <a:extLst>
                          <a:ext uri="{28A0092B-C50C-407E-A947-70E740481C1C}">
                            <a14:useLocalDpi xmlns:a14="http://schemas.microsoft.com/office/drawing/2010/main" val="0"/>
                          </a:ext>
                        </a:extLst>
                      </a:blip>
                      <a:stretch>
                        <a:fillRect/>
                      </a:stretch>
                    </pic:blipFill>
                    <pic:spPr>
                      <a:xfrm>
                        <a:off x="0" y="0"/>
                        <a:ext cx="6191885" cy="3089910"/>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6613" w:author="Ilkka Rinne" w:date="2022-09-06T14:57:00Z"/>
          <w:szCs w:val="24"/>
        </w:rPr>
      </w:pPr>
      <w:commentRangeStart w:id="6614"/>
      <w:ins w:id="6615"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6614"/>
        <w:r>
          <w:rPr>
            <w:szCs w:val="24"/>
          </w:rPr>
          <w:t xml:space="preserve">Basic Observations </w:t>
        </w:r>
      </w:ins>
      <w:ins w:id="6616" w:author="Ilkka Rinne" w:date="2022-09-06T15:05:00Z">
        <w:r w:rsidR="000C5640">
          <w:rPr>
            <w:szCs w:val="24"/>
          </w:rPr>
          <w:t>–</w:t>
        </w:r>
      </w:ins>
      <w:ins w:id="6617" w:author="Ilkka Rinne" w:date="2022-09-06T14:57:00Z">
        <w:r>
          <w:rPr>
            <w:szCs w:val="24"/>
          </w:rPr>
          <w:t xml:space="preserve"> overview</w:t>
        </w:r>
        <w:r>
          <w:rPr>
            <w:rStyle w:val="CommentReference"/>
            <w:rFonts w:eastAsia="MS Mincho"/>
            <w:b w:val="0"/>
            <w:lang w:eastAsia="ja-JP"/>
          </w:rPr>
          <w:commentReference w:id="6614"/>
        </w:r>
      </w:ins>
    </w:p>
    <w:p w14:paraId="229CEF24" w14:textId="3FF1DAB7" w:rsidR="00610673" w:rsidRDefault="000C5640" w:rsidP="000C5640">
      <w:pPr>
        <w:pStyle w:val="a2"/>
        <w:rPr>
          <w:ins w:id="6618" w:author="Ilkka Rinne" w:date="2022-09-06T15:05:00Z"/>
        </w:rPr>
      </w:pPr>
      <w:ins w:id="6619" w:author="Ilkka Rinne" w:date="2022-09-06T15:05:00Z">
        <w:r>
          <w:t>Abstract Sample Core – overview</w:t>
        </w:r>
      </w:ins>
    </w:p>
    <w:p w14:paraId="14498344" w14:textId="2638CC65" w:rsidR="00A31476" w:rsidRDefault="000C5640">
      <w:pPr>
        <w:rPr>
          <w:ins w:id="6620" w:author="Ilkka Rinne" w:date="2022-10-25T15:20:00Z"/>
          <w:lang w:eastAsia="en-US"/>
        </w:rPr>
      </w:pPr>
      <w:ins w:id="6621" w:author="Ilkka Rinne" w:date="2022-09-06T15:06:00Z">
        <w:r>
          <w:rPr>
            <w:lang w:eastAsia="en-US"/>
          </w:rPr>
          <w:t xml:space="preserve">The Figure E.3 </w:t>
        </w:r>
        <w:r w:rsidRPr="00D77CFA">
          <w:t>provides</w:t>
        </w:r>
        <w:r>
          <w:rPr>
            <w:lang w:eastAsia="en-US"/>
          </w:rPr>
          <w:t xml:space="preserve"> </w:t>
        </w:r>
      </w:ins>
      <w:ins w:id="6622" w:author="Katharina Schleidt" w:date="2022-09-07T16:13:00Z">
        <w:r w:rsidR="002641A0">
          <w:rPr>
            <w:lang w:eastAsia="en-US"/>
          </w:rPr>
          <w:t xml:space="preserve">a </w:t>
        </w:r>
      </w:ins>
      <w:ins w:id="6623" w:author="Ilkka Rinne" w:date="2022-09-06T15:06: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w:t>
        </w:r>
      </w:ins>
    </w:p>
    <w:p w14:paraId="6C05F802" w14:textId="77777777" w:rsidR="00A31476" w:rsidRDefault="00A31476">
      <w:pPr>
        <w:spacing w:after="0" w:line="240" w:lineRule="auto"/>
        <w:jc w:val="left"/>
        <w:rPr>
          <w:ins w:id="6624" w:author="Ilkka Rinne" w:date="2022-10-25T15:20:00Z"/>
          <w:lang w:eastAsia="en-US"/>
        </w:rPr>
      </w:pPr>
      <w:ins w:id="6625" w:author="Ilkka Rinne" w:date="2022-10-25T15:20:00Z">
        <w:r>
          <w:rPr>
            <w:lang w:eastAsia="en-US"/>
          </w:rPr>
          <w:br w:type="page"/>
        </w:r>
      </w:ins>
    </w:p>
    <w:p w14:paraId="3602D882" w14:textId="77777777" w:rsidR="000C5640" w:rsidRPr="00D77CFA" w:rsidRDefault="000C5640">
      <w:pPr>
        <w:rPr>
          <w:ins w:id="6626" w:author="Ilkka Rinne" w:date="2022-09-06T15:06:00Z"/>
          <w:lang w:eastAsia="en-US"/>
        </w:rPr>
        <w:pPrChange w:id="6627" w:author="Ilkka Rinne" w:date="2022-09-06T15:06:00Z">
          <w:pPr>
            <w:pStyle w:val="ANNEX"/>
          </w:pPr>
        </w:pPrChange>
      </w:pPr>
    </w:p>
    <w:p w14:paraId="3F8ED7CF" w14:textId="14681C4E" w:rsidR="000C5640" w:rsidRDefault="00A31476" w:rsidP="00A31476">
      <w:pPr>
        <w:jc w:val="center"/>
        <w:rPr>
          <w:ins w:id="6628" w:author="Ilkka Rinne" w:date="2022-09-06T15:06:00Z"/>
          <w:lang w:eastAsia="en-US"/>
        </w:rPr>
        <w:pPrChange w:id="6629" w:author="Ilkka Rinne" w:date="2022-10-25T15:19:00Z">
          <w:pPr/>
        </w:pPrChange>
      </w:pPr>
      <w:ins w:id="6630" w:author="Ilkka Rinne" w:date="2022-10-25T15:19:00Z">
        <w:r>
          <w:rPr>
            <w:noProof/>
            <w:lang w:eastAsia="en-US"/>
          </w:rPr>
          <w:lastRenderedPageBreak/>
          <w:drawing>
            <wp:inline distT="0" distB="0" distL="0" distR="0" wp14:anchorId="79129ECB" wp14:editId="5C8D7D17">
              <wp:extent cx="6191885" cy="4008120"/>
              <wp:effectExtent l="0" t="0" r="5715"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9">
                        <a:extLst>
                          <a:ext uri="{28A0092B-C50C-407E-A947-70E740481C1C}">
                            <a14:useLocalDpi xmlns:a14="http://schemas.microsoft.com/office/drawing/2010/main" val="0"/>
                          </a:ext>
                        </a:extLst>
                      </a:blip>
                      <a:stretch>
                        <a:fillRect/>
                      </a:stretch>
                    </pic:blipFill>
                    <pic:spPr>
                      <a:xfrm>
                        <a:off x="0" y="0"/>
                        <a:ext cx="6191885" cy="400812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6631" w:author="Ilkka Rinne" w:date="2022-09-06T15:07:00Z"/>
          <w:szCs w:val="24"/>
        </w:rPr>
      </w:pPr>
      <w:commentRangeStart w:id="6632"/>
      <w:ins w:id="6633"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6632"/>
      <w:ins w:id="6634" w:author="Ilkka Rinne" w:date="2022-09-06T15:07:00Z">
        <w:r>
          <w:rPr>
            <w:szCs w:val="24"/>
          </w:rPr>
          <w:t>Abstract Sample Core</w:t>
        </w:r>
      </w:ins>
      <w:ins w:id="6635" w:author="Ilkka Rinne" w:date="2022-09-06T15:06:00Z">
        <w:r>
          <w:rPr>
            <w:szCs w:val="24"/>
          </w:rPr>
          <w:t xml:space="preserve"> – overview</w:t>
        </w:r>
        <w:r>
          <w:rPr>
            <w:rStyle w:val="CommentReference"/>
            <w:rFonts w:eastAsia="MS Mincho"/>
            <w:b w:val="0"/>
            <w:lang w:eastAsia="ja-JP"/>
          </w:rPr>
          <w:commentReference w:id="6632"/>
        </w:r>
      </w:ins>
    </w:p>
    <w:p w14:paraId="51DF311A" w14:textId="0A8D02B9" w:rsidR="00913B69" w:rsidRDefault="00913B69" w:rsidP="00913B69">
      <w:pPr>
        <w:pStyle w:val="a2"/>
        <w:rPr>
          <w:ins w:id="6636" w:author="Ilkka Rinne" w:date="2022-09-06T15:07:00Z"/>
        </w:rPr>
      </w:pPr>
      <w:ins w:id="6637" w:author="Ilkka Rinne" w:date="2022-09-06T15:07:00Z">
        <w:r>
          <w:t>Basic Samples – overview</w:t>
        </w:r>
      </w:ins>
    </w:p>
    <w:p w14:paraId="14445FDB" w14:textId="5B3A7286" w:rsidR="004A43E0" w:rsidRDefault="004A43E0" w:rsidP="004A43E0">
      <w:pPr>
        <w:rPr>
          <w:ins w:id="6638" w:author="Ilkka Rinne" w:date="2022-09-06T15:08:00Z"/>
          <w:lang w:eastAsia="en-US"/>
        </w:rPr>
      </w:pPr>
      <w:ins w:id="6639" w:author="Ilkka Rinne" w:date="2022-09-06T15:08:00Z">
        <w:r>
          <w:rPr>
            <w:lang w:eastAsia="en-US"/>
          </w:rPr>
          <w:t xml:space="preserve">The Figure E.4 </w:t>
        </w:r>
        <w:r w:rsidRPr="00D77CFA">
          <w:t>provides</w:t>
        </w:r>
        <w:r>
          <w:rPr>
            <w:lang w:eastAsia="en-US"/>
          </w:rPr>
          <w:t xml:space="preserve"> </w:t>
        </w:r>
      </w:ins>
      <w:ins w:id="6640" w:author="Katharina Schleidt" w:date="2022-09-07T16:13:00Z">
        <w:r w:rsidR="002641A0">
          <w:rPr>
            <w:lang w:eastAsia="en-US"/>
          </w:rPr>
          <w:t xml:space="preserve">a </w:t>
        </w:r>
      </w:ins>
      <w:ins w:id="6641" w:author="Ilkka Rinne" w:date="2022-09-06T15:08:00Z">
        <w:r>
          <w:rPr>
            <w:lang w:eastAsia="en-US"/>
          </w:rPr>
          <w:t xml:space="preserve">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53D60E0E" w:rsidR="004A43E0" w:rsidRDefault="00A31476" w:rsidP="00A31476">
      <w:pPr>
        <w:jc w:val="center"/>
        <w:rPr>
          <w:ins w:id="6642" w:author="Ilkka Rinne" w:date="2022-09-06T15:08:00Z"/>
          <w:lang w:eastAsia="en-US"/>
        </w:rPr>
        <w:pPrChange w:id="6643" w:author="Ilkka Rinne" w:date="2022-10-25T15:20:00Z">
          <w:pPr/>
        </w:pPrChange>
      </w:pPr>
      <w:ins w:id="6644" w:author="Ilkka Rinne" w:date="2022-10-25T15:20:00Z">
        <w:r>
          <w:rPr>
            <w:noProof/>
            <w:lang w:eastAsia="en-US"/>
          </w:rPr>
          <w:lastRenderedPageBreak/>
          <w:drawing>
            <wp:inline distT="0" distB="0" distL="0" distR="0" wp14:anchorId="55E60C72" wp14:editId="52607D87">
              <wp:extent cx="6191885" cy="5248275"/>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30">
                        <a:extLst>
                          <a:ext uri="{28A0092B-C50C-407E-A947-70E740481C1C}">
                            <a14:useLocalDpi xmlns:a14="http://schemas.microsoft.com/office/drawing/2010/main" val="0"/>
                          </a:ext>
                        </a:extLst>
                      </a:blip>
                      <a:stretch>
                        <a:fillRect/>
                      </a:stretch>
                    </pic:blipFill>
                    <pic:spPr>
                      <a:xfrm>
                        <a:off x="0" y="0"/>
                        <a:ext cx="6191885" cy="5248275"/>
                      </a:xfrm>
                      <a:prstGeom prst="rect">
                        <a:avLst/>
                      </a:prstGeom>
                    </pic:spPr>
                  </pic:pic>
                </a:graphicData>
              </a:graphic>
            </wp:inline>
          </w:drawing>
        </w:r>
      </w:ins>
    </w:p>
    <w:p w14:paraId="4516F0DE" w14:textId="5D9F008F" w:rsidR="00E87BAD" w:rsidRPr="00A31476" w:rsidRDefault="00053A30" w:rsidP="00A31476">
      <w:pPr>
        <w:pStyle w:val="Figuretitle"/>
        <w:autoSpaceDE w:val="0"/>
        <w:autoSpaceDN w:val="0"/>
        <w:adjustRightInd w:val="0"/>
        <w:outlineLvl w:val="0"/>
        <w:rPr>
          <w:szCs w:val="24"/>
          <w:rPrChange w:id="6645" w:author="Ilkka Rinne" w:date="2022-10-25T15:20:00Z">
            <w:rPr/>
          </w:rPrChange>
        </w:rPr>
        <w:pPrChange w:id="6646" w:author="Ilkka Rinne" w:date="2022-10-25T15:20:00Z">
          <w:pPr>
            <w:pStyle w:val="BodyText"/>
            <w:autoSpaceDE w:val="0"/>
            <w:autoSpaceDN w:val="0"/>
            <w:adjustRightInd w:val="0"/>
          </w:pPr>
        </w:pPrChange>
      </w:pPr>
      <w:commentRangeStart w:id="6647"/>
      <w:ins w:id="6648"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6647"/>
        <w:r>
          <w:rPr>
            <w:szCs w:val="24"/>
          </w:rPr>
          <w:t>Basic Samples – overview</w:t>
        </w:r>
        <w:r>
          <w:rPr>
            <w:rStyle w:val="CommentReference"/>
            <w:rFonts w:eastAsia="MS Mincho"/>
            <w:b w:val="0"/>
            <w:lang w:eastAsia="ja-JP"/>
          </w:rPr>
          <w:commentReference w:id="6647"/>
        </w:r>
      </w:ins>
    </w:p>
    <w:p w14:paraId="71A2CA64" w14:textId="77777777" w:rsidR="005B5EAD" w:rsidRPr="00785C54" w:rsidRDefault="005B5EAD" w:rsidP="00785C54">
      <w:pPr>
        <w:pStyle w:val="BiblioTitle"/>
        <w:autoSpaceDE w:val="0"/>
        <w:autoSpaceDN w:val="0"/>
        <w:adjustRightInd w:val="0"/>
        <w:rPr>
          <w:szCs w:val="24"/>
        </w:rPr>
      </w:pPr>
      <w:bookmarkStart w:id="6649" w:name="_Toc117602659"/>
      <w:commentRangeStart w:id="6650"/>
      <w:r w:rsidRPr="00785C54">
        <w:rPr>
          <w:szCs w:val="24"/>
        </w:rPr>
        <w:lastRenderedPageBreak/>
        <w:t>Bibliography</w:t>
      </w:r>
      <w:commentRangeEnd w:id="6650"/>
      <w:r w:rsidR="003E2160">
        <w:rPr>
          <w:rStyle w:val="CommentReference"/>
          <w:rFonts w:eastAsia="MS Mincho"/>
          <w:b w:val="0"/>
          <w:lang w:eastAsia="ja-JP"/>
        </w:rPr>
        <w:commentReference w:id="6650"/>
      </w:r>
      <w:bookmarkEnd w:id="6649"/>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6651"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6652" w:author="Katharina Schleidt" w:date="2022-08-13T16:47:00Z"/>
          <w:szCs w:val="24"/>
        </w:rPr>
      </w:pPr>
      <w:commentRangeStart w:id="6653"/>
      <w:r w:rsidRPr="00785C54">
        <w:rPr>
          <w:szCs w:val="24"/>
        </w:rPr>
        <w:t>[</w:t>
      </w:r>
      <w:r w:rsidRPr="00785C54">
        <w:rPr>
          <w:rStyle w:val="bibnumber"/>
          <w:szCs w:val="24"/>
          <w:shd w:val="clear" w:color="auto" w:fill="auto"/>
        </w:rPr>
        <w:t>2</w:t>
      </w:r>
      <w:r w:rsidRPr="00785C54">
        <w:rPr>
          <w:szCs w:val="24"/>
        </w:rPr>
        <w:t>]</w:t>
      </w:r>
      <w:r w:rsidRPr="00785C54">
        <w:rPr>
          <w:szCs w:val="24"/>
        </w:rPr>
        <w:tab/>
      </w:r>
      <w:del w:id="6654"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6655"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6653"/>
        <w:r w:rsidR="003E2160" w:rsidDel="009E0246">
          <w:rPr>
            <w:rStyle w:val="CommentReference"/>
            <w:rFonts w:eastAsia="MS Mincho"/>
            <w:lang w:eastAsia="ja-JP"/>
          </w:rPr>
          <w:commentReference w:id="6653"/>
        </w:r>
      </w:del>
      <w:ins w:id="6656"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6657" w:author="Katharina Schleidt" w:date="2022-08-13T16:47:00Z">
        <w:r w:rsidRPr="00785C54" w:rsidDel="009E0246">
          <w:rPr>
            <w:rStyle w:val="bibnumber"/>
            <w:szCs w:val="24"/>
            <w:shd w:val="clear" w:color="auto" w:fill="auto"/>
          </w:rPr>
          <w:delText>4</w:delText>
        </w:r>
      </w:del>
      <w:ins w:id="6658"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6659"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6660" w:author="Katharina Schleidt" w:date="2022-08-13T16:47:00Z">
        <w:r w:rsidRPr="00785C54" w:rsidDel="009E0246">
          <w:rPr>
            <w:rStyle w:val="bibnumber"/>
            <w:szCs w:val="24"/>
            <w:shd w:val="clear" w:color="auto" w:fill="auto"/>
          </w:rPr>
          <w:delText>5</w:delText>
        </w:r>
      </w:del>
      <w:ins w:id="6661"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6662" w:author="Katharina Schleidt" w:date="2022-08-13T16:47:00Z">
        <w:r w:rsidRPr="00785C54" w:rsidDel="009E0246">
          <w:rPr>
            <w:rStyle w:val="bibnumber"/>
            <w:szCs w:val="24"/>
            <w:shd w:val="clear" w:color="auto" w:fill="auto"/>
          </w:rPr>
          <w:delText>6</w:delText>
        </w:r>
      </w:del>
      <w:ins w:id="6663"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6664" w:author="Katharina Schleidt" w:date="2022-08-13T16:48:00Z">
        <w:r w:rsidRPr="00785C54" w:rsidDel="009E0246">
          <w:rPr>
            <w:rStyle w:val="bibnumber"/>
            <w:szCs w:val="24"/>
            <w:shd w:val="clear" w:color="auto" w:fill="auto"/>
          </w:rPr>
          <w:delText>7</w:delText>
        </w:r>
      </w:del>
      <w:ins w:id="6665"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6666"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6667" w:author="Katharina Schleidt" w:date="2022-08-13T16:48:00Z">
        <w:r w:rsidRPr="00785C54" w:rsidDel="009E0246">
          <w:rPr>
            <w:rStyle w:val="bibnumber"/>
            <w:szCs w:val="24"/>
            <w:shd w:val="clear" w:color="auto" w:fill="auto"/>
          </w:rPr>
          <w:delText>8</w:delText>
        </w:r>
      </w:del>
      <w:ins w:id="6668"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6669"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6670" w:author="Katharina Schleidt" w:date="2022-08-13T16:48:00Z">
        <w:r w:rsidRPr="00785C54" w:rsidDel="009E0246">
          <w:rPr>
            <w:rStyle w:val="bibnumber"/>
            <w:szCs w:val="24"/>
            <w:shd w:val="clear" w:color="auto" w:fill="auto"/>
          </w:rPr>
          <w:delText>9</w:delText>
        </w:r>
      </w:del>
      <w:ins w:id="6671"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6672"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Geographic information  —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6673" w:author="Katharina Schleidt" w:date="2022-08-13T16:48:00Z">
        <w:r w:rsidRPr="00785C54" w:rsidDel="009E0246">
          <w:rPr>
            <w:rStyle w:val="bibnumber"/>
            <w:szCs w:val="24"/>
            <w:shd w:val="clear" w:color="auto" w:fill="auto"/>
          </w:rPr>
          <w:delText>10</w:delText>
        </w:r>
      </w:del>
      <w:ins w:id="6674"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6675" w:author="Katharina Schleidt" w:date="2022-08-13T16:48:00Z">
        <w:r w:rsidRPr="00785C54" w:rsidDel="009E0246">
          <w:rPr>
            <w:rStyle w:val="bibnumber"/>
            <w:szCs w:val="24"/>
            <w:shd w:val="clear" w:color="auto" w:fill="auto"/>
          </w:rPr>
          <w:delText>11</w:delText>
        </w:r>
      </w:del>
      <w:ins w:id="6676"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6677" w:author="Katharina Schleidt" w:date="2022-08-13T16:48:00Z">
        <w:r w:rsidRPr="00785C54" w:rsidDel="009E0246">
          <w:rPr>
            <w:rStyle w:val="bibnumber"/>
            <w:szCs w:val="24"/>
            <w:shd w:val="clear" w:color="auto" w:fill="auto"/>
          </w:rPr>
          <w:delText>12</w:delText>
        </w:r>
      </w:del>
      <w:ins w:id="6678"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6679" w:author="Katharina Schleidt" w:date="2022-08-13T16:48:00Z">
        <w:r w:rsidRPr="00785C54" w:rsidDel="009E0246">
          <w:rPr>
            <w:rStyle w:val="bibnumber"/>
            <w:szCs w:val="24"/>
            <w:shd w:val="clear" w:color="auto" w:fill="auto"/>
          </w:rPr>
          <w:delText>13</w:delText>
        </w:r>
      </w:del>
      <w:ins w:id="6680"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6681" w:author="Katharina Schleidt" w:date="2022-08-13T16:48:00Z">
        <w:r w:rsidRPr="00785C54" w:rsidDel="009E0246">
          <w:rPr>
            <w:rStyle w:val="bibnumber"/>
            <w:szCs w:val="24"/>
            <w:shd w:val="clear" w:color="auto" w:fill="auto"/>
          </w:rPr>
          <w:delText>14</w:delText>
        </w:r>
      </w:del>
      <w:ins w:id="6682"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6683" w:author="Katharina Schleidt" w:date="2022-08-13T16:48:00Z">
        <w:r w:rsidRPr="00785C54" w:rsidDel="009E0246">
          <w:rPr>
            <w:rStyle w:val="bibnumber"/>
            <w:szCs w:val="24"/>
            <w:shd w:val="clear" w:color="auto" w:fill="auto"/>
          </w:rPr>
          <w:delText>15</w:delText>
        </w:r>
      </w:del>
      <w:ins w:id="6684"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6685" w:author="Katharina Schleidt" w:date="2022-08-13T16:48:00Z">
        <w:r w:rsidRPr="00785C54" w:rsidDel="009E0246">
          <w:rPr>
            <w:rStyle w:val="bibnumber"/>
            <w:szCs w:val="24"/>
            <w:shd w:val="clear" w:color="auto" w:fill="auto"/>
          </w:rPr>
          <w:delText>16</w:delText>
        </w:r>
      </w:del>
      <w:ins w:id="6686"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6687" w:author="Katharina Schleidt" w:date="2022-08-13T16:48:00Z">
        <w:r w:rsidRPr="00785C54" w:rsidDel="009E0246">
          <w:rPr>
            <w:rStyle w:val="bibnumber"/>
            <w:szCs w:val="24"/>
            <w:shd w:val="clear" w:color="auto" w:fill="auto"/>
          </w:rPr>
          <w:delText>17</w:delText>
        </w:r>
      </w:del>
      <w:ins w:id="6688"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6689" w:author="Katharina Schleidt" w:date="2022-08-13T16:48:00Z">
        <w:r w:rsidRPr="00785C54" w:rsidDel="009E0246">
          <w:rPr>
            <w:rStyle w:val="bibnumber"/>
            <w:szCs w:val="24"/>
            <w:shd w:val="clear" w:color="auto" w:fill="auto"/>
          </w:rPr>
          <w:delText>18</w:delText>
        </w:r>
      </w:del>
      <w:ins w:id="6690"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31">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6691" w:author="Katharina Schleidt" w:date="2022-08-13T16:48:00Z">
        <w:r w:rsidRPr="00785C54" w:rsidDel="009E0246">
          <w:rPr>
            <w:rStyle w:val="bibnumber"/>
            <w:szCs w:val="24"/>
            <w:shd w:val="clear" w:color="auto" w:fill="auto"/>
          </w:rPr>
          <w:delText>19</w:delText>
        </w:r>
      </w:del>
      <w:ins w:id="6692"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132"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lastRenderedPageBreak/>
        <w:t>[</w:t>
      </w:r>
      <w:del w:id="6693" w:author="Katharina Schleidt" w:date="2022-08-13T16:48:00Z">
        <w:r w:rsidRPr="00785C54" w:rsidDel="009E0246">
          <w:rPr>
            <w:rStyle w:val="bibnumber"/>
            <w:szCs w:val="24"/>
            <w:shd w:val="clear" w:color="auto" w:fill="auto"/>
          </w:rPr>
          <w:delText>20</w:delText>
        </w:r>
      </w:del>
      <w:ins w:id="6694" w:author="Katharina Schleidt" w:date="2022-08-13T16:48:00Z">
        <w:r w:rsidR="009E0246">
          <w:rPr>
            <w:rStyle w:val="bibnumber"/>
            <w:szCs w:val="24"/>
            <w:shd w:val="clear" w:color="auto" w:fill="auto"/>
          </w:rPr>
          <w:t>19</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3"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4">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6695" w:author="Katharina Schleidt" w:date="2022-08-13T16:48:00Z">
        <w:r w:rsidRPr="00785C54" w:rsidDel="009E0246">
          <w:rPr>
            <w:rStyle w:val="bibnumber"/>
            <w:szCs w:val="24"/>
            <w:shd w:val="clear" w:color="auto" w:fill="auto"/>
          </w:rPr>
          <w:delText>21</w:delText>
        </w:r>
      </w:del>
      <w:ins w:id="6696"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135">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6697" w:author="Katharina Schleidt" w:date="2022-08-13T16:48:00Z">
        <w:r w:rsidRPr="00785C54" w:rsidDel="009E0246">
          <w:rPr>
            <w:rStyle w:val="bibnumber"/>
            <w:szCs w:val="24"/>
            <w:shd w:val="clear" w:color="auto" w:fill="auto"/>
          </w:rPr>
          <w:delText>22</w:delText>
        </w:r>
      </w:del>
      <w:ins w:id="6698"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6699" w:author="Katharina Schleidt" w:date="2022-08-13T16:48:00Z">
        <w:r w:rsidRPr="00785C54" w:rsidDel="009E0246">
          <w:rPr>
            <w:rStyle w:val="bibnumber"/>
            <w:szCs w:val="24"/>
            <w:shd w:val="clear" w:color="auto" w:fill="auto"/>
          </w:rPr>
          <w:delText>23</w:delText>
        </w:r>
      </w:del>
      <w:ins w:id="6700"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6701" w:author="Katharina Schleidt" w:date="2022-08-13T16:48:00Z">
        <w:r w:rsidRPr="00785C54" w:rsidDel="009E0246">
          <w:rPr>
            <w:rStyle w:val="bibnumber"/>
            <w:szCs w:val="24"/>
            <w:shd w:val="clear" w:color="auto" w:fill="auto"/>
          </w:rPr>
          <w:delText>24</w:delText>
        </w:r>
      </w:del>
      <w:ins w:id="6702"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6703" w:author="Katharina Schleidt" w:date="2022-08-13T16:48:00Z">
        <w:r w:rsidRPr="00785C54" w:rsidDel="009E0246">
          <w:rPr>
            <w:rStyle w:val="bibnumber"/>
            <w:szCs w:val="24"/>
            <w:shd w:val="clear" w:color="auto" w:fill="auto"/>
          </w:rPr>
          <w:delText>25</w:delText>
        </w:r>
      </w:del>
      <w:ins w:id="6704"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6705" w:author="Katharina Schleidt" w:date="2022-08-13T16:48:00Z">
        <w:r w:rsidRPr="00785C54" w:rsidDel="009E0246">
          <w:rPr>
            <w:rStyle w:val="bibnumber"/>
            <w:szCs w:val="24"/>
            <w:shd w:val="clear" w:color="auto" w:fill="auto"/>
          </w:rPr>
          <w:delText>26</w:delText>
        </w:r>
      </w:del>
      <w:ins w:id="6706"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6707" w:author="Katharina Schleidt" w:date="2022-08-13T16:48:00Z">
        <w:r w:rsidRPr="00785C54" w:rsidDel="009E0246">
          <w:rPr>
            <w:rStyle w:val="bibnumber"/>
            <w:szCs w:val="24"/>
            <w:shd w:val="clear" w:color="auto" w:fill="auto"/>
          </w:rPr>
          <w:delText>27</w:delText>
        </w:r>
      </w:del>
      <w:ins w:id="6708"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6709" w:author="Katharina Schleidt" w:date="2022-08-13T16:48:00Z">
        <w:r w:rsidRPr="00785C54" w:rsidDel="009E0246">
          <w:rPr>
            <w:rStyle w:val="bibnumber"/>
            <w:szCs w:val="24"/>
            <w:shd w:val="clear" w:color="auto" w:fill="auto"/>
            <w:lang w:val="fr-CH"/>
          </w:rPr>
          <w:delText>28</w:delText>
        </w:r>
      </w:del>
      <w:ins w:id="6710"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6">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6711" w:author="Katharina Schleidt" w:date="2022-08-13T16:49:00Z">
        <w:r w:rsidRPr="00785C54" w:rsidDel="009E0246">
          <w:rPr>
            <w:rStyle w:val="bibnumber"/>
            <w:szCs w:val="24"/>
            <w:shd w:val="clear" w:color="auto" w:fill="auto"/>
          </w:rPr>
          <w:delText>29</w:delText>
        </w:r>
      </w:del>
      <w:ins w:id="6712"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137">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6713" w:author="Katharina Schleidt" w:date="2022-08-13T16:49:00Z">
        <w:r w:rsidRPr="00785C54" w:rsidDel="009E0246">
          <w:rPr>
            <w:rStyle w:val="bibnumber"/>
            <w:szCs w:val="24"/>
            <w:shd w:val="clear" w:color="auto" w:fill="auto"/>
          </w:rPr>
          <w:delText>30</w:delText>
        </w:r>
      </w:del>
      <w:ins w:id="6714"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38">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6715" w:author="Katharina Schleidt" w:date="2022-08-13T16:49:00Z">
        <w:r w:rsidRPr="00785C54" w:rsidDel="009E0246">
          <w:rPr>
            <w:rStyle w:val="bibnumber"/>
            <w:szCs w:val="24"/>
            <w:shd w:val="clear" w:color="auto" w:fill="auto"/>
          </w:rPr>
          <w:delText>31</w:delText>
        </w:r>
      </w:del>
      <w:ins w:id="6716"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9"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6717"/>
      <w:ins w:id="6718" w:author="REID-JAMOND Alison" w:date="2022-04-04T08:08:00Z">
        <w:r>
          <w:rPr>
            <w:szCs w:val="24"/>
          </w:rPr>
          <w:t>[3</w:t>
        </w:r>
        <w:del w:id="6719" w:author="Katharina Schleidt" w:date="2022-08-13T16:49:00Z">
          <w:r w:rsidDel="009E0246">
            <w:rPr>
              <w:szCs w:val="24"/>
            </w:rPr>
            <w:delText>2</w:delText>
          </w:r>
        </w:del>
      </w:ins>
      <w:ins w:id="6720" w:author="Katharina Schleidt" w:date="2022-08-13T16:49:00Z">
        <w:r w:rsidR="009E0246">
          <w:rPr>
            <w:szCs w:val="24"/>
          </w:rPr>
          <w:t>1</w:t>
        </w:r>
      </w:ins>
      <w:ins w:id="6721" w:author="REID-JAMOND Alison" w:date="2022-04-04T08:08:00Z">
        <w:r>
          <w:rPr>
            <w:szCs w:val="24"/>
          </w:rPr>
          <w:t xml:space="preserve">] </w:t>
        </w:r>
        <w:r>
          <w:rPr>
            <w:szCs w:val="24"/>
          </w:rPr>
          <w:tab/>
        </w:r>
      </w:ins>
      <w:ins w:id="6722" w:author="Katharina Schleidt" w:date="2022-08-13T16:53:00Z">
        <w:r w:rsidR="001C6797" w:rsidRPr="001C6797">
          <w:rPr>
            <w:szCs w:val="24"/>
          </w:rPr>
          <w:t xml:space="preserve">Spatial Data on the Web Best Practices, W3C Working Group Note, 28 September 2017. Also published as OGC Best Practice 15-107, </w:t>
        </w:r>
      </w:ins>
      <w:ins w:id="6723"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6724" w:author="REID-JAMOND Alison" w:date="2022-04-04T08:08:00Z">
        <w:r w:rsidR="009E0246" w:rsidRPr="009E0246">
          <w:rPr>
            <w:rStyle w:val="Hyperlink"/>
            <w:rFonts w:eastAsia="MS Mincho"/>
            <w:szCs w:val="24"/>
            <w:lang w:val="en-GB"/>
          </w:rPr>
          <w:instrText>https://www.w3.org/TR/sdw-bp/</w:instrText>
        </w:r>
      </w:ins>
      <w:ins w:id="6725"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6726" w:author="REID-JAMOND Alison" w:date="2022-04-04T08:08:00Z">
        <w:r w:rsidR="009E0246" w:rsidRPr="009E0246">
          <w:rPr>
            <w:rStyle w:val="Hyperlink"/>
            <w:rFonts w:eastAsia="MS Mincho"/>
            <w:szCs w:val="24"/>
            <w:lang w:val="en-GB"/>
          </w:rPr>
          <w:t>https://www.w3.org/TR/sdw-bp/</w:t>
        </w:r>
      </w:ins>
      <w:ins w:id="6727" w:author="Katharina Schleidt" w:date="2022-08-13T16:51:00Z">
        <w:r w:rsidR="009E0246">
          <w:rPr>
            <w:rStyle w:val="Hyperlink"/>
            <w:rFonts w:eastAsia="MS Mincho"/>
            <w:szCs w:val="24"/>
            <w:lang w:val="en-GB"/>
          </w:rPr>
          <w:fldChar w:fldCharType="end"/>
        </w:r>
      </w:ins>
      <w:commentRangeEnd w:id="6717"/>
      <w:ins w:id="6728" w:author="REID-JAMOND Alison" w:date="2022-04-04T08:08:00Z">
        <w:r>
          <w:rPr>
            <w:rStyle w:val="CommentReference"/>
            <w:rFonts w:eastAsia="MS Mincho"/>
            <w:lang w:eastAsia="ja-JP"/>
          </w:rPr>
          <w:commentReference w:id="6717"/>
        </w:r>
      </w:ins>
    </w:p>
    <w:sectPr w:rsidR="001F501C" w:rsidRPr="00785C54" w:rsidSect="002B4EBE">
      <w:footerReference w:type="even" r:id="rId140"/>
      <w:footerReference w:type="default" r:id="rId141"/>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78" w:author="REID-JAMOND Alison" w:date="2022-04-04T08:06:00Z" w:initials="RA">
    <w:p w14:paraId="03B9B45A" w14:textId="77777777" w:rsidR="007A0127" w:rsidRDefault="007A0127">
      <w:pPr>
        <w:pStyle w:val="CommentText"/>
      </w:pPr>
      <w:r>
        <w:rPr>
          <w:rStyle w:val="CommentReferenc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7A0127" w:rsidRDefault="007A0127">
      <w:pPr>
        <w:pStyle w:val="CommentText"/>
      </w:pPr>
      <w:r>
        <w:t>Adding a cross-reference to Annex C could perhaps help with this.</w:t>
      </w:r>
    </w:p>
  </w:comment>
  <w:comment w:id="2616" w:author="REID-JAMOND Alison" w:date="2022-04-04T08:07:00Z" w:initials="RA">
    <w:p w14:paraId="7C50AC87" w14:textId="39D7CA78" w:rsidR="007A0127" w:rsidRDefault="007A0127">
      <w:pPr>
        <w:pStyle w:val="CommentText"/>
      </w:pPr>
      <w:r>
        <w:rPr>
          <w:rStyle w:val="CommentReference"/>
        </w:rPr>
        <w:annotationRef/>
      </w:r>
      <w:r>
        <w:t>Please refer to this document as "this document" throughout, rather than "this International Standard".</w:t>
      </w:r>
    </w:p>
  </w:comment>
  <w:comment w:id="2623" w:author="REID-JAMOND Alison" w:date="2022-04-04T08:09:00Z" w:initials="RA">
    <w:p w14:paraId="41A5B1F0" w14:textId="4965827D" w:rsidR="007A0127" w:rsidRDefault="007A0127">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2661" w:author="REID-JAMOND Alison" w:date="2022-04-04T11:36:00Z" w:initials="RA">
    <w:p w14:paraId="38ADECDC" w14:textId="6210600E" w:rsidR="007A0127" w:rsidRDefault="007A0127">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2797" w:author="Katharina Schleidt" w:date="2022-08-12T18:35:00Z" w:initials="KS">
    <w:p w14:paraId="205AC236" w14:textId="77777777" w:rsidR="007A0127" w:rsidRDefault="007A0127">
      <w:pPr>
        <w:pStyle w:val="CommentText"/>
      </w:pPr>
      <w:r>
        <w:rPr>
          <w:rStyle w:val="CommentReference"/>
        </w:rPr>
        <w:annotationRef/>
      </w:r>
      <w:r>
        <w:t>This was modified to “A person’s car”, changing the meaning.</w:t>
      </w:r>
    </w:p>
    <w:p w14:paraId="3B778BD4" w14:textId="77777777" w:rsidR="007A0127" w:rsidRPr="0018223B" w:rsidRDefault="007A0127"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7A0127" w:rsidRPr="0018223B" w:rsidRDefault="007A0127"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7A0127" w:rsidRPr="0018223B" w:rsidRDefault="007A0127">
      <w:pPr>
        <w:pStyle w:val="CommentText"/>
        <w:rPr>
          <w:lang w:val="en-US"/>
        </w:rPr>
      </w:pPr>
    </w:p>
  </w:comment>
  <w:comment w:id="2853" w:author="REID-JAMOND Alison" w:date="2022-04-04T11:51:00Z" w:initials="RA">
    <w:p w14:paraId="446E1183" w14:textId="038B6364" w:rsidR="007A0127" w:rsidRDefault="007A0127">
      <w:pPr>
        <w:pStyle w:val="CommentText"/>
      </w:pPr>
      <w:r>
        <w:rPr>
          <w:rStyle w:val="CommentReference"/>
        </w:rPr>
        <w:annotationRef/>
      </w:r>
      <w:r>
        <w:t>Please ensure all unnecessary capitalization is removed from the full terms in this list.</w:t>
      </w:r>
    </w:p>
  </w:comment>
  <w:comment w:id="2881" w:author="REID-JAMOND Alison" w:date="2022-04-04T11:52:00Z" w:initials="RA">
    <w:p w14:paraId="04057BCF" w14:textId="6E14C876" w:rsidR="007A0127" w:rsidRDefault="007A0127">
      <w:pPr>
        <w:pStyle w:val="CommentText"/>
      </w:pPr>
      <w:r>
        <w:rPr>
          <w:rStyle w:val="CommentReferenc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2896" w:author="REID-JAMOND Alison" w:date="2022-04-04T11:55:00Z" w:initials="RA">
    <w:p w14:paraId="2E79061C" w14:textId="2A597EAC" w:rsidR="007A0127" w:rsidRDefault="007A0127">
      <w:pPr>
        <w:pStyle w:val="CommentText"/>
      </w:pPr>
      <w:r>
        <w:rPr>
          <w:rStyle w:val="CommentReference"/>
        </w:rPr>
        <w:annotationRef/>
      </w:r>
      <w:r>
        <w:t>The idea of "some aplication domains" is quite vague. Is it possible to be more specific about what is meant by "some"?</w:t>
      </w:r>
    </w:p>
  </w:comment>
  <w:comment w:id="2921" w:author="REID-JAMOND Alison" w:date="2022-04-04T12:00:00Z" w:initials="RA">
    <w:p w14:paraId="4F9298B3" w14:textId="5E44C0B7" w:rsidR="007A0127" w:rsidRDefault="007A0127">
      <w:pPr>
        <w:pStyle w:val="CommentText"/>
      </w:pPr>
      <w:r>
        <w:rPr>
          <w:rStyle w:val="CommentReference"/>
        </w:rPr>
        <w:annotationRef/>
      </w:r>
      <w:r>
        <w:t>Please do not write verbal forms in capital letters.</w:t>
      </w:r>
    </w:p>
  </w:comment>
  <w:comment w:id="2979" w:author="REID-JAMOND Alison" w:date="2022-04-04T12:02:00Z" w:initials="RA">
    <w:p w14:paraId="06B0E42A" w14:textId="5C1DECA6" w:rsidR="007A0127" w:rsidRDefault="007A0127">
      <w:pPr>
        <w:pStyle w:val="CommentText"/>
      </w:pPr>
      <w:r>
        <w:rPr>
          <w:rStyle w:val="CommentReference"/>
        </w:rPr>
        <w:annotationRef/>
      </w:r>
      <w:r>
        <w:t>Does "observations" need to be capitalized here? Please check and modify throughout if necessary.</w:t>
      </w:r>
    </w:p>
  </w:comment>
  <w:comment w:id="2986" w:author="REID-JAMOND Alison" w:date="2022-04-04T11:31:00Z" w:initials="RA">
    <w:p w14:paraId="36C28322" w14:textId="2F5262D6" w:rsidR="007A0127" w:rsidRDefault="007A0127">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3397" w:author="REID-JAMOND Alison" w:date="2022-04-04T12:42:00Z" w:initials="RA">
    <w:p w14:paraId="0D8F0275" w14:textId="7CC6B4EE" w:rsidR="007A0127" w:rsidRDefault="007A0127">
      <w:pPr>
        <w:pStyle w:val="CommentText"/>
      </w:pPr>
      <w:r>
        <w:rPr>
          <w:rStyle w:val="CommentReference"/>
        </w:rPr>
        <w:annotationRef/>
      </w:r>
      <w:r>
        <w:t xml:space="preserve">EXAMPLEs cannot contain the verbal forms "shall", "should" or "may". Please review the verbal forms used in this Example. </w:t>
      </w:r>
    </w:p>
  </w:comment>
  <w:comment w:id="3427" w:author="REID-JAMOND Alison" w:date="2022-04-04T11:24:00Z" w:initials="RA">
    <w:p w14:paraId="724856A6" w14:textId="77777777" w:rsidR="007A0127" w:rsidRDefault="007A0127">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7A0127" w:rsidRDefault="007A0127">
      <w:pPr>
        <w:pStyle w:val="CommentText"/>
      </w:pPr>
    </w:p>
    <w:p w14:paraId="71DE1E79" w14:textId="23A99D74" w:rsidR="007A0127" w:rsidRDefault="007A0127">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3441" w:author="REID-JAMOND Alison" w:date="2022-04-04T11:23:00Z" w:initials="RA">
    <w:p w14:paraId="0FB79FE8" w14:textId="5B7185E5" w:rsidR="007A0127" w:rsidRDefault="007A0127">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3497" w:author="REID-JAMOND Alison" w:date="2022-04-04T12:45:00Z" w:initials="RA">
    <w:p w14:paraId="7085B4F1" w14:textId="37BD1F75" w:rsidR="007A0127" w:rsidRDefault="007A0127">
      <w:pPr>
        <w:pStyle w:val="CommentText"/>
      </w:pPr>
      <w:r>
        <w:rPr>
          <w:rStyle w:val="CommentReference"/>
        </w:rPr>
        <w:annotationRef/>
      </w:r>
      <w:r>
        <w:t xml:space="preserve">There are a lot of example links contained within this one example. Is it necessary to include this many examples? </w:t>
      </w:r>
    </w:p>
  </w:comment>
  <w:comment w:id="3532" w:author="Katharina Schleidt" w:date="2022-08-23T19:19:00Z" w:initials="KS">
    <w:p w14:paraId="34C1F2C3" w14:textId="37A21A01" w:rsidR="007A0127" w:rsidRDefault="007A0127">
      <w:pPr>
        <w:pStyle w:val="CommentText"/>
      </w:pPr>
      <w:r>
        <w:rPr>
          <w:rStyle w:val="CommentReference"/>
        </w:rPr>
        <w:annotationRef/>
      </w:r>
      <w:r>
        <w:t>Jörg Klausen found this glitch, following sentence required for 2) to make sense!</w:t>
      </w:r>
    </w:p>
  </w:comment>
  <w:comment w:id="3535" w:author="REID-JAMOND Alison" w:date="2022-04-04T12:46:00Z" w:initials="RA">
    <w:p w14:paraId="7FA0CC4D" w14:textId="402CC57A" w:rsidR="007A0127" w:rsidRDefault="007A0127">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3541" w:author="REID-JAMOND Alison" w:date="2022-04-04T12:47:00Z" w:initials="RA">
    <w:p w14:paraId="10A0C0E0" w14:textId="5B316562" w:rsidR="007A0127" w:rsidRDefault="007A0127">
      <w:pPr>
        <w:pStyle w:val="CommentText"/>
      </w:pPr>
      <w:r>
        <w:rPr>
          <w:rStyle w:val="CommentReference"/>
        </w:rPr>
        <w:annotationRef/>
      </w:r>
      <w:r>
        <w:t>Please refer to a specific figure number, rather than using a more general reference.</w:t>
      </w:r>
    </w:p>
  </w:comment>
  <w:comment w:id="3551" w:author="REID-JAMOND Alison" w:date="2022-04-04T12:49:00Z" w:initials="RA">
    <w:p w14:paraId="79E15410" w14:textId="60DB7B6B" w:rsidR="007A0127" w:rsidRDefault="007A0127" w:rsidP="000A6B0A">
      <w:pPr>
        <w:pStyle w:val="CommentText"/>
      </w:pPr>
      <w:r>
        <w:rPr>
          <w:rStyle w:val="CommentReference"/>
        </w:rPr>
        <w:annotationRef/>
      </w:r>
      <w:r>
        <w:t>Note that "may" denotes permission, whereas "can" denotes possibility. Please review use of "may" and "can" throughout.</w:t>
      </w:r>
    </w:p>
    <w:p w14:paraId="5F1AB11A" w14:textId="77777777" w:rsidR="007A0127" w:rsidRDefault="007A0127" w:rsidP="000A6B0A">
      <w:pPr>
        <w:pStyle w:val="CommentText"/>
      </w:pPr>
    </w:p>
    <w:p w14:paraId="2C8A29EB" w14:textId="4B76F8E8" w:rsidR="007A0127" w:rsidRDefault="007A0127">
      <w:pPr>
        <w:pStyle w:val="CommentText"/>
      </w:pPr>
    </w:p>
  </w:comment>
  <w:comment w:id="3561" w:author="REID-JAMOND Alison" w:date="2022-04-04T12:53:00Z" w:initials="RA">
    <w:p w14:paraId="3A59638E" w14:textId="023C19A7" w:rsidR="007A0127" w:rsidRDefault="007A0127">
      <w:pPr>
        <w:pStyle w:val="CommentText"/>
      </w:pPr>
      <w:r>
        <w:rPr>
          <w:rStyle w:val="CommentReference"/>
        </w:rPr>
        <w:annotationRef/>
      </w:r>
      <w:r>
        <w:t>This cross-reference does not need to be dated.</w:t>
      </w:r>
    </w:p>
  </w:comment>
  <w:comment w:id="3575" w:author="REID-JAMOND Alison" w:date="2022-04-04T13:59:00Z" w:initials="RA">
    <w:p w14:paraId="07A3065F" w14:textId="40599F31" w:rsidR="007A0127" w:rsidRDefault="007A0127">
      <w:pPr>
        <w:pStyle w:val="CommentText"/>
      </w:pPr>
      <w:r>
        <w:rPr>
          <w:rStyle w:val="CommentReference"/>
        </w:rPr>
        <w:annotationRef/>
      </w:r>
      <w:r>
        <w:t xml:space="preserve">The word "might" is not recommended as it is a little ambiguous. It is suggested to use the verbal form "can" or "can potentially" instead of "might". </w:t>
      </w:r>
    </w:p>
  </w:comment>
  <w:comment w:id="3589" w:author="REID-JAMOND Alison" w:date="2022-04-04T14:06:00Z" w:initials="RA">
    <w:p w14:paraId="209EAC42" w14:textId="537EE663" w:rsidR="007A0127" w:rsidRDefault="007A0127">
      <w:pPr>
        <w:pStyle w:val="CommentText"/>
      </w:pPr>
      <w:r>
        <w:rPr>
          <w:rStyle w:val="CommentReference"/>
        </w:rPr>
        <w:annotationRef/>
      </w:r>
      <w:r>
        <w:t>Is this a direct quotation from another source? If so, please provide the Bibliographical reference for it.</w:t>
      </w:r>
    </w:p>
  </w:comment>
  <w:comment w:id="3628" w:author="REID-JAMOND Alison" w:date="2022-04-04T14:09:00Z" w:initials="RA">
    <w:p w14:paraId="3DF075C5" w14:textId="3904BF06" w:rsidR="007A0127" w:rsidRDefault="007A0127">
      <w:pPr>
        <w:pStyle w:val="CommentText"/>
      </w:pPr>
      <w:r>
        <w:rPr>
          <w:rStyle w:val="CommentReference"/>
        </w:rPr>
        <w:annotationRef/>
      </w:r>
      <w:r>
        <w:t>Please refer to the specific figure number, rather than saying "the figure below".</w:t>
      </w:r>
    </w:p>
  </w:comment>
  <w:comment w:id="3644" w:author="REID-JAMOND Alison" w:date="2022-04-04T14:11:00Z" w:initials="RA">
    <w:p w14:paraId="7BDE4AF0" w14:textId="519D59F9" w:rsidR="007A0127" w:rsidRDefault="007A0127">
      <w:pPr>
        <w:pStyle w:val="CommentText"/>
      </w:pPr>
      <w:r>
        <w:rPr>
          <w:rStyle w:val="CommentReference"/>
        </w:rPr>
        <w:annotationRef/>
      </w:r>
      <w:r>
        <w:t>Note that at times "domain" is written with a capital letter, and at times not. Please verify which option is correct and harmonize throughout.</w:t>
      </w:r>
    </w:p>
  </w:comment>
  <w:comment w:id="3653" w:author="REID-JAMOND Alison" w:date="2022-04-04T14:12:00Z" w:initials="RA">
    <w:p w14:paraId="1C917DA6" w14:textId="0C60F268" w:rsidR="007A0127" w:rsidRDefault="007A0127">
      <w:pPr>
        <w:pStyle w:val="CommentText"/>
      </w:pPr>
      <w:r>
        <w:rPr>
          <w:rStyle w:val="CommentReference"/>
        </w:rPr>
        <w:annotationRef/>
      </w:r>
      <w:r>
        <w:t>Is it necessary for these terms to be written with capital letters here?</w:t>
      </w:r>
    </w:p>
  </w:comment>
  <w:comment w:id="3654" w:author="Katharina Schleidt" w:date="2022-08-13T17:01:00Z" w:initials="KS">
    <w:p w14:paraId="0FFE49ED" w14:textId="2F727190" w:rsidR="007A0127" w:rsidRDefault="007A0127">
      <w:pPr>
        <w:pStyle w:val="CommentText"/>
      </w:pPr>
      <w:r>
        <w:rPr>
          <w:rStyle w:val="CommentReference"/>
        </w:rPr>
        <w:annotationRef/>
      </w:r>
      <w:r>
        <w:t>As these refer to classes from GWML, should be capital. Added GWML reference</w:t>
      </w:r>
    </w:p>
  </w:comment>
  <w:comment w:id="3682" w:author="REID-JAMOND Alison" w:date="2022-04-04T14:14:00Z" w:initials="RA">
    <w:p w14:paraId="2B88D0BE" w14:textId="4FA80EE9" w:rsidR="007A0127" w:rsidRDefault="007A0127">
      <w:pPr>
        <w:pStyle w:val="CommentText"/>
      </w:pPr>
      <w:r>
        <w:rPr>
          <w:rStyle w:val="CommentReference"/>
        </w:rPr>
        <w:annotationRef/>
      </w:r>
      <w:r>
        <w:t>The requirement in this section does not contain the verbal form "shall". Instead, it is written as statement of fact. Please verify that this is correct.</w:t>
      </w:r>
    </w:p>
  </w:comment>
  <w:comment w:id="3695" w:author="REID-JAMOND Alison" w:date="2022-04-04T14:15:00Z" w:initials="RA">
    <w:p w14:paraId="6B7D6FCE" w14:textId="638BCA93" w:rsidR="007A0127" w:rsidRDefault="007A0127">
      <w:pPr>
        <w:pStyle w:val="CommentText"/>
      </w:pPr>
      <w:r>
        <w:rPr>
          <w:rStyle w:val="CommentReference"/>
        </w:rPr>
        <w:annotationRef/>
      </w:r>
      <w:r>
        <w:t>Suggest combining these two notes.</w:t>
      </w:r>
    </w:p>
  </w:comment>
  <w:comment w:id="3736" w:author="REID-JAMOND Alison" w:date="2022-04-04T14:17:00Z" w:initials="RA">
    <w:p w14:paraId="29A00588" w14:textId="129C6D3B" w:rsidR="007A0127" w:rsidRDefault="007A0127">
      <w:pPr>
        <w:pStyle w:val="CommentText"/>
      </w:pPr>
      <w:r>
        <w:rPr>
          <w:rStyle w:val="CommentReference"/>
        </w:rPr>
        <w:annotationRef/>
      </w:r>
      <w:r>
        <w:t>Please review wording: "is an object created with the intention of acting as a sample of the real-world obkect" or "is an object created with the intention of sampling the real-world object"?</w:t>
      </w:r>
    </w:p>
  </w:comment>
  <w:comment w:id="3737" w:author="REID-JAMOND Alison" w:date="2022-04-04T14:17:00Z" w:initials="RA">
    <w:p w14:paraId="7F26909F" w14:textId="6966D902" w:rsidR="007A0127" w:rsidRDefault="007A0127">
      <w:pPr>
        <w:pStyle w:val="CommentText"/>
      </w:pPr>
      <w:r>
        <w:rPr>
          <w:rStyle w:val="CommentReference"/>
        </w:rPr>
        <w:annotationRef/>
      </w:r>
      <w:r>
        <w:t>Please refer to a specific subclause.</w:t>
      </w:r>
    </w:p>
  </w:comment>
  <w:comment w:id="3752" w:author="REID-JAMOND Alison" w:date="2022-04-04T14:20:00Z" w:initials="RA">
    <w:p w14:paraId="139135A8" w14:textId="770E492C" w:rsidR="007A0127" w:rsidRDefault="007A0127">
      <w:pPr>
        <w:pStyle w:val="CommentText"/>
      </w:pPr>
      <w:r>
        <w:rPr>
          <w:rStyle w:val="CommentReference"/>
        </w:rPr>
        <w:annotationRef/>
      </w:r>
      <w:r>
        <w:t>NOTEs cannot contain the verbal forms "may", "should" or "shall". Please rephrase.</w:t>
      </w:r>
    </w:p>
  </w:comment>
  <w:comment w:id="3769" w:author="REID-JAMOND Alison" w:date="2022-04-04T14:22:00Z" w:initials="RA">
    <w:p w14:paraId="0DF3571F" w14:textId="2C28A891" w:rsidR="007A0127" w:rsidRDefault="007A0127">
      <w:pPr>
        <w:pStyle w:val="CommentText"/>
      </w:pPr>
      <w:r>
        <w:rPr>
          <w:rStyle w:val="CommentReference"/>
        </w:rPr>
        <w:annotationRef/>
      </w:r>
      <w:r>
        <w:t>Please convert all uppercase verbal forms into lowercase as shown in previous subclauses.</w:t>
      </w:r>
    </w:p>
  </w:comment>
  <w:comment w:id="3794" w:author="REID-JAMOND Alison" w:date="2022-04-04T14:23:00Z" w:initials="RA">
    <w:p w14:paraId="17A0FD77" w14:textId="4D242EF4" w:rsidR="007A0127" w:rsidRDefault="007A0127">
      <w:pPr>
        <w:pStyle w:val="CommentText"/>
      </w:pPr>
      <w:r>
        <w:rPr>
          <w:rStyle w:val="CommentReference"/>
        </w:rPr>
        <w:annotationRef/>
      </w:r>
      <w:r>
        <w:t>NOTEs cannot contain the verbal forms "may", "should" or "shall". Please rephrase.</w:t>
      </w:r>
    </w:p>
  </w:comment>
  <w:comment w:id="3799" w:author="REID-JAMOND Alison" w:date="2022-04-04T14:23:00Z" w:initials="RA">
    <w:p w14:paraId="2ED799AB" w14:textId="0CE06575" w:rsidR="007A0127" w:rsidRDefault="007A0127">
      <w:pPr>
        <w:pStyle w:val="CommentText"/>
      </w:pPr>
      <w:r>
        <w:rPr>
          <w:rStyle w:val="CommentReference"/>
        </w:rPr>
        <w:annotationRef/>
      </w:r>
      <w:r>
        <w:t>Please move this link to the Bibliography, either to replace the link already present in entry [28] or to be included as a new entry, as appropriate.</w:t>
      </w:r>
    </w:p>
  </w:comment>
  <w:comment w:id="3800" w:author="Katharina Schleidt" w:date="2022-08-12T19:21:00Z" w:initials="KS">
    <w:p w14:paraId="5D9DF39E" w14:textId="77777777" w:rsidR="007A0127" w:rsidRDefault="007A0127">
      <w:pPr>
        <w:pStyle w:val="CommentText"/>
      </w:pPr>
      <w:r>
        <w:rPr>
          <w:rStyle w:val="CommentReference"/>
        </w:rPr>
        <w:annotationRef/>
      </w:r>
      <w:r>
        <w:t>This URI is not a document reference, it is the label for a vocabulary entry. Moving to the bibliography would make no sense.</w:t>
      </w:r>
    </w:p>
    <w:p w14:paraId="1CFB5927" w14:textId="0EF9611F" w:rsidR="007A0127" w:rsidRDefault="007A0127">
      <w:pPr>
        <w:pStyle w:val="CommentText"/>
      </w:pPr>
      <w:r>
        <w:t>We’ve added the term “entry” to clarify this</w:t>
      </w:r>
    </w:p>
  </w:comment>
  <w:comment w:id="3809" w:author="REID-JAMOND Alison" w:date="2022-04-04T14:24:00Z" w:initials="RA">
    <w:p w14:paraId="002A194A" w14:textId="1C40FFF8" w:rsidR="007A0127" w:rsidRDefault="007A0127">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 I, we, you) are to be avoided. Please rephrase this Example accordingly. </w:t>
      </w:r>
    </w:p>
  </w:comment>
  <w:comment w:id="3849" w:author="REID-JAMOND Alison" w:date="2022-04-04T14:26:00Z" w:initials="RA">
    <w:p w14:paraId="04A89B3F" w14:textId="019DC4B3" w:rsidR="007A0127" w:rsidRDefault="007A0127">
      <w:pPr>
        <w:pStyle w:val="CommentText"/>
      </w:pPr>
      <w:r>
        <w:rPr>
          <w:rStyle w:val="CommentReference"/>
        </w:rPr>
        <w:annotationRef/>
      </w:r>
      <w:r>
        <w:t>There is no verbal form used in this sentence. It therefore appears incomplete and cannot be considered a requirement. Please review.</w:t>
      </w:r>
    </w:p>
  </w:comment>
  <w:comment w:id="3877" w:author="REID-JAMOND Alison" w:date="2022-04-04T14:28:00Z" w:initials="RA">
    <w:p w14:paraId="2A781E35" w14:textId="3C4EE33D" w:rsidR="007A0127" w:rsidRDefault="007A0127">
      <w:pPr>
        <w:pStyle w:val="CommentText"/>
      </w:pPr>
      <w:r>
        <w:rPr>
          <w:rStyle w:val="CommentReference"/>
        </w:rPr>
        <w:annotationRef/>
      </w:r>
      <w:r>
        <w:t>Please list these notes as NOTE 1, NOTE 2, NOTE 3, or else combine to form one single NOTE.</w:t>
      </w:r>
    </w:p>
  </w:comment>
  <w:comment w:id="3921" w:author="REID-JAMOND Alison" w:date="2022-04-04T14:30:00Z" w:initials="RA">
    <w:p w14:paraId="29A17A0C" w14:textId="61D0BC55" w:rsidR="007A0127" w:rsidRDefault="007A0127">
      <w:pPr>
        <w:pStyle w:val="CommentText"/>
      </w:pPr>
      <w:r>
        <w:rPr>
          <w:rStyle w:val="CommentReference"/>
        </w:rPr>
        <w:annotationRef/>
      </w:r>
      <w:r>
        <w:t>Does "sensors" need to have a capital letter here? Please check and harmonize throughout the document.</w:t>
      </w:r>
    </w:p>
  </w:comment>
  <w:comment w:id="3941" w:author="REID-JAMOND Alison" w:date="2022-04-04T14:31:00Z" w:initials="RA">
    <w:p w14:paraId="1FD60317" w14:textId="3D3788E0" w:rsidR="007A0127" w:rsidRDefault="007A0127">
      <w:pPr>
        <w:pStyle w:val="CommentText"/>
      </w:pPr>
      <w:r>
        <w:rPr>
          <w:rStyle w:val="CommentReference"/>
        </w:rPr>
        <w:annotationRef/>
      </w:r>
      <w:r>
        <w:t>Please see previous comment on the regrouping of NOTEs.</w:t>
      </w:r>
    </w:p>
  </w:comment>
  <w:comment w:id="3962" w:author="REID-JAMOND Alison" w:date="2022-04-04T14:31:00Z" w:initials="RA">
    <w:p w14:paraId="168ADD7B" w14:textId="68177280" w:rsidR="007A0127" w:rsidRDefault="007A0127">
      <w:pPr>
        <w:pStyle w:val="CommentText"/>
      </w:pPr>
      <w:r>
        <w:rPr>
          <w:rStyle w:val="CommentReference"/>
        </w:rPr>
        <w:annotationRef/>
      </w:r>
      <w:r>
        <w:t>Please see previous comment on the regrouping of NOTEs.</w:t>
      </w:r>
    </w:p>
  </w:comment>
  <w:comment w:id="4003" w:author="REID-JAMOND Alison" w:date="2022-04-04T14:32:00Z" w:initials="RA">
    <w:p w14:paraId="6690963A" w14:textId="23C99631" w:rsidR="007A0127" w:rsidRDefault="007A0127">
      <w:pPr>
        <w:pStyle w:val="CommentText"/>
      </w:pPr>
      <w:r>
        <w:rPr>
          <w:rStyle w:val="CommentReference"/>
        </w:rPr>
        <w:annotationRef/>
      </w:r>
      <w:r>
        <w:t>NOTEs cannot contain the verbal form "should". Please rephrase.</w:t>
      </w:r>
    </w:p>
  </w:comment>
  <w:comment w:id="4020" w:author="REID-JAMOND Alison" w:date="2022-04-04T14:33:00Z" w:initials="RA">
    <w:p w14:paraId="63E98EB8" w14:textId="77777777" w:rsidR="007A0127" w:rsidRDefault="007A0127"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4031" w:author="REID-JAMOND Alison" w:date="2022-04-04T14:33:00Z" w:initials="RA">
    <w:p w14:paraId="0793A348" w14:textId="4175FA2C" w:rsidR="007A0127" w:rsidRDefault="007A0127">
      <w:pPr>
        <w:pStyle w:val="CommentText"/>
      </w:pPr>
      <w:r>
        <w:rPr>
          <w:rStyle w:val="CommentReference"/>
        </w:rPr>
        <w:annotationRef/>
      </w:r>
      <w:r>
        <w:t>All figures shall be precited in the document, but Figure 10 does not appear to have been cited. Please introduce a reference to this figure.</w:t>
      </w:r>
    </w:p>
  </w:comment>
  <w:comment w:id="4037" w:author="REID-JAMOND Alison" w:date="2022-04-04T14:33:00Z" w:initials="RA">
    <w:p w14:paraId="660B4F5C" w14:textId="10DD1BDA" w:rsidR="007A0127" w:rsidRDefault="007A0127">
      <w:pPr>
        <w:pStyle w:val="CommentText"/>
      </w:pPr>
      <w:r>
        <w:rPr>
          <w:rStyle w:val="CommentReference"/>
        </w:rPr>
        <w:annotationRef/>
      </w:r>
      <w:r>
        <w:t>This section of text is labelled "requirement" but it does not contain the verbal form "shall". Please review.</w:t>
      </w:r>
    </w:p>
  </w:comment>
  <w:comment w:id="4085" w:author="Katharina Schleidt" w:date="2022-08-10T19:36:00Z" w:initials="KS">
    <w:p w14:paraId="1F139DAC" w14:textId="77777777" w:rsidR="007A0127" w:rsidRDefault="007A0127" w:rsidP="007703D2">
      <w:pPr>
        <w:pStyle w:val="CommentText"/>
      </w:pPr>
      <w:r>
        <w:rPr>
          <w:rStyle w:val="CommentReference"/>
        </w:rPr>
        <w:annotationRef/>
      </w:r>
      <w:r>
        <w:t>Modification of “Abby’s car” to “a person’s car” was rejected, confirmed with TC211/TMG and</w:t>
      </w:r>
    </w:p>
    <w:p w14:paraId="4E948761" w14:textId="77777777" w:rsidR="007A0127" w:rsidRPr="00026AA4" w:rsidRDefault="007A0127" w:rsidP="007703D2">
      <w:pPr>
        <w:pStyle w:val="CommentText"/>
        <w:rPr>
          <w:lang w:val="en-US"/>
        </w:rPr>
      </w:pPr>
      <w:r>
        <w:t>ISO/CS EPM that "Abby's" was acceptable usage.</w:t>
      </w:r>
    </w:p>
  </w:comment>
  <w:comment w:id="4104" w:author="Katharina Schleidt" w:date="2022-08-10T19:36:00Z" w:initials="KS">
    <w:p w14:paraId="38725881" w14:textId="77777777" w:rsidR="007A0127" w:rsidRDefault="007A0127" w:rsidP="00026AA4">
      <w:pPr>
        <w:pStyle w:val="CommentText"/>
      </w:pPr>
      <w:r>
        <w:rPr>
          <w:rStyle w:val="CommentReference"/>
        </w:rPr>
        <w:annotationRef/>
      </w:r>
      <w:r>
        <w:t>Modification of “Abby’s car” to “a person’s car” was rejected, confirmed with TC211/TMG and</w:t>
      </w:r>
    </w:p>
    <w:p w14:paraId="424FF95F" w14:textId="15BA28F4" w:rsidR="007A0127" w:rsidRPr="00026AA4" w:rsidRDefault="007A0127" w:rsidP="00026AA4">
      <w:pPr>
        <w:pStyle w:val="CommentText"/>
        <w:rPr>
          <w:lang w:val="en-US"/>
        </w:rPr>
      </w:pPr>
      <w:r>
        <w:t>ISO/CS EPM that "Abby's" was acceptable usage.</w:t>
      </w:r>
    </w:p>
  </w:comment>
  <w:comment w:id="4145" w:author="REID-JAMOND Alison" w:date="2022-04-04T14:39:00Z" w:initials="RA">
    <w:p w14:paraId="728CA83F" w14:textId="03C4CC1A" w:rsidR="007A0127" w:rsidRDefault="007A0127">
      <w:pPr>
        <w:pStyle w:val="CommentText"/>
      </w:pPr>
      <w:r>
        <w:rPr>
          <w:rStyle w:val="CommentReference"/>
        </w:rPr>
        <w:annotationRef/>
      </w:r>
      <w:r>
        <w:t>Should the word "observation" be written in bold font here?</w:t>
      </w:r>
    </w:p>
  </w:comment>
  <w:comment w:id="4188" w:author="REID-JAMOND Alison" w:date="2022-04-04T14:46:00Z" w:initials="RA">
    <w:p w14:paraId="6CAA8319" w14:textId="5872591B"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205" w:author="REID-JAMOND Alison" w:date="2022-04-04T14:46:00Z" w:initials="RA">
    <w:p w14:paraId="5BFC48F2" w14:textId="78FEC99C"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225" w:author="REID-JAMOND Alison" w:date="2022-04-04T14:46:00Z" w:initials="RA">
    <w:p w14:paraId="61895A2F" w14:textId="0A2642AE"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242" w:author="REID-JAMOND Alison" w:date="2022-04-04T14:47:00Z" w:initials="RA">
    <w:p w14:paraId="78D8C362" w14:textId="737CAB46"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275" w:author="REID-JAMOND Alison" w:date="2022-04-04T14:40:00Z" w:initials="RA">
    <w:p w14:paraId="5A521A21" w14:textId="04C4C889" w:rsidR="007A0127" w:rsidRDefault="007A0127">
      <w:pPr>
        <w:pStyle w:val="CommentText"/>
      </w:pPr>
      <w:r>
        <w:rPr>
          <w:rStyle w:val="CommentReference"/>
        </w:rPr>
        <w:annotationRef/>
      </w:r>
      <w:r>
        <w:t>It is not clear why the section of text "deploxmentReason:CharacterString" is written in italic font here. Please review.</w:t>
      </w:r>
    </w:p>
  </w:comment>
  <w:comment w:id="4297" w:author="REID-JAMOND Alison" w:date="2022-04-04T14:41:00Z" w:initials="RA">
    <w:p w14:paraId="0C4DDC48" w14:textId="29347B04" w:rsidR="007A0127" w:rsidRDefault="007A0127">
      <w:pPr>
        <w:pStyle w:val="CommentText"/>
      </w:pPr>
      <w:r>
        <w:rPr>
          <w:rStyle w:val="CommentReference"/>
        </w:rPr>
        <w:annotationRef/>
      </w:r>
      <w:r>
        <w:t>The previous comment concerning the use of italic font also applies here.</w:t>
      </w:r>
    </w:p>
  </w:comment>
  <w:comment w:id="4540" w:author="REID-JAMOND Alison" w:date="2022-04-04T14:44:00Z" w:initials="RA">
    <w:p w14:paraId="35995AE9" w14:textId="2A3A1594" w:rsidR="007A0127" w:rsidRDefault="007A0127">
      <w:pPr>
        <w:pStyle w:val="CommentText"/>
      </w:pPr>
      <w:r>
        <w:rPr>
          <w:rStyle w:val="CommentReference"/>
        </w:rPr>
        <w:annotationRef/>
      </w:r>
      <w:r>
        <w:t>NOTEs cannot contain the verbal form "should". Please rephrase.</w:t>
      </w:r>
    </w:p>
  </w:comment>
  <w:comment w:id="4548" w:author="REID-JAMOND Alison" w:date="2022-04-04T14:44:00Z" w:initials="RA">
    <w:p w14:paraId="43EB7675" w14:textId="1C365D6B" w:rsidR="007A0127" w:rsidRDefault="007A0127">
      <w:pPr>
        <w:pStyle w:val="CommentText"/>
      </w:pPr>
      <w:r>
        <w:rPr>
          <w:rStyle w:val="CommentReference"/>
        </w:rPr>
        <w:annotationRef/>
      </w:r>
      <w:r>
        <w:t>NOTEs cannot contain the verbal form "should". Please rephrase.</w:t>
      </w:r>
    </w:p>
  </w:comment>
  <w:comment w:id="4553" w:author="REID-JAMOND Alison" w:date="2022-04-04T15:28:00Z" w:initials="RA">
    <w:p w14:paraId="56280D05" w14:textId="52A4CD6F" w:rsidR="007A0127" w:rsidRDefault="007A0127">
      <w:pPr>
        <w:pStyle w:val="CommentText"/>
      </w:pPr>
      <w:r>
        <w:rPr>
          <w:rStyle w:val="CommentReference"/>
        </w:rPr>
        <w:annotationRef/>
      </w:r>
      <w:r>
        <w:t>This phrasing seems quite informal. Please review and consider replacing with more appropriate phrasing, e.g., to clarify, to confirm, etc.</w:t>
      </w:r>
    </w:p>
  </w:comment>
  <w:comment w:id="4592" w:author="REID-JAMOND Alison" w:date="2022-04-04T14:47:00Z" w:initials="RA">
    <w:p w14:paraId="10C38615" w14:textId="482760B9"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752" w:author="REID-JAMOND Alison" w:date="2022-04-04T14:48:00Z" w:initials="RA">
    <w:p w14:paraId="29B66184" w14:textId="0E9BF2E2"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760" w:author="REID-JAMOND Alison" w:date="2022-04-04T14:49:00Z" w:initials="RA">
    <w:p w14:paraId="7037591B" w14:textId="77777777" w:rsidR="007A0127" w:rsidRDefault="007A0127">
      <w:pPr>
        <w:pStyle w:val="CommentText"/>
      </w:pPr>
      <w:r>
        <w:rPr>
          <w:rStyle w:val="CommentReference"/>
        </w:rPr>
        <w:annotationRef/>
      </w:r>
      <w:r>
        <w:t xml:space="preserve">EXAMPLEs cannot contain the verbal form "must". Please rephrase by using statement of fact. </w:t>
      </w:r>
    </w:p>
    <w:p w14:paraId="13A700B2" w14:textId="77777777" w:rsidR="007A0127" w:rsidRDefault="007A0127">
      <w:pPr>
        <w:pStyle w:val="CommentText"/>
      </w:pPr>
      <w:r>
        <w:t xml:space="preserve">Note that in accordance with the ISO House Style, the use of personal pronouns should also be avoided (in this case, "one"). </w:t>
      </w:r>
    </w:p>
    <w:p w14:paraId="272EF9C9" w14:textId="77777777" w:rsidR="007A0127" w:rsidRDefault="007A0127">
      <w:pPr>
        <w:pStyle w:val="CommentText"/>
      </w:pPr>
      <w:r>
        <w:t>A possible rephrasing of this sentence could be:</w:t>
      </w:r>
    </w:p>
    <w:p w14:paraId="0FC18B64" w14:textId="45010247" w:rsidR="007A0127" w:rsidRDefault="007A0127">
      <w:pPr>
        <w:pStyle w:val="CommentText"/>
      </w:pPr>
      <w:r>
        <w:t>"..... information needs to be provided on what Obersable Properties..."</w:t>
      </w:r>
    </w:p>
  </w:comment>
  <w:comment w:id="4789" w:author="REID-JAMOND Alison" w:date="2022-04-04T14:54:00Z" w:initials="RA">
    <w:p w14:paraId="51CFB5A1" w14:textId="136EB02E"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802" w:author="REID-JAMOND Alison" w:date="2022-04-04T14:54:00Z" w:initials="RA">
    <w:p w14:paraId="1869A1F7" w14:textId="24AA34F4"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815" w:author="REID-JAMOND Alison" w:date="2022-04-04T14:54:00Z" w:initials="RA">
    <w:p w14:paraId="30BE2A4A" w14:textId="011C3143"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829" w:author="REID-JAMOND Alison" w:date="2022-04-04T14:54:00Z" w:initials="RA">
    <w:p w14:paraId="319A8A11" w14:textId="38D6C091"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840" w:author="REID-JAMOND Alison" w:date="2022-04-04T14:54:00Z" w:initials="RA">
    <w:p w14:paraId="21A653CE" w14:textId="18AFFE9F" w:rsidR="007A0127" w:rsidRDefault="007A0127">
      <w:pPr>
        <w:pStyle w:val="CommentText"/>
      </w:pPr>
      <w:r>
        <w:rPr>
          <w:rStyle w:val="CommentReference"/>
        </w:rPr>
        <w:annotationRef/>
      </w:r>
      <w:r>
        <w:t>All figures shall be precited in the document, but this figure does not appear to have been cited. Please introduce a reference to this figure.</w:t>
      </w:r>
    </w:p>
  </w:comment>
  <w:comment w:id="4860" w:author="REID-JAMOND Alison" w:date="2022-04-04T15:09:00Z" w:initials="RA">
    <w:p w14:paraId="2A14AC0E"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7A0127" w:rsidRDefault="007A0127">
      <w:pPr>
        <w:pStyle w:val="CommentText"/>
      </w:pPr>
    </w:p>
  </w:comment>
  <w:comment w:id="4870" w:author="REID-JAMOND Alison" w:date="2022-04-04T15:29:00Z" w:initials="RA">
    <w:p w14:paraId="6EF064D6" w14:textId="65D74396" w:rsidR="007A0127" w:rsidRDefault="007A0127">
      <w:pPr>
        <w:pStyle w:val="CommentText"/>
      </w:pPr>
      <w:r>
        <w:rPr>
          <w:rStyle w:val="CommentReference"/>
        </w:rPr>
        <w:annotationRef/>
      </w:r>
      <w:r>
        <w:t>Please see previous comment in subclause 9.10.1 on this phrasing.</w:t>
      </w:r>
    </w:p>
  </w:comment>
  <w:comment w:id="4996" w:author="REID-JAMOND Alison" w:date="2022-04-04T15:20:00Z" w:initials="RA">
    <w:p w14:paraId="558E7EC1" w14:textId="7963640F" w:rsidR="007A0127" w:rsidRDefault="007A012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5179" w:author="REID-JAMOND Alison" w:date="2022-04-04T15:23:00Z" w:initials="RA">
    <w:p w14:paraId="6A7F116F"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7A0127" w:rsidRDefault="007A0127">
      <w:pPr>
        <w:pStyle w:val="CommentText"/>
      </w:pPr>
    </w:p>
  </w:comment>
  <w:comment w:id="5190" w:author="REID-JAMOND Alison" w:date="2022-04-04T15:24:00Z" w:initials="RA">
    <w:p w14:paraId="27CCBB26" w14:textId="7E36A84F" w:rsidR="007A0127" w:rsidRDefault="007A0127">
      <w:pPr>
        <w:pStyle w:val="CommentText"/>
      </w:pPr>
      <w:r>
        <w:rPr>
          <w:rStyle w:val="CommentReference"/>
        </w:rPr>
        <w:annotationRef/>
      </w:r>
      <w:r>
        <w:t>NOTEs cannot contain the verbal forms "shall", "should" or "may". Please rephrase or convert to body text.</w:t>
      </w:r>
    </w:p>
  </w:comment>
  <w:comment w:id="5209" w:author="REID-JAMOND Alison" w:date="2022-04-04T15:25:00Z" w:initials="RA">
    <w:p w14:paraId="79A9C55D"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7A0127" w:rsidRDefault="007A0127">
      <w:pPr>
        <w:pStyle w:val="CommentText"/>
      </w:pPr>
    </w:p>
  </w:comment>
  <w:comment w:id="5225" w:author="REID-JAMOND Alison" w:date="2022-04-04T15:25:00Z" w:initials="RA">
    <w:p w14:paraId="3EE84C01" w14:textId="48EE0B68" w:rsidR="007A0127" w:rsidRDefault="007A0127">
      <w:pPr>
        <w:pStyle w:val="CommentText"/>
      </w:pPr>
      <w:r>
        <w:rPr>
          <w:rStyle w:val="CommentReference"/>
        </w:rPr>
        <w:annotationRef/>
      </w:r>
      <w:r>
        <w:t>NOTEs cannot contain the verbal forms "shall", "should" or "may". Please rephrase or convert to body text.</w:t>
      </w:r>
    </w:p>
  </w:comment>
  <w:comment w:id="5249" w:author="REID-JAMOND Alison" w:date="2022-04-04T15:26:00Z" w:initials="RA">
    <w:p w14:paraId="5AD6691D"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7A0127" w:rsidRDefault="007A0127">
      <w:pPr>
        <w:pStyle w:val="CommentText"/>
      </w:pPr>
    </w:p>
  </w:comment>
  <w:comment w:id="5280" w:author="REID-JAMOND Alison" w:date="2022-04-04T15:27:00Z" w:initials="RA">
    <w:p w14:paraId="4D6296ED"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7A0127" w:rsidRDefault="007A0127">
      <w:pPr>
        <w:pStyle w:val="CommentText"/>
      </w:pPr>
    </w:p>
  </w:comment>
  <w:comment w:id="5300" w:author="REID-JAMOND Alison" w:date="2022-04-04T15:27:00Z" w:initials="RA">
    <w:p w14:paraId="7B39095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7A0127" w:rsidRDefault="007A0127">
      <w:pPr>
        <w:pStyle w:val="CommentText"/>
      </w:pPr>
    </w:p>
  </w:comment>
  <w:comment w:id="5322" w:author="REID-JAMOND Alison" w:date="2022-04-04T15:29:00Z" w:initials="RA">
    <w:p w14:paraId="0E48B1A1" w14:textId="297D4A8C" w:rsidR="007A0127" w:rsidRDefault="007A0127">
      <w:pPr>
        <w:pStyle w:val="CommentText"/>
      </w:pPr>
      <w:r>
        <w:rPr>
          <w:rStyle w:val="CommentReference"/>
        </w:rPr>
        <w:annotationRef/>
      </w:r>
      <w:r>
        <w:t>Please see previous comments on this phrasing, e.g., in subclause 9.10.1.</w:t>
      </w:r>
    </w:p>
  </w:comment>
  <w:comment w:id="5328" w:author="REID-JAMOND Alison" w:date="2022-04-04T15:29:00Z" w:initials="RA">
    <w:p w14:paraId="1F98F4DD" w14:textId="6C186CC5" w:rsidR="007A0127" w:rsidRDefault="007A0127">
      <w:pPr>
        <w:pStyle w:val="CommentText"/>
      </w:pPr>
      <w:r>
        <w:rPr>
          <w:rStyle w:val="CommentReference"/>
        </w:rPr>
        <w:annotationRef/>
      </w:r>
      <w:r>
        <w:t>See previous comment.</w:t>
      </w:r>
    </w:p>
  </w:comment>
  <w:comment w:id="5355" w:author="REID-JAMOND Alison" w:date="2022-04-04T15:30:00Z" w:initials="RA">
    <w:p w14:paraId="1A8B31A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7A0127" w:rsidRDefault="007A0127">
      <w:pPr>
        <w:pStyle w:val="CommentText"/>
      </w:pPr>
    </w:p>
  </w:comment>
  <w:comment w:id="5468" w:author="REID-JAMOND Alison" w:date="2022-04-04T15:32:00Z" w:initials="RA">
    <w:p w14:paraId="0AAC5BB6" w14:textId="6F27B487" w:rsidR="007A0127" w:rsidRDefault="007A0127">
      <w:pPr>
        <w:pStyle w:val="CommentText"/>
      </w:pPr>
      <w:r>
        <w:rPr>
          <w:rStyle w:val="CommentReference"/>
        </w:rPr>
        <w:annotationRef/>
      </w:r>
      <w:r>
        <w:t>This text is marked as a requirement, but the verbal form "shall" is not used. Please check.</w:t>
      </w:r>
    </w:p>
  </w:comment>
  <w:comment w:id="5489" w:author="REID-JAMOND Alison" w:date="2022-04-04T15:33:00Z" w:initials="RA">
    <w:p w14:paraId="040B11B3"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7A0127" w:rsidRDefault="007A0127">
      <w:pPr>
        <w:pStyle w:val="CommentText"/>
      </w:pPr>
    </w:p>
  </w:comment>
  <w:comment w:id="5502" w:author="REID-JAMOND Alison" w:date="2022-04-04T15:33:00Z" w:initials="RA">
    <w:p w14:paraId="18EE3CA6"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7A0127" w:rsidRDefault="007A0127">
      <w:pPr>
        <w:pStyle w:val="CommentText"/>
      </w:pPr>
    </w:p>
  </w:comment>
  <w:comment w:id="5515" w:author="REID-JAMOND Alison" w:date="2022-04-04T15:33:00Z" w:initials="RA">
    <w:p w14:paraId="18D7483C"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7A0127" w:rsidRDefault="007A0127">
      <w:pPr>
        <w:pStyle w:val="CommentText"/>
      </w:pPr>
    </w:p>
  </w:comment>
  <w:comment w:id="5528" w:author="REID-JAMOND Alison" w:date="2022-04-04T15:33:00Z" w:initials="RA">
    <w:p w14:paraId="2084DF5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7A0127" w:rsidRDefault="007A0127">
      <w:pPr>
        <w:pStyle w:val="CommentText"/>
      </w:pPr>
    </w:p>
  </w:comment>
  <w:comment w:id="5542" w:author="REID-JAMOND Alison" w:date="2022-04-04T15:34:00Z" w:initials="RA">
    <w:p w14:paraId="453E2176"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7A0127" w:rsidRDefault="007A0127">
      <w:pPr>
        <w:pStyle w:val="CommentText"/>
      </w:pPr>
    </w:p>
  </w:comment>
  <w:comment w:id="5557" w:author="REID-JAMOND Alison" w:date="2022-04-04T15:34:00Z" w:initials="RA">
    <w:p w14:paraId="7F6A63D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7A0127" w:rsidRDefault="007A0127">
      <w:pPr>
        <w:pStyle w:val="CommentText"/>
      </w:pPr>
    </w:p>
  </w:comment>
  <w:comment w:id="5622" w:author="REID-JAMOND Alison" w:date="2022-04-04T15:34:00Z" w:initials="RA">
    <w:p w14:paraId="7F6D913B" w14:textId="3B7774A2" w:rsidR="007A0127" w:rsidRDefault="007A0127">
      <w:pPr>
        <w:pStyle w:val="CommentText"/>
      </w:pPr>
      <w:r>
        <w:rPr>
          <w:rStyle w:val="CommentReference"/>
        </w:rPr>
        <w:annotationRef/>
      </w:r>
      <w:r>
        <w:t>This text is marked as a requirement, but the verbal form "shall" is not used. Please check.</w:t>
      </w:r>
    </w:p>
  </w:comment>
  <w:comment w:id="5895" w:author="REID-JAMOND Alison" w:date="2022-04-04T14:57:00Z" w:initials="RA">
    <w:p w14:paraId="64F9F9EB" w14:textId="233321B3" w:rsidR="007A0127" w:rsidRDefault="007A0127">
      <w:pPr>
        <w:pStyle w:val="CommentText"/>
      </w:pPr>
      <w:r>
        <w:rPr>
          <w:rStyle w:val="CommentReference"/>
        </w:rPr>
        <w:annotationRef/>
      </w:r>
      <w:r>
        <w:t>Previously this has been written with each word capitalized. Please harmonize throughout.</w:t>
      </w:r>
    </w:p>
  </w:comment>
  <w:comment w:id="5896" w:author="REID-JAMOND Alison" w:date="2022-04-04T14:59:00Z" w:initials="RA">
    <w:p w14:paraId="63D0A6F3" w14:textId="51A3A154" w:rsidR="007A0127" w:rsidRDefault="007A0127">
      <w:pPr>
        <w:pStyle w:val="CommentText"/>
      </w:pPr>
      <w:r>
        <w:rPr>
          <w:rStyle w:val="CommentReferenc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5897" w:author="REID-JAMOND Alison" w:date="2022-04-04T15:01:00Z" w:initials="RA">
    <w:p w14:paraId="0D70F5D3" w14:textId="448B5015" w:rsidR="007A0127" w:rsidRDefault="007A012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6107" w:author="REID-JAMOND Alison" w:date="2022-04-04T08:23:00Z" w:initials="RA">
    <w:p w14:paraId="15959A89" w14:textId="33645E80" w:rsidR="007A0127" w:rsidRDefault="007A0127" w:rsidP="000A6B0A">
      <w:pPr>
        <w:pStyle w:val="CommentText"/>
      </w:pPr>
      <w:r>
        <w:rPr>
          <w:rStyle w:val="CommentReference"/>
        </w:rPr>
        <w:annotationRef/>
      </w:r>
      <w:r>
        <w:t>Please check the verbal form used here ("may" or "can")</w:t>
      </w:r>
    </w:p>
  </w:comment>
  <w:comment w:id="6131" w:author="REID-JAMOND Alison" w:date="2022-04-04T08:29:00Z" w:initials="RA">
    <w:p w14:paraId="1DA08CE0" w14:textId="79F772AF" w:rsidR="007A0127" w:rsidRDefault="007A0127">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6145" w:author="REID-JAMOND Alison" w:date="2022-04-04T08:32:00Z" w:initials="RA">
    <w:p w14:paraId="4A472404" w14:textId="2085F097" w:rsidR="007A0127" w:rsidRDefault="007A0127">
      <w:pPr>
        <w:pStyle w:val="CommentText"/>
      </w:pPr>
      <w:r>
        <w:rPr>
          <w:rStyle w:val="CommentReference"/>
        </w:rPr>
        <w:annotationRef/>
      </w:r>
      <w:r>
        <w:t>Note that Latin text shall be written in italic font.</w:t>
      </w:r>
    </w:p>
  </w:comment>
  <w:comment w:id="6385" w:author="REID-JAMOND Alison" w:date="2022-04-04T08:44:00Z" w:initials="RA">
    <w:p w14:paraId="572E4689" w14:textId="6A8DE648" w:rsidR="007A0127" w:rsidRDefault="007A0127">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6429" w:author="REID-JAMOND Alison" w:date="2022-04-04T15:04:00Z" w:initials="RA">
    <w:p w14:paraId="6FCA18FB" w14:textId="5A501B76" w:rsidR="007A0127" w:rsidRDefault="007A0127">
      <w:pPr>
        <w:pStyle w:val="CommentText"/>
      </w:pPr>
      <w:r>
        <w:rPr>
          <w:rStyle w:val="CommentReference"/>
        </w:rPr>
        <w:annotationRef/>
      </w:r>
      <w:r>
        <w:t>"e.g." ?</w:t>
      </w:r>
    </w:p>
  </w:comment>
  <w:comment w:id="6504" w:author="REID-JAMOND Alison" w:date="2022-04-04T15:07:00Z" w:initials="RA">
    <w:p w14:paraId="1096B7B8"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7A0127" w:rsidRDefault="007A0127">
      <w:pPr>
        <w:pStyle w:val="CommentText"/>
      </w:pPr>
    </w:p>
  </w:comment>
  <w:comment w:id="6509" w:author="REID-JAMOND Alison" w:date="2022-04-04T15:07:00Z" w:initials="RA">
    <w:p w14:paraId="6287E3C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7A0127" w:rsidRDefault="007A0127">
      <w:pPr>
        <w:pStyle w:val="CommentText"/>
      </w:pPr>
    </w:p>
  </w:comment>
  <w:comment w:id="6512" w:author="REID-JAMOND Alison" w:date="2022-04-04T15:08:00Z" w:initials="RA">
    <w:p w14:paraId="26C1B255"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7A0127" w:rsidRDefault="007A0127">
      <w:pPr>
        <w:pStyle w:val="CommentText"/>
      </w:pPr>
    </w:p>
  </w:comment>
  <w:comment w:id="6523" w:author="REID-JAMOND Alison" w:date="2022-04-04T15:08:00Z" w:initials="RA">
    <w:p w14:paraId="0F016D6C" w14:textId="77777777" w:rsidR="007A0127" w:rsidRDefault="007A012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7A0127" w:rsidRDefault="007A0127">
      <w:pPr>
        <w:pStyle w:val="CommentText"/>
      </w:pPr>
    </w:p>
  </w:comment>
  <w:comment w:id="6592" w:author="REID-JAMOND Alison" w:date="2022-04-04T15:07:00Z" w:initials="RA">
    <w:p w14:paraId="289EC3FC" w14:textId="77777777" w:rsidR="007A0127" w:rsidRDefault="007A0127" w:rsidP="00610673">
      <w:pPr>
        <w:pStyle w:val="CommentText"/>
      </w:pPr>
      <w:r>
        <w:rPr>
          <w:rStyle w:val="CommentReference"/>
        </w:rPr>
        <w:annotationRef/>
      </w:r>
      <w:r>
        <w:t>All figures shall be precited in the document, but this figure does not appear to have been cited. Please introduce a reference to this figure.</w:t>
      </w:r>
    </w:p>
    <w:p w14:paraId="6DD17163" w14:textId="77777777" w:rsidR="007A0127" w:rsidRDefault="007A0127" w:rsidP="00610673">
      <w:pPr>
        <w:pStyle w:val="CommentText"/>
      </w:pPr>
    </w:p>
  </w:comment>
  <w:comment w:id="6614" w:author="REID-JAMOND Alison" w:date="2022-04-04T15:07:00Z" w:initials="RA">
    <w:p w14:paraId="7E900BF6" w14:textId="77777777" w:rsidR="007A0127" w:rsidRDefault="007A0127" w:rsidP="00610673">
      <w:pPr>
        <w:pStyle w:val="CommentText"/>
      </w:pPr>
      <w:r>
        <w:rPr>
          <w:rStyle w:val="CommentReference"/>
        </w:rPr>
        <w:annotationRef/>
      </w:r>
      <w:r>
        <w:t>All figures shall be precited in the document, but this figure does not appear to have been cited. Please introduce a reference to this figure.</w:t>
      </w:r>
    </w:p>
    <w:p w14:paraId="7727D034" w14:textId="77777777" w:rsidR="007A0127" w:rsidRDefault="007A0127" w:rsidP="00610673">
      <w:pPr>
        <w:pStyle w:val="CommentText"/>
      </w:pPr>
    </w:p>
  </w:comment>
  <w:comment w:id="6632" w:author="REID-JAMOND Alison" w:date="2022-04-04T15:07:00Z" w:initials="RA">
    <w:p w14:paraId="62BC912A" w14:textId="77777777" w:rsidR="007A0127" w:rsidRDefault="007A0127" w:rsidP="00E87BAD">
      <w:pPr>
        <w:pStyle w:val="CommentText"/>
      </w:pPr>
      <w:r>
        <w:rPr>
          <w:rStyle w:val="CommentReference"/>
        </w:rPr>
        <w:annotationRef/>
      </w:r>
      <w:r>
        <w:t>All figures shall be precited in the document, but this figure does not appear to have been cited. Please introduce a reference to this figure.</w:t>
      </w:r>
    </w:p>
    <w:p w14:paraId="7719F695" w14:textId="77777777" w:rsidR="007A0127" w:rsidRDefault="007A0127" w:rsidP="00E87BAD">
      <w:pPr>
        <w:pStyle w:val="CommentText"/>
      </w:pPr>
    </w:p>
  </w:comment>
  <w:comment w:id="6647" w:author="REID-JAMOND Alison" w:date="2022-04-04T15:07:00Z" w:initials="RA">
    <w:p w14:paraId="565A8B59" w14:textId="77777777" w:rsidR="007A0127" w:rsidRDefault="007A0127" w:rsidP="00053A30">
      <w:pPr>
        <w:pStyle w:val="CommentText"/>
      </w:pPr>
      <w:r>
        <w:rPr>
          <w:rStyle w:val="CommentReference"/>
        </w:rPr>
        <w:annotationRef/>
      </w:r>
      <w:r>
        <w:t>All figures shall be precited in the document, but this figure does not appear to have been cited. Please introduce a reference to this figure.</w:t>
      </w:r>
    </w:p>
    <w:p w14:paraId="6AA0AF05" w14:textId="77777777" w:rsidR="007A0127" w:rsidRDefault="007A0127" w:rsidP="00053A30">
      <w:pPr>
        <w:pStyle w:val="CommentText"/>
      </w:pPr>
    </w:p>
  </w:comment>
  <w:comment w:id="6650" w:author="REID-JAMOND Alison" w:date="2022-04-04T08:48:00Z" w:initials="RA">
    <w:p w14:paraId="1F80AE0C" w14:textId="6E9CF2D9" w:rsidR="007A0127" w:rsidRDefault="007A0127">
      <w:pPr>
        <w:pStyle w:val="CommentText"/>
      </w:pPr>
      <w:r>
        <w:rPr>
          <w:rStyle w:val="CommentReference"/>
        </w:rPr>
        <w:annotationRef/>
      </w:r>
      <w:r>
        <w:t>Note that references only need to be dated if they refer to a specific part of a document (e.g., specific subclause, table, etc.)</w:t>
      </w:r>
    </w:p>
  </w:comment>
  <w:comment w:id="6653" w:author="REID-JAMOND Alison" w:date="2022-04-04T08:47:00Z" w:initials="RA">
    <w:p w14:paraId="60C83E5B" w14:textId="118B13BB" w:rsidR="007A0127" w:rsidRDefault="007A0127">
      <w:pPr>
        <w:pStyle w:val="CommentText"/>
      </w:pPr>
      <w:r>
        <w:rPr>
          <w:rStyle w:val="CommentReference"/>
        </w:rPr>
        <w:annotationRef/>
      </w:r>
      <w:r>
        <w:t>Is it necessary to cite both of these documents in the Bibliography? Neither seem to be cited in the document. Consider removing.</w:t>
      </w:r>
    </w:p>
  </w:comment>
  <w:comment w:id="6717" w:author="REID-JAMOND Alison" w:date="2022-04-04T08:08:00Z" w:initials="RA">
    <w:p w14:paraId="2995245B" w14:textId="2100315B" w:rsidR="007A0127" w:rsidRDefault="007A0127">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485DD" w14:textId="77777777" w:rsidR="00340D39" w:rsidRDefault="00340D39">
      <w:pPr>
        <w:spacing w:after="0" w:line="240" w:lineRule="auto"/>
      </w:pPr>
      <w:r>
        <w:separator/>
      </w:r>
    </w:p>
    <w:p w14:paraId="1BE03D83" w14:textId="77777777" w:rsidR="00340D39" w:rsidRDefault="00340D39"/>
  </w:endnote>
  <w:endnote w:type="continuationSeparator" w:id="0">
    <w:p w14:paraId="392879F2" w14:textId="77777777" w:rsidR="00340D39" w:rsidRDefault="00340D39">
      <w:pPr>
        <w:spacing w:after="0" w:line="240" w:lineRule="auto"/>
      </w:pPr>
      <w:r>
        <w:continuationSeparator/>
      </w:r>
    </w:p>
    <w:p w14:paraId="60DB19CB" w14:textId="77777777" w:rsidR="00340D39" w:rsidRDefault="00340D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7A0127" w:rsidRPr="00BA1CC8" w:rsidRDefault="007A0127"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7A0127" w:rsidRDefault="007A0127"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212A1E1A" w:rsidR="007A0127" w:rsidRPr="00BA1CC8" w:rsidRDefault="007A0127"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A943BA">
      <w:rPr>
        <w:noProof/>
      </w:rPr>
      <w:t>x</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D332948" w:rsidR="007A0127" w:rsidRPr="00BA1CC8" w:rsidRDefault="007A0127"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A943BA">
      <w:rPr>
        <w:noProof/>
      </w:rPr>
      <w:t>ix</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686C354" w:rsidR="007A0127" w:rsidRDefault="007A0127"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sidR="00A943BA">
      <w:rPr>
        <w:b/>
        <w:noProof/>
      </w:rPr>
      <w:t>210</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23E0E8C5" w:rsidR="007A0127" w:rsidRPr="00B73D5B" w:rsidRDefault="007A0127"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A943BA">
      <w:rPr>
        <w:b/>
        <w:noProof/>
      </w:rPr>
      <w:t>201</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34F59" w14:textId="77777777" w:rsidR="00340D39" w:rsidRDefault="00340D39">
      <w:pPr>
        <w:spacing w:after="0" w:line="240" w:lineRule="auto"/>
      </w:pPr>
      <w:r>
        <w:separator/>
      </w:r>
    </w:p>
    <w:p w14:paraId="7397CB44" w14:textId="77777777" w:rsidR="00340D39" w:rsidRDefault="00340D39"/>
  </w:footnote>
  <w:footnote w:type="continuationSeparator" w:id="0">
    <w:p w14:paraId="2AE37360" w14:textId="77777777" w:rsidR="00340D39" w:rsidRDefault="00340D39">
      <w:pPr>
        <w:spacing w:after="0" w:line="240" w:lineRule="auto"/>
      </w:pPr>
      <w:r>
        <w:continuationSeparator/>
      </w:r>
    </w:p>
    <w:p w14:paraId="72CDFAA5" w14:textId="77777777" w:rsidR="00340D39" w:rsidRDefault="00340D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7A0127" w:rsidRPr="00151316" w:rsidRDefault="007A0127"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7A0127" w:rsidRDefault="007A0127">
    <w:pPr>
      <w:pStyle w:val="Header"/>
    </w:pPr>
    <w:ins w:id="16" w:author="REID-JAMOND Alison" w:date="2022-04-04T15:35:00Z">
      <w:r>
        <w:rPr>
          <w:noProof/>
          <w:lang w:val="fr-FR" w:eastAsia="fr-FR"/>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" filled="f" stroked="f">
                <v:stroke joinstyle="round"/>
                <o:lock v:ext="edit" aspectratio="t" shapetype="t"/>
                <v:textbox style="mso-fit-shape-to-text:t">
                  <w:txbxContent>
                    <w:p w14:paraId="4D8C1A51"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7A0127" w:rsidRPr="000167AE" w:rsidRDefault="007A0127" w:rsidP="000167AE">
    <w:pPr>
      <w:pStyle w:val="Header"/>
      <w:spacing w:after="720" w:line="240" w:lineRule="exact"/>
      <w:jc w:val="left"/>
      <w:rPr>
        <w:sz w:val="24"/>
        <w:szCs w:val="24"/>
      </w:rPr>
    </w:pPr>
    <w:ins w:id="2633" w:author="REID-JAMOND Alison" w:date="2022-04-04T15:35:00Z">
      <w:r>
        <w:rPr>
          <w:noProof/>
          <w:sz w:val="24"/>
          <w:szCs w:val="24"/>
          <w:lang w:val="fr-FR" w:eastAsia="fr-FR"/>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" filled="f" stroked="f">
                <v:stroke joinstyle="round"/>
                <o:lock v:ext="edit" aspectratio="t" shapetype="t"/>
                <v:textbox style="mso-fit-shape-to-text:t">
                  <w:txbxContent>
                    <w:p w14:paraId="792B2C0F"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Pr="004D16C0">
      <w:rPr>
        <w:sz w:val="24"/>
        <w:szCs w:val="24"/>
      </w:rPr>
      <w:t>ISO</w:t>
    </w:r>
    <w:r>
      <w:rPr>
        <w:sz w:val="24"/>
        <w:szCs w:val="24"/>
      </w:rPr>
      <w:t>/DIS</w:t>
    </w:r>
    <w:r w:rsidRPr="004D16C0">
      <w:rPr>
        <w:sz w:val="24"/>
        <w:szCs w:val="24"/>
      </w:rPr>
      <w:t> </w:t>
    </w:r>
    <w:r>
      <w:rPr>
        <w:sz w:val="24"/>
        <w:szCs w:val="24"/>
      </w:rPr>
      <w:t>19156</w:t>
    </w:r>
    <w:r w:rsidRPr="004D16C0">
      <w:rPr>
        <w:sz w:val="24"/>
        <w:szCs w:val="24"/>
      </w:rPr>
      <w:t>:</w:t>
    </w:r>
    <w:r>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7A0127" w:rsidRPr="004D16C0" w:rsidRDefault="007A0127" w:rsidP="00864D32">
    <w:pPr>
      <w:pStyle w:val="Header"/>
      <w:spacing w:after="720" w:line="240" w:lineRule="exact"/>
      <w:jc w:val="right"/>
      <w:rPr>
        <w:sz w:val="24"/>
        <w:szCs w:val="24"/>
      </w:rPr>
    </w:pPr>
    <w:ins w:id="2634" w:author="REID-JAMOND Alison" w:date="2022-04-04T15:36:00Z">
      <w:r>
        <w:rPr>
          <w:noProof/>
          <w:sz w:val="24"/>
          <w:szCs w:val="24"/>
          <w:lang w:val="fr-FR" w:eastAsia="fr-FR"/>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" filled="f" stroked="f">
                <v:stroke joinstyle="round"/>
                <o:lock v:ext="edit" aspectratio="t" shapetype="t"/>
                <v:textbox style="mso-fit-shape-to-text:t">
                  <w:txbxContent>
                    <w:p w14:paraId="0BDAA094" w14:textId="77777777" w:rsidR="007A0127" w:rsidRDefault="007A0127"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Pr="004D16C0">
      <w:rPr>
        <w:sz w:val="24"/>
        <w:szCs w:val="24"/>
      </w:rPr>
      <w:t>ISO</w:t>
    </w:r>
    <w:r>
      <w:rPr>
        <w:sz w:val="24"/>
        <w:szCs w:val="24"/>
      </w:rPr>
      <w:t>/DIS</w:t>
    </w:r>
    <w:r w:rsidRPr="004D16C0">
      <w:rPr>
        <w:sz w:val="24"/>
        <w:szCs w:val="24"/>
      </w:rPr>
      <w:t> </w:t>
    </w:r>
    <w:r>
      <w:rPr>
        <w:sz w:val="24"/>
        <w:szCs w:val="24"/>
      </w:rPr>
      <w:t>19156</w:t>
    </w:r>
    <w:r w:rsidRPr="004D16C0">
      <w:rPr>
        <w:sz w:val="24"/>
        <w:szCs w:val="24"/>
      </w:rPr>
      <w:t>:</w:t>
    </w:r>
    <w:r>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ListBullet"/>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zzContents"/>
      <w:suff w:val="nothing"/>
      <w:lvlText w:val="Annex %1"/>
      <w:lvlJc w:val="left"/>
      <w:pPr>
        <w:ind w:left="0" w:firstLine="0"/>
      </w:pPr>
      <w:rPr>
        <w:rFonts w:ascii="Cambria" w:hAnsi="Cambria" w:cs="Times New Roman" w:hint="default"/>
        <w:b/>
        <w:i w:val="0"/>
        <w:sz w:val="28"/>
        <w:szCs w:val="28"/>
      </w:rPr>
    </w:lvl>
    <w:lvl w:ilvl="1">
      <w:start w:val="1"/>
      <w:numFmt w:val="decimal"/>
      <w:pStyle w:val="ForewordTitle"/>
      <w:lvlText w:val="%1.%2"/>
      <w:lvlJc w:val="left"/>
      <w:pPr>
        <w:tabs>
          <w:tab w:val="num" w:pos="360"/>
        </w:tabs>
        <w:ind w:left="0" w:firstLine="0"/>
      </w:pPr>
      <w:rPr>
        <w:rFonts w:cs="Times New Roman" w:hint="default"/>
        <w:b/>
        <w:i w:val="0"/>
      </w:rPr>
    </w:lvl>
    <w:lvl w:ilvl="2">
      <w:start w:val="1"/>
      <w:numFmt w:val="decimal"/>
      <w:pStyle w:val="IntroTitle"/>
      <w:lvlText w:val="%1.%2.%3"/>
      <w:lvlJc w:val="left"/>
      <w:pPr>
        <w:tabs>
          <w:tab w:val="num" w:pos="720"/>
        </w:tabs>
        <w:ind w:left="0" w:firstLine="0"/>
      </w:pPr>
      <w:rPr>
        <w:rFonts w:cs="Times New Roman" w:hint="default"/>
        <w:b/>
        <w:i w:val="0"/>
      </w:rPr>
    </w:lvl>
    <w:lvl w:ilvl="3">
      <w:start w:val="1"/>
      <w:numFmt w:val="decimal"/>
      <w:pStyle w:val="Terms"/>
      <w:lvlText w:val="%1.%2.%3.%4"/>
      <w:lvlJc w:val="left"/>
      <w:pPr>
        <w:tabs>
          <w:tab w:val="num" w:pos="1080"/>
        </w:tabs>
        <w:ind w:left="0" w:firstLine="0"/>
      </w:pPr>
      <w:rPr>
        <w:rFonts w:cs="Times New Roman" w:hint="default"/>
        <w:b/>
        <w:i w:val="0"/>
      </w:rPr>
    </w:lvl>
    <w:lvl w:ilvl="4">
      <w:start w:val="1"/>
      <w:numFmt w:val="decimal"/>
      <w:pStyle w:val="TermNum"/>
      <w:lvlText w:val="%1.%2.%3.%4.%5"/>
      <w:lvlJc w:val="left"/>
      <w:pPr>
        <w:tabs>
          <w:tab w:val="num" w:pos="1080"/>
        </w:tabs>
        <w:ind w:left="0" w:firstLine="0"/>
      </w:pPr>
      <w:rPr>
        <w:rFonts w:cs="Times New Roman" w:hint="default"/>
        <w:b/>
        <w:i w:val="0"/>
      </w:rPr>
    </w:lvl>
    <w:lvl w:ilvl="5">
      <w:start w:val="1"/>
      <w:numFmt w:val="decimal"/>
      <w:pStyle w:val="TOC3"/>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81750445">
    <w:abstractNumId w:val="14"/>
  </w:num>
  <w:num w:numId="2" w16cid:durableId="1958834827">
    <w:abstractNumId w:val="11"/>
  </w:num>
  <w:num w:numId="3" w16cid:durableId="1329333214">
    <w:abstractNumId w:val="10"/>
  </w:num>
  <w:num w:numId="4" w16cid:durableId="1465153669">
    <w:abstractNumId w:val="6"/>
  </w:num>
  <w:num w:numId="5" w16cid:durableId="286009452">
    <w:abstractNumId w:val="7"/>
  </w:num>
  <w:num w:numId="6" w16cid:durableId="463282070">
    <w:abstractNumId w:val="9"/>
  </w:num>
  <w:num w:numId="7" w16cid:durableId="695886418">
    <w:abstractNumId w:val="3"/>
  </w:num>
  <w:num w:numId="8" w16cid:durableId="1110708741">
    <w:abstractNumId w:val="2"/>
  </w:num>
  <w:num w:numId="9" w16cid:durableId="2045448509">
    <w:abstractNumId w:val="1"/>
  </w:num>
  <w:num w:numId="10" w16cid:durableId="1638804623">
    <w:abstractNumId w:val="5"/>
  </w:num>
  <w:num w:numId="11" w16cid:durableId="329985212">
    <w:abstractNumId w:val="4"/>
  </w:num>
  <w:num w:numId="12" w16cid:durableId="1122000145">
    <w:abstractNumId w:val="8"/>
  </w:num>
  <w:num w:numId="13" w16cid:durableId="842628710">
    <w:abstractNumId w:val="0"/>
  </w:num>
  <w:num w:numId="14" w16cid:durableId="1636334132">
    <w:abstractNumId w:val="17"/>
  </w:num>
  <w:num w:numId="15" w16cid:durableId="1405100599">
    <w:abstractNumId w:val="16"/>
  </w:num>
  <w:num w:numId="16" w16cid:durableId="1720936962">
    <w:abstractNumId w:val="12"/>
  </w:num>
  <w:num w:numId="17" w16cid:durableId="1983654850">
    <w:abstractNumId w:val="15"/>
  </w:num>
  <w:num w:numId="18" w16cid:durableId="1254435903">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Ilkka Rinne">
    <w15:presenceInfo w15:providerId="AD" w15:userId="S::ilkka.rinne@spatineo.com::b973be41-37fb-49d8-a0b6-3cdc868ad8d7"/>
  </w15:person>
  <w15:person w15:author="Ilkka Rinne [2]">
    <w15:presenceInfo w15:providerId="None" w15:userId="Ilkka Rinne"/>
  </w15:person>
  <w15:person w15:author="Katharina Schleidt">
    <w15:presenceInfo w15:providerId="Windows Live" w15:userId="9f2d63c35bd57bba"/>
  </w15:person>
  <w15:person w15:author="Grellet Sylvain">
    <w15:presenceInfo w15:providerId="AD" w15:userId="S-1-5-21-2010012501-463680302-1427260136-325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mirrorMargin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041"/>
    <w:rsid w:val="000167AE"/>
    <w:rsid w:val="00016FE3"/>
    <w:rsid w:val="0002054A"/>
    <w:rsid w:val="00020674"/>
    <w:rsid w:val="00020E72"/>
    <w:rsid w:val="00021125"/>
    <w:rsid w:val="00022AAF"/>
    <w:rsid w:val="00022C0A"/>
    <w:rsid w:val="0002339B"/>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2293"/>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E25B2"/>
    <w:rsid w:val="000F2FA6"/>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21DB"/>
    <w:rsid w:val="0012427B"/>
    <w:rsid w:val="00125098"/>
    <w:rsid w:val="00130432"/>
    <w:rsid w:val="00131573"/>
    <w:rsid w:val="00131699"/>
    <w:rsid w:val="001320A7"/>
    <w:rsid w:val="0013258D"/>
    <w:rsid w:val="00134DF7"/>
    <w:rsid w:val="001401CF"/>
    <w:rsid w:val="001435E4"/>
    <w:rsid w:val="0014794F"/>
    <w:rsid w:val="001501CE"/>
    <w:rsid w:val="00153474"/>
    <w:rsid w:val="00154230"/>
    <w:rsid w:val="0015536A"/>
    <w:rsid w:val="00156615"/>
    <w:rsid w:val="001574A6"/>
    <w:rsid w:val="001617BC"/>
    <w:rsid w:val="00161C5F"/>
    <w:rsid w:val="00164503"/>
    <w:rsid w:val="00164FC9"/>
    <w:rsid w:val="00164FE6"/>
    <w:rsid w:val="00165AA5"/>
    <w:rsid w:val="001663B7"/>
    <w:rsid w:val="0017013F"/>
    <w:rsid w:val="00170CF0"/>
    <w:rsid w:val="00170D23"/>
    <w:rsid w:val="0017106A"/>
    <w:rsid w:val="00172EA5"/>
    <w:rsid w:val="00173E3B"/>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1B9"/>
    <w:rsid w:val="001A0988"/>
    <w:rsid w:val="001A0B0F"/>
    <w:rsid w:val="001A325F"/>
    <w:rsid w:val="001A33D0"/>
    <w:rsid w:val="001A4204"/>
    <w:rsid w:val="001A42F9"/>
    <w:rsid w:val="001A49FA"/>
    <w:rsid w:val="001A4DCF"/>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9D9"/>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0C92"/>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41A0"/>
    <w:rsid w:val="00266DCF"/>
    <w:rsid w:val="0027124A"/>
    <w:rsid w:val="00272D78"/>
    <w:rsid w:val="00273A96"/>
    <w:rsid w:val="002749EF"/>
    <w:rsid w:val="00274A7E"/>
    <w:rsid w:val="00275C1E"/>
    <w:rsid w:val="00280365"/>
    <w:rsid w:val="002808F7"/>
    <w:rsid w:val="002815D9"/>
    <w:rsid w:val="00281EBA"/>
    <w:rsid w:val="00282835"/>
    <w:rsid w:val="00282DF1"/>
    <w:rsid w:val="00283976"/>
    <w:rsid w:val="002852F4"/>
    <w:rsid w:val="002868F7"/>
    <w:rsid w:val="00286F8B"/>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2CB"/>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D64EE"/>
    <w:rsid w:val="002E0794"/>
    <w:rsid w:val="002E0796"/>
    <w:rsid w:val="002E12FD"/>
    <w:rsid w:val="002E175D"/>
    <w:rsid w:val="002E3170"/>
    <w:rsid w:val="002E3536"/>
    <w:rsid w:val="002E3943"/>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24B3"/>
    <w:rsid w:val="00333312"/>
    <w:rsid w:val="00333718"/>
    <w:rsid w:val="0033443B"/>
    <w:rsid w:val="00334478"/>
    <w:rsid w:val="0033464A"/>
    <w:rsid w:val="00337C34"/>
    <w:rsid w:val="00340D39"/>
    <w:rsid w:val="003417EE"/>
    <w:rsid w:val="0034272F"/>
    <w:rsid w:val="00344888"/>
    <w:rsid w:val="00345B12"/>
    <w:rsid w:val="00350089"/>
    <w:rsid w:val="003509D5"/>
    <w:rsid w:val="00351155"/>
    <w:rsid w:val="003516A7"/>
    <w:rsid w:val="00351E51"/>
    <w:rsid w:val="00353EF8"/>
    <w:rsid w:val="0035495D"/>
    <w:rsid w:val="003565D4"/>
    <w:rsid w:val="003608E7"/>
    <w:rsid w:val="003613DB"/>
    <w:rsid w:val="0036145C"/>
    <w:rsid w:val="00365F92"/>
    <w:rsid w:val="003664E0"/>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1C8"/>
    <w:rsid w:val="003A2C10"/>
    <w:rsid w:val="003A3ECC"/>
    <w:rsid w:val="003A42E8"/>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0A"/>
    <w:rsid w:val="003D5C74"/>
    <w:rsid w:val="003D68CB"/>
    <w:rsid w:val="003E0F5E"/>
    <w:rsid w:val="003E1E46"/>
    <w:rsid w:val="003E2160"/>
    <w:rsid w:val="003E224E"/>
    <w:rsid w:val="003E45F3"/>
    <w:rsid w:val="003E5E45"/>
    <w:rsid w:val="003E77E7"/>
    <w:rsid w:val="003F0344"/>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47C43"/>
    <w:rsid w:val="00452AE7"/>
    <w:rsid w:val="00452B78"/>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29C7"/>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145"/>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4F9E"/>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2A0F"/>
    <w:rsid w:val="005B3EC6"/>
    <w:rsid w:val="005B517D"/>
    <w:rsid w:val="005B56DE"/>
    <w:rsid w:val="005B5EAD"/>
    <w:rsid w:val="005B769A"/>
    <w:rsid w:val="005C1E2E"/>
    <w:rsid w:val="005C2742"/>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1F40"/>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5613"/>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C645F"/>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4E28"/>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04A9"/>
    <w:rsid w:val="007723AE"/>
    <w:rsid w:val="00772955"/>
    <w:rsid w:val="00774AF7"/>
    <w:rsid w:val="0077641F"/>
    <w:rsid w:val="007812F0"/>
    <w:rsid w:val="007813C1"/>
    <w:rsid w:val="007816C1"/>
    <w:rsid w:val="007826F5"/>
    <w:rsid w:val="00784806"/>
    <w:rsid w:val="00784D28"/>
    <w:rsid w:val="00785C54"/>
    <w:rsid w:val="00785E1D"/>
    <w:rsid w:val="00786563"/>
    <w:rsid w:val="007873E0"/>
    <w:rsid w:val="007928B7"/>
    <w:rsid w:val="00793258"/>
    <w:rsid w:val="007957F3"/>
    <w:rsid w:val="007A0127"/>
    <w:rsid w:val="007A08C0"/>
    <w:rsid w:val="007A1B4F"/>
    <w:rsid w:val="007A1C65"/>
    <w:rsid w:val="007A3DA8"/>
    <w:rsid w:val="007A5CB7"/>
    <w:rsid w:val="007A6704"/>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0F1"/>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4AA2"/>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60C6"/>
    <w:rsid w:val="00866955"/>
    <w:rsid w:val="00867CD7"/>
    <w:rsid w:val="008713ED"/>
    <w:rsid w:val="0087292F"/>
    <w:rsid w:val="00874CE2"/>
    <w:rsid w:val="0087602B"/>
    <w:rsid w:val="00876998"/>
    <w:rsid w:val="00876DCC"/>
    <w:rsid w:val="008802B3"/>
    <w:rsid w:val="008802D5"/>
    <w:rsid w:val="008814B2"/>
    <w:rsid w:val="00881F88"/>
    <w:rsid w:val="008821D0"/>
    <w:rsid w:val="008841F6"/>
    <w:rsid w:val="00885465"/>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4A1"/>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305C"/>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36C2C"/>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4BA9"/>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B5A83"/>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1476"/>
    <w:rsid w:val="00A32EFF"/>
    <w:rsid w:val="00A372E4"/>
    <w:rsid w:val="00A411C8"/>
    <w:rsid w:val="00A41CB8"/>
    <w:rsid w:val="00A425C6"/>
    <w:rsid w:val="00A4422D"/>
    <w:rsid w:val="00A45AE0"/>
    <w:rsid w:val="00A45C2E"/>
    <w:rsid w:val="00A467AA"/>
    <w:rsid w:val="00A46EB6"/>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3BA"/>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13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16AA"/>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0A28"/>
    <w:rsid w:val="00B72213"/>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2F0E"/>
    <w:rsid w:val="00BD34EF"/>
    <w:rsid w:val="00BE0500"/>
    <w:rsid w:val="00BE2BB7"/>
    <w:rsid w:val="00BE459A"/>
    <w:rsid w:val="00BE49F6"/>
    <w:rsid w:val="00BE78DB"/>
    <w:rsid w:val="00BE79BC"/>
    <w:rsid w:val="00BF23CC"/>
    <w:rsid w:val="00BF5AAB"/>
    <w:rsid w:val="00BF7921"/>
    <w:rsid w:val="00BF7F04"/>
    <w:rsid w:val="00C0233E"/>
    <w:rsid w:val="00C0258F"/>
    <w:rsid w:val="00C0265A"/>
    <w:rsid w:val="00C04100"/>
    <w:rsid w:val="00C06E23"/>
    <w:rsid w:val="00C13D3B"/>
    <w:rsid w:val="00C13DB3"/>
    <w:rsid w:val="00C16135"/>
    <w:rsid w:val="00C17554"/>
    <w:rsid w:val="00C23CE5"/>
    <w:rsid w:val="00C23EF2"/>
    <w:rsid w:val="00C246BE"/>
    <w:rsid w:val="00C269ED"/>
    <w:rsid w:val="00C31364"/>
    <w:rsid w:val="00C31425"/>
    <w:rsid w:val="00C32E3D"/>
    <w:rsid w:val="00C33932"/>
    <w:rsid w:val="00C347D6"/>
    <w:rsid w:val="00C356AB"/>
    <w:rsid w:val="00C358A8"/>
    <w:rsid w:val="00C35DAC"/>
    <w:rsid w:val="00C362DB"/>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12CE"/>
    <w:rsid w:val="00DF378C"/>
    <w:rsid w:val="00DF7FF6"/>
    <w:rsid w:val="00E01BFE"/>
    <w:rsid w:val="00E01F9E"/>
    <w:rsid w:val="00E047E9"/>
    <w:rsid w:val="00E10000"/>
    <w:rsid w:val="00E11FE1"/>
    <w:rsid w:val="00E12BD6"/>
    <w:rsid w:val="00E20D05"/>
    <w:rsid w:val="00E21332"/>
    <w:rsid w:val="00E22147"/>
    <w:rsid w:val="00E22F4E"/>
    <w:rsid w:val="00E25963"/>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359"/>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211"/>
    <w:rsid w:val="00F62F5A"/>
    <w:rsid w:val="00F64967"/>
    <w:rsid w:val="00F667C9"/>
    <w:rsid w:val="00F671A7"/>
    <w:rsid w:val="00F71BB7"/>
    <w:rsid w:val="00F73508"/>
    <w:rsid w:val="00F77288"/>
    <w:rsid w:val="00F77E4F"/>
    <w:rsid w:val="00F817B9"/>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4DE"/>
    <w:rsid w:val="00FA1EFE"/>
    <w:rsid w:val="00FA2553"/>
    <w:rsid w:val="00FA2FF3"/>
    <w:rsid w:val="00FA3567"/>
    <w:rsid w:val="00FA549D"/>
    <w:rsid w:val="00FA5DCE"/>
    <w:rsid w:val="00FA7831"/>
    <w:rsid w:val="00FA791F"/>
    <w:rsid w:val="00FB1330"/>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customStyle="1" w:styleId="Hashtag1">
    <w:name w:val="Hashtag1"/>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customStyle="1" w:styleId="Mention1">
    <w:name w:val="Mention1"/>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customStyle="1" w:styleId="SmartHyperlink1">
    <w:name w:val="Smart Hyperlink1"/>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customStyle="1" w:styleId="UnresolvedMention4">
    <w:name w:val="Unresolved Mention4"/>
    <w:basedOn w:val="DefaultParagraphFont"/>
    <w:uiPriority w:val="99"/>
    <w:semiHidden/>
    <w:unhideWhenUsed/>
    <w:rsid w:val="000A6B0A"/>
    <w:rPr>
      <w:color w:val="605E5C"/>
      <w:shd w:val="clear" w:color="auto" w:fill="E1DFDD"/>
    </w:rPr>
  </w:style>
  <w:style w:type="character" w:styleId="UnresolvedMention">
    <w:name w:val="Unresolved Mention"/>
    <w:basedOn w:val="DefaultParagraphFont"/>
    <w:uiPriority w:val="99"/>
    <w:semiHidden/>
    <w:unhideWhenUsed/>
    <w:rsid w:val="00744E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eader" Target="header4.xml"/><Relationship Id="rId42" Type="http://schemas.openxmlformats.org/officeDocument/2006/relationships/image" Target="media/image8.emf"/><Relationship Id="rId63" Type="http://schemas.openxmlformats.org/officeDocument/2006/relationships/image" Target="media/image29.emf"/><Relationship Id="rId84" Type="http://schemas.openxmlformats.org/officeDocument/2006/relationships/hyperlink" Target="https://example.org/collections/42/items/42" TargetMode="External"/><Relationship Id="rId138" Type="http://schemas.openxmlformats.org/officeDocument/2006/relationships/hyperlink" Target="https://inspire.ec.europa.eu/id/document/tg/d2.9-o%26m-swe" TargetMode="External"/><Relationship Id="rId107" Type="http://schemas.openxmlformats.org/officeDocument/2006/relationships/image" Target="media/image69.png"/><Relationship Id="rId11" Type="http://schemas.openxmlformats.org/officeDocument/2006/relationships/endnotes" Target="endnotes.xml"/><Relationship Id="rId32" Type="http://schemas.openxmlformats.org/officeDocument/2006/relationships/hyperlink" Target="https://data.geoscience.fr/id/borehole/BSS001REWW" TargetMode="External"/><Relationship Id="rId37" Type="http://schemas.openxmlformats.org/officeDocument/2006/relationships/image" Target="media/image3.png"/><Relationship Id="rId53" Type="http://schemas.openxmlformats.org/officeDocument/2006/relationships/image" Target="media/image19.png"/><Relationship Id="rId58" Type="http://schemas.openxmlformats.org/officeDocument/2006/relationships/image" Target="media/image24.emf"/><Relationship Id="rId74" Type="http://schemas.openxmlformats.org/officeDocument/2006/relationships/image" Target="media/image40.emf"/><Relationship Id="rId79" Type="http://schemas.openxmlformats.org/officeDocument/2006/relationships/image" Target="media/image45.png"/><Relationship Id="rId102" Type="http://schemas.openxmlformats.org/officeDocument/2006/relationships/image" Target="media/image64.emf"/><Relationship Id="rId123" Type="http://schemas.openxmlformats.org/officeDocument/2006/relationships/image" Target="media/image83.png"/><Relationship Id="rId128" Type="http://schemas.openxmlformats.org/officeDocument/2006/relationships/image" Target="media/image88.emf"/><Relationship Id="rId144" Type="http://schemas.openxmlformats.org/officeDocument/2006/relationships/theme" Target="theme/theme1.xml"/><Relationship Id="rId5" Type="http://schemas.openxmlformats.org/officeDocument/2006/relationships/customXml" Target="../customXml/item4.xml"/><Relationship Id="rId90" Type="http://schemas.openxmlformats.org/officeDocument/2006/relationships/image" Target="media/image52.emf"/><Relationship Id="rId95" Type="http://schemas.openxmlformats.org/officeDocument/2006/relationships/image" Target="media/image57.png"/><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9.png"/><Relationship Id="rId48" Type="http://schemas.openxmlformats.org/officeDocument/2006/relationships/image" Target="media/image14.emf"/><Relationship Id="rId64" Type="http://schemas.openxmlformats.org/officeDocument/2006/relationships/image" Target="media/image30.emf"/><Relationship Id="rId69" Type="http://schemas.openxmlformats.org/officeDocument/2006/relationships/image" Target="media/image35.png"/><Relationship Id="rId113" Type="http://schemas.openxmlformats.org/officeDocument/2006/relationships/image" Target="media/image73.png"/><Relationship Id="rId118" Type="http://schemas.openxmlformats.org/officeDocument/2006/relationships/image" Target="media/image78.emf"/><Relationship Id="rId134" Type="http://schemas.openxmlformats.org/officeDocument/2006/relationships/hyperlink" Target="http://finto.fi/ucum/en/" TargetMode="External"/><Relationship Id="rId139" Type="http://schemas.openxmlformats.org/officeDocument/2006/relationships/hyperlink" Target="https://content.iospress.com/articles/semantic-web/sw214" TargetMode="External"/><Relationship Id="rId80" Type="http://schemas.openxmlformats.org/officeDocument/2006/relationships/image" Target="media/image46.emf"/><Relationship Id="rId85" Type="http://schemas.openxmlformats.org/officeDocument/2006/relationships/image" Target="media/image47.png"/><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hyperlink" Target="https://iddata.eaufrance.fr/id/HydroStation/Y251002001" TargetMode="External"/><Relationship Id="rId38" Type="http://schemas.openxmlformats.org/officeDocument/2006/relationships/image" Target="media/image4.emf"/><Relationship Id="rId59" Type="http://schemas.openxmlformats.org/officeDocument/2006/relationships/image" Target="media/image25.png"/><Relationship Id="rId103" Type="http://schemas.openxmlformats.org/officeDocument/2006/relationships/image" Target="media/image65.png"/><Relationship Id="rId108" Type="http://schemas.openxmlformats.org/officeDocument/2006/relationships/image" Target="media/image70.emf"/><Relationship Id="rId124" Type="http://schemas.openxmlformats.org/officeDocument/2006/relationships/image" Target="media/image84.emf"/><Relationship Id="rId129" Type="http://schemas.openxmlformats.org/officeDocument/2006/relationships/image" Target="media/image89.emf"/><Relationship Id="rId54" Type="http://schemas.openxmlformats.org/officeDocument/2006/relationships/image" Target="media/image20.emf"/><Relationship Id="rId70" Type="http://schemas.openxmlformats.org/officeDocument/2006/relationships/image" Target="media/image36.emf"/><Relationship Id="rId75" Type="http://schemas.openxmlformats.org/officeDocument/2006/relationships/image" Target="media/image41.png"/><Relationship Id="rId91" Type="http://schemas.openxmlformats.org/officeDocument/2006/relationships/image" Target="media/image53.png"/><Relationship Id="rId96" Type="http://schemas.openxmlformats.org/officeDocument/2006/relationships/image" Target="media/image58.emf"/><Relationship Id="rId140" Type="http://schemas.openxmlformats.org/officeDocument/2006/relationships/footer" Target="footer5.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1.png"/><Relationship Id="rId49" Type="http://schemas.openxmlformats.org/officeDocument/2006/relationships/image" Target="media/image15.png"/><Relationship Id="rId114" Type="http://schemas.openxmlformats.org/officeDocument/2006/relationships/image" Target="media/image74.emf"/><Relationship Id="rId119" Type="http://schemas.openxmlformats.org/officeDocument/2006/relationships/image" Target="media/image79.png"/><Relationship Id="rId44" Type="http://schemas.openxmlformats.org/officeDocument/2006/relationships/image" Target="media/image10.emf"/><Relationship Id="rId60" Type="http://schemas.openxmlformats.org/officeDocument/2006/relationships/image" Target="media/image26.emf"/><Relationship Id="rId65" Type="http://schemas.openxmlformats.org/officeDocument/2006/relationships/image" Target="media/image31.png"/><Relationship Id="rId81" Type="http://schemas.openxmlformats.org/officeDocument/2006/relationships/hyperlink" Target="https://example.org/collections/42/items/42" TargetMode="External"/><Relationship Id="rId86" Type="http://schemas.openxmlformats.org/officeDocument/2006/relationships/image" Target="media/image48.emf"/><Relationship Id="rId130" Type="http://schemas.openxmlformats.org/officeDocument/2006/relationships/image" Target="media/image90.emf"/><Relationship Id="rId135" Type="http://schemas.openxmlformats.org/officeDocument/2006/relationships/hyperlink" Target="http://www.opengeospatial.org/standards/sensorml" TargetMode="Externa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5.png"/><Relationship Id="rId109" Type="http://schemas.openxmlformats.org/officeDocument/2006/relationships/image" Target="media/image71.png"/><Relationship Id="rId34" Type="http://schemas.openxmlformats.org/officeDocument/2006/relationships/hyperlink" Target="https://iddata.eaufrance.fr/id/WatercourseLinkSequence/A0080300" TargetMode="External"/><Relationship Id="rId50" Type="http://schemas.openxmlformats.org/officeDocument/2006/relationships/image" Target="media/image16.emf"/><Relationship Id="rId55" Type="http://schemas.openxmlformats.org/officeDocument/2006/relationships/image" Target="media/image21.png"/><Relationship Id="rId76" Type="http://schemas.openxmlformats.org/officeDocument/2006/relationships/image" Target="media/image42.emf"/><Relationship Id="rId97" Type="http://schemas.openxmlformats.org/officeDocument/2006/relationships/image" Target="media/image59.png"/><Relationship Id="rId104" Type="http://schemas.openxmlformats.org/officeDocument/2006/relationships/image" Target="media/image66.emf"/><Relationship Id="rId120" Type="http://schemas.openxmlformats.org/officeDocument/2006/relationships/image" Target="media/image80.emf"/><Relationship Id="rId125" Type="http://schemas.openxmlformats.org/officeDocument/2006/relationships/image" Target="media/image85.png"/><Relationship Id="rId141" Type="http://schemas.openxmlformats.org/officeDocument/2006/relationships/footer" Target="footer6.xml"/><Relationship Id="rId7" Type="http://schemas.openxmlformats.org/officeDocument/2006/relationships/styles" Target="styles.xml"/><Relationship Id="rId71" Type="http://schemas.openxmlformats.org/officeDocument/2006/relationships/image" Target="media/image37.png"/><Relationship Id="rId92" Type="http://schemas.openxmlformats.org/officeDocument/2006/relationships/image" Target="media/image54.emf"/><Relationship Id="rId2" Type="http://schemas.openxmlformats.org/officeDocument/2006/relationships/customXml" Target="../customXml/item1.xml"/><Relationship Id="rId29" Type="http://schemas.openxmlformats.org/officeDocument/2006/relationships/image" Target="media/image2.emf"/><Relationship Id="rId24" Type="http://schemas.openxmlformats.org/officeDocument/2006/relationships/hyperlink" Target="http://www.opengis.net/spec/om/3.0/req/pkg/classM" TargetMode="External"/><Relationship Id="rId40" Type="http://schemas.openxmlformats.org/officeDocument/2006/relationships/image" Target="media/image6.emf"/><Relationship Id="rId45" Type="http://schemas.openxmlformats.org/officeDocument/2006/relationships/image" Target="media/image11.png"/><Relationship Id="rId66" Type="http://schemas.openxmlformats.org/officeDocument/2006/relationships/image" Target="media/image32.emf"/><Relationship Id="rId87" Type="http://schemas.openxmlformats.org/officeDocument/2006/relationships/image" Target="media/image49.png"/><Relationship Id="rId110" Type="http://schemas.openxmlformats.org/officeDocument/2006/relationships/image" Target="media/image72.emf"/><Relationship Id="rId115" Type="http://schemas.openxmlformats.org/officeDocument/2006/relationships/image" Target="media/image75.png"/><Relationship Id="rId131" Type="http://schemas.openxmlformats.org/officeDocument/2006/relationships/hyperlink" Target="http://infoscience.epfl.ch/record/313/files/Nieva01.pdf" TargetMode="External"/><Relationship Id="rId136" Type="http://schemas.openxmlformats.org/officeDocument/2006/relationships/hyperlink" Target="http://www.qudt.org/" TargetMode="External"/><Relationship Id="rId61" Type="http://schemas.openxmlformats.org/officeDocument/2006/relationships/image" Target="media/image27.emf"/><Relationship Id="rId82" Type="http://schemas.openxmlformats.org/officeDocument/2006/relationships/hyperlink" Target="https://example.org/v1.1/Sensors/41" TargetMode="External"/><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weetontology.net/realmAtmoBoundaryLayer" TargetMode="External"/><Relationship Id="rId35"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6" Type="http://schemas.openxmlformats.org/officeDocument/2006/relationships/image" Target="media/image22.emf"/><Relationship Id="rId77" Type="http://schemas.openxmlformats.org/officeDocument/2006/relationships/image" Target="media/image43.png"/><Relationship Id="rId100" Type="http://schemas.openxmlformats.org/officeDocument/2006/relationships/image" Target="media/image62.emf"/><Relationship Id="rId105" Type="http://schemas.openxmlformats.org/officeDocument/2006/relationships/image" Target="media/image67.png"/><Relationship Id="rId126" Type="http://schemas.openxmlformats.org/officeDocument/2006/relationships/image" Target="media/image86.emf"/><Relationship Id="rId8" Type="http://schemas.openxmlformats.org/officeDocument/2006/relationships/settings" Target="settings.xml"/><Relationship Id="rId51" Type="http://schemas.openxmlformats.org/officeDocument/2006/relationships/image" Target="media/image17.png"/><Relationship Id="rId72" Type="http://schemas.openxmlformats.org/officeDocument/2006/relationships/image" Target="media/image38.emf"/><Relationship Id="rId93" Type="http://schemas.openxmlformats.org/officeDocument/2006/relationships/image" Target="media/image55.png"/><Relationship Id="rId98" Type="http://schemas.openxmlformats.org/officeDocument/2006/relationships/image" Target="media/image60.emf"/><Relationship Id="rId121" Type="http://schemas.openxmlformats.org/officeDocument/2006/relationships/image" Target="media/image81.png"/><Relationship Id="rId142" Type="http://schemas.openxmlformats.org/officeDocument/2006/relationships/fontTable" Target="fontTable.xml"/><Relationship Id="rId3" Type="http://schemas.openxmlformats.org/officeDocument/2006/relationships/customXml" Target="../customXml/item2.xml"/><Relationship Id="rId25" Type="http://schemas.openxmlformats.org/officeDocument/2006/relationships/hyperlink" Target="http://www.opengis.net/spec/om/3.0/req/pkg/classM/reqN" TargetMode="External"/><Relationship Id="rId46" Type="http://schemas.openxmlformats.org/officeDocument/2006/relationships/image" Target="media/image12.emf"/><Relationship Id="rId67" Type="http://schemas.openxmlformats.org/officeDocument/2006/relationships/image" Target="media/image33.png"/><Relationship Id="rId116" Type="http://schemas.openxmlformats.org/officeDocument/2006/relationships/image" Target="media/image76.emf"/><Relationship Id="rId137" Type="http://schemas.openxmlformats.org/officeDocument/2006/relationships/hyperlink" Target="https://www.w3.org/TR/vocab-ssn/" TargetMode="External"/><Relationship Id="rId20" Type="http://schemas.openxmlformats.org/officeDocument/2006/relationships/header" Target="header3.xml"/><Relationship Id="rId41" Type="http://schemas.openxmlformats.org/officeDocument/2006/relationships/image" Target="media/image7.png"/><Relationship Id="rId62" Type="http://schemas.openxmlformats.org/officeDocument/2006/relationships/image" Target="media/image28.png"/><Relationship Id="rId83" Type="http://schemas.openxmlformats.org/officeDocument/2006/relationships/hyperlink" Target="https://example.org/v1.1/Sensors/43" TargetMode="External"/><Relationship Id="rId88" Type="http://schemas.openxmlformats.org/officeDocument/2006/relationships/image" Target="media/image50.emf"/><Relationship Id="rId111" Type="http://schemas.openxmlformats.org/officeDocument/2006/relationships/hyperlink" Target="http://sweetontology.net/realm/PlanetarySurface" TargetMode="External"/><Relationship Id="rId132" Type="http://schemas.openxmlformats.org/officeDocument/2006/relationships/hyperlink" Target="https://www.academia.edu/3337298/Measurement_theory_Frequently_asked_questions" TargetMode="External"/><Relationship Id="rId15" Type="http://schemas.openxmlformats.org/officeDocument/2006/relationships/footer" Target="footer2.xml"/><Relationship Id="rId36" Type="http://schemas.openxmlformats.org/officeDocument/2006/relationships/hyperlink" Target="https://www.geodata.rocks/Samples/SD-5054_1_A_564_7WR_20-40" TargetMode="External"/><Relationship Id="rId57" Type="http://schemas.openxmlformats.org/officeDocument/2006/relationships/image" Target="media/image23.png"/><Relationship Id="rId106" Type="http://schemas.openxmlformats.org/officeDocument/2006/relationships/image" Target="media/image68.emf"/><Relationship Id="rId127" Type="http://schemas.openxmlformats.org/officeDocument/2006/relationships/image" Target="media/image87.emf"/><Relationship Id="rId10" Type="http://schemas.openxmlformats.org/officeDocument/2006/relationships/footnotes" Target="footnotes.xml"/><Relationship Id="rId31" Type="http://schemas.openxmlformats.org/officeDocument/2006/relationships/hyperlink" Target="https://lubw-frost.docker01.ilt-dmz.iosb.fraunhofer.de/v1.1/Locations(269)" TargetMode="External"/><Relationship Id="rId52" Type="http://schemas.openxmlformats.org/officeDocument/2006/relationships/image" Target="media/image18.emf"/><Relationship Id="rId73" Type="http://schemas.openxmlformats.org/officeDocument/2006/relationships/image" Target="media/image39.png"/><Relationship Id="rId78" Type="http://schemas.openxmlformats.org/officeDocument/2006/relationships/image" Target="media/image44.emf"/><Relationship Id="rId94" Type="http://schemas.openxmlformats.org/officeDocument/2006/relationships/image" Target="media/image56.emf"/><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2.emf"/><Relationship Id="rId143" Type="http://schemas.microsoft.com/office/2011/relationships/people" Target="people.xml"/><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hyperlink" Target="http://www.opengis.net/spec/om/3.0/rec/pkg/classM/recO" TargetMode="External"/><Relationship Id="rId47" Type="http://schemas.openxmlformats.org/officeDocument/2006/relationships/image" Target="media/image13.png"/><Relationship Id="rId68" Type="http://schemas.openxmlformats.org/officeDocument/2006/relationships/image" Target="media/image34.emf"/><Relationship Id="rId89" Type="http://schemas.openxmlformats.org/officeDocument/2006/relationships/image" Target="media/image51.png"/><Relationship Id="rId112" Type="http://schemas.openxmlformats.org/officeDocument/2006/relationships/hyperlink" Target="http://sweetontology.net/realm/PlanetarySurface" TargetMode="External"/><Relationship Id="rId133" Type="http://schemas.openxmlformats.org/officeDocument/2006/relationships/hyperlink" Target="https://ucum.org/ucum.html" TargetMode="External"/><Relationship Id="rId1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26860F6-AE15-4A31-8A2D-DD2F839C2CA9}">
  <ds:schemaRefs>
    <ds:schemaRef ds:uri="http://schemas.openxmlformats.org/officeDocument/2006/bibliography"/>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185</Pages>
  <Words>48004</Words>
  <Characters>273624</Characters>
  <Application>Microsoft Office Word</Application>
  <DocSecurity>0</DocSecurity>
  <Lines>2280</Lines>
  <Paragraphs>641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320987</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4</cp:revision>
  <cp:lastPrinted>2022-10-25T12:27:00Z</cp:lastPrinted>
  <dcterms:created xsi:type="dcterms:W3CDTF">2022-10-25T12:27:00Z</dcterms:created>
  <dcterms:modified xsi:type="dcterms:W3CDTF">2022-10-25T12:53:00Z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