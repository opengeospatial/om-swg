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68BA7C61" w:rsidR="005B5EAD" w:rsidRDefault="005B5EAD" w:rsidP="00785C54">
      <w:pPr>
        <w:pStyle w:val="zzContents"/>
        <w:autoSpaceDE w:val="0"/>
        <w:autoSpaceDN w:val="0"/>
        <w:adjustRightInd w:val="0"/>
        <w:rPr>
          <w:ins w:id="18"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9" w:author="Ilkka Rinne [2]" w:date="2022-09-06T16:09:00Z"/>
          <w:rFonts w:asciiTheme="minorHAnsi" w:eastAsiaTheme="minorEastAsia" w:hAnsiTheme="minorHAnsi" w:cstheme="minorBidi"/>
          <w:b w:val="0"/>
          <w:noProof/>
          <w:sz w:val="24"/>
          <w:szCs w:val="24"/>
          <w:lang w:val="en-FI" w:eastAsia="en-GB"/>
        </w:rPr>
      </w:pPr>
      <w:ins w:id="20"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r>
          <w:rPr>
            <w:noProof/>
            <w:webHidden/>
          </w:rPr>
        </w:r>
      </w:ins>
      <w:r>
        <w:rPr>
          <w:noProof/>
          <w:webHidden/>
        </w:rPr>
        <w:fldChar w:fldCharType="separate"/>
      </w:r>
      <w:ins w:id="22"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3" w:author="Ilkka Rinne [2]" w:date="2022-09-06T16:09:00Z"/>
          <w:rFonts w:asciiTheme="minorHAnsi" w:eastAsiaTheme="minorEastAsia" w:hAnsiTheme="minorHAnsi" w:cstheme="minorBidi"/>
          <w:b w:val="0"/>
          <w:noProof/>
          <w:sz w:val="24"/>
          <w:szCs w:val="24"/>
          <w:lang w:val="en-FI" w:eastAsia="en-GB"/>
        </w:rPr>
      </w:pPr>
      <w:ins w:id="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r>
          <w:rPr>
            <w:noProof/>
            <w:webHidden/>
          </w:rPr>
        </w:r>
      </w:ins>
      <w:r>
        <w:rPr>
          <w:noProof/>
          <w:webHidden/>
        </w:rPr>
        <w:fldChar w:fldCharType="separate"/>
      </w:r>
      <w:ins w:id="25"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6" w:author="Ilkka Rinne [2]" w:date="2022-09-06T16:09:00Z"/>
          <w:rFonts w:asciiTheme="minorHAnsi" w:eastAsiaTheme="minorEastAsia" w:hAnsiTheme="minorHAnsi" w:cstheme="minorBidi"/>
          <w:b w:val="0"/>
          <w:noProof/>
          <w:sz w:val="24"/>
          <w:szCs w:val="24"/>
          <w:lang w:val="en-FI" w:eastAsia="en-GB"/>
        </w:rPr>
      </w:pPr>
      <w:ins w:id="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r>
          <w:rPr>
            <w:noProof/>
            <w:webHidden/>
          </w:rPr>
        </w:r>
      </w:ins>
      <w:r>
        <w:rPr>
          <w:noProof/>
          <w:webHidden/>
        </w:rPr>
        <w:fldChar w:fldCharType="separate"/>
      </w:r>
      <w:ins w:id="28"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9" w:author="Ilkka Rinne [2]" w:date="2022-09-06T16:09:00Z"/>
          <w:rFonts w:asciiTheme="minorHAnsi" w:eastAsiaTheme="minorEastAsia" w:hAnsiTheme="minorHAnsi" w:cstheme="minorBidi"/>
          <w:b w:val="0"/>
          <w:noProof/>
          <w:sz w:val="24"/>
          <w:szCs w:val="24"/>
          <w:lang w:val="en-FI" w:eastAsia="en-GB"/>
        </w:rPr>
      </w:pPr>
      <w:ins w:id="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r>
          <w:rPr>
            <w:noProof/>
            <w:webHidden/>
          </w:rPr>
        </w:r>
      </w:ins>
      <w:r>
        <w:rPr>
          <w:noProof/>
          <w:webHidden/>
        </w:rPr>
        <w:fldChar w:fldCharType="separate"/>
      </w:r>
      <w:ins w:id="31"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2" w:author="Ilkka Rinne [2]" w:date="2022-09-06T16:09:00Z"/>
          <w:rFonts w:asciiTheme="minorHAnsi" w:eastAsiaTheme="minorEastAsia" w:hAnsiTheme="minorHAnsi" w:cstheme="minorBidi"/>
          <w:b w:val="0"/>
          <w:noProof/>
          <w:sz w:val="24"/>
          <w:szCs w:val="24"/>
          <w:lang w:val="en-FI" w:eastAsia="en-GB"/>
        </w:rPr>
      </w:pPr>
      <w:ins w:id="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r>
          <w:rPr>
            <w:noProof/>
            <w:webHidden/>
          </w:rPr>
        </w:r>
      </w:ins>
      <w:r>
        <w:rPr>
          <w:noProof/>
          <w:webHidden/>
        </w:rPr>
        <w:fldChar w:fldCharType="separate"/>
      </w:r>
      <w:ins w:id="34"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5" w:author="Ilkka Rinne [2]" w:date="2022-09-06T16:09:00Z"/>
          <w:rFonts w:asciiTheme="minorHAnsi" w:eastAsiaTheme="minorEastAsia" w:hAnsiTheme="minorHAnsi" w:cstheme="minorBidi"/>
          <w:b w:val="0"/>
          <w:noProof/>
          <w:sz w:val="24"/>
          <w:szCs w:val="24"/>
          <w:lang w:val="en-FI" w:eastAsia="en-GB"/>
        </w:rPr>
      </w:pPr>
      <w:ins w:id="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r>
          <w:rPr>
            <w:noProof/>
            <w:webHidden/>
          </w:rPr>
        </w:r>
      </w:ins>
      <w:r>
        <w:rPr>
          <w:noProof/>
          <w:webHidden/>
        </w:rPr>
        <w:fldChar w:fldCharType="separate"/>
      </w:r>
      <w:ins w:id="37"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8" w:author="Ilkka Rinne [2]" w:date="2022-09-06T16:09:00Z"/>
          <w:rFonts w:asciiTheme="minorHAnsi" w:eastAsiaTheme="minorEastAsia" w:hAnsiTheme="minorHAnsi" w:cstheme="minorBidi"/>
          <w:b w:val="0"/>
          <w:noProof/>
          <w:sz w:val="24"/>
          <w:szCs w:val="24"/>
          <w:lang w:val="en-FI" w:eastAsia="en-GB"/>
        </w:rPr>
      </w:pPr>
      <w:ins w:id="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r>
          <w:rPr>
            <w:noProof/>
            <w:webHidden/>
          </w:rPr>
        </w:r>
      </w:ins>
      <w:r>
        <w:rPr>
          <w:noProof/>
          <w:webHidden/>
        </w:rPr>
        <w:fldChar w:fldCharType="separate"/>
      </w:r>
      <w:ins w:id="40"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41" w:author="Ilkka Rinne [2]" w:date="2022-09-06T16:09:00Z"/>
          <w:rFonts w:asciiTheme="minorHAnsi" w:eastAsiaTheme="minorEastAsia" w:hAnsiTheme="minorHAnsi" w:cstheme="minorBidi"/>
          <w:b w:val="0"/>
          <w:noProof/>
          <w:sz w:val="24"/>
          <w:szCs w:val="24"/>
          <w:lang w:val="en-FI" w:eastAsia="en-GB"/>
        </w:rPr>
      </w:pPr>
      <w:ins w:id="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r>
          <w:rPr>
            <w:noProof/>
            <w:webHidden/>
          </w:rPr>
        </w:r>
      </w:ins>
      <w:r>
        <w:rPr>
          <w:noProof/>
          <w:webHidden/>
        </w:rPr>
        <w:fldChar w:fldCharType="separate"/>
      </w:r>
      <w:ins w:id="43"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4" w:author="Ilkka Rinne [2]" w:date="2022-09-06T16:09:00Z"/>
          <w:rFonts w:asciiTheme="minorHAnsi" w:eastAsiaTheme="minorEastAsia" w:hAnsiTheme="minorHAnsi" w:cstheme="minorBidi"/>
          <w:b w:val="0"/>
          <w:noProof/>
          <w:sz w:val="24"/>
          <w:szCs w:val="24"/>
          <w:lang w:val="en-FI" w:eastAsia="en-GB"/>
        </w:rPr>
      </w:pPr>
      <w:ins w:id="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r>
          <w:rPr>
            <w:noProof/>
            <w:webHidden/>
          </w:rPr>
        </w:r>
      </w:ins>
      <w:r>
        <w:rPr>
          <w:noProof/>
          <w:webHidden/>
        </w:rPr>
        <w:fldChar w:fldCharType="separate"/>
      </w:r>
      <w:ins w:id="46"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7" w:author="Ilkka Rinne [2]" w:date="2022-09-06T16:09:00Z"/>
          <w:rFonts w:asciiTheme="minorHAnsi" w:eastAsiaTheme="minorEastAsia" w:hAnsiTheme="minorHAnsi" w:cstheme="minorBidi"/>
          <w:b w:val="0"/>
          <w:noProof/>
          <w:sz w:val="24"/>
          <w:szCs w:val="24"/>
          <w:lang w:val="en-FI" w:eastAsia="en-GB"/>
        </w:rPr>
      </w:pPr>
      <w:ins w:id="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r>
          <w:rPr>
            <w:noProof/>
            <w:webHidden/>
          </w:rPr>
        </w:r>
      </w:ins>
      <w:r>
        <w:rPr>
          <w:noProof/>
          <w:webHidden/>
        </w:rPr>
        <w:fldChar w:fldCharType="separate"/>
      </w:r>
      <w:ins w:id="49"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50" w:author="Ilkka Rinne [2]" w:date="2022-09-06T16:09:00Z"/>
          <w:rFonts w:asciiTheme="minorHAnsi" w:eastAsiaTheme="minorEastAsia" w:hAnsiTheme="minorHAnsi" w:cstheme="minorBidi"/>
          <w:b w:val="0"/>
          <w:noProof/>
          <w:sz w:val="24"/>
          <w:szCs w:val="24"/>
          <w:lang w:val="en-FI" w:eastAsia="en-GB"/>
        </w:rPr>
      </w:pPr>
      <w:ins w:id="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r>
          <w:rPr>
            <w:noProof/>
            <w:webHidden/>
          </w:rPr>
        </w:r>
      </w:ins>
      <w:r>
        <w:rPr>
          <w:noProof/>
          <w:webHidden/>
        </w:rPr>
        <w:fldChar w:fldCharType="separate"/>
      </w:r>
      <w:ins w:id="52"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3" w:author="Ilkka Rinne [2]" w:date="2022-09-06T16:09:00Z"/>
          <w:rFonts w:asciiTheme="minorHAnsi" w:eastAsiaTheme="minorEastAsia" w:hAnsiTheme="minorHAnsi" w:cstheme="minorBidi"/>
          <w:b w:val="0"/>
          <w:noProof/>
          <w:sz w:val="24"/>
          <w:szCs w:val="24"/>
          <w:lang w:val="en-FI" w:eastAsia="en-GB"/>
        </w:rPr>
      </w:pPr>
      <w:ins w:id="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r>
          <w:rPr>
            <w:noProof/>
            <w:webHidden/>
          </w:rPr>
        </w:r>
      </w:ins>
      <w:r>
        <w:rPr>
          <w:noProof/>
          <w:webHidden/>
        </w:rPr>
        <w:fldChar w:fldCharType="separate"/>
      </w:r>
      <w:ins w:id="55"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6" w:author="Ilkka Rinne [2]" w:date="2022-09-06T16:09:00Z"/>
          <w:rFonts w:asciiTheme="minorHAnsi" w:eastAsiaTheme="minorEastAsia" w:hAnsiTheme="minorHAnsi" w:cstheme="minorBidi"/>
          <w:b w:val="0"/>
          <w:noProof/>
          <w:sz w:val="24"/>
          <w:szCs w:val="24"/>
          <w:lang w:val="en-FI" w:eastAsia="en-GB"/>
        </w:rPr>
      </w:pPr>
      <w:ins w:id="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r>
          <w:rPr>
            <w:noProof/>
            <w:webHidden/>
          </w:rPr>
        </w:r>
      </w:ins>
      <w:r>
        <w:rPr>
          <w:noProof/>
          <w:webHidden/>
        </w:rPr>
        <w:fldChar w:fldCharType="separate"/>
      </w:r>
      <w:ins w:id="58"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9" w:author="Ilkka Rinne [2]" w:date="2022-09-06T16:09:00Z"/>
          <w:rFonts w:asciiTheme="minorHAnsi" w:eastAsiaTheme="minorEastAsia" w:hAnsiTheme="minorHAnsi" w:cstheme="minorBidi"/>
          <w:b w:val="0"/>
          <w:noProof/>
          <w:sz w:val="24"/>
          <w:szCs w:val="24"/>
          <w:lang w:val="en-FI" w:eastAsia="en-GB"/>
        </w:rPr>
      </w:pPr>
      <w:ins w:id="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r>
          <w:rPr>
            <w:noProof/>
            <w:webHidden/>
          </w:rPr>
        </w:r>
      </w:ins>
      <w:r>
        <w:rPr>
          <w:noProof/>
          <w:webHidden/>
        </w:rPr>
        <w:fldChar w:fldCharType="separate"/>
      </w:r>
      <w:ins w:id="61"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2" w:author="Ilkka Rinne [2]" w:date="2022-09-06T16:09:00Z"/>
          <w:rFonts w:asciiTheme="minorHAnsi" w:eastAsiaTheme="minorEastAsia" w:hAnsiTheme="minorHAnsi" w:cstheme="minorBidi"/>
          <w:b w:val="0"/>
          <w:noProof/>
          <w:sz w:val="24"/>
          <w:szCs w:val="24"/>
          <w:lang w:val="en-FI" w:eastAsia="en-GB"/>
        </w:rPr>
      </w:pPr>
      <w:ins w:id="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r>
          <w:rPr>
            <w:noProof/>
            <w:webHidden/>
          </w:rPr>
        </w:r>
      </w:ins>
      <w:r>
        <w:rPr>
          <w:noProof/>
          <w:webHidden/>
        </w:rPr>
        <w:fldChar w:fldCharType="separate"/>
      </w:r>
      <w:ins w:id="64"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5" w:author="Ilkka Rinne [2]" w:date="2022-09-06T16:09:00Z"/>
          <w:rFonts w:asciiTheme="minorHAnsi" w:eastAsiaTheme="minorEastAsia" w:hAnsiTheme="minorHAnsi" w:cstheme="minorBidi"/>
          <w:b w:val="0"/>
          <w:noProof/>
          <w:sz w:val="24"/>
          <w:szCs w:val="24"/>
          <w:lang w:val="en-FI" w:eastAsia="en-GB"/>
        </w:rPr>
      </w:pPr>
      <w:ins w:id="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r>
          <w:rPr>
            <w:noProof/>
            <w:webHidden/>
          </w:rPr>
        </w:r>
      </w:ins>
      <w:r>
        <w:rPr>
          <w:noProof/>
          <w:webHidden/>
        </w:rPr>
        <w:fldChar w:fldCharType="separate"/>
      </w:r>
      <w:ins w:id="67"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8" w:author="Ilkka Rinne [2]" w:date="2022-09-06T16:09:00Z"/>
          <w:rFonts w:asciiTheme="minorHAnsi" w:eastAsiaTheme="minorEastAsia" w:hAnsiTheme="minorHAnsi" w:cstheme="minorBidi"/>
          <w:b w:val="0"/>
          <w:noProof/>
          <w:sz w:val="24"/>
          <w:szCs w:val="24"/>
          <w:lang w:val="en-FI" w:eastAsia="en-GB"/>
        </w:rPr>
      </w:pPr>
      <w:ins w:id="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r>
          <w:rPr>
            <w:noProof/>
            <w:webHidden/>
          </w:rPr>
        </w:r>
      </w:ins>
      <w:r>
        <w:rPr>
          <w:noProof/>
          <w:webHidden/>
        </w:rPr>
        <w:fldChar w:fldCharType="separate"/>
      </w:r>
      <w:ins w:id="70"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71" w:author="Ilkka Rinne [2]" w:date="2022-09-06T16:09:00Z"/>
          <w:rFonts w:asciiTheme="minorHAnsi" w:eastAsiaTheme="minorEastAsia" w:hAnsiTheme="minorHAnsi" w:cstheme="minorBidi"/>
          <w:b w:val="0"/>
          <w:noProof/>
          <w:sz w:val="24"/>
          <w:szCs w:val="24"/>
          <w:lang w:val="en-FI" w:eastAsia="en-GB"/>
        </w:rPr>
      </w:pPr>
      <w:ins w:id="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r>
          <w:rPr>
            <w:noProof/>
            <w:webHidden/>
          </w:rPr>
        </w:r>
      </w:ins>
      <w:r>
        <w:rPr>
          <w:noProof/>
          <w:webHidden/>
        </w:rPr>
        <w:fldChar w:fldCharType="separate"/>
      </w:r>
      <w:ins w:id="73"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4" w:author="Ilkka Rinne [2]" w:date="2022-09-06T16:09:00Z"/>
          <w:rFonts w:asciiTheme="minorHAnsi" w:eastAsiaTheme="minorEastAsia" w:hAnsiTheme="minorHAnsi" w:cstheme="minorBidi"/>
          <w:b w:val="0"/>
          <w:noProof/>
          <w:sz w:val="24"/>
          <w:szCs w:val="24"/>
          <w:lang w:val="en-FI" w:eastAsia="en-GB"/>
        </w:rPr>
      </w:pPr>
      <w:ins w:id="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r>
          <w:rPr>
            <w:noProof/>
            <w:webHidden/>
          </w:rPr>
        </w:r>
      </w:ins>
      <w:r>
        <w:rPr>
          <w:noProof/>
          <w:webHidden/>
        </w:rPr>
        <w:fldChar w:fldCharType="separate"/>
      </w:r>
      <w:ins w:id="76"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7" w:author="Ilkka Rinne [2]" w:date="2022-09-06T16:09:00Z"/>
          <w:rFonts w:asciiTheme="minorHAnsi" w:eastAsiaTheme="minorEastAsia" w:hAnsiTheme="minorHAnsi" w:cstheme="minorBidi"/>
          <w:b w:val="0"/>
          <w:noProof/>
          <w:sz w:val="24"/>
          <w:szCs w:val="24"/>
          <w:lang w:val="en-FI" w:eastAsia="en-GB"/>
        </w:rPr>
      </w:pPr>
      <w:ins w:id="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r>
          <w:rPr>
            <w:noProof/>
            <w:webHidden/>
          </w:rPr>
        </w:r>
      </w:ins>
      <w:r>
        <w:rPr>
          <w:noProof/>
          <w:webHidden/>
        </w:rPr>
        <w:fldChar w:fldCharType="separate"/>
      </w:r>
      <w:ins w:id="79"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80" w:author="Ilkka Rinne [2]" w:date="2022-09-06T16:09:00Z"/>
          <w:rFonts w:asciiTheme="minorHAnsi" w:eastAsiaTheme="minorEastAsia" w:hAnsiTheme="minorHAnsi" w:cstheme="minorBidi"/>
          <w:b w:val="0"/>
          <w:noProof/>
          <w:sz w:val="24"/>
          <w:szCs w:val="24"/>
          <w:lang w:val="en-FI" w:eastAsia="en-GB"/>
        </w:rPr>
      </w:pPr>
      <w:ins w:id="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r>
          <w:rPr>
            <w:noProof/>
            <w:webHidden/>
          </w:rPr>
        </w:r>
      </w:ins>
      <w:r>
        <w:rPr>
          <w:noProof/>
          <w:webHidden/>
        </w:rPr>
        <w:fldChar w:fldCharType="separate"/>
      </w:r>
      <w:ins w:id="82"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3" w:author="Ilkka Rinne [2]" w:date="2022-09-06T16:09:00Z"/>
          <w:rFonts w:asciiTheme="minorHAnsi" w:eastAsiaTheme="minorEastAsia" w:hAnsiTheme="minorHAnsi" w:cstheme="minorBidi"/>
          <w:b w:val="0"/>
          <w:noProof/>
          <w:sz w:val="24"/>
          <w:szCs w:val="24"/>
          <w:lang w:val="en-FI" w:eastAsia="en-GB"/>
        </w:rPr>
      </w:pPr>
      <w:ins w:id="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r>
          <w:rPr>
            <w:noProof/>
            <w:webHidden/>
          </w:rPr>
        </w:r>
      </w:ins>
      <w:r>
        <w:rPr>
          <w:noProof/>
          <w:webHidden/>
        </w:rPr>
        <w:fldChar w:fldCharType="separate"/>
      </w:r>
      <w:ins w:id="85"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6" w:author="Ilkka Rinne [2]" w:date="2022-09-06T16:09:00Z"/>
          <w:rFonts w:asciiTheme="minorHAnsi" w:eastAsiaTheme="minorEastAsia" w:hAnsiTheme="minorHAnsi" w:cstheme="minorBidi"/>
          <w:b w:val="0"/>
          <w:noProof/>
          <w:sz w:val="24"/>
          <w:szCs w:val="24"/>
          <w:lang w:val="en-FI" w:eastAsia="en-GB"/>
        </w:rPr>
      </w:pPr>
      <w:ins w:id="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r>
          <w:rPr>
            <w:noProof/>
            <w:webHidden/>
          </w:rPr>
        </w:r>
      </w:ins>
      <w:r>
        <w:rPr>
          <w:noProof/>
          <w:webHidden/>
        </w:rPr>
        <w:fldChar w:fldCharType="separate"/>
      </w:r>
      <w:ins w:id="88"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9" w:author="Ilkka Rinne [2]" w:date="2022-09-06T16:09:00Z"/>
          <w:rFonts w:asciiTheme="minorHAnsi" w:eastAsiaTheme="minorEastAsia" w:hAnsiTheme="minorHAnsi" w:cstheme="minorBidi"/>
          <w:b w:val="0"/>
          <w:noProof/>
          <w:sz w:val="24"/>
          <w:szCs w:val="24"/>
          <w:lang w:val="en-FI" w:eastAsia="en-GB"/>
        </w:rPr>
      </w:pPr>
      <w:ins w:id="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r>
          <w:rPr>
            <w:noProof/>
            <w:webHidden/>
          </w:rPr>
        </w:r>
      </w:ins>
      <w:r>
        <w:rPr>
          <w:noProof/>
          <w:webHidden/>
        </w:rPr>
        <w:fldChar w:fldCharType="separate"/>
      </w:r>
      <w:ins w:id="91"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2" w:author="Ilkka Rinne [2]" w:date="2022-09-06T16:09:00Z"/>
          <w:rFonts w:asciiTheme="minorHAnsi" w:eastAsiaTheme="minorEastAsia" w:hAnsiTheme="minorHAnsi" w:cstheme="minorBidi"/>
          <w:b w:val="0"/>
          <w:noProof/>
          <w:sz w:val="24"/>
          <w:szCs w:val="24"/>
          <w:lang w:val="en-FI" w:eastAsia="en-GB"/>
        </w:rPr>
      </w:pPr>
      <w:ins w:id="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r>
          <w:rPr>
            <w:noProof/>
            <w:webHidden/>
          </w:rPr>
        </w:r>
      </w:ins>
      <w:r>
        <w:rPr>
          <w:noProof/>
          <w:webHidden/>
        </w:rPr>
        <w:fldChar w:fldCharType="separate"/>
      </w:r>
      <w:ins w:id="94"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5" w:author="Ilkka Rinne [2]" w:date="2022-09-06T16:09:00Z"/>
          <w:rFonts w:asciiTheme="minorHAnsi" w:eastAsiaTheme="minorEastAsia" w:hAnsiTheme="minorHAnsi" w:cstheme="minorBidi"/>
          <w:b w:val="0"/>
          <w:noProof/>
          <w:sz w:val="24"/>
          <w:szCs w:val="24"/>
          <w:lang w:val="en-FI" w:eastAsia="en-GB"/>
        </w:rPr>
      </w:pPr>
      <w:ins w:id="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r>
          <w:rPr>
            <w:noProof/>
            <w:webHidden/>
          </w:rPr>
        </w:r>
      </w:ins>
      <w:r>
        <w:rPr>
          <w:noProof/>
          <w:webHidden/>
        </w:rPr>
        <w:fldChar w:fldCharType="separate"/>
      </w:r>
      <w:ins w:id="97"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8" w:author="Ilkka Rinne [2]" w:date="2022-09-06T16:09:00Z"/>
          <w:rFonts w:asciiTheme="minorHAnsi" w:eastAsiaTheme="minorEastAsia" w:hAnsiTheme="minorHAnsi" w:cstheme="minorBidi"/>
          <w:b w:val="0"/>
          <w:noProof/>
          <w:sz w:val="24"/>
          <w:szCs w:val="24"/>
          <w:lang w:val="en-FI" w:eastAsia="en-GB"/>
        </w:rPr>
      </w:pPr>
      <w:ins w:id="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r>
          <w:rPr>
            <w:noProof/>
            <w:webHidden/>
          </w:rPr>
        </w:r>
      </w:ins>
      <w:r>
        <w:rPr>
          <w:noProof/>
          <w:webHidden/>
        </w:rPr>
        <w:fldChar w:fldCharType="separate"/>
      </w:r>
      <w:ins w:id="100"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101" w:author="Ilkka Rinne [2]" w:date="2022-09-06T16:09:00Z"/>
          <w:rFonts w:asciiTheme="minorHAnsi" w:eastAsiaTheme="minorEastAsia" w:hAnsiTheme="minorHAnsi" w:cstheme="minorBidi"/>
          <w:b w:val="0"/>
          <w:noProof/>
          <w:sz w:val="24"/>
          <w:szCs w:val="24"/>
          <w:lang w:val="en-FI" w:eastAsia="en-GB"/>
        </w:rPr>
      </w:pPr>
      <w:ins w:id="1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r>
          <w:rPr>
            <w:noProof/>
            <w:webHidden/>
          </w:rPr>
        </w:r>
      </w:ins>
      <w:r>
        <w:rPr>
          <w:noProof/>
          <w:webHidden/>
        </w:rPr>
        <w:fldChar w:fldCharType="separate"/>
      </w:r>
      <w:ins w:id="103"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4" w:author="Ilkka Rinne [2]" w:date="2022-09-06T16:09:00Z"/>
          <w:rFonts w:asciiTheme="minorHAnsi" w:eastAsiaTheme="minorEastAsia" w:hAnsiTheme="minorHAnsi" w:cstheme="minorBidi"/>
          <w:b w:val="0"/>
          <w:noProof/>
          <w:sz w:val="24"/>
          <w:szCs w:val="24"/>
          <w:lang w:val="en-FI" w:eastAsia="en-GB"/>
        </w:rPr>
      </w:pPr>
      <w:ins w:id="1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r>
          <w:rPr>
            <w:noProof/>
            <w:webHidden/>
          </w:rPr>
        </w:r>
      </w:ins>
      <w:r>
        <w:rPr>
          <w:noProof/>
          <w:webHidden/>
        </w:rPr>
        <w:fldChar w:fldCharType="separate"/>
      </w:r>
      <w:ins w:id="106"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7" w:author="Ilkka Rinne [2]" w:date="2022-09-06T16:09:00Z"/>
          <w:rFonts w:asciiTheme="minorHAnsi" w:eastAsiaTheme="minorEastAsia" w:hAnsiTheme="minorHAnsi" w:cstheme="minorBidi"/>
          <w:b w:val="0"/>
          <w:noProof/>
          <w:sz w:val="24"/>
          <w:szCs w:val="24"/>
          <w:lang w:val="en-FI" w:eastAsia="en-GB"/>
        </w:rPr>
      </w:pPr>
      <w:ins w:id="1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r>
          <w:rPr>
            <w:noProof/>
            <w:webHidden/>
          </w:rPr>
        </w:r>
      </w:ins>
      <w:r>
        <w:rPr>
          <w:noProof/>
          <w:webHidden/>
        </w:rPr>
        <w:fldChar w:fldCharType="separate"/>
      </w:r>
      <w:ins w:id="109"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10" w:author="Ilkka Rinne [2]" w:date="2022-09-06T16:09:00Z"/>
          <w:rFonts w:asciiTheme="minorHAnsi" w:eastAsiaTheme="minorEastAsia" w:hAnsiTheme="minorHAnsi" w:cstheme="minorBidi"/>
          <w:b w:val="0"/>
          <w:noProof/>
          <w:sz w:val="24"/>
          <w:szCs w:val="24"/>
          <w:lang w:val="en-FI" w:eastAsia="en-GB"/>
        </w:rPr>
      </w:pPr>
      <w:ins w:id="1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r>
          <w:rPr>
            <w:noProof/>
            <w:webHidden/>
          </w:rPr>
        </w:r>
      </w:ins>
      <w:r>
        <w:rPr>
          <w:noProof/>
          <w:webHidden/>
        </w:rPr>
        <w:fldChar w:fldCharType="separate"/>
      </w:r>
      <w:ins w:id="112"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3" w:author="Ilkka Rinne [2]" w:date="2022-09-06T16:09:00Z"/>
          <w:rFonts w:asciiTheme="minorHAnsi" w:eastAsiaTheme="minorEastAsia" w:hAnsiTheme="minorHAnsi" w:cstheme="minorBidi"/>
          <w:b w:val="0"/>
          <w:noProof/>
          <w:sz w:val="24"/>
          <w:szCs w:val="24"/>
          <w:lang w:val="en-FI" w:eastAsia="en-GB"/>
        </w:rPr>
      </w:pPr>
      <w:ins w:id="1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r>
          <w:rPr>
            <w:noProof/>
            <w:webHidden/>
          </w:rPr>
        </w:r>
      </w:ins>
      <w:r>
        <w:rPr>
          <w:noProof/>
          <w:webHidden/>
        </w:rPr>
        <w:fldChar w:fldCharType="separate"/>
      </w:r>
      <w:ins w:id="115"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6" w:author="Ilkka Rinne [2]" w:date="2022-09-06T16:09:00Z"/>
          <w:rFonts w:asciiTheme="minorHAnsi" w:eastAsiaTheme="minorEastAsia" w:hAnsiTheme="minorHAnsi" w:cstheme="minorBidi"/>
          <w:b w:val="0"/>
          <w:noProof/>
          <w:sz w:val="24"/>
          <w:szCs w:val="24"/>
          <w:lang w:val="en-FI" w:eastAsia="en-GB"/>
        </w:rPr>
      </w:pPr>
      <w:ins w:id="1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r>
          <w:rPr>
            <w:noProof/>
            <w:webHidden/>
          </w:rPr>
        </w:r>
      </w:ins>
      <w:r>
        <w:rPr>
          <w:noProof/>
          <w:webHidden/>
        </w:rPr>
        <w:fldChar w:fldCharType="separate"/>
      </w:r>
      <w:ins w:id="118"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9" w:author="Ilkka Rinne [2]" w:date="2022-09-06T16:09:00Z"/>
          <w:rFonts w:asciiTheme="minorHAnsi" w:eastAsiaTheme="minorEastAsia" w:hAnsiTheme="minorHAnsi" w:cstheme="minorBidi"/>
          <w:b w:val="0"/>
          <w:noProof/>
          <w:sz w:val="24"/>
          <w:szCs w:val="24"/>
          <w:lang w:val="en-FI" w:eastAsia="en-GB"/>
        </w:rPr>
      </w:pPr>
      <w:ins w:id="1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r>
          <w:rPr>
            <w:noProof/>
            <w:webHidden/>
          </w:rPr>
        </w:r>
      </w:ins>
      <w:r>
        <w:rPr>
          <w:noProof/>
          <w:webHidden/>
        </w:rPr>
        <w:fldChar w:fldCharType="separate"/>
      </w:r>
      <w:ins w:id="121"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2" w:author="Ilkka Rinne [2]" w:date="2022-09-06T16:09:00Z"/>
          <w:rFonts w:asciiTheme="minorHAnsi" w:eastAsiaTheme="minorEastAsia" w:hAnsiTheme="minorHAnsi" w:cstheme="minorBidi"/>
          <w:b w:val="0"/>
          <w:noProof/>
          <w:sz w:val="24"/>
          <w:szCs w:val="24"/>
          <w:lang w:val="en-FI" w:eastAsia="en-GB"/>
        </w:rPr>
      </w:pPr>
      <w:ins w:id="1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r>
          <w:rPr>
            <w:noProof/>
            <w:webHidden/>
          </w:rPr>
        </w:r>
      </w:ins>
      <w:r>
        <w:rPr>
          <w:noProof/>
          <w:webHidden/>
        </w:rPr>
        <w:fldChar w:fldCharType="separate"/>
      </w:r>
      <w:ins w:id="124"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5" w:author="Ilkka Rinne [2]" w:date="2022-09-06T16:09:00Z"/>
          <w:rFonts w:asciiTheme="minorHAnsi" w:eastAsiaTheme="minorEastAsia" w:hAnsiTheme="minorHAnsi" w:cstheme="minorBidi"/>
          <w:b w:val="0"/>
          <w:noProof/>
          <w:sz w:val="24"/>
          <w:szCs w:val="24"/>
          <w:lang w:val="en-FI" w:eastAsia="en-GB"/>
        </w:rPr>
      </w:pPr>
      <w:ins w:id="1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r>
          <w:rPr>
            <w:noProof/>
            <w:webHidden/>
          </w:rPr>
        </w:r>
      </w:ins>
      <w:r>
        <w:rPr>
          <w:noProof/>
          <w:webHidden/>
        </w:rPr>
        <w:fldChar w:fldCharType="separate"/>
      </w:r>
      <w:ins w:id="127"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8" w:author="Ilkka Rinne [2]" w:date="2022-09-06T16:09:00Z"/>
          <w:rFonts w:asciiTheme="minorHAnsi" w:eastAsiaTheme="minorEastAsia" w:hAnsiTheme="minorHAnsi" w:cstheme="minorBidi"/>
          <w:b w:val="0"/>
          <w:noProof/>
          <w:sz w:val="24"/>
          <w:szCs w:val="24"/>
          <w:lang w:val="en-FI" w:eastAsia="en-GB"/>
        </w:rPr>
      </w:pPr>
      <w:ins w:id="1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r>
          <w:rPr>
            <w:noProof/>
            <w:webHidden/>
          </w:rPr>
        </w:r>
      </w:ins>
      <w:r>
        <w:rPr>
          <w:noProof/>
          <w:webHidden/>
        </w:rPr>
        <w:fldChar w:fldCharType="separate"/>
      </w:r>
      <w:ins w:id="130"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31" w:author="Ilkka Rinne [2]" w:date="2022-09-06T16:09:00Z"/>
          <w:rFonts w:asciiTheme="minorHAnsi" w:eastAsiaTheme="minorEastAsia" w:hAnsiTheme="minorHAnsi" w:cstheme="minorBidi"/>
          <w:b w:val="0"/>
          <w:noProof/>
          <w:sz w:val="24"/>
          <w:szCs w:val="24"/>
          <w:lang w:val="en-FI" w:eastAsia="en-GB"/>
        </w:rPr>
      </w:pPr>
      <w:ins w:id="1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r>
          <w:rPr>
            <w:noProof/>
            <w:webHidden/>
          </w:rPr>
        </w:r>
      </w:ins>
      <w:r>
        <w:rPr>
          <w:noProof/>
          <w:webHidden/>
        </w:rPr>
        <w:fldChar w:fldCharType="separate"/>
      </w:r>
      <w:ins w:id="133"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4" w:author="Ilkka Rinne [2]" w:date="2022-09-06T16:09:00Z"/>
          <w:rFonts w:asciiTheme="minorHAnsi" w:eastAsiaTheme="minorEastAsia" w:hAnsiTheme="minorHAnsi" w:cstheme="minorBidi"/>
          <w:b w:val="0"/>
          <w:noProof/>
          <w:sz w:val="24"/>
          <w:szCs w:val="24"/>
          <w:lang w:val="en-FI" w:eastAsia="en-GB"/>
        </w:rPr>
      </w:pPr>
      <w:ins w:id="1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r>
          <w:rPr>
            <w:noProof/>
            <w:webHidden/>
          </w:rPr>
        </w:r>
      </w:ins>
      <w:r>
        <w:rPr>
          <w:noProof/>
          <w:webHidden/>
        </w:rPr>
        <w:fldChar w:fldCharType="separate"/>
      </w:r>
      <w:ins w:id="136"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7" w:author="Ilkka Rinne [2]" w:date="2022-09-06T16:09:00Z"/>
          <w:rFonts w:asciiTheme="minorHAnsi" w:eastAsiaTheme="minorEastAsia" w:hAnsiTheme="minorHAnsi" w:cstheme="minorBidi"/>
          <w:b w:val="0"/>
          <w:noProof/>
          <w:sz w:val="24"/>
          <w:szCs w:val="24"/>
          <w:lang w:val="en-FI" w:eastAsia="en-GB"/>
        </w:rPr>
      </w:pPr>
      <w:ins w:id="1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r>
          <w:rPr>
            <w:noProof/>
            <w:webHidden/>
          </w:rPr>
        </w:r>
      </w:ins>
      <w:r>
        <w:rPr>
          <w:noProof/>
          <w:webHidden/>
        </w:rPr>
        <w:fldChar w:fldCharType="separate"/>
      </w:r>
      <w:ins w:id="139"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40" w:author="Ilkka Rinne [2]" w:date="2022-09-06T16:09:00Z"/>
          <w:rFonts w:asciiTheme="minorHAnsi" w:eastAsiaTheme="minorEastAsia" w:hAnsiTheme="minorHAnsi" w:cstheme="minorBidi"/>
          <w:b w:val="0"/>
          <w:noProof/>
          <w:sz w:val="24"/>
          <w:szCs w:val="24"/>
          <w:lang w:val="en-FI" w:eastAsia="en-GB"/>
        </w:rPr>
      </w:pPr>
      <w:ins w:id="1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r>
          <w:rPr>
            <w:noProof/>
            <w:webHidden/>
          </w:rPr>
        </w:r>
      </w:ins>
      <w:r>
        <w:rPr>
          <w:noProof/>
          <w:webHidden/>
        </w:rPr>
        <w:fldChar w:fldCharType="separate"/>
      </w:r>
      <w:ins w:id="142"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3" w:author="Ilkka Rinne [2]" w:date="2022-09-06T16:09:00Z"/>
          <w:rFonts w:asciiTheme="minorHAnsi" w:eastAsiaTheme="minorEastAsia" w:hAnsiTheme="minorHAnsi" w:cstheme="minorBidi"/>
          <w:b w:val="0"/>
          <w:noProof/>
          <w:sz w:val="24"/>
          <w:szCs w:val="24"/>
          <w:lang w:val="en-FI" w:eastAsia="en-GB"/>
        </w:rPr>
      </w:pPr>
      <w:ins w:id="1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r>
          <w:rPr>
            <w:noProof/>
            <w:webHidden/>
          </w:rPr>
        </w:r>
      </w:ins>
      <w:r>
        <w:rPr>
          <w:noProof/>
          <w:webHidden/>
        </w:rPr>
        <w:fldChar w:fldCharType="separate"/>
      </w:r>
      <w:ins w:id="145"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6" w:author="Ilkka Rinne [2]" w:date="2022-09-06T16:09:00Z"/>
          <w:rFonts w:asciiTheme="minorHAnsi" w:eastAsiaTheme="minorEastAsia" w:hAnsiTheme="minorHAnsi" w:cstheme="minorBidi"/>
          <w:b w:val="0"/>
          <w:noProof/>
          <w:sz w:val="24"/>
          <w:szCs w:val="24"/>
          <w:lang w:val="en-FI" w:eastAsia="en-GB"/>
        </w:rPr>
      </w:pPr>
      <w:ins w:id="1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r>
          <w:rPr>
            <w:noProof/>
            <w:webHidden/>
          </w:rPr>
        </w:r>
      </w:ins>
      <w:r>
        <w:rPr>
          <w:noProof/>
          <w:webHidden/>
        </w:rPr>
        <w:fldChar w:fldCharType="separate"/>
      </w:r>
      <w:ins w:id="148"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9" w:author="Ilkka Rinne [2]" w:date="2022-09-06T16:09:00Z"/>
          <w:rFonts w:asciiTheme="minorHAnsi" w:eastAsiaTheme="minorEastAsia" w:hAnsiTheme="minorHAnsi" w:cstheme="minorBidi"/>
          <w:b w:val="0"/>
          <w:noProof/>
          <w:sz w:val="24"/>
          <w:szCs w:val="24"/>
          <w:lang w:val="en-FI" w:eastAsia="en-GB"/>
        </w:rPr>
      </w:pPr>
      <w:ins w:id="1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r>
          <w:rPr>
            <w:noProof/>
            <w:webHidden/>
          </w:rPr>
        </w:r>
      </w:ins>
      <w:r>
        <w:rPr>
          <w:noProof/>
          <w:webHidden/>
        </w:rPr>
        <w:fldChar w:fldCharType="separate"/>
      </w:r>
      <w:ins w:id="151"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2" w:author="Ilkka Rinne [2]" w:date="2022-09-06T16:09:00Z"/>
          <w:rFonts w:asciiTheme="minorHAnsi" w:eastAsiaTheme="minorEastAsia" w:hAnsiTheme="minorHAnsi" w:cstheme="minorBidi"/>
          <w:b w:val="0"/>
          <w:noProof/>
          <w:sz w:val="24"/>
          <w:szCs w:val="24"/>
          <w:lang w:val="en-FI" w:eastAsia="en-GB"/>
        </w:rPr>
      </w:pPr>
      <w:ins w:id="1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r>
          <w:rPr>
            <w:noProof/>
            <w:webHidden/>
          </w:rPr>
        </w:r>
      </w:ins>
      <w:r>
        <w:rPr>
          <w:noProof/>
          <w:webHidden/>
        </w:rPr>
        <w:fldChar w:fldCharType="separate"/>
      </w:r>
      <w:ins w:id="154"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5" w:author="Ilkka Rinne [2]" w:date="2022-09-06T16:09:00Z"/>
          <w:rFonts w:asciiTheme="minorHAnsi" w:eastAsiaTheme="minorEastAsia" w:hAnsiTheme="minorHAnsi" w:cstheme="minorBidi"/>
          <w:b w:val="0"/>
          <w:noProof/>
          <w:sz w:val="24"/>
          <w:szCs w:val="24"/>
          <w:lang w:val="en-FI" w:eastAsia="en-GB"/>
        </w:rPr>
      </w:pPr>
      <w:ins w:id="1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r>
          <w:rPr>
            <w:noProof/>
            <w:webHidden/>
          </w:rPr>
        </w:r>
      </w:ins>
      <w:r>
        <w:rPr>
          <w:noProof/>
          <w:webHidden/>
        </w:rPr>
        <w:fldChar w:fldCharType="separate"/>
      </w:r>
      <w:ins w:id="157"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8" w:author="Ilkka Rinne [2]" w:date="2022-09-06T16:09:00Z"/>
          <w:rFonts w:asciiTheme="minorHAnsi" w:eastAsiaTheme="minorEastAsia" w:hAnsiTheme="minorHAnsi" w:cstheme="minorBidi"/>
          <w:b w:val="0"/>
          <w:noProof/>
          <w:sz w:val="24"/>
          <w:szCs w:val="24"/>
          <w:lang w:val="en-FI" w:eastAsia="en-GB"/>
        </w:rPr>
      </w:pPr>
      <w:ins w:id="1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r>
          <w:rPr>
            <w:noProof/>
            <w:webHidden/>
          </w:rPr>
        </w:r>
      </w:ins>
      <w:r>
        <w:rPr>
          <w:noProof/>
          <w:webHidden/>
        </w:rPr>
        <w:fldChar w:fldCharType="separate"/>
      </w:r>
      <w:ins w:id="160"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61" w:author="Ilkka Rinne [2]" w:date="2022-09-06T16:09:00Z"/>
          <w:rFonts w:asciiTheme="minorHAnsi" w:eastAsiaTheme="minorEastAsia" w:hAnsiTheme="minorHAnsi" w:cstheme="minorBidi"/>
          <w:b w:val="0"/>
          <w:noProof/>
          <w:sz w:val="24"/>
          <w:szCs w:val="24"/>
          <w:lang w:val="en-FI" w:eastAsia="en-GB"/>
        </w:rPr>
      </w:pPr>
      <w:ins w:id="16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r>
          <w:rPr>
            <w:noProof/>
            <w:webHidden/>
          </w:rPr>
        </w:r>
      </w:ins>
      <w:r>
        <w:rPr>
          <w:noProof/>
          <w:webHidden/>
        </w:rPr>
        <w:fldChar w:fldCharType="separate"/>
      </w:r>
      <w:ins w:id="163"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4" w:author="Ilkka Rinne [2]" w:date="2022-09-06T16:09:00Z"/>
          <w:rFonts w:asciiTheme="minorHAnsi" w:eastAsiaTheme="minorEastAsia" w:hAnsiTheme="minorHAnsi" w:cstheme="minorBidi"/>
          <w:b w:val="0"/>
          <w:noProof/>
          <w:sz w:val="24"/>
          <w:szCs w:val="24"/>
          <w:lang w:val="en-FI" w:eastAsia="en-GB"/>
        </w:rPr>
      </w:pPr>
      <w:ins w:id="1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r>
          <w:rPr>
            <w:noProof/>
            <w:webHidden/>
          </w:rPr>
        </w:r>
      </w:ins>
      <w:r>
        <w:rPr>
          <w:noProof/>
          <w:webHidden/>
        </w:rPr>
        <w:fldChar w:fldCharType="separate"/>
      </w:r>
      <w:ins w:id="166"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7" w:author="Ilkka Rinne [2]" w:date="2022-09-06T16:09:00Z"/>
          <w:rFonts w:asciiTheme="minorHAnsi" w:eastAsiaTheme="minorEastAsia" w:hAnsiTheme="minorHAnsi" w:cstheme="minorBidi"/>
          <w:b w:val="0"/>
          <w:noProof/>
          <w:sz w:val="24"/>
          <w:szCs w:val="24"/>
          <w:lang w:val="en-FI" w:eastAsia="en-GB"/>
        </w:rPr>
      </w:pPr>
      <w:ins w:id="1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r>
          <w:rPr>
            <w:noProof/>
            <w:webHidden/>
          </w:rPr>
        </w:r>
      </w:ins>
      <w:r>
        <w:rPr>
          <w:noProof/>
          <w:webHidden/>
        </w:rPr>
        <w:fldChar w:fldCharType="separate"/>
      </w:r>
      <w:ins w:id="169"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70" w:author="Ilkka Rinne [2]" w:date="2022-09-06T16:09:00Z"/>
          <w:rFonts w:asciiTheme="minorHAnsi" w:eastAsiaTheme="minorEastAsia" w:hAnsiTheme="minorHAnsi" w:cstheme="minorBidi"/>
          <w:b w:val="0"/>
          <w:noProof/>
          <w:sz w:val="24"/>
          <w:szCs w:val="24"/>
          <w:lang w:val="en-FI" w:eastAsia="en-GB"/>
        </w:rPr>
      </w:pPr>
      <w:ins w:id="1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r>
          <w:rPr>
            <w:noProof/>
            <w:webHidden/>
          </w:rPr>
        </w:r>
      </w:ins>
      <w:r>
        <w:rPr>
          <w:noProof/>
          <w:webHidden/>
        </w:rPr>
        <w:fldChar w:fldCharType="separate"/>
      </w:r>
      <w:ins w:id="172"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3" w:author="Ilkka Rinne [2]" w:date="2022-09-06T16:09:00Z"/>
          <w:rFonts w:asciiTheme="minorHAnsi" w:eastAsiaTheme="minorEastAsia" w:hAnsiTheme="minorHAnsi" w:cstheme="minorBidi"/>
          <w:b w:val="0"/>
          <w:noProof/>
          <w:sz w:val="24"/>
          <w:szCs w:val="24"/>
          <w:lang w:val="en-FI" w:eastAsia="en-GB"/>
        </w:rPr>
      </w:pPr>
      <w:ins w:id="1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r>
          <w:rPr>
            <w:noProof/>
            <w:webHidden/>
          </w:rPr>
        </w:r>
      </w:ins>
      <w:r>
        <w:rPr>
          <w:noProof/>
          <w:webHidden/>
        </w:rPr>
        <w:fldChar w:fldCharType="separate"/>
      </w:r>
      <w:ins w:id="175"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6" w:author="Ilkka Rinne [2]" w:date="2022-09-06T16:09:00Z"/>
          <w:rFonts w:asciiTheme="minorHAnsi" w:eastAsiaTheme="minorEastAsia" w:hAnsiTheme="minorHAnsi" w:cstheme="minorBidi"/>
          <w:b w:val="0"/>
          <w:noProof/>
          <w:sz w:val="24"/>
          <w:szCs w:val="24"/>
          <w:lang w:val="en-FI" w:eastAsia="en-GB"/>
        </w:rPr>
      </w:pPr>
      <w:ins w:id="1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r>
          <w:rPr>
            <w:noProof/>
            <w:webHidden/>
          </w:rPr>
        </w:r>
      </w:ins>
      <w:r>
        <w:rPr>
          <w:noProof/>
          <w:webHidden/>
        </w:rPr>
        <w:fldChar w:fldCharType="separate"/>
      </w:r>
      <w:ins w:id="178"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9" w:author="Ilkka Rinne [2]" w:date="2022-09-06T16:09:00Z"/>
          <w:rFonts w:asciiTheme="minorHAnsi" w:eastAsiaTheme="minorEastAsia" w:hAnsiTheme="minorHAnsi" w:cstheme="minorBidi"/>
          <w:b w:val="0"/>
          <w:noProof/>
          <w:sz w:val="24"/>
          <w:szCs w:val="24"/>
          <w:lang w:val="en-FI" w:eastAsia="en-GB"/>
        </w:rPr>
      </w:pPr>
      <w:ins w:id="1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r>
          <w:rPr>
            <w:noProof/>
            <w:webHidden/>
          </w:rPr>
        </w:r>
      </w:ins>
      <w:r>
        <w:rPr>
          <w:noProof/>
          <w:webHidden/>
        </w:rPr>
        <w:fldChar w:fldCharType="separate"/>
      </w:r>
      <w:ins w:id="181"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2" w:author="Ilkka Rinne [2]" w:date="2022-09-06T16:09:00Z"/>
          <w:rFonts w:asciiTheme="minorHAnsi" w:eastAsiaTheme="minorEastAsia" w:hAnsiTheme="minorHAnsi" w:cstheme="minorBidi"/>
          <w:b w:val="0"/>
          <w:noProof/>
          <w:sz w:val="24"/>
          <w:szCs w:val="24"/>
          <w:lang w:val="en-FI" w:eastAsia="en-GB"/>
        </w:rPr>
      </w:pPr>
      <w:ins w:id="1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r>
          <w:rPr>
            <w:noProof/>
            <w:webHidden/>
          </w:rPr>
        </w:r>
      </w:ins>
      <w:r>
        <w:rPr>
          <w:noProof/>
          <w:webHidden/>
        </w:rPr>
        <w:fldChar w:fldCharType="separate"/>
      </w:r>
      <w:ins w:id="184"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5" w:author="Ilkka Rinne [2]" w:date="2022-09-06T16:09:00Z"/>
          <w:rFonts w:asciiTheme="minorHAnsi" w:eastAsiaTheme="minorEastAsia" w:hAnsiTheme="minorHAnsi" w:cstheme="minorBidi"/>
          <w:b w:val="0"/>
          <w:noProof/>
          <w:sz w:val="24"/>
          <w:szCs w:val="24"/>
          <w:lang w:val="en-FI" w:eastAsia="en-GB"/>
        </w:rPr>
      </w:pPr>
      <w:ins w:id="1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r>
          <w:rPr>
            <w:noProof/>
            <w:webHidden/>
          </w:rPr>
        </w:r>
      </w:ins>
      <w:r>
        <w:rPr>
          <w:noProof/>
          <w:webHidden/>
        </w:rPr>
        <w:fldChar w:fldCharType="separate"/>
      </w:r>
      <w:ins w:id="187"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8" w:author="Ilkka Rinne [2]" w:date="2022-09-06T16:09:00Z"/>
          <w:rFonts w:asciiTheme="minorHAnsi" w:eastAsiaTheme="minorEastAsia" w:hAnsiTheme="minorHAnsi" w:cstheme="minorBidi"/>
          <w:b w:val="0"/>
          <w:noProof/>
          <w:sz w:val="24"/>
          <w:szCs w:val="24"/>
          <w:lang w:val="en-FI" w:eastAsia="en-GB"/>
        </w:rPr>
      </w:pPr>
      <w:ins w:id="1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r>
          <w:rPr>
            <w:noProof/>
            <w:webHidden/>
          </w:rPr>
        </w:r>
      </w:ins>
      <w:r>
        <w:rPr>
          <w:noProof/>
          <w:webHidden/>
        </w:rPr>
        <w:fldChar w:fldCharType="separate"/>
      </w:r>
      <w:ins w:id="190"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91" w:author="Ilkka Rinne [2]" w:date="2022-09-06T16:09:00Z"/>
          <w:rFonts w:asciiTheme="minorHAnsi" w:eastAsiaTheme="minorEastAsia" w:hAnsiTheme="minorHAnsi" w:cstheme="minorBidi"/>
          <w:b w:val="0"/>
          <w:noProof/>
          <w:sz w:val="24"/>
          <w:szCs w:val="24"/>
          <w:lang w:val="en-FI" w:eastAsia="en-GB"/>
        </w:rPr>
      </w:pPr>
      <w:ins w:id="1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r>
          <w:rPr>
            <w:noProof/>
            <w:webHidden/>
          </w:rPr>
        </w:r>
      </w:ins>
      <w:r>
        <w:rPr>
          <w:noProof/>
          <w:webHidden/>
        </w:rPr>
        <w:fldChar w:fldCharType="separate"/>
      </w:r>
      <w:ins w:id="193"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4" w:author="Ilkka Rinne [2]" w:date="2022-09-06T16:09:00Z"/>
          <w:rFonts w:asciiTheme="minorHAnsi" w:eastAsiaTheme="minorEastAsia" w:hAnsiTheme="minorHAnsi" w:cstheme="minorBidi"/>
          <w:b w:val="0"/>
          <w:noProof/>
          <w:sz w:val="24"/>
          <w:szCs w:val="24"/>
          <w:lang w:val="en-FI" w:eastAsia="en-GB"/>
        </w:rPr>
      </w:pPr>
      <w:ins w:id="1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r>
          <w:rPr>
            <w:noProof/>
            <w:webHidden/>
          </w:rPr>
        </w:r>
      </w:ins>
      <w:r>
        <w:rPr>
          <w:noProof/>
          <w:webHidden/>
        </w:rPr>
        <w:fldChar w:fldCharType="separate"/>
      </w:r>
      <w:ins w:id="196"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7" w:author="Ilkka Rinne [2]" w:date="2022-09-06T16:09:00Z"/>
          <w:rFonts w:asciiTheme="minorHAnsi" w:eastAsiaTheme="minorEastAsia" w:hAnsiTheme="minorHAnsi" w:cstheme="minorBidi"/>
          <w:b w:val="0"/>
          <w:noProof/>
          <w:sz w:val="24"/>
          <w:szCs w:val="24"/>
          <w:lang w:val="en-FI" w:eastAsia="en-GB"/>
        </w:rPr>
      </w:pPr>
      <w:ins w:id="1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r>
          <w:rPr>
            <w:noProof/>
            <w:webHidden/>
          </w:rPr>
        </w:r>
      </w:ins>
      <w:r>
        <w:rPr>
          <w:noProof/>
          <w:webHidden/>
        </w:rPr>
        <w:fldChar w:fldCharType="separate"/>
      </w:r>
      <w:ins w:id="199"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200" w:author="Ilkka Rinne [2]" w:date="2022-09-06T16:09:00Z"/>
          <w:rFonts w:asciiTheme="minorHAnsi" w:eastAsiaTheme="minorEastAsia" w:hAnsiTheme="minorHAnsi" w:cstheme="minorBidi"/>
          <w:b w:val="0"/>
          <w:noProof/>
          <w:sz w:val="24"/>
          <w:szCs w:val="24"/>
          <w:lang w:val="en-FI" w:eastAsia="en-GB"/>
        </w:rPr>
      </w:pPr>
      <w:ins w:id="2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r>
          <w:rPr>
            <w:noProof/>
            <w:webHidden/>
          </w:rPr>
        </w:r>
      </w:ins>
      <w:r>
        <w:rPr>
          <w:noProof/>
          <w:webHidden/>
        </w:rPr>
        <w:fldChar w:fldCharType="separate"/>
      </w:r>
      <w:ins w:id="202"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3" w:author="Ilkka Rinne [2]" w:date="2022-09-06T16:09:00Z"/>
          <w:rFonts w:asciiTheme="minorHAnsi" w:eastAsiaTheme="minorEastAsia" w:hAnsiTheme="minorHAnsi" w:cstheme="minorBidi"/>
          <w:b w:val="0"/>
          <w:noProof/>
          <w:sz w:val="24"/>
          <w:szCs w:val="24"/>
          <w:lang w:val="en-FI" w:eastAsia="en-GB"/>
        </w:rPr>
      </w:pPr>
      <w:ins w:id="2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r>
          <w:rPr>
            <w:noProof/>
            <w:webHidden/>
          </w:rPr>
        </w:r>
      </w:ins>
      <w:r>
        <w:rPr>
          <w:noProof/>
          <w:webHidden/>
        </w:rPr>
        <w:fldChar w:fldCharType="separate"/>
      </w:r>
      <w:ins w:id="205"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6" w:author="Ilkka Rinne [2]" w:date="2022-09-06T16:09:00Z"/>
          <w:rFonts w:asciiTheme="minorHAnsi" w:eastAsiaTheme="minorEastAsia" w:hAnsiTheme="minorHAnsi" w:cstheme="minorBidi"/>
          <w:b w:val="0"/>
          <w:noProof/>
          <w:sz w:val="24"/>
          <w:szCs w:val="24"/>
          <w:lang w:val="en-FI" w:eastAsia="en-GB"/>
        </w:rPr>
      </w:pPr>
      <w:ins w:id="2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r>
          <w:rPr>
            <w:noProof/>
            <w:webHidden/>
          </w:rPr>
        </w:r>
      </w:ins>
      <w:r>
        <w:rPr>
          <w:noProof/>
          <w:webHidden/>
        </w:rPr>
        <w:fldChar w:fldCharType="separate"/>
      </w:r>
      <w:ins w:id="208"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9" w:author="Ilkka Rinne [2]" w:date="2022-09-06T16:09:00Z"/>
          <w:rFonts w:asciiTheme="minorHAnsi" w:eastAsiaTheme="minorEastAsia" w:hAnsiTheme="minorHAnsi" w:cstheme="minorBidi"/>
          <w:b w:val="0"/>
          <w:noProof/>
          <w:sz w:val="24"/>
          <w:szCs w:val="24"/>
          <w:lang w:val="en-FI" w:eastAsia="en-GB"/>
        </w:rPr>
      </w:pPr>
      <w:ins w:id="2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r>
          <w:rPr>
            <w:noProof/>
            <w:webHidden/>
          </w:rPr>
        </w:r>
      </w:ins>
      <w:r>
        <w:rPr>
          <w:noProof/>
          <w:webHidden/>
        </w:rPr>
        <w:fldChar w:fldCharType="separate"/>
      </w:r>
      <w:ins w:id="211"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2" w:author="Ilkka Rinne [2]" w:date="2022-09-06T16:09:00Z"/>
          <w:rFonts w:asciiTheme="minorHAnsi" w:eastAsiaTheme="minorEastAsia" w:hAnsiTheme="minorHAnsi" w:cstheme="minorBidi"/>
          <w:b w:val="0"/>
          <w:noProof/>
          <w:sz w:val="24"/>
          <w:szCs w:val="24"/>
          <w:lang w:val="en-FI" w:eastAsia="en-GB"/>
        </w:rPr>
      </w:pPr>
      <w:ins w:id="2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r>
          <w:rPr>
            <w:noProof/>
            <w:webHidden/>
          </w:rPr>
        </w:r>
      </w:ins>
      <w:r>
        <w:rPr>
          <w:noProof/>
          <w:webHidden/>
        </w:rPr>
        <w:fldChar w:fldCharType="separate"/>
      </w:r>
      <w:ins w:id="214"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5" w:author="Ilkka Rinne [2]" w:date="2022-09-06T16:09:00Z"/>
          <w:rFonts w:asciiTheme="minorHAnsi" w:eastAsiaTheme="minorEastAsia" w:hAnsiTheme="minorHAnsi" w:cstheme="minorBidi"/>
          <w:b w:val="0"/>
          <w:noProof/>
          <w:sz w:val="24"/>
          <w:szCs w:val="24"/>
          <w:lang w:val="en-FI" w:eastAsia="en-GB"/>
        </w:rPr>
      </w:pPr>
      <w:ins w:id="2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r>
          <w:rPr>
            <w:noProof/>
            <w:webHidden/>
          </w:rPr>
        </w:r>
      </w:ins>
      <w:r>
        <w:rPr>
          <w:noProof/>
          <w:webHidden/>
        </w:rPr>
        <w:fldChar w:fldCharType="separate"/>
      </w:r>
      <w:ins w:id="217"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8" w:author="Ilkka Rinne [2]" w:date="2022-09-06T16:09:00Z"/>
          <w:rFonts w:asciiTheme="minorHAnsi" w:eastAsiaTheme="minorEastAsia" w:hAnsiTheme="minorHAnsi" w:cstheme="minorBidi"/>
          <w:b w:val="0"/>
          <w:noProof/>
          <w:sz w:val="24"/>
          <w:szCs w:val="24"/>
          <w:lang w:val="en-FI" w:eastAsia="en-GB"/>
        </w:rPr>
      </w:pPr>
      <w:ins w:id="2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r>
          <w:rPr>
            <w:noProof/>
            <w:webHidden/>
          </w:rPr>
        </w:r>
      </w:ins>
      <w:r>
        <w:rPr>
          <w:noProof/>
          <w:webHidden/>
        </w:rPr>
        <w:fldChar w:fldCharType="separate"/>
      </w:r>
      <w:ins w:id="220"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21" w:author="Ilkka Rinne [2]" w:date="2022-09-06T16:09:00Z"/>
          <w:rFonts w:asciiTheme="minorHAnsi" w:eastAsiaTheme="minorEastAsia" w:hAnsiTheme="minorHAnsi" w:cstheme="minorBidi"/>
          <w:b w:val="0"/>
          <w:noProof/>
          <w:sz w:val="24"/>
          <w:szCs w:val="24"/>
          <w:lang w:val="en-FI" w:eastAsia="en-GB"/>
        </w:rPr>
      </w:pPr>
      <w:ins w:id="2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r>
          <w:rPr>
            <w:noProof/>
            <w:webHidden/>
          </w:rPr>
        </w:r>
      </w:ins>
      <w:r>
        <w:rPr>
          <w:noProof/>
          <w:webHidden/>
        </w:rPr>
        <w:fldChar w:fldCharType="separate"/>
      </w:r>
      <w:ins w:id="223"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4" w:author="Ilkka Rinne [2]" w:date="2022-09-06T16:09:00Z"/>
          <w:rFonts w:asciiTheme="minorHAnsi" w:eastAsiaTheme="minorEastAsia" w:hAnsiTheme="minorHAnsi" w:cstheme="minorBidi"/>
          <w:b w:val="0"/>
          <w:noProof/>
          <w:sz w:val="24"/>
          <w:szCs w:val="24"/>
          <w:lang w:val="en-FI" w:eastAsia="en-GB"/>
        </w:rPr>
      </w:pPr>
      <w:ins w:id="2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r>
          <w:rPr>
            <w:noProof/>
            <w:webHidden/>
          </w:rPr>
        </w:r>
      </w:ins>
      <w:r>
        <w:rPr>
          <w:noProof/>
          <w:webHidden/>
        </w:rPr>
        <w:fldChar w:fldCharType="separate"/>
      </w:r>
      <w:ins w:id="226"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7" w:author="Ilkka Rinne [2]" w:date="2022-09-06T16:09:00Z"/>
          <w:rFonts w:asciiTheme="minorHAnsi" w:eastAsiaTheme="minorEastAsia" w:hAnsiTheme="minorHAnsi" w:cstheme="minorBidi"/>
          <w:b w:val="0"/>
          <w:noProof/>
          <w:sz w:val="24"/>
          <w:szCs w:val="24"/>
          <w:lang w:val="en-FI" w:eastAsia="en-GB"/>
        </w:rPr>
      </w:pPr>
      <w:ins w:id="2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r>
          <w:rPr>
            <w:noProof/>
            <w:webHidden/>
          </w:rPr>
        </w:r>
      </w:ins>
      <w:r>
        <w:rPr>
          <w:noProof/>
          <w:webHidden/>
        </w:rPr>
        <w:fldChar w:fldCharType="separate"/>
      </w:r>
      <w:ins w:id="229"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30" w:author="Ilkka Rinne [2]" w:date="2022-09-06T16:09:00Z"/>
          <w:rFonts w:asciiTheme="minorHAnsi" w:eastAsiaTheme="minorEastAsia" w:hAnsiTheme="minorHAnsi" w:cstheme="minorBidi"/>
          <w:b w:val="0"/>
          <w:noProof/>
          <w:sz w:val="24"/>
          <w:szCs w:val="24"/>
          <w:lang w:val="en-FI" w:eastAsia="en-GB"/>
        </w:rPr>
      </w:pPr>
      <w:ins w:id="2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r>
          <w:rPr>
            <w:noProof/>
            <w:webHidden/>
          </w:rPr>
        </w:r>
      </w:ins>
      <w:r>
        <w:rPr>
          <w:noProof/>
          <w:webHidden/>
        </w:rPr>
        <w:fldChar w:fldCharType="separate"/>
      </w:r>
      <w:ins w:id="232"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3" w:author="Ilkka Rinne [2]" w:date="2022-09-06T16:09:00Z"/>
          <w:rFonts w:asciiTheme="minorHAnsi" w:eastAsiaTheme="minorEastAsia" w:hAnsiTheme="minorHAnsi" w:cstheme="minorBidi"/>
          <w:b w:val="0"/>
          <w:noProof/>
          <w:sz w:val="24"/>
          <w:szCs w:val="24"/>
          <w:lang w:val="en-FI" w:eastAsia="en-GB"/>
        </w:rPr>
      </w:pPr>
      <w:ins w:id="2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r>
          <w:rPr>
            <w:noProof/>
            <w:webHidden/>
          </w:rPr>
        </w:r>
      </w:ins>
      <w:r>
        <w:rPr>
          <w:noProof/>
          <w:webHidden/>
        </w:rPr>
        <w:fldChar w:fldCharType="separate"/>
      </w:r>
      <w:ins w:id="235"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6" w:author="Ilkka Rinne [2]" w:date="2022-09-06T16:09:00Z"/>
          <w:rFonts w:asciiTheme="minorHAnsi" w:eastAsiaTheme="minorEastAsia" w:hAnsiTheme="minorHAnsi" w:cstheme="minorBidi"/>
          <w:b w:val="0"/>
          <w:noProof/>
          <w:sz w:val="24"/>
          <w:szCs w:val="24"/>
          <w:lang w:val="en-FI" w:eastAsia="en-GB"/>
        </w:rPr>
      </w:pPr>
      <w:ins w:id="2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r>
          <w:rPr>
            <w:noProof/>
            <w:webHidden/>
          </w:rPr>
        </w:r>
      </w:ins>
      <w:r>
        <w:rPr>
          <w:noProof/>
          <w:webHidden/>
        </w:rPr>
        <w:fldChar w:fldCharType="separate"/>
      </w:r>
      <w:ins w:id="238"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9" w:author="Ilkka Rinne [2]" w:date="2022-09-06T16:09:00Z"/>
          <w:rFonts w:asciiTheme="minorHAnsi" w:eastAsiaTheme="minorEastAsia" w:hAnsiTheme="minorHAnsi" w:cstheme="minorBidi"/>
          <w:b w:val="0"/>
          <w:noProof/>
          <w:sz w:val="24"/>
          <w:szCs w:val="24"/>
          <w:lang w:val="en-FI" w:eastAsia="en-GB"/>
        </w:rPr>
      </w:pPr>
      <w:ins w:id="2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r>
          <w:rPr>
            <w:noProof/>
            <w:webHidden/>
          </w:rPr>
        </w:r>
      </w:ins>
      <w:r>
        <w:rPr>
          <w:noProof/>
          <w:webHidden/>
        </w:rPr>
        <w:fldChar w:fldCharType="separate"/>
      </w:r>
      <w:ins w:id="241"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2" w:author="Ilkka Rinne [2]" w:date="2022-09-06T16:09:00Z"/>
          <w:rFonts w:asciiTheme="minorHAnsi" w:eastAsiaTheme="minorEastAsia" w:hAnsiTheme="minorHAnsi" w:cstheme="minorBidi"/>
          <w:b w:val="0"/>
          <w:noProof/>
          <w:sz w:val="24"/>
          <w:szCs w:val="24"/>
          <w:lang w:val="en-FI" w:eastAsia="en-GB"/>
        </w:rPr>
      </w:pPr>
      <w:ins w:id="2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r>
          <w:rPr>
            <w:noProof/>
            <w:webHidden/>
          </w:rPr>
        </w:r>
      </w:ins>
      <w:r>
        <w:rPr>
          <w:noProof/>
          <w:webHidden/>
        </w:rPr>
        <w:fldChar w:fldCharType="separate"/>
      </w:r>
      <w:ins w:id="244"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5" w:author="Ilkka Rinne [2]" w:date="2022-09-06T16:09:00Z"/>
          <w:rFonts w:asciiTheme="minorHAnsi" w:eastAsiaTheme="minorEastAsia" w:hAnsiTheme="minorHAnsi" w:cstheme="minorBidi"/>
          <w:b w:val="0"/>
          <w:noProof/>
          <w:sz w:val="24"/>
          <w:szCs w:val="24"/>
          <w:lang w:val="en-FI" w:eastAsia="en-GB"/>
        </w:rPr>
      </w:pPr>
      <w:ins w:id="2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r>
          <w:rPr>
            <w:noProof/>
            <w:webHidden/>
          </w:rPr>
        </w:r>
      </w:ins>
      <w:r>
        <w:rPr>
          <w:noProof/>
          <w:webHidden/>
        </w:rPr>
        <w:fldChar w:fldCharType="separate"/>
      </w:r>
      <w:ins w:id="247"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8" w:author="Ilkka Rinne [2]" w:date="2022-09-06T16:09:00Z"/>
          <w:rFonts w:asciiTheme="minorHAnsi" w:eastAsiaTheme="minorEastAsia" w:hAnsiTheme="minorHAnsi" w:cstheme="minorBidi"/>
          <w:b w:val="0"/>
          <w:noProof/>
          <w:sz w:val="24"/>
          <w:szCs w:val="24"/>
          <w:lang w:val="en-FI" w:eastAsia="en-GB"/>
        </w:rPr>
      </w:pPr>
      <w:ins w:id="2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r>
          <w:rPr>
            <w:noProof/>
            <w:webHidden/>
          </w:rPr>
        </w:r>
      </w:ins>
      <w:r>
        <w:rPr>
          <w:noProof/>
          <w:webHidden/>
        </w:rPr>
        <w:fldChar w:fldCharType="separate"/>
      </w:r>
      <w:ins w:id="250"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51" w:author="Ilkka Rinne [2]" w:date="2022-09-06T16:09:00Z"/>
          <w:rFonts w:asciiTheme="minorHAnsi" w:eastAsiaTheme="minorEastAsia" w:hAnsiTheme="minorHAnsi" w:cstheme="minorBidi"/>
          <w:b w:val="0"/>
          <w:noProof/>
          <w:sz w:val="24"/>
          <w:szCs w:val="24"/>
          <w:lang w:val="en-FI" w:eastAsia="en-GB"/>
        </w:rPr>
      </w:pPr>
      <w:ins w:id="2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r>
          <w:rPr>
            <w:noProof/>
            <w:webHidden/>
          </w:rPr>
        </w:r>
      </w:ins>
      <w:r>
        <w:rPr>
          <w:noProof/>
          <w:webHidden/>
        </w:rPr>
        <w:fldChar w:fldCharType="separate"/>
      </w:r>
      <w:ins w:id="253"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4" w:author="Ilkka Rinne [2]" w:date="2022-09-06T16:09:00Z"/>
          <w:rFonts w:asciiTheme="minorHAnsi" w:eastAsiaTheme="minorEastAsia" w:hAnsiTheme="minorHAnsi" w:cstheme="minorBidi"/>
          <w:b w:val="0"/>
          <w:noProof/>
          <w:sz w:val="24"/>
          <w:szCs w:val="24"/>
          <w:lang w:val="en-FI" w:eastAsia="en-GB"/>
        </w:rPr>
      </w:pPr>
      <w:ins w:id="2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r>
          <w:rPr>
            <w:noProof/>
            <w:webHidden/>
          </w:rPr>
        </w:r>
      </w:ins>
      <w:r>
        <w:rPr>
          <w:noProof/>
          <w:webHidden/>
        </w:rPr>
        <w:fldChar w:fldCharType="separate"/>
      </w:r>
      <w:ins w:id="256"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7" w:author="Ilkka Rinne [2]" w:date="2022-09-06T16:09:00Z"/>
          <w:rFonts w:asciiTheme="minorHAnsi" w:eastAsiaTheme="minorEastAsia" w:hAnsiTheme="minorHAnsi" w:cstheme="minorBidi"/>
          <w:b w:val="0"/>
          <w:noProof/>
          <w:sz w:val="24"/>
          <w:szCs w:val="24"/>
          <w:lang w:val="en-FI" w:eastAsia="en-GB"/>
        </w:rPr>
      </w:pPr>
      <w:ins w:id="2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r>
          <w:rPr>
            <w:noProof/>
            <w:webHidden/>
          </w:rPr>
        </w:r>
      </w:ins>
      <w:r>
        <w:rPr>
          <w:noProof/>
          <w:webHidden/>
        </w:rPr>
        <w:fldChar w:fldCharType="separate"/>
      </w:r>
      <w:ins w:id="259"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60" w:author="Ilkka Rinne [2]" w:date="2022-09-06T16:09:00Z"/>
          <w:rFonts w:asciiTheme="minorHAnsi" w:eastAsiaTheme="minorEastAsia" w:hAnsiTheme="minorHAnsi" w:cstheme="minorBidi"/>
          <w:b w:val="0"/>
          <w:noProof/>
          <w:sz w:val="24"/>
          <w:szCs w:val="24"/>
          <w:lang w:val="en-FI" w:eastAsia="en-GB"/>
        </w:rPr>
      </w:pPr>
      <w:ins w:id="2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r>
          <w:rPr>
            <w:noProof/>
            <w:webHidden/>
          </w:rPr>
        </w:r>
      </w:ins>
      <w:r>
        <w:rPr>
          <w:noProof/>
          <w:webHidden/>
        </w:rPr>
        <w:fldChar w:fldCharType="separate"/>
      </w:r>
      <w:ins w:id="262"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3" w:author="Ilkka Rinne [2]" w:date="2022-09-06T16:09:00Z"/>
          <w:rFonts w:asciiTheme="minorHAnsi" w:eastAsiaTheme="minorEastAsia" w:hAnsiTheme="minorHAnsi" w:cstheme="minorBidi"/>
          <w:b w:val="0"/>
          <w:noProof/>
          <w:sz w:val="24"/>
          <w:szCs w:val="24"/>
          <w:lang w:val="en-FI" w:eastAsia="en-GB"/>
        </w:rPr>
      </w:pPr>
      <w:ins w:id="2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r>
          <w:rPr>
            <w:noProof/>
            <w:webHidden/>
          </w:rPr>
        </w:r>
      </w:ins>
      <w:r>
        <w:rPr>
          <w:noProof/>
          <w:webHidden/>
        </w:rPr>
        <w:fldChar w:fldCharType="separate"/>
      </w:r>
      <w:ins w:id="265"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6" w:author="Ilkka Rinne [2]" w:date="2022-09-06T16:09:00Z"/>
          <w:rFonts w:asciiTheme="minorHAnsi" w:eastAsiaTheme="minorEastAsia" w:hAnsiTheme="minorHAnsi" w:cstheme="minorBidi"/>
          <w:b w:val="0"/>
          <w:noProof/>
          <w:sz w:val="24"/>
          <w:szCs w:val="24"/>
          <w:lang w:val="en-FI" w:eastAsia="en-GB"/>
        </w:rPr>
      </w:pPr>
      <w:ins w:id="2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r>
          <w:rPr>
            <w:noProof/>
            <w:webHidden/>
          </w:rPr>
        </w:r>
      </w:ins>
      <w:r>
        <w:rPr>
          <w:noProof/>
          <w:webHidden/>
        </w:rPr>
        <w:fldChar w:fldCharType="separate"/>
      </w:r>
      <w:ins w:id="268"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9" w:author="Ilkka Rinne [2]" w:date="2022-09-06T16:09:00Z"/>
          <w:rFonts w:asciiTheme="minorHAnsi" w:eastAsiaTheme="minorEastAsia" w:hAnsiTheme="minorHAnsi" w:cstheme="minorBidi"/>
          <w:b w:val="0"/>
          <w:noProof/>
          <w:sz w:val="24"/>
          <w:szCs w:val="24"/>
          <w:lang w:val="en-FI" w:eastAsia="en-GB"/>
        </w:rPr>
      </w:pPr>
      <w:ins w:id="2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r>
          <w:rPr>
            <w:noProof/>
            <w:webHidden/>
          </w:rPr>
        </w:r>
      </w:ins>
      <w:r>
        <w:rPr>
          <w:noProof/>
          <w:webHidden/>
        </w:rPr>
        <w:fldChar w:fldCharType="separate"/>
      </w:r>
      <w:ins w:id="271"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2" w:author="Ilkka Rinne [2]" w:date="2022-09-06T16:09:00Z"/>
          <w:rFonts w:asciiTheme="minorHAnsi" w:eastAsiaTheme="minorEastAsia" w:hAnsiTheme="minorHAnsi" w:cstheme="minorBidi"/>
          <w:b w:val="0"/>
          <w:noProof/>
          <w:sz w:val="24"/>
          <w:szCs w:val="24"/>
          <w:lang w:val="en-FI" w:eastAsia="en-GB"/>
        </w:rPr>
      </w:pPr>
      <w:ins w:id="2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r>
          <w:rPr>
            <w:noProof/>
            <w:webHidden/>
          </w:rPr>
        </w:r>
      </w:ins>
      <w:r>
        <w:rPr>
          <w:noProof/>
          <w:webHidden/>
        </w:rPr>
        <w:fldChar w:fldCharType="separate"/>
      </w:r>
      <w:ins w:id="274"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5" w:author="Ilkka Rinne [2]" w:date="2022-09-06T16:09:00Z"/>
          <w:rFonts w:asciiTheme="minorHAnsi" w:eastAsiaTheme="minorEastAsia" w:hAnsiTheme="minorHAnsi" w:cstheme="minorBidi"/>
          <w:b w:val="0"/>
          <w:noProof/>
          <w:sz w:val="24"/>
          <w:szCs w:val="24"/>
          <w:lang w:val="en-FI" w:eastAsia="en-GB"/>
        </w:rPr>
      </w:pPr>
      <w:ins w:id="2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r>
          <w:rPr>
            <w:noProof/>
            <w:webHidden/>
          </w:rPr>
        </w:r>
      </w:ins>
      <w:r>
        <w:rPr>
          <w:noProof/>
          <w:webHidden/>
        </w:rPr>
        <w:fldChar w:fldCharType="separate"/>
      </w:r>
      <w:ins w:id="277"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8" w:author="Ilkka Rinne [2]" w:date="2022-09-06T16:09:00Z"/>
          <w:rFonts w:asciiTheme="minorHAnsi" w:eastAsiaTheme="minorEastAsia" w:hAnsiTheme="minorHAnsi" w:cstheme="minorBidi"/>
          <w:b w:val="0"/>
          <w:noProof/>
          <w:sz w:val="24"/>
          <w:szCs w:val="24"/>
          <w:lang w:val="en-FI" w:eastAsia="en-GB"/>
        </w:rPr>
      </w:pPr>
      <w:ins w:id="2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r>
          <w:rPr>
            <w:noProof/>
            <w:webHidden/>
          </w:rPr>
        </w:r>
      </w:ins>
      <w:r>
        <w:rPr>
          <w:noProof/>
          <w:webHidden/>
        </w:rPr>
        <w:fldChar w:fldCharType="separate"/>
      </w:r>
      <w:ins w:id="280"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81" w:author="Ilkka Rinne [2]" w:date="2022-09-06T16:09:00Z"/>
          <w:rFonts w:asciiTheme="minorHAnsi" w:eastAsiaTheme="minorEastAsia" w:hAnsiTheme="minorHAnsi" w:cstheme="minorBidi"/>
          <w:b w:val="0"/>
          <w:noProof/>
          <w:sz w:val="24"/>
          <w:szCs w:val="24"/>
          <w:lang w:val="en-FI" w:eastAsia="en-GB"/>
        </w:rPr>
      </w:pPr>
      <w:ins w:id="2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r>
          <w:rPr>
            <w:noProof/>
            <w:webHidden/>
          </w:rPr>
        </w:r>
      </w:ins>
      <w:r>
        <w:rPr>
          <w:noProof/>
          <w:webHidden/>
        </w:rPr>
        <w:fldChar w:fldCharType="separate"/>
      </w:r>
      <w:ins w:id="283"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4" w:author="Ilkka Rinne [2]" w:date="2022-09-06T16:09:00Z"/>
          <w:rFonts w:asciiTheme="minorHAnsi" w:eastAsiaTheme="minorEastAsia" w:hAnsiTheme="minorHAnsi" w:cstheme="minorBidi"/>
          <w:b w:val="0"/>
          <w:noProof/>
          <w:sz w:val="24"/>
          <w:szCs w:val="24"/>
          <w:lang w:val="en-FI" w:eastAsia="en-GB"/>
        </w:rPr>
      </w:pPr>
      <w:ins w:id="2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r>
          <w:rPr>
            <w:noProof/>
            <w:webHidden/>
          </w:rPr>
        </w:r>
      </w:ins>
      <w:r>
        <w:rPr>
          <w:noProof/>
          <w:webHidden/>
        </w:rPr>
        <w:fldChar w:fldCharType="separate"/>
      </w:r>
      <w:ins w:id="286"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7" w:author="Ilkka Rinne [2]" w:date="2022-09-06T16:09:00Z"/>
          <w:rFonts w:asciiTheme="minorHAnsi" w:eastAsiaTheme="minorEastAsia" w:hAnsiTheme="minorHAnsi" w:cstheme="minorBidi"/>
          <w:b w:val="0"/>
          <w:noProof/>
          <w:sz w:val="24"/>
          <w:szCs w:val="24"/>
          <w:lang w:val="en-FI" w:eastAsia="en-GB"/>
        </w:rPr>
      </w:pPr>
      <w:ins w:id="2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r>
          <w:rPr>
            <w:noProof/>
            <w:webHidden/>
          </w:rPr>
        </w:r>
      </w:ins>
      <w:r>
        <w:rPr>
          <w:noProof/>
          <w:webHidden/>
        </w:rPr>
        <w:fldChar w:fldCharType="separate"/>
      </w:r>
      <w:ins w:id="289"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90" w:author="Ilkka Rinne [2]" w:date="2022-09-06T16:09:00Z"/>
          <w:rFonts w:asciiTheme="minorHAnsi" w:eastAsiaTheme="minorEastAsia" w:hAnsiTheme="minorHAnsi" w:cstheme="minorBidi"/>
          <w:b w:val="0"/>
          <w:noProof/>
          <w:sz w:val="24"/>
          <w:szCs w:val="24"/>
          <w:lang w:val="en-FI" w:eastAsia="en-GB"/>
        </w:rPr>
      </w:pPr>
      <w:ins w:id="2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r>
          <w:rPr>
            <w:noProof/>
            <w:webHidden/>
          </w:rPr>
        </w:r>
      </w:ins>
      <w:r>
        <w:rPr>
          <w:noProof/>
          <w:webHidden/>
        </w:rPr>
        <w:fldChar w:fldCharType="separate"/>
      </w:r>
      <w:ins w:id="292"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3" w:author="Ilkka Rinne [2]" w:date="2022-09-06T16:09:00Z"/>
          <w:rFonts w:asciiTheme="minorHAnsi" w:eastAsiaTheme="minorEastAsia" w:hAnsiTheme="minorHAnsi" w:cstheme="minorBidi"/>
          <w:b w:val="0"/>
          <w:noProof/>
          <w:sz w:val="24"/>
          <w:szCs w:val="24"/>
          <w:lang w:val="en-FI" w:eastAsia="en-GB"/>
        </w:rPr>
      </w:pPr>
      <w:ins w:id="2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r>
          <w:rPr>
            <w:noProof/>
            <w:webHidden/>
          </w:rPr>
        </w:r>
      </w:ins>
      <w:r>
        <w:rPr>
          <w:noProof/>
          <w:webHidden/>
        </w:rPr>
        <w:fldChar w:fldCharType="separate"/>
      </w:r>
      <w:ins w:id="295"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6" w:author="Ilkka Rinne [2]" w:date="2022-09-06T16:09:00Z"/>
          <w:rFonts w:asciiTheme="minorHAnsi" w:eastAsiaTheme="minorEastAsia" w:hAnsiTheme="minorHAnsi" w:cstheme="minorBidi"/>
          <w:b w:val="0"/>
          <w:noProof/>
          <w:sz w:val="24"/>
          <w:szCs w:val="24"/>
          <w:lang w:val="en-FI" w:eastAsia="en-GB"/>
        </w:rPr>
      </w:pPr>
      <w:ins w:id="2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r>
          <w:rPr>
            <w:noProof/>
            <w:webHidden/>
          </w:rPr>
        </w:r>
      </w:ins>
      <w:r>
        <w:rPr>
          <w:noProof/>
          <w:webHidden/>
        </w:rPr>
        <w:fldChar w:fldCharType="separate"/>
      </w:r>
      <w:ins w:id="298"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9" w:author="Ilkka Rinne [2]" w:date="2022-09-06T16:09:00Z"/>
          <w:rFonts w:asciiTheme="minorHAnsi" w:eastAsiaTheme="minorEastAsia" w:hAnsiTheme="minorHAnsi" w:cstheme="minorBidi"/>
          <w:b w:val="0"/>
          <w:noProof/>
          <w:sz w:val="24"/>
          <w:szCs w:val="24"/>
          <w:lang w:val="en-FI" w:eastAsia="en-GB"/>
        </w:rPr>
      </w:pPr>
      <w:ins w:id="3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r>
          <w:rPr>
            <w:noProof/>
            <w:webHidden/>
          </w:rPr>
        </w:r>
      </w:ins>
      <w:r>
        <w:rPr>
          <w:noProof/>
          <w:webHidden/>
        </w:rPr>
        <w:fldChar w:fldCharType="separate"/>
      </w:r>
      <w:ins w:id="301"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2" w:author="Ilkka Rinne [2]" w:date="2022-09-06T16:09:00Z"/>
          <w:rFonts w:asciiTheme="minorHAnsi" w:eastAsiaTheme="minorEastAsia" w:hAnsiTheme="minorHAnsi" w:cstheme="minorBidi"/>
          <w:b w:val="0"/>
          <w:noProof/>
          <w:sz w:val="24"/>
          <w:szCs w:val="24"/>
          <w:lang w:val="en-FI" w:eastAsia="en-GB"/>
        </w:rPr>
      </w:pPr>
      <w:ins w:id="3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r>
          <w:rPr>
            <w:noProof/>
            <w:webHidden/>
          </w:rPr>
        </w:r>
      </w:ins>
      <w:r>
        <w:rPr>
          <w:noProof/>
          <w:webHidden/>
        </w:rPr>
        <w:fldChar w:fldCharType="separate"/>
      </w:r>
      <w:ins w:id="304"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5" w:author="Ilkka Rinne [2]" w:date="2022-09-06T16:09:00Z"/>
          <w:rFonts w:asciiTheme="minorHAnsi" w:eastAsiaTheme="minorEastAsia" w:hAnsiTheme="minorHAnsi" w:cstheme="minorBidi"/>
          <w:b w:val="0"/>
          <w:noProof/>
          <w:sz w:val="24"/>
          <w:szCs w:val="24"/>
          <w:lang w:val="en-FI" w:eastAsia="en-GB"/>
        </w:rPr>
      </w:pPr>
      <w:ins w:id="3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r>
          <w:rPr>
            <w:noProof/>
            <w:webHidden/>
          </w:rPr>
        </w:r>
      </w:ins>
      <w:r>
        <w:rPr>
          <w:noProof/>
          <w:webHidden/>
        </w:rPr>
        <w:fldChar w:fldCharType="separate"/>
      </w:r>
      <w:ins w:id="307"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8" w:author="Ilkka Rinne [2]" w:date="2022-09-06T16:09:00Z"/>
          <w:rFonts w:asciiTheme="minorHAnsi" w:eastAsiaTheme="minorEastAsia" w:hAnsiTheme="minorHAnsi" w:cstheme="minorBidi"/>
          <w:b w:val="0"/>
          <w:noProof/>
          <w:sz w:val="24"/>
          <w:szCs w:val="24"/>
          <w:lang w:val="en-FI" w:eastAsia="en-GB"/>
        </w:rPr>
      </w:pPr>
      <w:ins w:id="3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r>
          <w:rPr>
            <w:noProof/>
            <w:webHidden/>
          </w:rPr>
        </w:r>
      </w:ins>
      <w:r>
        <w:rPr>
          <w:noProof/>
          <w:webHidden/>
        </w:rPr>
        <w:fldChar w:fldCharType="separate"/>
      </w:r>
      <w:ins w:id="310"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11" w:author="Ilkka Rinne [2]" w:date="2022-09-06T16:09:00Z"/>
          <w:rFonts w:asciiTheme="minorHAnsi" w:eastAsiaTheme="minorEastAsia" w:hAnsiTheme="minorHAnsi" w:cstheme="minorBidi"/>
          <w:b w:val="0"/>
          <w:noProof/>
          <w:sz w:val="24"/>
          <w:szCs w:val="24"/>
          <w:lang w:val="en-FI" w:eastAsia="en-GB"/>
        </w:rPr>
      </w:pPr>
      <w:ins w:id="3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r>
          <w:rPr>
            <w:noProof/>
            <w:webHidden/>
          </w:rPr>
        </w:r>
      </w:ins>
      <w:r>
        <w:rPr>
          <w:noProof/>
          <w:webHidden/>
        </w:rPr>
        <w:fldChar w:fldCharType="separate"/>
      </w:r>
      <w:ins w:id="313"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4" w:author="Ilkka Rinne [2]" w:date="2022-09-06T16:09:00Z"/>
          <w:rFonts w:asciiTheme="minorHAnsi" w:eastAsiaTheme="minorEastAsia" w:hAnsiTheme="minorHAnsi" w:cstheme="minorBidi"/>
          <w:b w:val="0"/>
          <w:noProof/>
          <w:sz w:val="24"/>
          <w:szCs w:val="24"/>
          <w:lang w:val="en-FI" w:eastAsia="en-GB"/>
        </w:rPr>
      </w:pPr>
      <w:ins w:id="3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r>
          <w:rPr>
            <w:noProof/>
            <w:webHidden/>
          </w:rPr>
        </w:r>
      </w:ins>
      <w:r>
        <w:rPr>
          <w:noProof/>
          <w:webHidden/>
        </w:rPr>
        <w:fldChar w:fldCharType="separate"/>
      </w:r>
      <w:ins w:id="316"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7" w:author="Ilkka Rinne [2]" w:date="2022-09-06T16:09:00Z"/>
          <w:rFonts w:asciiTheme="minorHAnsi" w:eastAsiaTheme="minorEastAsia" w:hAnsiTheme="minorHAnsi" w:cstheme="minorBidi"/>
          <w:b w:val="0"/>
          <w:noProof/>
          <w:sz w:val="24"/>
          <w:szCs w:val="24"/>
          <w:lang w:val="en-FI" w:eastAsia="en-GB"/>
        </w:rPr>
      </w:pPr>
      <w:ins w:id="3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r>
          <w:rPr>
            <w:noProof/>
            <w:webHidden/>
          </w:rPr>
        </w:r>
      </w:ins>
      <w:r>
        <w:rPr>
          <w:noProof/>
          <w:webHidden/>
        </w:rPr>
        <w:fldChar w:fldCharType="separate"/>
      </w:r>
      <w:ins w:id="319"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20" w:author="Ilkka Rinne [2]" w:date="2022-09-06T16:09:00Z"/>
          <w:rFonts w:asciiTheme="minorHAnsi" w:eastAsiaTheme="minorEastAsia" w:hAnsiTheme="minorHAnsi" w:cstheme="minorBidi"/>
          <w:b w:val="0"/>
          <w:noProof/>
          <w:sz w:val="24"/>
          <w:szCs w:val="24"/>
          <w:lang w:val="en-FI" w:eastAsia="en-GB"/>
        </w:rPr>
      </w:pPr>
      <w:ins w:id="3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r>
          <w:rPr>
            <w:noProof/>
            <w:webHidden/>
          </w:rPr>
        </w:r>
      </w:ins>
      <w:r>
        <w:rPr>
          <w:noProof/>
          <w:webHidden/>
        </w:rPr>
        <w:fldChar w:fldCharType="separate"/>
      </w:r>
      <w:ins w:id="322"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3" w:author="Ilkka Rinne [2]" w:date="2022-09-06T16:09:00Z"/>
          <w:rFonts w:asciiTheme="minorHAnsi" w:eastAsiaTheme="minorEastAsia" w:hAnsiTheme="minorHAnsi" w:cstheme="minorBidi"/>
          <w:b w:val="0"/>
          <w:noProof/>
          <w:sz w:val="24"/>
          <w:szCs w:val="24"/>
          <w:lang w:val="en-FI" w:eastAsia="en-GB"/>
        </w:rPr>
      </w:pPr>
      <w:ins w:id="32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r>
          <w:rPr>
            <w:noProof/>
            <w:webHidden/>
          </w:rPr>
        </w:r>
      </w:ins>
      <w:r>
        <w:rPr>
          <w:noProof/>
          <w:webHidden/>
        </w:rPr>
        <w:fldChar w:fldCharType="separate"/>
      </w:r>
      <w:ins w:id="325"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6" w:author="Ilkka Rinne [2]" w:date="2022-09-06T16:09:00Z"/>
          <w:rFonts w:asciiTheme="minorHAnsi" w:eastAsiaTheme="minorEastAsia" w:hAnsiTheme="minorHAnsi" w:cstheme="minorBidi"/>
          <w:b w:val="0"/>
          <w:noProof/>
          <w:sz w:val="24"/>
          <w:szCs w:val="24"/>
          <w:lang w:val="en-FI" w:eastAsia="en-GB"/>
        </w:rPr>
      </w:pPr>
      <w:ins w:id="3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r>
          <w:rPr>
            <w:noProof/>
            <w:webHidden/>
          </w:rPr>
        </w:r>
      </w:ins>
      <w:r>
        <w:rPr>
          <w:noProof/>
          <w:webHidden/>
        </w:rPr>
        <w:fldChar w:fldCharType="separate"/>
      </w:r>
      <w:ins w:id="328"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9" w:author="Ilkka Rinne [2]" w:date="2022-09-06T16:09:00Z"/>
          <w:rFonts w:asciiTheme="minorHAnsi" w:eastAsiaTheme="minorEastAsia" w:hAnsiTheme="minorHAnsi" w:cstheme="minorBidi"/>
          <w:b w:val="0"/>
          <w:noProof/>
          <w:sz w:val="24"/>
          <w:szCs w:val="24"/>
          <w:lang w:val="en-FI" w:eastAsia="en-GB"/>
        </w:rPr>
      </w:pPr>
      <w:ins w:id="3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r>
          <w:rPr>
            <w:noProof/>
            <w:webHidden/>
          </w:rPr>
        </w:r>
      </w:ins>
      <w:r>
        <w:rPr>
          <w:noProof/>
          <w:webHidden/>
        </w:rPr>
        <w:fldChar w:fldCharType="separate"/>
      </w:r>
      <w:ins w:id="331"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2" w:author="Ilkka Rinne [2]" w:date="2022-09-06T16:09:00Z"/>
          <w:rFonts w:asciiTheme="minorHAnsi" w:eastAsiaTheme="minorEastAsia" w:hAnsiTheme="minorHAnsi" w:cstheme="minorBidi"/>
          <w:b w:val="0"/>
          <w:noProof/>
          <w:sz w:val="24"/>
          <w:szCs w:val="24"/>
          <w:lang w:val="en-FI" w:eastAsia="en-GB"/>
        </w:rPr>
      </w:pPr>
      <w:ins w:id="3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r>
          <w:rPr>
            <w:noProof/>
            <w:webHidden/>
          </w:rPr>
        </w:r>
      </w:ins>
      <w:r>
        <w:rPr>
          <w:noProof/>
          <w:webHidden/>
        </w:rPr>
        <w:fldChar w:fldCharType="separate"/>
      </w:r>
      <w:ins w:id="334"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5" w:author="Ilkka Rinne [2]" w:date="2022-09-06T16:09:00Z"/>
          <w:rFonts w:asciiTheme="minorHAnsi" w:eastAsiaTheme="minorEastAsia" w:hAnsiTheme="minorHAnsi" w:cstheme="minorBidi"/>
          <w:b w:val="0"/>
          <w:noProof/>
          <w:sz w:val="24"/>
          <w:szCs w:val="24"/>
          <w:lang w:val="en-FI" w:eastAsia="en-GB"/>
        </w:rPr>
      </w:pPr>
      <w:ins w:id="3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r>
          <w:rPr>
            <w:noProof/>
            <w:webHidden/>
          </w:rPr>
        </w:r>
      </w:ins>
      <w:r>
        <w:rPr>
          <w:noProof/>
          <w:webHidden/>
        </w:rPr>
        <w:fldChar w:fldCharType="separate"/>
      </w:r>
      <w:ins w:id="337"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8" w:author="Ilkka Rinne [2]" w:date="2022-09-06T16:09:00Z"/>
          <w:rFonts w:asciiTheme="minorHAnsi" w:eastAsiaTheme="minorEastAsia" w:hAnsiTheme="minorHAnsi" w:cstheme="minorBidi"/>
          <w:b w:val="0"/>
          <w:noProof/>
          <w:sz w:val="24"/>
          <w:szCs w:val="24"/>
          <w:lang w:val="en-FI" w:eastAsia="en-GB"/>
        </w:rPr>
      </w:pPr>
      <w:ins w:id="3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r>
          <w:rPr>
            <w:noProof/>
            <w:webHidden/>
          </w:rPr>
        </w:r>
      </w:ins>
      <w:r>
        <w:rPr>
          <w:noProof/>
          <w:webHidden/>
        </w:rPr>
        <w:fldChar w:fldCharType="separate"/>
      </w:r>
      <w:ins w:id="340"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41" w:author="Ilkka Rinne [2]" w:date="2022-09-06T16:09:00Z"/>
          <w:rFonts w:asciiTheme="minorHAnsi" w:eastAsiaTheme="minorEastAsia" w:hAnsiTheme="minorHAnsi" w:cstheme="minorBidi"/>
          <w:b w:val="0"/>
          <w:noProof/>
          <w:sz w:val="24"/>
          <w:szCs w:val="24"/>
          <w:lang w:val="en-FI" w:eastAsia="en-GB"/>
        </w:rPr>
      </w:pPr>
      <w:ins w:id="3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r>
          <w:rPr>
            <w:noProof/>
            <w:webHidden/>
          </w:rPr>
        </w:r>
      </w:ins>
      <w:r>
        <w:rPr>
          <w:noProof/>
          <w:webHidden/>
        </w:rPr>
        <w:fldChar w:fldCharType="separate"/>
      </w:r>
      <w:ins w:id="343"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4" w:author="Ilkka Rinne [2]" w:date="2022-09-06T16:09:00Z"/>
          <w:rFonts w:asciiTheme="minorHAnsi" w:eastAsiaTheme="minorEastAsia" w:hAnsiTheme="minorHAnsi" w:cstheme="minorBidi"/>
          <w:b w:val="0"/>
          <w:noProof/>
          <w:sz w:val="24"/>
          <w:szCs w:val="24"/>
          <w:lang w:val="en-FI" w:eastAsia="en-GB"/>
        </w:rPr>
      </w:pPr>
      <w:ins w:id="3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r>
          <w:rPr>
            <w:noProof/>
            <w:webHidden/>
          </w:rPr>
        </w:r>
      </w:ins>
      <w:r>
        <w:rPr>
          <w:noProof/>
          <w:webHidden/>
        </w:rPr>
        <w:fldChar w:fldCharType="separate"/>
      </w:r>
      <w:ins w:id="346"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7" w:author="Ilkka Rinne [2]" w:date="2022-09-06T16:09:00Z"/>
          <w:rFonts w:asciiTheme="minorHAnsi" w:eastAsiaTheme="minorEastAsia" w:hAnsiTheme="minorHAnsi" w:cstheme="minorBidi"/>
          <w:b w:val="0"/>
          <w:noProof/>
          <w:sz w:val="24"/>
          <w:szCs w:val="24"/>
          <w:lang w:val="en-FI" w:eastAsia="en-GB"/>
        </w:rPr>
      </w:pPr>
      <w:ins w:id="3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r>
          <w:rPr>
            <w:noProof/>
            <w:webHidden/>
          </w:rPr>
        </w:r>
      </w:ins>
      <w:r>
        <w:rPr>
          <w:noProof/>
          <w:webHidden/>
        </w:rPr>
        <w:fldChar w:fldCharType="separate"/>
      </w:r>
      <w:ins w:id="349"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50" w:author="Ilkka Rinne [2]" w:date="2022-09-06T16:09:00Z"/>
          <w:rFonts w:asciiTheme="minorHAnsi" w:eastAsiaTheme="minorEastAsia" w:hAnsiTheme="minorHAnsi" w:cstheme="minorBidi"/>
          <w:b w:val="0"/>
          <w:noProof/>
          <w:sz w:val="24"/>
          <w:szCs w:val="24"/>
          <w:lang w:val="en-FI" w:eastAsia="en-GB"/>
        </w:rPr>
      </w:pPr>
      <w:ins w:id="3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r>
          <w:rPr>
            <w:noProof/>
            <w:webHidden/>
          </w:rPr>
        </w:r>
      </w:ins>
      <w:r>
        <w:rPr>
          <w:noProof/>
          <w:webHidden/>
        </w:rPr>
        <w:fldChar w:fldCharType="separate"/>
      </w:r>
      <w:ins w:id="352"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3" w:author="Ilkka Rinne [2]" w:date="2022-09-06T16:09:00Z"/>
          <w:rFonts w:asciiTheme="minorHAnsi" w:eastAsiaTheme="minorEastAsia" w:hAnsiTheme="minorHAnsi" w:cstheme="minorBidi"/>
          <w:b w:val="0"/>
          <w:noProof/>
          <w:sz w:val="24"/>
          <w:szCs w:val="24"/>
          <w:lang w:val="en-FI" w:eastAsia="en-GB"/>
        </w:rPr>
      </w:pPr>
      <w:ins w:id="3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r>
          <w:rPr>
            <w:noProof/>
            <w:webHidden/>
          </w:rPr>
        </w:r>
      </w:ins>
      <w:r>
        <w:rPr>
          <w:noProof/>
          <w:webHidden/>
        </w:rPr>
        <w:fldChar w:fldCharType="separate"/>
      </w:r>
      <w:ins w:id="355"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6" w:author="Ilkka Rinne [2]" w:date="2022-09-06T16:09:00Z"/>
          <w:rFonts w:asciiTheme="minorHAnsi" w:eastAsiaTheme="minorEastAsia" w:hAnsiTheme="minorHAnsi" w:cstheme="minorBidi"/>
          <w:b w:val="0"/>
          <w:noProof/>
          <w:sz w:val="24"/>
          <w:szCs w:val="24"/>
          <w:lang w:val="en-FI" w:eastAsia="en-GB"/>
        </w:rPr>
      </w:pPr>
      <w:ins w:id="3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r>
          <w:rPr>
            <w:noProof/>
            <w:webHidden/>
          </w:rPr>
        </w:r>
      </w:ins>
      <w:r>
        <w:rPr>
          <w:noProof/>
          <w:webHidden/>
        </w:rPr>
        <w:fldChar w:fldCharType="separate"/>
      </w:r>
      <w:ins w:id="358"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9" w:author="Ilkka Rinne [2]" w:date="2022-09-06T16:09:00Z"/>
          <w:rFonts w:asciiTheme="minorHAnsi" w:eastAsiaTheme="minorEastAsia" w:hAnsiTheme="minorHAnsi" w:cstheme="minorBidi"/>
          <w:b w:val="0"/>
          <w:noProof/>
          <w:sz w:val="24"/>
          <w:szCs w:val="24"/>
          <w:lang w:val="en-FI" w:eastAsia="en-GB"/>
        </w:rPr>
      </w:pPr>
      <w:ins w:id="3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r>
          <w:rPr>
            <w:noProof/>
            <w:webHidden/>
          </w:rPr>
        </w:r>
      </w:ins>
      <w:r>
        <w:rPr>
          <w:noProof/>
          <w:webHidden/>
        </w:rPr>
        <w:fldChar w:fldCharType="separate"/>
      </w:r>
      <w:ins w:id="361"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2" w:author="Ilkka Rinne [2]" w:date="2022-09-06T16:09:00Z"/>
          <w:rFonts w:asciiTheme="minorHAnsi" w:eastAsiaTheme="minorEastAsia" w:hAnsiTheme="minorHAnsi" w:cstheme="minorBidi"/>
          <w:b w:val="0"/>
          <w:noProof/>
          <w:sz w:val="24"/>
          <w:szCs w:val="24"/>
          <w:lang w:val="en-FI" w:eastAsia="en-GB"/>
        </w:rPr>
      </w:pPr>
      <w:ins w:id="3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r>
          <w:rPr>
            <w:noProof/>
            <w:webHidden/>
          </w:rPr>
        </w:r>
      </w:ins>
      <w:r>
        <w:rPr>
          <w:noProof/>
          <w:webHidden/>
        </w:rPr>
        <w:fldChar w:fldCharType="separate"/>
      </w:r>
      <w:ins w:id="364"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5" w:author="Ilkka Rinne [2]" w:date="2022-09-06T16:09:00Z"/>
          <w:rFonts w:asciiTheme="minorHAnsi" w:eastAsiaTheme="minorEastAsia" w:hAnsiTheme="minorHAnsi" w:cstheme="minorBidi"/>
          <w:b w:val="0"/>
          <w:noProof/>
          <w:sz w:val="24"/>
          <w:szCs w:val="24"/>
          <w:lang w:val="en-FI" w:eastAsia="en-GB"/>
        </w:rPr>
      </w:pPr>
      <w:ins w:id="3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r>
          <w:rPr>
            <w:noProof/>
            <w:webHidden/>
          </w:rPr>
        </w:r>
      </w:ins>
      <w:r>
        <w:rPr>
          <w:noProof/>
          <w:webHidden/>
        </w:rPr>
        <w:fldChar w:fldCharType="separate"/>
      </w:r>
      <w:ins w:id="367"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8" w:author="Ilkka Rinne [2]" w:date="2022-09-06T16:09:00Z"/>
          <w:rFonts w:asciiTheme="minorHAnsi" w:eastAsiaTheme="minorEastAsia" w:hAnsiTheme="minorHAnsi" w:cstheme="minorBidi"/>
          <w:b w:val="0"/>
          <w:noProof/>
          <w:sz w:val="24"/>
          <w:szCs w:val="24"/>
          <w:lang w:val="en-FI" w:eastAsia="en-GB"/>
        </w:rPr>
      </w:pPr>
      <w:ins w:id="3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r>
          <w:rPr>
            <w:noProof/>
            <w:webHidden/>
          </w:rPr>
        </w:r>
      </w:ins>
      <w:r>
        <w:rPr>
          <w:noProof/>
          <w:webHidden/>
        </w:rPr>
        <w:fldChar w:fldCharType="separate"/>
      </w:r>
      <w:ins w:id="370"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71" w:author="Ilkka Rinne [2]" w:date="2022-09-06T16:09:00Z"/>
          <w:rFonts w:asciiTheme="minorHAnsi" w:eastAsiaTheme="minorEastAsia" w:hAnsiTheme="minorHAnsi" w:cstheme="minorBidi"/>
          <w:b w:val="0"/>
          <w:noProof/>
          <w:sz w:val="24"/>
          <w:szCs w:val="24"/>
          <w:lang w:val="en-FI" w:eastAsia="en-GB"/>
        </w:rPr>
      </w:pPr>
      <w:ins w:id="3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r>
          <w:rPr>
            <w:noProof/>
            <w:webHidden/>
          </w:rPr>
        </w:r>
      </w:ins>
      <w:r>
        <w:rPr>
          <w:noProof/>
          <w:webHidden/>
        </w:rPr>
        <w:fldChar w:fldCharType="separate"/>
      </w:r>
      <w:ins w:id="373"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4" w:author="Ilkka Rinne [2]" w:date="2022-09-06T16:09:00Z"/>
          <w:rFonts w:asciiTheme="minorHAnsi" w:eastAsiaTheme="minorEastAsia" w:hAnsiTheme="minorHAnsi" w:cstheme="minorBidi"/>
          <w:b w:val="0"/>
          <w:noProof/>
          <w:sz w:val="24"/>
          <w:szCs w:val="24"/>
          <w:lang w:val="en-FI" w:eastAsia="en-GB"/>
        </w:rPr>
      </w:pPr>
      <w:ins w:id="3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r>
          <w:rPr>
            <w:noProof/>
            <w:webHidden/>
          </w:rPr>
        </w:r>
      </w:ins>
      <w:r>
        <w:rPr>
          <w:noProof/>
          <w:webHidden/>
        </w:rPr>
        <w:fldChar w:fldCharType="separate"/>
      </w:r>
      <w:ins w:id="376"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7" w:author="Ilkka Rinne [2]" w:date="2022-09-06T16:09:00Z"/>
          <w:rFonts w:asciiTheme="minorHAnsi" w:eastAsiaTheme="minorEastAsia" w:hAnsiTheme="minorHAnsi" w:cstheme="minorBidi"/>
          <w:b w:val="0"/>
          <w:noProof/>
          <w:sz w:val="24"/>
          <w:szCs w:val="24"/>
          <w:lang w:val="en-FI" w:eastAsia="en-GB"/>
        </w:rPr>
      </w:pPr>
      <w:ins w:id="3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r>
          <w:rPr>
            <w:noProof/>
            <w:webHidden/>
          </w:rPr>
        </w:r>
      </w:ins>
      <w:r>
        <w:rPr>
          <w:noProof/>
          <w:webHidden/>
        </w:rPr>
        <w:fldChar w:fldCharType="separate"/>
      </w:r>
      <w:ins w:id="379"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80" w:author="Ilkka Rinne [2]" w:date="2022-09-06T16:09:00Z"/>
          <w:rFonts w:asciiTheme="minorHAnsi" w:eastAsiaTheme="minorEastAsia" w:hAnsiTheme="minorHAnsi" w:cstheme="minorBidi"/>
          <w:b w:val="0"/>
          <w:noProof/>
          <w:sz w:val="24"/>
          <w:szCs w:val="24"/>
          <w:lang w:val="en-FI" w:eastAsia="en-GB"/>
        </w:rPr>
      </w:pPr>
      <w:ins w:id="3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r>
          <w:rPr>
            <w:noProof/>
            <w:webHidden/>
          </w:rPr>
        </w:r>
      </w:ins>
      <w:r>
        <w:rPr>
          <w:noProof/>
          <w:webHidden/>
        </w:rPr>
        <w:fldChar w:fldCharType="separate"/>
      </w:r>
      <w:ins w:id="382"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3" w:author="Ilkka Rinne [2]" w:date="2022-09-06T16:09:00Z"/>
          <w:rFonts w:asciiTheme="minorHAnsi" w:eastAsiaTheme="minorEastAsia" w:hAnsiTheme="minorHAnsi" w:cstheme="minorBidi"/>
          <w:b w:val="0"/>
          <w:noProof/>
          <w:sz w:val="24"/>
          <w:szCs w:val="24"/>
          <w:lang w:val="en-FI" w:eastAsia="en-GB"/>
        </w:rPr>
      </w:pPr>
      <w:ins w:id="3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r>
          <w:rPr>
            <w:noProof/>
            <w:webHidden/>
          </w:rPr>
        </w:r>
      </w:ins>
      <w:r>
        <w:rPr>
          <w:noProof/>
          <w:webHidden/>
        </w:rPr>
        <w:fldChar w:fldCharType="separate"/>
      </w:r>
      <w:ins w:id="385"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6" w:author="Ilkka Rinne [2]" w:date="2022-09-06T16:09:00Z"/>
          <w:rFonts w:asciiTheme="minorHAnsi" w:eastAsiaTheme="minorEastAsia" w:hAnsiTheme="minorHAnsi" w:cstheme="minorBidi"/>
          <w:b w:val="0"/>
          <w:noProof/>
          <w:sz w:val="24"/>
          <w:szCs w:val="24"/>
          <w:lang w:val="en-FI" w:eastAsia="en-GB"/>
        </w:rPr>
      </w:pPr>
      <w:ins w:id="3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r>
          <w:rPr>
            <w:noProof/>
            <w:webHidden/>
          </w:rPr>
        </w:r>
      </w:ins>
      <w:r>
        <w:rPr>
          <w:noProof/>
          <w:webHidden/>
        </w:rPr>
        <w:fldChar w:fldCharType="separate"/>
      </w:r>
      <w:ins w:id="388"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9" w:author="Ilkka Rinne [2]" w:date="2022-09-06T16:09:00Z"/>
          <w:rFonts w:asciiTheme="minorHAnsi" w:eastAsiaTheme="minorEastAsia" w:hAnsiTheme="minorHAnsi" w:cstheme="minorBidi"/>
          <w:b w:val="0"/>
          <w:noProof/>
          <w:sz w:val="24"/>
          <w:szCs w:val="24"/>
          <w:lang w:val="en-FI" w:eastAsia="en-GB"/>
        </w:rPr>
      </w:pPr>
      <w:ins w:id="3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r>
          <w:rPr>
            <w:noProof/>
            <w:webHidden/>
          </w:rPr>
        </w:r>
      </w:ins>
      <w:r>
        <w:rPr>
          <w:noProof/>
          <w:webHidden/>
        </w:rPr>
        <w:fldChar w:fldCharType="separate"/>
      </w:r>
      <w:ins w:id="391"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2" w:author="Ilkka Rinne [2]" w:date="2022-09-06T16:09:00Z"/>
          <w:rFonts w:asciiTheme="minorHAnsi" w:eastAsiaTheme="minorEastAsia" w:hAnsiTheme="minorHAnsi" w:cstheme="minorBidi"/>
          <w:b w:val="0"/>
          <w:noProof/>
          <w:sz w:val="24"/>
          <w:szCs w:val="24"/>
          <w:lang w:val="en-FI" w:eastAsia="en-GB"/>
        </w:rPr>
      </w:pPr>
      <w:ins w:id="3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r>
          <w:rPr>
            <w:noProof/>
            <w:webHidden/>
          </w:rPr>
        </w:r>
      </w:ins>
      <w:r>
        <w:rPr>
          <w:noProof/>
          <w:webHidden/>
        </w:rPr>
        <w:fldChar w:fldCharType="separate"/>
      </w:r>
      <w:ins w:id="394"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5" w:author="Ilkka Rinne [2]" w:date="2022-09-06T16:09:00Z"/>
          <w:rFonts w:asciiTheme="minorHAnsi" w:eastAsiaTheme="minorEastAsia" w:hAnsiTheme="minorHAnsi" w:cstheme="minorBidi"/>
          <w:b w:val="0"/>
          <w:noProof/>
          <w:sz w:val="24"/>
          <w:szCs w:val="24"/>
          <w:lang w:val="en-FI" w:eastAsia="en-GB"/>
        </w:rPr>
      </w:pPr>
      <w:ins w:id="3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r>
          <w:rPr>
            <w:noProof/>
            <w:webHidden/>
          </w:rPr>
        </w:r>
      </w:ins>
      <w:r>
        <w:rPr>
          <w:noProof/>
          <w:webHidden/>
        </w:rPr>
        <w:fldChar w:fldCharType="separate"/>
      </w:r>
      <w:ins w:id="397"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8" w:author="Ilkka Rinne [2]" w:date="2022-09-06T16:09:00Z"/>
          <w:rFonts w:asciiTheme="minorHAnsi" w:eastAsiaTheme="minorEastAsia" w:hAnsiTheme="minorHAnsi" w:cstheme="minorBidi"/>
          <w:b w:val="0"/>
          <w:noProof/>
          <w:sz w:val="24"/>
          <w:szCs w:val="24"/>
          <w:lang w:val="en-FI" w:eastAsia="en-GB"/>
        </w:rPr>
      </w:pPr>
      <w:ins w:id="3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r>
          <w:rPr>
            <w:noProof/>
            <w:webHidden/>
          </w:rPr>
        </w:r>
      </w:ins>
      <w:r>
        <w:rPr>
          <w:noProof/>
          <w:webHidden/>
        </w:rPr>
        <w:fldChar w:fldCharType="separate"/>
      </w:r>
      <w:ins w:id="400"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401" w:author="Ilkka Rinne [2]" w:date="2022-09-06T16:09:00Z"/>
          <w:rFonts w:asciiTheme="minorHAnsi" w:eastAsiaTheme="minorEastAsia" w:hAnsiTheme="minorHAnsi" w:cstheme="minorBidi"/>
          <w:b w:val="0"/>
          <w:noProof/>
          <w:sz w:val="24"/>
          <w:szCs w:val="24"/>
          <w:lang w:val="en-FI" w:eastAsia="en-GB"/>
        </w:rPr>
      </w:pPr>
      <w:ins w:id="4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r>
          <w:rPr>
            <w:noProof/>
            <w:webHidden/>
          </w:rPr>
        </w:r>
      </w:ins>
      <w:r>
        <w:rPr>
          <w:noProof/>
          <w:webHidden/>
        </w:rPr>
        <w:fldChar w:fldCharType="separate"/>
      </w:r>
      <w:ins w:id="403"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4" w:author="Ilkka Rinne [2]" w:date="2022-09-06T16:09:00Z"/>
          <w:rFonts w:asciiTheme="minorHAnsi" w:eastAsiaTheme="minorEastAsia" w:hAnsiTheme="minorHAnsi" w:cstheme="minorBidi"/>
          <w:b w:val="0"/>
          <w:noProof/>
          <w:sz w:val="24"/>
          <w:szCs w:val="24"/>
          <w:lang w:val="en-FI" w:eastAsia="en-GB"/>
        </w:rPr>
      </w:pPr>
      <w:ins w:id="4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r>
          <w:rPr>
            <w:noProof/>
            <w:webHidden/>
          </w:rPr>
        </w:r>
      </w:ins>
      <w:r>
        <w:rPr>
          <w:noProof/>
          <w:webHidden/>
        </w:rPr>
        <w:fldChar w:fldCharType="separate"/>
      </w:r>
      <w:ins w:id="406"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7" w:author="Ilkka Rinne [2]" w:date="2022-09-06T16:09:00Z"/>
          <w:rFonts w:asciiTheme="minorHAnsi" w:eastAsiaTheme="minorEastAsia" w:hAnsiTheme="minorHAnsi" w:cstheme="minorBidi"/>
          <w:b w:val="0"/>
          <w:noProof/>
          <w:sz w:val="24"/>
          <w:szCs w:val="24"/>
          <w:lang w:val="en-FI" w:eastAsia="en-GB"/>
        </w:rPr>
      </w:pPr>
      <w:ins w:id="4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r>
          <w:rPr>
            <w:noProof/>
            <w:webHidden/>
          </w:rPr>
        </w:r>
      </w:ins>
      <w:r>
        <w:rPr>
          <w:noProof/>
          <w:webHidden/>
        </w:rPr>
        <w:fldChar w:fldCharType="separate"/>
      </w:r>
      <w:ins w:id="409"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10" w:author="Ilkka Rinne [2]" w:date="2022-09-06T16:09:00Z"/>
          <w:rFonts w:asciiTheme="minorHAnsi" w:eastAsiaTheme="minorEastAsia" w:hAnsiTheme="minorHAnsi" w:cstheme="minorBidi"/>
          <w:b w:val="0"/>
          <w:noProof/>
          <w:sz w:val="24"/>
          <w:szCs w:val="24"/>
          <w:lang w:val="en-FI" w:eastAsia="en-GB"/>
        </w:rPr>
      </w:pPr>
      <w:ins w:id="4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r>
          <w:rPr>
            <w:noProof/>
            <w:webHidden/>
          </w:rPr>
        </w:r>
      </w:ins>
      <w:r>
        <w:rPr>
          <w:noProof/>
          <w:webHidden/>
        </w:rPr>
        <w:fldChar w:fldCharType="separate"/>
      </w:r>
      <w:ins w:id="412"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3" w:author="Ilkka Rinne [2]" w:date="2022-09-06T16:09:00Z"/>
          <w:rFonts w:asciiTheme="minorHAnsi" w:eastAsiaTheme="minorEastAsia" w:hAnsiTheme="minorHAnsi" w:cstheme="minorBidi"/>
          <w:b w:val="0"/>
          <w:noProof/>
          <w:sz w:val="24"/>
          <w:szCs w:val="24"/>
          <w:lang w:val="en-FI" w:eastAsia="en-GB"/>
        </w:rPr>
      </w:pPr>
      <w:ins w:id="4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r>
          <w:rPr>
            <w:noProof/>
            <w:webHidden/>
          </w:rPr>
        </w:r>
      </w:ins>
      <w:r>
        <w:rPr>
          <w:noProof/>
          <w:webHidden/>
        </w:rPr>
        <w:fldChar w:fldCharType="separate"/>
      </w:r>
      <w:ins w:id="415"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6" w:author="Ilkka Rinne [2]" w:date="2022-09-06T16:09:00Z"/>
          <w:rFonts w:asciiTheme="minorHAnsi" w:eastAsiaTheme="minorEastAsia" w:hAnsiTheme="minorHAnsi" w:cstheme="minorBidi"/>
          <w:b w:val="0"/>
          <w:noProof/>
          <w:sz w:val="24"/>
          <w:szCs w:val="24"/>
          <w:lang w:val="en-FI" w:eastAsia="en-GB"/>
        </w:rPr>
      </w:pPr>
      <w:ins w:id="4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r>
          <w:rPr>
            <w:noProof/>
            <w:webHidden/>
          </w:rPr>
        </w:r>
      </w:ins>
      <w:r>
        <w:rPr>
          <w:noProof/>
          <w:webHidden/>
        </w:rPr>
        <w:fldChar w:fldCharType="separate"/>
      </w:r>
      <w:ins w:id="418"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9" w:author="Ilkka Rinne [2]" w:date="2022-09-06T16:09:00Z"/>
          <w:rFonts w:asciiTheme="minorHAnsi" w:eastAsiaTheme="minorEastAsia" w:hAnsiTheme="minorHAnsi" w:cstheme="minorBidi"/>
          <w:b w:val="0"/>
          <w:noProof/>
          <w:sz w:val="24"/>
          <w:szCs w:val="24"/>
          <w:lang w:val="en-FI" w:eastAsia="en-GB"/>
        </w:rPr>
      </w:pPr>
      <w:ins w:id="4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r>
          <w:rPr>
            <w:noProof/>
            <w:webHidden/>
          </w:rPr>
        </w:r>
      </w:ins>
      <w:r>
        <w:rPr>
          <w:noProof/>
          <w:webHidden/>
        </w:rPr>
        <w:fldChar w:fldCharType="separate"/>
      </w:r>
      <w:ins w:id="421"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2" w:author="Ilkka Rinne [2]" w:date="2022-09-06T16:09:00Z"/>
          <w:rFonts w:asciiTheme="minorHAnsi" w:eastAsiaTheme="minorEastAsia" w:hAnsiTheme="minorHAnsi" w:cstheme="minorBidi"/>
          <w:b w:val="0"/>
          <w:noProof/>
          <w:sz w:val="24"/>
          <w:szCs w:val="24"/>
          <w:lang w:val="en-FI" w:eastAsia="en-GB"/>
        </w:rPr>
      </w:pPr>
      <w:ins w:id="4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r>
          <w:rPr>
            <w:noProof/>
            <w:webHidden/>
          </w:rPr>
        </w:r>
      </w:ins>
      <w:r>
        <w:rPr>
          <w:noProof/>
          <w:webHidden/>
        </w:rPr>
        <w:fldChar w:fldCharType="separate"/>
      </w:r>
      <w:ins w:id="424"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5" w:author="Ilkka Rinne [2]" w:date="2022-09-06T16:09:00Z"/>
          <w:rFonts w:asciiTheme="minorHAnsi" w:eastAsiaTheme="minorEastAsia" w:hAnsiTheme="minorHAnsi" w:cstheme="minorBidi"/>
          <w:b w:val="0"/>
          <w:noProof/>
          <w:sz w:val="24"/>
          <w:szCs w:val="24"/>
          <w:lang w:val="en-FI" w:eastAsia="en-GB"/>
        </w:rPr>
      </w:pPr>
      <w:ins w:id="4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r>
          <w:rPr>
            <w:noProof/>
            <w:webHidden/>
          </w:rPr>
        </w:r>
      </w:ins>
      <w:r>
        <w:rPr>
          <w:noProof/>
          <w:webHidden/>
        </w:rPr>
        <w:fldChar w:fldCharType="separate"/>
      </w:r>
      <w:ins w:id="427"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8" w:author="Ilkka Rinne [2]" w:date="2022-09-06T16:09:00Z"/>
          <w:rFonts w:asciiTheme="minorHAnsi" w:eastAsiaTheme="minorEastAsia" w:hAnsiTheme="minorHAnsi" w:cstheme="minorBidi"/>
          <w:b w:val="0"/>
          <w:noProof/>
          <w:sz w:val="24"/>
          <w:szCs w:val="24"/>
          <w:lang w:val="en-FI" w:eastAsia="en-GB"/>
        </w:rPr>
      </w:pPr>
      <w:ins w:id="4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r>
          <w:rPr>
            <w:noProof/>
            <w:webHidden/>
          </w:rPr>
        </w:r>
      </w:ins>
      <w:r>
        <w:rPr>
          <w:noProof/>
          <w:webHidden/>
        </w:rPr>
        <w:fldChar w:fldCharType="separate"/>
      </w:r>
      <w:ins w:id="430"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31" w:author="Ilkka Rinne [2]" w:date="2022-09-06T16:09:00Z"/>
          <w:rFonts w:asciiTheme="minorHAnsi" w:eastAsiaTheme="minorEastAsia" w:hAnsiTheme="minorHAnsi" w:cstheme="minorBidi"/>
          <w:b w:val="0"/>
          <w:noProof/>
          <w:sz w:val="24"/>
          <w:szCs w:val="24"/>
          <w:lang w:val="en-FI" w:eastAsia="en-GB"/>
        </w:rPr>
      </w:pPr>
      <w:ins w:id="4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r>
          <w:rPr>
            <w:noProof/>
            <w:webHidden/>
          </w:rPr>
        </w:r>
      </w:ins>
      <w:r>
        <w:rPr>
          <w:noProof/>
          <w:webHidden/>
        </w:rPr>
        <w:fldChar w:fldCharType="separate"/>
      </w:r>
      <w:ins w:id="433"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4" w:author="Ilkka Rinne [2]" w:date="2022-09-06T16:09:00Z"/>
          <w:rFonts w:asciiTheme="minorHAnsi" w:eastAsiaTheme="minorEastAsia" w:hAnsiTheme="minorHAnsi" w:cstheme="minorBidi"/>
          <w:b w:val="0"/>
          <w:noProof/>
          <w:sz w:val="24"/>
          <w:szCs w:val="24"/>
          <w:lang w:val="en-FI" w:eastAsia="en-GB"/>
        </w:rPr>
      </w:pPr>
      <w:ins w:id="4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r>
          <w:rPr>
            <w:noProof/>
            <w:webHidden/>
          </w:rPr>
        </w:r>
      </w:ins>
      <w:r>
        <w:rPr>
          <w:noProof/>
          <w:webHidden/>
        </w:rPr>
        <w:fldChar w:fldCharType="separate"/>
      </w:r>
      <w:ins w:id="436"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7" w:author="Ilkka Rinne [2]" w:date="2022-09-06T16:09:00Z"/>
          <w:rFonts w:asciiTheme="minorHAnsi" w:eastAsiaTheme="minorEastAsia" w:hAnsiTheme="minorHAnsi" w:cstheme="minorBidi"/>
          <w:b w:val="0"/>
          <w:noProof/>
          <w:sz w:val="24"/>
          <w:szCs w:val="24"/>
          <w:lang w:val="en-FI" w:eastAsia="en-GB"/>
        </w:rPr>
      </w:pPr>
      <w:ins w:id="4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r>
          <w:rPr>
            <w:noProof/>
            <w:webHidden/>
          </w:rPr>
        </w:r>
      </w:ins>
      <w:r>
        <w:rPr>
          <w:noProof/>
          <w:webHidden/>
        </w:rPr>
        <w:fldChar w:fldCharType="separate"/>
      </w:r>
      <w:ins w:id="439"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40" w:author="Ilkka Rinne [2]" w:date="2022-09-06T16:09:00Z"/>
          <w:rFonts w:asciiTheme="minorHAnsi" w:eastAsiaTheme="minorEastAsia" w:hAnsiTheme="minorHAnsi" w:cstheme="minorBidi"/>
          <w:b w:val="0"/>
          <w:noProof/>
          <w:sz w:val="24"/>
          <w:szCs w:val="24"/>
          <w:lang w:val="en-FI" w:eastAsia="en-GB"/>
        </w:rPr>
      </w:pPr>
      <w:ins w:id="4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r>
          <w:rPr>
            <w:noProof/>
            <w:webHidden/>
          </w:rPr>
        </w:r>
      </w:ins>
      <w:r>
        <w:rPr>
          <w:noProof/>
          <w:webHidden/>
        </w:rPr>
        <w:fldChar w:fldCharType="separate"/>
      </w:r>
      <w:ins w:id="442"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3" w:author="Ilkka Rinne [2]" w:date="2022-09-06T16:09:00Z"/>
          <w:rFonts w:asciiTheme="minorHAnsi" w:eastAsiaTheme="minorEastAsia" w:hAnsiTheme="minorHAnsi" w:cstheme="minorBidi"/>
          <w:b w:val="0"/>
          <w:noProof/>
          <w:sz w:val="24"/>
          <w:szCs w:val="24"/>
          <w:lang w:val="en-FI" w:eastAsia="en-GB"/>
        </w:rPr>
      </w:pPr>
      <w:ins w:id="4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r>
          <w:rPr>
            <w:noProof/>
            <w:webHidden/>
          </w:rPr>
        </w:r>
      </w:ins>
      <w:r>
        <w:rPr>
          <w:noProof/>
          <w:webHidden/>
        </w:rPr>
        <w:fldChar w:fldCharType="separate"/>
      </w:r>
      <w:ins w:id="445"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6" w:author="Ilkka Rinne [2]" w:date="2022-09-06T16:09:00Z"/>
          <w:rFonts w:asciiTheme="minorHAnsi" w:eastAsiaTheme="minorEastAsia" w:hAnsiTheme="minorHAnsi" w:cstheme="minorBidi"/>
          <w:b w:val="0"/>
          <w:noProof/>
          <w:sz w:val="24"/>
          <w:szCs w:val="24"/>
          <w:lang w:val="en-FI" w:eastAsia="en-GB"/>
        </w:rPr>
      </w:pPr>
      <w:ins w:id="4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r>
          <w:rPr>
            <w:noProof/>
            <w:webHidden/>
          </w:rPr>
        </w:r>
      </w:ins>
      <w:r>
        <w:rPr>
          <w:noProof/>
          <w:webHidden/>
        </w:rPr>
        <w:fldChar w:fldCharType="separate"/>
      </w:r>
      <w:ins w:id="448"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9" w:author="Ilkka Rinne [2]" w:date="2022-09-06T16:09:00Z"/>
          <w:rFonts w:asciiTheme="minorHAnsi" w:eastAsiaTheme="minorEastAsia" w:hAnsiTheme="minorHAnsi" w:cstheme="minorBidi"/>
          <w:b w:val="0"/>
          <w:noProof/>
          <w:sz w:val="24"/>
          <w:szCs w:val="24"/>
          <w:lang w:val="en-FI" w:eastAsia="en-GB"/>
        </w:rPr>
      </w:pPr>
      <w:ins w:id="4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r>
          <w:rPr>
            <w:noProof/>
            <w:webHidden/>
          </w:rPr>
        </w:r>
      </w:ins>
      <w:r>
        <w:rPr>
          <w:noProof/>
          <w:webHidden/>
        </w:rPr>
        <w:fldChar w:fldCharType="separate"/>
      </w:r>
      <w:ins w:id="451"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2" w:author="Ilkka Rinne [2]" w:date="2022-09-06T16:09:00Z"/>
          <w:rFonts w:asciiTheme="minorHAnsi" w:eastAsiaTheme="minorEastAsia" w:hAnsiTheme="minorHAnsi" w:cstheme="minorBidi"/>
          <w:b w:val="0"/>
          <w:noProof/>
          <w:sz w:val="24"/>
          <w:szCs w:val="24"/>
          <w:lang w:val="en-FI" w:eastAsia="en-GB"/>
        </w:rPr>
      </w:pPr>
      <w:ins w:id="4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r>
          <w:rPr>
            <w:noProof/>
            <w:webHidden/>
          </w:rPr>
        </w:r>
      </w:ins>
      <w:r>
        <w:rPr>
          <w:noProof/>
          <w:webHidden/>
        </w:rPr>
        <w:fldChar w:fldCharType="separate"/>
      </w:r>
      <w:ins w:id="454"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5" w:author="Ilkka Rinne [2]" w:date="2022-09-06T16:09:00Z"/>
          <w:rFonts w:asciiTheme="minorHAnsi" w:eastAsiaTheme="minorEastAsia" w:hAnsiTheme="minorHAnsi" w:cstheme="minorBidi"/>
          <w:b w:val="0"/>
          <w:noProof/>
          <w:sz w:val="24"/>
          <w:szCs w:val="24"/>
          <w:lang w:val="en-FI" w:eastAsia="en-GB"/>
        </w:rPr>
      </w:pPr>
      <w:ins w:id="4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r>
          <w:rPr>
            <w:noProof/>
            <w:webHidden/>
          </w:rPr>
        </w:r>
      </w:ins>
      <w:r>
        <w:rPr>
          <w:noProof/>
          <w:webHidden/>
        </w:rPr>
        <w:fldChar w:fldCharType="separate"/>
      </w:r>
      <w:ins w:id="457"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8" w:author="Ilkka Rinne [2]" w:date="2022-09-06T16:09:00Z"/>
          <w:rFonts w:asciiTheme="minorHAnsi" w:eastAsiaTheme="minorEastAsia" w:hAnsiTheme="minorHAnsi" w:cstheme="minorBidi"/>
          <w:b w:val="0"/>
          <w:noProof/>
          <w:sz w:val="24"/>
          <w:szCs w:val="24"/>
          <w:lang w:val="en-FI" w:eastAsia="en-GB"/>
        </w:rPr>
      </w:pPr>
      <w:ins w:id="4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r>
          <w:rPr>
            <w:noProof/>
            <w:webHidden/>
          </w:rPr>
        </w:r>
      </w:ins>
      <w:r>
        <w:rPr>
          <w:noProof/>
          <w:webHidden/>
        </w:rPr>
        <w:fldChar w:fldCharType="separate"/>
      </w:r>
      <w:ins w:id="460"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61" w:author="Ilkka Rinne [2]" w:date="2022-09-06T16:09:00Z"/>
          <w:rFonts w:asciiTheme="minorHAnsi" w:eastAsiaTheme="minorEastAsia" w:hAnsiTheme="minorHAnsi" w:cstheme="minorBidi"/>
          <w:b w:val="0"/>
          <w:noProof/>
          <w:sz w:val="24"/>
          <w:szCs w:val="24"/>
          <w:lang w:val="en-FI" w:eastAsia="en-GB"/>
        </w:rPr>
      </w:pPr>
      <w:ins w:id="4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r>
          <w:rPr>
            <w:noProof/>
            <w:webHidden/>
          </w:rPr>
        </w:r>
      </w:ins>
      <w:r>
        <w:rPr>
          <w:noProof/>
          <w:webHidden/>
        </w:rPr>
        <w:fldChar w:fldCharType="separate"/>
      </w:r>
      <w:ins w:id="463"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4" w:author="Ilkka Rinne [2]" w:date="2022-09-06T16:09:00Z"/>
          <w:rFonts w:asciiTheme="minorHAnsi" w:eastAsiaTheme="minorEastAsia" w:hAnsiTheme="minorHAnsi" w:cstheme="minorBidi"/>
          <w:b w:val="0"/>
          <w:noProof/>
          <w:sz w:val="24"/>
          <w:szCs w:val="24"/>
          <w:lang w:val="en-FI" w:eastAsia="en-GB"/>
        </w:rPr>
      </w:pPr>
      <w:ins w:id="4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r>
          <w:rPr>
            <w:noProof/>
            <w:webHidden/>
          </w:rPr>
        </w:r>
      </w:ins>
      <w:r>
        <w:rPr>
          <w:noProof/>
          <w:webHidden/>
        </w:rPr>
        <w:fldChar w:fldCharType="separate"/>
      </w:r>
      <w:ins w:id="466"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7" w:author="Ilkka Rinne [2]" w:date="2022-09-06T16:09:00Z"/>
          <w:rFonts w:asciiTheme="minorHAnsi" w:eastAsiaTheme="minorEastAsia" w:hAnsiTheme="minorHAnsi" w:cstheme="minorBidi"/>
          <w:b w:val="0"/>
          <w:noProof/>
          <w:sz w:val="24"/>
          <w:szCs w:val="24"/>
          <w:lang w:val="en-FI" w:eastAsia="en-GB"/>
        </w:rPr>
      </w:pPr>
      <w:ins w:id="4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r>
          <w:rPr>
            <w:noProof/>
            <w:webHidden/>
          </w:rPr>
        </w:r>
      </w:ins>
      <w:r>
        <w:rPr>
          <w:noProof/>
          <w:webHidden/>
        </w:rPr>
        <w:fldChar w:fldCharType="separate"/>
      </w:r>
      <w:ins w:id="469"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70" w:author="Ilkka Rinne [2]" w:date="2022-09-06T16:09:00Z"/>
          <w:rFonts w:asciiTheme="minorHAnsi" w:eastAsiaTheme="minorEastAsia" w:hAnsiTheme="minorHAnsi" w:cstheme="minorBidi"/>
          <w:b w:val="0"/>
          <w:noProof/>
          <w:sz w:val="24"/>
          <w:szCs w:val="24"/>
          <w:lang w:val="en-FI" w:eastAsia="en-GB"/>
        </w:rPr>
      </w:pPr>
      <w:ins w:id="4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r>
          <w:rPr>
            <w:noProof/>
            <w:webHidden/>
          </w:rPr>
        </w:r>
      </w:ins>
      <w:r>
        <w:rPr>
          <w:noProof/>
          <w:webHidden/>
        </w:rPr>
        <w:fldChar w:fldCharType="separate"/>
      </w:r>
      <w:ins w:id="472"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3" w:author="Ilkka Rinne [2]" w:date="2022-09-06T16:09:00Z"/>
          <w:rFonts w:asciiTheme="minorHAnsi" w:eastAsiaTheme="minorEastAsia" w:hAnsiTheme="minorHAnsi" w:cstheme="minorBidi"/>
          <w:b w:val="0"/>
          <w:noProof/>
          <w:sz w:val="24"/>
          <w:szCs w:val="24"/>
          <w:lang w:val="en-FI" w:eastAsia="en-GB"/>
        </w:rPr>
      </w:pPr>
      <w:ins w:id="4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r>
          <w:rPr>
            <w:noProof/>
            <w:webHidden/>
          </w:rPr>
        </w:r>
      </w:ins>
      <w:r>
        <w:rPr>
          <w:noProof/>
          <w:webHidden/>
        </w:rPr>
        <w:fldChar w:fldCharType="separate"/>
      </w:r>
      <w:ins w:id="475"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6" w:author="Ilkka Rinne [2]" w:date="2022-09-06T16:09:00Z"/>
          <w:rFonts w:asciiTheme="minorHAnsi" w:eastAsiaTheme="minorEastAsia" w:hAnsiTheme="minorHAnsi" w:cstheme="minorBidi"/>
          <w:b w:val="0"/>
          <w:noProof/>
          <w:sz w:val="24"/>
          <w:szCs w:val="24"/>
          <w:lang w:val="en-FI" w:eastAsia="en-GB"/>
        </w:rPr>
      </w:pPr>
      <w:ins w:id="4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r>
          <w:rPr>
            <w:noProof/>
            <w:webHidden/>
          </w:rPr>
        </w:r>
      </w:ins>
      <w:r>
        <w:rPr>
          <w:noProof/>
          <w:webHidden/>
        </w:rPr>
        <w:fldChar w:fldCharType="separate"/>
      </w:r>
      <w:ins w:id="478"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9" w:author="Ilkka Rinne [2]" w:date="2022-09-06T16:09:00Z"/>
          <w:rFonts w:asciiTheme="minorHAnsi" w:eastAsiaTheme="minorEastAsia" w:hAnsiTheme="minorHAnsi" w:cstheme="minorBidi"/>
          <w:b w:val="0"/>
          <w:noProof/>
          <w:sz w:val="24"/>
          <w:szCs w:val="24"/>
          <w:lang w:val="en-FI" w:eastAsia="en-GB"/>
        </w:rPr>
      </w:pPr>
      <w:ins w:id="4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r>
          <w:rPr>
            <w:noProof/>
            <w:webHidden/>
          </w:rPr>
        </w:r>
      </w:ins>
      <w:r>
        <w:rPr>
          <w:noProof/>
          <w:webHidden/>
        </w:rPr>
        <w:fldChar w:fldCharType="separate"/>
      </w:r>
      <w:ins w:id="481"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2" w:author="Ilkka Rinne [2]" w:date="2022-09-06T16:09:00Z"/>
          <w:rFonts w:asciiTheme="minorHAnsi" w:eastAsiaTheme="minorEastAsia" w:hAnsiTheme="minorHAnsi" w:cstheme="minorBidi"/>
          <w:b w:val="0"/>
          <w:noProof/>
          <w:sz w:val="24"/>
          <w:szCs w:val="24"/>
          <w:lang w:val="en-FI" w:eastAsia="en-GB"/>
        </w:rPr>
      </w:pPr>
      <w:ins w:id="4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r>
          <w:rPr>
            <w:noProof/>
            <w:webHidden/>
          </w:rPr>
        </w:r>
      </w:ins>
      <w:r>
        <w:rPr>
          <w:noProof/>
          <w:webHidden/>
        </w:rPr>
        <w:fldChar w:fldCharType="separate"/>
      </w:r>
      <w:ins w:id="484"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5" w:author="Ilkka Rinne [2]" w:date="2022-09-06T16:09:00Z"/>
          <w:rFonts w:asciiTheme="minorHAnsi" w:eastAsiaTheme="minorEastAsia" w:hAnsiTheme="minorHAnsi" w:cstheme="minorBidi"/>
          <w:b w:val="0"/>
          <w:noProof/>
          <w:sz w:val="24"/>
          <w:szCs w:val="24"/>
          <w:lang w:val="en-FI" w:eastAsia="en-GB"/>
        </w:rPr>
      </w:pPr>
      <w:ins w:id="486"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r>
          <w:rPr>
            <w:noProof/>
            <w:webHidden/>
          </w:rPr>
        </w:r>
      </w:ins>
      <w:r>
        <w:rPr>
          <w:noProof/>
          <w:webHidden/>
        </w:rPr>
        <w:fldChar w:fldCharType="separate"/>
      </w:r>
      <w:ins w:id="487"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8" w:author="Ilkka Rinne [2]" w:date="2022-09-06T16:09:00Z"/>
          <w:rFonts w:asciiTheme="minorHAnsi" w:eastAsiaTheme="minorEastAsia" w:hAnsiTheme="minorHAnsi" w:cstheme="minorBidi"/>
          <w:b w:val="0"/>
          <w:noProof/>
          <w:sz w:val="24"/>
          <w:szCs w:val="24"/>
          <w:lang w:val="en-FI" w:eastAsia="en-GB"/>
        </w:rPr>
      </w:pPr>
      <w:ins w:id="4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r>
          <w:rPr>
            <w:noProof/>
            <w:webHidden/>
          </w:rPr>
        </w:r>
      </w:ins>
      <w:r>
        <w:rPr>
          <w:noProof/>
          <w:webHidden/>
        </w:rPr>
        <w:fldChar w:fldCharType="separate"/>
      </w:r>
      <w:ins w:id="490"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91" w:author="Ilkka Rinne [2]" w:date="2022-09-06T16:09:00Z"/>
          <w:rFonts w:asciiTheme="minorHAnsi" w:eastAsiaTheme="minorEastAsia" w:hAnsiTheme="minorHAnsi" w:cstheme="minorBidi"/>
          <w:b w:val="0"/>
          <w:noProof/>
          <w:sz w:val="24"/>
          <w:szCs w:val="24"/>
          <w:lang w:val="en-FI" w:eastAsia="en-GB"/>
        </w:rPr>
      </w:pPr>
      <w:ins w:id="4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r>
          <w:rPr>
            <w:noProof/>
            <w:webHidden/>
          </w:rPr>
        </w:r>
      </w:ins>
      <w:r>
        <w:rPr>
          <w:noProof/>
          <w:webHidden/>
        </w:rPr>
        <w:fldChar w:fldCharType="separate"/>
      </w:r>
      <w:ins w:id="493"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4" w:author="Ilkka Rinne [2]" w:date="2022-09-06T16:09:00Z"/>
          <w:rFonts w:asciiTheme="minorHAnsi" w:eastAsiaTheme="minorEastAsia" w:hAnsiTheme="minorHAnsi" w:cstheme="minorBidi"/>
          <w:b w:val="0"/>
          <w:noProof/>
          <w:sz w:val="24"/>
          <w:szCs w:val="24"/>
          <w:lang w:val="en-FI" w:eastAsia="en-GB"/>
        </w:rPr>
      </w:pPr>
      <w:ins w:id="4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r>
          <w:rPr>
            <w:noProof/>
            <w:webHidden/>
          </w:rPr>
        </w:r>
      </w:ins>
      <w:r>
        <w:rPr>
          <w:noProof/>
          <w:webHidden/>
        </w:rPr>
        <w:fldChar w:fldCharType="separate"/>
      </w:r>
      <w:ins w:id="496"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7" w:author="Ilkka Rinne [2]" w:date="2022-09-06T16:09:00Z"/>
          <w:rFonts w:asciiTheme="minorHAnsi" w:eastAsiaTheme="minorEastAsia" w:hAnsiTheme="minorHAnsi" w:cstheme="minorBidi"/>
          <w:b w:val="0"/>
          <w:noProof/>
          <w:sz w:val="24"/>
          <w:szCs w:val="24"/>
          <w:lang w:val="en-FI" w:eastAsia="en-GB"/>
        </w:rPr>
      </w:pPr>
      <w:ins w:id="4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r>
          <w:rPr>
            <w:noProof/>
            <w:webHidden/>
          </w:rPr>
        </w:r>
      </w:ins>
      <w:r>
        <w:rPr>
          <w:noProof/>
          <w:webHidden/>
        </w:rPr>
        <w:fldChar w:fldCharType="separate"/>
      </w:r>
      <w:ins w:id="499"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500" w:author="Ilkka Rinne [2]" w:date="2022-09-06T16:09:00Z"/>
          <w:rFonts w:asciiTheme="minorHAnsi" w:eastAsiaTheme="minorEastAsia" w:hAnsiTheme="minorHAnsi" w:cstheme="minorBidi"/>
          <w:b w:val="0"/>
          <w:noProof/>
          <w:sz w:val="24"/>
          <w:szCs w:val="24"/>
          <w:lang w:val="en-FI" w:eastAsia="en-GB"/>
        </w:rPr>
      </w:pPr>
      <w:ins w:id="5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r>
          <w:rPr>
            <w:noProof/>
            <w:webHidden/>
          </w:rPr>
        </w:r>
      </w:ins>
      <w:r>
        <w:rPr>
          <w:noProof/>
          <w:webHidden/>
        </w:rPr>
        <w:fldChar w:fldCharType="separate"/>
      </w:r>
      <w:ins w:id="502"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3" w:author="Ilkka Rinne [2]" w:date="2022-09-06T16:09:00Z"/>
          <w:rFonts w:asciiTheme="minorHAnsi" w:eastAsiaTheme="minorEastAsia" w:hAnsiTheme="minorHAnsi" w:cstheme="minorBidi"/>
          <w:b w:val="0"/>
          <w:noProof/>
          <w:sz w:val="24"/>
          <w:szCs w:val="24"/>
          <w:lang w:val="en-FI" w:eastAsia="en-GB"/>
        </w:rPr>
      </w:pPr>
      <w:ins w:id="5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r>
          <w:rPr>
            <w:noProof/>
            <w:webHidden/>
          </w:rPr>
        </w:r>
      </w:ins>
      <w:r>
        <w:rPr>
          <w:noProof/>
          <w:webHidden/>
        </w:rPr>
        <w:fldChar w:fldCharType="separate"/>
      </w:r>
      <w:ins w:id="505"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6" w:author="Ilkka Rinne [2]" w:date="2022-09-06T16:09:00Z"/>
          <w:rFonts w:asciiTheme="minorHAnsi" w:eastAsiaTheme="minorEastAsia" w:hAnsiTheme="minorHAnsi" w:cstheme="minorBidi"/>
          <w:b w:val="0"/>
          <w:noProof/>
          <w:sz w:val="24"/>
          <w:szCs w:val="24"/>
          <w:lang w:val="en-FI" w:eastAsia="en-GB"/>
        </w:rPr>
      </w:pPr>
      <w:ins w:id="5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r>
          <w:rPr>
            <w:noProof/>
            <w:webHidden/>
          </w:rPr>
        </w:r>
      </w:ins>
      <w:r>
        <w:rPr>
          <w:noProof/>
          <w:webHidden/>
        </w:rPr>
        <w:fldChar w:fldCharType="separate"/>
      </w:r>
      <w:ins w:id="508"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9" w:author="Ilkka Rinne [2]" w:date="2022-09-06T16:09:00Z"/>
          <w:rFonts w:asciiTheme="minorHAnsi" w:eastAsiaTheme="minorEastAsia" w:hAnsiTheme="minorHAnsi" w:cstheme="minorBidi"/>
          <w:b w:val="0"/>
          <w:noProof/>
          <w:sz w:val="24"/>
          <w:szCs w:val="24"/>
          <w:lang w:val="en-FI" w:eastAsia="en-GB"/>
        </w:rPr>
      </w:pPr>
      <w:ins w:id="5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r>
          <w:rPr>
            <w:noProof/>
            <w:webHidden/>
          </w:rPr>
        </w:r>
      </w:ins>
      <w:r>
        <w:rPr>
          <w:noProof/>
          <w:webHidden/>
        </w:rPr>
        <w:fldChar w:fldCharType="separate"/>
      </w:r>
      <w:ins w:id="511"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2" w:author="Ilkka Rinne [2]" w:date="2022-09-06T16:09:00Z"/>
          <w:rFonts w:asciiTheme="minorHAnsi" w:eastAsiaTheme="minorEastAsia" w:hAnsiTheme="minorHAnsi" w:cstheme="minorBidi"/>
          <w:b w:val="0"/>
          <w:noProof/>
          <w:sz w:val="24"/>
          <w:szCs w:val="24"/>
          <w:lang w:val="en-FI" w:eastAsia="en-GB"/>
        </w:rPr>
      </w:pPr>
      <w:ins w:id="5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r>
          <w:rPr>
            <w:noProof/>
            <w:webHidden/>
          </w:rPr>
        </w:r>
      </w:ins>
      <w:r>
        <w:rPr>
          <w:noProof/>
          <w:webHidden/>
        </w:rPr>
        <w:fldChar w:fldCharType="separate"/>
      </w:r>
      <w:ins w:id="514"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5" w:author="Ilkka Rinne [2]" w:date="2022-09-06T16:09:00Z"/>
          <w:rFonts w:asciiTheme="minorHAnsi" w:eastAsiaTheme="minorEastAsia" w:hAnsiTheme="minorHAnsi" w:cstheme="minorBidi"/>
          <w:b w:val="0"/>
          <w:noProof/>
          <w:sz w:val="24"/>
          <w:szCs w:val="24"/>
          <w:lang w:val="en-FI" w:eastAsia="en-GB"/>
        </w:rPr>
      </w:pPr>
      <w:ins w:id="5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r>
          <w:rPr>
            <w:noProof/>
            <w:webHidden/>
          </w:rPr>
        </w:r>
      </w:ins>
      <w:r>
        <w:rPr>
          <w:noProof/>
          <w:webHidden/>
        </w:rPr>
        <w:fldChar w:fldCharType="separate"/>
      </w:r>
      <w:ins w:id="517"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8" w:author="Ilkka Rinne [2]" w:date="2022-09-06T16:09:00Z"/>
          <w:rFonts w:asciiTheme="minorHAnsi" w:eastAsiaTheme="minorEastAsia" w:hAnsiTheme="minorHAnsi" w:cstheme="minorBidi"/>
          <w:b w:val="0"/>
          <w:noProof/>
          <w:sz w:val="24"/>
          <w:szCs w:val="24"/>
          <w:lang w:val="en-FI" w:eastAsia="en-GB"/>
        </w:rPr>
      </w:pPr>
      <w:ins w:id="5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r>
          <w:rPr>
            <w:noProof/>
            <w:webHidden/>
          </w:rPr>
        </w:r>
      </w:ins>
      <w:r>
        <w:rPr>
          <w:noProof/>
          <w:webHidden/>
        </w:rPr>
        <w:fldChar w:fldCharType="separate"/>
      </w:r>
      <w:ins w:id="520"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21" w:author="Ilkka Rinne [2]" w:date="2022-09-06T16:09:00Z"/>
          <w:rFonts w:asciiTheme="minorHAnsi" w:eastAsiaTheme="minorEastAsia" w:hAnsiTheme="minorHAnsi" w:cstheme="minorBidi"/>
          <w:b w:val="0"/>
          <w:noProof/>
          <w:sz w:val="24"/>
          <w:szCs w:val="24"/>
          <w:lang w:val="en-FI" w:eastAsia="en-GB"/>
        </w:rPr>
      </w:pPr>
      <w:ins w:id="5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r>
          <w:rPr>
            <w:noProof/>
            <w:webHidden/>
          </w:rPr>
        </w:r>
      </w:ins>
      <w:r>
        <w:rPr>
          <w:noProof/>
          <w:webHidden/>
        </w:rPr>
        <w:fldChar w:fldCharType="separate"/>
      </w:r>
      <w:ins w:id="523"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4" w:author="Ilkka Rinne [2]" w:date="2022-09-06T16:09:00Z"/>
          <w:rFonts w:asciiTheme="minorHAnsi" w:eastAsiaTheme="minorEastAsia" w:hAnsiTheme="minorHAnsi" w:cstheme="minorBidi"/>
          <w:b w:val="0"/>
          <w:noProof/>
          <w:sz w:val="24"/>
          <w:szCs w:val="24"/>
          <w:lang w:val="en-FI" w:eastAsia="en-GB"/>
        </w:rPr>
      </w:pPr>
      <w:ins w:id="5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r>
          <w:rPr>
            <w:noProof/>
            <w:webHidden/>
          </w:rPr>
        </w:r>
      </w:ins>
      <w:r>
        <w:rPr>
          <w:noProof/>
          <w:webHidden/>
        </w:rPr>
        <w:fldChar w:fldCharType="separate"/>
      </w:r>
      <w:ins w:id="526"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7" w:author="Ilkka Rinne [2]" w:date="2022-09-06T16:09:00Z"/>
          <w:rFonts w:asciiTheme="minorHAnsi" w:eastAsiaTheme="minorEastAsia" w:hAnsiTheme="minorHAnsi" w:cstheme="minorBidi"/>
          <w:b w:val="0"/>
          <w:noProof/>
          <w:sz w:val="24"/>
          <w:szCs w:val="24"/>
          <w:lang w:val="en-FI" w:eastAsia="en-GB"/>
        </w:rPr>
      </w:pPr>
      <w:ins w:id="5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r>
          <w:rPr>
            <w:noProof/>
            <w:webHidden/>
          </w:rPr>
        </w:r>
      </w:ins>
      <w:r>
        <w:rPr>
          <w:noProof/>
          <w:webHidden/>
        </w:rPr>
        <w:fldChar w:fldCharType="separate"/>
      </w:r>
      <w:ins w:id="529"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30" w:author="Ilkka Rinne [2]" w:date="2022-09-06T16:09:00Z"/>
          <w:rFonts w:asciiTheme="minorHAnsi" w:eastAsiaTheme="minorEastAsia" w:hAnsiTheme="minorHAnsi" w:cstheme="minorBidi"/>
          <w:b w:val="0"/>
          <w:noProof/>
          <w:sz w:val="24"/>
          <w:szCs w:val="24"/>
          <w:lang w:val="en-FI" w:eastAsia="en-GB"/>
        </w:rPr>
      </w:pPr>
      <w:ins w:id="5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r>
          <w:rPr>
            <w:noProof/>
            <w:webHidden/>
          </w:rPr>
        </w:r>
      </w:ins>
      <w:r>
        <w:rPr>
          <w:noProof/>
          <w:webHidden/>
        </w:rPr>
        <w:fldChar w:fldCharType="separate"/>
      </w:r>
      <w:ins w:id="532"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3" w:author="Ilkka Rinne [2]" w:date="2022-09-06T16:09:00Z"/>
          <w:rFonts w:asciiTheme="minorHAnsi" w:eastAsiaTheme="minorEastAsia" w:hAnsiTheme="minorHAnsi" w:cstheme="minorBidi"/>
          <w:b w:val="0"/>
          <w:noProof/>
          <w:sz w:val="24"/>
          <w:szCs w:val="24"/>
          <w:lang w:val="en-FI" w:eastAsia="en-GB"/>
        </w:rPr>
      </w:pPr>
      <w:ins w:id="5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r>
          <w:rPr>
            <w:noProof/>
            <w:webHidden/>
          </w:rPr>
        </w:r>
      </w:ins>
      <w:r>
        <w:rPr>
          <w:noProof/>
          <w:webHidden/>
        </w:rPr>
        <w:fldChar w:fldCharType="separate"/>
      </w:r>
      <w:ins w:id="535"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6" w:author="Ilkka Rinne [2]" w:date="2022-09-06T16:09:00Z"/>
          <w:rFonts w:asciiTheme="minorHAnsi" w:eastAsiaTheme="minorEastAsia" w:hAnsiTheme="minorHAnsi" w:cstheme="minorBidi"/>
          <w:b w:val="0"/>
          <w:noProof/>
          <w:sz w:val="24"/>
          <w:szCs w:val="24"/>
          <w:lang w:val="en-FI" w:eastAsia="en-GB"/>
        </w:rPr>
      </w:pPr>
      <w:ins w:id="5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r>
          <w:rPr>
            <w:noProof/>
            <w:webHidden/>
          </w:rPr>
        </w:r>
      </w:ins>
      <w:r>
        <w:rPr>
          <w:noProof/>
          <w:webHidden/>
        </w:rPr>
        <w:fldChar w:fldCharType="separate"/>
      </w:r>
      <w:ins w:id="538"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9" w:author="Ilkka Rinne [2]" w:date="2022-09-06T16:09:00Z"/>
          <w:rFonts w:asciiTheme="minorHAnsi" w:eastAsiaTheme="minorEastAsia" w:hAnsiTheme="minorHAnsi" w:cstheme="minorBidi"/>
          <w:b w:val="0"/>
          <w:noProof/>
          <w:sz w:val="24"/>
          <w:szCs w:val="24"/>
          <w:lang w:val="en-FI" w:eastAsia="en-GB"/>
        </w:rPr>
      </w:pPr>
      <w:ins w:id="5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r>
          <w:rPr>
            <w:noProof/>
            <w:webHidden/>
          </w:rPr>
        </w:r>
      </w:ins>
      <w:r>
        <w:rPr>
          <w:noProof/>
          <w:webHidden/>
        </w:rPr>
        <w:fldChar w:fldCharType="separate"/>
      </w:r>
      <w:ins w:id="541"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2" w:author="Ilkka Rinne [2]" w:date="2022-09-06T16:09:00Z"/>
          <w:rFonts w:asciiTheme="minorHAnsi" w:eastAsiaTheme="minorEastAsia" w:hAnsiTheme="minorHAnsi" w:cstheme="minorBidi"/>
          <w:b w:val="0"/>
          <w:noProof/>
          <w:sz w:val="24"/>
          <w:szCs w:val="24"/>
          <w:lang w:val="en-FI" w:eastAsia="en-GB"/>
        </w:rPr>
      </w:pPr>
      <w:ins w:id="5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r>
          <w:rPr>
            <w:noProof/>
            <w:webHidden/>
          </w:rPr>
        </w:r>
      </w:ins>
      <w:r>
        <w:rPr>
          <w:noProof/>
          <w:webHidden/>
        </w:rPr>
        <w:fldChar w:fldCharType="separate"/>
      </w:r>
      <w:ins w:id="544"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5" w:author="Ilkka Rinne [2]" w:date="2022-09-06T16:09:00Z"/>
          <w:rFonts w:asciiTheme="minorHAnsi" w:eastAsiaTheme="minorEastAsia" w:hAnsiTheme="minorHAnsi" w:cstheme="minorBidi"/>
          <w:b w:val="0"/>
          <w:noProof/>
          <w:sz w:val="24"/>
          <w:szCs w:val="24"/>
          <w:lang w:val="en-FI" w:eastAsia="en-GB"/>
        </w:rPr>
      </w:pPr>
      <w:ins w:id="5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r>
          <w:rPr>
            <w:noProof/>
            <w:webHidden/>
          </w:rPr>
        </w:r>
      </w:ins>
      <w:r>
        <w:rPr>
          <w:noProof/>
          <w:webHidden/>
        </w:rPr>
        <w:fldChar w:fldCharType="separate"/>
      </w:r>
      <w:ins w:id="547"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8" w:author="Ilkka Rinne [2]" w:date="2022-09-06T16:09:00Z"/>
          <w:rFonts w:asciiTheme="minorHAnsi" w:eastAsiaTheme="minorEastAsia" w:hAnsiTheme="minorHAnsi" w:cstheme="minorBidi"/>
          <w:b w:val="0"/>
          <w:noProof/>
          <w:sz w:val="24"/>
          <w:szCs w:val="24"/>
          <w:lang w:val="en-FI" w:eastAsia="en-GB"/>
        </w:rPr>
      </w:pPr>
      <w:ins w:id="5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r>
          <w:rPr>
            <w:noProof/>
            <w:webHidden/>
          </w:rPr>
        </w:r>
      </w:ins>
      <w:r>
        <w:rPr>
          <w:noProof/>
          <w:webHidden/>
        </w:rPr>
        <w:fldChar w:fldCharType="separate"/>
      </w:r>
      <w:ins w:id="550"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51" w:author="Ilkka Rinne [2]" w:date="2022-09-06T16:09:00Z"/>
          <w:rFonts w:asciiTheme="minorHAnsi" w:eastAsiaTheme="minorEastAsia" w:hAnsiTheme="minorHAnsi" w:cstheme="minorBidi"/>
          <w:b w:val="0"/>
          <w:noProof/>
          <w:sz w:val="24"/>
          <w:szCs w:val="24"/>
          <w:lang w:val="en-FI" w:eastAsia="en-GB"/>
        </w:rPr>
      </w:pPr>
      <w:ins w:id="5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r>
          <w:rPr>
            <w:noProof/>
            <w:webHidden/>
          </w:rPr>
        </w:r>
      </w:ins>
      <w:r>
        <w:rPr>
          <w:noProof/>
          <w:webHidden/>
        </w:rPr>
        <w:fldChar w:fldCharType="separate"/>
      </w:r>
      <w:ins w:id="553"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4" w:author="Ilkka Rinne [2]" w:date="2022-09-06T16:09:00Z"/>
          <w:rFonts w:asciiTheme="minorHAnsi" w:eastAsiaTheme="minorEastAsia" w:hAnsiTheme="minorHAnsi" w:cstheme="minorBidi"/>
          <w:b w:val="0"/>
          <w:noProof/>
          <w:sz w:val="24"/>
          <w:szCs w:val="24"/>
          <w:lang w:val="en-FI" w:eastAsia="en-GB"/>
        </w:rPr>
      </w:pPr>
      <w:ins w:id="5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r>
          <w:rPr>
            <w:noProof/>
            <w:webHidden/>
          </w:rPr>
        </w:r>
      </w:ins>
      <w:r>
        <w:rPr>
          <w:noProof/>
          <w:webHidden/>
        </w:rPr>
        <w:fldChar w:fldCharType="separate"/>
      </w:r>
      <w:ins w:id="556"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7" w:author="Ilkka Rinne [2]" w:date="2022-09-06T16:09:00Z"/>
          <w:rFonts w:asciiTheme="minorHAnsi" w:eastAsiaTheme="minorEastAsia" w:hAnsiTheme="minorHAnsi" w:cstheme="minorBidi"/>
          <w:b w:val="0"/>
          <w:noProof/>
          <w:sz w:val="24"/>
          <w:szCs w:val="24"/>
          <w:lang w:val="en-FI" w:eastAsia="en-GB"/>
        </w:rPr>
      </w:pPr>
      <w:ins w:id="5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r>
          <w:rPr>
            <w:noProof/>
            <w:webHidden/>
          </w:rPr>
        </w:r>
      </w:ins>
      <w:r>
        <w:rPr>
          <w:noProof/>
          <w:webHidden/>
        </w:rPr>
        <w:fldChar w:fldCharType="separate"/>
      </w:r>
      <w:ins w:id="559"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60" w:author="Ilkka Rinne [2]" w:date="2022-09-06T16:09:00Z"/>
          <w:rFonts w:asciiTheme="minorHAnsi" w:eastAsiaTheme="minorEastAsia" w:hAnsiTheme="minorHAnsi" w:cstheme="minorBidi"/>
          <w:b w:val="0"/>
          <w:noProof/>
          <w:sz w:val="24"/>
          <w:szCs w:val="24"/>
          <w:lang w:val="en-FI" w:eastAsia="en-GB"/>
        </w:rPr>
      </w:pPr>
      <w:ins w:id="5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r>
          <w:rPr>
            <w:noProof/>
            <w:webHidden/>
          </w:rPr>
        </w:r>
      </w:ins>
      <w:r>
        <w:rPr>
          <w:noProof/>
          <w:webHidden/>
        </w:rPr>
        <w:fldChar w:fldCharType="separate"/>
      </w:r>
      <w:ins w:id="562"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3" w:author="Ilkka Rinne [2]" w:date="2022-09-06T16:09:00Z"/>
          <w:rFonts w:asciiTheme="minorHAnsi" w:eastAsiaTheme="minorEastAsia" w:hAnsiTheme="minorHAnsi" w:cstheme="minorBidi"/>
          <w:b w:val="0"/>
          <w:noProof/>
          <w:sz w:val="24"/>
          <w:szCs w:val="24"/>
          <w:lang w:val="en-FI" w:eastAsia="en-GB"/>
        </w:rPr>
      </w:pPr>
      <w:ins w:id="5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r>
          <w:rPr>
            <w:noProof/>
            <w:webHidden/>
          </w:rPr>
        </w:r>
      </w:ins>
      <w:r>
        <w:rPr>
          <w:noProof/>
          <w:webHidden/>
        </w:rPr>
        <w:fldChar w:fldCharType="separate"/>
      </w:r>
      <w:ins w:id="565"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6" w:author="Ilkka Rinne [2]" w:date="2022-09-06T16:09:00Z"/>
          <w:rFonts w:asciiTheme="minorHAnsi" w:eastAsiaTheme="minorEastAsia" w:hAnsiTheme="minorHAnsi" w:cstheme="minorBidi"/>
          <w:b w:val="0"/>
          <w:noProof/>
          <w:sz w:val="24"/>
          <w:szCs w:val="24"/>
          <w:lang w:val="en-FI" w:eastAsia="en-GB"/>
        </w:rPr>
      </w:pPr>
      <w:ins w:id="5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r>
          <w:rPr>
            <w:noProof/>
            <w:webHidden/>
          </w:rPr>
        </w:r>
      </w:ins>
      <w:r>
        <w:rPr>
          <w:noProof/>
          <w:webHidden/>
        </w:rPr>
        <w:fldChar w:fldCharType="separate"/>
      </w:r>
      <w:ins w:id="568"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9" w:author="Ilkka Rinne [2]" w:date="2022-09-06T16:09:00Z"/>
          <w:rFonts w:asciiTheme="minorHAnsi" w:eastAsiaTheme="minorEastAsia" w:hAnsiTheme="minorHAnsi" w:cstheme="minorBidi"/>
          <w:b w:val="0"/>
          <w:noProof/>
          <w:sz w:val="24"/>
          <w:szCs w:val="24"/>
          <w:lang w:val="en-FI" w:eastAsia="en-GB"/>
        </w:rPr>
      </w:pPr>
      <w:ins w:id="5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r>
          <w:rPr>
            <w:noProof/>
            <w:webHidden/>
          </w:rPr>
        </w:r>
      </w:ins>
      <w:r>
        <w:rPr>
          <w:noProof/>
          <w:webHidden/>
        </w:rPr>
        <w:fldChar w:fldCharType="separate"/>
      </w:r>
      <w:ins w:id="571"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2" w:author="Ilkka Rinne [2]" w:date="2022-09-06T16:09:00Z"/>
          <w:rFonts w:asciiTheme="minorHAnsi" w:eastAsiaTheme="minorEastAsia" w:hAnsiTheme="minorHAnsi" w:cstheme="minorBidi"/>
          <w:b w:val="0"/>
          <w:noProof/>
          <w:sz w:val="24"/>
          <w:szCs w:val="24"/>
          <w:lang w:val="en-FI" w:eastAsia="en-GB"/>
        </w:rPr>
      </w:pPr>
      <w:ins w:id="5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r>
          <w:rPr>
            <w:noProof/>
            <w:webHidden/>
          </w:rPr>
        </w:r>
      </w:ins>
      <w:r>
        <w:rPr>
          <w:noProof/>
          <w:webHidden/>
        </w:rPr>
        <w:fldChar w:fldCharType="separate"/>
      </w:r>
      <w:ins w:id="574"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5" w:author="Ilkka Rinne [2]" w:date="2022-09-06T16:09:00Z"/>
          <w:rFonts w:asciiTheme="minorHAnsi" w:eastAsiaTheme="minorEastAsia" w:hAnsiTheme="minorHAnsi" w:cstheme="minorBidi"/>
          <w:b w:val="0"/>
          <w:noProof/>
          <w:sz w:val="24"/>
          <w:szCs w:val="24"/>
          <w:lang w:val="en-FI" w:eastAsia="en-GB"/>
        </w:rPr>
      </w:pPr>
      <w:ins w:id="5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r>
          <w:rPr>
            <w:noProof/>
            <w:webHidden/>
          </w:rPr>
        </w:r>
      </w:ins>
      <w:r>
        <w:rPr>
          <w:noProof/>
          <w:webHidden/>
        </w:rPr>
        <w:fldChar w:fldCharType="separate"/>
      </w:r>
      <w:ins w:id="577"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8" w:author="Ilkka Rinne [2]" w:date="2022-09-06T16:09:00Z"/>
          <w:rFonts w:asciiTheme="minorHAnsi" w:eastAsiaTheme="minorEastAsia" w:hAnsiTheme="minorHAnsi" w:cstheme="minorBidi"/>
          <w:b w:val="0"/>
          <w:noProof/>
          <w:sz w:val="24"/>
          <w:szCs w:val="24"/>
          <w:lang w:val="en-FI" w:eastAsia="en-GB"/>
        </w:rPr>
      </w:pPr>
      <w:ins w:id="5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r>
          <w:rPr>
            <w:noProof/>
            <w:webHidden/>
          </w:rPr>
        </w:r>
      </w:ins>
      <w:r>
        <w:rPr>
          <w:noProof/>
          <w:webHidden/>
        </w:rPr>
        <w:fldChar w:fldCharType="separate"/>
      </w:r>
      <w:ins w:id="580"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81" w:author="Ilkka Rinne [2]" w:date="2022-09-06T16:09:00Z"/>
          <w:rFonts w:asciiTheme="minorHAnsi" w:eastAsiaTheme="minorEastAsia" w:hAnsiTheme="minorHAnsi" w:cstheme="minorBidi"/>
          <w:b w:val="0"/>
          <w:noProof/>
          <w:sz w:val="24"/>
          <w:szCs w:val="24"/>
          <w:lang w:val="en-FI" w:eastAsia="en-GB"/>
        </w:rPr>
      </w:pPr>
      <w:ins w:id="5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r>
          <w:rPr>
            <w:noProof/>
            <w:webHidden/>
          </w:rPr>
        </w:r>
      </w:ins>
      <w:r>
        <w:rPr>
          <w:noProof/>
          <w:webHidden/>
        </w:rPr>
        <w:fldChar w:fldCharType="separate"/>
      </w:r>
      <w:ins w:id="583"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4" w:author="Ilkka Rinne [2]" w:date="2022-09-06T16:09:00Z"/>
          <w:rFonts w:asciiTheme="minorHAnsi" w:eastAsiaTheme="minorEastAsia" w:hAnsiTheme="minorHAnsi" w:cstheme="minorBidi"/>
          <w:b w:val="0"/>
          <w:noProof/>
          <w:sz w:val="24"/>
          <w:szCs w:val="24"/>
          <w:lang w:val="en-FI" w:eastAsia="en-GB"/>
        </w:rPr>
      </w:pPr>
      <w:ins w:id="5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r>
          <w:rPr>
            <w:noProof/>
            <w:webHidden/>
          </w:rPr>
        </w:r>
      </w:ins>
      <w:r>
        <w:rPr>
          <w:noProof/>
          <w:webHidden/>
        </w:rPr>
        <w:fldChar w:fldCharType="separate"/>
      </w:r>
      <w:ins w:id="586"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7" w:author="Ilkka Rinne [2]" w:date="2022-09-06T16:09:00Z"/>
          <w:rFonts w:asciiTheme="minorHAnsi" w:eastAsiaTheme="minorEastAsia" w:hAnsiTheme="minorHAnsi" w:cstheme="minorBidi"/>
          <w:b w:val="0"/>
          <w:noProof/>
          <w:sz w:val="24"/>
          <w:szCs w:val="24"/>
          <w:lang w:val="en-FI" w:eastAsia="en-GB"/>
        </w:rPr>
      </w:pPr>
      <w:ins w:id="5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r>
          <w:rPr>
            <w:noProof/>
            <w:webHidden/>
          </w:rPr>
        </w:r>
      </w:ins>
      <w:r>
        <w:rPr>
          <w:noProof/>
          <w:webHidden/>
        </w:rPr>
        <w:fldChar w:fldCharType="separate"/>
      </w:r>
      <w:ins w:id="589"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90" w:author="Ilkka Rinne [2]" w:date="2022-09-06T16:09:00Z"/>
          <w:rFonts w:asciiTheme="minorHAnsi" w:eastAsiaTheme="minorEastAsia" w:hAnsiTheme="minorHAnsi" w:cstheme="minorBidi"/>
          <w:b w:val="0"/>
          <w:noProof/>
          <w:sz w:val="24"/>
          <w:szCs w:val="24"/>
          <w:lang w:val="en-FI" w:eastAsia="en-GB"/>
        </w:rPr>
      </w:pPr>
      <w:ins w:id="5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r>
          <w:rPr>
            <w:noProof/>
            <w:webHidden/>
          </w:rPr>
        </w:r>
      </w:ins>
      <w:r>
        <w:rPr>
          <w:noProof/>
          <w:webHidden/>
        </w:rPr>
        <w:fldChar w:fldCharType="separate"/>
      </w:r>
      <w:ins w:id="592"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3" w:author="Ilkka Rinne [2]" w:date="2022-09-06T16:09:00Z"/>
          <w:rFonts w:asciiTheme="minorHAnsi" w:eastAsiaTheme="minorEastAsia" w:hAnsiTheme="minorHAnsi" w:cstheme="minorBidi"/>
          <w:b w:val="0"/>
          <w:noProof/>
          <w:sz w:val="24"/>
          <w:szCs w:val="24"/>
          <w:lang w:val="en-FI" w:eastAsia="en-GB"/>
        </w:rPr>
      </w:pPr>
      <w:ins w:id="5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r>
          <w:rPr>
            <w:noProof/>
            <w:webHidden/>
          </w:rPr>
        </w:r>
      </w:ins>
      <w:r>
        <w:rPr>
          <w:noProof/>
          <w:webHidden/>
        </w:rPr>
        <w:fldChar w:fldCharType="separate"/>
      </w:r>
      <w:ins w:id="595"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6" w:author="Ilkka Rinne [2]" w:date="2022-09-06T16:09:00Z"/>
          <w:rFonts w:asciiTheme="minorHAnsi" w:eastAsiaTheme="minorEastAsia" w:hAnsiTheme="minorHAnsi" w:cstheme="minorBidi"/>
          <w:b w:val="0"/>
          <w:noProof/>
          <w:sz w:val="24"/>
          <w:szCs w:val="24"/>
          <w:lang w:val="en-FI" w:eastAsia="en-GB"/>
        </w:rPr>
      </w:pPr>
      <w:ins w:id="5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r>
          <w:rPr>
            <w:noProof/>
            <w:webHidden/>
          </w:rPr>
        </w:r>
      </w:ins>
      <w:r>
        <w:rPr>
          <w:noProof/>
          <w:webHidden/>
        </w:rPr>
        <w:fldChar w:fldCharType="separate"/>
      </w:r>
      <w:ins w:id="598"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9" w:author="Ilkka Rinne [2]" w:date="2022-09-06T16:09:00Z"/>
          <w:rFonts w:asciiTheme="minorHAnsi" w:eastAsiaTheme="minorEastAsia" w:hAnsiTheme="minorHAnsi" w:cstheme="minorBidi"/>
          <w:b w:val="0"/>
          <w:noProof/>
          <w:sz w:val="24"/>
          <w:szCs w:val="24"/>
          <w:lang w:val="en-FI" w:eastAsia="en-GB"/>
        </w:rPr>
      </w:pPr>
      <w:ins w:id="6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r>
          <w:rPr>
            <w:noProof/>
            <w:webHidden/>
          </w:rPr>
        </w:r>
      </w:ins>
      <w:r>
        <w:rPr>
          <w:noProof/>
          <w:webHidden/>
        </w:rPr>
        <w:fldChar w:fldCharType="separate"/>
      </w:r>
      <w:ins w:id="601"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2" w:author="Ilkka Rinne [2]" w:date="2022-09-06T16:09:00Z"/>
          <w:rFonts w:asciiTheme="minorHAnsi" w:eastAsiaTheme="minorEastAsia" w:hAnsiTheme="minorHAnsi" w:cstheme="minorBidi"/>
          <w:b w:val="0"/>
          <w:noProof/>
          <w:sz w:val="24"/>
          <w:szCs w:val="24"/>
          <w:lang w:val="en-FI" w:eastAsia="en-GB"/>
        </w:rPr>
      </w:pPr>
      <w:ins w:id="6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r>
          <w:rPr>
            <w:noProof/>
            <w:webHidden/>
          </w:rPr>
        </w:r>
      </w:ins>
      <w:r>
        <w:rPr>
          <w:noProof/>
          <w:webHidden/>
        </w:rPr>
        <w:fldChar w:fldCharType="separate"/>
      </w:r>
      <w:ins w:id="604"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5" w:author="Ilkka Rinne [2]" w:date="2022-09-06T16:09:00Z"/>
          <w:rFonts w:asciiTheme="minorHAnsi" w:eastAsiaTheme="minorEastAsia" w:hAnsiTheme="minorHAnsi" w:cstheme="minorBidi"/>
          <w:b w:val="0"/>
          <w:noProof/>
          <w:sz w:val="24"/>
          <w:szCs w:val="24"/>
          <w:lang w:val="en-FI" w:eastAsia="en-GB"/>
        </w:rPr>
      </w:pPr>
      <w:ins w:id="6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r>
          <w:rPr>
            <w:noProof/>
            <w:webHidden/>
          </w:rPr>
        </w:r>
      </w:ins>
      <w:r>
        <w:rPr>
          <w:noProof/>
          <w:webHidden/>
        </w:rPr>
        <w:fldChar w:fldCharType="separate"/>
      </w:r>
      <w:ins w:id="607"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8" w:author="Ilkka Rinne [2]" w:date="2022-09-06T16:09:00Z"/>
          <w:rFonts w:asciiTheme="minorHAnsi" w:eastAsiaTheme="minorEastAsia" w:hAnsiTheme="minorHAnsi" w:cstheme="minorBidi"/>
          <w:b w:val="0"/>
          <w:noProof/>
          <w:sz w:val="24"/>
          <w:szCs w:val="24"/>
          <w:lang w:val="en-FI" w:eastAsia="en-GB"/>
        </w:rPr>
      </w:pPr>
      <w:ins w:id="6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r>
          <w:rPr>
            <w:noProof/>
            <w:webHidden/>
          </w:rPr>
        </w:r>
      </w:ins>
      <w:r>
        <w:rPr>
          <w:noProof/>
          <w:webHidden/>
        </w:rPr>
        <w:fldChar w:fldCharType="separate"/>
      </w:r>
      <w:ins w:id="610"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11" w:author="Ilkka Rinne [2]" w:date="2022-09-06T16:09:00Z"/>
          <w:rFonts w:asciiTheme="minorHAnsi" w:eastAsiaTheme="minorEastAsia" w:hAnsiTheme="minorHAnsi" w:cstheme="minorBidi"/>
          <w:b w:val="0"/>
          <w:noProof/>
          <w:sz w:val="24"/>
          <w:szCs w:val="24"/>
          <w:lang w:val="en-FI" w:eastAsia="en-GB"/>
        </w:rPr>
      </w:pPr>
      <w:ins w:id="6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r>
          <w:rPr>
            <w:noProof/>
            <w:webHidden/>
          </w:rPr>
        </w:r>
      </w:ins>
      <w:r>
        <w:rPr>
          <w:noProof/>
          <w:webHidden/>
        </w:rPr>
        <w:fldChar w:fldCharType="separate"/>
      </w:r>
      <w:ins w:id="613"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4" w:author="Ilkka Rinne [2]" w:date="2022-09-06T16:09:00Z"/>
          <w:rFonts w:asciiTheme="minorHAnsi" w:eastAsiaTheme="minorEastAsia" w:hAnsiTheme="minorHAnsi" w:cstheme="minorBidi"/>
          <w:b w:val="0"/>
          <w:noProof/>
          <w:sz w:val="24"/>
          <w:szCs w:val="24"/>
          <w:lang w:val="en-FI" w:eastAsia="en-GB"/>
        </w:rPr>
      </w:pPr>
      <w:ins w:id="6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r>
          <w:rPr>
            <w:noProof/>
            <w:webHidden/>
          </w:rPr>
        </w:r>
      </w:ins>
      <w:r>
        <w:rPr>
          <w:noProof/>
          <w:webHidden/>
        </w:rPr>
        <w:fldChar w:fldCharType="separate"/>
      </w:r>
      <w:ins w:id="616"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7" w:author="Ilkka Rinne [2]" w:date="2022-09-06T16:09:00Z"/>
          <w:rFonts w:asciiTheme="minorHAnsi" w:eastAsiaTheme="minorEastAsia" w:hAnsiTheme="minorHAnsi" w:cstheme="minorBidi"/>
          <w:b w:val="0"/>
          <w:noProof/>
          <w:sz w:val="24"/>
          <w:szCs w:val="24"/>
          <w:lang w:val="en-FI" w:eastAsia="en-GB"/>
        </w:rPr>
      </w:pPr>
      <w:ins w:id="6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r>
          <w:rPr>
            <w:noProof/>
            <w:webHidden/>
          </w:rPr>
        </w:r>
      </w:ins>
      <w:r>
        <w:rPr>
          <w:noProof/>
          <w:webHidden/>
        </w:rPr>
        <w:fldChar w:fldCharType="separate"/>
      </w:r>
      <w:ins w:id="619"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20" w:author="Ilkka Rinne [2]" w:date="2022-09-06T16:09:00Z"/>
          <w:rFonts w:asciiTheme="minorHAnsi" w:eastAsiaTheme="minorEastAsia" w:hAnsiTheme="minorHAnsi" w:cstheme="minorBidi"/>
          <w:b w:val="0"/>
          <w:noProof/>
          <w:sz w:val="24"/>
          <w:szCs w:val="24"/>
          <w:lang w:val="en-FI" w:eastAsia="en-GB"/>
        </w:rPr>
      </w:pPr>
      <w:ins w:id="6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r>
          <w:rPr>
            <w:noProof/>
            <w:webHidden/>
          </w:rPr>
        </w:r>
      </w:ins>
      <w:r>
        <w:rPr>
          <w:noProof/>
          <w:webHidden/>
        </w:rPr>
        <w:fldChar w:fldCharType="separate"/>
      </w:r>
      <w:ins w:id="622"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3" w:author="Ilkka Rinne [2]" w:date="2022-09-06T16:09:00Z"/>
          <w:rFonts w:asciiTheme="minorHAnsi" w:eastAsiaTheme="minorEastAsia" w:hAnsiTheme="minorHAnsi" w:cstheme="minorBidi"/>
          <w:b w:val="0"/>
          <w:noProof/>
          <w:sz w:val="24"/>
          <w:szCs w:val="24"/>
          <w:lang w:val="en-FI" w:eastAsia="en-GB"/>
        </w:rPr>
      </w:pPr>
      <w:ins w:id="6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r>
          <w:rPr>
            <w:noProof/>
            <w:webHidden/>
          </w:rPr>
        </w:r>
      </w:ins>
      <w:r>
        <w:rPr>
          <w:noProof/>
          <w:webHidden/>
        </w:rPr>
        <w:fldChar w:fldCharType="separate"/>
      </w:r>
      <w:ins w:id="625"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6" w:author="Ilkka Rinne [2]" w:date="2022-09-06T16:09:00Z"/>
          <w:rFonts w:asciiTheme="minorHAnsi" w:eastAsiaTheme="minorEastAsia" w:hAnsiTheme="minorHAnsi" w:cstheme="minorBidi"/>
          <w:b w:val="0"/>
          <w:noProof/>
          <w:sz w:val="24"/>
          <w:szCs w:val="24"/>
          <w:lang w:val="en-FI" w:eastAsia="en-GB"/>
        </w:rPr>
      </w:pPr>
      <w:ins w:id="6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r>
          <w:rPr>
            <w:noProof/>
            <w:webHidden/>
          </w:rPr>
        </w:r>
      </w:ins>
      <w:r>
        <w:rPr>
          <w:noProof/>
          <w:webHidden/>
        </w:rPr>
        <w:fldChar w:fldCharType="separate"/>
      </w:r>
      <w:ins w:id="628"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9" w:author="Ilkka Rinne [2]" w:date="2022-09-06T16:09:00Z"/>
          <w:rFonts w:asciiTheme="minorHAnsi" w:eastAsiaTheme="minorEastAsia" w:hAnsiTheme="minorHAnsi" w:cstheme="minorBidi"/>
          <w:b w:val="0"/>
          <w:noProof/>
          <w:sz w:val="24"/>
          <w:szCs w:val="24"/>
          <w:lang w:val="en-FI" w:eastAsia="en-GB"/>
        </w:rPr>
      </w:pPr>
      <w:ins w:id="6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r>
          <w:rPr>
            <w:noProof/>
            <w:webHidden/>
          </w:rPr>
        </w:r>
      </w:ins>
      <w:r>
        <w:rPr>
          <w:noProof/>
          <w:webHidden/>
        </w:rPr>
        <w:fldChar w:fldCharType="separate"/>
      </w:r>
      <w:ins w:id="631"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2" w:author="Ilkka Rinne [2]" w:date="2022-09-06T16:09:00Z"/>
          <w:rFonts w:asciiTheme="minorHAnsi" w:eastAsiaTheme="minorEastAsia" w:hAnsiTheme="minorHAnsi" w:cstheme="minorBidi"/>
          <w:b w:val="0"/>
          <w:noProof/>
          <w:sz w:val="24"/>
          <w:szCs w:val="24"/>
          <w:lang w:val="en-FI" w:eastAsia="en-GB"/>
        </w:rPr>
      </w:pPr>
      <w:ins w:id="6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r>
          <w:rPr>
            <w:noProof/>
            <w:webHidden/>
          </w:rPr>
        </w:r>
      </w:ins>
      <w:r>
        <w:rPr>
          <w:noProof/>
          <w:webHidden/>
        </w:rPr>
        <w:fldChar w:fldCharType="separate"/>
      </w:r>
      <w:ins w:id="634"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5" w:author="Ilkka Rinne [2]" w:date="2022-09-06T16:09:00Z"/>
          <w:rFonts w:asciiTheme="minorHAnsi" w:eastAsiaTheme="minorEastAsia" w:hAnsiTheme="minorHAnsi" w:cstheme="minorBidi"/>
          <w:b w:val="0"/>
          <w:noProof/>
          <w:sz w:val="24"/>
          <w:szCs w:val="24"/>
          <w:lang w:val="en-FI" w:eastAsia="en-GB"/>
        </w:rPr>
      </w:pPr>
      <w:ins w:id="6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r>
          <w:rPr>
            <w:noProof/>
            <w:webHidden/>
          </w:rPr>
        </w:r>
      </w:ins>
      <w:r>
        <w:rPr>
          <w:noProof/>
          <w:webHidden/>
        </w:rPr>
        <w:fldChar w:fldCharType="separate"/>
      </w:r>
      <w:ins w:id="637"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8" w:author="Ilkka Rinne [2]" w:date="2022-09-06T16:09:00Z"/>
          <w:rFonts w:asciiTheme="minorHAnsi" w:eastAsiaTheme="minorEastAsia" w:hAnsiTheme="minorHAnsi" w:cstheme="minorBidi"/>
          <w:b w:val="0"/>
          <w:noProof/>
          <w:sz w:val="24"/>
          <w:szCs w:val="24"/>
          <w:lang w:val="en-FI" w:eastAsia="en-GB"/>
        </w:rPr>
      </w:pPr>
      <w:ins w:id="6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r>
          <w:rPr>
            <w:noProof/>
            <w:webHidden/>
          </w:rPr>
        </w:r>
      </w:ins>
      <w:r>
        <w:rPr>
          <w:noProof/>
          <w:webHidden/>
        </w:rPr>
        <w:fldChar w:fldCharType="separate"/>
      </w:r>
      <w:ins w:id="640"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41" w:author="Ilkka Rinne [2]" w:date="2022-09-06T16:09:00Z"/>
          <w:rFonts w:asciiTheme="minorHAnsi" w:eastAsiaTheme="minorEastAsia" w:hAnsiTheme="minorHAnsi" w:cstheme="minorBidi"/>
          <w:b w:val="0"/>
          <w:noProof/>
          <w:sz w:val="24"/>
          <w:szCs w:val="24"/>
          <w:lang w:val="en-FI" w:eastAsia="en-GB"/>
        </w:rPr>
      </w:pPr>
      <w:ins w:id="6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r>
          <w:rPr>
            <w:noProof/>
            <w:webHidden/>
          </w:rPr>
        </w:r>
      </w:ins>
      <w:r>
        <w:rPr>
          <w:noProof/>
          <w:webHidden/>
        </w:rPr>
        <w:fldChar w:fldCharType="separate"/>
      </w:r>
      <w:ins w:id="643"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4" w:author="Ilkka Rinne [2]" w:date="2022-09-06T16:09:00Z"/>
          <w:rFonts w:asciiTheme="minorHAnsi" w:eastAsiaTheme="minorEastAsia" w:hAnsiTheme="minorHAnsi" w:cstheme="minorBidi"/>
          <w:b w:val="0"/>
          <w:noProof/>
          <w:sz w:val="24"/>
          <w:szCs w:val="24"/>
          <w:lang w:val="en-FI" w:eastAsia="en-GB"/>
        </w:rPr>
      </w:pPr>
      <w:ins w:id="64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r>
          <w:rPr>
            <w:noProof/>
            <w:webHidden/>
          </w:rPr>
        </w:r>
      </w:ins>
      <w:r>
        <w:rPr>
          <w:noProof/>
          <w:webHidden/>
        </w:rPr>
        <w:fldChar w:fldCharType="separate"/>
      </w:r>
      <w:ins w:id="646"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7" w:author="Ilkka Rinne [2]" w:date="2022-09-06T16:09:00Z"/>
          <w:rFonts w:asciiTheme="minorHAnsi" w:eastAsiaTheme="minorEastAsia" w:hAnsiTheme="minorHAnsi" w:cstheme="minorBidi"/>
          <w:b w:val="0"/>
          <w:noProof/>
          <w:sz w:val="24"/>
          <w:szCs w:val="24"/>
          <w:lang w:val="en-FI" w:eastAsia="en-GB"/>
        </w:rPr>
      </w:pPr>
      <w:ins w:id="6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r>
          <w:rPr>
            <w:noProof/>
            <w:webHidden/>
          </w:rPr>
        </w:r>
      </w:ins>
      <w:r>
        <w:rPr>
          <w:noProof/>
          <w:webHidden/>
        </w:rPr>
        <w:fldChar w:fldCharType="separate"/>
      </w:r>
      <w:ins w:id="649"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50" w:author="Ilkka Rinne [2]" w:date="2022-09-06T16:09:00Z"/>
          <w:rFonts w:asciiTheme="minorHAnsi" w:eastAsiaTheme="minorEastAsia" w:hAnsiTheme="minorHAnsi" w:cstheme="minorBidi"/>
          <w:b w:val="0"/>
          <w:noProof/>
          <w:sz w:val="24"/>
          <w:szCs w:val="24"/>
          <w:lang w:val="en-FI" w:eastAsia="en-GB"/>
        </w:rPr>
      </w:pPr>
      <w:ins w:id="6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r>
          <w:rPr>
            <w:noProof/>
            <w:webHidden/>
          </w:rPr>
        </w:r>
      </w:ins>
      <w:r>
        <w:rPr>
          <w:noProof/>
          <w:webHidden/>
        </w:rPr>
        <w:fldChar w:fldCharType="separate"/>
      </w:r>
      <w:ins w:id="652"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3" w:author="Ilkka Rinne [2]" w:date="2022-09-06T16:09:00Z"/>
          <w:rFonts w:asciiTheme="minorHAnsi" w:eastAsiaTheme="minorEastAsia" w:hAnsiTheme="minorHAnsi" w:cstheme="minorBidi"/>
          <w:b w:val="0"/>
          <w:noProof/>
          <w:sz w:val="24"/>
          <w:szCs w:val="24"/>
          <w:lang w:val="en-FI" w:eastAsia="en-GB"/>
        </w:rPr>
      </w:pPr>
      <w:ins w:id="6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r>
          <w:rPr>
            <w:noProof/>
            <w:webHidden/>
          </w:rPr>
        </w:r>
      </w:ins>
      <w:r>
        <w:rPr>
          <w:noProof/>
          <w:webHidden/>
        </w:rPr>
        <w:fldChar w:fldCharType="separate"/>
      </w:r>
      <w:ins w:id="655"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6" w:author="Ilkka Rinne [2]" w:date="2022-09-06T16:09:00Z"/>
          <w:rFonts w:asciiTheme="minorHAnsi" w:eastAsiaTheme="minorEastAsia" w:hAnsiTheme="minorHAnsi" w:cstheme="minorBidi"/>
          <w:b w:val="0"/>
          <w:noProof/>
          <w:sz w:val="24"/>
          <w:szCs w:val="24"/>
          <w:lang w:val="en-FI" w:eastAsia="en-GB"/>
        </w:rPr>
      </w:pPr>
      <w:ins w:id="6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r>
          <w:rPr>
            <w:noProof/>
            <w:webHidden/>
          </w:rPr>
        </w:r>
      </w:ins>
      <w:r>
        <w:rPr>
          <w:noProof/>
          <w:webHidden/>
        </w:rPr>
        <w:fldChar w:fldCharType="separate"/>
      </w:r>
      <w:ins w:id="658"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9" w:author="Ilkka Rinne [2]" w:date="2022-09-06T16:09:00Z"/>
          <w:rFonts w:asciiTheme="minorHAnsi" w:eastAsiaTheme="minorEastAsia" w:hAnsiTheme="minorHAnsi" w:cstheme="minorBidi"/>
          <w:b w:val="0"/>
          <w:noProof/>
          <w:sz w:val="24"/>
          <w:szCs w:val="24"/>
          <w:lang w:val="en-FI" w:eastAsia="en-GB"/>
        </w:rPr>
      </w:pPr>
      <w:ins w:id="6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r>
          <w:rPr>
            <w:noProof/>
            <w:webHidden/>
          </w:rPr>
        </w:r>
      </w:ins>
      <w:r>
        <w:rPr>
          <w:noProof/>
          <w:webHidden/>
        </w:rPr>
        <w:fldChar w:fldCharType="separate"/>
      </w:r>
      <w:ins w:id="661"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2" w:author="Ilkka Rinne [2]" w:date="2022-09-06T16:09:00Z"/>
          <w:rFonts w:asciiTheme="minorHAnsi" w:eastAsiaTheme="minorEastAsia" w:hAnsiTheme="minorHAnsi" w:cstheme="minorBidi"/>
          <w:b w:val="0"/>
          <w:noProof/>
          <w:sz w:val="24"/>
          <w:szCs w:val="24"/>
          <w:lang w:val="en-FI" w:eastAsia="en-GB"/>
        </w:rPr>
      </w:pPr>
      <w:ins w:id="6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r>
          <w:rPr>
            <w:noProof/>
            <w:webHidden/>
          </w:rPr>
        </w:r>
      </w:ins>
      <w:r>
        <w:rPr>
          <w:noProof/>
          <w:webHidden/>
        </w:rPr>
        <w:fldChar w:fldCharType="separate"/>
      </w:r>
      <w:ins w:id="664"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5" w:author="Ilkka Rinne [2]" w:date="2022-09-06T16:09:00Z"/>
          <w:rFonts w:asciiTheme="minorHAnsi" w:eastAsiaTheme="minorEastAsia" w:hAnsiTheme="minorHAnsi" w:cstheme="minorBidi"/>
          <w:b w:val="0"/>
          <w:noProof/>
          <w:sz w:val="24"/>
          <w:szCs w:val="24"/>
          <w:lang w:val="en-FI" w:eastAsia="en-GB"/>
        </w:rPr>
      </w:pPr>
      <w:ins w:id="6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r>
          <w:rPr>
            <w:noProof/>
            <w:webHidden/>
          </w:rPr>
        </w:r>
      </w:ins>
      <w:r>
        <w:rPr>
          <w:noProof/>
          <w:webHidden/>
        </w:rPr>
        <w:fldChar w:fldCharType="separate"/>
      </w:r>
      <w:ins w:id="667"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8" w:author="Ilkka Rinne [2]" w:date="2022-09-06T16:09:00Z"/>
          <w:rFonts w:asciiTheme="minorHAnsi" w:eastAsiaTheme="minorEastAsia" w:hAnsiTheme="minorHAnsi" w:cstheme="minorBidi"/>
          <w:b w:val="0"/>
          <w:noProof/>
          <w:sz w:val="24"/>
          <w:szCs w:val="24"/>
          <w:lang w:val="en-FI" w:eastAsia="en-GB"/>
        </w:rPr>
      </w:pPr>
      <w:ins w:id="6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r>
          <w:rPr>
            <w:noProof/>
            <w:webHidden/>
          </w:rPr>
        </w:r>
      </w:ins>
      <w:r>
        <w:rPr>
          <w:noProof/>
          <w:webHidden/>
        </w:rPr>
        <w:fldChar w:fldCharType="separate"/>
      </w:r>
      <w:ins w:id="670"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71" w:author="Ilkka Rinne [2]" w:date="2022-09-06T16:09:00Z"/>
          <w:rFonts w:asciiTheme="minorHAnsi" w:eastAsiaTheme="minorEastAsia" w:hAnsiTheme="minorHAnsi" w:cstheme="minorBidi"/>
          <w:b w:val="0"/>
          <w:noProof/>
          <w:sz w:val="24"/>
          <w:szCs w:val="24"/>
          <w:lang w:val="en-FI" w:eastAsia="en-GB"/>
        </w:rPr>
      </w:pPr>
      <w:ins w:id="6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r>
          <w:rPr>
            <w:noProof/>
            <w:webHidden/>
          </w:rPr>
        </w:r>
      </w:ins>
      <w:r>
        <w:rPr>
          <w:noProof/>
          <w:webHidden/>
        </w:rPr>
        <w:fldChar w:fldCharType="separate"/>
      </w:r>
      <w:ins w:id="673"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4" w:author="Ilkka Rinne [2]" w:date="2022-09-06T16:09:00Z"/>
          <w:rFonts w:asciiTheme="minorHAnsi" w:eastAsiaTheme="minorEastAsia" w:hAnsiTheme="minorHAnsi" w:cstheme="minorBidi"/>
          <w:b w:val="0"/>
          <w:noProof/>
          <w:sz w:val="24"/>
          <w:szCs w:val="24"/>
          <w:lang w:val="en-FI" w:eastAsia="en-GB"/>
        </w:rPr>
      </w:pPr>
      <w:ins w:id="6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r>
          <w:rPr>
            <w:noProof/>
            <w:webHidden/>
          </w:rPr>
        </w:r>
      </w:ins>
      <w:r>
        <w:rPr>
          <w:noProof/>
          <w:webHidden/>
        </w:rPr>
        <w:fldChar w:fldCharType="separate"/>
      </w:r>
      <w:ins w:id="676"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7" w:author="Ilkka Rinne [2]" w:date="2022-09-06T16:09:00Z"/>
          <w:rFonts w:asciiTheme="minorHAnsi" w:eastAsiaTheme="minorEastAsia" w:hAnsiTheme="minorHAnsi" w:cstheme="minorBidi"/>
          <w:b w:val="0"/>
          <w:noProof/>
          <w:sz w:val="24"/>
          <w:szCs w:val="24"/>
          <w:lang w:val="en-FI" w:eastAsia="en-GB"/>
        </w:rPr>
      </w:pPr>
      <w:ins w:id="6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r>
          <w:rPr>
            <w:noProof/>
            <w:webHidden/>
          </w:rPr>
        </w:r>
      </w:ins>
      <w:r>
        <w:rPr>
          <w:noProof/>
          <w:webHidden/>
        </w:rPr>
        <w:fldChar w:fldCharType="separate"/>
      </w:r>
      <w:ins w:id="679"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80" w:author="Ilkka Rinne [2]" w:date="2022-09-06T16:09:00Z"/>
          <w:rFonts w:asciiTheme="minorHAnsi" w:eastAsiaTheme="minorEastAsia" w:hAnsiTheme="minorHAnsi" w:cstheme="minorBidi"/>
          <w:b w:val="0"/>
          <w:noProof/>
          <w:sz w:val="24"/>
          <w:szCs w:val="24"/>
          <w:lang w:val="en-FI" w:eastAsia="en-GB"/>
        </w:rPr>
      </w:pPr>
      <w:ins w:id="6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r>
          <w:rPr>
            <w:noProof/>
            <w:webHidden/>
          </w:rPr>
        </w:r>
      </w:ins>
      <w:r>
        <w:rPr>
          <w:noProof/>
          <w:webHidden/>
        </w:rPr>
        <w:fldChar w:fldCharType="separate"/>
      </w:r>
      <w:ins w:id="682"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3" w:author="Ilkka Rinne [2]" w:date="2022-09-06T16:09:00Z"/>
          <w:rFonts w:asciiTheme="minorHAnsi" w:eastAsiaTheme="minorEastAsia" w:hAnsiTheme="minorHAnsi" w:cstheme="minorBidi"/>
          <w:b w:val="0"/>
          <w:noProof/>
          <w:sz w:val="24"/>
          <w:szCs w:val="24"/>
          <w:lang w:val="en-FI" w:eastAsia="en-GB"/>
        </w:rPr>
      </w:pPr>
      <w:ins w:id="6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r>
          <w:rPr>
            <w:noProof/>
            <w:webHidden/>
          </w:rPr>
        </w:r>
      </w:ins>
      <w:r>
        <w:rPr>
          <w:noProof/>
          <w:webHidden/>
        </w:rPr>
        <w:fldChar w:fldCharType="separate"/>
      </w:r>
      <w:ins w:id="685"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6" w:author="Ilkka Rinne [2]" w:date="2022-09-06T16:09:00Z"/>
          <w:rFonts w:asciiTheme="minorHAnsi" w:eastAsiaTheme="minorEastAsia" w:hAnsiTheme="minorHAnsi" w:cstheme="minorBidi"/>
          <w:b w:val="0"/>
          <w:noProof/>
          <w:sz w:val="24"/>
          <w:szCs w:val="24"/>
          <w:lang w:val="en-FI" w:eastAsia="en-GB"/>
        </w:rPr>
      </w:pPr>
      <w:ins w:id="6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r>
          <w:rPr>
            <w:noProof/>
            <w:webHidden/>
          </w:rPr>
        </w:r>
      </w:ins>
      <w:r>
        <w:rPr>
          <w:noProof/>
          <w:webHidden/>
        </w:rPr>
        <w:fldChar w:fldCharType="separate"/>
      </w:r>
      <w:ins w:id="688"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9" w:author="Ilkka Rinne [2]" w:date="2022-09-06T16:09:00Z"/>
          <w:rFonts w:asciiTheme="minorHAnsi" w:eastAsiaTheme="minorEastAsia" w:hAnsiTheme="minorHAnsi" w:cstheme="minorBidi"/>
          <w:b w:val="0"/>
          <w:noProof/>
          <w:sz w:val="24"/>
          <w:szCs w:val="24"/>
          <w:lang w:val="en-FI" w:eastAsia="en-GB"/>
        </w:rPr>
      </w:pPr>
      <w:ins w:id="6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r>
          <w:rPr>
            <w:noProof/>
            <w:webHidden/>
          </w:rPr>
        </w:r>
      </w:ins>
      <w:r>
        <w:rPr>
          <w:noProof/>
          <w:webHidden/>
        </w:rPr>
        <w:fldChar w:fldCharType="separate"/>
      </w:r>
      <w:ins w:id="691"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2" w:author="Ilkka Rinne [2]" w:date="2022-09-06T16:09:00Z"/>
          <w:rFonts w:asciiTheme="minorHAnsi" w:eastAsiaTheme="minorEastAsia" w:hAnsiTheme="minorHAnsi" w:cstheme="minorBidi"/>
          <w:b w:val="0"/>
          <w:noProof/>
          <w:sz w:val="24"/>
          <w:szCs w:val="24"/>
          <w:lang w:val="en-FI" w:eastAsia="en-GB"/>
        </w:rPr>
      </w:pPr>
      <w:ins w:id="6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r>
          <w:rPr>
            <w:noProof/>
            <w:webHidden/>
          </w:rPr>
        </w:r>
      </w:ins>
      <w:r>
        <w:rPr>
          <w:noProof/>
          <w:webHidden/>
        </w:rPr>
        <w:fldChar w:fldCharType="separate"/>
      </w:r>
      <w:ins w:id="694"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5" w:author="Ilkka Rinne [2]" w:date="2022-09-06T16:09:00Z"/>
          <w:rFonts w:asciiTheme="minorHAnsi" w:eastAsiaTheme="minorEastAsia" w:hAnsiTheme="minorHAnsi" w:cstheme="minorBidi"/>
          <w:b w:val="0"/>
          <w:noProof/>
          <w:sz w:val="24"/>
          <w:szCs w:val="24"/>
          <w:lang w:val="en-FI" w:eastAsia="en-GB"/>
        </w:rPr>
      </w:pPr>
      <w:ins w:id="6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r>
          <w:rPr>
            <w:noProof/>
            <w:webHidden/>
          </w:rPr>
        </w:r>
      </w:ins>
      <w:r>
        <w:rPr>
          <w:noProof/>
          <w:webHidden/>
        </w:rPr>
        <w:fldChar w:fldCharType="separate"/>
      </w:r>
      <w:ins w:id="697"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8" w:author="Ilkka Rinne [2]" w:date="2022-09-06T16:09:00Z"/>
          <w:rFonts w:asciiTheme="minorHAnsi" w:eastAsiaTheme="minorEastAsia" w:hAnsiTheme="minorHAnsi" w:cstheme="minorBidi"/>
          <w:b w:val="0"/>
          <w:noProof/>
          <w:sz w:val="24"/>
          <w:szCs w:val="24"/>
          <w:lang w:val="en-FI" w:eastAsia="en-GB"/>
        </w:rPr>
      </w:pPr>
      <w:ins w:id="6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r>
          <w:rPr>
            <w:noProof/>
            <w:webHidden/>
          </w:rPr>
        </w:r>
      </w:ins>
      <w:r>
        <w:rPr>
          <w:noProof/>
          <w:webHidden/>
        </w:rPr>
        <w:fldChar w:fldCharType="separate"/>
      </w:r>
      <w:ins w:id="700"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701" w:author="Ilkka Rinne [2]" w:date="2022-09-06T16:09:00Z"/>
          <w:rFonts w:asciiTheme="minorHAnsi" w:eastAsiaTheme="minorEastAsia" w:hAnsiTheme="minorHAnsi" w:cstheme="minorBidi"/>
          <w:b w:val="0"/>
          <w:noProof/>
          <w:sz w:val="24"/>
          <w:szCs w:val="24"/>
          <w:lang w:val="en-FI" w:eastAsia="en-GB"/>
        </w:rPr>
      </w:pPr>
      <w:ins w:id="7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r>
          <w:rPr>
            <w:noProof/>
            <w:webHidden/>
          </w:rPr>
        </w:r>
      </w:ins>
      <w:r>
        <w:rPr>
          <w:noProof/>
          <w:webHidden/>
        </w:rPr>
        <w:fldChar w:fldCharType="separate"/>
      </w:r>
      <w:ins w:id="703"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4" w:author="Ilkka Rinne [2]" w:date="2022-09-06T16:09:00Z"/>
          <w:rFonts w:asciiTheme="minorHAnsi" w:eastAsiaTheme="minorEastAsia" w:hAnsiTheme="minorHAnsi" w:cstheme="minorBidi"/>
          <w:b w:val="0"/>
          <w:noProof/>
          <w:sz w:val="24"/>
          <w:szCs w:val="24"/>
          <w:lang w:val="en-FI" w:eastAsia="en-GB"/>
        </w:rPr>
      </w:pPr>
      <w:ins w:id="7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r>
          <w:rPr>
            <w:noProof/>
            <w:webHidden/>
          </w:rPr>
        </w:r>
      </w:ins>
      <w:r>
        <w:rPr>
          <w:noProof/>
          <w:webHidden/>
        </w:rPr>
        <w:fldChar w:fldCharType="separate"/>
      </w:r>
      <w:ins w:id="706"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7" w:author="Ilkka Rinne [2]" w:date="2022-09-06T16:09:00Z"/>
          <w:rFonts w:asciiTheme="minorHAnsi" w:eastAsiaTheme="minorEastAsia" w:hAnsiTheme="minorHAnsi" w:cstheme="minorBidi"/>
          <w:b w:val="0"/>
          <w:noProof/>
          <w:sz w:val="24"/>
          <w:szCs w:val="24"/>
          <w:lang w:val="en-FI" w:eastAsia="en-GB"/>
        </w:rPr>
      </w:pPr>
      <w:ins w:id="7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r>
          <w:rPr>
            <w:noProof/>
            <w:webHidden/>
          </w:rPr>
        </w:r>
      </w:ins>
      <w:r>
        <w:rPr>
          <w:noProof/>
          <w:webHidden/>
        </w:rPr>
        <w:fldChar w:fldCharType="separate"/>
      </w:r>
      <w:ins w:id="709"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10" w:author="Ilkka Rinne [2]" w:date="2022-09-06T16:09:00Z"/>
          <w:rFonts w:asciiTheme="minorHAnsi" w:eastAsiaTheme="minorEastAsia" w:hAnsiTheme="minorHAnsi" w:cstheme="minorBidi"/>
          <w:b w:val="0"/>
          <w:noProof/>
          <w:sz w:val="24"/>
          <w:szCs w:val="24"/>
          <w:lang w:val="en-FI" w:eastAsia="en-GB"/>
        </w:rPr>
      </w:pPr>
      <w:ins w:id="7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r>
          <w:rPr>
            <w:noProof/>
            <w:webHidden/>
          </w:rPr>
        </w:r>
      </w:ins>
      <w:r>
        <w:rPr>
          <w:noProof/>
          <w:webHidden/>
        </w:rPr>
        <w:fldChar w:fldCharType="separate"/>
      </w:r>
      <w:ins w:id="712"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3" w:author="Ilkka Rinne [2]" w:date="2022-09-06T16:09:00Z"/>
          <w:rFonts w:asciiTheme="minorHAnsi" w:eastAsiaTheme="minorEastAsia" w:hAnsiTheme="minorHAnsi" w:cstheme="minorBidi"/>
          <w:b w:val="0"/>
          <w:noProof/>
          <w:sz w:val="24"/>
          <w:szCs w:val="24"/>
          <w:lang w:val="en-FI" w:eastAsia="en-GB"/>
        </w:rPr>
      </w:pPr>
      <w:ins w:id="7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r>
          <w:rPr>
            <w:noProof/>
            <w:webHidden/>
          </w:rPr>
        </w:r>
      </w:ins>
      <w:r>
        <w:rPr>
          <w:noProof/>
          <w:webHidden/>
        </w:rPr>
        <w:fldChar w:fldCharType="separate"/>
      </w:r>
      <w:ins w:id="715"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6" w:author="Ilkka Rinne [2]" w:date="2022-09-06T16:09:00Z"/>
          <w:rFonts w:asciiTheme="minorHAnsi" w:eastAsiaTheme="minorEastAsia" w:hAnsiTheme="minorHAnsi" w:cstheme="minorBidi"/>
          <w:b w:val="0"/>
          <w:noProof/>
          <w:sz w:val="24"/>
          <w:szCs w:val="24"/>
          <w:lang w:val="en-FI" w:eastAsia="en-GB"/>
        </w:rPr>
      </w:pPr>
      <w:ins w:id="7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r>
          <w:rPr>
            <w:noProof/>
            <w:webHidden/>
          </w:rPr>
        </w:r>
      </w:ins>
      <w:r>
        <w:rPr>
          <w:noProof/>
          <w:webHidden/>
        </w:rPr>
        <w:fldChar w:fldCharType="separate"/>
      </w:r>
      <w:ins w:id="718"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9" w:author="Ilkka Rinne [2]" w:date="2022-09-06T16:09:00Z"/>
          <w:rFonts w:asciiTheme="minorHAnsi" w:eastAsiaTheme="minorEastAsia" w:hAnsiTheme="minorHAnsi" w:cstheme="minorBidi"/>
          <w:b w:val="0"/>
          <w:noProof/>
          <w:sz w:val="24"/>
          <w:szCs w:val="24"/>
          <w:lang w:val="en-FI" w:eastAsia="en-GB"/>
        </w:rPr>
      </w:pPr>
      <w:ins w:id="7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r>
          <w:rPr>
            <w:noProof/>
            <w:webHidden/>
          </w:rPr>
        </w:r>
      </w:ins>
      <w:r>
        <w:rPr>
          <w:noProof/>
          <w:webHidden/>
        </w:rPr>
        <w:fldChar w:fldCharType="separate"/>
      </w:r>
      <w:ins w:id="721"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2" w:author="Ilkka Rinne [2]" w:date="2022-09-06T16:09:00Z"/>
          <w:rFonts w:asciiTheme="minorHAnsi" w:eastAsiaTheme="minorEastAsia" w:hAnsiTheme="minorHAnsi" w:cstheme="minorBidi"/>
          <w:b w:val="0"/>
          <w:noProof/>
          <w:sz w:val="24"/>
          <w:szCs w:val="24"/>
          <w:lang w:val="en-FI" w:eastAsia="en-GB"/>
        </w:rPr>
      </w:pPr>
      <w:ins w:id="7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r>
          <w:rPr>
            <w:noProof/>
            <w:webHidden/>
          </w:rPr>
        </w:r>
      </w:ins>
      <w:r>
        <w:rPr>
          <w:noProof/>
          <w:webHidden/>
        </w:rPr>
        <w:fldChar w:fldCharType="separate"/>
      </w:r>
      <w:ins w:id="724"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5" w:author="Ilkka Rinne [2]" w:date="2022-09-06T16:09:00Z"/>
          <w:rFonts w:asciiTheme="minorHAnsi" w:eastAsiaTheme="minorEastAsia" w:hAnsiTheme="minorHAnsi" w:cstheme="minorBidi"/>
          <w:b w:val="0"/>
          <w:noProof/>
          <w:sz w:val="24"/>
          <w:szCs w:val="24"/>
          <w:lang w:val="en-FI" w:eastAsia="en-GB"/>
        </w:rPr>
      </w:pPr>
      <w:ins w:id="7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r>
          <w:rPr>
            <w:noProof/>
            <w:webHidden/>
          </w:rPr>
        </w:r>
      </w:ins>
      <w:r>
        <w:rPr>
          <w:noProof/>
          <w:webHidden/>
        </w:rPr>
        <w:fldChar w:fldCharType="separate"/>
      </w:r>
      <w:ins w:id="727"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8" w:author="Ilkka Rinne [2]" w:date="2022-09-06T16:09:00Z"/>
          <w:rFonts w:asciiTheme="minorHAnsi" w:eastAsiaTheme="minorEastAsia" w:hAnsiTheme="minorHAnsi" w:cstheme="minorBidi"/>
          <w:b w:val="0"/>
          <w:noProof/>
          <w:sz w:val="24"/>
          <w:szCs w:val="24"/>
          <w:lang w:val="en-FI" w:eastAsia="en-GB"/>
        </w:rPr>
      </w:pPr>
      <w:ins w:id="7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r>
          <w:rPr>
            <w:noProof/>
            <w:webHidden/>
          </w:rPr>
        </w:r>
      </w:ins>
      <w:r>
        <w:rPr>
          <w:noProof/>
          <w:webHidden/>
        </w:rPr>
        <w:fldChar w:fldCharType="separate"/>
      </w:r>
      <w:ins w:id="730"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31" w:author="Ilkka Rinne [2]" w:date="2022-09-06T16:09:00Z"/>
          <w:rFonts w:asciiTheme="minorHAnsi" w:eastAsiaTheme="minorEastAsia" w:hAnsiTheme="minorHAnsi" w:cstheme="minorBidi"/>
          <w:b w:val="0"/>
          <w:noProof/>
          <w:sz w:val="24"/>
          <w:szCs w:val="24"/>
          <w:lang w:val="en-FI" w:eastAsia="en-GB"/>
        </w:rPr>
      </w:pPr>
      <w:ins w:id="7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r>
          <w:rPr>
            <w:noProof/>
            <w:webHidden/>
          </w:rPr>
        </w:r>
      </w:ins>
      <w:r>
        <w:rPr>
          <w:noProof/>
          <w:webHidden/>
        </w:rPr>
        <w:fldChar w:fldCharType="separate"/>
      </w:r>
      <w:ins w:id="733"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4" w:author="Ilkka Rinne [2]" w:date="2022-09-06T16:09:00Z"/>
          <w:rFonts w:asciiTheme="minorHAnsi" w:eastAsiaTheme="minorEastAsia" w:hAnsiTheme="minorHAnsi" w:cstheme="minorBidi"/>
          <w:b w:val="0"/>
          <w:noProof/>
          <w:sz w:val="24"/>
          <w:szCs w:val="24"/>
          <w:lang w:val="en-FI" w:eastAsia="en-GB"/>
        </w:rPr>
      </w:pPr>
      <w:ins w:id="7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r>
          <w:rPr>
            <w:noProof/>
            <w:webHidden/>
          </w:rPr>
        </w:r>
      </w:ins>
      <w:r>
        <w:rPr>
          <w:noProof/>
          <w:webHidden/>
        </w:rPr>
        <w:fldChar w:fldCharType="separate"/>
      </w:r>
      <w:ins w:id="736"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7" w:author="Ilkka Rinne [2]" w:date="2022-09-06T16:09:00Z"/>
          <w:rFonts w:asciiTheme="minorHAnsi" w:eastAsiaTheme="minorEastAsia" w:hAnsiTheme="minorHAnsi" w:cstheme="minorBidi"/>
          <w:b w:val="0"/>
          <w:noProof/>
          <w:sz w:val="24"/>
          <w:szCs w:val="24"/>
          <w:lang w:val="en-FI" w:eastAsia="en-GB"/>
        </w:rPr>
      </w:pPr>
      <w:ins w:id="7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r>
          <w:rPr>
            <w:noProof/>
            <w:webHidden/>
          </w:rPr>
        </w:r>
      </w:ins>
      <w:r>
        <w:rPr>
          <w:noProof/>
          <w:webHidden/>
        </w:rPr>
        <w:fldChar w:fldCharType="separate"/>
      </w:r>
      <w:ins w:id="739"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40" w:author="Ilkka Rinne [2]" w:date="2022-09-06T16:09:00Z"/>
          <w:rFonts w:asciiTheme="minorHAnsi" w:eastAsiaTheme="minorEastAsia" w:hAnsiTheme="minorHAnsi" w:cstheme="minorBidi"/>
          <w:b w:val="0"/>
          <w:noProof/>
          <w:sz w:val="24"/>
          <w:szCs w:val="24"/>
          <w:lang w:val="en-FI" w:eastAsia="en-GB"/>
        </w:rPr>
      </w:pPr>
      <w:ins w:id="7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r>
          <w:rPr>
            <w:noProof/>
            <w:webHidden/>
          </w:rPr>
        </w:r>
      </w:ins>
      <w:r>
        <w:rPr>
          <w:noProof/>
          <w:webHidden/>
        </w:rPr>
        <w:fldChar w:fldCharType="separate"/>
      </w:r>
      <w:ins w:id="742"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3" w:author="Ilkka Rinne [2]" w:date="2022-09-06T16:09:00Z"/>
          <w:rFonts w:asciiTheme="minorHAnsi" w:eastAsiaTheme="minorEastAsia" w:hAnsiTheme="minorHAnsi" w:cstheme="minorBidi"/>
          <w:b w:val="0"/>
          <w:noProof/>
          <w:sz w:val="24"/>
          <w:szCs w:val="24"/>
          <w:lang w:val="en-FI" w:eastAsia="en-GB"/>
        </w:rPr>
      </w:pPr>
      <w:ins w:id="7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r>
          <w:rPr>
            <w:noProof/>
            <w:webHidden/>
          </w:rPr>
        </w:r>
      </w:ins>
      <w:r>
        <w:rPr>
          <w:noProof/>
          <w:webHidden/>
        </w:rPr>
        <w:fldChar w:fldCharType="separate"/>
      </w:r>
      <w:ins w:id="745"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6" w:author="Ilkka Rinne [2]" w:date="2022-09-06T16:09:00Z"/>
          <w:rFonts w:asciiTheme="minorHAnsi" w:eastAsiaTheme="minorEastAsia" w:hAnsiTheme="minorHAnsi" w:cstheme="minorBidi"/>
          <w:b w:val="0"/>
          <w:noProof/>
          <w:sz w:val="24"/>
          <w:szCs w:val="24"/>
          <w:lang w:val="en-FI" w:eastAsia="en-GB"/>
        </w:rPr>
      </w:pPr>
      <w:ins w:id="7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r>
          <w:rPr>
            <w:noProof/>
            <w:webHidden/>
          </w:rPr>
        </w:r>
      </w:ins>
      <w:r>
        <w:rPr>
          <w:noProof/>
          <w:webHidden/>
        </w:rPr>
        <w:fldChar w:fldCharType="separate"/>
      </w:r>
      <w:ins w:id="748"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9" w:author="Ilkka Rinne [2]" w:date="2022-09-06T16:09:00Z"/>
          <w:rFonts w:asciiTheme="minorHAnsi" w:eastAsiaTheme="minorEastAsia" w:hAnsiTheme="minorHAnsi" w:cstheme="minorBidi"/>
          <w:b w:val="0"/>
          <w:noProof/>
          <w:sz w:val="24"/>
          <w:szCs w:val="24"/>
          <w:lang w:val="en-FI" w:eastAsia="en-GB"/>
        </w:rPr>
      </w:pPr>
      <w:ins w:id="7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r>
          <w:rPr>
            <w:noProof/>
            <w:webHidden/>
          </w:rPr>
        </w:r>
      </w:ins>
      <w:r>
        <w:rPr>
          <w:noProof/>
          <w:webHidden/>
        </w:rPr>
        <w:fldChar w:fldCharType="separate"/>
      </w:r>
      <w:ins w:id="751"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2" w:author="Ilkka Rinne [2]" w:date="2022-09-06T16:09:00Z"/>
          <w:rFonts w:asciiTheme="minorHAnsi" w:eastAsiaTheme="minorEastAsia" w:hAnsiTheme="minorHAnsi" w:cstheme="minorBidi"/>
          <w:b w:val="0"/>
          <w:noProof/>
          <w:sz w:val="24"/>
          <w:szCs w:val="24"/>
          <w:lang w:val="en-FI" w:eastAsia="en-GB"/>
        </w:rPr>
      </w:pPr>
      <w:ins w:id="7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r>
          <w:rPr>
            <w:noProof/>
            <w:webHidden/>
          </w:rPr>
        </w:r>
      </w:ins>
      <w:r>
        <w:rPr>
          <w:noProof/>
          <w:webHidden/>
        </w:rPr>
        <w:fldChar w:fldCharType="separate"/>
      </w:r>
      <w:ins w:id="754"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5" w:author="Ilkka Rinne [2]" w:date="2022-09-06T16:09:00Z"/>
          <w:rFonts w:asciiTheme="minorHAnsi" w:eastAsiaTheme="minorEastAsia" w:hAnsiTheme="minorHAnsi" w:cstheme="minorBidi"/>
          <w:b w:val="0"/>
          <w:noProof/>
          <w:sz w:val="24"/>
          <w:szCs w:val="24"/>
          <w:lang w:val="en-FI" w:eastAsia="en-GB"/>
        </w:rPr>
      </w:pPr>
      <w:ins w:id="7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r>
          <w:rPr>
            <w:noProof/>
            <w:webHidden/>
          </w:rPr>
        </w:r>
      </w:ins>
      <w:r>
        <w:rPr>
          <w:noProof/>
          <w:webHidden/>
        </w:rPr>
        <w:fldChar w:fldCharType="separate"/>
      </w:r>
      <w:ins w:id="757"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8" w:author="Ilkka Rinne [2]" w:date="2022-09-06T16:09:00Z"/>
          <w:rFonts w:asciiTheme="minorHAnsi" w:eastAsiaTheme="minorEastAsia" w:hAnsiTheme="minorHAnsi" w:cstheme="minorBidi"/>
          <w:b w:val="0"/>
          <w:noProof/>
          <w:sz w:val="24"/>
          <w:szCs w:val="24"/>
          <w:lang w:val="en-FI" w:eastAsia="en-GB"/>
        </w:rPr>
      </w:pPr>
      <w:ins w:id="7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r>
          <w:rPr>
            <w:noProof/>
            <w:webHidden/>
          </w:rPr>
        </w:r>
      </w:ins>
      <w:r>
        <w:rPr>
          <w:noProof/>
          <w:webHidden/>
        </w:rPr>
        <w:fldChar w:fldCharType="separate"/>
      </w:r>
      <w:ins w:id="760"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61" w:author="Ilkka Rinne [2]" w:date="2022-09-06T16:09:00Z"/>
          <w:rFonts w:asciiTheme="minorHAnsi" w:eastAsiaTheme="minorEastAsia" w:hAnsiTheme="minorHAnsi" w:cstheme="minorBidi"/>
          <w:b w:val="0"/>
          <w:noProof/>
          <w:sz w:val="24"/>
          <w:szCs w:val="24"/>
          <w:lang w:val="en-FI" w:eastAsia="en-GB"/>
        </w:rPr>
      </w:pPr>
      <w:ins w:id="7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r>
          <w:rPr>
            <w:noProof/>
            <w:webHidden/>
          </w:rPr>
        </w:r>
      </w:ins>
      <w:r>
        <w:rPr>
          <w:noProof/>
          <w:webHidden/>
        </w:rPr>
        <w:fldChar w:fldCharType="separate"/>
      </w:r>
      <w:ins w:id="763"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4" w:author="Ilkka Rinne [2]" w:date="2022-09-06T16:09:00Z"/>
          <w:rFonts w:asciiTheme="minorHAnsi" w:eastAsiaTheme="minorEastAsia" w:hAnsiTheme="minorHAnsi" w:cstheme="minorBidi"/>
          <w:b w:val="0"/>
          <w:noProof/>
          <w:sz w:val="24"/>
          <w:szCs w:val="24"/>
          <w:lang w:val="en-FI" w:eastAsia="en-GB"/>
        </w:rPr>
      </w:pPr>
      <w:ins w:id="7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r>
          <w:rPr>
            <w:noProof/>
            <w:webHidden/>
          </w:rPr>
        </w:r>
      </w:ins>
      <w:r>
        <w:rPr>
          <w:noProof/>
          <w:webHidden/>
        </w:rPr>
        <w:fldChar w:fldCharType="separate"/>
      </w:r>
      <w:ins w:id="766"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7" w:author="Ilkka Rinne [2]" w:date="2022-09-06T16:09:00Z"/>
          <w:rFonts w:asciiTheme="minorHAnsi" w:eastAsiaTheme="minorEastAsia" w:hAnsiTheme="minorHAnsi" w:cstheme="minorBidi"/>
          <w:b w:val="0"/>
          <w:noProof/>
          <w:sz w:val="24"/>
          <w:szCs w:val="24"/>
          <w:lang w:val="en-FI" w:eastAsia="en-GB"/>
        </w:rPr>
      </w:pPr>
      <w:ins w:id="7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r>
          <w:rPr>
            <w:noProof/>
            <w:webHidden/>
          </w:rPr>
        </w:r>
      </w:ins>
      <w:r>
        <w:rPr>
          <w:noProof/>
          <w:webHidden/>
        </w:rPr>
        <w:fldChar w:fldCharType="separate"/>
      </w:r>
      <w:ins w:id="769"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70" w:author="Ilkka Rinne [2]" w:date="2022-09-06T16:09:00Z"/>
          <w:rFonts w:asciiTheme="minorHAnsi" w:eastAsiaTheme="minorEastAsia" w:hAnsiTheme="minorHAnsi" w:cstheme="minorBidi"/>
          <w:b w:val="0"/>
          <w:noProof/>
          <w:sz w:val="24"/>
          <w:szCs w:val="24"/>
          <w:lang w:val="en-FI" w:eastAsia="en-GB"/>
        </w:rPr>
      </w:pPr>
      <w:ins w:id="7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r>
          <w:rPr>
            <w:noProof/>
            <w:webHidden/>
          </w:rPr>
        </w:r>
      </w:ins>
      <w:r>
        <w:rPr>
          <w:noProof/>
          <w:webHidden/>
        </w:rPr>
        <w:fldChar w:fldCharType="separate"/>
      </w:r>
      <w:ins w:id="772"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3" w:author="Ilkka Rinne [2]" w:date="2022-09-06T16:09:00Z"/>
          <w:rFonts w:asciiTheme="minorHAnsi" w:eastAsiaTheme="minorEastAsia" w:hAnsiTheme="minorHAnsi" w:cstheme="minorBidi"/>
          <w:b w:val="0"/>
          <w:noProof/>
          <w:sz w:val="24"/>
          <w:szCs w:val="24"/>
          <w:lang w:val="en-FI" w:eastAsia="en-GB"/>
        </w:rPr>
      </w:pPr>
      <w:ins w:id="7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r>
          <w:rPr>
            <w:noProof/>
            <w:webHidden/>
          </w:rPr>
        </w:r>
      </w:ins>
      <w:r>
        <w:rPr>
          <w:noProof/>
          <w:webHidden/>
        </w:rPr>
        <w:fldChar w:fldCharType="separate"/>
      </w:r>
      <w:ins w:id="775"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6" w:author="Ilkka Rinne [2]" w:date="2022-09-06T16:09:00Z"/>
          <w:rFonts w:asciiTheme="minorHAnsi" w:eastAsiaTheme="minorEastAsia" w:hAnsiTheme="minorHAnsi" w:cstheme="minorBidi"/>
          <w:b w:val="0"/>
          <w:noProof/>
          <w:sz w:val="24"/>
          <w:szCs w:val="24"/>
          <w:lang w:val="en-FI" w:eastAsia="en-GB"/>
        </w:rPr>
      </w:pPr>
      <w:ins w:id="7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r>
          <w:rPr>
            <w:noProof/>
            <w:webHidden/>
          </w:rPr>
        </w:r>
      </w:ins>
      <w:r>
        <w:rPr>
          <w:noProof/>
          <w:webHidden/>
        </w:rPr>
        <w:fldChar w:fldCharType="separate"/>
      </w:r>
      <w:ins w:id="778"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9" w:author="Ilkka Rinne [2]" w:date="2022-09-06T16:09:00Z"/>
          <w:rFonts w:asciiTheme="minorHAnsi" w:eastAsiaTheme="minorEastAsia" w:hAnsiTheme="minorHAnsi" w:cstheme="minorBidi"/>
          <w:b w:val="0"/>
          <w:noProof/>
          <w:sz w:val="24"/>
          <w:szCs w:val="24"/>
          <w:lang w:val="en-FI" w:eastAsia="en-GB"/>
        </w:rPr>
      </w:pPr>
      <w:ins w:id="7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r>
          <w:rPr>
            <w:noProof/>
            <w:webHidden/>
          </w:rPr>
        </w:r>
      </w:ins>
      <w:r>
        <w:rPr>
          <w:noProof/>
          <w:webHidden/>
        </w:rPr>
        <w:fldChar w:fldCharType="separate"/>
      </w:r>
      <w:ins w:id="781"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2" w:author="Ilkka Rinne [2]" w:date="2022-09-06T16:09:00Z"/>
          <w:rFonts w:asciiTheme="minorHAnsi" w:eastAsiaTheme="minorEastAsia" w:hAnsiTheme="minorHAnsi" w:cstheme="minorBidi"/>
          <w:b w:val="0"/>
          <w:noProof/>
          <w:sz w:val="24"/>
          <w:szCs w:val="24"/>
          <w:lang w:val="en-FI" w:eastAsia="en-GB"/>
        </w:rPr>
      </w:pPr>
      <w:ins w:id="7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r>
          <w:rPr>
            <w:noProof/>
            <w:webHidden/>
          </w:rPr>
        </w:r>
      </w:ins>
      <w:r>
        <w:rPr>
          <w:noProof/>
          <w:webHidden/>
        </w:rPr>
        <w:fldChar w:fldCharType="separate"/>
      </w:r>
      <w:ins w:id="784"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5" w:author="Ilkka Rinne [2]" w:date="2022-09-06T16:09:00Z"/>
          <w:rFonts w:asciiTheme="minorHAnsi" w:eastAsiaTheme="minorEastAsia" w:hAnsiTheme="minorHAnsi" w:cstheme="minorBidi"/>
          <w:b w:val="0"/>
          <w:noProof/>
          <w:sz w:val="24"/>
          <w:szCs w:val="24"/>
          <w:lang w:val="en-FI" w:eastAsia="en-GB"/>
        </w:rPr>
      </w:pPr>
      <w:ins w:id="7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r>
          <w:rPr>
            <w:noProof/>
            <w:webHidden/>
          </w:rPr>
        </w:r>
      </w:ins>
      <w:r>
        <w:rPr>
          <w:noProof/>
          <w:webHidden/>
        </w:rPr>
        <w:fldChar w:fldCharType="separate"/>
      </w:r>
      <w:ins w:id="787"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8" w:author="Ilkka Rinne [2]" w:date="2022-09-06T16:09:00Z"/>
          <w:rFonts w:asciiTheme="minorHAnsi" w:eastAsiaTheme="minorEastAsia" w:hAnsiTheme="minorHAnsi" w:cstheme="minorBidi"/>
          <w:b w:val="0"/>
          <w:noProof/>
          <w:sz w:val="24"/>
          <w:szCs w:val="24"/>
          <w:lang w:val="en-FI" w:eastAsia="en-GB"/>
        </w:rPr>
      </w:pPr>
      <w:ins w:id="7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r>
          <w:rPr>
            <w:noProof/>
            <w:webHidden/>
          </w:rPr>
        </w:r>
      </w:ins>
      <w:r>
        <w:rPr>
          <w:noProof/>
          <w:webHidden/>
        </w:rPr>
        <w:fldChar w:fldCharType="separate"/>
      </w:r>
      <w:ins w:id="790"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91" w:author="Ilkka Rinne [2]" w:date="2022-09-06T16:09:00Z"/>
          <w:rFonts w:asciiTheme="minorHAnsi" w:eastAsiaTheme="minorEastAsia" w:hAnsiTheme="minorHAnsi" w:cstheme="minorBidi"/>
          <w:b w:val="0"/>
          <w:noProof/>
          <w:sz w:val="24"/>
          <w:szCs w:val="24"/>
          <w:lang w:val="en-FI" w:eastAsia="en-GB"/>
        </w:rPr>
      </w:pPr>
      <w:ins w:id="7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r>
          <w:rPr>
            <w:noProof/>
            <w:webHidden/>
          </w:rPr>
        </w:r>
      </w:ins>
      <w:r>
        <w:rPr>
          <w:noProof/>
          <w:webHidden/>
        </w:rPr>
        <w:fldChar w:fldCharType="separate"/>
      </w:r>
      <w:ins w:id="793"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4" w:author="Ilkka Rinne [2]" w:date="2022-09-06T16:09:00Z"/>
          <w:rFonts w:asciiTheme="minorHAnsi" w:eastAsiaTheme="minorEastAsia" w:hAnsiTheme="minorHAnsi" w:cstheme="minorBidi"/>
          <w:b w:val="0"/>
          <w:noProof/>
          <w:sz w:val="24"/>
          <w:szCs w:val="24"/>
          <w:lang w:val="en-FI" w:eastAsia="en-GB"/>
        </w:rPr>
      </w:pPr>
      <w:ins w:id="7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r>
          <w:rPr>
            <w:noProof/>
            <w:webHidden/>
          </w:rPr>
        </w:r>
      </w:ins>
      <w:r>
        <w:rPr>
          <w:noProof/>
          <w:webHidden/>
        </w:rPr>
        <w:fldChar w:fldCharType="separate"/>
      </w:r>
      <w:ins w:id="796"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7" w:author="Ilkka Rinne [2]" w:date="2022-09-06T16:09:00Z"/>
          <w:rFonts w:asciiTheme="minorHAnsi" w:eastAsiaTheme="minorEastAsia" w:hAnsiTheme="minorHAnsi" w:cstheme="minorBidi"/>
          <w:b w:val="0"/>
          <w:noProof/>
          <w:sz w:val="24"/>
          <w:szCs w:val="24"/>
          <w:lang w:val="en-FI" w:eastAsia="en-GB"/>
        </w:rPr>
      </w:pPr>
      <w:ins w:id="7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r>
          <w:rPr>
            <w:noProof/>
            <w:webHidden/>
          </w:rPr>
        </w:r>
      </w:ins>
      <w:r>
        <w:rPr>
          <w:noProof/>
          <w:webHidden/>
        </w:rPr>
        <w:fldChar w:fldCharType="separate"/>
      </w:r>
      <w:ins w:id="799"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800" w:author="Ilkka Rinne [2]" w:date="2022-09-06T16:09:00Z"/>
          <w:rFonts w:asciiTheme="minorHAnsi" w:eastAsiaTheme="minorEastAsia" w:hAnsiTheme="minorHAnsi" w:cstheme="minorBidi"/>
          <w:b w:val="0"/>
          <w:noProof/>
          <w:sz w:val="24"/>
          <w:szCs w:val="24"/>
          <w:lang w:val="en-FI" w:eastAsia="en-GB"/>
        </w:rPr>
      </w:pPr>
      <w:ins w:id="8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r>
          <w:rPr>
            <w:noProof/>
            <w:webHidden/>
          </w:rPr>
        </w:r>
      </w:ins>
      <w:r>
        <w:rPr>
          <w:noProof/>
          <w:webHidden/>
        </w:rPr>
        <w:fldChar w:fldCharType="separate"/>
      </w:r>
      <w:ins w:id="802"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3" w:author="Ilkka Rinne [2]" w:date="2022-09-06T16:09:00Z"/>
          <w:rFonts w:asciiTheme="minorHAnsi" w:eastAsiaTheme="minorEastAsia" w:hAnsiTheme="minorHAnsi" w:cstheme="minorBidi"/>
          <w:b w:val="0"/>
          <w:noProof/>
          <w:sz w:val="24"/>
          <w:szCs w:val="24"/>
          <w:lang w:val="en-FI" w:eastAsia="en-GB"/>
        </w:rPr>
      </w:pPr>
      <w:ins w:id="8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r>
          <w:rPr>
            <w:noProof/>
            <w:webHidden/>
          </w:rPr>
        </w:r>
      </w:ins>
      <w:r>
        <w:rPr>
          <w:noProof/>
          <w:webHidden/>
        </w:rPr>
        <w:fldChar w:fldCharType="separate"/>
      </w:r>
      <w:ins w:id="805"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6" w:author="Ilkka Rinne [2]" w:date="2022-09-06T16:09:00Z"/>
          <w:rFonts w:asciiTheme="minorHAnsi" w:eastAsiaTheme="minorEastAsia" w:hAnsiTheme="minorHAnsi" w:cstheme="minorBidi"/>
          <w:b w:val="0"/>
          <w:noProof/>
          <w:sz w:val="24"/>
          <w:szCs w:val="24"/>
          <w:lang w:val="en-FI" w:eastAsia="en-GB"/>
        </w:rPr>
      </w:pPr>
      <w:ins w:id="807"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r>
          <w:rPr>
            <w:noProof/>
            <w:webHidden/>
          </w:rPr>
        </w:r>
      </w:ins>
      <w:r>
        <w:rPr>
          <w:noProof/>
          <w:webHidden/>
        </w:rPr>
        <w:fldChar w:fldCharType="separate"/>
      </w:r>
      <w:ins w:id="808"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9" w:author="Ilkka Rinne [2]" w:date="2022-09-06T16:09:00Z"/>
          <w:rFonts w:asciiTheme="minorHAnsi" w:eastAsiaTheme="minorEastAsia" w:hAnsiTheme="minorHAnsi" w:cstheme="minorBidi"/>
          <w:b w:val="0"/>
          <w:noProof/>
          <w:sz w:val="24"/>
          <w:szCs w:val="24"/>
          <w:lang w:val="en-FI" w:eastAsia="en-GB"/>
        </w:rPr>
      </w:pPr>
      <w:ins w:id="8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r>
          <w:rPr>
            <w:noProof/>
            <w:webHidden/>
          </w:rPr>
        </w:r>
      </w:ins>
      <w:r>
        <w:rPr>
          <w:noProof/>
          <w:webHidden/>
        </w:rPr>
        <w:fldChar w:fldCharType="separate"/>
      </w:r>
      <w:ins w:id="811"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2" w:author="Ilkka Rinne [2]" w:date="2022-09-06T16:09:00Z"/>
          <w:rFonts w:asciiTheme="minorHAnsi" w:eastAsiaTheme="minorEastAsia" w:hAnsiTheme="minorHAnsi" w:cstheme="minorBidi"/>
          <w:b w:val="0"/>
          <w:noProof/>
          <w:sz w:val="24"/>
          <w:szCs w:val="24"/>
          <w:lang w:val="en-FI" w:eastAsia="en-GB"/>
        </w:rPr>
      </w:pPr>
      <w:ins w:id="8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r>
          <w:rPr>
            <w:noProof/>
            <w:webHidden/>
          </w:rPr>
        </w:r>
      </w:ins>
      <w:r>
        <w:rPr>
          <w:noProof/>
          <w:webHidden/>
        </w:rPr>
        <w:fldChar w:fldCharType="separate"/>
      </w:r>
      <w:ins w:id="814"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5" w:author="Ilkka Rinne [2]" w:date="2022-09-06T16:09:00Z"/>
          <w:rFonts w:asciiTheme="minorHAnsi" w:eastAsiaTheme="minorEastAsia" w:hAnsiTheme="minorHAnsi" w:cstheme="minorBidi"/>
          <w:b w:val="0"/>
          <w:noProof/>
          <w:sz w:val="24"/>
          <w:szCs w:val="24"/>
          <w:lang w:val="en-FI" w:eastAsia="en-GB"/>
        </w:rPr>
      </w:pPr>
      <w:ins w:id="8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r>
          <w:rPr>
            <w:noProof/>
            <w:webHidden/>
          </w:rPr>
        </w:r>
      </w:ins>
      <w:r>
        <w:rPr>
          <w:noProof/>
          <w:webHidden/>
        </w:rPr>
        <w:fldChar w:fldCharType="separate"/>
      </w:r>
      <w:ins w:id="817"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8" w:author="Ilkka Rinne [2]" w:date="2022-09-06T16:09:00Z"/>
          <w:rFonts w:asciiTheme="minorHAnsi" w:eastAsiaTheme="minorEastAsia" w:hAnsiTheme="minorHAnsi" w:cstheme="minorBidi"/>
          <w:b w:val="0"/>
          <w:noProof/>
          <w:sz w:val="24"/>
          <w:szCs w:val="24"/>
          <w:lang w:val="en-FI" w:eastAsia="en-GB"/>
        </w:rPr>
      </w:pPr>
      <w:ins w:id="8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r>
          <w:rPr>
            <w:noProof/>
            <w:webHidden/>
          </w:rPr>
        </w:r>
      </w:ins>
      <w:r>
        <w:rPr>
          <w:noProof/>
          <w:webHidden/>
        </w:rPr>
        <w:fldChar w:fldCharType="separate"/>
      </w:r>
      <w:ins w:id="820"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21" w:author="Ilkka Rinne [2]" w:date="2022-09-06T16:09:00Z"/>
          <w:rFonts w:asciiTheme="minorHAnsi" w:eastAsiaTheme="minorEastAsia" w:hAnsiTheme="minorHAnsi" w:cstheme="minorBidi"/>
          <w:b w:val="0"/>
          <w:noProof/>
          <w:sz w:val="24"/>
          <w:szCs w:val="24"/>
          <w:lang w:val="en-FI" w:eastAsia="en-GB"/>
        </w:rPr>
      </w:pPr>
      <w:ins w:id="8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r>
          <w:rPr>
            <w:noProof/>
            <w:webHidden/>
          </w:rPr>
        </w:r>
      </w:ins>
      <w:r>
        <w:rPr>
          <w:noProof/>
          <w:webHidden/>
        </w:rPr>
        <w:fldChar w:fldCharType="separate"/>
      </w:r>
      <w:ins w:id="823"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4" w:author="Ilkka Rinne [2]" w:date="2022-09-06T16:09:00Z"/>
          <w:rFonts w:asciiTheme="minorHAnsi" w:eastAsiaTheme="minorEastAsia" w:hAnsiTheme="minorHAnsi" w:cstheme="minorBidi"/>
          <w:b w:val="0"/>
          <w:noProof/>
          <w:sz w:val="24"/>
          <w:szCs w:val="24"/>
          <w:lang w:val="en-FI" w:eastAsia="en-GB"/>
        </w:rPr>
      </w:pPr>
      <w:ins w:id="8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r>
          <w:rPr>
            <w:noProof/>
            <w:webHidden/>
          </w:rPr>
        </w:r>
      </w:ins>
      <w:r>
        <w:rPr>
          <w:noProof/>
          <w:webHidden/>
        </w:rPr>
        <w:fldChar w:fldCharType="separate"/>
      </w:r>
      <w:ins w:id="826"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7" w:author="Ilkka Rinne [2]" w:date="2022-09-06T16:09:00Z"/>
          <w:rFonts w:asciiTheme="minorHAnsi" w:eastAsiaTheme="minorEastAsia" w:hAnsiTheme="minorHAnsi" w:cstheme="minorBidi"/>
          <w:b w:val="0"/>
          <w:noProof/>
          <w:sz w:val="24"/>
          <w:szCs w:val="24"/>
          <w:lang w:val="en-FI" w:eastAsia="en-GB"/>
        </w:rPr>
      </w:pPr>
      <w:ins w:id="8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r>
          <w:rPr>
            <w:noProof/>
            <w:webHidden/>
          </w:rPr>
        </w:r>
      </w:ins>
      <w:r>
        <w:rPr>
          <w:noProof/>
          <w:webHidden/>
        </w:rPr>
        <w:fldChar w:fldCharType="separate"/>
      </w:r>
      <w:ins w:id="829"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30" w:author="Ilkka Rinne [2]" w:date="2022-09-06T16:09:00Z"/>
          <w:rFonts w:asciiTheme="minorHAnsi" w:eastAsiaTheme="minorEastAsia" w:hAnsiTheme="minorHAnsi" w:cstheme="minorBidi"/>
          <w:b w:val="0"/>
          <w:noProof/>
          <w:sz w:val="24"/>
          <w:szCs w:val="24"/>
          <w:lang w:val="en-FI" w:eastAsia="en-GB"/>
        </w:rPr>
      </w:pPr>
      <w:ins w:id="8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r>
          <w:rPr>
            <w:noProof/>
            <w:webHidden/>
          </w:rPr>
        </w:r>
      </w:ins>
      <w:r>
        <w:rPr>
          <w:noProof/>
          <w:webHidden/>
        </w:rPr>
        <w:fldChar w:fldCharType="separate"/>
      </w:r>
      <w:ins w:id="832"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3" w:author="Ilkka Rinne [2]" w:date="2022-09-06T16:09:00Z"/>
          <w:rFonts w:asciiTheme="minorHAnsi" w:eastAsiaTheme="minorEastAsia" w:hAnsiTheme="minorHAnsi" w:cstheme="minorBidi"/>
          <w:b w:val="0"/>
          <w:noProof/>
          <w:sz w:val="24"/>
          <w:szCs w:val="24"/>
          <w:lang w:val="en-FI" w:eastAsia="en-GB"/>
        </w:rPr>
      </w:pPr>
      <w:ins w:id="8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r>
          <w:rPr>
            <w:noProof/>
            <w:webHidden/>
          </w:rPr>
        </w:r>
      </w:ins>
      <w:r>
        <w:rPr>
          <w:noProof/>
          <w:webHidden/>
        </w:rPr>
        <w:fldChar w:fldCharType="separate"/>
      </w:r>
      <w:ins w:id="835"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6" w:author="Ilkka Rinne [2]" w:date="2022-09-06T16:09:00Z"/>
          <w:rFonts w:asciiTheme="minorHAnsi" w:eastAsiaTheme="minorEastAsia" w:hAnsiTheme="minorHAnsi" w:cstheme="minorBidi"/>
          <w:b w:val="0"/>
          <w:noProof/>
          <w:sz w:val="24"/>
          <w:szCs w:val="24"/>
          <w:lang w:val="en-FI" w:eastAsia="en-GB"/>
        </w:rPr>
      </w:pPr>
      <w:ins w:id="8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r>
          <w:rPr>
            <w:noProof/>
            <w:webHidden/>
          </w:rPr>
        </w:r>
      </w:ins>
      <w:r>
        <w:rPr>
          <w:noProof/>
          <w:webHidden/>
        </w:rPr>
        <w:fldChar w:fldCharType="separate"/>
      </w:r>
      <w:ins w:id="838"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9" w:author="Ilkka Rinne [2]" w:date="2022-09-06T16:09:00Z"/>
          <w:rFonts w:asciiTheme="minorHAnsi" w:eastAsiaTheme="minorEastAsia" w:hAnsiTheme="minorHAnsi" w:cstheme="minorBidi"/>
          <w:b w:val="0"/>
          <w:noProof/>
          <w:sz w:val="24"/>
          <w:szCs w:val="24"/>
          <w:lang w:val="en-FI" w:eastAsia="en-GB"/>
        </w:rPr>
      </w:pPr>
      <w:ins w:id="8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r>
          <w:rPr>
            <w:noProof/>
            <w:webHidden/>
          </w:rPr>
        </w:r>
      </w:ins>
      <w:r>
        <w:rPr>
          <w:noProof/>
          <w:webHidden/>
        </w:rPr>
        <w:fldChar w:fldCharType="separate"/>
      </w:r>
      <w:ins w:id="841"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2" w:author="Ilkka Rinne [2]" w:date="2022-09-06T16:09:00Z"/>
          <w:rFonts w:asciiTheme="minorHAnsi" w:eastAsiaTheme="minorEastAsia" w:hAnsiTheme="minorHAnsi" w:cstheme="minorBidi"/>
          <w:b w:val="0"/>
          <w:noProof/>
          <w:sz w:val="24"/>
          <w:szCs w:val="24"/>
          <w:lang w:val="en-FI" w:eastAsia="en-GB"/>
        </w:rPr>
      </w:pPr>
      <w:ins w:id="8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r>
          <w:rPr>
            <w:noProof/>
            <w:webHidden/>
          </w:rPr>
        </w:r>
      </w:ins>
      <w:r>
        <w:rPr>
          <w:noProof/>
          <w:webHidden/>
        </w:rPr>
        <w:fldChar w:fldCharType="separate"/>
      </w:r>
      <w:ins w:id="844"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5" w:author="Ilkka Rinne [2]" w:date="2022-09-06T16:09:00Z"/>
          <w:rFonts w:asciiTheme="minorHAnsi" w:eastAsiaTheme="minorEastAsia" w:hAnsiTheme="minorHAnsi" w:cstheme="minorBidi"/>
          <w:b w:val="0"/>
          <w:noProof/>
          <w:sz w:val="24"/>
          <w:szCs w:val="24"/>
          <w:lang w:val="en-FI" w:eastAsia="en-GB"/>
        </w:rPr>
      </w:pPr>
      <w:ins w:id="8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r>
          <w:rPr>
            <w:noProof/>
            <w:webHidden/>
          </w:rPr>
        </w:r>
      </w:ins>
      <w:r>
        <w:rPr>
          <w:noProof/>
          <w:webHidden/>
        </w:rPr>
        <w:fldChar w:fldCharType="separate"/>
      </w:r>
      <w:ins w:id="847"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8" w:author="Ilkka Rinne [2]" w:date="2022-09-06T16:09:00Z"/>
          <w:rFonts w:asciiTheme="minorHAnsi" w:eastAsiaTheme="minorEastAsia" w:hAnsiTheme="minorHAnsi" w:cstheme="minorBidi"/>
          <w:b w:val="0"/>
          <w:noProof/>
          <w:sz w:val="24"/>
          <w:szCs w:val="24"/>
          <w:lang w:val="en-FI" w:eastAsia="en-GB"/>
        </w:rPr>
      </w:pPr>
      <w:ins w:id="8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r>
          <w:rPr>
            <w:noProof/>
            <w:webHidden/>
          </w:rPr>
        </w:r>
      </w:ins>
      <w:r>
        <w:rPr>
          <w:noProof/>
          <w:webHidden/>
        </w:rPr>
        <w:fldChar w:fldCharType="separate"/>
      </w:r>
      <w:ins w:id="850"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51" w:author="Ilkka Rinne [2]" w:date="2022-09-06T16:09:00Z"/>
          <w:rFonts w:asciiTheme="minorHAnsi" w:eastAsiaTheme="minorEastAsia" w:hAnsiTheme="minorHAnsi" w:cstheme="minorBidi"/>
          <w:b w:val="0"/>
          <w:noProof/>
          <w:sz w:val="24"/>
          <w:szCs w:val="24"/>
          <w:lang w:val="en-FI" w:eastAsia="en-GB"/>
        </w:rPr>
      </w:pPr>
      <w:ins w:id="8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r>
          <w:rPr>
            <w:noProof/>
            <w:webHidden/>
          </w:rPr>
        </w:r>
      </w:ins>
      <w:r>
        <w:rPr>
          <w:noProof/>
          <w:webHidden/>
        </w:rPr>
        <w:fldChar w:fldCharType="separate"/>
      </w:r>
      <w:ins w:id="853"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4" w:author="Ilkka Rinne [2]" w:date="2022-09-06T16:09:00Z"/>
          <w:rFonts w:asciiTheme="minorHAnsi" w:eastAsiaTheme="minorEastAsia" w:hAnsiTheme="minorHAnsi" w:cstheme="minorBidi"/>
          <w:b w:val="0"/>
          <w:noProof/>
          <w:sz w:val="24"/>
          <w:szCs w:val="24"/>
          <w:lang w:val="en-FI" w:eastAsia="en-GB"/>
        </w:rPr>
      </w:pPr>
      <w:ins w:id="8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r>
          <w:rPr>
            <w:noProof/>
            <w:webHidden/>
          </w:rPr>
        </w:r>
      </w:ins>
      <w:r>
        <w:rPr>
          <w:noProof/>
          <w:webHidden/>
        </w:rPr>
        <w:fldChar w:fldCharType="separate"/>
      </w:r>
      <w:ins w:id="856"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7" w:author="Ilkka Rinne [2]" w:date="2022-09-06T16:09:00Z"/>
          <w:rFonts w:asciiTheme="minorHAnsi" w:eastAsiaTheme="minorEastAsia" w:hAnsiTheme="minorHAnsi" w:cstheme="minorBidi"/>
          <w:b w:val="0"/>
          <w:noProof/>
          <w:sz w:val="24"/>
          <w:szCs w:val="24"/>
          <w:lang w:val="en-FI" w:eastAsia="en-GB"/>
        </w:rPr>
      </w:pPr>
      <w:ins w:id="8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r>
          <w:rPr>
            <w:noProof/>
            <w:webHidden/>
          </w:rPr>
        </w:r>
      </w:ins>
      <w:r>
        <w:rPr>
          <w:noProof/>
          <w:webHidden/>
        </w:rPr>
        <w:fldChar w:fldCharType="separate"/>
      </w:r>
      <w:ins w:id="859"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60" w:author="Ilkka Rinne [2]" w:date="2022-09-06T16:09:00Z"/>
          <w:rFonts w:asciiTheme="minorHAnsi" w:eastAsiaTheme="minorEastAsia" w:hAnsiTheme="minorHAnsi" w:cstheme="minorBidi"/>
          <w:b w:val="0"/>
          <w:noProof/>
          <w:sz w:val="24"/>
          <w:szCs w:val="24"/>
          <w:lang w:val="en-FI" w:eastAsia="en-GB"/>
        </w:rPr>
      </w:pPr>
      <w:ins w:id="8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r>
          <w:rPr>
            <w:noProof/>
            <w:webHidden/>
          </w:rPr>
        </w:r>
      </w:ins>
      <w:r>
        <w:rPr>
          <w:noProof/>
          <w:webHidden/>
        </w:rPr>
        <w:fldChar w:fldCharType="separate"/>
      </w:r>
      <w:ins w:id="862"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3" w:author="Ilkka Rinne [2]" w:date="2022-09-06T16:09:00Z"/>
          <w:rFonts w:asciiTheme="minorHAnsi" w:eastAsiaTheme="minorEastAsia" w:hAnsiTheme="minorHAnsi" w:cstheme="minorBidi"/>
          <w:b w:val="0"/>
          <w:noProof/>
          <w:sz w:val="24"/>
          <w:szCs w:val="24"/>
          <w:lang w:val="en-FI" w:eastAsia="en-GB"/>
        </w:rPr>
      </w:pPr>
      <w:ins w:id="8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r>
          <w:rPr>
            <w:noProof/>
            <w:webHidden/>
          </w:rPr>
        </w:r>
      </w:ins>
      <w:r>
        <w:rPr>
          <w:noProof/>
          <w:webHidden/>
        </w:rPr>
        <w:fldChar w:fldCharType="separate"/>
      </w:r>
      <w:ins w:id="865"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6" w:author="Ilkka Rinne [2]" w:date="2022-09-06T16:09:00Z"/>
          <w:rFonts w:asciiTheme="minorHAnsi" w:eastAsiaTheme="minorEastAsia" w:hAnsiTheme="minorHAnsi" w:cstheme="minorBidi"/>
          <w:b w:val="0"/>
          <w:noProof/>
          <w:sz w:val="24"/>
          <w:szCs w:val="24"/>
          <w:lang w:val="en-FI" w:eastAsia="en-GB"/>
        </w:rPr>
      </w:pPr>
      <w:ins w:id="8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r>
          <w:rPr>
            <w:noProof/>
            <w:webHidden/>
          </w:rPr>
        </w:r>
      </w:ins>
      <w:r>
        <w:rPr>
          <w:noProof/>
          <w:webHidden/>
        </w:rPr>
        <w:fldChar w:fldCharType="separate"/>
      </w:r>
      <w:ins w:id="868"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9" w:author="Ilkka Rinne [2]" w:date="2022-09-06T16:09:00Z"/>
          <w:rFonts w:asciiTheme="minorHAnsi" w:eastAsiaTheme="minorEastAsia" w:hAnsiTheme="minorHAnsi" w:cstheme="minorBidi"/>
          <w:b w:val="0"/>
          <w:noProof/>
          <w:sz w:val="24"/>
          <w:szCs w:val="24"/>
          <w:lang w:val="en-FI" w:eastAsia="en-GB"/>
        </w:rPr>
      </w:pPr>
      <w:ins w:id="8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val="en-FI"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r>
          <w:rPr>
            <w:noProof/>
            <w:webHidden/>
          </w:rPr>
        </w:r>
      </w:ins>
      <w:r>
        <w:rPr>
          <w:noProof/>
          <w:webHidden/>
        </w:rPr>
        <w:fldChar w:fldCharType="separate"/>
      </w:r>
      <w:ins w:id="871"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2" w:author="Ilkka Rinne [2]" w:date="2022-09-06T16:09:00Z"/>
          <w:rFonts w:asciiTheme="minorHAnsi" w:eastAsiaTheme="minorEastAsia" w:hAnsiTheme="minorHAnsi" w:cstheme="minorBidi"/>
          <w:b w:val="0"/>
          <w:noProof/>
          <w:sz w:val="24"/>
          <w:szCs w:val="24"/>
          <w:lang w:val="en-FI" w:eastAsia="en-GB"/>
        </w:rPr>
      </w:pPr>
      <w:ins w:id="8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r>
          <w:rPr>
            <w:noProof/>
            <w:webHidden/>
          </w:rPr>
        </w:r>
      </w:ins>
      <w:r>
        <w:rPr>
          <w:noProof/>
          <w:webHidden/>
        </w:rPr>
        <w:fldChar w:fldCharType="separate"/>
      </w:r>
      <w:ins w:id="874"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5" w:author="Ilkka Rinne [2]" w:date="2022-09-06T16:09:00Z"/>
          <w:rFonts w:asciiTheme="minorHAnsi" w:eastAsiaTheme="minorEastAsia" w:hAnsiTheme="minorHAnsi" w:cstheme="minorBidi"/>
          <w:b w:val="0"/>
          <w:noProof/>
          <w:sz w:val="24"/>
          <w:szCs w:val="24"/>
          <w:lang w:val="en-FI" w:eastAsia="en-GB"/>
        </w:rPr>
      </w:pPr>
      <w:ins w:id="8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r>
          <w:rPr>
            <w:noProof/>
            <w:webHidden/>
          </w:rPr>
        </w:r>
      </w:ins>
      <w:r>
        <w:rPr>
          <w:noProof/>
          <w:webHidden/>
        </w:rPr>
        <w:fldChar w:fldCharType="separate"/>
      </w:r>
      <w:ins w:id="877"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8" w:author="Ilkka Rinne [2]" w:date="2022-09-06T16:09:00Z"/>
          <w:rFonts w:asciiTheme="minorHAnsi" w:eastAsiaTheme="minorEastAsia" w:hAnsiTheme="minorHAnsi" w:cstheme="minorBidi"/>
          <w:b w:val="0"/>
          <w:noProof/>
          <w:sz w:val="24"/>
          <w:szCs w:val="24"/>
          <w:lang w:val="en-FI" w:eastAsia="en-GB"/>
        </w:rPr>
      </w:pPr>
      <w:ins w:id="8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r>
          <w:rPr>
            <w:noProof/>
            <w:webHidden/>
          </w:rPr>
        </w:r>
      </w:ins>
      <w:r>
        <w:rPr>
          <w:noProof/>
          <w:webHidden/>
        </w:rPr>
        <w:fldChar w:fldCharType="separate"/>
      </w:r>
      <w:ins w:id="880"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81" w:author="Ilkka Rinne [2]" w:date="2022-09-06T16:09:00Z"/>
          <w:rFonts w:asciiTheme="minorHAnsi" w:eastAsiaTheme="minorEastAsia" w:hAnsiTheme="minorHAnsi" w:cstheme="minorBidi"/>
          <w:b w:val="0"/>
          <w:noProof/>
          <w:sz w:val="24"/>
          <w:szCs w:val="24"/>
          <w:lang w:val="en-FI" w:eastAsia="en-GB"/>
        </w:rPr>
      </w:pPr>
      <w:ins w:id="8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r>
          <w:rPr>
            <w:noProof/>
            <w:webHidden/>
          </w:rPr>
        </w:r>
      </w:ins>
      <w:r>
        <w:rPr>
          <w:noProof/>
          <w:webHidden/>
        </w:rPr>
        <w:fldChar w:fldCharType="separate"/>
      </w:r>
      <w:ins w:id="883"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4" w:author="Ilkka Rinne [2]" w:date="2022-09-06T16:09:00Z"/>
          <w:rFonts w:asciiTheme="minorHAnsi" w:eastAsiaTheme="minorEastAsia" w:hAnsiTheme="minorHAnsi" w:cstheme="minorBidi"/>
          <w:b w:val="0"/>
          <w:noProof/>
          <w:sz w:val="24"/>
          <w:szCs w:val="24"/>
          <w:lang w:val="en-FI" w:eastAsia="en-GB"/>
        </w:rPr>
      </w:pPr>
      <w:ins w:id="8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r>
          <w:rPr>
            <w:noProof/>
            <w:webHidden/>
          </w:rPr>
        </w:r>
      </w:ins>
      <w:r>
        <w:rPr>
          <w:noProof/>
          <w:webHidden/>
        </w:rPr>
        <w:fldChar w:fldCharType="separate"/>
      </w:r>
      <w:ins w:id="886"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7" w:author="Ilkka Rinne [2]" w:date="2022-09-06T16:09:00Z"/>
          <w:rFonts w:asciiTheme="minorHAnsi" w:eastAsiaTheme="minorEastAsia" w:hAnsiTheme="minorHAnsi" w:cstheme="minorBidi"/>
          <w:b w:val="0"/>
          <w:noProof/>
          <w:sz w:val="24"/>
          <w:szCs w:val="24"/>
          <w:lang w:val="en-FI" w:eastAsia="en-GB"/>
        </w:rPr>
      </w:pPr>
      <w:ins w:id="8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r>
          <w:rPr>
            <w:noProof/>
            <w:webHidden/>
          </w:rPr>
        </w:r>
      </w:ins>
      <w:r>
        <w:rPr>
          <w:noProof/>
          <w:webHidden/>
        </w:rPr>
        <w:fldChar w:fldCharType="separate"/>
      </w:r>
      <w:ins w:id="889"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90" w:author="Ilkka Rinne" w:date="2022-09-06T15:55:00Z">
            <w:rPr>
              <w:rFonts w:eastAsia="Times New Roman"/>
              <w:szCs w:val="24"/>
            </w:rPr>
          </w:rPrChange>
        </w:rPr>
        <w:pPrChange w:id="891" w:author="Ilkka Rinne" w:date="2022-09-06T15:55:00Z">
          <w:pPr>
            <w:pStyle w:val="zzContents"/>
            <w:autoSpaceDE w:val="0"/>
            <w:autoSpaceDN w:val="0"/>
            <w:adjustRightInd w:val="0"/>
          </w:pPr>
        </w:pPrChange>
      </w:pPr>
      <w:ins w:id="892"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3" w:author="Ilkka Rinne" w:date="2022-09-06T15:55:00Z"/>
          <w:rFonts w:asciiTheme="minorHAnsi" w:eastAsiaTheme="minorEastAsia" w:hAnsiTheme="minorHAnsi"/>
          <w:b w:val="0"/>
          <w:noProof/>
          <w:szCs w:val="24"/>
          <w:lang w:val="sv-SE" w:eastAsia="sv-SE"/>
        </w:rPr>
      </w:pPr>
      <w:del w:id="904"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1081" w:author="Ilkka Rinne" w:date="2022-09-06T15:55:00Z"/>
          <w:rFonts w:asciiTheme="minorHAnsi" w:eastAsiaTheme="minorEastAsia" w:hAnsiTheme="minorHAnsi"/>
          <w:b w:val="0"/>
          <w:noProof/>
          <w:lang w:val="sv-SE" w:eastAsia="sv-SE"/>
        </w:rPr>
      </w:pPr>
      <w:del w:id="1082"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1083" w:author="Ilkka Rinne" w:date="2022-09-06T15:55:00Z"/>
          <w:rFonts w:eastAsia="Times New Roman"/>
          <w:szCs w:val="24"/>
        </w:rPr>
      </w:pPr>
      <w:del w:id="1084"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5" w:name="_Toc113373289"/>
      <w:r w:rsidRPr="00785C54">
        <w:rPr>
          <w:szCs w:val="24"/>
        </w:rPr>
        <w:lastRenderedPageBreak/>
        <w:t>Foreword</w:t>
      </w:r>
      <w:bookmarkEnd w:id="1085"/>
    </w:p>
    <w:p w14:paraId="000437BF" w14:textId="77777777"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4" w:author="REID-JAMOND Alison" w:date="2022-04-04T07:49:00Z"/>
          <w:lang w:val="en-US"/>
        </w:rPr>
      </w:pPr>
      <w:ins w:id="1095"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6" w:author="REID-JAMOND Alison" w:date="2022-04-04T07:51:00Z"/>
          <w:lang w:val="en-US"/>
        </w:rPr>
      </w:pPr>
      <w:ins w:id="1097"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8" w:author="Katharina Schleidt" w:date="2022-08-13T16:19:00Z">
          <w:r w:rsidDel="00B54D17">
            <w:rPr>
              <w:i/>
              <w:lang w:val="en-US"/>
            </w:rPr>
            <w:delText>i</w:delText>
          </w:r>
        </w:del>
        <w:r>
          <w:rPr>
            <w:i/>
            <w:lang w:val="en-US"/>
          </w:rPr>
          <w:t>t</w:t>
        </w:r>
      </w:ins>
      <w:ins w:id="1099" w:author="Katharina Schleidt" w:date="2022-08-13T16:19:00Z">
        <w:r w:rsidR="00B54D17">
          <w:rPr>
            <w:i/>
            <w:lang w:val="en-US"/>
          </w:rPr>
          <w:t>i</w:t>
        </w:r>
      </w:ins>
      <w:ins w:id="1100"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101" w:author="REID-JAMOND Alison" w:date="2022-04-04T07:50:00Z">
        <w:r>
          <w:rPr>
            <w:lang w:val="en-US"/>
          </w:rPr>
          <w:t>287</w:t>
        </w:r>
      </w:ins>
      <w:ins w:id="1102" w:author="REID-JAMOND Alison" w:date="2022-04-04T07:49:00Z">
        <w:r w:rsidRPr="00C36263">
          <w:rPr>
            <w:lang w:val="en-US"/>
          </w:rPr>
          <w:t>,</w:t>
        </w:r>
        <w:r w:rsidRPr="00C36263">
          <w:rPr>
            <w:i/>
            <w:lang w:val="en-US"/>
          </w:rPr>
          <w:t xml:space="preserve"> </w:t>
        </w:r>
      </w:ins>
      <w:ins w:id="1103" w:author="REID-JAMOND Alison" w:date="2022-04-04T07:50:00Z">
        <w:r>
          <w:rPr>
            <w:i/>
            <w:lang w:val="en-US"/>
          </w:rPr>
          <w:t>Intelligent transport systems</w:t>
        </w:r>
      </w:ins>
      <w:ins w:id="1104"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5"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6" w:author="REID-JAMOND Alison" w:date="2022-04-04T07:51:00Z"/>
          <w:lang w:val="en-US"/>
        </w:rPr>
      </w:pPr>
      <w:ins w:id="1107"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8" w:author="REID-JAMOND Alison" w:date="2022-04-04T07:52:00Z"/>
          <w:lang w:val="en-US"/>
        </w:rPr>
      </w:pPr>
      <w:commentRangeStart w:id="1109"/>
      <w:ins w:id="1110" w:author="REID-JAMOND Alison" w:date="2022-04-04T07:51:00Z">
        <w:r w:rsidRPr="00074D99">
          <w:rPr>
            <w:lang w:val="en-US"/>
          </w:rPr>
          <w:t>The main changes are as follows:</w:t>
        </w:r>
      </w:ins>
      <w:commentRangeEnd w:id="1109"/>
      <w:ins w:id="1111" w:author="REID-JAMOND Alison" w:date="2022-04-04T08:06:00Z">
        <w:r>
          <w:rPr>
            <w:rStyle w:val="CommentReference"/>
            <w:rFonts w:eastAsia="MS Mincho"/>
            <w:lang w:eastAsia="ja-JP"/>
          </w:rPr>
          <w:commentReference w:id="1109"/>
        </w:r>
      </w:ins>
    </w:p>
    <w:p w14:paraId="0E5E5C17" w14:textId="76ED0E99" w:rsidR="003E2160" w:rsidRDefault="003E2160" w:rsidP="005D5C5A">
      <w:pPr>
        <w:pStyle w:val="ForewordText"/>
        <w:keepNext/>
        <w:rPr>
          <w:ins w:id="1112" w:author="REID-JAMOND Alison" w:date="2022-04-04T08:03:00Z"/>
          <w:szCs w:val="24"/>
        </w:rPr>
      </w:pPr>
      <w:ins w:id="1113" w:author="REID-JAMOND Alison" w:date="2022-04-04T08:04:00Z">
        <w:r>
          <w:rPr>
            <w:szCs w:val="24"/>
          </w:rPr>
          <w:t xml:space="preserve">— </w:t>
        </w:r>
      </w:ins>
      <w:ins w:id="1114"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5" w:author="REID-JAMOND Alison" w:date="2022-04-04T08:03:00Z"/>
          <w:szCs w:val="24"/>
        </w:rPr>
      </w:pPr>
      <w:ins w:id="1116" w:author="REID-JAMOND Alison" w:date="2022-04-04T08:04:00Z">
        <w:r>
          <w:rPr>
            <w:szCs w:val="24"/>
          </w:rPr>
          <w:t xml:space="preserve">— </w:t>
        </w:r>
      </w:ins>
      <w:ins w:id="1117" w:author="REID-JAMOND Alison" w:date="2022-04-04T07:52:00Z">
        <w:r w:rsidRPr="00785C54">
          <w:rPr>
            <w:szCs w:val="24"/>
          </w:rPr>
          <w:t xml:space="preserve">The fundamental Observation model has remained largely the same as in the </w:t>
        </w:r>
      </w:ins>
      <w:ins w:id="1118" w:author="REID-JAMOND Alison" w:date="2022-04-04T08:03:00Z">
        <w:r>
          <w:rPr>
            <w:szCs w:val="24"/>
          </w:rPr>
          <w:t>2011 edition</w:t>
        </w:r>
      </w:ins>
      <w:ins w:id="1119"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20" w:author="REID-JAMOND Alison" w:date="2022-04-04T07:51:00Z"/>
          <w:rFonts w:ascii="Calibri" w:hAnsi="Calibri"/>
          <w:lang w:val="en-US"/>
        </w:rPr>
      </w:pPr>
      <w:ins w:id="1121" w:author="REID-JAMOND Alison" w:date="2022-04-04T08:04:00Z">
        <w:r>
          <w:rPr>
            <w:szCs w:val="24"/>
          </w:rPr>
          <w:t xml:space="preserve">— </w:t>
        </w:r>
      </w:ins>
      <w:ins w:id="1122"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3" w:author="Katharina Schleidt" w:date="2022-08-13T16:31:00Z"/>
          <w:lang w:val="en-US"/>
        </w:rPr>
      </w:pPr>
      <w:ins w:id="1124" w:author="Katharina Schleidt" w:date="2022-08-13T16:31:00Z">
        <w:r w:rsidRPr="0007557E">
          <w:rPr>
            <w:rStyle w:val="Emphasis"/>
            <w:i w:val="0"/>
            <w:iCs w:val="0"/>
            <w:rPrChange w:id="1125"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6" w:author="REID-JAMOND Alison" w:date="2022-04-04T07:49:00Z"/>
          <w:lang w:val="en-US"/>
        </w:rPr>
      </w:pPr>
      <w:ins w:id="1127"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6" w:author="REID-JAMOND Alison" w:date="2022-04-04T07:49:00Z"/>
          <w:szCs w:val="24"/>
        </w:rPr>
      </w:pPr>
      <w:del w:id="1137"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4" w:author="REID-JAMOND Alison" w:date="2022-04-04T08:07:00Z"/>
          <w:szCs w:val="24"/>
        </w:rPr>
      </w:pPr>
      <w:del w:id="1145"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6" w:name="_Toc113373290"/>
      <w:r w:rsidRPr="00785C54">
        <w:rPr>
          <w:szCs w:val="24"/>
        </w:rPr>
        <w:lastRenderedPageBreak/>
        <w:t>Introduction</w:t>
      </w:r>
      <w:bookmarkEnd w:id="1146"/>
    </w:p>
    <w:p w14:paraId="35DA2A79" w14:textId="35A4AA89" w:rsidR="005B5EAD" w:rsidRPr="00785C54" w:rsidRDefault="005B5EAD" w:rsidP="00785C54">
      <w:pPr>
        <w:pStyle w:val="BodyText"/>
        <w:autoSpaceDE w:val="0"/>
        <w:autoSpaceDN w:val="0"/>
        <w:adjustRightInd w:val="0"/>
        <w:rPr>
          <w:szCs w:val="24"/>
        </w:rPr>
      </w:pPr>
      <w:commentRangeStart w:id="1147"/>
      <w:r w:rsidRPr="00785C54">
        <w:rPr>
          <w:szCs w:val="24"/>
        </w:rPr>
        <w:t xml:space="preserve">This </w:t>
      </w:r>
      <w:del w:id="1148" w:author="Katharina Schleidt" w:date="2022-08-13T16:25:00Z">
        <w:r w:rsidRPr="00785C54" w:rsidDel="00CD0748">
          <w:rPr>
            <w:szCs w:val="24"/>
          </w:rPr>
          <w:delText xml:space="preserve">International Standard </w:delText>
        </w:r>
        <w:commentRangeEnd w:id="1147"/>
        <w:r w:rsidR="003E2160" w:rsidDel="00CD0748">
          <w:rPr>
            <w:rStyle w:val="CommentReference"/>
            <w:rFonts w:eastAsia="MS Mincho"/>
            <w:lang w:eastAsia="ja-JP"/>
          </w:rPr>
          <w:commentReference w:id="1147"/>
        </w:r>
      </w:del>
      <w:ins w:id="1149"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50"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51"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w:t>
      </w:r>
      <w:proofErr w:type="spellStart"/>
      <w:r w:rsidRPr="00785C54">
        <w:rPr>
          <w:szCs w:val="24"/>
        </w:rPr>
        <w:t>SensorThings</w:t>
      </w:r>
      <w:proofErr w:type="spellEnd"/>
      <w:r w:rsidRPr="00785C54">
        <w:rPr>
          <w:szCs w:val="24"/>
        </w:rPr>
        <w:t xml:space="preserve">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2"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3" w:author="REID-JAMOND Alison" w:date="2022-04-04T08:09:00Z">
        <w:r w:rsidRPr="00785C54" w:rsidDel="003E2160">
          <w:rPr>
            <w:szCs w:val="24"/>
          </w:rPr>
          <w:delText>.</w:delText>
        </w:r>
      </w:del>
      <w:r w:rsidRPr="00785C54">
        <w:rPr>
          <w:szCs w:val="24"/>
        </w:rPr>
        <w:t xml:space="preserve"> </w:t>
      </w:r>
      <w:commentRangeStart w:id="1154"/>
      <w:r w:rsidRPr="00785C54">
        <w:rPr>
          <w:szCs w:val="24"/>
        </w:rPr>
        <w:t xml:space="preserve">This </w:t>
      </w:r>
      <w:del w:id="1155" w:author="Katharina Schleidt" w:date="2022-08-12T18:13:00Z">
        <w:r w:rsidRPr="00785C54" w:rsidDel="006C4FD2">
          <w:rPr>
            <w:szCs w:val="24"/>
          </w:rPr>
          <w:delText xml:space="preserve">new version </w:delText>
        </w:r>
      </w:del>
      <w:ins w:id="1156"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7" w:author="Katharina Schleidt" w:date="2022-08-13T16:28:00Z">
        <w:r w:rsidR="00CD0748">
          <w:rPr>
            <w:szCs w:val="24"/>
          </w:rPr>
          <w:t>,</w:t>
        </w:r>
      </w:ins>
      <w:r w:rsidRPr="00785C54">
        <w:rPr>
          <w:szCs w:val="24"/>
        </w:rPr>
        <w:t xml:space="preserve"> </w:t>
      </w:r>
      <w:del w:id="1158" w:author="Katharina Schleidt" w:date="2022-08-13T16:28:00Z">
        <w:r w:rsidRPr="00785C54" w:rsidDel="00CD0748">
          <w:rPr>
            <w:szCs w:val="24"/>
          </w:rPr>
          <w:delText>and M</w:delText>
        </w:r>
      </w:del>
      <w:ins w:id="1159" w:author="Katharina Schleidt" w:date="2022-08-13T16:28:00Z">
        <w:r w:rsidR="00CD0748">
          <w:rPr>
            <w:szCs w:val="24"/>
          </w:rPr>
          <w:t>m</w:t>
        </w:r>
      </w:ins>
      <w:r w:rsidRPr="00785C54">
        <w:rPr>
          <w:szCs w:val="24"/>
        </w:rPr>
        <w:t xml:space="preserve">easurements </w:t>
      </w:r>
      <w:ins w:id="1160" w:author="Katharina Schleidt" w:date="2022-08-13T16:28:00Z">
        <w:r w:rsidR="00CD0748">
          <w:rPr>
            <w:szCs w:val="24"/>
          </w:rPr>
          <w:t xml:space="preserve">and samples </w:t>
        </w:r>
      </w:ins>
      <w:r w:rsidRPr="00785C54">
        <w:rPr>
          <w:szCs w:val="24"/>
        </w:rPr>
        <w:t xml:space="preserve">Standard </w:t>
      </w:r>
      <w:commentRangeEnd w:id="1154"/>
      <w:r w:rsidR="003E2160">
        <w:rPr>
          <w:rStyle w:val="CommentReference"/>
          <w:rFonts w:eastAsia="MS Mincho"/>
          <w:lang w:eastAsia="ja-JP"/>
        </w:rPr>
        <w:commentReference w:id="1154"/>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61"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2"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3"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6" w:name="_Toc113373291"/>
      <w:r w:rsidRPr="00785C54">
        <w:rPr>
          <w:rFonts w:eastAsia="Times New Roman"/>
          <w:szCs w:val="24"/>
        </w:rPr>
        <w:t>Scope</w:t>
      </w:r>
      <w:bookmarkEnd w:id="1166"/>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9" w:author="REID-JAMOND Alison" w:date="2022-04-04T11:19:00Z">
        <w:r w:rsidRPr="00785C54" w:rsidDel="008B5385">
          <w:rPr>
            <w:szCs w:val="24"/>
          </w:rPr>
          <w:delText>International Standard</w:delText>
        </w:r>
      </w:del>
      <w:ins w:id="117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71" w:author="REID-JAMOND Alison" w:date="2022-04-04T11:20:00Z">
            <w:rPr>
              <w:szCs w:val="24"/>
            </w:rPr>
          </w:rPrChange>
        </w:rPr>
        <w:t>ex</w:t>
      </w:r>
      <w:del w:id="1172" w:author="REID-JAMOND Alison" w:date="2022-04-04T11:20:00Z">
        <w:r w:rsidRPr="008B5385" w:rsidDel="008B5385">
          <w:rPr>
            <w:i/>
            <w:szCs w:val="24"/>
            <w:rPrChange w:id="1173" w:author="REID-JAMOND Alison" w:date="2022-04-04T11:20:00Z">
              <w:rPr>
                <w:szCs w:val="24"/>
              </w:rPr>
            </w:rPrChange>
          </w:rPr>
          <w:delText>-</w:delText>
        </w:r>
      </w:del>
      <w:ins w:id="1174" w:author="REID-JAMOND Alison" w:date="2022-04-04T11:20:00Z">
        <w:r w:rsidR="008B5385">
          <w:rPr>
            <w:i/>
            <w:szCs w:val="24"/>
          </w:rPr>
          <w:t xml:space="preserve"> </w:t>
        </w:r>
      </w:ins>
      <w:r w:rsidRPr="008B5385">
        <w:rPr>
          <w:i/>
          <w:szCs w:val="24"/>
          <w:rPrChange w:id="1175" w:author="REID-JAMOND Alison" w:date="2022-04-04T11:20:00Z">
            <w:rPr>
              <w:szCs w:val="24"/>
            </w:rPr>
          </w:rPrChange>
        </w:rPr>
        <w:t>situ</w:t>
      </w:r>
      <w:r w:rsidRPr="00785C54">
        <w:rPr>
          <w:szCs w:val="24"/>
        </w:rPr>
        <w:t xml:space="preserve"> observations)</w:t>
      </w:r>
      <w:del w:id="117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7" w:author="REID-JAMOND Alison" w:date="2022-04-04T11:20:00Z">
        <w:r w:rsidRPr="00785C54" w:rsidDel="008B5385">
          <w:rPr>
            <w:szCs w:val="24"/>
          </w:rPr>
          <w:delText>International Standard</w:delText>
        </w:r>
      </w:del>
      <w:ins w:id="117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9" w:name="_Toc113373292"/>
      <w:r w:rsidRPr="00785C54">
        <w:rPr>
          <w:rFonts w:eastAsia="Times New Roman"/>
          <w:szCs w:val="24"/>
        </w:rPr>
        <w:t>Normative references</w:t>
      </w:r>
      <w:bookmarkEnd w:id="1179"/>
    </w:p>
    <w:p w14:paraId="0346F530" w14:textId="77777777" w:rsidR="000A6B0A" w:rsidRPr="00F2622B" w:rsidRDefault="000A6B0A" w:rsidP="005D5C5A">
      <w:pPr>
        <w:pStyle w:val="BodyText"/>
        <w:rPr>
          <w:ins w:id="1180" w:author="REID-JAMOND Alison" w:date="2022-04-04T11:21:00Z"/>
        </w:rPr>
      </w:pPr>
      <w:ins w:id="1181"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2"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3" w:author="Katharina Schleidt" w:date="2022-05-22T15:19:00Z">
            <w:rPr>
              <w:szCs w:val="24"/>
            </w:rPr>
          </w:rPrChange>
        </w:rPr>
      </w:pPr>
      <w:r w:rsidRPr="00100651">
        <w:rPr>
          <w:rStyle w:val="stdpublisher"/>
          <w:szCs w:val="24"/>
          <w:shd w:val="clear" w:color="auto" w:fill="auto"/>
          <w:lang w:val="de-DE"/>
          <w:rPrChange w:id="1184" w:author="Katharina Schleidt" w:date="2022-05-22T15:19:00Z">
            <w:rPr>
              <w:rStyle w:val="stdpublisher"/>
              <w:szCs w:val="24"/>
              <w:shd w:val="clear" w:color="auto" w:fill="auto"/>
            </w:rPr>
          </w:rPrChange>
        </w:rPr>
        <w:t>ISO</w:t>
      </w:r>
      <w:r w:rsidRPr="00100651">
        <w:rPr>
          <w:szCs w:val="24"/>
          <w:lang w:val="de-DE"/>
          <w:rPrChange w:id="1185" w:author="Katharina Schleidt" w:date="2022-05-22T15:19:00Z">
            <w:rPr>
              <w:szCs w:val="24"/>
            </w:rPr>
          </w:rPrChange>
        </w:rPr>
        <w:t> </w:t>
      </w:r>
      <w:r w:rsidRPr="00100651">
        <w:rPr>
          <w:rStyle w:val="stddocNumber"/>
          <w:szCs w:val="24"/>
          <w:shd w:val="clear" w:color="auto" w:fill="auto"/>
          <w:lang w:val="de-DE"/>
          <w:rPrChange w:id="1186" w:author="Katharina Schleidt" w:date="2022-05-22T15:19:00Z">
            <w:rPr>
              <w:rStyle w:val="stddocNumber"/>
              <w:szCs w:val="24"/>
              <w:shd w:val="clear" w:color="auto" w:fill="auto"/>
            </w:rPr>
          </w:rPrChange>
        </w:rPr>
        <w:t>19107</w:t>
      </w:r>
      <w:r w:rsidRPr="00100651">
        <w:rPr>
          <w:szCs w:val="24"/>
          <w:lang w:val="de-DE"/>
          <w:rPrChange w:id="1187" w:author="Katharina Schleidt" w:date="2022-05-22T15:19:00Z">
            <w:rPr>
              <w:szCs w:val="24"/>
            </w:rPr>
          </w:rPrChange>
        </w:rPr>
        <w:t>:</w:t>
      </w:r>
      <w:r w:rsidRPr="00100651">
        <w:rPr>
          <w:rStyle w:val="stdyear"/>
          <w:szCs w:val="24"/>
          <w:shd w:val="clear" w:color="auto" w:fill="auto"/>
          <w:lang w:val="de-DE"/>
          <w:rPrChange w:id="1188" w:author="Katharina Schleidt" w:date="2022-05-22T15:19:00Z">
            <w:rPr>
              <w:rStyle w:val="stdyear"/>
              <w:szCs w:val="24"/>
              <w:shd w:val="clear" w:color="auto" w:fill="auto"/>
            </w:rPr>
          </w:rPrChange>
        </w:rPr>
        <w:t>2019</w:t>
      </w:r>
      <w:r w:rsidRPr="00100651">
        <w:rPr>
          <w:szCs w:val="24"/>
          <w:lang w:val="de-DE"/>
          <w:rPrChange w:id="1189" w:author="Katharina Schleidt" w:date="2022-05-22T15:19:00Z">
            <w:rPr>
              <w:szCs w:val="24"/>
            </w:rPr>
          </w:rPrChange>
        </w:rPr>
        <w:t xml:space="preserve">, </w:t>
      </w:r>
      <w:r w:rsidRPr="00100651">
        <w:rPr>
          <w:rStyle w:val="stddocTitle"/>
          <w:szCs w:val="24"/>
          <w:shd w:val="clear" w:color="auto" w:fill="auto"/>
          <w:lang w:val="de-DE"/>
          <w:rPrChange w:id="1190"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191"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192"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193"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194"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195"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96" w:author="Katharina Schleidt" w:date="2022-05-22T15:19:00Z">
            <w:rPr>
              <w:szCs w:val="24"/>
            </w:rPr>
          </w:rPrChange>
        </w:rPr>
      </w:pPr>
      <w:r w:rsidRPr="00100651">
        <w:rPr>
          <w:rStyle w:val="stdpublisher"/>
          <w:szCs w:val="24"/>
          <w:shd w:val="clear" w:color="auto" w:fill="auto"/>
          <w:lang w:val="de-DE"/>
          <w:rPrChange w:id="1197" w:author="Katharina Schleidt" w:date="2022-05-22T15:19:00Z">
            <w:rPr>
              <w:rStyle w:val="stdpublisher"/>
              <w:szCs w:val="24"/>
              <w:shd w:val="clear" w:color="auto" w:fill="auto"/>
            </w:rPr>
          </w:rPrChange>
        </w:rPr>
        <w:t>ISO</w:t>
      </w:r>
      <w:r w:rsidRPr="00100651">
        <w:rPr>
          <w:szCs w:val="24"/>
          <w:lang w:val="de-DE"/>
          <w:rPrChange w:id="1198" w:author="Katharina Schleidt" w:date="2022-05-22T15:19:00Z">
            <w:rPr>
              <w:szCs w:val="24"/>
            </w:rPr>
          </w:rPrChange>
        </w:rPr>
        <w:t> </w:t>
      </w:r>
      <w:r w:rsidRPr="00100651">
        <w:rPr>
          <w:rStyle w:val="stddocNumber"/>
          <w:szCs w:val="24"/>
          <w:shd w:val="clear" w:color="auto" w:fill="auto"/>
          <w:lang w:val="de-DE"/>
          <w:rPrChange w:id="1199" w:author="Katharina Schleidt" w:date="2022-05-22T15:19:00Z">
            <w:rPr>
              <w:rStyle w:val="stddocNumber"/>
              <w:szCs w:val="24"/>
              <w:shd w:val="clear" w:color="auto" w:fill="auto"/>
            </w:rPr>
          </w:rPrChange>
        </w:rPr>
        <w:t>19108</w:t>
      </w:r>
      <w:r w:rsidRPr="00100651">
        <w:rPr>
          <w:szCs w:val="24"/>
          <w:lang w:val="de-DE"/>
          <w:rPrChange w:id="1200" w:author="Katharina Schleidt" w:date="2022-05-22T15:19:00Z">
            <w:rPr>
              <w:szCs w:val="24"/>
            </w:rPr>
          </w:rPrChange>
        </w:rPr>
        <w:t>:</w:t>
      </w:r>
      <w:r w:rsidRPr="00100651">
        <w:rPr>
          <w:rStyle w:val="stdyear"/>
          <w:szCs w:val="24"/>
          <w:shd w:val="clear" w:color="auto" w:fill="auto"/>
          <w:lang w:val="de-DE"/>
          <w:rPrChange w:id="1201" w:author="Katharina Schleidt" w:date="2022-05-22T15:19:00Z">
            <w:rPr>
              <w:rStyle w:val="stdyear"/>
              <w:szCs w:val="24"/>
              <w:shd w:val="clear" w:color="auto" w:fill="auto"/>
            </w:rPr>
          </w:rPrChange>
        </w:rPr>
        <w:t>2002</w:t>
      </w:r>
      <w:r w:rsidRPr="00100651">
        <w:rPr>
          <w:szCs w:val="24"/>
          <w:lang w:val="de-DE"/>
          <w:rPrChange w:id="1202" w:author="Katharina Schleidt" w:date="2022-05-22T15:19:00Z">
            <w:rPr>
              <w:szCs w:val="24"/>
            </w:rPr>
          </w:rPrChange>
        </w:rPr>
        <w:t xml:space="preserve">, </w:t>
      </w:r>
      <w:r w:rsidRPr="00100651">
        <w:rPr>
          <w:rStyle w:val="stddocTitle"/>
          <w:szCs w:val="24"/>
          <w:shd w:val="clear" w:color="auto" w:fill="auto"/>
          <w:lang w:val="de-DE"/>
          <w:rPrChange w:id="1203"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4"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05"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206"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7" w:author="Katharina Schleidt" w:date="2022-08-13T16:46:00Z"/>
          <w:szCs w:val="24"/>
        </w:rPr>
      </w:pPr>
      <w:commentRangeStart w:id="1208"/>
      <w:del w:id="120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208"/>
        <w:r w:rsidR="000A6B0A" w:rsidDel="009E0246">
          <w:rPr>
            <w:rStyle w:val="CommentReference"/>
            <w:rFonts w:eastAsia="MS Mincho"/>
            <w:lang w:eastAsia="ja-JP"/>
          </w:rPr>
          <w:commentReference w:id="1208"/>
        </w:r>
        <w:bookmarkStart w:id="1210" w:name="_Toc113373293"/>
        <w:bookmarkEnd w:id="121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11" w:name="_Toc113373294"/>
      <w:r w:rsidRPr="00785C54">
        <w:rPr>
          <w:rFonts w:eastAsia="Times New Roman"/>
          <w:szCs w:val="24"/>
        </w:rPr>
        <w:t>Terms and definitions</w:t>
      </w:r>
      <w:bookmarkEnd w:id="1211"/>
    </w:p>
    <w:p w14:paraId="117874F2" w14:textId="77777777" w:rsidR="000A6B0A" w:rsidRPr="00164FB3" w:rsidRDefault="000A6B0A" w:rsidP="005D5C5A">
      <w:pPr>
        <w:pStyle w:val="BodyText"/>
        <w:rPr>
          <w:ins w:id="1212" w:author="REID-JAMOND Alison" w:date="2022-04-04T11:37:00Z"/>
        </w:rPr>
      </w:pPr>
      <w:ins w:id="121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14" w:author="REID-JAMOND Alison" w:date="2022-04-04T11:37:00Z"/>
          <w:rFonts w:ascii="Times New Roman" w:eastAsia="Times New Roman" w:hAnsi="Times New Roman"/>
          <w:sz w:val="24"/>
          <w:szCs w:val="24"/>
          <w:lang w:val="en-US"/>
        </w:rPr>
      </w:pPr>
      <w:ins w:id="121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16" w:author="REID-JAMOND Alison" w:date="2022-04-04T11:37:00Z"/>
          <w:rStyle w:val="Hyperlink"/>
          <w:lang w:val="en-US"/>
        </w:rPr>
      </w:pPr>
      <w:ins w:id="121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18" w:author="REID-JAMOND Alison" w:date="2022-04-04T11:37:00Z"/>
          <w:rStyle w:val="Hyperlink"/>
          <w:lang w:val="en-US"/>
        </w:rPr>
      </w:pPr>
      <w:ins w:id="1219"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20" w:author="REID-JAMOND Alison" w:date="2022-04-04T11:37:00Z"/>
          <w:szCs w:val="24"/>
        </w:rPr>
      </w:pPr>
      <w:ins w:id="1221" w:author="REID-JAMOND Alison" w:date="2022-04-04T11:38:00Z">
        <w:r>
          <w:rPr>
            <w:szCs w:val="24"/>
          </w:rPr>
          <w:t>a</w:t>
        </w:r>
      </w:ins>
      <w:del w:id="122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23" w:author="REID-JAMOND Alison" w:date="2022-04-04T11:37:00Z"/>
          <w:szCs w:val="24"/>
        </w:rPr>
      </w:pPr>
      <w:del w:id="122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25" w:author="REID-JAMOND Alison" w:date="2022-04-04T11:37:00Z"/>
          <w:szCs w:val="24"/>
        </w:rPr>
      </w:pPr>
      <w:del w:id="122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27"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lastRenderedPageBreak/>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28" w:author="Katharina Schleidt" w:date="2022-08-13T15:25:00Z">
        <w:r w:rsidRPr="00785C54" w:rsidDel="00F81F37">
          <w:rPr>
            <w:szCs w:val="24"/>
          </w:rPr>
          <w:delText xml:space="preserve">, </w:delText>
        </w:r>
      </w:del>
      <w:ins w:id="1229" w:author="Katharina Schleidt" w:date="2022-08-13T15:25:00Z">
        <w:r w:rsidR="00F81F37">
          <w:rPr>
            <w:szCs w:val="24"/>
          </w:rPr>
          <w:t xml:space="preserve"> and</w:t>
        </w:r>
        <w:r w:rsidR="00F81F37" w:rsidRPr="00785C54">
          <w:rPr>
            <w:szCs w:val="24"/>
          </w:rPr>
          <w:t xml:space="preserve"> </w:t>
        </w:r>
      </w:ins>
      <w:r w:rsidRPr="00785C54">
        <w:rPr>
          <w:szCs w:val="24"/>
        </w:rPr>
        <w:t>Date</w:t>
      </w:r>
      <w:del w:id="123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31" w:author="Katharina Schleidt" w:date="2022-08-13T16:11:00Z">
        <w:r w:rsidRPr="00785C54" w:rsidDel="009061F0">
          <w:rPr>
            <w:szCs w:val="24"/>
          </w:rPr>
          <w:delText>may</w:delText>
        </w:r>
      </w:del>
      <w:ins w:id="123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33" w:author="REID-JAMOND Alison" w:date="2022-04-04T11:35:00Z">
            <w:rPr>
              <w:szCs w:val="24"/>
            </w:rPr>
          </w:rPrChange>
        </w:rPr>
      </w:pPr>
      <w:r w:rsidRPr="000A6B0A">
        <w:rPr>
          <w:i/>
          <w:szCs w:val="24"/>
          <w:rPrChange w:id="1234" w:author="REID-JAMOND Alison" w:date="2022-04-04T11:35:00Z">
            <w:rPr>
              <w:szCs w:val="24"/>
            </w:rPr>
          </w:rPrChange>
        </w:rPr>
        <w:t>ex</w:t>
      </w:r>
      <w:ins w:id="1235" w:author="REID-JAMOND Alison" w:date="2022-04-04T11:35:00Z">
        <w:del w:id="1236" w:author="Katharina Schleidt" w:date="2022-08-12T18:50:00Z">
          <w:r w:rsidR="000A6B0A" w:rsidRPr="000A6B0A" w:rsidDel="00333312">
            <w:rPr>
              <w:i/>
              <w:szCs w:val="24"/>
              <w:rPrChange w:id="1237" w:author="REID-JAMOND Alison" w:date="2022-04-04T11:35:00Z">
                <w:rPr>
                  <w:szCs w:val="24"/>
                </w:rPr>
              </w:rPrChange>
            </w:rPr>
            <w:delText xml:space="preserve"> </w:delText>
          </w:r>
        </w:del>
      </w:ins>
      <w:del w:id="1238" w:author="Katharina Schleidt" w:date="2022-08-12T18:50:00Z">
        <w:r w:rsidRPr="000A6B0A" w:rsidDel="00333312">
          <w:rPr>
            <w:i/>
            <w:szCs w:val="24"/>
            <w:rPrChange w:id="1239" w:author="REID-JAMOND Alison" w:date="2022-04-04T11:35:00Z">
              <w:rPr>
                <w:szCs w:val="24"/>
              </w:rPr>
            </w:rPrChange>
          </w:rPr>
          <w:delText>-</w:delText>
        </w:r>
      </w:del>
      <w:ins w:id="1240" w:author="Katharina Schleidt" w:date="2022-08-12T18:50:00Z">
        <w:r w:rsidR="00333312">
          <w:rPr>
            <w:i/>
            <w:szCs w:val="24"/>
          </w:rPr>
          <w:t xml:space="preserve"> </w:t>
        </w:r>
      </w:ins>
      <w:r w:rsidRPr="000A6B0A">
        <w:rPr>
          <w:i/>
          <w:szCs w:val="24"/>
          <w:rPrChange w:id="124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2" w:author="Katharina Schleidt" w:date="2022-08-12T18:55:00Z"/>
          <w:szCs w:val="24"/>
        </w:rPr>
      </w:pPr>
      <w:r w:rsidRPr="00785C54">
        <w:rPr>
          <w:szCs w:val="24"/>
        </w:rPr>
        <w:t xml:space="preserve">Note 1 to entry: Opposite of </w:t>
      </w:r>
      <w:r w:rsidRPr="00333312">
        <w:rPr>
          <w:i/>
          <w:iCs/>
          <w:szCs w:val="24"/>
          <w:rPrChange w:id="1243" w:author="Katharina Schleidt" w:date="2022-08-12T18:49:00Z">
            <w:rPr>
              <w:szCs w:val="24"/>
            </w:rPr>
          </w:rPrChange>
        </w:rPr>
        <w:t>in</w:t>
      </w:r>
      <w:del w:id="1244" w:author="Katharina Schleidt" w:date="2022-08-12T18:49:00Z">
        <w:r w:rsidRPr="00333312" w:rsidDel="00333312">
          <w:rPr>
            <w:i/>
            <w:iCs/>
            <w:szCs w:val="24"/>
            <w:rPrChange w:id="1245" w:author="Katharina Schleidt" w:date="2022-08-12T18:49:00Z">
              <w:rPr>
                <w:szCs w:val="24"/>
              </w:rPr>
            </w:rPrChange>
          </w:rPr>
          <w:delText>-</w:delText>
        </w:r>
      </w:del>
      <w:ins w:id="1246" w:author="Katharina Schleidt" w:date="2022-08-12T18:49:00Z">
        <w:r w:rsidR="00333312" w:rsidRPr="00333312">
          <w:rPr>
            <w:i/>
            <w:iCs/>
            <w:szCs w:val="24"/>
            <w:rPrChange w:id="1247" w:author="Katharina Schleidt" w:date="2022-08-12T18:49:00Z">
              <w:rPr>
                <w:szCs w:val="24"/>
              </w:rPr>
            </w:rPrChange>
          </w:rPr>
          <w:t xml:space="preserve"> </w:t>
        </w:r>
      </w:ins>
      <w:r w:rsidRPr="00333312">
        <w:rPr>
          <w:i/>
          <w:iCs/>
          <w:szCs w:val="24"/>
          <w:rPrChange w:id="124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9" w:author="Katharina Schleidt" w:date="2022-08-12T18:55:00Z"/>
          <w:szCs w:val="24"/>
        </w:rPr>
        <w:pPrChange w:id="1250" w:author="Katharina Schleidt" w:date="2022-08-12T18:55:00Z">
          <w:pPr>
            <w:pStyle w:val="Definition"/>
            <w:autoSpaceDE w:val="0"/>
            <w:autoSpaceDN w:val="0"/>
            <w:adjustRightInd w:val="0"/>
          </w:pPr>
        </w:pPrChange>
      </w:pPr>
      <w:ins w:id="1251" w:author="Katharina Schleidt" w:date="2022-08-12T18:55:00Z">
        <w:r>
          <w:rPr>
            <w:szCs w:val="24"/>
          </w:rPr>
          <w:t xml:space="preserve">Note 2 to entry: an example of </w:t>
        </w:r>
      </w:ins>
      <w:ins w:id="1252" w:author="Katharina Schleidt" w:date="2022-08-12T18:57:00Z">
        <w:r w:rsidRPr="00242E6C">
          <w:rPr>
            <w:i/>
            <w:iCs/>
            <w:szCs w:val="24"/>
            <w:rPrChange w:id="1253" w:author="Katharina Schleidt" w:date="2022-08-12T18:58:00Z">
              <w:rPr>
                <w:szCs w:val="24"/>
              </w:rPr>
            </w:rPrChange>
          </w:rPr>
          <w:t>ex situ</w:t>
        </w:r>
        <w:r w:rsidRPr="00242E6C">
          <w:rPr>
            <w:szCs w:val="24"/>
          </w:rPr>
          <w:t xml:space="preserve"> &amp; direct </w:t>
        </w:r>
      </w:ins>
      <w:ins w:id="1254" w:author="Katharina Schleidt" w:date="2022-08-12T18:55:00Z">
        <w:r>
          <w:rPr>
            <w:szCs w:val="24"/>
          </w:rPr>
          <w:t xml:space="preserve">is measuring a patient’s temperature with a </w:t>
        </w:r>
      </w:ins>
      <w:ins w:id="1255" w:author="Katharina Schleidt" w:date="2022-08-12T18:57:00Z">
        <w:r w:rsidRPr="00242E6C">
          <w:rPr>
            <w:szCs w:val="24"/>
          </w:rPr>
          <w:t>mercury thermometer in a blood-sample</w:t>
        </w:r>
      </w:ins>
      <w:ins w:id="125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57" w:author="Katharina Schleidt" w:date="2022-08-12T18:55:00Z"/>
          <w:szCs w:val="24"/>
        </w:rPr>
        <w:pPrChange w:id="1258" w:author="Katharina Schleidt" w:date="2022-08-12T18:55:00Z">
          <w:pPr>
            <w:pStyle w:val="Definition"/>
            <w:autoSpaceDE w:val="0"/>
            <w:autoSpaceDN w:val="0"/>
            <w:adjustRightInd w:val="0"/>
          </w:pPr>
        </w:pPrChange>
      </w:pPr>
      <w:ins w:id="1259" w:author="Katharina Schleidt" w:date="2022-08-12T18:55:00Z">
        <w:r>
          <w:rPr>
            <w:szCs w:val="24"/>
          </w:rPr>
          <w:t xml:space="preserve">Note 3 to entry: an example of </w:t>
        </w:r>
      </w:ins>
      <w:ins w:id="1260" w:author="Katharina Schleidt" w:date="2022-08-12T18:57:00Z">
        <w:r w:rsidRPr="00242E6C">
          <w:rPr>
            <w:i/>
            <w:iCs/>
            <w:szCs w:val="24"/>
            <w:rPrChange w:id="1261" w:author="Katharina Schleidt" w:date="2022-08-12T18:58:00Z">
              <w:rPr>
                <w:szCs w:val="24"/>
              </w:rPr>
            </w:rPrChange>
          </w:rPr>
          <w:t>ex</w:t>
        </w:r>
      </w:ins>
      <w:ins w:id="1262" w:author="Katharina Schleidt" w:date="2022-08-12T18:58:00Z">
        <w:r w:rsidRPr="00242E6C">
          <w:rPr>
            <w:i/>
            <w:iCs/>
            <w:szCs w:val="24"/>
            <w:rPrChange w:id="1263" w:author="Katharina Schleidt" w:date="2022-08-12T18:58:00Z">
              <w:rPr>
                <w:szCs w:val="24"/>
              </w:rPr>
            </w:rPrChange>
          </w:rPr>
          <w:t xml:space="preserve"> </w:t>
        </w:r>
      </w:ins>
      <w:ins w:id="1264" w:author="Katharina Schleidt" w:date="2022-08-12T18:57:00Z">
        <w:r w:rsidRPr="00242E6C">
          <w:rPr>
            <w:i/>
            <w:iCs/>
            <w:szCs w:val="24"/>
            <w:rPrChange w:id="1265" w:author="Katharina Schleidt" w:date="2022-08-12T18:58:00Z">
              <w:rPr>
                <w:szCs w:val="24"/>
              </w:rPr>
            </w:rPrChange>
          </w:rPr>
          <w:t>situ</w:t>
        </w:r>
        <w:r w:rsidRPr="00242E6C">
          <w:rPr>
            <w:szCs w:val="24"/>
          </w:rPr>
          <w:t xml:space="preserve"> </w:t>
        </w:r>
      </w:ins>
      <w:ins w:id="126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67" w:author="Katharina Schleidt" w:date="2022-08-12T18:58:00Z">
        <w:r w:rsidRPr="00242E6C">
          <w:rPr>
            <w:szCs w:val="24"/>
          </w:rPr>
          <w:t>pointed at the blood sample</w:t>
        </w:r>
      </w:ins>
      <w:ins w:id="126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9" w:author="Katharina Schleidt" w:date="2022-08-13T16:12:00Z">
        <w:r w:rsidRPr="00785C54" w:rsidDel="009061F0">
          <w:rPr>
            <w:szCs w:val="24"/>
          </w:rPr>
          <w:delText>may</w:delText>
        </w:r>
      </w:del>
      <w:ins w:id="127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lastRenderedPageBreak/>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7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72" w:author="Katharina Schleidt" w:date="2022-08-12T18:51:00Z"/>
          <w:szCs w:val="24"/>
        </w:rPr>
      </w:pPr>
      <w:ins w:id="1273" w:author="Katharina Schleidt" w:date="2022-08-12T18:51:00Z">
        <w:r w:rsidRPr="00785C54">
          <w:rPr>
            <w:szCs w:val="24"/>
          </w:rPr>
          <w:t>3.1</w:t>
        </w:r>
      </w:ins>
      <w:ins w:id="127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75" w:author="Katharina Schleidt" w:date="2022-08-12T18:56:00Z"/>
          <w:i/>
          <w:szCs w:val="24"/>
        </w:rPr>
      </w:pPr>
      <w:ins w:id="1276" w:author="Katharina Schleidt" w:date="2022-08-12T18:51:00Z">
        <w:r w:rsidRPr="00333312">
          <w:rPr>
            <w:i/>
            <w:iCs/>
            <w:szCs w:val="24"/>
            <w:rPrChange w:id="127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78" w:author="Katharina Schleidt" w:date="2022-08-12T18:56:00Z"/>
          <w:szCs w:val="24"/>
        </w:rPr>
      </w:pPr>
      <w:ins w:id="127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80" w:author="Katharina Schleidt" w:date="2022-08-12T18:58:00Z"/>
          <w:szCs w:val="24"/>
        </w:rPr>
        <w:pPrChange w:id="1281" w:author="Katharina Schleidt" w:date="2022-08-12T18:58:00Z">
          <w:pPr>
            <w:pStyle w:val="Terms"/>
            <w:autoSpaceDE w:val="0"/>
            <w:autoSpaceDN w:val="0"/>
            <w:adjustRightInd w:val="0"/>
          </w:pPr>
        </w:pPrChange>
      </w:pPr>
      <w:ins w:id="1282" w:author="Katharina Schleidt" w:date="2022-08-12T18:56:00Z">
        <w:r w:rsidRPr="00785C54">
          <w:rPr>
            <w:szCs w:val="24"/>
          </w:rPr>
          <w:t>r</w:t>
        </w:r>
      </w:ins>
      <w:ins w:id="128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4" w:author="Katharina Schleidt" w:date="2022-08-12T18:56:00Z"/>
          <w:szCs w:val="24"/>
        </w:rPr>
      </w:pPr>
      <w:ins w:id="128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86" w:author="Katharina Schleidt" w:date="2022-08-12T18:56:00Z"/>
          <w:szCs w:val="24"/>
        </w:rPr>
      </w:pPr>
      <w:ins w:id="1287" w:author="Katharina Schleidt" w:date="2022-08-12T18:56:00Z">
        <w:r>
          <w:rPr>
            <w:szCs w:val="24"/>
          </w:rPr>
          <w:t xml:space="preserve">Note 2 to entry: an example of </w:t>
        </w:r>
        <w:r w:rsidRPr="00242E6C">
          <w:rPr>
            <w:i/>
            <w:iCs/>
            <w:szCs w:val="24"/>
            <w:rPrChange w:id="1288" w:author="Katharina Schleidt" w:date="2022-08-12T18:59:00Z">
              <w:rPr>
                <w:szCs w:val="24"/>
              </w:rPr>
            </w:rPrChange>
          </w:rPr>
          <w:t>in</w:t>
        </w:r>
      </w:ins>
      <w:ins w:id="1289" w:author="Katharina Schleidt" w:date="2022-08-12T18:59:00Z">
        <w:r w:rsidRPr="00242E6C">
          <w:rPr>
            <w:i/>
            <w:iCs/>
            <w:szCs w:val="24"/>
            <w:rPrChange w:id="1290" w:author="Katharina Schleidt" w:date="2022-08-12T18:59:00Z">
              <w:rPr>
                <w:szCs w:val="24"/>
              </w:rPr>
            </w:rPrChange>
          </w:rPr>
          <w:t xml:space="preserve"> </w:t>
        </w:r>
      </w:ins>
      <w:ins w:id="1291" w:author="Katharina Schleidt" w:date="2022-08-12T18:56:00Z">
        <w:r w:rsidRPr="00242E6C">
          <w:rPr>
            <w:i/>
            <w:iCs/>
            <w:szCs w:val="24"/>
            <w:rPrChange w:id="129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93" w:author="Katharina Schleidt" w:date="2022-08-12T18:56:00Z"/>
          <w:szCs w:val="24"/>
        </w:rPr>
      </w:pPr>
      <w:ins w:id="1294" w:author="Katharina Schleidt" w:date="2022-08-12T18:56:00Z">
        <w:r>
          <w:rPr>
            <w:szCs w:val="24"/>
          </w:rPr>
          <w:t xml:space="preserve">Note 3 to entry: an example of </w:t>
        </w:r>
        <w:r w:rsidRPr="00242E6C">
          <w:rPr>
            <w:i/>
            <w:iCs/>
            <w:szCs w:val="24"/>
            <w:rPrChange w:id="1295" w:author="Katharina Schleidt" w:date="2022-08-12T18:59:00Z">
              <w:rPr>
                <w:szCs w:val="24"/>
              </w:rPr>
            </w:rPrChange>
          </w:rPr>
          <w:t>in</w:t>
        </w:r>
      </w:ins>
      <w:ins w:id="1296" w:author="Katharina Schleidt" w:date="2022-08-12T18:59:00Z">
        <w:r w:rsidRPr="00242E6C">
          <w:rPr>
            <w:i/>
            <w:iCs/>
            <w:szCs w:val="24"/>
            <w:rPrChange w:id="1297" w:author="Katharina Schleidt" w:date="2022-08-12T18:59:00Z">
              <w:rPr>
                <w:szCs w:val="24"/>
              </w:rPr>
            </w:rPrChange>
          </w:rPr>
          <w:t xml:space="preserve"> </w:t>
        </w:r>
      </w:ins>
      <w:ins w:id="1298" w:author="Katharina Schleidt" w:date="2022-08-12T18:56:00Z">
        <w:r w:rsidRPr="00242E6C">
          <w:rPr>
            <w:i/>
            <w:iCs/>
            <w:szCs w:val="24"/>
            <w:rPrChange w:id="129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00" w:author="Katharina Schleidt" w:date="2022-08-24T19:26:00Z"/>
          <w:szCs w:val="24"/>
        </w:rPr>
        <w:pPrChange w:id="130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302" w:author="Katharina Schleidt" w:date="2022-08-12T19:03:00Z"/>
          <w:szCs w:val="24"/>
        </w:rPr>
      </w:pPr>
      <w:del w:id="1303" w:author="Katharina Schleidt" w:date="2022-08-12T19:03:00Z">
        <w:r w:rsidRPr="00785C54" w:rsidDel="008A04A0">
          <w:rPr>
            <w:szCs w:val="24"/>
          </w:rPr>
          <w:delText>3.1</w:delText>
        </w:r>
      </w:del>
      <w:del w:id="130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305" w:author="Katharina Schleidt" w:date="2022-08-12T19:03:00Z"/>
          <w:szCs w:val="24"/>
        </w:rPr>
      </w:pPr>
      <w:del w:id="130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307" w:author="Katharina Schleidt" w:date="2022-08-12T19:03:00Z"/>
          <w:szCs w:val="24"/>
        </w:rPr>
      </w:pPr>
      <w:del w:id="130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9" w:author="Katharina Schleidt" w:date="2022-08-12T19:02:00Z">
        <w:r w:rsidRPr="00785C54" w:rsidDel="008A04A0">
          <w:rPr>
            <w:szCs w:val="24"/>
          </w:rPr>
          <w:delText>1</w:delText>
        </w:r>
      </w:del>
      <w:ins w:id="131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11" w:author="Katharina Schleidt" w:date="2022-08-12T19:04:00Z">
        <w:r w:rsidR="008A04A0">
          <w:rPr>
            <w:szCs w:val="24"/>
          </w:rPr>
          <w:t>2</w:t>
        </w:r>
      </w:ins>
      <w:del w:id="131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13" w:author="Katharina Schleidt" w:date="2022-08-12T19:04:00Z">
        <w:r w:rsidR="008A04A0">
          <w:rPr>
            <w:szCs w:val="24"/>
          </w:rPr>
          <w:t>3</w:t>
        </w:r>
      </w:ins>
      <w:del w:id="131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1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16" w:author="Katharina Schleidt" w:date="2022-08-12T18:33:00Z"/>
          <w:szCs w:val="24"/>
        </w:rPr>
      </w:pPr>
      <w:ins w:id="1317" w:author="Katharina Schleidt" w:date="2022-08-12T18:33:00Z">
        <w:r w:rsidRPr="00785C54">
          <w:rPr>
            <w:szCs w:val="24"/>
          </w:rPr>
          <w:t>3.1</w:t>
        </w:r>
      </w:ins>
      <w:ins w:id="131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9" w:author="Katharina Schleidt" w:date="2022-08-12T18:34:00Z"/>
          <w:szCs w:val="24"/>
        </w:rPr>
      </w:pPr>
      <w:ins w:id="132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21" w:author="Katharina Schleidt" w:date="2022-08-12T18:34:00Z"/>
          <w:szCs w:val="24"/>
        </w:rPr>
      </w:pPr>
      <w:ins w:id="132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23" w:author="Katharina Schleidt" w:date="2022-08-12T18:34:00Z"/>
          <w:szCs w:val="24"/>
        </w:rPr>
      </w:pPr>
      <w:ins w:id="132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25" w:author="Katharina Schleidt" w:date="2022-08-12T19:04:00Z">
        <w:r w:rsidR="008A04A0">
          <w:rPr>
            <w:szCs w:val="24"/>
          </w:rPr>
          <w:t>5</w:t>
        </w:r>
      </w:ins>
      <w:del w:id="132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27" w:author="Katharina Schleidt" w:date="2022-08-12T19:04:00Z">
        <w:r w:rsidR="008A04A0">
          <w:rPr>
            <w:szCs w:val="24"/>
          </w:rPr>
          <w:t>6</w:t>
        </w:r>
      </w:ins>
      <w:del w:id="132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lastRenderedPageBreak/>
        <w:t>3.1</w:t>
      </w:r>
      <w:ins w:id="1329" w:author="Katharina Schleidt" w:date="2022-08-12T19:04:00Z">
        <w:r w:rsidR="008A04A0">
          <w:rPr>
            <w:szCs w:val="24"/>
          </w:rPr>
          <w:t>7</w:t>
        </w:r>
      </w:ins>
      <w:del w:id="133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31" w:author="Katharina Schleidt" w:date="2022-08-12T19:04:00Z">
        <w:r w:rsidR="008A04A0">
          <w:rPr>
            <w:szCs w:val="24"/>
          </w:rPr>
          <w:t>8</w:t>
        </w:r>
      </w:ins>
      <w:del w:id="133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33" w:author="Katharina Schleidt" w:date="2022-08-12T19:06:00Z"/>
          <w:szCs w:val="24"/>
        </w:rPr>
      </w:pPr>
      <w:r w:rsidRPr="00785C54">
        <w:rPr>
          <w:szCs w:val="24"/>
        </w:rPr>
        <w:t>EXAMPLE</w:t>
      </w:r>
      <w:r w:rsidRPr="00785C54">
        <w:rPr>
          <w:szCs w:val="24"/>
        </w:rPr>
        <w:tab/>
      </w:r>
      <w:commentRangeStart w:id="1334"/>
      <w:r w:rsidRPr="00785C54">
        <w:rPr>
          <w:szCs w:val="24"/>
        </w:rPr>
        <w:t>Abby</w:t>
      </w:r>
      <w:del w:id="1335" w:author="Katharina Schleidt" w:date="2022-08-13T15:38:00Z">
        <w:r w:rsidRPr="00785C54" w:rsidDel="001574A6">
          <w:rPr>
            <w:szCs w:val="24"/>
          </w:rPr>
          <w:delText>'</w:delText>
        </w:r>
      </w:del>
      <w:ins w:id="1336" w:author="Katharina Schleidt" w:date="2022-08-13T15:38:00Z">
        <w:r w:rsidR="001574A6">
          <w:rPr>
            <w:szCs w:val="24"/>
          </w:rPr>
          <w:t>’</w:t>
        </w:r>
      </w:ins>
      <w:r w:rsidRPr="00785C54">
        <w:rPr>
          <w:szCs w:val="24"/>
        </w:rPr>
        <w:t xml:space="preserve">s </w:t>
      </w:r>
      <w:commentRangeEnd w:id="1334"/>
      <w:r w:rsidR="0018223B">
        <w:rPr>
          <w:rStyle w:val="CommentReference"/>
          <w:rFonts w:eastAsia="MS Mincho"/>
          <w:lang w:eastAsia="ja-JP"/>
        </w:rPr>
        <w:commentReference w:id="1334"/>
      </w:r>
      <w:r w:rsidRPr="00785C54">
        <w:rPr>
          <w:szCs w:val="24"/>
        </w:rPr>
        <w:t xml:space="preserve">car has the colour red, where </w:t>
      </w:r>
      <w:del w:id="1337" w:author="Katharina Schleidt" w:date="2022-08-13T15:38:00Z">
        <w:r w:rsidRPr="00785C54" w:rsidDel="001574A6">
          <w:rPr>
            <w:szCs w:val="24"/>
          </w:rPr>
          <w:delText>"</w:delText>
        </w:r>
      </w:del>
      <w:ins w:id="1338" w:author="Katharina Schleidt" w:date="2022-08-13T15:38:00Z">
        <w:r w:rsidR="001574A6">
          <w:rPr>
            <w:szCs w:val="24"/>
          </w:rPr>
          <w:t>“</w:t>
        </w:r>
      </w:ins>
      <w:r w:rsidRPr="00785C54">
        <w:rPr>
          <w:szCs w:val="24"/>
        </w:rPr>
        <w:t>colour red</w:t>
      </w:r>
      <w:del w:id="1339" w:author="Katharina Schleidt" w:date="2022-08-13T15:38:00Z">
        <w:r w:rsidRPr="00785C54" w:rsidDel="001574A6">
          <w:rPr>
            <w:szCs w:val="24"/>
          </w:rPr>
          <w:delText>"</w:delText>
        </w:r>
      </w:del>
      <w:ins w:id="134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4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42" w:author="Katharina Schleidt" w:date="2022-08-12T19:06:00Z">
        <w:r w:rsidR="008A04A0">
          <w:rPr>
            <w:szCs w:val="24"/>
          </w:rPr>
          <w:t xml:space="preserve">and note </w:t>
        </w:r>
      </w:ins>
      <w:del w:id="1343" w:author="Katharina Schleidt" w:date="2022-08-12T19:06:00Z">
        <w:r w:rsidRPr="00785C54" w:rsidDel="008A04A0">
          <w:rPr>
            <w:szCs w:val="24"/>
          </w:rPr>
          <w:delText xml:space="preserve">has </w:delText>
        </w:r>
      </w:del>
      <w:ins w:id="134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45" w:author="Katharina Schleidt" w:date="2022-08-12T19:04:00Z">
        <w:r w:rsidR="008A04A0">
          <w:rPr>
            <w:szCs w:val="24"/>
          </w:rPr>
          <w:t>19</w:t>
        </w:r>
      </w:ins>
      <w:del w:id="1346" w:author="Katharina Schleidt" w:date="2022-08-12T19:02:00Z">
        <w:r w:rsidRPr="00785C54" w:rsidDel="008A04A0">
          <w:rPr>
            <w:szCs w:val="24"/>
          </w:rPr>
          <w:delText>1</w:delText>
        </w:r>
      </w:del>
      <w:del w:id="134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48" w:author="Katharina Schleidt" w:date="2022-08-10T19:50:00Z"/>
          <w:szCs w:val="24"/>
        </w:rPr>
      </w:pPr>
      <w:moveToRangeStart w:id="1349" w:author="Katharina Schleidt" w:date="2022-08-10T19:50:00Z" w:name="move111053467"/>
      <w:moveTo w:id="1350" w:author="Katharina Schleidt" w:date="2022-08-10T19:50:00Z">
        <w:r w:rsidRPr="00785C54">
          <w:rPr>
            <w:szCs w:val="24"/>
          </w:rPr>
          <w:t>EXAMPLE</w:t>
        </w:r>
        <w:r w:rsidRPr="00785C54">
          <w:rPr>
            <w:szCs w:val="24"/>
          </w:rPr>
          <w:tab/>
          <w:t xml:space="preserve">Cars (a feature type) all have a characteristic colour, where </w:t>
        </w:r>
        <w:del w:id="1351" w:author="Katharina Schleidt" w:date="2022-08-13T15:38:00Z">
          <w:r w:rsidRPr="00785C54" w:rsidDel="001574A6">
            <w:rPr>
              <w:szCs w:val="24"/>
            </w:rPr>
            <w:delText>"</w:delText>
          </w:r>
        </w:del>
      </w:moveTo>
      <w:ins w:id="1352" w:author="Katharina Schleidt" w:date="2022-08-13T15:38:00Z">
        <w:r w:rsidR="001574A6">
          <w:rPr>
            <w:szCs w:val="24"/>
          </w:rPr>
          <w:t>“</w:t>
        </w:r>
      </w:ins>
      <w:moveTo w:id="1353" w:author="Katharina Schleidt" w:date="2022-08-10T19:50:00Z">
        <w:r w:rsidRPr="00785C54">
          <w:rPr>
            <w:szCs w:val="24"/>
          </w:rPr>
          <w:t>colour</w:t>
        </w:r>
        <w:del w:id="1354" w:author="Katharina Schleidt" w:date="2022-08-13T15:38:00Z">
          <w:r w:rsidRPr="00785C54" w:rsidDel="001574A6">
            <w:rPr>
              <w:szCs w:val="24"/>
            </w:rPr>
            <w:delText>"</w:delText>
          </w:r>
        </w:del>
      </w:moveTo>
      <w:ins w:id="1355" w:author="Katharina Schleidt" w:date="2022-08-13T15:38:00Z">
        <w:r w:rsidR="001574A6">
          <w:rPr>
            <w:szCs w:val="24"/>
          </w:rPr>
          <w:t>”</w:t>
        </w:r>
      </w:ins>
      <w:moveTo w:id="1356" w:author="Katharina Schleidt" w:date="2022-08-10T19:50:00Z">
        <w:r w:rsidRPr="00785C54">
          <w:rPr>
            <w:szCs w:val="24"/>
          </w:rPr>
          <w:t xml:space="preserve"> is a property type.</w:t>
        </w:r>
      </w:moveTo>
    </w:p>
    <w:moveToRangeEnd w:id="134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57" w:author="Katharina Schleidt" w:date="2022-08-10T19:50:00Z"/>
          <w:szCs w:val="24"/>
        </w:rPr>
      </w:pPr>
      <w:moveFromRangeStart w:id="1358" w:author="Katharina Schleidt" w:date="2022-08-10T19:50:00Z" w:name="move111053467"/>
      <w:moveFrom w:id="135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60" w:author="Katharina Schleidt" w:date="2022-08-13T15:38:00Z">
          <w:r w:rsidRPr="00785C54" w:rsidDel="001574A6">
            <w:rPr>
              <w:szCs w:val="24"/>
            </w:rPr>
            <w:delText>"</w:delText>
          </w:r>
        </w:del>
      </w:moveFrom>
      <w:ins w:id="1361" w:author="Katharina Schleidt" w:date="2022-08-13T15:38:00Z">
        <w:r w:rsidR="001574A6">
          <w:rPr>
            <w:szCs w:val="24"/>
          </w:rPr>
          <w:t>“</w:t>
        </w:r>
      </w:ins>
      <w:moveFrom w:id="1362" w:author="Katharina Schleidt" w:date="2022-08-10T19:50:00Z">
        <w:r w:rsidRPr="00785C54" w:rsidDel="00EB7CD5">
          <w:rPr>
            <w:szCs w:val="24"/>
          </w:rPr>
          <w:t>colour</w:t>
        </w:r>
        <w:del w:id="1363" w:author="Katharina Schleidt" w:date="2022-08-13T15:38:00Z">
          <w:r w:rsidRPr="00785C54" w:rsidDel="001574A6">
            <w:rPr>
              <w:szCs w:val="24"/>
            </w:rPr>
            <w:delText>"</w:delText>
          </w:r>
        </w:del>
      </w:moveFrom>
      <w:ins w:id="1364" w:author="Katharina Schleidt" w:date="2022-08-13T15:38:00Z">
        <w:r w:rsidR="001574A6">
          <w:rPr>
            <w:szCs w:val="24"/>
          </w:rPr>
          <w:t>”</w:t>
        </w:r>
      </w:ins>
      <w:moveFrom w:id="1365" w:author="Katharina Schleidt" w:date="2022-08-10T19:50:00Z">
        <w:r w:rsidRPr="00785C54" w:rsidDel="00EB7CD5">
          <w:rPr>
            <w:szCs w:val="24"/>
          </w:rPr>
          <w:t xml:space="preserve"> is a property type.</w:t>
        </w:r>
      </w:moveFrom>
    </w:p>
    <w:moveFromRangeEnd w:id="135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66" w:author="Katharina Schleidt" w:date="2022-08-12T18:35:00Z">
        <w:r w:rsidR="0018223B">
          <w:rPr>
            <w:szCs w:val="24"/>
          </w:rPr>
          <w:t>2</w:t>
        </w:r>
      </w:ins>
      <w:ins w:id="1367" w:author="Katharina Schleidt" w:date="2022-08-12T19:05:00Z">
        <w:r w:rsidR="008A04A0">
          <w:rPr>
            <w:szCs w:val="24"/>
          </w:rPr>
          <w:t>0</w:t>
        </w:r>
      </w:ins>
      <w:del w:id="136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1369" w:author="Katharina Schleidt" w:date="2022-08-12T19:05:00Z">
        <w:r w:rsidR="008A04A0">
          <w:rPr>
            <w:szCs w:val="24"/>
          </w:rPr>
          <w:t>1</w:t>
        </w:r>
      </w:ins>
      <w:del w:id="137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71" w:author="Katharina Schleidt" w:date="2022-08-12T19:05:00Z">
        <w:r w:rsidR="008A04A0">
          <w:rPr>
            <w:szCs w:val="24"/>
          </w:rPr>
          <w:t>2</w:t>
        </w:r>
      </w:ins>
      <w:del w:id="137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73" w:author="Katharina Schleidt" w:date="2022-08-12T19:05:00Z">
        <w:r w:rsidR="008A04A0">
          <w:rPr>
            <w:szCs w:val="24"/>
          </w:rPr>
          <w:t>3</w:t>
        </w:r>
      </w:ins>
      <w:del w:id="137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4</w:t>
        </w:r>
      </w:ins>
      <w:del w:id="137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lastRenderedPageBreak/>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7" w:author="Katharina Schleidt" w:date="2022-08-12T19:05:00Z">
        <w:r w:rsidR="008A04A0">
          <w:rPr>
            <w:szCs w:val="24"/>
          </w:rPr>
          <w:t>5</w:t>
        </w:r>
      </w:ins>
      <w:del w:id="137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9" w:author="Katharina Schleidt" w:date="2022-08-12T19:05:00Z">
        <w:r w:rsidR="008A04A0">
          <w:rPr>
            <w:szCs w:val="24"/>
          </w:rPr>
          <w:t>6</w:t>
        </w:r>
      </w:ins>
      <w:del w:id="138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8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82" w:author="Katharina Schleidt" w:date="2022-08-12T19:05:00Z">
        <w:r w:rsidR="008A04A0">
          <w:rPr>
            <w:szCs w:val="24"/>
          </w:rPr>
          <w:t>7</w:t>
        </w:r>
      </w:ins>
      <w:del w:id="138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84" w:name="_Toc113373295"/>
      <w:r w:rsidRPr="00785C54">
        <w:rPr>
          <w:rFonts w:eastAsia="Times New Roman"/>
          <w:szCs w:val="24"/>
        </w:rPr>
        <w:t>Document conventions</w:t>
      </w:r>
      <w:bookmarkEnd w:id="1384"/>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85" w:name="_Toc113373296"/>
      <w:commentRangeStart w:id="1386"/>
      <w:r w:rsidRPr="00785C54">
        <w:rPr>
          <w:rFonts w:eastAsia="Times New Roman"/>
          <w:szCs w:val="24"/>
        </w:rPr>
        <w:t>Abbreviated terms and acronyms</w:t>
      </w:r>
      <w:commentRangeEnd w:id="1386"/>
      <w:r w:rsidR="000A6B0A">
        <w:rPr>
          <w:rStyle w:val="CommentReference"/>
          <w:b w:val="0"/>
        </w:rPr>
        <w:commentReference w:id="1386"/>
      </w:r>
      <w:bookmarkEnd w:id="1385"/>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8" w:author="REID-JAMOND Alison" w:date="2022-04-04T15:02:00Z"/>
                <w:szCs w:val="24"/>
              </w:rPr>
            </w:pPr>
            <w:ins w:id="138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90" w:author="REID-JAMOND Alison" w:date="2022-04-04T15:02:00Z"/>
                <w:szCs w:val="24"/>
              </w:rPr>
            </w:pPr>
            <w:ins w:id="139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92" w:author="REID-JAMOND Alison" w:date="2022-04-04T11:49:00Z">
              <w:r w:rsidR="000A6B0A">
                <w:rPr>
                  <w:szCs w:val="24"/>
                </w:rPr>
                <w:t>n</w:t>
              </w:r>
            </w:ins>
            <w:del w:id="1393" w:author="REID-JAMOND Alison" w:date="2022-04-04T11:49:00Z">
              <w:r w:rsidRPr="00785C54" w:rsidDel="000A6B0A">
                <w:rPr>
                  <w:szCs w:val="24"/>
                </w:rPr>
                <w:delText>N</w:delText>
              </w:r>
            </w:del>
            <w:r w:rsidRPr="00785C54">
              <w:rPr>
                <w:szCs w:val="24"/>
              </w:rPr>
              <w:t>frastructure for S</w:t>
            </w:r>
            <w:del w:id="1394" w:author="REID-JAMOND Alison" w:date="2022-04-04T11:49:00Z">
              <w:r w:rsidR="001574A6" w:rsidRPr="00785C54" w:rsidDel="000A6B0A">
                <w:rPr>
                  <w:szCs w:val="24"/>
                </w:rPr>
                <w:delText>p</w:delText>
              </w:r>
            </w:del>
            <w:ins w:id="1395" w:author="REID-JAMOND Alison" w:date="2022-04-04T11:49:00Z">
              <w:r w:rsidR="000A6B0A">
                <w:rPr>
                  <w:szCs w:val="24"/>
                </w:rPr>
                <w:t>p</w:t>
              </w:r>
            </w:ins>
            <w:r w:rsidRPr="00785C54">
              <w:rPr>
                <w:szCs w:val="24"/>
              </w:rPr>
              <w:t>atial Info</w:t>
            </w:r>
            <w:del w:id="1396" w:author="REID-JAMOND Alison" w:date="2022-04-04T11:49:00Z">
              <w:r w:rsidRPr="00785C54" w:rsidDel="000A6B0A">
                <w:rPr>
                  <w:szCs w:val="24"/>
                </w:rPr>
                <w:delText>R</w:delText>
              </w:r>
            </w:del>
            <w:ins w:id="139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OGC </w:t>
            </w:r>
            <w:proofErr w:type="spellStart"/>
            <w:r w:rsidRPr="00785C54">
              <w:rPr>
                <w:szCs w:val="24"/>
              </w:rPr>
              <w:t>SensorThings</w:t>
            </w:r>
            <w:proofErr w:type="spellEnd"/>
            <w:r w:rsidRPr="00785C54">
              <w:rPr>
                <w:szCs w:val="24"/>
              </w:rPr>
              <w:t xml:space="preserve">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9" w:author="REID-JAMOND Alison" w:date="2022-04-04T11:50:00Z">
              <w:r>
                <w:rPr>
                  <w:szCs w:val="24"/>
                </w:rPr>
                <w:t>t</w:t>
              </w:r>
            </w:ins>
            <w:del w:id="1400" w:author="REID-JAMOND Alison" w:date="2022-04-04T11:50:00Z">
              <w:r w:rsidR="005B5EAD" w:rsidRPr="00785C54" w:rsidDel="000A6B0A">
                <w:rPr>
                  <w:szCs w:val="24"/>
                </w:rPr>
                <w:delText>T</w:delText>
              </w:r>
            </w:del>
            <w:r w:rsidR="005B5EAD" w:rsidRPr="00785C54">
              <w:rPr>
                <w:szCs w:val="24"/>
              </w:rPr>
              <w:t xml:space="preserve">wo </w:t>
            </w:r>
            <w:ins w:id="1401" w:author="REID-JAMOND Alison" w:date="2022-04-04T11:50:00Z">
              <w:r>
                <w:rPr>
                  <w:szCs w:val="24"/>
                </w:rPr>
                <w:t>d</w:t>
              </w:r>
            </w:ins>
            <w:del w:id="140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403" w:author="REID-JAMOND Alison" w:date="2022-04-04T11:50:00Z">
              <w:r>
                <w:rPr>
                  <w:szCs w:val="24"/>
                </w:rPr>
                <w:t>t</w:t>
              </w:r>
            </w:ins>
            <w:del w:id="1404" w:author="REID-JAMOND Alison" w:date="2022-04-04T11:50:00Z">
              <w:r w:rsidR="005B5EAD" w:rsidRPr="00785C54" w:rsidDel="000A6B0A">
                <w:rPr>
                  <w:szCs w:val="24"/>
                </w:rPr>
                <w:delText>T</w:delText>
              </w:r>
            </w:del>
            <w:r w:rsidR="005B5EAD" w:rsidRPr="00785C54">
              <w:rPr>
                <w:szCs w:val="24"/>
              </w:rPr>
              <w:t xml:space="preserve">hree </w:t>
            </w:r>
            <w:ins w:id="1405" w:author="REID-JAMOND Alison" w:date="2022-04-04T11:50:00Z">
              <w:r>
                <w:rPr>
                  <w:szCs w:val="24"/>
                </w:rPr>
                <w:t>d</w:t>
              </w:r>
            </w:ins>
            <w:del w:id="140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407" w:name="_Toc113373297"/>
      <w:r w:rsidRPr="00785C54">
        <w:rPr>
          <w:rFonts w:eastAsia="Times New Roman"/>
          <w:szCs w:val="24"/>
        </w:rPr>
        <w:t>Schema language</w:t>
      </w:r>
      <w:bookmarkEnd w:id="1407"/>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408" w:author="REID-JAMOND Alison" w:date="2022-04-04T11:52:00Z">
        <w:r w:rsidRPr="00785C54" w:rsidDel="000A6B0A">
          <w:rPr>
            <w:szCs w:val="24"/>
          </w:rPr>
          <w:delText>International Standard</w:delText>
        </w:r>
      </w:del>
      <w:ins w:id="140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1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1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10"/>
        <w:r w:rsidR="000A6B0A" w:rsidDel="006C4FD2">
          <w:rPr>
            <w:rStyle w:val="CommentReference"/>
            <w:rFonts w:eastAsia="MS Mincho"/>
            <w:lang w:eastAsia="ja-JP"/>
          </w:rPr>
          <w:commentReference w:id="1410"/>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141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w:t>
        </w:r>
        <w:proofErr w:type="spellStart"/>
        <w:r w:rsidRPr="00D1473D">
          <w:rPr>
            <w:szCs w:val="24"/>
          </w:rPr>
          <w:t>FeatureType</w:t>
        </w:r>
        <w:proofErr w:type="spellEnd"/>
        <w:r w:rsidRPr="00D1473D">
          <w:rPr>
            <w:szCs w:val="24"/>
          </w:rPr>
          <w:t>» states that a class is an instance of the «</w:t>
        </w:r>
        <w:proofErr w:type="spellStart"/>
        <w:r w:rsidRPr="00D1473D">
          <w:rPr>
            <w:szCs w:val="24"/>
          </w:rPr>
          <w:t>metaclass</w:t>
        </w:r>
        <w:proofErr w:type="spellEnd"/>
        <w:r w:rsidRPr="00D1473D">
          <w:rPr>
            <w:szCs w:val="24"/>
          </w:rPr>
          <w:t xml:space="preserve">» </w:t>
        </w:r>
        <w:proofErr w:type="spellStart"/>
        <w:r w:rsidRPr="00D1473D">
          <w:rPr>
            <w:szCs w:val="24"/>
          </w:rPr>
          <w:t>FeatureType</w:t>
        </w:r>
        <w:proofErr w:type="spellEnd"/>
        <w:r w:rsidRPr="00D1473D">
          <w:rPr>
            <w:szCs w:val="24"/>
          </w:rPr>
          <w:t xml:space="preserve"> (ISO 19109), and therefore represents a feature type.</w:t>
        </w:r>
      </w:ins>
      <w:del w:id="141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4" w:name="_Toc113373298"/>
      <w:r w:rsidRPr="00785C54">
        <w:rPr>
          <w:rFonts w:eastAsia="Times New Roman"/>
          <w:szCs w:val="24"/>
        </w:rPr>
        <w:t>Model element names</w:t>
      </w:r>
      <w:bookmarkEnd w:id="1414"/>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15" w:author="REID-JAMOND Alison" w:date="2022-04-04T11:54:00Z">
        <w:r w:rsidR="000A6B0A">
          <w:rPr>
            <w:szCs w:val="24"/>
          </w:rPr>
          <w:t>document</w:t>
        </w:r>
      </w:ins>
      <w:del w:id="141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7" w:author="Katharina Schleidt" w:date="2022-08-13T15:38:00Z">
        <w:r w:rsidRPr="00785C54" w:rsidDel="001574A6">
          <w:rPr>
            <w:szCs w:val="24"/>
          </w:rPr>
          <w:delText>"</w:delText>
        </w:r>
      </w:del>
      <w:ins w:id="1418" w:author="Katharina Schleidt" w:date="2022-08-13T15:38:00Z">
        <w:r w:rsidR="001574A6">
          <w:rPr>
            <w:szCs w:val="24"/>
          </w:rPr>
          <w:t>“</w:t>
        </w:r>
      </w:ins>
      <w:r w:rsidRPr="00785C54">
        <w:rPr>
          <w:szCs w:val="24"/>
        </w:rPr>
        <w:t>most neutral</w:t>
      </w:r>
      <w:del w:id="1419" w:author="Katharina Schleidt" w:date="2022-08-13T15:38:00Z">
        <w:r w:rsidRPr="00785C54" w:rsidDel="001574A6">
          <w:rPr>
            <w:szCs w:val="24"/>
          </w:rPr>
          <w:delText>"</w:delText>
        </w:r>
      </w:del>
      <w:ins w:id="142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21" w:author="REID-JAMOND Alison" w:date="2022-04-04T11:55:00Z">
        <w:r w:rsidRPr="00785C54" w:rsidDel="000A6B0A">
          <w:rPr>
            <w:szCs w:val="24"/>
          </w:rPr>
          <w:delText>International Standard</w:delText>
        </w:r>
      </w:del>
      <w:ins w:id="1422" w:author="REID-JAMOND Alison" w:date="2022-04-04T11:55:00Z">
        <w:r w:rsidR="000A6B0A">
          <w:rPr>
            <w:szCs w:val="24"/>
          </w:rPr>
          <w:t>document</w:t>
        </w:r>
      </w:ins>
      <w:r w:rsidRPr="00785C54">
        <w:rPr>
          <w:szCs w:val="24"/>
        </w:rPr>
        <w:t xml:space="preserve"> to common terminology </w:t>
      </w:r>
      <w:commentRangeStart w:id="1423"/>
      <w:r w:rsidRPr="00785C54">
        <w:rPr>
          <w:szCs w:val="24"/>
        </w:rPr>
        <w:t xml:space="preserve">in </w:t>
      </w:r>
      <w:ins w:id="1424" w:author="Katharina Schleidt" w:date="2022-08-10T19:52:00Z">
        <w:r w:rsidR="00AD1F03">
          <w:t>related</w:t>
        </w:r>
      </w:ins>
      <w:ins w:id="1425" w:author="Ilkka Rinne [2]" w:date="2022-09-06T16:11:00Z">
        <w:r w:rsidR="00EB5B36">
          <w:t xml:space="preserve"> </w:t>
        </w:r>
      </w:ins>
      <w:del w:id="1426" w:author="Katharina Schleidt" w:date="2022-08-10T19:52:00Z">
        <w:r w:rsidRPr="00785C54" w:rsidDel="00AD1F03">
          <w:rPr>
            <w:szCs w:val="24"/>
          </w:rPr>
          <w:delText xml:space="preserve">some </w:delText>
        </w:r>
      </w:del>
      <w:r w:rsidRPr="00785C54">
        <w:rPr>
          <w:szCs w:val="24"/>
        </w:rPr>
        <w:t xml:space="preserve">application domains </w:t>
      </w:r>
      <w:commentRangeEnd w:id="1423"/>
      <w:r w:rsidR="000A6B0A">
        <w:rPr>
          <w:rStyle w:val="CommentReference"/>
          <w:rFonts w:eastAsia="MS Mincho"/>
          <w:lang w:eastAsia="ja-JP"/>
        </w:rPr>
        <w:commentReference w:id="142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27" w:name="_Toc113373299"/>
      <w:r w:rsidRPr="00785C54">
        <w:rPr>
          <w:rFonts w:eastAsia="Times New Roman"/>
          <w:szCs w:val="24"/>
        </w:rPr>
        <w:t>Requirements and recommendations</w:t>
      </w:r>
      <w:bookmarkEnd w:id="1427"/>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lastRenderedPageBreak/>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REID-JAMOND Alison" w:date="2022-04-04T11:58:00Z">
        <w:r>
          <w:rPr>
            <w:szCs w:val="24"/>
          </w:rPr>
          <w:t>—</w:t>
        </w:r>
      </w:ins>
      <w:del w:id="143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2" w:author="REID-JAMOND Alison" w:date="2022-04-04T11:58:00Z">
        <w:r>
          <w:rPr>
            <w:szCs w:val="24"/>
          </w:rPr>
          <w:t>—</w:t>
        </w:r>
      </w:ins>
      <w:del w:id="143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4" w:author="REID-JAMOND Alison" w:date="2022-04-04T11:58:00Z">
        <w:r>
          <w:rPr>
            <w:szCs w:val="24"/>
          </w:rPr>
          <w:t>—</w:t>
        </w:r>
      </w:ins>
      <w:del w:id="143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6" w:author="Katharina Schleidt" w:date="2022-08-13T16:12:00Z">
        <w:r w:rsidR="005B5EAD" w:rsidRPr="00785C54" w:rsidDel="009061F0">
          <w:rPr>
            <w:szCs w:val="24"/>
          </w:rPr>
          <w:delText>may</w:delText>
        </w:r>
      </w:del>
      <w:ins w:id="143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38" w:author="REID-JAMOND Alison" w:date="2022-04-04T11:58:00Z">
        <w:r w:rsidRPr="00785C54" w:rsidDel="000A6B0A">
          <w:rPr>
            <w:szCs w:val="24"/>
          </w:rPr>
          <w:delText>Please note that the i</w:delText>
        </w:r>
      </w:del>
      <w:ins w:id="1439"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4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1" w:name="_Toc113373300"/>
      <w:r w:rsidRPr="00785C54">
        <w:rPr>
          <w:rFonts w:eastAsia="Times New Roman"/>
          <w:szCs w:val="24"/>
        </w:rPr>
        <w:t>Requirements classes</w:t>
      </w:r>
      <w:bookmarkEnd w:id="1441"/>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42" w:author="REID-JAMOND Alison" w:date="2022-04-04T11:58:00Z">
        <w:r w:rsidRPr="00785C54" w:rsidDel="000A6B0A">
          <w:rPr>
            <w:szCs w:val="24"/>
          </w:rPr>
          <w:delText xml:space="preserve">standard </w:delText>
        </w:r>
      </w:del>
      <w:ins w:id="144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lastRenderedPageBreak/>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44" w:author="REID-JAMOND Alison" w:date="2022-04-04T11:59:00Z">
        <w:r w:rsidRPr="00785C54" w:rsidDel="000A6B0A">
          <w:rPr>
            <w:szCs w:val="24"/>
          </w:rPr>
          <w:delText xml:space="preserve">must </w:delText>
        </w:r>
      </w:del>
      <w:ins w:id="144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6"/>
      <w:r w:rsidRPr="00785C54">
        <w:rPr>
          <w:szCs w:val="24"/>
        </w:rPr>
        <w:t xml:space="preserve">All requirements in a dependency </w:t>
      </w:r>
      <w:del w:id="1447" w:author="Katharina Schleidt" w:date="2022-08-10T19:12:00Z">
        <w:r w:rsidRPr="00785C54" w:rsidDel="002F2035">
          <w:rPr>
            <w:szCs w:val="24"/>
          </w:rPr>
          <w:delText>SHALL</w:delText>
        </w:r>
      </w:del>
      <w:ins w:id="1448" w:author="Katharina Schleidt" w:date="2022-08-10T19:12:00Z">
        <w:r w:rsidR="002F2035">
          <w:rPr>
            <w:szCs w:val="24"/>
          </w:rPr>
          <w:t>shall</w:t>
        </w:r>
      </w:ins>
      <w:r w:rsidRPr="00785C54">
        <w:rPr>
          <w:szCs w:val="24"/>
        </w:rPr>
        <w:t xml:space="preserve"> also be satisfied by a conforming implementation.</w:t>
      </w:r>
      <w:commentRangeEnd w:id="1446"/>
      <w:r w:rsidR="000A6B0A">
        <w:rPr>
          <w:rStyle w:val="CommentReference"/>
          <w:rFonts w:eastAsia="MS Mincho"/>
          <w:lang w:eastAsia="ja-JP"/>
        </w:rPr>
        <w:commentReference w:id="144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9" w:name="_Toc113373301"/>
      <w:r w:rsidRPr="00785C54">
        <w:rPr>
          <w:rFonts w:eastAsia="Times New Roman"/>
          <w:szCs w:val="24"/>
        </w:rPr>
        <w:t>Conformance classes</w:t>
      </w:r>
      <w:bookmarkEnd w:id="1449"/>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50" w:author="REID-JAMOND Alison" w:date="2022-04-04T14:56:00Z">
        <w:r w:rsidR="00047CD7">
          <w:rPr>
            <w:szCs w:val="24"/>
          </w:rPr>
          <w:t xml:space="preserve"> in accordance with </w:t>
        </w:r>
      </w:ins>
      <w:del w:id="145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5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53" w:author="REID-JAMOND Alison" w:date="2022-04-04T12:01:00Z">
        <w:r w:rsidRPr="00785C54" w:rsidDel="000A6B0A">
          <w:rPr>
            <w:szCs w:val="24"/>
          </w:rPr>
          <w:delText xml:space="preserve">must </w:delText>
        </w:r>
      </w:del>
      <w:ins w:id="145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55" w:name="_Toc113373302"/>
      <w:r w:rsidRPr="00785C54">
        <w:rPr>
          <w:rFonts w:eastAsia="Times New Roman"/>
          <w:szCs w:val="24"/>
        </w:rPr>
        <w:t>Identifiers</w:t>
      </w:r>
      <w:bookmarkEnd w:id="1455"/>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5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57"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58" w:author="Ilkka Rinne [2]" w:date="2022-09-06T16:12:00Z"/>
        </w:rPr>
      </w:pPr>
      <w:ins w:id="1459" w:author="Ilkka Rinne [2]" w:date="2022-09-06T16:12:00Z">
        <w:r>
          <w:lastRenderedPageBreak/>
          <w:t>Associations in UML context diagrams</w:t>
        </w:r>
      </w:ins>
    </w:p>
    <w:p w14:paraId="3116233F" w14:textId="7BF46ADC" w:rsidR="00EB5B36" w:rsidRPr="00EB5B36" w:rsidRDefault="006F5E64" w:rsidP="00EB5B36">
      <w:pPr>
        <w:pPrChange w:id="1460" w:author="Ilkka Rinne [2]" w:date="2022-09-06T16:12:00Z">
          <w:pPr>
            <w:pStyle w:val="BodyText"/>
            <w:autoSpaceDE w:val="0"/>
            <w:autoSpaceDN w:val="0"/>
            <w:adjustRightInd w:val="0"/>
          </w:pPr>
        </w:pPrChange>
      </w:pPr>
      <w:ins w:id="1461" w:author="Ilkka Rinne [2]" w:date="2022-09-06T16:13:00Z">
        <w:r>
          <w:t xml:space="preserve">The UML model described in </w:t>
        </w:r>
      </w:ins>
      <w:ins w:id="1462" w:author="Ilkka Rinne [2]" w:date="2022-09-06T16:14:00Z">
        <w:r>
          <w:t xml:space="preserve">this document is </w:t>
        </w:r>
      </w:ins>
      <w:ins w:id="1463" w:author="Ilkka Rinne [2]" w:date="2022-09-07T08:51:00Z">
        <w:r w:rsidR="00C13DB3">
          <w:t xml:space="preserve">rather </w:t>
        </w:r>
      </w:ins>
      <w:ins w:id="1464" w:author="Ilkka Rinne [2]" w:date="2022-09-06T16:14:00Z">
        <w:r>
          <w:t>complex</w:t>
        </w:r>
      </w:ins>
      <w:ins w:id="1465" w:author="Ilkka Rinne [2]" w:date="2022-09-07T08:53:00Z">
        <w:r w:rsidR="00C13DB3">
          <w:t xml:space="preserve">. </w:t>
        </w:r>
      </w:ins>
      <w:ins w:id="1466" w:author="Ilkka Rinne [2]" w:date="2022-09-06T16:16:00Z">
        <w:r>
          <w:t xml:space="preserve">To </w:t>
        </w:r>
      </w:ins>
      <w:ins w:id="1467" w:author="Ilkka Rinne [2]" w:date="2022-09-06T16:17:00Z">
        <w:r>
          <w:t>keep the text size readable in the U</w:t>
        </w:r>
      </w:ins>
      <w:ins w:id="1468" w:author="Ilkka Rinne [2]" w:date="2022-09-06T16:18:00Z">
        <w:r>
          <w:t xml:space="preserve">ML </w:t>
        </w:r>
      </w:ins>
      <w:ins w:id="1469" w:author="Ilkka Rinne [2]" w:date="2022-09-06T16:17:00Z">
        <w:r>
          <w:t>context diagrams</w:t>
        </w:r>
      </w:ins>
      <w:ins w:id="1470" w:author="Ilkka Rinne [2]" w:date="2022-09-06T16:18:00Z">
        <w:r>
          <w:t xml:space="preserve"> of</w:t>
        </w:r>
      </w:ins>
      <w:ins w:id="1471" w:author="Ilkka Rinne [2]" w:date="2022-09-06T16:12:00Z">
        <w:r w:rsidR="00EB5B36">
          <w:t xml:space="preserve"> this document</w:t>
        </w:r>
      </w:ins>
      <w:ins w:id="1472" w:author="Ilkka Rinne [2]" w:date="2022-09-06T16:18:00Z">
        <w:r>
          <w:t xml:space="preserve"> </w:t>
        </w:r>
        <w:r w:rsidR="00BE459A">
          <w:t>only the associations of</w:t>
        </w:r>
      </w:ins>
      <w:ins w:id="1473" w:author="Ilkka Rinne [2]" w:date="2022-09-07T08:56:00Z">
        <w:r w:rsidR="001E4AC8">
          <w:t xml:space="preserve"> </w:t>
        </w:r>
      </w:ins>
      <w:ins w:id="1474" w:author="Ilkka Rinne [2]" w:date="2022-09-07T08:58:00Z">
        <w:r w:rsidR="001E4AC8">
          <w:t xml:space="preserve">each </w:t>
        </w:r>
      </w:ins>
      <w:ins w:id="1475" w:author="Ilkka Rinne [2]" w:date="2022-09-06T16:19:00Z">
        <w:r w:rsidR="00BE459A">
          <w:t>clas</w:t>
        </w:r>
      </w:ins>
      <w:ins w:id="1476" w:author="Ilkka Rinne [2]" w:date="2022-09-07T08:57:00Z">
        <w:r w:rsidR="001E4AC8">
          <w:t>s</w:t>
        </w:r>
      </w:ins>
      <w:ins w:id="1477" w:author="Ilkka Rinne [2]" w:date="2022-09-06T16:19:00Z">
        <w:r w:rsidR="00BE459A">
          <w:t xml:space="preserve"> are </w:t>
        </w:r>
      </w:ins>
      <w:ins w:id="1478" w:author="Ilkka Rinne [2]" w:date="2022-09-06T16:20:00Z">
        <w:r w:rsidR="00BE459A">
          <w:t>guaranteed to be visible</w:t>
        </w:r>
      </w:ins>
      <w:ins w:id="1479" w:author="Ilkka Rinne [2]" w:date="2022-09-07T08:58:00Z">
        <w:r w:rsidR="001E4AC8">
          <w:t xml:space="preserve"> in their context diagrams</w:t>
        </w:r>
      </w:ins>
      <w:ins w:id="1480" w:author="Ilkka Rinne [2]" w:date="2022-09-06T16:20:00Z">
        <w:r w:rsidR="00BE459A">
          <w:t xml:space="preserve">. </w:t>
        </w:r>
      </w:ins>
      <w:ins w:id="1481" w:author="Ilkka Rinne [2]" w:date="2022-09-06T16:25:00Z">
        <w:r w:rsidR="00C45EF4">
          <w:t>P</w:t>
        </w:r>
        <w:r w:rsidR="00C45EF4">
          <w:t>lease refer to the context diagram</w:t>
        </w:r>
      </w:ins>
      <w:ins w:id="1482" w:author="Ilkka Rinne [2]" w:date="2022-09-07T13:09:00Z">
        <w:r w:rsidR="000423A0">
          <w:t xml:space="preserve"> </w:t>
        </w:r>
      </w:ins>
      <w:ins w:id="1483" w:author="Ilkka Rinne [2]" w:date="2022-09-06T16:25:00Z">
        <w:r w:rsidR="00C45EF4">
          <w:t>of</w:t>
        </w:r>
        <w:r w:rsidR="00C45EF4">
          <w:t xml:space="preserve"> </w:t>
        </w:r>
      </w:ins>
      <w:ins w:id="1484" w:author="Ilkka Rinne [2]" w:date="2022-09-07T13:09:00Z">
        <w:r w:rsidR="000423A0">
          <w:t>a particular</w:t>
        </w:r>
      </w:ins>
      <w:ins w:id="1485" w:author="Ilkka Rinne [2]" w:date="2022-09-06T16:25:00Z">
        <w:r w:rsidR="00C45EF4">
          <w:t xml:space="preserve"> </w:t>
        </w:r>
        <w:r w:rsidR="00C45EF4">
          <w:t>class</w:t>
        </w:r>
        <w:r w:rsidR="00C45EF4">
          <w:t xml:space="preserve"> </w:t>
        </w:r>
      </w:ins>
      <w:ins w:id="1486" w:author="Ilkka Rinne [2]" w:date="2022-09-06T16:26:00Z">
        <w:r w:rsidR="00C45EF4">
          <w:t xml:space="preserve">to </w:t>
        </w:r>
      </w:ins>
      <w:ins w:id="1487" w:author="Ilkka Rinne [2]" w:date="2022-09-06T16:25:00Z">
        <w:r w:rsidR="00C45EF4">
          <w:t xml:space="preserve">see </w:t>
        </w:r>
      </w:ins>
      <w:ins w:id="1488" w:author="Ilkka Rinne [2]" w:date="2022-09-06T16:26:00Z">
        <w:r w:rsidR="00C45EF4">
          <w:t xml:space="preserve">all </w:t>
        </w:r>
      </w:ins>
      <w:ins w:id="1489" w:author="Ilkka Rinne [2]" w:date="2022-09-06T16:24:00Z">
        <w:r w:rsidR="00C45EF4">
          <w:t xml:space="preserve">associations of </w:t>
        </w:r>
      </w:ins>
      <w:ins w:id="1490" w:author="Ilkka Rinne [2]" w:date="2022-09-07T08:59:00Z">
        <w:r w:rsidR="001E4AC8">
          <w:t xml:space="preserve">that </w:t>
        </w:r>
      </w:ins>
      <w:ins w:id="1491" w:author="Ilkka Rinne [2]" w:date="2022-09-06T16:24:00Z">
        <w:r w:rsidR="00C45EF4">
          <w:t xml:space="preserve">class. </w:t>
        </w:r>
      </w:ins>
      <w:ins w:id="1492" w:author="Ilkka Rinne [2]" w:date="2022-09-06T16:23:00Z">
        <w:r w:rsidR="00BE459A">
          <w:t xml:space="preserve">All associations of the classes in each package </w:t>
        </w:r>
        <w:r w:rsidR="00C45EF4">
          <w:t xml:space="preserve">are </w:t>
        </w:r>
      </w:ins>
      <w:ins w:id="1493" w:author="Ilkka Rinne [2]" w:date="2022-09-06T16:26:00Z">
        <w:r w:rsidR="00C45EF4">
          <w:t xml:space="preserve">also </w:t>
        </w:r>
      </w:ins>
      <w:ins w:id="1494" w:author="Ilkka Rinne [2]" w:date="2022-09-06T16:23:00Z">
        <w:r w:rsidR="00C45EF4">
          <w:t>shown in t</w:t>
        </w:r>
      </w:ins>
      <w:ins w:id="1495" w:author="Ilkka Rinne [2]" w:date="2022-09-06T16:21:00Z">
        <w:r w:rsidR="00BE459A">
          <w:t xml:space="preserve">he detailed  </w:t>
        </w:r>
      </w:ins>
      <w:ins w:id="1496" w:author="Ilkka Rinne [2]" w:date="2022-09-06T16:22:00Z">
        <w:r w:rsidR="00BE459A">
          <w:t>package overview diagrams in Annex E</w:t>
        </w:r>
      </w:ins>
      <w:ins w:id="1497"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498" w:name="_Toc113373303"/>
      <w:r w:rsidRPr="00785C54">
        <w:rPr>
          <w:rFonts w:eastAsia="Times New Roman"/>
          <w:szCs w:val="24"/>
        </w:rPr>
        <w:t>Conformance</w:t>
      </w:r>
      <w:bookmarkEnd w:id="1498"/>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99" w:name="_Toc113373304"/>
      <w:r w:rsidRPr="00785C54">
        <w:rPr>
          <w:rFonts w:eastAsia="Times New Roman"/>
          <w:szCs w:val="24"/>
        </w:rPr>
        <w:t>Overview</w:t>
      </w:r>
      <w:bookmarkEnd w:id="1499"/>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500" w:author="REID-JAMOND Alison" w:date="2022-04-04T12:02:00Z">
        <w:r w:rsidRPr="00785C54" w:rsidDel="000A6B0A">
          <w:rPr>
            <w:szCs w:val="24"/>
          </w:rPr>
          <w:delText>International Standard</w:delText>
        </w:r>
      </w:del>
      <w:ins w:id="1501"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1502"/>
      <w:r w:rsidRPr="00785C54">
        <w:rPr>
          <w:szCs w:val="24"/>
        </w:rPr>
        <w:t>schemas for describing Observations</w:t>
      </w:r>
      <w:commentRangeEnd w:id="1502"/>
      <w:r w:rsidR="000A6B0A">
        <w:rPr>
          <w:rStyle w:val="CommentReference"/>
          <w:rFonts w:eastAsia="MS Mincho"/>
          <w:lang w:eastAsia="ja-JP"/>
        </w:rPr>
        <w:commentReference w:id="1502"/>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03" w:author="REID-JAMOND Alison" w:date="2022-04-04T12:03:00Z">
        <w:r w:rsidRPr="00785C54" w:rsidDel="000A6B0A">
          <w:rPr>
            <w:szCs w:val="24"/>
          </w:rPr>
          <w:delText>International Standard</w:delText>
        </w:r>
      </w:del>
      <w:ins w:id="1504"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505" w:author="REID-JAMOND Alison" w:date="2022-04-04T12:03:00Z">
        <w:r w:rsidRPr="00785C54" w:rsidDel="000A6B0A">
          <w:rPr>
            <w:szCs w:val="24"/>
          </w:rPr>
          <w:delText>International Standard</w:delText>
        </w:r>
      </w:del>
      <w:ins w:id="1506"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507" w:name="_Toc113373305"/>
      <w:r w:rsidRPr="00785C54">
        <w:rPr>
          <w:rFonts w:eastAsia="Times New Roman"/>
          <w:szCs w:val="24"/>
        </w:rPr>
        <w:t>Conformance classes</w:t>
      </w:r>
      <w:bookmarkEnd w:id="1507"/>
      <w:del w:id="1508"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509"/>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10"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9"/>
      <w:r w:rsidR="000A6B0A">
        <w:rPr>
          <w:rStyle w:val="CommentReference"/>
          <w:rFonts w:eastAsia="MS Mincho"/>
          <w:lang w:eastAsia="ja-JP"/>
        </w:rPr>
        <w:commentReference w:id="1509"/>
      </w:r>
      <w:r w:rsidRPr="00785C54">
        <w:rPr>
          <w:szCs w:val="24"/>
        </w:rPr>
        <w:t xml:space="preserve">Application Schemas also claiming conformance to this </w:t>
      </w:r>
      <w:del w:id="1511" w:author="Katharina Schleidt" w:date="2022-08-13T16:26:00Z">
        <w:r w:rsidRPr="00785C54" w:rsidDel="00CD0748">
          <w:rPr>
            <w:szCs w:val="24"/>
          </w:rPr>
          <w:delText xml:space="preserve">International Standard </w:delText>
        </w:r>
      </w:del>
      <w:ins w:id="1512"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13" w:author="Katharina Schleidt" w:date="2022-08-13T16:56:00Z">
        <w:r w:rsidRPr="00785C54" w:rsidDel="001C6797">
          <w:rPr>
            <w:szCs w:val="24"/>
          </w:rPr>
          <w:delText xml:space="preserve">Measurements </w:delText>
        </w:r>
      </w:del>
      <w:ins w:id="151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5" w:author="Katharina Schleidt" w:date="2022-08-13T16:56:00Z">
        <w:r w:rsidRPr="00785C54" w:rsidDel="001C6797">
          <w:rPr>
            <w:szCs w:val="24"/>
          </w:rPr>
          <w:delText xml:space="preserve">Samples </w:delText>
        </w:r>
      </w:del>
      <w:ins w:id="1516"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7"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9"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20"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21" w:author="REID-JAMOND Alison" w:date="2022-04-04T12:04:00Z">
        <w:r w:rsidR="000A6B0A">
          <w:rPr>
            <w:szCs w:val="24"/>
          </w:rPr>
          <w:t>are</w:t>
        </w:r>
      </w:ins>
      <w:del w:id="1522" w:author="REID-JAMOND Alison" w:date="2022-04-04T12:04:00Z">
        <w:r w:rsidRPr="00785C54" w:rsidDel="000A6B0A">
          <w:rPr>
            <w:szCs w:val="24"/>
          </w:rPr>
          <w:delText>is</w:delText>
        </w:r>
      </w:del>
      <w:r w:rsidRPr="00785C54">
        <w:rPr>
          <w:szCs w:val="24"/>
        </w:rPr>
        <w:t xml:space="preserve"> formed by prefixing the relative URI path as described in</w:t>
      </w:r>
      <w:del w:id="1523"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24" w:author="REID-JAMOND Alison" w:date="2022-04-04T12:04:00Z">
              <w:r w:rsidRPr="00785C54" w:rsidDel="000A6B0A">
                <w:rPr>
                  <w:rStyle w:val="citeapp"/>
                  <w:b/>
                  <w:szCs w:val="24"/>
                  <w:shd w:val="clear" w:color="auto" w:fill="auto"/>
                </w:rPr>
                <w:delText>Annex A</w:delText>
              </w:r>
            </w:del>
            <w:ins w:id="152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6"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7" w:author="Katharina Schleidt" w:date="2022-08-13T15:38:00Z">
              <w:r w:rsidRPr="00785C54" w:rsidDel="001574A6">
                <w:rPr>
                  <w:szCs w:val="24"/>
                </w:rPr>
                <w:delText>-</w:delText>
              </w:r>
            </w:del>
            <w:ins w:id="1528"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9" w:author="Katharina Schleidt" w:date="2022-08-13T15:38:00Z">
              <w:r w:rsidRPr="00785C54" w:rsidDel="001574A6">
                <w:rPr>
                  <w:szCs w:val="24"/>
                </w:rPr>
                <w:delText>-</w:delText>
              </w:r>
            </w:del>
            <w:ins w:id="1530"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1" w:author="Katharina Schleidt" w:date="2022-08-13T15:38:00Z">
              <w:r w:rsidRPr="00785C54" w:rsidDel="001574A6">
                <w:rPr>
                  <w:szCs w:val="24"/>
                </w:rPr>
                <w:delText>-</w:delText>
              </w:r>
            </w:del>
            <w:ins w:id="1532"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3" w:author="Katharina Schleidt" w:date="2022-08-13T15:38:00Z">
              <w:r w:rsidRPr="00785C54" w:rsidDel="001574A6">
                <w:rPr>
                  <w:szCs w:val="24"/>
                </w:rPr>
                <w:delText>-</w:delText>
              </w:r>
            </w:del>
            <w:ins w:id="1534"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5" w:author="Katharina Schleidt" w:date="2022-08-13T15:38:00Z">
              <w:r w:rsidRPr="00785C54" w:rsidDel="001574A6">
                <w:rPr>
                  <w:szCs w:val="24"/>
                </w:rPr>
                <w:delText>-</w:delText>
              </w:r>
            </w:del>
            <w:ins w:id="1536"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7" w:author="Katharina Schleidt" w:date="2022-08-13T15:38:00Z">
              <w:r w:rsidRPr="00785C54" w:rsidDel="001574A6">
                <w:rPr>
                  <w:szCs w:val="24"/>
                </w:rPr>
                <w:delText>-</w:delText>
              </w:r>
            </w:del>
            <w:ins w:id="1538"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1539" w:author="Katharina Schleidt" w:date="2022-08-13T15:38:00Z">
              <w:r w:rsidRPr="00785C54" w:rsidDel="001574A6">
                <w:rPr>
                  <w:szCs w:val="24"/>
                </w:rPr>
                <w:delText>-</w:delText>
              </w:r>
            </w:del>
            <w:ins w:id="1540"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41" w:author="Katharina Schleidt" w:date="2022-08-13T16:35:00Z">
        <w:r w:rsidRPr="00785C54" w:rsidDel="00022C0A">
          <w:rPr>
            <w:szCs w:val="24"/>
            <w:lang w:val="fr-CH"/>
          </w:rPr>
          <w:delText xml:space="preserve">core </w:delText>
        </w:r>
      </w:del>
      <w:proofErr w:type="spellStart"/>
      <w:ins w:id="1542"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43" w:author="REID-JAMOND Alison" w:date="2022-04-04T12:04:00Z">
              <w:r w:rsidRPr="00785C54" w:rsidDel="000A6B0A">
                <w:rPr>
                  <w:rStyle w:val="citeapp"/>
                  <w:b/>
                  <w:szCs w:val="24"/>
                  <w:shd w:val="clear" w:color="auto" w:fill="auto"/>
                </w:rPr>
                <w:delText>Annex A</w:delText>
              </w:r>
            </w:del>
            <w:ins w:id="154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5"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6" w:author="Katharina Schleidt" w:date="2022-08-13T16:36:00Z">
              <w:r w:rsidRPr="00785C54" w:rsidDel="00022C0A">
                <w:rPr>
                  <w:szCs w:val="24"/>
                </w:rPr>
                <w:delText xml:space="preserve">core </w:delText>
              </w:r>
            </w:del>
            <w:ins w:id="1547"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8" w:author="Katharina Schleidt" w:date="2022-08-13T16:36:00Z">
              <w:r w:rsidRPr="00785C54" w:rsidDel="00022C0A">
                <w:rPr>
                  <w:szCs w:val="24"/>
                </w:rPr>
                <w:delText xml:space="preserve">core </w:delText>
              </w:r>
            </w:del>
            <w:ins w:id="1549" w:author="Katharina Schleidt" w:date="2022-08-13T16:36:00Z">
              <w:r w:rsidR="00022C0A">
                <w:rPr>
                  <w:szCs w:val="24"/>
                </w:rPr>
                <w:t>C</w:t>
              </w:r>
              <w:r w:rsidR="00022C0A" w:rsidRPr="00785C54">
                <w:rPr>
                  <w:szCs w:val="24"/>
                </w:rPr>
                <w:t xml:space="preserve">ore </w:t>
              </w:r>
            </w:ins>
            <w:del w:id="1550" w:author="Katharina Schleidt" w:date="2022-08-13T15:38:00Z">
              <w:r w:rsidRPr="00785C54" w:rsidDel="001574A6">
                <w:rPr>
                  <w:szCs w:val="24"/>
                </w:rPr>
                <w:delText>-</w:delText>
              </w:r>
            </w:del>
            <w:ins w:id="1551"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2" w:author="Katharina Schleidt" w:date="2022-08-13T16:36:00Z">
              <w:r w:rsidRPr="00785C54" w:rsidDel="00022C0A">
                <w:rPr>
                  <w:szCs w:val="24"/>
                </w:rPr>
                <w:delText xml:space="preserve">core </w:delText>
              </w:r>
            </w:del>
            <w:ins w:id="1553" w:author="Katharina Schleidt" w:date="2022-08-13T16:36:00Z">
              <w:r w:rsidR="00022C0A">
                <w:rPr>
                  <w:szCs w:val="24"/>
                </w:rPr>
                <w:t>C</w:t>
              </w:r>
              <w:r w:rsidR="00022C0A" w:rsidRPr="00785C54">
                <w:rPr>
                  <w:szCs w:val="24"/>
                </w:rPr>
                <w:t xml:space="preserve">ore </w:t>
              </w:r>
            </w:ins>
            <w:del w:id="1554" w:author="Katharina Schleidt" w:date="2022-08-13T15:38:00Z">
              <w:r w:rsidRPr="00785C54" w:rsidDel="001574A6">
                <w:rPr>
                  <w:szCs w:val="24"/>
                </w:rPr>
                <w:delText>-</w:delText>
              </w:r>
            </w:del>
            <w:ins w:id="1555"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6" w:author="Katharina Schleidt" w:date="2022-08-13T16:36:00Z">
              <w:r w:rsidRPr="00785C54" w:rsidDel="00022C0A">
                <w:rPr>
                  <w:szCs w:val="24"/>
                </w:rPr>
                <w:delText xml:space="preserve">core </w:delText>
              </w:r>
            </w:del>
            <w:ins w:id="1557" w:author="Katharina Schleidt" w:date="2022-08-13T16:36:00Z">
              <w:r w:rsidR="00022C0A">
                <w:rPr>
                  <w:szCs w:val="24"/>
                </w:rPr>
                <w:t>C</w:t>
              </w:r>
              <w:r w:rsidR="00022C0A" w:rsidRPr="00785C54">
                <w:rPr>
                  <w:szCs w:val="24"/>
                </w:rPr>
                <w:t xml:space="preserve">ore </w:t>
              </w:r>
            </w:ins>
            <w:del w:id="1558" w:author="Katharina Schleidt" w:date="2022-08-13T15:38:00Z">
              <w:r w:rsidRPr="00785C54" w:rsidDel="001574A6">
                <w:rPr>
                  <w:szCs w:val="24"/>
                </w:rPr>
                <w:delText>-</w:delText>
              </w:r>
            </w:del>
            <w:ins w:id="1559"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0" w:author="Katharina Schleidt" w:date="2022-08-13T16:36:00Z">
              <w:r w:rsidRPr="00785C54" w:rsidDel="00022C0A">
                <w:rPr>
                  <w:szCs w:val="24"/>
                </w:rPr>
                <w:delText xml:space="preserve">core </w:delText>
              </w:r>
            </w:del>
            <w:ins w:id="1561" w:author="Katharina Schleidt" w:date="2022-08-13T16:36:00Z">
              <w:r w:rsidR="00022C0A">
                <w:rPr>
                  <w:szCs w:val="24"/>
                </w:rPr>
                <w:t>C</w:t>
              </w:r>
              <w:r w:rsidR="00022C0A" w:rsidRPr="00785C54">
                <w:rPr>
                  <w:szCs w:val="24"/>
                </w:rPr>
                <w:t xml:space="preserve">ore </w:t>
              </w:r>
            </w:ins>
            <w:del w:id="1562" w:author="Katharina Schleidt" w:date="2022-08-13T15:38:00Z">
              <w:r w:rsidRPr="00785C54" w:rsidDel="001574A6">
                <w:rPr>
                  <w:szCs w:val="24"/>
                </w:rPr>
                <w:delText>-</w:delText>
              </w:r>
            </w:del>
            <w:ins w:id="1563"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4" w:author="Katharina Schleidt" w:date="2022-08-13T16:36:00Z">
              <w:r w:rsidRPr="00785C54" w:rsidDel="00022C0A">
                <w:rPr>
                  <w:szCs w:val="24"/>
                </w:rPr>
                <w:delText xml:space="preserve">core </w:delText>
              </w:r>
            </w:del>
            <w:ins w:id="1565" w:author="Katharina Schleidt" w:date="2022-08-13T16:36:00Z">
              <w:r w:rsidR="00022C0A">
                <w:rPr>
                  <w:szCs w:val="24"/>
                </w:rPr>
                <w:t>C</w:t>
              </w:r>
              <w:r w:rsidR="00022C0A" w:rsidRPr="00785C54">
                <w:rPr>
                  <w:szCs w:val="24"/>
                </w:rPr>
                <w:t xml:space="preserve">ore </w:t>
              </w:r>
            </w:ins>
            <w:del w:id="1566" w:author="Katharina Schleidt" w:date="2022-08-13T15:38:00Z">
              <w:r w:rsidRPr="00785C54" w:rsidDel="001574A6">
                <w:rPr>
                  <w:szCs w:val="24"/>
                </w:rPr>
                <w:delText>-</w:delText>
              </w:r>
            </w:del>
            <w:ins w:id="1567"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8" w:author="Katharina Schleidt" w:date="2022-08-13T16:36:00Z">
              <w:r w:rsidRPr="00785C54" w:rsidDel="00022C0A">
                <w:rPr>
                  <w:szCs w:val="24"/>
                </w:rPr>
                <w:delText xml:space="preserve">core </w:delText>
              </w:r>
            </w:del>
            <w:ins w:id="1569" w:author="Katharina Schleidt" w:date="2022-08-13T16:36:00Z">
              <w:r w:rsidR="00022C0A">
                <w:rPr>
                  <w:szCs w:val="24"/>
                </w:rPr>
                <w:t>C</w:t>
              </w:r>
              <w:r w:rsidR="00022C0A" w:rsidRPr="00785C54">
                <w:rPr>
                  <w:szCs w:val="24"/>
                </w:rPr>
                <w:t xml:space="preserve">ore </w:t>
              </w:r>
            </w:ins>
            <w:del w:id="1570" w:author="Katharina Schleidt" w:date="2022-08-13T15:38:00Z">
              <w:r w:rsidRPr="00785C54" w:rsidDel="001574A6">
                <w:rPr>
                  <w:szCs w:val="24"/>
                </w:rPr>
                <w:delText>-</w:delText>
              </w:r>
            </w:del>
            <w:ins w:id="1571"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2" w:author="Katharina Schleidt" w:date="2022-08-13T16:36:00Z">
              <w:r w:rsidRPr="00785C54" w:rsidDel="00022C0A">
                <w:rPr>
                  <w:szCs w:val="24"/>
                </w:rPr>
                <w:delText xml:space="preserve">core </w:delText>
              </w:r>
            </w:del>
            <w:ins w:id="1573" w:author="Katharina Schleidt" w:date="2022-08-13T16:36:00Z">
              <w:r w:rsidR="00022C0A">
                <w:rPr>
                  <w:szCs w:val="24"/>
                </w:rPr>
                <w:t>C</w:t>
              </w:r>
              <w:r w:rsidR="00022C0A" w:rsidRPr="00785C54">
                <w:rPr>
                  <w:szCs w:val="24"/>
                </w:rPr>
                <w:t xml:space="preserve">ore </w:t>
              </w:r>
            </w:ins>
            <w:del w:id="1574" w:author="Katharina Schleidt" w:date="2022-08-13T15:38:00Z">
              <w:r w:rsidRPr="00785C54" w:rsidDel="001574A6">
                <w:rPr>
                  <w:szCs w:val="24"/>
                </w:rPr>
                <w:delText>-</w:delText>
              </w:r>
            </w:del>
            <w:ins w:id="1575"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6" w:author="Katharina Schleidt" w:date="2022-08-13T16:36:00Z">
              <w:r w:rsidRPr="00785C54" w:rsidDel="00022C0A">
                <w:rPr>
                  <w:szCs w:val="24"/>
                </w:rPr>
                <w:delText xml:space="preserve">core </w:delText>
              </w:r>
            </w:del>
            <w:ins w:id="1577" w:author="Katharina Schleidt" w:date="2022-08-13T16:36:00Z">
              <w:r w:rsidR="00022C0A">
                <w:rPr>
                  <w:szCs w:val="24"/>
                </w:rPr>
                <w:t>C</w:t>
              </w:r>
              <w:r w:rsidR="00022C0A" w:rsidRPr="00785C54">
                <w:rPr>
                  <w:szCs w:val="24"/>
                </w:rPr>
                <w:t xml:space="preserve">ore </w:t>
              </w:r>
            </w:ins>
            <w:del w:id="1578" w:author="Katharina Schleidt" w:date="2022-08-13T15:38:00Z">
              <w:r w:rsidRPr="00785C54" w:rsidDel="001574A6">
                <w:rPr>
                  <w:szCs w:val="24"/>
                </w:rPr>
                <w:delText>-</w:delText>
              </w:r>
            </w:del>
            <w:ins w:id="1579"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80" w:author="REID-JAMOND Alison" w:date="2022-04-04T12:04:00Z">
              <w:r w:rsidRPr="00785C54" w:rsidDel="000A6B0A">
                <w:rPr>
                  <w:rStyle w:val="citeapp"/>
                  <w:b/>
                  <w:szCs w:val="24"/>
                  <w:shd w:val="clear" w:color="auto" w:fill="auto"/>
                </w:rPr>
                <w:delText>Annex A</w:delText>
              </w:r>
            </w:del>
            <w:ins w:id="158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82"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3" w:author="Katharina Schleidt" w:date="2022-08-13T15:38:00Z">
              <w:r w:rsidRPr="00785C54" w:rsidDel="001574A6">
                <w:rPr>
                  <w:szCs w:val="24"/>
                </w:rPr>
                <w:delText>-</w:delText>
              </w:r>
            </w:del>
            <w:ins w:id="1584"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7" w:author="Katharina Schleidt" w:date="2022-08-13T15:38:00Z">
              <w:r w:rsidRPr="00785C54" w:rsidDel="001574A6">
                <w:rPr>
                  <w:szCs w:val="24"/>
                </w:rPr>
                <w:delText>-</w:delText>
              </w:r>
            </w:del>
            <w:ins w:id="1588"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9" w:author="Katharina Schleidt" w:date="2022-08-13T15:38:00Z">
              <w:r w:rsidRPr="00785C54" w:rsidDel="001574A6">
                <w:rPr>
                  <w:szCs w:val="24"/>
                </w:rPr>
                <w:delText>-</w:delText>
              </w:r>
            </w:del>
            <w:ins w:id="1590"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1" w:author="Katharina Schleidt" w:date="2022-08-13T15:38:00Z">
              <w:r w:rsidRPr="00785C54" w:rsidDel="001574A6">
                <w:rPr>
                  <w:szCs w:val="24"/>
                </w:rPr>
                <w:delText>-</w:delText>
              </w:r>
            </w:del>
            <w:ins w:id="1592"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3" w:author="Katharina Schleidt" w:date="2022-08-13T15:38:00Z">
              <w:r w:rsidRPr="00785C54" w:rsidDel="001574A6">
                <w:rPr>
                  <w:szCs w:val="24"/>
                </w:rPr>
                <w:delText>-</w:delText>
              </w:r>
            </w:del>
            <w:ins w:id="1594"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5" w:author="Katharina Schleidt" w:date="2022-08-13T15:38:00Z">
              <w:r w:rsidRPr="00785C54" w:rsidDel="001574A6">
                <w:rPr>
                  <w:szCs w:val="24"/>
                </w:rPr>
                <w:delText>-</w:delText>
              </w:r>
            </w:del>
            <w:ins w:id="1596"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7" w:author="Katharina Schleidt" w:date="2022-08-13T15:38:00Z">
              <w:r w:rsidRPr="00785C54" w:rsidDel="001574A6">
                <w:rPr>
                  <w:szCs w:val="24"/>
                </w:rPr>
                <w:delText>-</w:delText>
              </w:r>
            </w:del>
            <w:ins w:id="1598"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9" w:author="Katharina Schleidt" w:date="2022-08-13T15:38:00Z">
              <w:r w:rsidRPr="00785C54" w:rsidDel="001574A6">
                <w:rPr>
                  <w:szCs w:val="24"/>
                </w:rPr>
                <w:delText>-</w:delText>
              </w:r>
            </w:del>
            <w:ins w:id="1600"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601" w:author="Katharina Schleidt" w:date="2022-08-13T15:38:00Z">
              <w:r w:rsidRPr="00785C54" w:rsidDel="001574A6">
                <w:rPr>
                  <w:szCs w:val="24"/>
                </w:rPr>
                <w:delText>-</w:delText>
              </w:r>
            </w:del>
            <w:ins w:id="1602"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03" w:author="REID-JAMOND Alison" w:date="2022-04-04T12:04:00Z">
              <w:r w:rsidRPr="00785C54" w:rsidDel="000A6B0A">
                <w:rPr>
                  <w:rStyle w:val="citeapp"/>
                  <w:b/>
                  <w:szCs w:val="24"/>
                  <w:shd w:val="clear" w:color="auto" w:fill="auto"/>
                </w:rPr>
                <w:delText>Annex A</w:delText>
              </w:r>
            </w:del>
            <w:ins w:id="160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5"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8" w:author="Katharina Schleidt" w:date="2022-08-13T15:38:00Z">
              <w:r w:rsidRPr="00785C54" w:rsidDel="001574A6">
                <w:rPr>
                  <w:szCs w:val="24"/>
                </w:rPr>
                <w:delText>-</w:delText>
              </w:r>
            </w:del>
            <w:ins w:id="1609"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0" w:author="Katharina Schleidt" w:date="2022-08-13T15:38:00Z">
              <w:r w:rsidRPr="00785C54" w:rsidDel="001574A6">
                <w:rPr>
                  <w:szCs w:val="24"/>
                </w:rPr>
                <w:delText>-</w:delText>
              </w:r>
            </w:del>
            <w:ins w:id="1611"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2" w:author="Katharina Schleidt" w:date="2022-08-13T15:38:00Z">
              <w:r w:rsidRPr="00785C54" w:rsidDel="001574A6">
                <w:rPr>
                  <w:szCs w:val="24"/>
                </w:rPr>
                <w:delText>-</w:delText>
              </w:r>
            </w:del>
            <w:ins w:id="1613"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4" w:author="Katharina Schleidt" w:date="2022-08-13T15:38:00Z">
              <w:r w:rsidRPr="00785C54" w:rsidDel="001574A6">
                <w:rPr>
                  <w:szCs w:val="24"/>
                </w:rPr>
                <w:delText>-</w:delText>
              </w:r>
            </w:del>
            <w:ins w:id="1615"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16" w:author="Katharina Schleidt" w:date="2022-08-13T15:38:00Z">
              <w:r w:rsidRPr="00785C54" w:rsidDel="001574A6">
                <w:rPr>
                  <w:szCs w:val="24"/>
                </w:rPr>
                <w:delText>-</w:delText>
              </w:r>
            </w:del>
            <w:ins w:id="1617"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8" w:author="Katharina Schleidt" w:date="2022-08-13T16:40:00Z">
        <w:r w:rsidRPr="00785C54" w:rsidDel="00022C0A">
          <w:rPr>
            <w:szCs w:val="24"/>
          </w:rPr>
          <w:delText xml:space="preserve">core </w:delText>
        </w:r>
      </w:del>
      <w:ins w:id="1619"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20" w:author="REID-JAMOND Alison" w:date="2022-04-04T12:04:00Z">
              <w:r w:rsidRPr="00785C54" w:rsidDel="000A6B0A">
                <w:rPr>
                  <w:rStyle w:val="citeapp"/>
                  <w:b/>
                  <w:szCs w:val="24"/>
                  <w:shd w:val="clear" w:color="auto" w:fill="auto"/>
                </w:rPr>
                <w:delText>Annex A</w:delText>
              </w:r>
            </w:del>
            <w:ins w:id="162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22"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3" w:author="Katharina Schleidt" w:date="2022-08-13T16:40:00Z">
              <w:r w:rsidRPr="00785C54" w:rsidDel="00022C0A">
                <w:rPr>
                  <w:szCs w:val="24"/>
                </w:rPr>
                <w:delText xml:space="preserve">core </w:delText>
              </w:r>
            </w:del>
            <w:ins w:id="1624"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5" w:author="Katharina Schleidt" w:date="2022-08-13T16:40:00Z">
              <w:r w:rsidRPr="00785C54" w:rsidDel="00022C0A">
                <w:rPr>
                  <w:szCs w:val="24"/>
                </w:rPr>
                <w:delText xml:space="preserve">core </w:delText>
              </w:r>
            </w:del>
            <w:ins w:id="1626" w:author="Katharina Schleidt" w:date="2022-08-13T16:40:00Z">
              <w:r w:rsidR="00022C0A">
                <w:rPr>
                  <w:szCs w:val="24"/>
                </w:rPr>
                <w:t>C</w:t>
              </w:r>
              <w:r w:rsidR="00022C0A" w:rsidRPr="00785C54">
                <w:rPr>
                  <w:szCs w:val="24"/>
                </w:rPr>
                <w:t xml:space="preserve">ore </w:t>
              </w:r>
            </w:ins>
            <w:del w:id="1627" w:author="Katharina Schleidt" w:date="2022-08-13T15:38:00Z">
              <w:r w:rsidRPr="00785C54" w:rsidDel="001574A6">
                <w:rPr>
                  <w:szCs w:val="24"/>
                </w:rPr>
                <w:delText>-</w:delText>
              </w:r>
            </w:del>
            <w:ins w:id="1628"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9" w:author="Katharina Schleidt" w:date="2022-08-13T16:40:00Z">
              <w:r w:rsidRPr="00785C54" w:rsidDel="00022C0A">
                <w:rPr>
                  <w:szCs w:val="24"/>
                </w:rPr>
                <w:delText xml:space="preserve">core </w:delText>
              </w:r>
            </w:del>
            <w:ins w:id="1630" w:author="Katharina Schleidt" w:date="2022-08-13T16:40:00Z">
              <w:r w:rsidR="00022C0A">
                <w:rPr>
                  <w:szCs w:val="24"/>
                </w:rPr>
                <w:t>C</w:t>
              </w:r>
              <w:r w:rsidR="00022C0A" w:rsidRPr="00785C54">
                <w:rPr>
                  <w:szCs w:val="24"/>
                </w:rPr>
                <w:t xml:space="preserve">ore </w:t>
              </w:r>
            </w:ins>
            <w:del w:id="1631" w:author="Katharina Schleidt" w:date="2022-08-13T15:38:00Z">
              <w:r w:rsidRPr="00785C54" w:rsidDel="001574A6">
                <w:rPr>
                  <w:szCs w:val="24"/>
                </w:rPr>
                <w:delText>-</w:delText>
              </w:r>
            </w:del>
            <w:ins w:id="1632"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3" w:author="Katharina Schleidt" w:date="2022-08-13T16:40:00Z">
              <w:r w:rsidRPr="00785C54" w:rsidDel="00022C0A">
                <w:rPr>
                  <w:szCs w:val="24"/>
                </w:rPr>
                <w:delText xml:space="preserve">core </w:delText>
              </w:r>
            </w:del>
            <w:ins w:id="1634" w:author="Katharina Schleidt" w:date="2022-08-13T16:40:00Z">
              <w:r w:rsidR="00022C0A">
                <w:rPr>
                  <w:szCs w:val="24"/>
                </w:rPr>
                <w:t>C</w:t>
              </w:r>
              <w:r w:rsidR="00022C0A" w:rsidRPr="00785C54">
                <w:rPr>
                  <w:szCs w:val="24"/>
                </w:rPr>
                <w:t xml:space="preserve">ore </w:t>
              </w:r>
            </w:ins>
            <w:del w:id="1635" w:author="Katharina Schleidt" w:date="2022-08-13T15:38:00Z">
              <w:r w:rsidRPr="00785C54" w:rsidDel="001574A6">
                <w:rPr>
                  <w:szCs w:val="24"/>
                </w:rPr>
                <w:delText>-</w:delText>
              </w:r>
            </w:del>
            <w:ins w:id="1636"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7" w:author="Katharina Schleidt" w:date="2022-08-13T16:40:00Z">
              <w:r w:rsidRPr="00785C54" w:rsidDel="00022C0A">
                <w:rPr>
                  <w:szCs w:val="24"/>
                </w:rPr>
                <w:delText xml:space="preserve">core </w:delText>
              </w:r>
            </w:del>
            <w:ins w:id="1638" w:author="Katharina Schleidt" w:date="2022-08-13T16:40:00Z">
              <w:r w:rsidR="00022C0A">
                <w:rPr>
                  <w:szCs w:val="24"/>
                </w:rPr>
                <w:t>C</w:t>
              </w:r>
              <w:r w:rsidR="00022C0A" w:rsidRPr="00785C54">
                <w:rPr>
                  <w:szCs w:val="24"/>
                </w:rPr>
                <w:t xml:space="preserve">ore </w:t>
              </w:r>
            </w:ins>
            <w:del w:id="1639" w:author="Katharina Schleidt" w:date="2022-08-13T15:38:00Z">
              <w:r w:rsidRPr="00785C54" w:rsidDel="001574A6">
                <w:rPr>
                  <w:szCs w:val="24"/>
                </w:rPr>
                <w:delText>-</w:delText>
              </w:r>
            </w:del>
            <w:ins w:id="1640"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1" w:author="Katharina Schleidt" w:date="2022-08-13T16:40:00Z">
              <w:r w:rsidRPr="00785C54" w:rsidDel="00022C0A">
                <w:rPr>
                  <w:szCs w:val="24"/>
                </w:rPr>
                <w:delText xml:space="preserve">core </w:delText>
              </w:r>
            </w:del>
            <w:ins w:id="1642" w:author="Katharina Schleidt" w:date="2022-08-13T16:40:00Z">
              <w:r w:rsidR="00022C0A">
                <w:rPr>
                  <w:szCs w:val="24"/>
                </w:rPr>
                <w:t>C</w:t>
              </w:r>
              <w:r w:rsidR="00022C0A" w:rsidRPr="00785C54">
                <w:rPr>
                  <w:szCs w:val="24"/>
                </w:rPr>
                <w:t xml:space="preserve">ore </w:t>
              </w:r>
            </w:ins>
            <w:del w:id="1643" w:author="Katharina Schleidt" w:date="2022-08-13T15:38:00Z">
              <w:r w:rsidRPr="00785C54" w:rsidDel="001574A6">
                <w:rPr>
                  <w:szCs w:val="24"/>
                </w:rPr>
                <w:delText>-</w:delText>
              </w:r>
            </w:del>
            <w:ins w:id="1644"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5" w:author="Katharina Schleidt" w:date="2022-08-13T16:40:00Z">
              <w:r w:rsidRPr="00785C54" w:rsidDel="00022C0A">
                <w:rPr>
                  <w:szCs w:val="24"/>
                </w:rPr>
                <w:delText xml:space="preserve">core </w:delText>
              </w:r>
            </w:del>
            <w:ins w:id="1646" w:author="Katharina Schleidt" w:date="2022-08-13T16:40:00Z">
              <w:r w:rsidR="00022C0A">
                <w:rPr>
                  <w:szCs w:val="24"/>
                </w:rPr>
                <w:t>C</w:t>
              </w:r>
              <w:r w:rsidR="00022C0A" w:rsidRPr="00785C54">
                <w:rPr>
                  <w:szCs w:val="24"/>
                </w:rPr>
                <w:t xml:space="preserve">ore </w:t>
              </w:r>
            </w:ins>
            <w:del w:id="1647" w:author="Katharina Schleidt" w:date="2022-08-13T15:38:00Z">
              <w:r w:rsidRPr="00785C54" w:rsidDel="001574A6">
                <w:rPr>
                  <w:szCs w:val="24"/>
                </w:rPr>
                <w:delText>-</w:delText>
              </w:r>
            </w:del>
            <w:ins w:id="1648"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9"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50"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1" w:author="Katharina Schleidt" w:date="2022-08-13T15:38:00Z">
              <w:r w:rsidRPr="00785C54" w:rsidDel="001574A6">
                <w:rPr>
                  <w:szCs w:val="24"/>
                </w:rPr>
                <w:delText>-</w:delText>
              </w:r>
            </w:del>
            <w:ins w:id="1652"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3" w:author="Katharina Schleidt" w:date="2022-08-13T15:38:00Z">
              <w:r w:rsidRPr="00785C54" w:rsidDel="001574A6">
                <w:rPr>
                  <w:szCs w:val="24"/>
                </w:rPr>
                <w:delText>-</w:delText>
              </w:r>
            </w:del>
            <w:ins w:id="1654"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5" w:author="Katharina Schleidt" w:date="2022-08-13T15:38:00Z">
              <w:r w:rsidRPr="00785C54" w:rsidDel="001574A6">
                <w:rPr>
                  <w:szCs w:val="24"/>
                </w:rPr>
                <w:delText>-</w:delText>
              </w:r>
            </w:del>
            <w:ins w:id="1656"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7" w:author="Katharina Schleidt" w:date="2022-08-13T15:38:00Z">
              <w:r w:rsidRPr="00785C54" w:rsidDel="001574A6">
                <w:rPr>
                  <w:szCs w:val="24"/>
                </w:rPr>
                <w:delText>-</w:delText>
              </w:r>
            </w:del>
            <w:ins w:id="1658"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9" w:author="Katharina Schleidt" w:date="2022-08-13T15:38:00Z">
              <w:r w:rsidRPr="00785C54" w:rsidDel="001574A6">
                <w:rPr>
                  <w:szCs w:val="24"/>
                </w:rPr>
                <w:delText>-</w:delText>
              </w:r>
            </w:del>
            <w:ins w:id="1660"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1" w:author="Katharina Schleidt" w:date="2022-08-13T15:38:00Z">
              <w:r w:rsidRPr="00785C54" w:rsidDel="001574A6">
                <w:rPr>
                  <w:szCs w:val="24"/>
                </w:rPr>
                <w:delText>-</w:delText>
              </w:r>
            </w:del>
            <w:ins w:id="1662"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63" w:author="Katharina Schleidt" w:date="2022-08-13T15:38:00Z">
              <w:r w:rsidRPr="00785C54" w:rsidDel="001574A6">
                <w:rPr>
                  <w:szCs w:val="24"/>
                </w:rPr>
                <w:delText>-</w:delText>
              </w:r>
            </w:del>
            <w:ins w:id="1664"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5" w:author="Katharina Schleidt" w:date="2022-08-13T15:38:00Z">
              <w:r w:rsidRPr="00785C54" w:rsidDel="001574A6">
                <w:rPr>
                  <w:szCs w:val="24"/>
                </w:rPr>
                <w:delText>-</w:delText>
              </w:r>
            </w:del>
            <w:ins w:id="1666"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7" w:author="Katharina Schleidt" w:date="2022-08-13T15:38:00Z">
              <w:r w:rsidRPr="00785C54" w:rsidDel="001574A6">
                <w:rPr>
                  <w:szCs w:val="24"/>
                </w:rPr>
                <w:delText>-</w:delText>
              </w:r>
            </w:del>
            <w:ins w:id="1668"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9" w:author="Katharina Schleidt" w:date="2022-08-13T15:38:00Z">
              <w:r w:rsidRPr="00785C54" w:rsidDel="001574A6">
                <w:rPr>
                  <w:szCs w:val="24"/>
                </w:rPr>
                <w:delText>-</w:delText>
              </w:r>
            </w:del>
            <w:ins w:id="1670"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71" w:name="_Toc113373306"/>
      <w:r w:rsidRPr="00785C54">
        <w:rPr>
          <w:rFonts w:eastAsia="Times New Roman"/>
          <w:szCs w:val="24"/>
        </w:rPr>
        <w:t>Packaging, requirements and dependencies</w:t>
      </w:r>
      <w:bookmarkEnd w:id="1671"/>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72" w:name="_Toc113373307"/>
      <w:r w:rsidRPr="00785C54">
        <w:rPr>
          <w:rFonts w:eastAsia="Times New Roman"/>
          <w:szCs w:val="24"/>
        </w:rPr>
        <w:t>Requirements</w:t>
      </w:r>
      <w:bookmarkEnd w:id="1672"/>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73"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74"/>
      <w:r w:rsidRPr="00785C54">
        <w:rPr>
          <w:szCs w:val="24"/>
        </w:rPr>
        <w:t>EXAMPLE</w:t>
      </w:r>
      <w:r w:rsidRPr="00785C54">
        <w:rPr>
          <w:szCs w:val="24"/>
        </w:rPr>
        <w:tab/>
      </w:r>
      <w:ins w:id="1675" w:author="Katharina Schleidt" w:date="2022-08-13T15:52:00Z">
        <w:r w:rsidR="002A0086" w:rsidRPr="002A0086">
          <w:rPr>
            <w:szCs w:val="24"/>
          </w:rPr>
          <w:t>Some providers only serve information</w:t>
        </w:r>
        <w:r w:rsidR="002A0086">
          <w:rPr>
            <w:szCs w:val="24"/>
          </w:rPr>
          <w:t xml:space="preserve"> </w:t>
        </w:r>
      </w:ins>
      <w:del w:id="1676" w:author="Katharina Schleidt" w:date="2022-08-13T15:52:00Z">
        <w:r w:rsidRPr="00785C54" w:rsidDel="002A0086">
          <w:rPr>
            <w:szCs w:val="24"/>
          </w:rPr>
          <w:delText xml:space="preserve">A provider may only serve information </w:delText>
        </w:r>
        <w:commentRangeEnd w:id="1674"/>
        <w:r w:rsidR="000A6B0A" w:rsidDel="002A0086">
          <w:rPr>
            <w:rStyle w:val="CommentReference"/>
            <w:rFonts w:eastAsia="MS Mincho"/>
            <w:lang w:eastAsia="ja-JP"/>
          </w:rPr>
          <w:commentReference w:id="1674"/>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77" w:author="REID-JAMOND Alison" w:date="2022-04-04T12:42:00Z">
        <w:r w:rsidR="000A6B0A">
          <w:rPr>
            <w:szCs w:val="24"/>
          </w:rPr>
          <w:t>-</w:t>
        </w:r>
      </w:ins>
      <w:del w:id="1678"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9" w:author="REID-JAMOND Alison" w:date="2022-04-04T12:42:00Z">
        <w:r w:rsidR="000A6B0A">
          <w:rPr>
            <w:szCs w:val="24"/>
          </w:rPr>
          <w:t>.</w:t>
        </w:r>
      </w:ins>
      <w:del w:id="1680"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81" w:author="REID-JAMOND Alison" w:date="2022-04-04T12:42:00Z">
        <w:r w:rsidR="000A6B0A">
          <w:rPr>
            <w:szCs w:val="24"/>
          </w:rPr>
          <w:t>.</w:t>
        </w:r>
      </w:ins>
      <w:del w:id="1682"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83" w:author="Katharina Schleidt" w:date="2022-08-13T17:24:00Z">
        <w:r w:rsidRPr="00785C54" w:rsidDel="000F7C96">
          <w:rPr>
            <w:szCs w:val="24"/>
          </w:rPr>
          <w:delText>Domain</w:delText>
        </w:r>
      </w:del>
      <w:ins w:id="1684" w:author="Katharina Schleidt" w:date="2022-08-13T17:24:00Z">
        <w:r w:rsidR="000F7C96">
          <w:rPr>
            <w:szCs w:val="24"/>
          </w:rPr>
          <w:t>domain</w:t>
        </w:r>
      </w:ins>
      <w:r w:rsidRPr="00785C54">
        <w:rPr>
          <w:szCs w:val="24"/>
        </w:rPr>
        <w:t xml:space="preserve">s </w:t>
      </w:r>
      <w:del w:id="1685" w:author="Katharina Schleidt" w:date="2022-08-13T16:12:00Z">
        <w:r w:rsidRPr="00785C54" w:rsidDel="009061F0">
          <w:rPr>
            <w:szCs w:val="24"/>
          </w:rPr>
          <w:delText>may</w:delText>
        </w:r>
      </w:del>
      <w:ins w:id="1686"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7" w:author="REID-JAMOND Alison" w:date="2022-04-04T08:13:00Z">
        <w:r w:rsidR="003E2160">
          <w:rPr>
            <w:szCs w:val="24"/>
          </w:rPr>
          <w:t xml:space="preserve"> Observations and Measurements (</w:t>
        </w:r>
      </w:ins>
      <w:del w:id="1688" w:author="REID-JAMOND Alison" w:date="2022-04-04T08:13:00Z">
        <w:r w:rsidRPr="00785C54" w:rsidDel="003E2160">
          <w:rPr>
            <w:szCs w:val="24"/>
          </w:rPr>
          <w:delText xml:space="preserve"> </w:delText>
        </w:r>
      </w:del>
      <w:r w:rsidRPr="00785C54">
        <w:rPr>
          <w:szCs w:val="24"/>
        </w:rPr>
        <w:t>O&amp;M</w:t>
      </w:r>
      <w:ins w:id="1689"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xml:space="preserve">, with the assumption that a reference to an existing code list will be provided. Within the current OMS Model, the observable property has been upgraded to a </w:t>
      </w:r>
      <w:proofErr w:type="spellStart"/>
      <w:r w:rsidRPr="00785C54">
        <w:rPr>
          <w:szCs w:val="24"/>
        </w:rPr>
        <w:t>featureType</w:t>
      </w:r>
      <w:proofErr w:type="spellEnd"/>
      <w:r w:rsidRPr="00785C54">
        <w:rPr>
          <w:szCs w:val="24"/>
        </w:rPr>
        <w:t>.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90" w:name="_Toc113373308"/>
      <w:r w:rsidRPr="00785C54">
        <w:rPr>
          <w:rFonts w:eastAsia="Times New Roman"/>
          <w:szCs w:val="24"/>
        </w:rPr>
        <w:t>UML</w:t>
      </w:r>
      <w:bookmarkEnd w:id="1690"/>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1" w:name="_Toc113373309"/>
      <w:r w:rsidRPr="00785C54">
        <w:rPr>
          <w:rFonts w:eastAsia="Times New Roman"/>
          <w:szCs w:val="24"/>
        </w:rPr>
        <w:t>UML package structure</w:t>
      </w:r>
      <w:bookmarkEnd w:id="1691"/>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92" w:author="Katharina Schleidt" w:date="2022-08-13T16:56:00Z">
        <w:r w:rsidRPr="00785C54" w:rsidDel="001C6797">
          <w:rPr>
            <w:szCs w:val="24"/>
          </w:rPr>
          <w:delText xml:space="preserve">Measurements </w:delText>
        </w:r>
      </w:del>
      <w:ins w:id="1693"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94" w:author="Katharina Schleidt" w:date="2022-08-13T16:56:00Z">
        <w:r w:rsidRPr="00785C54" w:rsidDel="001C6797">
          <w:rPr>
            <w:szCs w:val="24"/>
          </w:rPr>
          <w:delText xml:space="preserve">Samples </w:delText>
        </w:r>
      </w:del>
      <w:ins w:id="1695" w:author="Katharina Schleidt" w:date="2022-08-13T16:56:00Z">
        <w:r w:rsidR="001C6797">
          <w:rPr>
            <w:szCs w:val="24"/>
          </w:rPr>
          <w:t>s</w:t>
        </w:r>
        <w:r w:rsidR="001C6797" w:rsidRPr="00785C54">
          <w:rPr>
            <w:szCs w:val="24"/>
          </w:rPr>
          <w:t xml:space="preserve">amples </w:t>
        </w:r>
      </w:ins>
      <w:del w:id="1696" w:author="Katharina Schleidt" w:date="2022-08-13T16:56:00Z">
        <w:r w:rsidRPr="00785C54" w:rsidDel="001C6797">
          <w:rPr>
            <w:szCs w:val="24"/>
          </w:rPr>
          <w:delText>Model</w:delText>
        </w:r>
      </w:del>
      <w:ins w:id="1697"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(i.e</w:t>
      </w:r>
      <w:ins w:id="1698" w:author="REID-JAMOND Alison" w:date="2022-04-04T12:44:00Z">
        <w:r w:rsidR="000A6B0A">
          <w:rPr>
            <w:szCs w:val="24"/>
          </w:rPr>
          <w:t>.</w:t>
        </w:r>
      </w:ins>
      <w:del w:id="1699"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00" w:name="_Toc113373310"/>
      <w:r w:rsidRPr="00785C54">
        <w:rPr>
          <w:rFonts w:eastAsia="Times New Roman"/>
          <w:szCs w:val="24"/>
        </w:rPr>
        <w:t>UML package dependencies</w:t>
      </w:r>
      <w:bookmarkEnd w:id="1700"/>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701"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702" w:author="REID-JAMOND Alison" w:date="2022-04-04T11:23:00Z">
        <w:r w:rsidRPr="00785C54" w:rsidDel="000A6B0A">
          <w:rPr>
            <w:szCs w:val="24"/>
          </w:rPr>
          <w:delText>International Standard</w:delText>
        </w:r>
      </w:del>
      <w:ins w:id="1703"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04"/>
      <w:r w:rsidRPr="00785C54">
        <w:rPr>
          <w:szCs w:val="24"/>
        </w:rPr>
        <w:t>Table 7 — UML package level dependencies</w:t>
      </w:r>
      <w:commentRangeEnd w:id="1704"/>
      <w:r w:rsidR="000A6B0A">
        <w:rPr>
          <w:rStyle w:val="CommentReference"/>
          <w:rFonts w:eastAsia="MS Mincho"/>
          <w:b w:val="0"/>
          <w:lang w:eastAsia="ja-JP"/>
        </w:rPr>
        <w:commentReference w:id="1704"/>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5" w:author="Katharina Schleidt" w:date="2022-08-12T18:15:00Z">
              <w:r w:rsidRPr="006C4FD2">
                <w:rPr>
                  <w:b/>
                  <w:szCs w:val="24"/>
                </w:rPr>
                <w:t>OMS Package</w:t>
              </w:r>
            </w:ins>
            <w:del w:id="1706"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7" w:author="Katharina Schleidt" w:date="2022-08-12T18:15:00Z">
              <w:r w:rsidRPr="006C4FD2">
                <w:rPr>
                  <w:b/>
                  <w:szCs w:val="24"/>
                </w:rPr>
                <w:t>Package</w:t>
              </w:r>
            </w:ins>
            <w:del w:id="1708"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9" w:author="Katharina Schleidt" w:date="2022-08-12T18:15:00Z">
              <w:r w:rsidRPr="00DA272F">
                <w:rPr>
                  <w:b/>
                  <w:szCs w:val="24"/>
                </w:rPr>
                <w:t>International Standard</w:t>
              </w:r>
            </w:ins>
            <w:del w:id="1710"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11" w:author="Katharina Schleidt" w:date="2022-08-12T18:16:00Z">
              <w:r w:rsidRPr="00DA272F">
                <w:rPr>
                  <w:b/>
                  <w:szCs w:val="24"/>
                </w:rPr>
                <w:t>Classes</w:t>
              </w:r>
            </w:ins>
            <w:del w:id="1712"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3"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14"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6" w:author="Katharina Schleidt" w:date="2022-08-13T16:37:00Z">
              <w:r w:rsidRPr="00785C54" w:rsidDel="00022C0A">
                <w:rPr>
                  <w:szCs w:val="24"/>
                </w:rPr>
                <w:delText>core</w:delText>
              </w:r>
            </w:del>
            <w:ins w:id="171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8"/>
            <w:del w:id="1719" w:author="Katharina Schleidt" w:date="2022-08-12T18:00:00Z">
              <w:r w:rsidRPr="00785C54" w:rsidDel="00F543D2">
                <w:rPr>
                  <w:szCs w:val="24"/>
                </w:rPr>
                <w:delText>This International Standard</w:delText>
              </w:r>
              <w:commentRangeEnd w:id="1718"/>
              <w:r w:rsidR="000A6B0A" w:rsidDel="00F543D2">
                <w:rPr>
                  <w:rStyle w:val="CommentReference"/>
                  <w:rFonts w:eastAsia="MS Mincho"/>
                  <w:lang w:eastAsia="ja-JP"/>
                </w:rPr>
                <w:commentReference w:id="1718"/>
              </w:r>
            </w:del>
            <w:ins w:id="1720"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1" w:author="Katharina Schleidt" w:date="2022-08-13T16:37:00Z">
              <w:r w:rsidRPr="00785C54" w:rsidDel="00022C0A">
                <w:rPr>
                  <w:szCs w:val="24"/>
                </w:rPr>
                <w:delText>core</w:delText>
              </w:r>
            </w:del>
            <w:ins w:id="172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2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4" w:author="Katharina Schleidt" w:date="2022-08-13T16:37:00Z">
              <w:r w:rsidRPr="00785C54" w:rsidDel="00022C0A">
                <w:rPr>
                  <w:szCs w:val="24"/>
                </w:rPr>
                <w:delText>core</w:delText>
              </w:r>
            </w:del>
            <w:ins w:id="172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7" w:author="Katharina Schleidt" w:date="2022-08-13T16:37:00Z">
              <w:r w:rsidRPr="00785C54" w:rsidDel="00022C0A">
                <w:rPr>
                  <w:szCs w:val="24"/>
                </w:rPr>
                <w:delText>core</w:delText>
              </w:r>
            </w:del>
            <w:ins w:id="1728"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9" w:author="Katharina Schleidt" w:date="2022-08-12T18:00:00Z">
              <w:r>
                <w:rPr>
                  <w:szCs w:val="24"/>
                </w:rPr>
                <w:t>ISO 19156:2022</w:t>
              </w:r>
            </w:ins>
            <w:del w:id="173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2"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3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6" w:author="Katharina Schleidt" w:date="2022-08-12T18:00:00Z">
              <w:r>
                <w:rPr>
                  <w:szCs w:val="24"/>
                </w:rPr>
                <w:t>ISO 19156:2022</w:t>
              </w:r>
            </w:ins>
            <w:del w:id="173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lastRenderedPageBreak/>
              <w:t xml:space="preserve">Abstract Sample </w:t>
            </w:r>
            <w:del w:id="1738" w:author="Katharina Schleidt" w:date="2022-08-13T16:37:00Z">
              <w:r w:rsidRPr="00785C54" w:rsidDel="00022C0A">
                <w:rPr>
                  <w:szCs w:val="24"/>
                </w:rPr>
                <w:delText>core</w:delText>
              </w:r>
            </w:del>
            <w:ins w:id="173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40" w:author="Katharina Schleidt" w:date="2022-08-12T18:00:00Z">
              <w:r>
                <w:rPr>
                  <w:szCs w:val="24"/>
                </w:rPr>
                <w:t>ISO 19156:2022</w:t>
              </w:r>
            </w:ins>
            <w:del w:id="174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4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7"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8" w:author="Katharina Schleidt" w:date="2022-08-13T16:37:00Z">
              <w:r w:rsidRPr="00785C54" w:rsidDel="00022C0A">
                <w:rPr>
                  <w:szCs w:val="24"/>
                </w:rPr>
                <w:delText>core</w:delText>
              </w:r>
            </w:del>
            <w:ins w:id="174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51" w:author="Katharina Schleidt" w:date="2022-08-13T16:37:00Z">
              <w:r w:rsidRPr="00785C54" w:rsidDel="00022C0A">
                <w:rPr>
                  <w:szCs w:val="24"/>
                </w:rPr>
                <w:delText>core</w:delText>
              </w:r>
            </w:del>
            <w:ins w:id="175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53" w:author="Katharina Schleidt" w:date="2022-08-13T16:37:00Z">
              <w:r w:rsidRPr="00785C54" w:rsidDel="00022C0A">
                <w:rPr>
                  <w:szCs w:val="24"/>
                </w:rPr>
                <w:delText>core</w:delText>
              </w:r>
            </w:del>
            <w:ins w:id="1754"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5" w:author="Katharina Schleidt" w:date="2022-08-12T18:00:00Z">
              <w:r>
                <w:rPr>
                  <w:szCs w:val="24"/>
                </w:rPr>
                <w:t>ISO 19156:2022</w:t>
              </w:r>
            </w:ins>
            <w:del w:id="175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7" w:author="Katharina Schleidt" w:date="2022-08-12T18:00:00Z">
              <w:r>
                <w:rPr>
                  <w:szCs w:val="24"/>
                </w:rPr>
                <w:t>ISO 19156:2022</w:t>
              </w:r>
            </w:ins>
            <w:del w:id="175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6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61" w:author="Ilkka Rinne" w:date="2022-09-06T15:11:00Z"/>
        </w:rPr>
      </w:pPr>
      <w:del w:id="1762" w:author="Ilkka Rinne" w:date="2022-09-06T15:11:00Z">
        <w:r w:rsidRPr="00785C54" w:rsidDel="00CA6762">
          <w:delText> </w:delText>
        </w:r>
      </w:del>
    </w:p>
    <w:p w14:paraId="2510C703" w14:textId="77777777" w:rsidR="00CA6762" w:rsidRPr="00785C54" w:rsidRDefault="00CA6762" w:rsidP="00785C54">
      <w:pPr>
        <w:pStyle w:val="BodyText"/>
        <w:rPr>
          <w:ins w:id="1763" w:author="Ilkka Rinne" w:date="2022-09-06T15:12:00Z"/>
        </w:rPr>
      </w:pPr>
    </w:p>
    <w:p w14:paraId="5F546C2F" w14:textId="096344EC" w:rsidR="005B5EAD" w:rsidRPr="00785C54" w:rsidRDefault="00577364">
      <w:pPr>
        <w:pStyle w:val="BodyText"/>
        <w:rPr>
          <w:szCs w:val="24"/>
        </w:rPr>
        <w:pPrChange w:id="1764"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5" w:author="Ilkka Rinne" w:date="2022-09-06T13:42:00Z">
        <w:r w:rsidRPr="00785C54" w:rsidDel="006C4528">
          <w:rPr>
            <w:noProof/>
            <w:szCs w:val="24"/>
          </w:rPr>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6" w:author="Ilkka Rinne" w:date="2022-09-06T13:42:00Z">
        <w:r w:rsidR="006C4528">
          <w:rPr>
            <w:noProof/>
            <w:szCs w:val="24"/>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67" w:name="_Toc113373311"/>
      <w:r w:rsidRPr="00785C54">
        <w:rPr>
          <w:rFonts w:eastAsia="Times New Roman"/>
          <w:szCs w:val="24"/>
        </w:rPr>
        <w:lastRenderedPageBreak/>
        <w:t>Note on the use of Any</w:t>
      </w:r>
      <w:bookmarkEnd w:id="1767"/>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68" w:author="REID-JAMOND Alison" w:date="2022-04-04T12:44:00Z">
        <w:r w:rsidRPr="00785C54" w:rsidDel="000A6B0A">
          <w:rPr>
            <w:szCs w:val="24"/>
          </w:rPr>
          <w:delText>International Standard</w:delText>
        </w:r>
      </w:del>
      <w:ins w:id="1769" w:author="REID-JAMOND Alison" w:date="2022-04-04T12:44:00Z">
        <w:r w:rsidR="000A6B0A">
          <w:rPr>
            <w:szCs w:val="24"/>
          </w:rPr>
          <w:t>document</w:t>
        </w:r>
      </w:ins>
      <w:r w:rsidRPr="00785C54">
        <w:rPr>
          <w:szCs w:val="24"/>
        </w:rPr>
        <w:t xml:space="preserve"> make extensive use of the Any interface defined in </w:t>
      </w:r>
      <w:ins w:id="1770"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1771" w:author="REID-JAMOND Alison" w:date="2022-04-04T12:44:00Z">
        <w:r w:rsidRPr="00785C54" w:rsidDel="000A6B0A">
          <w:rPr>
            <w:szCs w:val="24"/>
          </w:rPr>
          <w:delText xml:space="preserve">MAY </w:delText>
        </w:r>
      </w:del>
      <w:ins w:id="1772" w:author="REID-JAMOND Alison" w:date="2022-04-04T12:44:00Z">
        <w:r w:rsidR="000A6B0A">
          <w:rPr>
            <w:szCs w:val="24"/>
          </w:rPr>
          <w:t xml:space="preserve">may </w:t>
        </w:r>
      </w:ins>
      <w:r w:rsidRPr="00785C54">
        <w:rPr>
          <w:szCs w:val="24"/>
        </w:rPr>
        <w:t>be of any type or a reference to a</w:t>
      </w:r>
      <w:del w:id="1773"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r w:rsidRPr="00785C54">
        <w:rPr>
          <w:szCs w:val="24"/>
        </w:rPr>
        <w:t>owl:Thing</w:t>
      </w:r>
      <w:proofErr w:type="spellEnd"/>
      <w:r w:rsidRPr="00785C54">
        <w:rPr>
          <w:szCs w:val="24"/>
        </w:rPr>
        <w:t xml:space="preserve">, </w:t>
      </w:r>
      <w:proofErr w:type="spellStart"/>
      <w:r w:rsidRPr="00785C54">
        <w:rPr>
          <w:szCs w:val="24"/>
        </w:rPr>
        <w:t>featureType</w:t>
      </w:r>
      <w:proofErr w:type="spellEnd"/>
      <w:r w:rsidRPr="00785C54">
        <w:rPr>
          <w:szCs w:val="24"/>
        </w:rPr>
        <w:t xml:space="preserv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74"/>
      <w:r w:rsidRPr="00785C54">
        <w:rPr>
          <w:szCs w:val="24"/>
        </w:rPr>
        <w:t>EXAMPLES</w:t>
      </w:r>
      <w:del w:id="1775" w:author="REID-JAMOND Alison" w:date="2022-04-04T12:44:00Z">
        <w:r w:rsidRPr="00785C54" w:rsidDel="000A6B0A">
          <w:rPr>
            <w:szCs w:val="24"/>
          </w:rPr>
          <w:delText>:</w:delText>
        </w:r>
      </w:del>
      <w:r w:rsidR="00564377" w:rsidRPr="00785C54">
        <w:rPr>
          <w:szCs w:val="24"/>
        </w:rPr>
        <w:tab/>
      </w:r>
      <w:commentRangeEnd w:id="1774"/>
      <w:r w:rsidR="000A6B0A">
        <w:rPr>
          <w:rStyle w:val="CommentReference"/>
          <w:rFonts w:eastAsia="MS Mincho"/>
          <w:lang w:eastAsia="ja-JP"/>
        </w:rPr>
        <w:commentReference w:id="1774"/>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w:t>
      </w:r>
      <w:proofErr w:type="spellStart"/>
      <w:r w:rsidRPr="00785C54">
        <w:rPr>
          <w:szCs w:val="24"/>
        </w:rPr>
        <w:t>SensorThings</w:t>
      </w:r>
      <w:proofErr w:type="spellEnd"/>
      <w:r w:rsidRPr="00785C54">
        <w:rPr>
          <w:szCs w:val="24"/>
        </w:rPr>
        <w:t xml:space="preserve">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6"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an instance of </w:t>
      </w:r>
      <w:del w:id="1777" w:author="Katharina Schleidt" w:date="2022-08-13T16:58:00Z">
        <w:r w:rsidRPr="00785C54" w:rsidDel="00D5345E">
          <w:rPr>
            <w:szCs w:val="24"/>
          </w:rPr>
          <w:delText>B</w:delText>
        </w:r>
      </w:del>
      <w:ins w:id="1778" w:author="Katharina Schleidt" w:date="2022-08-13T16:58:00Z">
        <w:r w:rsidR="00D5345E">
          <w:rPr>
            <w:szCs w:val="24"/>
          </w:rPr>
          <w:t>b</w:t>
        </w:r>
      </w:ins>
      <w:r w:rsidRPr="00785C54">
        <w:rPr>
          <w:szCs w:val="24"/>
        </w:rPr>
        <w:t>orehole</w:t>
      </w:r>
      <w:del w:id="1779"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80"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81"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82" w:author="Katharina Schleidt" w:date="2022-08-13T16:59:00Z">
        <w:r w:rsidR="00D5345E">
          <w:rPr>
            <w:szCs w:val="24"/>
          </w:rPr>
          <w:t>O</w:t>
        </w:r>
      </w:ins>
      <w:del w:id="1783"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1784"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85" w:name="_Toc113373312"/>
      <w:r w:rsidRPr="00785C54">
        <w:rPr>
          <w:rFonts w:eastAsia="Times New Roman"/>
          <w:szCs w:val="24"/>
        </w:rPr>
        <w:t>Fundamental characteristics of observations and samples (informative)</w:t>
      </w:r>
      <w:bookmarkEnd w:id="1785"/>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86" w:name="_Toc113373313"/>
      <w:r w:rsidRPr="00785C54">
        <w:rPr>
          <w:rFonts w:eastAsia="Times New Roman"/>
          <w:szCs w:val="24"/>
        </w:rPr>
        <w:t>Observation schema</w:t>
      </w:r>
      <w:bookmarkEnd w:id="1786"/>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87" w:name="_Toc113373314"/>
      <w:r w:rsidRPr="00785C54">
        <w:rPr>
          <w:rFonts w:eastAsia="Times New Roman"/>
          <w:szCs w:val="24"/>
        </w:rPr>
        <w:t>Property evaluation</w:t>
      </w:r>
      <w:bookmarkEnd w:id="1787"/>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88" w:author="REID-JAMOND Alison" w:date="2022-04-04T12:46:00Z">
        <w:r w:rsidR="000A6B0A">
          <w:rPr>
            <w:szCs w:val="24"/>
          </w:rPr>
          <w:t>.</w:t>
        </w:r>
      </w:ins>
      <w:del w:id="1789"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90" w:author="REID-JAMOND Alison" w:date="2022-04-04T12:46:00Z">
        <w:r>
          <w:rPr>
            <w:szCs w:val="24"/>
          </w:rPr>
          <w:t>1</w:t>
        </w:r>
      </w:ins>
      <w:del w:id="1791"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92" w:author="REID-JAMOND Alison" w:date="2022-04-04T12:46:00Z">
        <w:r>
          <w:rPr>
            <w:szCs w:val="24"/>
          </w:rPr>
          <w:t>.</w:t>
        </w:r>
      </w:ins>
      <w:del w:id="1793"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94" w:author="Katharina Schleidt" w:date="2022-08-23T19:19:00Z"/>
          <w:szCs w:val="24"/>
        </w:rPr>
      </w:pPr>
      <w:ins w:id="1795" w:author="REID-JAMOND Alison" w:date="2022-04-04T12:46:00Z">
        <w:r>
          <w:rPr>
            <w:szCs w:val="24"/>
          </w:rPr>
          <w:t>2</w:t>
        </w:r>
      </w:ins>
      <w:del w:id="1796"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97" w:author="Katharina Schleidt" w:date="2022-08-23T19:19:00Z">
        <w:r w:rsidR="00A81201">
          <w:rPr>
            <w:szCs w:val="24"/>
          </w:rPr>
          <w:t xml:space="preserve"> </w:t>
        </w:r>
        <w:commentRangeStart w:id="1798"/>
        <w:commentRangeEnd w:id="1798"/>
        <w:r w:rsidR="00A81201">
          <w:rPr>
            <w:rStyle w:val="CommentReference"/>
            <w:rFonts w:eastAsia="MS Mincho"/>
            <w:lang w:eastAsia="ja-JP"/>
          </w:rPr>
          <w:commentReference w:id="1798"/>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9"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w:t>
      </w:r>
      <w:r w:rsidRPr="00785C54">
        <w:rPr>
          <w:szCs w:val="24"/>
        </w:rPr>
        <w:lastRenderedPageBreak/>
        <w:t>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0" w:name="_Toc113373315"/>
      <w:commentRangeStart w:id="1801"/>
      <w:r w:rsidRPr="00785C54">
        <w:rPr>
          <w:rFonts w:eastAsia="Times New Roman"/>
          <w:szCs w:val="24"/>
        </w:rPr>
        <w:t>Observation</w:t>
      </w:r>
      <w:commentRangeEnd w:id="1801"/>
      <w:r w:rsidR="000A6B0A">
        <w:rPr>
          <w:rStyle w:val="CommentReference"/>
          <w:b w:val="0"/>
        </w:rPr>
        <w:commentReference w:id="1801"/>
      </w:r>
      <w:bookmarkEnd w:id="1800"/>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2" w:name="_Toc113373316"/>
      <w:r w:rsidRPr="00785C54">
        <w:rPr>
          <w:rFonts w:eastAsia="Times New Roman"/>
          <w:szCs w:val="24"/>
        </w:rPr>
        <w:t>Properties of an Observation</w:t>
      </w:r>
      <w:bookmarkEnd w:id="1802"/>
    </w:p>
    <w:p w14:paraId="0B989DF3" w14:textId="6AA1B1C1"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803"/>
      <w:r w:rsidRPr="00785C54">
        <w:rPr>
          <w:szCs w:val="24"/>
        </w:rPr>
        <w:t xml:space="preserve">. </w:t>
      </w:r>
      <w:del w:id="1804" w:author="Katharina Schleidt" w:date="2022-08-13T18:09:00Z">
        <w:r w:rsidRPr="00785C54" w:rsidDel="00E804F5">
          <w:rPr>
            <w:szCs w:val="24"/>
          </w:rPr>
          <w:delText>The diagram below</w:delText>
        </w:r>
        <w:commentRangeEnd w:id="1803"/>
        <w:r w:rsidR="000A6B0A" w:rsidDel="00E804F5">
          <w:rPr>
            <w:rStyle w:val="CommentReference"/>
            <w:rFonts w:eastAsia="MS Mincho"/>
            <w:lang w:eastAsia="ja-JP"/>
          </w:rPr>
          <w:commentReference w:id="1803"/>
        </w:r>
      </w:del>
      <w:ins w:id="1805"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6" w:author="Ilkka Rinne" w:date="2022-09-06T13:43:00Z">
        <w:r w:rsidRPr="00785C54" w:rsidDel="00696A69">
          <w:rPr>
            <w:noProof/>
            <w:szCs w:val="24"/>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07" w:author="Ilkka Rinne" w:date="2022-09-06T13:43:00Z">
        <w:r w:rsidR="00696A69">
          <w:rPr>
            <w:noProof/>
            <w:szCs w:val="24"/>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lastRenderedPageBreak/>
        <w:t xml:space="preserve">The relationship between the properties of an observation and those of its feature-of-interest is key to the semantics of the data model elaborated in this </w:t>
      </w:r>
      <w:ins w:id="1808" w:author="REID-JAMOND Alison" w:date="2022-04-04T12:48:00Z">
        <w:r w:rsidR="000A6B0A">
          <w:rPr>
            <w:szCs w:val="24"/>
          </w:rPr>
          <w:t>document</w:t>
        </w:r>
      </w:ins>
      <w:del w:id="1809" w:author="REID-JAMOND Alison" w:date="2022-04-04T12:48:00Z">
        <w:r w:rsidRPr="00785C54" w:rsidDel="000A6B0A">
          <w:rPr>
            <w:szCs w:val="24"/>
          </w:rPr>
          <w:delText>standard</w:delText>
        </w:r>
      </w:del>
      <w:r w:rsidRPr="00785C54">
        <w:rPr>
          <w:szCs w:val="24"/>
        </w:rPr>
        <w:t xml:space="preserve">. This is further elaborated in </w:t>
      </w:r>
      <w:del w:id="1810" w:author="REID-JAMOND Alison" w:date="2022-04-04T12:48:00Z">
        <w:r w:rsidRPr="00785C54" w:rsidDel="000A6B0A">
          <w:rPr>
            <w:szCs w:val="24"/>
          </w:rPr>
          <w:delText>Annex </w:delText>
        </w:r>
      </w:del>
      <w:ins w:id="1811"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2" w:name="_Toc113373317"/>
      <w:r w:rsidRPr="00785C54">
        <w:rPr>
          <w:rFonts w:eastAsia="Times New Roman"/>
          <w:szCs w:val="24"/>
        </w:rPr>
        <w:t>Observation location</w:t>
      </w:r>
      <w:bookmarkEnd w:id="1812"/>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13"/>
      <w:del w:id="1814" w:author="REID-JAMOND Alison" w:date="2022-04-04T12:48:00Z">
        <w:r w:rsidRPr="00785C54" w:rsidDel="000A6B0A">
          <w:rPr>
            <w:szCs w:val="24"/>
          </w:rPr>
          <w:delText xml:space="preserve">may </w:delText>
        </w:r>
      </w:del>
      <w:ins w:id="1815" w:author="REID-JAMOND Alison" w:date="2022-04-04T12:48:00Z">
        <w:r w:rsidR="000A6B0A">
          <w:rPr>
            <w:szCs w:val="24"/>
          </w:rPr>
          <w:t xml:space="preserve">can potentially </w:t>
        </w:r>
      </w:ins>
      <w:commentRangeEnd w:id="1813"/>
      <w:ins w:id="1816" w:author="REID-JAMOND Alison" w:date="2022-04-04T12:49:00Z">
        <w:r w:rsidR="000A6B0A">
          <w:rPr>
            <w:rStyle w:val="CommentReference"/>
            <w:rFonts w:eastAsia="MS Mincho"/>
            <w:lang w:eastAsia="ja-JP"/>
          </w:rPr>
          <w:commentReference w:id="1813"/>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17" w:author="REID-JAMOND Alison" w:date="2022-04-04T12:49:00Z">
        <w:r w:rsidRPr="00785C54" w:rsidDel="000A6B0A">
          <w:rPr>
            <w:szCs w:val="24"/>
          </w:rPr>
          <w:delText xml:space="preserve">may </w:delText>
        </w:r>
      </w:del>
      <w:ins w:id="1818"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9"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0" w:name="_Toc113373318"/>
      <w:r w:rsidRPr="00785C54">
        <w:rPr>
          <w:rFonts w:eastAsia="Times New Roman"/>
          <w:szCs w:val="24"/>
        </w:rPr>
        <w:t>Result types</w:t>
      </w:r>
      <w:bookmarkEnd w:id="1820"/>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1" w:name="_Toc113373319"/>
      <w:r w:rsidRPr="00785C54">
        <w:rPr>
          <w:rFonts w:eastAsia="Times New Roman"/>
          <w:szCs w:val="24"/>
        </w:rPr>
        <w:t>Use of the observation model</w:t>
      </w:r>
      <w:bookmarkEnd w:id="1821"/>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22"/>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23"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22"/>
      <w:r w:rsidR="00A52B09">
        <w:rPr>
          <w:rStyle w:val="CommentReference"/>
          <w:rFonts w:eastAsia="MS Mincho"/>
          <w:lang w:eastAsia="ja-JP"/>
        </w:rPr>
        <w:commentReference w:id="1822"/>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24" w:name="_Toc113373320"/>
      <w:r w:rsidRPr="00785C54">
        <w:rPr>
          <w:rFonts w:eastAsia="Times New Roman"/>
          <w:szCs w:val="24"/>
        </w:rPr>
        <w:lastRenderedPageBreak/>
        <w:t>Sample schema</w:t>
      </w:r>
      <w:bookmarkEnd w:id="1824"/>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5" w:name="_Toc113373321"/>
      <w:r w:rsidRPr="00785C54">
        <w:rPr>
          <w:rFonts w:eastAsia="Times New Roman"/>
          <w:szCs w:val="24"/>
        </w:rPr>
        <w:t>Role of sample features</w:t>
      </w:r>
      <w:bookmarkEnd w:id="1825"/>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26" w:name="_Toc113373322"/>
      <w:r w:rsidRPr="00785C54">
        <w:rPr>
          <w:rFonts w:eastAsia="Times New Roman"/>
          <w:szCs w:val="24"/>
        </w:rPr>
        <w:t>Proximate vs. ultimate feature-of-interest</w:t>
      </w:r>
      <w:bookmarkEnd w:id="1826"/>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27" w:author="Katharina Schleidt" w:date="2022-08-13T15:54:00Z">
        <w:r w:rsidR="002A0086" w:rsidRPr="002A0086">
          <w:rPr>
            <w:szCs w:val="24"/>
          </w:rPr>
          <w:t>is not always</w:t>
        </w:r>
      </w:ins>
      <w:del w:id="1828"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29" w:author="Katharina Schleidt" w:date="2022-08-13T15:55:00Z">
        <w:r w:rsidRPr="00785C54" w:rsidDel="002A0086">
          <w:rPr>
            <w:szCs w:val="24"/>
          </w:rPr>
          <w:delText xml:space="preserve">may </w:delText>
        </w:r>
      </w:del>
      <w:ins w:id="1830" w:author="Katharina Schleidt" w:date="2022-08-13T15:55:00Z">
        <w:r w:rsidR="002A0086">
          <w:rPr>
            <w:szCs w:val="24"/>
          </w:rPr>
          <w:t>is</w:t>
        </w:r>
        <w:r w:rsidR="002A0086" w:rsidRPr="00785C54">
          <w:rPr>
            <w:szCs w:val="24"/>
          </w:rPr>
          <w:t xml:space="preserve"> </w:t>
        </w:r>
      </w:ins>
      <w:r w:rsidRPr="00785C54">
        <w:rPr>
          <w:szCs w:val="24"/>
        </w:rPr>
        <w:t xml:space="preserve">not </w:t>
      </w:r>
      <w:del w:id="1831"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32" w:author="REID-JAMOND Alison" w:date="2022-04-04T13:59:00Z">
        <w:r w:rsidRPr="00785C54" w:rsidDel="008058B6">
          <w:rPr>
            <w:szCs w:val="24"/>
          </w:rPr>
          <w:delText xml:space="preserve">may </w:delText>
        </w:r>
      </w:del>
      <w:ins w:id="1833"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34"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35"/>
      <w:r w:rsidRPr="00785C54">
        <w:rPr>
          <w:szCs w:val="24"/>
        </w:rPr>
        <w:t xml:space="preserve">remote sensing observation </w:t>
      </w:r>
      <w:del w:id="1836" w:author="Katharina Schleidt" w:date="2022-08-13T15:57:00Z">
        <w:r w:rsidRPr="00785C54" w:rsidDel="002A0086">
          <w:rPr>
            <w:szCs w:val="24"/>
          </w:rPr>
          <w:delText xml:space="preserve">might </w:delText>
        </w:r>
      </w:del>
      <w:ins w:id="1837"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35"/>
      <w:r w:rsidR="008058B6">
        <w:rPr>
          <w:rStyle w:val="CommentReference"/>
          <w:rFonts w:eastAsia="MS Mincho"/>
          <w:lang w:eastAsia="ja-JP"/>
        </w:rPr>
        <w:commentReference w:id="1835"/>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38" w:author="REID-JAMOND Alison" w:date="2022-04-04T14:01:00Z">
        <w:r w:rsidRPr="00785C54" w:rsidDel="008058B6">
          <w:rPr>
            <w:szCs w:val="24"/>
          </w:rPr>
          <w:delText xml:space="preserve">may </w:delText>
        </w:r>
      </w:del>
      <w:ins w:id="1839"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40" w:author="Katharina Schleidt" w:date="2022-08-13T16:09:00Z">
        <w:r w:rsidRPr="00785C54" w:rsidDel="009061F0">
          <w:rPr>
            <w:szCs w:val="24"/>
          </w:rPr>
          <w:delText>might</w:delText>
        </w:r>
      </w:del>
      <w:ins w:id="1841"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42" w:name="_Toc113373323"/>
      <w:r w:rsidRPr="00785C54">
        <w:rPr>
          <w:rFonts w:eastAsia="Times New Roman"/>
          <w:szCs w:val="24"/>
        </w:rPr>
        <w:t>Role of Sample</w:t>
      </w:r>
      <w:bookmarkEnd w:id="1842"/>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43"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44" w:author="REID-JAMOND Alison" w:date="2022-04-04T14:01:00Z">
        <w:r w:rsidRPr="00785C54" w:rsidDel="008058B6">
          <w:rPr>
            <w:szCs w:val="24"/>
          </w:rPr>
          <w:delText xml:space="preserve">...) </w:delText>
        </w:r>
      </w:del>
      <w:ins w:id="1845" w:author="REID-JAMOND Alison" w:date="2022-04-04T14:01:00Z">
        <w:r w:rsidR="008058B6">
          <w:rPr>
            <w:szCs w:val="24"/>
          </w:rPr>
          <w:t>etc.</w:t>
        </w:r>
        <w:r w:rsidR="008058B6" w:rsidRPr="00785C54">
          <w:rPr>
            <w:szCs w:val="24"/>
          </w:rPr>
          <w:t xml:space="preserve">) </w:t>
        </w:r>
      </w:ins>
      <w:r w:rsidRPr="00785C54">
        <w:rPr>
          <w:szCs w:val="24"/>
        </w:rPr>
        <w:t>has been established,</w:t>
      </w:r>
      <w:ins w:id="1846" w:author="REID-JAMOND Alison" w:date="2022-04-04T14:06:00Z">
        <w:r w:rsidR="008058B6">
          <w:rPr>
            <w:szCs w:val="24"/>
          </w:rPr>
          <w:t xml:space="preserve"> or</w:t>
        </w:r>
      </w:ins>
      <w:r w:rsidRPr="00785C54">
        <w:rPr>
          <w:szCs w:val="24"/>
        </w:rPr>
        <w:t xml:space="preserve"> sensors</w:t>
      </w:r>
      <w:del w:id="1847"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48"/>
      <w:r w:rsidRPr="00785C54">
        <w:rPr>
          <w:szCs w:val="24"/>
        </w:rPr>
        <w:t xml:space="preserve">the </w:t>
      </w:r>
      <w:del w:id="1849" w:author="Katharina Schleidt" w:date="2022-08-13T16:44:00Z">
        <w:r w:rsidRPr="00785C54" w:rsidDel="00AA0D5F">
          <w:rPr>
            <w:szCs w:val="24"/>
          </w:rPr>
          <w:delText>“</w:delText>
        </w:r>
      </w:del>
      <w:r w:rsidRPr="00785C54">
        <w:rPr>
          <w:szCs w:val="24"/>
        </w:rPr>
        <w:t>world in the vicinity of the observer/sampler</w:t>
      </w:r>
      <w:commentRangeEnd w:id="1848"/>
      <w:r w:rsidR="008058B6">
        <w:rPr>
          <w:rStyle w:val="CommentReference"/>
          <w:rFonts w:eastAsia="MS Mincho"/>
          <w:lang w:eastAsia="ja-JP"/>
        </w:rPr>
        <w:commentReference w:id="1848"/>
      </w:r>
      <w:del w:id="1850"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51" w:author="REID-JAMOND Alison" w:date="2022-04-04T14:05:00Z">
        <w:r w:rsidRPr="00785C54" w:rsidDel="008058B6">
          <w:rPr>
            <w:szCs w:val="24"/>
          </w:rPr>
          <w:delText xml:space="preserve"> may</w:delText>
        </w:r>
      </w:del>
      <w:ins w:id="1852" w:author="REID-JAMOND Alison" w:date="2022-04-04T14:05:00Z">
        <w:r w:rsidR="008058B6">
          <w:rPr>
            <w:szCs w:val="24"/>
          </w:rPr>
          <w:t xml:space="preserve"> are potentially</w:t>
        </w:r>
      </w:ins>
      <w:del w:id="1853"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54" w:author="REID-JAMOND Alison" w:date="2022-04-04T14:01:00Z">
            <w:rPr>
              <w:szCs w:val="24"/>
            </w:rPr>
          </w:rPrChange>
        </w:rPr>
        <w:t>ex</w:t>
      </w:r>
      <w:ins w:id="1855" w:author="REID-JAMOND Alison" w:date="2022-04-04T14:01:00Z">
        <w:r w:rsidR="008058B6" w:rsidRPr="008058B6">
          <w:rPr>
            <w:i/>
            <w:szCs w:val="24"/>
            <w:rPrChange w:id="1856" w:author="REID-JAMOND Alison" w:date="2022-04-04T14:01:00Z">
              <w:rPr>
                <w:szCs w:val="24"/>
              </w:rPr>
            </w:rPrChange>
          </w:rPr>
          <w:t xml:space="preserve"> </w:t>
        </w:r>
      </w:ins>
      <w:del w:id="1857" w:author="REID-JAMOND Alison" w:date="2022-04-04T14:01:00Z">
        <w:r w:rsidRPr="008058B6" w:rsidDel="008058B6">
          <w:rPr>
            <w:i/>
            <w:szCs w:val="24"/>
            <w:rPrChange w:id="1858" w:author="REID-JAMOND Alison" w:date="2022-04-04T14:01:00Z">
              <w:rPr>
                <w:szCs w:val="24"/>
              </w:rPr>
            </w:rPrChange>
          </w:rPr>
          <w:delText>-</w:delText>
        </w:r>
      </w:del>
      <w:r w:rsidRPr="008058B6">
        <w:rPr>
          <w:i/>
          <w:szCs w:val="24"/>
          <w:rPrChange w:id="1859"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60" w:author="REID-JAMOND Alison" w:date="2022-04-04T14:04:00Z">
        <w:r w:rsidRPr="00785C54" w:rsidDel="008058B6">
          <w:rPr>
            <w:szCs w:val="24"/>
          </w:rPr>
          <w:delText xml:space="preserve">may </w:delText>
        </w:r>
      </w:del>
      <w:ins w:id="1861"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62" w:author="REID-JAMOND Alison" w:date="2022-04-04T14:07:00Z">
        <w:r w:rsidRPr="00785C54" w:rsidDel="008058B6">
          <w:rPr>
            <w:szCs w:val="24"/>
          </w:rPr>
          <w:delText xml:space="preserve">might </w:delText>
        </w:r>
      </w:del>
      <w:ins w:id="1863"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64" w:author="Katharina Schleidt" w:date="2022-08-13T15:55:00Z">
        <w:r w:rsidR="002A0086" w:rsidRPr="002A0086">
          <w:rPr>
            <w:szCs w:val="24"/>
          </w:rPr>
          <w:t>is not</w:t>
        </w:r>
      </w:ins>
      <w:del w:id="1865"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6" w:name="_Toc113373324"/>
      <w:r w:rsidRPr="00785C54">
        <w:rPr>
          <w:rFonts w:eastAsia="Times New Roman"/>
          <w:szCs w:val="24"/>
        </w:rPr>
        <w:t>Sampling process</w:t>
      </w:r>
      <w:bookmarkEnd w:id="1866"/>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67" w:author="REID-JAMOND Alison" w:date="2022-04-04T14:07:00Z">
        <w:r w:rsidRPr="00785C54" w:rsidDel="008058B6">
          <w:rPr>
            <w:szCs w:val="24"/>
          </w:rPr>
          <w:delText xml:space="preserve">may </w:delText>
        </w:r>
      </w:del>
      <w:ins w:id="1868" w:author="REID-JAMOND Alison" w:date="2022-04-04T14:07:00Z">
        <w:r w:rsidR="008058B6">
          <w:rPr>
            <w:szCs w:val="24"/>
          </w:rPr>
          <w:t xml:space="preserve">are perhaps </w:t>
        </w:r>
      </w:ins>
      <w:r w:rsidRPr="00785C54">
        <w:rPr>
          <w:szCs w:val="24"/>
        </w:rPr>
        <w:t xml:space="preserve">first be sampled by gender and age. Sampling </w:t>
      </w:r>
      <w:ins w:id="1869" w:author="REID-JAMOND Alison" w:date="2022-04-04T14:07:00Z">
        <w:r w:rsidR="008058B6">
          <w:rPr>
            <w:szCs w:val="24"/>
          </w:rPr>
          <w:t>p</w:t>
        </w:r>
      </w:ins>
      <w:del w:id="1870"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1" w:name="_Toc113373325"/>
      <w:r w:rsidRPr="00785C54">
        <w:rPr>
          <w:rFonts w:eastAsia="Times New Roman"/>
          <w:szCs w:val="24"/>
        </w:rPr>
        <w:t>Classification of samples</w:t>
      </w:r>
      <w:bookmarkEnd w:id="1871"/>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72" w:name="_Toc113373326"/>
      <w:r w:rsidRPr="00785C54">
        <w:rPr>
          <w:rFonts w:eastAsia="Times New Roman"/>
          <w:szCs w:val="24"/>
        </w:rPr>
        <w:t>Alignment between Observation, Sample and domain models</w:t>
      </w:r>
      <w:bookmarkEnd w:id="1872"/>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73" w:name="_Toc113373327"/>
      <w:r w:rsidRPr="00785C54">
        <w:rPr>
          <w:rFonts w:eastAsia="Times New Roman"/>
          <w:szCs w:val="24"/>
        </w:rPr>
        <w:t>Model consistency</w:t>
      </w:r>
      <w:bookmarkEnd w:id="1873"/>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74" w:author="REID-JAMOND Alison" w:date="2022-04-04T14:09:00Z"/>
          <w:szCs w:val="24"/>
        </w:rPr>
      </w:pPr>
      <w:del w:id="1875" w:author="Ilkka Rinne" w:date="2022-09-06T13:45:00Z">
        <w:r w:rsidRPr="00785C54" w:rsidDel="00940977">
          <w:rPr>
            <w:noProof/>
            <w:szCs w:val="24"/>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76" w:author="Ilkka Rinne" w:date="2022-09-06T13:49:00Z">
        <w:r w:rsidR="00940977">
          <w:rPr>
            <w:noProof/>
            <w:szCs w:val="24"/>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77"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78"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9"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80" w:author="Ilkka Rinne" w:date="2022-09-06T13:49:00Z">
        <w:r w:rsidRPr="00785C54" w:rsidDel="00940977">
          <w:rPr>
            <w:noProof/>
            <w:szCs w:val="24"/>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81" w:author="Ilkka Rinne" w:date="2022-09-06T13:49:00Z">
        <w:r w:rsidR="00940977">
          <w:rPr>
            <w:noProof/>
            <w:szCs w:val="24"/>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82" w:author="REID-JAMOND Alison" w:date="2022-04-04T14:08:00Z"/>
        </w:rPr>
        <w:pPrChange w:id="1883" w:author="REID-JAMOND Alison" w:date="2022-04-04T14:08:00Z">
          <w:pPr>
            <w:pStyle w:val="Figuretitle"/>
            <w:autoSpaceDE w:val="0"/>
            <w:autoSpaceDN w:val="0"/>
            <w:adjustRightInd w:val="0"/>
            <w:outlineLvl w:val="0"/>
          </w:pPr>
        </w:pPrChange>
      </w:pPr>
      <w:ins w:id="1884"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4 — (Example) An observation with consistent properties</w:t>
      </w:r>
      <w:del w:id="1885"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886"/>
      <w:del w:id="1887" w:author="Katharina Schleidt" w:date="2022-08-13T18:11:00Z">
        <w:r w:rsidRPr="00785C54" w:rsidDel="005D5C5A">
          <w:rPr>
            <w:szCs w:val="24"/>
          </w:rPr>
          <w:delText xml:space="preserve">The figure below </w:delText>
        </w:r>
      </w:del>
      <w:ins w:id="1888" w:author="Katharina Schleidt" w:date="2022-08-13T18:11:00Z">
        <w:r w:rsidR="005D5C5A">
          <w:rPr>
            <w:szCs w:val="24"/>
          </w:rPr>
          <w:t xml:space="preserve">Figure 5 </w:t>
        </w:r>
      </w:ins>
      <w:r w:rsidRPr="00785C54">
        <w:rPr>
          <w:szCs w:val="24"/>
        </w:rPr>
        <w:t xml:space="preserve">shows </w:t>
      </w:r>
      <w:commentRangeEnd w:id="1886"/>
      <w:r w:rsidR="008058B6">
        <w:rPr>
          <w:rStyle w:val="CommentReference"/>
          <w:rFonts w:eastAsia="MS Mincho"/>
          <w:lang w:eastAsia="ja-JP"/>
        </w:rPr>
        <w:commentReference w:id="1886"/>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9" w:author="REID-JAMOND Alison" w:date="2022-04-04T14:10:00Z"/>
          <w:szCs w:val="24"/>
        </w:rPr>
      </w:pPr>
      <w:del w:id="1890" w:author="Ilkka Rinne" w:date="2022-09-06T13:49:00Z">
        <w:r w:rsidRPr="00785C54" w:rsidDel="00940977">
          <w:rPr>
            <w:noProof/>
            <w:szCs w:val="24"/>
          </w:rPr>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91" w:author="Ilkka Rinne" w:date="2022-09-06T13:50:00Z">
        <w:r w:rsidR="00940977">
          <w:rPr>
            <w:noProof/>
            <w:szCs w:val="24"/>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92"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93"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94"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xml:space="preserve">”, can be realized through the association of an </w:t>
      </w:r>
      <w:del w:id="1895" w:author="Katharina Schleidt" w:date="2022-08-13T17:00:00Z">
        <w:r w:rsidRPr="00785C54" w:rsidDel="00D5345E">
          <w:rPr>
            <w:szCs w:val="24"/>
          </w:rPr>
          <w:delText xml:space="preserve">observation </w:delText>
        </w:r>
      </w:del>
      <w:ins w:id="1896"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97" w:author="REID-JAMOND Alison" w:date="2022-04-04T14:10:00Z">
        <w:r w:rsidRPr="00785C54" w:rsidDel="008058B6">
          <w:rPr>
            <w:szCs w:val="24"/>
          </w:rPr>
          <w:delText>:</w:delText>
        </w:r>
      </w:del>
      <w:r w:rsidRPr="00785C54">
        <w:rPr>
          <w:szCs w:val="24"/>
        </w:rPr>
        <w:t xml:space="preserve"> dam empty/full, rainfall observation</w:t>
      </w:r>
      <w:ins w:id="1898" w:author="REID-JAMOND Alison" w:date="2022-04-04T14:10:00Z">
        <w:r w:rsidR="008058B6">
          <w:rPr>
            <w:szCs w:val="24"/>
          </w:rPr>
          <w:t>, etc.</w:t>
        </w:r>
      </w:ins>
      <w:del w:id="1899"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00" w:name="_Toc113373328"/>
      <w:r w:rsidRPr="00785C54">
        <w:rPr>
          <w:rFonts w:eastAsia="Times New Roman"/>
          <w:szCs w:val="24"/>
        </w:rPr>
        <w:t xml:space="preserve">Relationship between Sample and </w:t>
      </w:r>
      <w:commentRangeStart w:id="1901"/>
      <w:r w:rsidRPr="00785C54">
        <w:rPr>
          <w:rFonts w:eastAsia="Times New Roman"/>
          <w:szCs w:val="24"/>
        </w:rPr>
        <w:t>domain features</w:t>
      </w:r>
      <w:commentRangeEnd w:id="1901"/>
      <w:r w:rsidR="008058B6">
        <w:rPr>
          <w:rStyle w:val="CommentReference"/>
          <w:b w:val="0"/>
        </w:rPr>
        <w:commentReference w:id="1901"/>
      </w:r>
      <w:bookmarkEnd w:id="1900"/>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2" w:author="Ilkka Rinne" w:date="2022-09-06T13:51:00Z">
        <w:r w:rsidRPr="00785C54" w:rsidDel="00A425C6">
          <w:rPr>
            <w:noProof/>
            <w:szCs w:val="24"/>
          </w:rPr>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03" w:author="Ilkka Rinne" w:date="2022-09-06T13:52:00Z">
        <w:r w:rsidR="00A425C6">
          <w:rPr>
            <w:noProof/>
            <w:szCs w:val="24"/>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904" w:author="Katharina Schleidt" w:date="2022-08-13T17:24:00Z">
        <w:r w:rsidRPr="00785C54" w:rsidDel="000F7C96">
          <w:rPr>
            <w:szCs w:val="24"/>
          </w:rPr>
          <w:delText>Domain</w:delText>
        </w:r>
      </w:del>
      <w:ins w:id="1905" w:author="Katharina Schleidt" w:date="2022-08-13T17:24:00Z">
        <w:r w:rsidR="000F7C96">
          <w:rPr>
            <w:szCs w:val="24"/>
          </w:rPr>
          <w:t>domain</w:t>
        </w:r>
      </w:ins>
      <w:r w:rsidRPr="00785C54">
        <w:rPr>
          <w:szCs w:val="24"/>
        </w:rPr>
        <w:t xml:space="preserve"> feature </w:t>
      </w:r>
      <w:ins w:id="1906" w:author="Katharina Schleidt" w:date="2022-08-13T15:56:00Z">
        <w:r w:rsidR="002A0086" w:rsidRPr="002A0086">
          <w:rPr>
            <w:szCs w:val="24"/>
          </w:rPr>
          <w:t>can potentially</w:t>
        </w:r>
        <w:r w:rsidR="002A0086">
          <w:rPr>
            <w:szCs w:val="24"/>
          </w:rPr>
          <w:t xml:space="preserve"> </w:t>
        </w:r>
      </w:ins>
      <w:del w:id="1907"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908" w:author="Katharina Schleidt" w:date="2022-08-13T17:24:00Z">
        <w:r w:rsidRPr="00785C54" w:rsidDel="000F7C96">
          <w:rPr>
            <w:szCs w:val="24"/>
          </w:rPr>
          <w:delText>Domain</w:delText>
        </w:r>
      </w:del>
      <w:ins w:id="1909"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1910"/>
      <w:commentRangeStart w:id="1911"/>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1910"/>
      <w:r w:rsidR="008058B6">
        <w:rPr>
          <w:rStyle w:val="CommentReference"/>
          <w:rFonts w:eastAsia="MS Mincho"/>
          <w:lang w:eastAsia="ja-JP"/>
        </w:rPr>
        <w:commentReference w:id="1910"/>
      </w:r>
      <w:commentRangeEnd w:id="1911"/>
      <w:r w:rsidR="00D5345E">
        <w:rPr>
          <w:rStyle w:val="CommentReference"/>
          <w:rFonts w:eastAsia="MS Mincho"/>
          <w:lang w:eastAsia="ja-JP"/>
        </w:rPr>
        <w:commentReference w:id="1911"/>
      </w:r>
      <w:r w:rsidRPr="00785C54">
        <w:rPr>
          <w:szCs w:val="24"/>
        </w:rPr>
        <w:t xml:space="preserve">are modelled outside the OMS model </w:t>
      </w:r>
      <w:ins w:id="1912" w:author="Katharina Schleidt" w:date="2022-08-13T17:02:00Z">
        <w:r w:rsidR="00DA74AC" w:rsidRPr="00DA74AC">
          <w:rPr>
            <w:rStyle w:val="Emphasis"/>
            <w:i w:val="0"/>
            <w:iCs w:val="0"/>
            <w:rPrChange w:id="1913" w:author="Katharina Schleidt" w:date="2022-08-13T17:02:00Z">
              <w:rPr>
                <w:rStyle w:val="Emphasis"/>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1914" w:author="Katharina Schleidt" w:date="2022-08-13T17:01:00Z">
        <w:r w:rsidRPr="00785C54" w:rsidDel="00D5345E">
          <w:rPr>
            <w:szCs w:val="24"/>
          </w:rPr>
          <w:delText xml:space="preserve">Well </w:delText>
        </w:r>
      </w:del>
      <w:proofErr w:type="spellStart"/>
      <w:ins w:id="1915"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6" w:author="Ilkka Rinne" w:date="2022-09-06T13:52:00Z">
        <w:r w:rsidRPr="00785C54" w:rsidDel="00E26D18">
          <w:rPr>
            <w:noProof/>
            <w:szCs w:val="24"/>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17" w:author="Ilkka Rinne" w:date="2022-09-06T13:52:00Z">
        <w:r w:rsidR="00E26D18">
          <w:rPr>
            <w:noProof/>
            <w:szCs w:val="24"/>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18" w:author="Katharina Schleidt" w:date="2022-08-13T16:10:00Z">
        <w:r w:rsidRPr="00785C54" w:rsidDel="009061F0">
          <w:rPr>
            <w:szCs w:val="24"/>
          </w:rPr>
          <w:delText xml:space="preserve">one might want </w:delText>
        </w:r>
      </w:del>
      <w:ins w:id="1919"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0" w:author="Ilkka Rinne" w:date="2022-09-06T13:53:00Z">
        <w:r w:rsidRPr="00785C54" w:rsidDel="00065EE1">
          <w:rPr>
            <w:noProof/>
            <w:szCs w:val="24"/>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21" w:author="Ilkka Rinne" w:date="2022-09-06T13:53:00Z">
        <w:r w:rsidR="00065EE1">
          <w:rPr>
            <w:noProof/>
            <w:szCs w:val="24"/>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22" w:name="_Toc113373329"/>
      <w:r w:rsidRPr="00785C54">
        <w:rPr>
          <w:rFonts w:eastAsia="Times New Roman"/>
          <w:szCs w:val="24"/>
        </w:rPr>
        <w:t>Conceptual Observation schema</w:t>
      </w:r>
      <w:bookmarkEnd w:id="1922"/>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23" w:name="_Toc113373330"/>
      <w:r w:rsidRPr="00785C54">
        <w:rPr>
          <w:rFonts w:eastAsia="Times New Roman"/>
          <w:szCs w:val="24"/>
        </w:rPr>
        <w:t>General</w:t>
      </w:r>
      <w:bookmarkEnd w:id="1923"/>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4" w:name="_Toc113373331"/>
      <w:r w:rsidRPr="00785C54">
        <w:rPr>
          <w:rFonts w:eastAsia="Times New Roman"/>
          <w:szCs w:val="24"/>
        </w:rPr>
        <w:t>Conceptual Observation model</w:t>
      </w:r>
      <w:bookmarkEnd w:id="1924"/>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25" w:author="Katharina Schleidt" w:date="2022-08-13T17:36:00Z">
        <w:r w:rsidRPr="00785C54" w:rsidDel="00BE49F6">
          <w:rPr>
            <w:szCs w:val="24"/>
          </w:rPr>
          <w:delText xml:space="preserve">the </w:delText>
        </w:r>
      </w:del>
      <w:del w:id="1926"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7" w:author="Ilkka Rinne" w:date="2022-09-06T13:53:00Z">
        <w:r w:rsidRPr="00785C54" w:rsidDel="0091708C">
          <w:rPr>
            <w:noProof/>
            <w:szCs w:val="24"/>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28" w:author="Ilkka Rinne" w:date="2022-09-06T13:54:00Z">
        <w:r w:rsidR="0091708C">
          <w:rPr>
            <w:noProof/>
            <w:szCs w:val="24"/>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9" w:name="_Toc113373332"/>
      <w:r w:rsidRPr="00785C54">
        <w:rPr>
          <w:rFonts w:eastAsia="Times New Roman"/>
          <w:szCs w:val="24"/>
        </w:rPr>
        <w:t>Conceptual Observation schema package Requirements Class</w:t>
      </w:r>
      <w:bookmarkEnd w:id="1929"/>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0" w:name="_Toc113373333"/>
      <w:r w:rsidRPr="00785C54">
        <w:rPr>
          <w:rFonts w:eastAsia="Times New Roman"/>
          <w:szCs w:val="24"/>
        </w:rPr>
        <w:lastRenderedPageBreak/>
        <w:t xml:space="preserve">Association </w:t>
      </w:r>
      <w:proofErr w:type="spellStart"/>
      <w:r w:rsidRPr="00785C54">
        <w:rPr>
          <w:rFonts w:eastAsia="Times New Roman"/>
          <w:szCs w:val="24"/>
        </w:rPr>
        <w:t>relatedObservation</w:t>
      </w:r>
      <w:bookmarkEnd w:id="193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1931" w:author="REID-JAMOND Alison" w:date="2022-04-04T14:14:00Z">
              <w:r w:rsidRPr="00785C54" w:rsidDel="008058B6">
                <w:rPr>
                  <w:szCs w:val="24"/>
                </w:rPr>
                <w:delText xml:space="preserve">SHALL </w:delText>
              </w:r>
            </w:del>
            <w:ins w:id="1932"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33" w:name="_Toc113373334"/>
      <w:r w:rsidRPr="00785C54">
        <w:rPr>
          <w:rFonts w:eastAsia="Times New Roman"/>
          <w:szCs w:val="24"/>
        </w:rPr>
        <w:t>Observation</w:t>
      </w:r>
      <w:bookmarkEnd w:id="1933"/>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4" w:name="_Toc113373335"/>
      <w:r w:rsidRPr="00785C54">
        <w:rPr>
          <w:rFonts w:eastAsia="Times New Roman"/>
          <w:szCs w:val="24"/>
        </w:rPr>
        <w:t>Observation Requirements Class</w:t>
      </w:r>
      <w:bookmarkEnd w:id="1934"/>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35" w:author="Katharina Schleidt" w:date="2022-08-13T15:38:00Z">
              <w:r w:rsidRPr="00785C54" w:rsidDel="001574A6">
                <w:rPr>
                  <w:szCs w:val="24"/>
                </w:rPr>
                <w:delText>-</w:delText>
              </w:r>
            </w:del>
            <w:ins w:id="1936"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7" w:name="_Toc113373336"/>
      <w:commentRangeStart w:id="1938"/>
      <w:r w:rsidRPr="00785C54">
        <w:rPr>
          <w:rFonts w:eastAsia="Times New Roman"/>
          <w:szCs w:val="24"/>
        </w:rPr>
        <w:t>Interface Observation</w:t>
      </w:r>
      <w:commentRangeEnd w:id="1938"/>
      <w:r w:rsidR="008058B6">
        <w:rPr>
          <w:rStyle w:val="CommentReference"/>
          <w:b w:val="0"/>
        </w:rPr>
        <w:commentReference w:id="1938"/>
      </w:r>
      <w:bookmarkEnd w:id="19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9" w:author="Katharina Schleidt" w:date="2022-08-10T19:54:00Z">
              <w:r>
                <w:t xml:space="preserve">An </w:t>
              </w:r>
              <w:r w:rsidRPr="00DA74AC">
                <w:rPr>
                  <w:b/>
                  <w:bCs/>
                  <w:rPrChange w:id="1940" w:author="Katharina Schleidt" w:date="2022-08-13T17:03:00Z">
                    <w:rPr/>
                  </w:rPrChange>
                </w:rPr>
                <w:t>Observation</w:t>
              </w:r>
              <w:r>
                <w:t xml:space="preserve"> shall be defined as</w:t>
              </w:r>
            </w:ins>
            <w:ins w:id="1941" w:author="Katharina Schleidt" w:date="2022-08-25T13:50:00Z">
              <w:r w:rsidR="007376C2">
                <w:t xml:space="preserve"> </w:t>
              </w:r>
            </w:ins>
            <w:del w:id="1942"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43" w:author="REID-JAMOND Alison" w:date="2022-04-04T14:14:00Z">
        <w:r w:rsidR="008058B6">
          <w:rPr>
            <w:szCs w:val="24"/>
          </w:rPr>
          <w:t>.</w:t>
        </w:r>
      </w:ins>
      <w:del w:id="1944"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45" w:name="_Toc113373337"/>
      <w:r w:rsidRPr="00785C54">
        <w:rPr>
          <w:rFonts w:eastAsia="Times New Roman"/>
          <w:szCs w:val="24"/>
        </w:rPr>
        <w:t xml:space="preserve">Attribute </w:t>
      </w:r>
      <w:proofErr w:type="spellStart"/>
      <w:r w:rsidRPr="00785C54">
        <w:rPr>
          <w:rFonts w:eastAsia="Times New Roman"/>
          <w:szCs w:val="24"/>
        </w:rPr>
        <w:t>phenomenonTime</w:t>
      </w:r>
      <w:bookmarkEnd w:id="194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46" w:author="Katharina Schleidt" w:date="2022-08-25T13:50:00Z">
              <w:r w:rsidRPr="00785C54" w:rsidDel="007376C2">
                <w:rPr>
                  <w:szCs w:val="24"/>
                </w:rPr>
                <w:delText xml:space="preserve">that </w:delText>
              </w:r>
            </w:del>
            <w:ins w:id="1947"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1948" w:author="REID-JAMOND Alison" w:date="2022-04-04T14:14:00Z">
              <w:r w:rsidRPr="00785C54" w:rsidDel="008058B6">
                <w:rPr>
                  <w:szCs w:val="24"/>
                </w:rPr>
                <w:delText xml:space="preserve">SHALL </w:delText>
              </w:r>
            </w:del>
            <w:ins w:id="1949"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0" w:author="Katharina Schleidt" w:date="2022-08-13T16:15:00Z"/>
          <w:szCs w:val="24"/>
        </w:rPr>
      </w:pPr>
      <w:commentRangeStart w:id="1951"/>
      <w:r w:rsidRPr="00785C54">
        <w:rPr>
          <w:szCs w:val="24"/>
        </w:rPr>
        <w:t>NOTE 1</w:t>
      </w:r>
      <w:r w:rsidRPr="00785C54">
        <w:rPr>
          <w:szCs w:val="24"/>
        </w:rPr>
        <w:tab/>
      </w:r>
      <w:ins w:id="1952"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1953" w:author="Katharina Schleidt" w:date="2022-08-13T16:15:00Z">
        <w:r w:rsidRPr="00785C54" w:rsidDel="00325C73">
          <w:rPr>
            <w:szCs w:val="24"/>
          </w:rPr>
          <w:delText xml:space="preserve">The phenomenonTime is often the time </w:delText>
        </w:r>
      </w:del>
      <w:ins w:id="1954" w:author="REID-JAMOND Alison" w:date="2022-04-04T14:15:00Z">
        <w:del w:id="1955" w:author="Katharina Schleidt" w:date="2022-08-13T16:15:00Z">
          <w:r w:rsidR="008058B6" w:rsidDel="00325C73">
            <w:rPr>
              <w:szCs w:val="24"/>
            </w:rPr>
            <w:delText xml:space="preserve">at which </w:delText>
          </w:r>
        </w:del>
      </w:ins>
      <w:del w:id="1956"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57" w:author="Katharina Schleidt" w:date="2022-08-13T16:15:00Z"/>
          <w:szCs w:val="24"/>
        </w:rPr>
      </w:pPr>
      <w:del w:id="1958"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51"/>
        <w:r w:rsidR="008058B6" w:rsidDel="00325C73">
          <w:rPr>
            <w:rStyle w:val="CommentReference"/>
            <w:rFonts w:eastAsia="MS Mincho"/>
            <w:lang w:eastAsia="ja-JP"/>
          </w:rPr>
          <w:commentReference w:id="1951"/>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9"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60" w:author="Katharina Schleidt" w:date="2022-08-13T16:15:00Z">
        <w:r w:rsidR="00325C73">
          <w:rPr>
            <w:szCs w:val="24"/>
          </w:rPr>
          <w:t>2</w:t>
        </w:r>
      </w:ins>
      <w:del w:id="1961"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2" w:author="REID-JAMOND Alison" w:date="2022-04-04T14:16:00Z">
              <w:r w:rsidRPr="00785C54" w:rsidDel="008058B6">
                <w:rPr>
                  <w:szCs w:val="24"/>
                </w:rPr>
                <w:delText xml:space="preserve">SHALL </w:delText>
              </w:r>
            </w:del>
            <w:ins w:id="1963"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64" w:author="REID-JAMOND Alison" w:date="2022-04-04T14:16:00Z">
              <w:r w:rsidRPr="00785C54" w:rsidDel="008058B6">
                <w:rPr>
                  <w:szCs w:val="24"/>
                </w:rPr>
                <w:delText xml:space="preserve">SHOULD </w:delText>
              </w:r>
            </w:del>
            <w:ins w:id="1965"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6" w:name="_Toc113373338"/>
      <w:r w:rsidRPr="00785C54">
        <w:rPr>
          <w:rFonts w:eastAsia="Times New Roman"/>
          <w:szCs w:val="24"/>
        </w:rPr>
        <w:t xml:space="preserve">Attribute </w:t>
      </w:r>
      <w:proofErr w:type="spellStart"/>
      <w:r w:rsidRPr="00785C54">
        <w:rPr>
          <w:rFonts w:eastAsia="Times New Roman"/>
          <w:szCs w:val="24"/>
        </w:rPr>
        <w:t>resultTime</w:t>
      </w:r>
      <w:bookmarkEnd w:id="19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1967" w:author="REID-JAMOND Alison" w:date="2022-04-04T14:16:00Z">
              <w:r w:rsidRPr="00785C54" w:rsidDel="008058B6">
                <w:rPr>
                  <w:szCs w:val="24"/>
                </w:rPr>
                <w:delText xml:space="preserve">SHALL </w:delText>
              </w:r>
            </w:del>
            <w:ins w:id="196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9" w:author="REID-JAMOND Alison" w:date="2022-04-04T14:16:00Z">
              <w:r w:rsidRPr="00785C54" w:rsidDel="008058B6">
                <w:rPr>
                  <w:szCs w:val="24"/>
                </w:rPr>
                <w:delText xml:space="preserve">SHALL </w:delText>
              </w:r>
            </w:del>
            <w:ins w:id="1970"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1" w:name="_Toc113373339"/>
      <w:r w:rsidRPr="00785C54">
        <w:rPr>
          <w:rFonts w:eastAsia="Times New Roman"/>
          <w:szCs w:val="24"/>
        </w:rPr>
        <w:t xml:space="preserve">Attribute </w:t>
      </w:r>
      <w:proofErr w:type="spellStart"/>
      <w:r w:rsidRPr="00785C54">
        <w:rPr>
          <w:rFonts w:eastAsia="Times New Roman"/>
          <w:szCs w:val="24"/>
        </w:rPr>
        <w:t>validTime</w:t>
      </w:r>
      <w:bookmarkEnd w:id="197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1972" w:author="REID-JAMOND Alison" w:date="2022-04-04T14:16:00Z">
              <w:r w:rsidRPr="00785C54" w:rsidDel="008058B6">
                <w:rPr>
                  <w:szCs w:val="24"/>
                </w:rPr>
                <w:delText xml:space="preserve">SHALL </w:delText>
              </w:r>
            </w:del>
            <w:ins w:id="197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74"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75" w:name="_Toc113373340"/>
      <w:r w:rsidRPr="00785C54">
        <w:rPr>
          <w:rFonts w:eastAsia="Times New Roman"/>
          <w:szCs w:val="24"/>
        </w:rPr>
        <w:lastRenderedPageBreak/>
        <w:t xml:space="preserve">Association </w:t>
      </w:r>
      <w:proofErr w:type="spellStart"/>
      <w:r w:rsidRPr="00785C54">
        <w:rPr>
          <w:rFonts w:eastAsia="Times New Roman"/>
          <w:szCs w:val="24"/>
        </w:rPr>
        <w:t>featureOfInterest</w:t>
      </w:r>
      <w:bookmarkEnd w:id="197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1976" w:author="REID-JAMOND Alison" w:date="2022-04-04T14:16:00Z">
              <w:r w:rsidRPr="00785C54" w:rsidDel="008058B6">
                <w:rPr>
                  <w:szCs w:val="24"/>
                </w:rPr>
                <w:delText xml:space="preserve">SHALL </w:delText>
              </w:r>
            </w:del>
            <w:ins w:id="1977"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78" w:author="Katharina Schleidt" w:date="2022-08-10T19:20:00Z"/>
          <w:szCs w:val="24"/>
        </w:rPr>
      </w:pPr>
      <w:moveFromRangeStart w:id="1979" w:author="Katharina Schleidt" w:date="2022-08-10T19:20:00Z" w:name="move111051638"/>
      <w:moveFrom w:id="1980" w:author="Katharina Schleidt" w:date="2022-08-10T19:20:00Z">
        <w:r w:rsidRPr="00785C54" w:rsidDel="00113B7F">
          <w:rPr>
            <w:szCs w:val="24"/>
          </w:rPr>
          <w:t>NOTE 1</w:t>
        </w:r>
        <w:r w:rsidRPr="00785C54" w:rsidDel="00113B7F">
          <w:rPr>
            <w:szCs w:val="24"/>
          </w:rPr>
          <w:tab/>
          <w:t>The featureOfInterest can be of Any type</w:t>
        </w:r>
        <w:ins w:id="1981" w:author="REID-JAMOND Alison" w:date="2022-04-04T14:17:00Z">
          <w:r w:rsidR="008058B6" w:rsidDel="00113B7F">
            <w:rPr>
              <w:szCs w:val="24"/>
            </w:rPr>
            <w:t>.</w:t>
          </w:r>
        </w:ins>
      </w:moveFrom>
    </w:p>
    <w:moveFromRangeEnd w:id="1979"/>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82" w:author="Katharina Schleidt" w:date="2022-08-10T19:20:00Z"/>
          <w:szCs w:val="24"/>
        </w:rPr>
      </w:pPr>
      <w:moveToRangeStart w:id="1983" w:author="Katharina Schleidt" w:date="2022-08-10T19:20:00Z" w:name="move111051638"/>
      <w:moveTo w:id="1984"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1983"/>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85" w:author="Katharina Schleidt" w:date="2022-08-13T15:40:00Z">
        <w:r w:rsidR="001574A6" w:rsidRPr="001574A6">
          <w:rPr>
            <w:szCs w:val="24"/>
          </w:rPr>
          <w:t xml:space="preserve">This object is </w:t>
        </w:r>
      </w:ins>
      <w:ins w:id="1986" w:author="Katharina Schleidt" w:date="2022-08-13T15:41:00Z">
        <w:r w:rsidR="001574A6">
          <w:rPr>
            <w:szCs w:val="24"/>
          </w:rPr>
          <w:t xml:space="preserve">either </w:t>
        </w:r>
      </w:ins>
      <w:ins w:id="1987" w:author="Katharina Schleidt" w:date="2022-08-13T15:40:00Z">
        <w:r w:rsidR="001574A6" w:rsidRPr="001574A6">
          <w:rPr>
            <w:szCs w:val="24"/>
          </w:rPr>
          <w:t xml:space="preserve">the real-world object whose properties are under observation, or </w:t>
        </w:r>
      </w:ins>
      <w:ins w:id="1988" w:author="Katharina Schleidt" w:date="2022-08-13T15:41:00Z">
        <w:r w:rsidR="001574A6">
          <w:rPr>
            <w:szCs w:val="24"/>
          </w:rPr>
          <w:t xml:space="preserve">it </w:t>
        </w:r>
      </w:ins>
      <w:ins w:id="1989"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1990" w:author="Katharina Schleidt" w:date="2022-08-13T15:40:00Z">
        <w:r w:rsidRPr="00785C54" w:rsidDel="001574A6">
          <w:rPr>
            <w:szCs w:val="24"/>
          </w:rPr>
          <w:delText xml:space="preserve">This object is the real-world object whose properties are under observation, </w:delText>
        </w:r>
        <w:commentRangeStart w:id="1991"/>
        <w:r w:rsidRPr="00785C54" w:rsidDel="001574A6">
          <w:rPr>
            <w:szCs w:val="24"/>
          </w:rPr>
          <w:delText>or is an object created with the intention to sample the real-world object,</w:delText>
        </w:r>
        <w:commentRangeEnd w:id="1991"/>
        <w:r w:rsidR="008058B6" w:rsidDel="001574A6">
          <w:rPr>
            <w:rStyle w:val="CommentReference"/>
            <w:rFonts w:eastAsia="MS Mincho"/>
            <w:lang w:eastAsia="ja-JP"/>
          </w:rPr>
          <w:commentReference w:id="1991"/>
        </w:r>
        <w:r w:rsidRPr="00785C54" w:rsidDel="001574A6">
          <w:rPr>
            <w:szCs w:val="24"/>
          </w:rPr>
          <w:delText xml:space="preserve"> as described </w:delText>
        </w:r>
        <w:commentRangeStart w:id="1992"/>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92"/>
        <w:r w:rsidR="008058B6" w:rsidDel="001574A6">
          <w:rPr>
            <w:rStyle w:val="CommentReference"/>
            <w:rFonts w:eastAsia="MS Mincho"/>
            <w:lang w:eastAsia="ja-JP"/>
          </w:rPr>
          <w:commentReference w:id="1992"/>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93" w:author="REID-JAMOND Alison" w:date="2022-04-04T14:18:00Z">
              <w:r w:rsidRPr="00785C54" w:rsidDel="008058B6">
                <w:rPr>
                  <w:szCs w:val="24"/>
                </w:rPr>
                <w:delText xml:space="preserve">SHALL </w:delText>
              </w:r>
            </w:del>
            <w:ins w:id="1994"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1995" w:author="REID-JAMOND Alison" w:date="2022-04-04T14:19:00Z">
              <w:r w:rsidRPr="00785C54" w:rsidDel="008058B6">
                <w:rPr>
                  <w:szCs w:val="24"/>
                </w:rPr>
                <w:delText xml:space="preserve">MAY </w:delText>
              </w:r>
            </w:del>
            <w:ins w:id="1996"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1997" w:author="REID-JAMOND Alison" w:date="2022-04-04T14:19:00Z">
              <w:r w:rsidRPr="00785C54" w:rsidDel="008058B6">
                <w:rPr>
                  <w:szCs w:val="24"/>
                </w:rPr>
                <w:delText xml:space="preserve">SHALL </w:delText>
              </w:r>
            </w:del>
            <w:ins w:id="1998"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9" w:name="_Toc113373341"/>
      <w:r w:rsidRPr="00785C54">
        <w:rPr>
          <w:rFonts w:eastAsia="Times New Roman"/>
          <w:szCs w:val="24"/>
        </w:rPr>
        <w:t xml:space="preserve">Association </w:t>
      </w:r>
      <w:proofErr w:type="spellStart"/>
      <w:r w:rsidRPr="00785C54">
        <w:rPr>
          <w:rFonts w:eastAsia="Times New Roman"/>
          <w:szCs w:val="24"/>
        </w:rPr>
        <w:t>observedProperty</w:t>
      </w:r>
      <w:bookmarkEnd w:id="199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2000" w:author="REID-JAMOND Alison" w:date="2022-04-04T14:19:00Z">
              <w:r w:rsidRPr="00785C54" w:rsidDel="008058B6">
                <w:rPr>
                  <w:szCs w:val="24"/>
                </w:rPr>
                <w:delText xml:space="preserve">SHALL </w:delText>
              </w:r>
            </w:del>
            <w:ins w:id="2001"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02" w:author="REID-JAMOND Alison" w:date="2022-04-04T14:19:00Z">
              <w:r w:rsidR="008058B6">
                <w:rPr>
                  <w:szCs w:val="24"/>
                </w:rPr>
                <w:t>shall</w:t>
              </w:r>
            </w:ins>
            <w:del w:id="2003"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4" w:name="_Toc113373342"/>
      <w:r w:rsidRPr="00785C54">
        <w:rPr>
          <w:rFonts w:eastAsia="Times New Roman"/>
          <w:szCs w:val="24"/>
        </w:rPr>
        <w:t>Association result</w:t>
      </w:r>
      <w:bookmarkEnd w:id="20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05" w:author="REID-JAMOND Alison" w:date="2022-04-04T14:19:00Z">
              <w:r w:rsidR="008058B6">
                <w:rPr>
                  <w:szCs w:val="24"/>
                </w:rPr>
                <w:t>shall</w:t>
              </w:r>
            </w:ins>
            <w:del w:id="2006"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07"/>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08" w:author="Katharina Schleidt" w:date="2022-08-13T16:00:00Z">
        <w:r w:rsidRPr="00785C54" w:rsidDel="00DD1147">
          <w:rPr>
            <w:szCs w:val="24"/>
          </w:rPr>
          <w:delText xml:space="preserve">may </w:delText>
        </w:r>
      </w:del>
      <w:ins w:id="2009" w:author="Katharina Schleidt" w:date="2022-08-13T16:00:00Z">
        <w:r w:rsidR="00DD1147">
          <w:rPr>
            <w:szCs w:val="24"/>
          </w:rPr>
          <w:t>can</w:t>
        </w:r>
        <w:r w:rsidR="00DD1147" w:rsidRPr="00785C54">
          <w:rPr>
            <w:szCs w:val="24"/>
          </w:rPr>
          <w:t xml:space="preserve"> </w:t>
        </w:r>
      </w:ins>
      <w:r w:rsidRPr="00785C54">
        <w:rPr>
          <w:szCs w:val="24"/>
        </w:rPr>
        <w:t>be a coverage.</w:t>
      </w:r>
      <w:commentRangeEnd w:id="2007"/>
      <w:r w:rsidR="008058B6">
        <w:rPr>
          <w:rStyle w:val="CommentReference"/>
          <w:rFonts w:eastAsia="MS Mincho"/>
          <w:lang w:eastAsia="ja-JP"/>
        </w:rPr>
        <w:commentReference w:id="2007"/>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0" w:author="REID-JAMOND Alison" w:date="2022-04-04T14:21:00Z">
              <w:r w:rsidRPr="00785C54" w:rsidDel="008058B6">
                <w:rPr>
                  <w:szCs w:val="24"/>
                </w:rPr>
                <w:delText xml:space="preserve">SHALL </w:delText>
              </w:r>
            </w:del>
            <w:ins w:id="2011"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12"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3" w:name="_Toc113373343"/>
      <w:r w:rsidRPr="00785C54">
        <w:rPr>
          <w:rFonts w:eastAsia="Times New Roman"/>
          <w:szCs w:val="24"/>
        </w:rPr>
        <w:t xml:space="preserve">Association </w:t>
      </w:r>
      <w:proofErr w:type="spellStart"/>
      <w:r w:rsidRPr="00785C54">
        <w:rPr>
          <w:rFonts w:eastAsia="Times New Roman"/>
          <w:szCs w:val="24"/>
        </w:rPr>
        <w:t>observingProcedure</w:t>
      </w:r>
      <w:bookmarkEnd w:id="201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2014" w:author="REID-JAMOND Alison" w:date="2022-04-04T14:21:00Z">
              <w:r w:rsidRPr="00785C54" w:rsidDel="008058B6">
                <w:rPr>
                  <w:szCs w:val="24"/>
                </w:rPr>
                <w:delText xml:space="preserve"> SHALL</w:delText>
              </w:r>
            </w:del>
            <w:ins w:id="2015"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16"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17" w:author="REID-JAMOND Alison" w:date="2022-04-04T14:21:00Z">
              <w:r w:rsidRPr="00785C54" w:rsidDel="008058B6">
                <w:rPr>
                  <w:szCs w:val="24"/>
                </w:rPr>
                <w:delText xml:space="preserve">SHALL </w:delText>
              </w:r>
            </w:del>
            <w:ins w:id="2018"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9" w:name="_Toc113373344"/>
      <w:r w:rsidRPr="00785C54">
        <w:rPr>
          <w:rFonts w:eastAsia="Times New Roman"/>
          <w:szCs w:val="24"/>
        </w:rPr>
        <w:t>Association observer</w:t>
      </w:r>
      <w:bookmarkEnd w:id="20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20"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21"/>
            <w:del w:id="2022" w:author="Katharina Schleidt" w:date="2022-08-10T19:13:00Z">
              <w:r w:rsidRPr="00785C54" w:rsidDel="002F2035">
                <w:rPr>
                  <w:szCs w:val="24"/>
                </w:rPr>
                <w:delText>SHALL</w:delText>
              </w:r>
            </w:del>
            <w:ins w:id="2023" w:author="Katharina Schleidt" w:date="2022-08-10T19:13:00Z">
              <w:r w:rsidR="002F2035">
                <w:rPr>
                  <w:szCs w:val="24"/>
                </w:rPr>
                <w:t>shall</w:t>
              </w:r>
            </w:ins>
            <w:r w:rsidRPr="00785C54">
              <w:rPr>
                <w:szCs w:val="24"/>
              </w:rPr>
              <w:t xml:space="preserve"> </w:t>
            </w:r>
            <w:commentRangeEnd w:id="2021"/>
            <w:r w:rsidR="008058B6">
              <w:rPr>
                <w:rStyle w:val="CommentReference"/>
                <w:rFonts w:eastAsia="MS Mincho"/>
                <w:lang w:eastAsia="ja-JP"/>
              </w:rPr>
              <w:commentReference w:id="2021"/>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4" w:name="_Toc113373345"/>
      <w:r w:rsidRPr="00785C54">
        <w:rPr>
          <w:rFonts w:eastAsia="Times New Roman"/>
          <w:szCs w:val="24"/>
        </w:rPr>
        <w:t>Association host</w:t>
      </w:r>
      <w:bookmarkEnd w:id="20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25" w:author="Katharina Schleidt" w:date="2022-08-10T19:13:00Z">
              <w:r w:rsidRPr="00785C54" w:rsidDel="002F2035">
                <w:rPr>
                  <w:szCs w:val="24"/>
                </w:rPr>
                <w:delText>SHALL</w:delText>
              </w:r>
            </w:del>
            <w:ins w:id="2026"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7" w:name="_Toc113373346"/>
      <w:r w:rsidRPr="00785C54">
        <w:rPr>
          <w:rFonts w:eastAsia="Times New Roman"/>
          <w:szCs w:val="24"/>
        </w:rPr>
        <w:t>Constraint Observer or Host</w:t>
      </w:r>
      <w:bookmarkEnd w:id="20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28" w:author="Katharina Schleidt" w:date="2022-08-10T19:15:00Z">
              <w:r w:rsidRPr="00785C54" w:rsidDel="002F2035">
                <w:rPr>
                  <w:szCs w:val="24"/>
                </w:rPr>
                <w:delText>SHOULD</w:delText>
              </w:r>
            </w:del>
            <w:ins w:id="2029"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0" w:name="_Toc113373347"/>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030"/>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031" w:author="Katharina Schleidt" w:date="2022-08-10T19:15:00Z">
              <w:r w:rsidRPr="00785C54" w:rsidDel="002F2035">
                <w:rPr>
                  <w:szCs w:val="24"/>
                </w:rPr>
                <w:delText>SHOULD</w:delText>
              </w:r>
            </w:del>
            <w:ins w:id="2032"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3" w:name="_Toc113373348"/>
      <w:r w:rsidRPr="00785C54">
        <w:rPr>
          <w:rFonts w:eastAsia="Times New Roman"/>
          <w:szCs w:val="24"/>
        </w:rPr>
        <w:t xml:space="preserve">Constraint suitable </w:t>
      </w:r>
      <w:proofErr w:type="spellStart"/>
      <w:r w:rsidRPr="00785C54">
        <w:rPr>
          <w:rFonts w:eastAsia="Times New Roman"/>
          <w:szCs w:val="24"/>
        </w:rPr>
        <w:t>ObservableProperty</w:t>
      </w:r>
      <w:bookmarkEnd w:id="2033"/>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034" w:author="Katharina Schleidt" w:date="2022-08-10T19:15:00Z">
              <w:r w:rsidRPr="00785C54" w:rsidDel="002F2035">
                <w:rPr>
                  <w:szCs w:val="24"/>
                </w:rPr>
                <w:delText>SHOULD</w:delText>
              </w:r>
            </w:del>
            <w:ins w:id="2035"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6" w:name="_Toc113373349"/>
      <w:r w:rsidRPr="00785C54">
        <w:rPr>
          <w:rFonts w:eastAsia="Times New Roman"/>
          <w:szCs w:val="24"/>
        </w:rPr>
        <w:lastRenderedPageBreak/>
        <w:t>Constraint suitable result type</w:t>
      </w:r>
      <w:bookmarkEnd w:id="203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37" w:author="Katharina Schleidt" w:date="2022-08-10T19:15:00Z">
              <w:r w:rsidRPr="00785C54" w:rsidDel="002F2035">
                <w:rPr>
                  <w:szCs w:val="24"/>
                </w:rPr>
                <w:delText>SHOULD</w:delText>
              </w:r>
            </w:del>
            <w:ins w:id="203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39" w:name="_Toc113373350"/>
      <w:r w:rsidRPr="00785C54">
        <w:rPr>
          <w:rFonts w:eastAsia="Times New Roman"/>
          <w:szCs w:val="24"/>
        </w:rPr>
        <w:t>Constraint unit of measure</w:t>
      </w:r>
      <w:bookmarkEnd w:id="20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40" w:author="Katharina Schleidt" w:date="2022-08-10T19:13:00Z">
              <w:r w:rsidRPr="00785C54" w:rsidDel="002F2035">
                <w:rPr>
                  <w:szCs w:val="24"/>
                </w:rPr>
                <w:delText>SHALL</w:delText>
              </w:r>
            </w:del>
            <w:ins w:id="2041"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42" w:author="Katharina Schleidt" w:date="2022-08-10T19:13:00Z">
              <w:r w:rsidRPr="00785C54" w:rsidDel="002F2035">
                <w:rPr>
                  <w:szCs w:val="24"/>
                </w:rPr>
                <w:delText>SHALL</w:delText>
              </w:r>
            </w:del>
            <w:ins w:id="2043"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44" w:author="Katharina Schleidt" w:date="2022-08-10T19:15:00Z">
              <w:r w:rsidRPr="00785C54" w:rsidDel="002F2035">
                <w:rPr>
                  <w:szCs w:val="24"/>
                </w:rPr>
                <w:delText>SHOULD</w:delText>
              </w:r>
            </w:del>
            <w:ins w:id="2045"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46"/>
      <w:r w:rsidRPr="00785C54">
        <w:rPr>
          <w:szCs w:val="24"/>
        </w:rPr>
        <w:t>NOTE</w:t>
      </w:r>
      <w:ins w:id="2047"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48" w:author="Katharina Schleidt" w:date="2022-08-13T15:57:00Z">
        <w:r w:rsidRPr="00785C54" w:rsidDel="002A0086">
          <w:rPr>
            <w:szCs w:val="24"/>
          </w:rPr>
          <w:delText xml:space="preserve">should </w:delText>
        </w:r>
      </w:del>
      <w:ins w:id="2049"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46"/>
      <w:r w:rsidR="008058B6">
        <w:rPr>
          <w:rStyle w:val="CommentReference"/>
          <w:rFonts w:eastAsia="MS Mincho"/>
          <w:lang w:eastAsia="ja-JP"/>
        </w:rPr>
        <w:commentReference w:id="2046"/>
      </w:r>
      <w:r w:rsidRPr="00785C54">
        <w:rPr>
          <w:szCs w:val="24"/>
        </w:rPr>
        <w:t>(e.g., referencing</w:t>
      </w:r>
      <w:ins w:id="2050"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51"/>
      <w:commentRangeStart w:id="2052"/>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51"/>
      <w:r w:rsidR="008058B6">
        <w:rPr>
          <w:rStyle w:val="CommentReference"/>
          <w:rFonts w:eastAsia="MS Mincho"/>
          <w:lang w:eastAsia="ja-JP"/>
        </w:rPr>
        <w:commentReference w:id="2051"/>
      </w:r>
      <w:commentRangeEnd w:id="2052"/>
      <w:r w:rsidR="008B6B3B">
        <w:rPr>
          <w:rStyle w:val="CommentReference"/>
          <w:rFonts w:eastAsia="MS Mincho"/>
          <w:lang w:eastAsia="ja-JP"/>
        </w:rPr>
        <w:commentReference w:id="2052"/>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53"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54" w:name="_Toc113373351"/>
      <w:proofErr w:type="spellStart"/>
      <w:r w:rsidRPr="00785C54">
        <w:rPr>
          <w:rFonts w:eastAsia="Times New Roman"/>
          <w:szCs w:val="24"/>
        </w:rPr>
        <w:t>ObservableProperty</w:t>
      </w:r>
      <w:bookmarkEnd w:id="2054"/>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5" w:name="_Toc113373352"/>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05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56" w:name="_Toc113373353"/>
      <w:r w:rsidRPr="00785C54">
        <w:rPr>
          <w:rFonts w:eastAsia="Times New Roman"/>
          <w:szCs w:val="24"/>
        </w:rPr>
        <w:t xml:space="preserve">Interface </w:t>
      </w:r>
      <w:proofErr w:type="spellStart"/>
      <w:r w:rsidRPr="00785C54">
        <w:rPr>
          <w:rFonts w:eastAsia="Times New Roman"/>
          <w:szCs w:val="24"/>
        </w:rPr>
        <w:t>ObservableProperty</w:t>
      </w:r>
      <w:bookmarkEnd w:id="205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57" w:author="Katharina Schleidt" w:date="2022-08-10T19:55:00Z">
              <w:r>
                <w:t xml:space="preserve">An </w:t>
              </w:r>
              <w:proofErr w:type="spellStart"/>
              <w:r w:rsidRPr="00E91BC4">
                <w:rPr>
                  <w:b/>
                  <w:bCs/>
                  <w:szCs w:val="24"/>
                  <w:rPrChange w:id="2058" w:author="Katharina Schleidt" w:date="2022-08-13T17:28:00Z">
                    <w:rPr>
                      <w:szCs w:val="24"/>
                    </w:rPr>
                  </w:rPrChange>
                </w:rPr>
                <w:t>ObservableProperty</w:t>
              </w:r>
              <w:proofErr w:type="spellEnd"/>
              <w:r>
                <w:t xml:space="preserve"> shall be defined as </w:t>
              </w:r>
            </w:ins>
            <w:del w:id="2059" w:author="Katharina Schleidt" w:date="2022-08-10T19:55:00Z">
              <w:r w:rsidR="005B5EAD" w:rsidRPr="00785C54" w:rsidDel="004C36B0">
                <w:rPr>
                  <w:szCs w:val="24"/>
                </w:rPr>
                <w:delText xml:space="preserve">A </w:delText>
              </w:r>
            </w:del>
            <w:ins w:id="2060"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61"/>
      <w:r w:rsidRPr="00785C54">
        <w:lastRenderedPageBreak/>
        <w:t>On a groundwater well</w:t>
      </w:r>
      <w:ins w:id="2062" w:author="Katharina Schleidt" w:date="2022-08-12T19:10:00Z">
        <w:r w:rsidR="009A7292">
          <w:t>,</w:t>
        </w:r>
      </w:ins>
      <w:ins w:id="2063" w:author="Katharina Schleidt" w:date="2022-08-12T19:14:00Z">
        <w:r w:rsidR="009A7292">
          <w:t xml:space="preserve"> the</w:t>
        </w:r>
      </w:ins>
      <w:del w:id="2064" w:author="Katharina Schleidt" w:date="2022-08-12T19:10:00Z">
        <w:r w:rsidRPr="00785C54" w:rsidDel="009A7292">
          <w:delText xml:space="preserve"> we</w:delText>
        </w:r>
      </w:del>
      <w:del w:id="2065" w:author="Katharina Schleidt" w:date="2022-08-12T19:13:00Z">
        <w:r w:rsidRPr="00785C54" w:rsidDel="009A7292">
          <w:delText>:</w:delText>
        </w:r>
      </w:del>
      <w:commentRangeEnd w:id="2061"/>
      <w:r w:rsidR="008058B6">
        <w:rPr>
          <w:rStyle w:val="CommentReference"/>
          <w:rFonts w:eastAsia="MS Mincho"/>
          <w:lang w:eastAsia="ja-JP"/>
        </w:rPr>
        <w:commentReference w:id="2061"/>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6" w:author="Katharina Schleidt" w:date="2022-08-12T19:14:00Z"/>
          <w:szCs w:val="24"/>
        </w:rPr>
      </w:pPr>
      <w:r w:rsidRPr="00785C54">
        <w:rPr>
          <w:szCs w:val="24"/>
        </w:rPr>
        <w:t>a)</w:t>
      </w:r>
      <w:r w:rsidRPr="00785C54">
        <w:rPr>
          <w:szCs w:val="24"/>
        </w:rPr>
        <w:tab/>
      </w:r>
      <w:del w:id="2067"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68"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9" w:author="Katharina Schleidt" w:date="2022-08-12T19:14:00Z">
        <w:r w:rsidRPr="00785C54" w:rsidDel="009A7292">
          <w:rPr>
            <w:szCs w:val="24"/>
          </w:rPr>
          <w:delText xml:space="preserve">With </w:delText>
        </w:r>
      </w:del>
      <w:ins w:id="2070"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1"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72"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73"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74" w:author="Katharina Schleidt" w:date="2022-08-12T19:16:00Z">
        <w:r w:rsidR="005B5EAD" w:rsidRPr="00785C54" w:rsidDel="00E10000">
          <w:rPr>
            <w:szCs w:val="24"/>
          </w:rPr>
          <w:delText>where we revisit the groundwater well and:</w:delText>
        </w:r>
      </w:del>
      <w:ins w:id="2075"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76" w:author="Katharina Schleidt" w:date="2022-08-12T19:16:00Z"/>
          <w:szCs w:val="24"/>
        </w:rPr>
      </w:pPr>
      <w:ins w:id="2077" w:author="Katharina Schleidt" w:date="2022-08-12T19:17:00Z">
        <w:r>
          <w:rPr>
            <w:szCs w:val="24"/>
          </w:rPr>
          <w:t>c)</w:t>
        </w:r>
      </w:ins>
      <w:r w:rsidR="005B5EAD" w:rsidRPr="009A7292">
        <w:rPr>
          <w:szCs w:val="24"/>
        </w:rPr>
        <w:tab/>
      </w:r>
      <w:del w:id="2078"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9"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0" w:author="Katharina Schleidt" w:date="2022-08-12T19:15:00Z">
          <w:pPr>
            <w:pStyle w:val="ListContinue2-"/>
          </w:pPr>
        </w:pPrChange>
      </w:pPr>
      <w:ins w:id="2081" w:author="Katharina Schleidt" w:date="2022-08-12T19:17:00Z">
        <w:r>
          <w:rPr>
            <w:szCs w:val="24"/>
          </w:rPr>
          <w:t>i</w:t>
        </w:r>
      </w:ins>
      <w:ins w:id="2082"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3" w:author="Katharina Schleidt" w:date="2022-08-12T19:15:00Z">
          <w:pPr>
            <w:pStyle w:val="ListContinue2-"/>
          </w:pPr>
        </w:pPrChange>
      </w:pPr>
      <w:ins w:id="2084" w:author="Katharina Schleidt" w:date="2022-08-12T19:17:00Z">
        <w:r>
          <w:rPr>
            <w:szCs w:val="24"/>
          </w:rPr>
          <w:t>d)</w:t>
        </w:r>
      </w:ins>
      <w:r w:rsidR="005B5EAD" w:rsidRPr="009A7292">
        <w:rPr>
          <w:szCs w:val="24"/>
        </w:rPr>
        <w:tab/>
      </w:r>
      <w:del w:id="2085" w:author="Katharina Schleidt" w:date="2022-08-12T19:17:00Z">
        <w:r w:rsidR="005B5EAD" w:rsidRPr="009A7292" w:rsidDel="00E10000">
          <w:rPr>
            <w:szCs w:val="24"/>
          </w:rPr>
          <w:delText xml:space="preserve">With </w:delText>
        </w:r>
      </w:del>
      <w:ins w:id="2086" w:author="Katharina Schleidt" w:date="2022-08-12T19:17:00Z">
        <w:r>
          <w:rPr>
            <w:szCs w:val="24"/>
          </w:rPr>
          <w:t>w</w:t>
        </w:r>
        <w:r w:rsidRPr="009A7292">
          <w:rPr>
            <w:szCs w:val="24"/>
          </w:rPr>
          <w:t xml:space="preserve">ith </w:t>
        </w:r>
      </w:ins>
      <w:r w:rsidR="005B5EAD" w:rsidRPr="009A7292">
        <w:rPr>
          <w:szCs w:val="24"/>
        </w:rPr>
        <w:t>a manual probe</w:t>
      </w:r>
      <w:del w:id="2087" w:author="Katharina Schleidt" w:date="2022-08-12T19:17:00Z">
        <w:r w:rsidR="005B5EAD" w:rsidRPr="009A7292" w:rsidDel="00E10000">
          <w:rPr>
            <w:szCs w:val="24"/>
          </w:rPr>
          <w:delText xml:space="preserve">, </w:delText>
        </w:r>
      </w:del>
      <w:ins w:id="2088"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89" w:author="Katharina Schleidt" w:date="2022-08-12T19:17:00Z">
        <w:r>
          <w:rPr>
            <w:szCs w:val="24"/>
          </w:rPr>
          <w:t xml:space="preserve"> than use</w:t>
        </w:r>
      </w:ins>
      <w:ins w:id="2090" w:author="Katharina Schleidt" w:date="2022-08-12T19:18:00Z">
        <w:r>
          <w:rPr>
            <w:szCs w:val="24"/>
          </w:rPr>
          <w:t>d</w:t>
        </w:r>
      </w:ins>
      <w:ins w:id="2091"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2"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3" w:name="_Toc113373354"/>
      <w:r w:rsidRPr="00785C54">
        <w:rPr>
          <w:rFonts w:eastAsia="Times New Roman"/>
          <w:szCs w:val="24"/>
        </w:rPr>
        <w:t>Association observer</w:t>
      </w:r>
      <w:bookmarkEnd w:id="20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94" w:author="Katharina Schleidt" w:date="2022-08-10T19:13:00Z">
              <w:r w:rsidRPr="00785C54" w:rsidDel="002F2035">
                <w:rPr>
                  <w:szCs w:val="24"/>
                </w:rPr>
                <w:delText>SHALL</w:delText>
              </w:r>
            </w:del>
            <w:ins w:id="2095"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096" w:name="_Toc113373355"/>
      <w:r w:rsidRPr="00785C54">
        <w:rPr>
          <w:rFonts w:eastAsia="Times New Roman"/>
          <w:szCs w:val="24"/>
        </w:rPr>
        <w:t>Procedure</w:t>
      </w:r>
      <w:bookmarkEnd w:id="2096"/>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7" w:name="_Toc113373356"/>
      <w:r w:rsidRPr="00785C54">
        <w:rPr>
          <w:rFonts w:eastAsia="Times New Roman"/>
          <w:szCs w:val="24"/>
        </w:rPr>
        <w:t>Procedure Requirements Class</w:t>
      </w:r>
      <w:bookmarkEnd w:id="20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98" w:name="_Toc113373357"/>
      <w:r w:rsidRPr="00785C54">
        <w:rPr>
          <w:rFonts w:eastAsia="Times New Roman"/>
          <w:szCs w:val="24"/>
        </w:rPr>
        <w:t>Interface Procedure</w:t>
      </w:r>
      <w:bookmarkEnd w:id="20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9" w:author="Katharina Schleidt" w:date="2022-08-10T19:56:00Z">
              <w:r w:rsidRPr="004C36B0">
                <w:rPr>
                  <w:szCs w:val="24"/>
                </w:rPr>
                <w:t xml:space="preserve">A </w:t>
              </w:r>
              <w:r w:rsidRPr="00E91BC4">
                <w:rPr>
                  <w:b/>
                  <w:bCs/>
                  <w:szCs w:val="24"/>
                  <w:rPrChange w:id="2100" w:author="Katharina Schleidt" w:date="2022-08-13T17:29:00Z">
                    <w:rPr>
                      <w:szCs w:val="24"/>
                    </w:rPr>
                  </w:rPrChange>
                </w:rPr>
                <w:t>Procedure</w:t>
              </w:r>
              <w:r w:rsidRPr="004C36B0">
                <w:rPr>
                  <w:szCs w:val="24"/>
                </w:rPr>
                <w:t xml:space="preserve"> shall be defined as </w:t>
              </w:r>
            </w:ins>
            <w:commentRangeStart w:id="2101"/>
            <w:del w:id="2102" w:author="Katharina Schleidt" w:date="2022-08-13T17:29:00Z">
              <w:r w:rsidR="005B5EAD" w:rsidRPr="00785C54" w:rsidDel="00E91BC4">
                <w:rPr>
                  <w:szCs w:val="24"/>
                </w:rPr>
                <w:delText xml:space="preserve">A </w:delText>
              </w:r>
            </w:del>
            <w:ins w:id="2103"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01"/>
            <w:r w:rsidR="008058B6">
              <w:rPr>
                <w:rStyle w:val="CommentReference"/>
                <w:rFonts w:eastAsia="MS Mincho"/>
                <w:lang w:eastAsia="ja-JP"/>
              </w:rPr>
              <w:commentReference w:id="2101"/>
            </w:r>
          </w:p>
        </w:tc>
      </w:tr>
    </w:tbl>
    <w:p w14:paraId="45B9959B" w14:textId="5CC63E55" w:rsidR="005B5EAD" w:rsidRPr="008058B6" w:rsidDel="008058B6" w:rsidRDefault="005B5EAD">
      <w:pPr>
        <w:pStyle w:val="Note"/>
        <w:rPr>
          <w:del w:id="2104" w:author="REID-JAMOND Alison" w:date="2022-04-04T14:27:00Z"/>
        </w:rPr>
        <w:pPrChange w:id="2105"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06" w:author="REID-JAMOND Alison" w:date="2022-04-04T14:27:00Z">
        <w:r w:rsidR="008058B6" w:rsidRPr="008058B6">
          <w:t xml:space="preserve"> 1</w:t>
        </w:r>
      </w:ins>
      <w:del w:id="2107"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08"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9"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10" w:author="REID-JAMOND Alison" w:date="2022-04-04T14:27:00Z">
        <w:r w:rsidRPr="00785C54" w:rsidDel="008058B6">
          <w:rPr>
            <w:szCs w:val="24"/>
          </w:rPr>
          <w:delText>2)</w:delText>
        </w:r>
      </w:del>
      <w:ins w:id="2111"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12"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13" w:author="Katharina Schleidt" w:date="2022-08-12T18:24:00Z">
          <w:r w:rsidR="008058B6" w:rsidRPr="00785C54" w:rsidDel="00193100">
            <w:rPr>
              <w:rStyle w:val="stdyear"/>
              <w:szCs w:val="24"/>
              <w:shd w:val="clear" w:color="auto" w:fill="auto"/>
            </w:rPr>
            <w:delText>11</w:delText>
          </w:r>
        </w:del>
      </w:ins>
      <w:ins w:id="2114" w:author="Katharina Schleidt" w:date="2022-08-12T18:24:00Z">
        <w:r w:rsidR="00193100">
          <w:rPr>
            <w:rStyle w:val="stdyear"/>
            <w:szCs w:val="24"/>
            <w:shd w:val="clear" w:color="auto" w:fill="auto"/>
          </w:rPr>
          <w:t>22</w:t>
        </w:r>
      </w:ins>
      <w:ins w:id="2115" w:author="REID-JAMOND Alison" w:date="2022-04-04T14:27:00Z">
        <w:r w:rsidR="008058B6" w:rsidRPr="00785C54">
          <w:rPr>
            <w:szCs w:val="24"/>
          </w:rPr>
          <w:t xml:space="preserve"> </w:t>
        </w:r>
        <w:r w:rsidR="008058B6">
          <w:rPr>
            <w:szCs w:val="24"/>
          </w:rPr>
          <w:t>(</w:t>
        </w:r>
      </w:ins>
      <w:del w:id="2116" w:author="REID-JAMOND Alison" w:date="2022-04-04T14:27:00Z">
        <w:r w:rsidRPr="00785C54" w:rsidDel="008058B6">
          <w:rPr>
            <w:szCs w:val="24"/>
          </w:rPr>
          <w:delText xml:space="preserve"> </w:delText>
        </w:r>
      </w:del>
      <w:r w:rsidRPr="00785C54">
        <w:rPr>
          <w:szCs w:val="24"/>
        </w:rPr>
        <w:t xml:space="preserve">this </w:t>
      </w:r>
      <w:del w:id="2117" w:author="REID-JAMOND Alison" w:date="2022-04-04T14:27:00Z">
        <w:r w:rsidRPr="00785C54" w:rsidDel="008058B6">
          <w:rPr>
            <w:szCs w:val="24"/>
          </w:rPr>
          <w:delText>version t</w:delText>
        </w:r>
      </w:del>
      <w:ins w:id="2118" w:author="REID-JAMOND Alison" w:date="2022-04-04T14:27:00Z">
        <w:r w:rsidR="008058B6">
          <w:rPr>
            <w:szCs w:val="24"/>
          </w:rPr>
          <w:t>document) t</w:t>
        </w:r>
      </w:ins>
      <w:r w:rsidRPr="00785C54">
        <w:rPr>
          <w:szCs w:val="24"/>
        </w:rPr>
        <w:t xml:space="preserve">o avoid unnecessary confusion between the terms </w:t>
      </w:r>
      <w:ins w:id="2119" w:author="REID-JAMOND Alison" w:date="2022-04-04T14:28:00Z">
        <w:r w:rsidR="008058B6">
          <w:rPr>
            <w:szCs w:val="24"/>
          </w:rPr>
          <w:t>"</w:t>
        </w:r>
      </w:ins>
      <w:r w:rsidRPr="00785C54">
        <w:rPr>
          <w:szCs w:val="24"/>
        </w:rPr>
        <w:t>procedure</w:t>
      </w:r>
      <w:ins w:id="2120" w:author="REID-JAMOND Alison" w:date="2022-04-04T14:28:00Z">
        <w:r w:rsidR="008058B6">
          <w:rPr>
            <w:szCs w:val="24"/>
          </w:rPr>
          <w:t>"</w:t>
        </w:r>
      </w:ins>
      <w:r w:rsidRPr="00785C54">
        <w:rPr>
          <w:szCs w:val="24"/>
        </w:rPr>
        <w:t xml:space="preserve"> and </w:t>
      </w:r>
      <w:ins w:id="2121" w:author="REID-JAMOND Alison" w:date="2022-04-04T14:28:00Z">
        <w:r w:rsidR="008058B6">
          <w:rPr>
            <w:szCs w:val="24"/>
          </w:rPr>
          <w:t>"</w:t>
        </w:r>
      </w:ins>
      <w:r w:rsidRPr="00785C54">
        <w:rPr>
          <w:szCs w:val="24"/>
        </w:rPr>
        <w:t>process</w:t>
      </w:r>
      <w:ins w:id="2122"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23" w:name="_Toc113373358"/>
      <w:proofErr w:type="spellStart"/>
      <w:r w:rsidRPr="00785C54">
        <w:rPr>
          <w:rFonts w:eastAsia="Times New Roman"/>
          <w:szCs w:val="24"/>
        </w:rPr>
        <w:lastRenderedPageBreak/>
        <w:t>ObservingProcedure</w:t>
      </w:r>
      <w:bookmarkEnd w:id="2123"/>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4" w:name="_Toc113373359"/>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1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25" w:name="_Toc113373360"/>
      <w:r w:rsidRPr="00785C54">
        <w:rPr>
          <w:rFonts w:eastAsia="Times New Roman"/>
          <w:szCs w:val="24"/>
        </w:rPr>
        <w:t xml:space="preserve">Interface </w:t>
      </w:r>
      <w:proofErr w:type="spellStart"/>
      <w:r w:rsidRPr="00785C54">
        <w:rPr>
          <w:rFonts w:eastAsia="Times New Roman"/>
          <w:szCs w:val="24"/>
        </w:rPr>
        <w:t>ObservingProcedure</w:t>
      </w:r>
      <w:bookmarkEnd w:id="2125"/>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26" w:author="Katharina Schleidt" w:date="2022-08-10T19:57:00Z">
              <w:r w:rsidRPr="00785C54" w:rsidDel="004C36B0">
                <w:rPr>
                  <w:szCs w:val="24"/>
                </w:rPr>
                <w:delText xml:space="preserve">The </w:delText>
              </w:r>
            </w:del>
            <w:ins w:id="2127" w:author="Katharina Schleidt" w:date="2022-08-10T19:57:00Z">
              <w:r w:rsidR="004C36B0" w:rsidRPr="004C36B0">
                <w:rPr>
                  <w:szCs w:val="24"/>
                </w:rPr>
                <w:t xml:space="preserve">An </w:t>
              </w:r>
              <w:proofErr w:type="spellStart"/>
              <w:r w:rsidR="004C36B0" w:rsidRPr="00E91BC4">
                <w:rPr>
                  <w:b/>
                  <w:bCs/>
                  <w:szCs w:val="24"/>
                  <w:rPrChange w:id="2128"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9"/>
      <w:del w:id="2130"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1" w:author="Katharina Schleidt" w:date="2022-08-10T19:24:00Z">
        <w:r w:rsidRPr="00785C54">
          <w:rPr>
            <w:szCs w:val="24"/>
          </w:rPr>
          <w:t>NOTE</w:t>
        </w:r>
      </w:ins>
      <w:ins w:id="2132" w:author="Katharina Schleidt" w:date="2022-08-10T19:25:00Z">
        <w:r>
          <w:rPr>
            <w:szCs w:val="24"/>
          </w:rPr>
          <w:t xml:space="preserve"> </w:t>
        </w:r>
      </w:ins>
      <w:r w:rsidR="005B5EAD" w:rsidRPr="00785C54">
        <w:rPr>
          <w:szCs w:val="24"/>
        </w:rPr>
        <w:t>1</w:t>
      </w:r>
      <w:del w:id="2133"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4" w:author="Katharina Schleidt" w:date="2022-08-10T19:25:00Z">
        <w:r w:rsidRPr="00785C54">
          <w:rPr>
            <w:szCs w:val="24"/>
          </w:rPr>
          <w:t>NOTE</w:t>
        </w:r>
        <w:r>
          <w:rPr>
            <w:szCs w:val="24"/>
          </w:rPr>
          <w:t xml:space="preserve"> </w:t>
        </w:r>
      </w:ins>
      <w:r w:rsidR="005B5EAD" w:rsidRPr="00785C54">
        <w:rPr>
          <w:szCs w:val="24"/>
        </w:rPr>
        <w:t>2</w:t>
      </w:r>
      <w:del w:id="2135"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36" w:author="Katharina Schleidt" w:date="2022-08-13T17:04:00Z">
        <w:r w:rsidR="005B5EAD" w:rsidRPr="00785C54" w:rsidDel="00DA74AC">
          <w:rPr>
            <w:szCs w:val="24"/>
          </w:rPr>
          <w:delText>observation</w:delText>
        </w:r>
      </w:del>
      <w:ins w:id="2137"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8" w:author="Katharina Schleidt" w:date="2022-08-10T19:25:00Z">
        <w:r w:rsidRPr="00785C54">
          <w:rPr>
            <w:szCs w:val="24"/>
          </w:rPr>
          <w:t>NOTE</w:t>
        </w:r>
        <w:r>
          <w:rPr>
            <w:szCs w:val="24"/>
          </w:rPr>
          <w:t xml:space="preserve"> </w:t>
        </w:r>
      </w:ins>
      <w:r w:rsidR="005B5EAD" w:rsidRPr="00785C54">
        <w:rPr>
          <w:szCs w:val="24"/>
        </w:rPr>
        <w:t>3</w:t>
      </w:r>
      <w:del w:id="2139"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0" w:author="Katharina Schleidt" w:date="2022-08-10T19:25:00Z">
        <w:r w:rsidRPr="00785C54">
          <w:rPr>
            <w:szCs w:val="24"/>
          </w:rPr>
          <w:t>NOTE</w:t>
        </w:r>
        <w:r>
          <w:rPr>
            <w:szCs w:val="24"/>
          </w:rPr>
          <w:t xml:space="preserve"> </w:t>
        </w:r>
      </w:ins>
      <w:r w:rsidR="005B5EAD" w:rsidRPr="00785C54">
        <w:rPr>
          <w:szCs w:val="24"/>
        </w:rPr>
        <w:t>4</w:t>
      </w:r>
      <w:del w:id="2141"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2" w:author="Katharina Schleidt" w:date="2022-08-10T19:25:00Z">
        <w:r w:rsidRPr="00785C54">
          <w:rPr>
            <w:szCs w:val="24"/>
          </w:rPr>
          <w:t>NOTE</w:t>
        </w:r>
        <w:r>
          <w:rPr>
            <w:szCs w:val="24"/>
          </w:rPr>
          <w:t xml:space="preserve"> </w:t>
        </w:r>
      </w:ins>
      <w:r w:rsidR="005B5EAD" w:rsidRPr="00785C54">
        <w:rPr>
          <w:szCs w:val="24"/>
        </w:rPr>
        <w:t>5</w:t>
      </w:r>
      <w:del w:id="2143"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4" w:author="Katharina Schleidt" w:date="2022-08-10T19:25:00Z">
        <w:r w:rsidRPr="00785C54">
          <w:rPr>
            <w:szCs w:val="24"/>
          </w:rPr>
          <w:t>NOTE</w:t>
        </w:r>
        <w:r>
          <w:rPr>
            <w:szCs w:val="24"/>
          </w:rPr>
          <w:t xml:space="preserve"> </w:t>
        </w:r>
      </w:ins>
      <w:r w:rsidR="005B5EAD" w:rsidRPr="00785C54">
        <w:rPr>
          <w:szCs w:val="24"/>
        </w:rPr>
        <w:t>6</w:t>
      </w:r>
      <w:del w:id="2145"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46"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47" w:author="Katharina Schleidt" w:date="2022-08-12T18:24:00Z">
        <w:r w:rsidR="00193100" w:rsidRPr="00193100">
          <w:rPr>
            <w:szCs w:val="24"/>
          </w:rPr>
          <w:t>ISO 19156:2022</w:t>
        </w:r>
      </w:ins>
      <w:del w:id="2148"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9"/>
      <w:r w:rsidR="008058B6">
        <w:rPr>
          <w:rStyle w:val="CommentReference"/>
          <w:rFonts w:eastAsia="MS Mincho"/>
          <w:lang w:eastAsia="ja-JP"/>
        </w:rPr>
        <w:commentReference w:id="2129"/>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9" w:name="_Toc113373361"/>
      <w:r w:rsidRPr="00785C54">
        <w:rPr>
          <w:rFonts w:eastAsia="Times New Roman"/>
          <w:szCs w:val="24"/>
        </w:rPr>
        <w:lastRenderedPageBreak/>
        <w:t>Association observer</w:t>
      </w:r>
      <w:bookmarkEnd w:id="21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50" w:author="Katharina Schleidt" w:date="2022-08-10T19:13:00Z">
              <w:r w:rsidRPr="00785C54" w:rsidDel="002F2035">
                <w:rPr>
                  <w:szCs w:val="24"/>
                </w:rPr>
                <w:delText>SHALL</w:delText>
              </w:r>
            </w:del>
            <w:ins w:id="2151"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52" w:name="_Toc113373362"/>
      <w:r w:rsidRPr="00785C54">
        <w:rPr>
          <w:rFonts w:eastAsia="Times New Roman"/>
          <w:szCs w:val="24"/>
        </w:rPr>
        <w:t>Observer</w:t>
      </w:r>
      <w:bookmarkEnd w:id="2152"/>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3" w:name="_Toc113373363"/>
      <w:r w:rsidRPr="00785C54">
        <w:rPr>
          <w:rFonts w:eastAsia="Times New Roman"/>
          <w:szCs w:val="24"/>
        </w:rPr>
        <w:t>Observer Requirements Class</w:t>
      </w:r>
      <w:bookmarkEnd w:id="21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54" w:name="_Toc113373364"/>
      <w:r w:rsidRPr="00785C54">
        <w:rPr>
          <w:rFonts w:eastAsia="Times New Roman"/>
          <w:szCs w:val="24"/>
        </w:rPr>
        <w:t>Interface Observer</w:t>
      </w:r>
      <w:bookmarkEnd w:id="215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55" w:author="Katharina Schleidt" w:date="2022-08-10T19:57:00Z">
              <w:r w:rsidRPr="00785C54" w:rsidDel="004C36B0">
                <w:rPr>
                  <w:szCs w:val="24"/>
                </w:rPr>
                <w:delText xml:space="preserve">An </w:delText>
              </w:r>
            </w:del>
            <w:ins w:id="2156" w:author="Katharina Schleidt" w:date="2022-08-10T19:57:00Z">
              <w:r w:rsidR="004C36B0" w:rsidRPr="004C36B0">
                <w:rPr>
                  <w:szCs w:val="24"/>
                </w:rPr>
                <w:t xml:space="preserve">An </w:t>
              </w:r>
              <w:r w:rsidR="004C36B0" w:rsidRPr="00DA74AC">
                <w:rPr>
                  <w:b/>
                  <w:bCs/>
                  <w:szCs w:val="24"/>
                  <w:rPrChange w:id="2157"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58" w:author="Katharina Schleidt" w:date="2022-08-10T19:26:00Z"/>
          <w:szCs w:val="24"/>
        </w:rPr>
      </w:pPr>
      <w:del w:id="2159"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0" w:author="Katharina Schleidt" w:date="2022-08-10T19:25:00Z">
        <w:r w:rsidRPr="00785C54">
          <w:rPr>
            <w:szCs w:val="24"/>
          </w:rPr>
          <w:t>NOTE</w:t>
        </w:r>
        <w:r>
          <w:rPr>
            <w:szCs w:val="24"/>
          </w:rPr>
          <w:t xml:space="preserve"> 1</w:t>
        </w:r>
      </w:ins>
      <w:del w:id="2161"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2" w:author="Katharina Schleidt" w:date="2022-08-10T19:26:00Z">
        <w:r w:rsidRPr="00785C54">
          <w:rPr>
            <w:szCs w:val="24"/>
          </w:rPr>
          <w:t>NOTE</w:t>
        </w:r>
        <w:r>
          <w:rPr>
            <w:szCs w:val="24"/>
          </w:rPr>
          <w:t xml:space="preserve"> 2</w:t>
        </w:r>
      </w:ins>
      <w:del w:id="2163"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4" w:author="Katharina Schleidt" w:date="2022-08-10T19:26:00Z">
        <w:r w:rsidRPr="00785C54">
          <w:rPr>
            <w:szCs w:val="24"/>
          </w:rPr>
          <w:t>NOTE</w:t>
        </w:r>
        <w:r>
          <w:rPr>
            <w:szCs w:val="24"/>
          </w:rPr>
          <w:t xml:space="preserve"> 3</w:t>
        </w:r>
      </w:ins>
      <w:del w:id="2165"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6" w:author="Katharina Schleidt" w:date="2022-08-10T19:26:00Z">
        <w:r w:rsidRPr="00785C54">
          <w:rPr>
            <w:szCs w:val="24"/>
          </w:rPr>
          <w:t>NOTE</w:t>
        </w:r>
        <w:r>
          <w:rPr>
            <w:szCs w:val="24"/>
          </w:rPr>
          <w:t xml:space="preserve"> 4</w:t>
        </w:r>
      </w:ins>
      <w:del w:id="2167"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68" w:author="Katharina Schleidt" w:date="2022-08-10T19:26:00Z">
        <w:r w:rsidRPr="00785C54">
          <w:rPr>
            <w:szCs w:val="24"/>
          </w:rPr>
          <w:t>NOTE</w:t>
        </w:r>
        <w:r>
          <w:rPr>
            <w:szCs w:val="24"/>
          </w:rPr>
          <w:t xml:space="preserve"> 5</w:t>
        </w:r>
      </w:ins>
      <w:del w:id="2169"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An Observer responds to a stimulus, e.g.</w:t>
      </w:r>
      <w:del w:id="2170"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2171"/>
      <w:r w:rsidRPr="00785C54">
        <w:rPr>
          <w:szCs w:val="24"/>
        </w:rPr>
        <w:t xml:space="preserve">Other examples of </w:t>
      </w:r>
      <w:del w:id="2172" w:author="Katharina Schleidt" w:date="2022-08-13T17:22:00Z">
        <w:r w:rsidRPr="00785C54" w:rsidDel="009C7946">
          <w:rPr>
            <w:szCs w:val="24"/>
          </w:rPr>
          <w:delText xml:space="preserve">Sensors </w:delText>
        </w:r>
      </w:del>
      <w:ins w:id="2173"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71"/>
      <w:r w:rsidR="008058B6">
        <w:rPr>
          <w:rStyle w:val="CommentReference"/>
          <w:rFonts w:eastAsia="MS Mincho"/>
          <w:lang w:eastAsia="ja-JP"/>
        </w:rPr>
        <w:commentReference w:id="2171"/>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4" w:name="_Toc113373365"/>
      <w:r w:rsidRPr="00785C54">
        <w:rPr>
          <w:rFonts w:eastAsia="Times New Roman"/>
          <w:szCs w:val="24"/>
        </w:rPr>
        <w:t xml:space="preserve">Association </w:t>
      </w:r>
      <w:proofErr w:type="spellStart"/>
      <w:r w:rsidRPr="00785C54">
        <w:rPr>
          <w:rFonts w:eastAsia="Times New Roman"/>
          <w:szCs w:val="24"/>
        </w:rPr>
        <w:t>observableProperty</w:t>
      </w:r>
      <w:bookmarkEnd w:id="2174"/>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2175" w:author="Katharina Schleidt" w:date="2022-08-10T19:13:00Z">
              <w:r w:rsidRPr="00785C54" w:rsidDel="002F2035">
                <w:rPr>
                  <w:szCs w:val="24"/>
                </w:rPr>
                <w:delText>SHALL</w:delText>
              </w:r>
            </w:del>
            <w:ins w:id="2176"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7" w:name="_Toc113373366"/>
      <w:r w:rsidRPr="00785C54">
        <w:rPr>
          <w:rFonts w:eastAsia="Times New Roman"/>
          <w:szCs w:val="24"/>
        </w:rPr>
        <w:t xml:space="preserve">Association </w:t>
      </w:r>
      <w:proofErr w:type="spellStart"/>
      <w:r w:rsidRPr="00785C54">
        <w:rPr>
          <w:rFonts w:eastAsia="Times New Roman"/>
          <w:szCs w:val="24"/>
        </w:rPr>
        <w:t>observingProcedure</w:t>
      </w:r>
      <w:bookmarkEnd w:id="2177"/>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2178" w:author="Katharina Schleidt" w:date="2022-08-10T19:13:00Z">
              <w:r w:rsidRPr="00785C54" w:rsidDel="002F2035">
                <w:rPr>
                  <w:szCs w:val="24"/>
                </w:rPr>
                <w:delText>SHALL</w:delText>
              </w:r>
            </w:del>
            <w:ins w:id="2179"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0" w:name="_Toc113373367"/>
      <w:r w:rsidRPr="00785C54">
        <w:rPr>
          <w:rFonts w:eastAsia="Times New Roman"/>
          <w:szCs w:val="24"/>
        </w:rPr>
        <w:t>Association deployment</w:t>
      </w:r>
      <w:bookmarkEnd w:id="218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81" w:author="Katharina Schleidt" w:date="2022-08-10T19:13:00Z">
              <w:r w:rsidRPr="00785C54" w:rsidDel="002F2035">
                <w:rPr>
                  <w:szCs w:val="24"/>
                </w:rPr>
                <w:delText>SHALL</w:delText>
              </w:r>
            </w:del>
            <w:ins w:id="2182"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183" w:name="_Toc113373368"/>
      <w:r w:rsidRPr="00785C54">
        <w:rPr>
          <w:rFonts w:eastAsia="Times New Roman"/>
          <w:szCs w:val="24"/>
        </w:rPr>
        <w:t>Host</w:t>
      </w:r>
      <w:bookmarkEnd w:id="2183"/>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4" w:name="_Toc113373369"/>
      <w:r w:rsidRPr="00785C54">
        <w:rPr>
          <w:rFonts w:eastAsia="Times New Roman"/>
          <w:szCs w:val="24"/>
        </w:rPr>
        <w:t>Host Requirements Class</w:t>
      </w:r>
      <w:bookmarkEnd w:id="21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5" w:name="_Toc113373370"/>
      <w:r w:rsidRPr="00785C54">
        <w:rPr>
          <w:rFonts w:eastAsia="Times New Roman"/>
          <w:szCs w:val="24"/>
        </w:rPr>
        <w:t>Interface Host</w:t>
      </w:r>
      <w:bookmarkEnd w:id="21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86" w:author="Katharina Schleidt" w:date="2022-08-10T19:57:00Z">
              <w:r w:rsidRPr="00785C54" w:rsidDel="004C36B0">
                <w:rPr>
                  <w:szCs w:val="24"/>
                </w:rPr>
                <w:delText xml:space="preserve">A </w:delText>
              </w:r>
            </w:del>
            <w:ins w:id="2187" w:author="Katharina Schleidt" w:date="2022-08-10T19:58:00Z">
              <w:r w:rsidR="004C36B0" w:rsidRPr="004C36B0">
                <w:rPr>
                  <w:szCs w:val="24"/>
                </w:rPr>
                <w:t xml:space="preserve">A </w:t>
              </w:r>
              <w:r w:rsidR="004C36B0" w:rsidRPr="00E91BC4">
                <w:rPr>
                  <w:b/>
                  <w:bCs/>
                  <w:szCs w:val="24"/>
                  <w:rPrChange w:id="2188" w:author="Katharina Schleidt" w:date="2022-08-13T17:29:00Z">
                    <w:rPr>
                      <w:szCs w:val="24"/>
                    </w:rPr>
                  </w:rPrChange>
                </w:rPr>
                <w:t>Host</w:t>
              </w:r>
              <w:r w:rsidR="004C36B0" w:rsidRPr="004C36B0">
                <w:rPr>
                  <w:szCs w:val="24"/>
                </w:rPr>
                <w:t xml:space="preserve"> shall be defined as </w:t>
              </w:r>
            </w:ins>
            <w:ins w:id="2189"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90" w:author="Katharina Schleidt" w:date="2022-08-10T19:27:00Z"/>
          <w:szCs w:val="24"/>
        </w:rPr>
      </w:pPr>
      <w:commentRangeStart w:id="2191"/>
      <w:del w:id="2192"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3" w:author="Katharina Schleidt" w:date="2022-08-10T19:26:00Z">
        <w:r w:rsidRPr="00785C54">
          <w:rPr>
            <w:szCs w:val="24"/>
          </w:rPr>
          <w:t>NOTE</w:t>
        </w:r>
        <w:r>
          <w:rPr>
            <w:szCs w:val="24"/>
          </w:rPr>
          <w:t xml:space="preserve"> 1</w:t>
        </w:r>
      </w:ins>
      <w:del w:id="2194"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5" w:author="Katharina Schleidt" w:date="2022-08-10T19:26:00Z">
        <w:r w:rsidRPr="00785C54">
          <w:rPr>
            <w:szCs w:val="24"/>
          </w:rPr>
          <w:lastRenderedPageBreak/>
          <w:t>NOTE</w:t>
        </w:r>
        <w:r>
          <w:rPr>
            <w:szCs w:val="24"/>
          </w:rPr>
          <w:t xml:space="preserve"> 2</w:t>
        </w:r>
      </w:ins>
      <w:del w:id="2196"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97" w:author="Katharina Schleidt" w:date="2022-08-10T19:27:00Z">
        <w:r w:rsidRPr="00785C54">
          <w:rPr>
            <w:szCs w:val="24"/>
          </w:rPr>
          <w:t>NOTE</w:t>
        </w:r>
        <w:r>
          <w:rPr>
            <w:szCs w:val="24"/>
          </w:rPr>
          <w:t xml:space="preserve"> 3</w:t>
        </w:r>
      </w:ins>
      <w:del w:id="2198"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91"/>
      <w:r w:rsidR="008058B6">
        <w:rPr>
          <w:rStyle w:val="CommentReference"/>
          <w:rFonts w:eastAsia="MS Mincho"/>
          <w:lang w:eastAsia="ja-JP"/>
        </w:rPr>
        <w:commentReference w:id="2191"/>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9" w:name="_Toc113373371"/>
      <w:r w:rsidRPr="00785C54">
        <w:rPr>
          <w:rFonts w:eastAsia="Times New Roman"/>
          <w:szCs w:val="24"/>
        </w:rPr>
        <w:t>Association deployment</w:t>
      </w:r>
      <w:bookmarkEnd w:id="2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00" w:author="Katharina Schleidt" w:date="2022-08-10T19:13:00Z">
              <w:r w:rsidRPr="00785C54" w:rsidDel="002F2035">
                <w:rPr>
                  <w:szCs w:val="24"/>
                </w:rPr>
                <w:delText>SHALL</w:delText>
              </w:r>
            </w:del>
            <w:ins w:id="2201"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2" w:name="_Toc113373372"/>
      <w:r w:rsidRPr="00785C54">
        <w:rPr>
          <w:rFonts w:eastAsia="Times New Roman"/>
          <w:szCs w:val="24"/>
        </w:rPr>
        <w:t xml:space="preserve">Association </w:t>
      </w:r>
      <w:proofErr w:type="spellStart"/>
      <w:r w:rsidRPr="00785C54">
        <w:rPr>
          <w:rFonts w:eastAsia="Times New Roman"/>
          <w:szCs w:val="24"/>
        </w:rPr>
        <w:t>relatedHost</w:t>
      </w:r>
      <w:bookmarkEnd w:id="2202"/>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2203" w:author="Katharina Schleidt" w:date="2022-08-10T19:13:00Z">
              <w:r w:rsidRPr="00785C54" w:rsidDel="002F2035">
                <w:rPr>
                  <w:szCs w:val="24"/>
                </w:rPr>
                <w:delText>SHALL</w:delText>
              </w:r>
            </w:del>
            <w:ins w:id="2204" w:author="Katharina Schleidt" w:date="2022-08-10T19:13: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205" w:name="_Toc113373373"/>
      <w:r w:rsidRPr="00785C54">
        <w:rPr>
          <w:rFonts w:eastAsia="Times New Roman"/>
          <w:szCs w:val="24"/>
        </w:rPr>
        <w:t>Deployment</w:t>
      </w:r>
      <w:bookmarkEnd w:id="2205"/>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6" w:name="_Toc113373374"/>
      <w:r w:rsidRPr="00785C54">
        <w:rPr>
          <w:rFonts w:eastAsia="Times New Roman"/>
          <w:szCs w:val="24"/>
        </w:rPr>
        <w:t>Deployment Requirements Class</w:t>
      </w:r>
      <w:bookmarkEnd w:id="220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07" w:name="_Toc113373375"/>
      <w:r w:rsidRPr="00785C54">
        <w:rPr>
          <w:rFonts w:eastAsia="Times New Roman"/>
          <w:szCs w:val="24"/>
        </w:rPr>
        <w:t>Interface Deployment</w:t>
      </w:r>
      <w:bookmarkEnd w:id="220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08" w:author="Katharina Schleidt" w:date="2022-08-10T19:58:00Z">
              <w:r w:rsidRPr="004C36B0">
                <w:rPr>
                  <w:szCs w:val="24"/>
                </w:rPr>
                <w:t xml:space="preserve">A </w:t>
              </w:r>
              <w:r w:rsidRPr="00E91BC4">
                <w:rPr>
                  <w:b/>
                  <w:bCs/>
                  <w:szCs w:val="24"/>
                  <w:rPrChange w:id="2209" w:author="Katharina Schleidt" w:date="2022-08-13T17:29:00Z">
                    <w:rPr>
                      <w:szCs w:val="24"/>
                    </w:rPr>
                  </w:rPrChange>
                </w:rPr>
                <w:t>Deployment</w:t>
              </w:r>
              <w:r w:rsidRPr="004C36B0">
                <w:rPr>
                  <w:szCs w:val="24"/>
                </w:rPr>
                <w:t xml:space="preserve"> shall be defined as </w:t>
              </w:r>
              <w:r>
                <w:rPr>
                  <w:szCs w:val="24"/>
                </w:rPr>
                <w:t>i</w:t>
              </w:r>
            </w:ins>
            <w:del w:id="2210"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11" w:author="Katharina Schleidt" w:date="2022-08-10T19:27:00Z"/>
          <w:szCs w:val="24"/>
        </w:rPr>
      </w:pPr>
      <w:commentRangeStart w:id="2212"/>
      <w:del w:id="2213" w:author="Katharina Schleidt" w:date="2022-08-10T19:27:00Z">
        <w:r w:rsidRPr="00785C54" w:rsidDel="002E12FD">
          <w:rPr>
            <w:szCs w:val="24"/>
          </w:rPr>
          <w:delText>NOTE</w:delText>
        </w:r>
        <w:r w:rsidRPr="00785C54" w:rsidDel="002E12FD">
          <w:rPr>
            <w:szCs w:val="24"/>
          </w:rPr>
          <w:tab/>
          <w:delText>Examples of deployment are:</w:delText>
        </w:r>
        <w:commentRangeEnd w:id="2212"/>
        <w:r w:rsidR="008058B6" w:rsidDel="002E12FD">
          <w:rPr>
            <w:rStyle w:val="CommentReference"/>
            <w:rFonts w:eastAsia="MS Mincho"/>
            <w:lang w:eastAsia="ja-JP"/>
          </w:rPr>
          <w:commentReference w:id="2212"/>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4" w:author="Katharina Schleidt" w:date="2022-08-10T19:31:00Z">
        <w:r>
          <w:rPr>
            <w:szCs w:val="24"/>
          </w:rPr>
          <w:t>EXAMPLE</w:t>
        </w:r>
      </w:ins>
      <w:ins w:id="2215" w:author="Katharina Schleidt" w:date="2022-08-10T19:27:00Z">
        <w:r w:rsidR="002E12FD">
          <w:rPr>
            <w:szCs w:val="24"/>
          </w:rPr>
          <w:t xml:space="preserve"> 1</w:t>
        </w:r>
      </w:ins>
      <w:del w:id="2216"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7" w:author="Katharina Schleidt" w:date="2022-08-10T19:31:00Z">
        <w:r>
          <w:rPr>
            <w:szCs w:val="24"/>
          </w:rPr>
          <w:t xml:space="preserve">EXAMPLE </w:t>
        </w:r>
      </w:ins>
      <w:ins w:id="2218" w:author="Katharina Schleidt" w:date="2022-08-10T19:27:00Z">
        <w:r w:rsidR="002E12FD">
          <w:rPr>
            <w:szCs w:val="24"/>
          </w:rPr>
          <w:t>2</w:t>
        </w:r>
      </w:ins>
      <w:del w:id="2219"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0" w:author="Katharina Schleidt" w:date="2022-08-10T19:31:00Z">
        <w:r>
          <w:rPr>
            <w:szCs w:val="24"/>
          </w:rPr>
          <w:t xml:space="preserve">EXAMPLE </w:t>
        </w:r>
      </w:ins>
      <w:ins w:id="2221" w:author="Katharina Schleidt" w:date="2022-08-10T19:27:00Z">
        <w:r w:rsidR="002E12FD">
          <w:rPr>
            <w:szCs w:val="24"/>
          </w:rPr>
          <w:t>3</w:t>
        </w:r>
      </w:ins>
      <w:del w:id="2222"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3" w:author="Katharina Schleidt" w:date="2022-08-10T19:31:00Z">
        <w:r>
          <w:rPr>
            <w:szCs w:val="24"/>
          </w:rPr>
          <w:t xml:space="preserve">EXAMPLE </w:t>
        </w:r>
      </w:ins>
      <w:ins w:id="2224" w:author="Katharina Schleidt" w:date="2022-08-10T19:27:00Z">
        <w:r w:rsidR="002E12FD">
          <w:rPr>
            <w:szCs w:val="24"/>
          </w:rPr>
          <w:t>4</w:t>
        </w:r>
      </w:ins>
      <w:del w:id="2225"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6" w:name="_Toc113373376"/>
      <w:r w:rsidRPr="00785C54">
        <w:rPr>
          <w:rFonts w:eastAsia="Times New Roman"/>
          <w:szCs w:val="24"/>
        </w:rPr>
        <w:lastRenderedPageBreak/>
        <w:t>Association observer</w:t>
      </w:r>
      <w:bookmarkEnd w:id="22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27" w:author="Katharina Schleidt" w:date="2022-08-10T19:13:00Z">
              <w:r w:rsidRPr="00785C54" w:rsidDel="002F2035">
                <w:rPr>
                  <w:szCs w:val="24"/>
                </w:rPr>
                <w:delText>SHALL</w:delText>
              </w:r>
            </w:del>
            <w:ins w:id="2228"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9" w:name="_Toc113373377"/>
      <w:r w:rsidRPr="00785C54">
        <w:rPr>
          <w:rFonts w:eastAsia="Times New Roman"/>
          <w:szCs w:val="24"/>
        </w:rPr>
        <w:t>Association host</w:t>
      </w:r>
      <w:bookmarkEnd w:id="2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30" w:author="Katharina Schleidt" w:date="2022-08-10T19:13:00Z">
              <w:r w:rsidRPr="00785C54" w:rsidDel="002F2035">
                <w:rPr>
                  <w:szCs w:val="24"/>
                </w:rPr>
                <w:delText>SHALL</w:delText>
              </w:r>
            </w:del>
            <w:ins w:id="2231"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32" w:name="_Toc113373378"/>
      <w:r w:rsidRPr="00785C54">
        <w:rPr>
          <w:rFonts w:eastAsia="Times New Roman"/>
          <w:szCs w:val="24"/>
        </w:rPr>
        <w:t>Abstract Observation Core</w:t>
      </w:r>
      <w:bookmarkEnd w:id="2232"/>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33" w:name="_Toc113373379"/>
      <w:r w:rsidRPr="00785C54">
        <w:rPr>
          <w:rFonts w:eastAsia="Times New Roman"/>
          <w:szCs w:val="24"/>
        </w:rPr>
        <w:t>General</w:t>
      </w:r>
      <w:bookmarkEnd w:id="2233"/>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4" w:name="_Toc113373380"/>
      <w:r w:rsidRPr="00785C54">
        <w:rPr>
          <w:rFonts w:eastAsia="Times New Roman"/>
          <w:szCs w:val="24"/>
        </w:rPr>
        <w:t>Abstract Observation Core Package Requirements Class</w:t>
      </w:r>
      <w:bookmarkEnd w:id="223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5" w:author="Katharina Schleidt" w:date="2022-08-13T16:37:00Z">
              <w:r w:rsidRPr="00785C54" w:rsidDel="00022C0A">
                <w:rPr>
                  <w:szCs w:val="24"/>
                </w:rPr>
                <w:delText xml:space="preserve">core </w:delText>
              </w:r>
            </w:del>
            <w:ins w:id="2236"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7" w:name="_Toc113373381"/>
      <w:r w:rsidRPr="00785C54">
        <w:rPr>
          <w:rFonts w:eastAsia="Times New Roman"/>
          <w:szCs w:val="24"/>
        </w:rPr>
        <w:t>Association metadata</w:t>
      </w:r>
      <w:bookmarkEnd w:id="22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38" w:author="Katharina Schleidt" w:date="2022-08-10T19:13:00Z">
              <w:r w:rsidRPr="00785C54" w:rsidDel="002F2035">
                <w:rPr>
                  <w:szCs w:val="24"/>
                </w:rPr>
                <w:delText>SHALL</w:delText>
              </w:r>
            </w:del>
            <w:ins w:id="2239"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40"/>
      <w:r w:rsidRPr="00785C54">
        <w:rPr>
          <w:szCs w:val="24"/>
        </w:rPr>
        <w:lastRenderedPageBreak/>
        <w:t>NOTE</w:t>
      </w:r>
      <w:r w:rsidRPr="00785C54">
        <w:rPr>
          <w:szCs w:val="24"/>
        </w:rPr>
        <w:tab/>
      </w:r>
      <w:ins w:id="2241"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42" w:author="Katharina Schleidt" w:date="2022-08-13T16:01:00Z">
        <w:r w:rsidRPr="00785C54" w:rsidDel="00DD1147">
          <w:rPr>
            <w:szCs w:val="24"/>
          </w:rPr>
          <w:delText>Attention should be given not to reinvent semantic that is explicitly modelled in the OMS model.</w:delText>
        </w:r>
        <w:commentRangeEnd w:id="2240"/>
        <w:r w:rsidR="008058B6" w:rsidDel="00DD1147">
          <w:rPr>
            <w:rStyle w:val="CommentReference"/>
            <w:rFonts w:eastAsia="MS Mincho"/>
            <w:lang w:eastAsia="ja-JP"/>
          </w:rPr>
          <w:commentReference w:id="2240"/>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43" w:name="_Toc113373382"/>
      <w:proofErr w:type="spellStart"/>
      <w:r w:rsidRPr="00785C54">
        <w:rPr>
          <w:rFonts w:eastAsia="Times New Roman"/>
          <w:szCs w:val="24"/>
        </w:rPr>
        <w:t>AbstractObservationCharacteristics</w:t>
      </w:r>
      <w:bookmarkEnd w:id="2243"/>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44" w:name="_Toc113373383"/>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bookmarkEnd w:id="22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45" w:author="Katharina Schleidt" w:date="2022-08-13T16:37:00Z">
              <w:r w:rsidRPr="00785C54" w:rsidDel="00022C0A">
                <w:rPr>
                  <w:szCs w:val="24"/>
                </w:rPr>
                <w:delText xml:space="preserve">core </w:delText>
              </w:r>
            </w:del>
            <w:ins w:id="2246"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del w:id="2247" w:author="Ilkka Rinne" w:date="2022-09-06T15:39:00Z">
        <w:r w:rsidRPr="00785C54" w:rsidDel="003B488C">
          <w:delText> </w:delText>
        </w:r>
      </w:del>
      <w:proofErr w:type="spellStart"/>
      <w:ins w:id="2248"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2249"/>
        <w:commentRangeEnd w:id="2249"/>
        <w:proofErr w:type="spellEnd"/>
        <w:r w:rsidR="00BE49F6">
          <w:rPr>
            <w:rStyle w:val="CommentReference"/>
            <w:rFonts w:eastAsia="MS Mincho"/>
            <w:lang w:eastAsia="ja-JP"/>
          </w:rPr>
          <w:commentReference w:id="2249"/>
        </w:r>
        <w:r w:rsidR="00BE49F6">
          <w:rPr>
            <w:szCs w:val="24"/>
          </w:rPr>
          <w:t xml:space="preserve"> from </w:t>
        </w:r>
        <w:r w:rsidR="00BE49F6">
          <w:t>t</w:t>
        </w:r>
      </w:ins>
      <w:ins w:id="2250" w:author="Katharina Schleidt" w:date="2022-08-13T17:37:00Z">
        <w:r w:rsidR="00BE49F6" w:rsidRPr="00BE49F6">
          <w:t xml:space="preserve">he </w:t>
        </w:r>
      </w:ins>
      <w:ins w:id="2251"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52"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53" w:author="Katharina Schleidt" w:date="2022-08-13T17:38:00Z">
        <w:r w:rsidR="00BE49F6">
          <w:t>9</w:t>
        </w:r>
      </w:ins>
      <w:ins w:id="2254" w:author="Katharina Schleidt" w:date="2022-08-13T17:37:00Z">
        <w:r w:rsidR="00BE49F6" w:rsidRPr="00BE49F6">
          <w:t>.</w:t>
        </w:r>
      </w:ins>
      <w:ins w:id="2255" w:author="Katharina Schleidt" w:date="2022-08-13T17:39:00Z">
        <w:r w:rsidR="00BE49F6">
          <w:t>2 and 9.3</w:t>
        </w:r>
      </w:ins>
      <w:ins w:id="2256"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57" w:author="Ilkka Rinne" w:date="2022-09-06T13:55:00Z">
        <w:r w:rsidRPr="00785C54" w:rsidDel="00734867">
          <w:rPr>
            <w:noProof/>
            <w:szCs w:val="24"/>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58" w:author="Ilkka Rinne" w:date="2022-09-06T13:55:00Z">
        <w:r w:rsidR="00734867">
          <w:rPr>
            <w:noProof/>
            <w:szCs w:val="24"/>
          </w:rPr>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9"/>
      <w:r w:rsidRPr="00785C54">
        <w:rPr>
          <w:szCs w:val="24"/>
        </w:rPr>
        <w:t xml:space="preserve">Figure 10 — Context diagram for Abstract Observation </w:t>
      </w:r>
      <w:del w:id="2260" w:author="Katharina Schleidt" w:date="2022-08-13T16:38:00Z">
        <w:r w:rsidRPr="00785C54" w:rsidDel="00022C0A">
          <w:rPr>
            <w:szCs w:val="24"/>
          </w:rPr>
          <w:delText xml:space="preserve">core </w:delText>
        </w:r>
      </w:del>
      <w:ins w:id="226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2259"/>
      <w:proofErr w:type="spellEnd"/>
      <w:r w:rsidR="008058B6">
        <w:rPr>
          <w:rStyle w:val="CommentReference"/>
          <w:rFonts w:eastAsia="MS Mincho"/>
          <w:b w:val="0"/>
          <w:lang w:eastAsia="ja-JP"/>
        </w:rPr>
        <w:commentReference w:id="2259"/>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2" w:name="_Toc113373384"/>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bookmarkEnd w:id="2262"/>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63" w:author="Katharina Schleidt" w:date="2022-08-10T19:59:00Z">
              <w:r w:rsidRPr="004C36B0">
                <w:rPr>
                  <w:szCs w:val="24"/>
                </w:rPr>
                <w:t xml:space="preserve">An </w:t>
              </w:r>
              <w:proofErr w:type="spellStart"/>
              <w:r w:rsidRPr="00DA74AC">
                <w:rPr>
                  <w:b/>
                  <w:bCs/>
                  <w:szCs w:val="24"/>
                  <w:rPrChange w:id="2264" w:author="Katharina Schleidt" w:date="2022-08-13T17:05:00Z">
                    <w:rPr>
                      <w:szCs w:val="24"/>
                    </w:rPr>
                  </w:rPrChange>
                </w:rPr>
                <w:t>AbstractObservationCharacteristics</w:t>
              </w:r>
              <w:proofErr w:type="spellEnd"/>
              <w:r w:rsidRPr="004C36B0">
                <w:rPr>
                  <w:szCs w:val="24"/>
                </w:rPr>
                <w:t xml:space="preserve"> shall be defined as </w:t>
              </w:r>
            </w:ins>
            <w:commentRangeStart w:id="2265"/>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65"/>
            <w:r w:rsidR="008058B6">
              <w:rPr>
                <w:rStyle w:val="CommentReference"/>
                <w:rFonts w:eastAsia="MS Mincho"/>
                <w:lang w:eastAsia="ja-JP"/>
              </w:rPr>
              <w:commentReference w:id="2265"/>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6" w:name="_Toc113373385"/>
      <w:r w:rsidRPr="00785C54">
        <w:rPr>
          <w:rFonts w:eastAsia="Times New Roman"/>
          <w:szCs w:val="24"/>
        </w:rPr>
        <w:t xml:space="preserve">Attribute </w:t>
      </w:r>
      <w:proofErr w:type="spellStart"/>
      <w:r w:rsidRPr="00785C54">
        <w:rPr>
          <w:rFonts w:eastAsia="Times New Roman"/>
          <w:szCs w:val="24"/>
        </w:rPr>
        <w:t>observationType</w:t>
      </w:r>
      <w:bookmarkEnd w:id="2266"/>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67" w:author="Katharina Schleidt" w:date="2022-08-13T16:34:00Z">
                  <w:rPr>
                    <w:szCs w:val="24"/>
                  </w:rPr>
                </w:rPrChange>
              </w:rPr>
              <w:t>Observation</w:t>
            </w:r>
            <w:r w:rsidRPr="00785C54">
              <w:rPr>
                <w:szCs w:val="24"/>
              </w:rPr>
              <w:t xml:space="preserve"> is provided, the property </w:t>
            </w:r>
            <w:proofErr w:type="spellStart"/>
            <w:r w:rsidRPr="00785C54">
              <w:rPr>
                <w:b/>
                <w:szCs w:val="24"/>
              </w:rPr>
              <w:t>observationType:AbstractObservationType</w:t>
            </w:r>
            <w:proofErr w:type="spellEnd"/>
            <w:r w:rsidRPr="00785C54">
              <w:rPr>
                <w:szCs w:val="24"/>
              </w:rPr>
              <w:t xml:space="preserve"> </w:t>
            </w:r>
            <w:del w:id="2268" w:author="Katharina Schleidt" w:date="2022-08-10T19:13:00Z">
              <w:r w:rsidRPr="00785C54" w:rsidDel="002F2035">
                <w:rPr>
                  <w:szCs w:val="24"/>
                </w:rPr>
                <w:delText>SHALL</w:delText>
              </w:r>
            </w:del>
            <w:ins w:id="2269"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70" w:name="_Toc113373386"/>
      <w:r w:rsidRPr="00785C54">
        <w:rPr>
          <w:rFonts w:eastAsia="Times New Roman"/>
          <w:szCs w:val="24"/>
        </w:rPr>
        <w:t>Attribute parameter</w:t>
      </w:r>
      <w:bookmarkEnd w:id="22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parameter:NamedValue</w:t>
            </w:r>
            <w:proofErr w:type="spellEnd"/>
            <w:r w:rsidRPr="00785C54">
              <w:rPr>
                <w:szCs w:val="24"/>
              </w:rPr>
              <w:t xml:space="preserve"> </w:t>
            </w:r>
            <w:del w:id="2271" w:author="Katharina Schleidt" w:date="2022-08-10T19:13:00Z">
              <w:r w:rsidRPr="00785C54" w:rsidDel="002F2035">
                <w:rPr>
                  <w:szCs w:val="24"/>
                </w:rPr>
                <w:delText>SHALL</w:delText>
              </w:r>
            </w:del>
            <w:ins w:id="2272"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73" w:author="Katharina Schleidt" w:date="2022-08-13T17:29:00Z">
                  <w:rPr>
                    <w:szCs w:val="24"/>
                  </w:rPr>
                </w:rPrChange>
              </w:rPr>
              <w:t>Parameter</w:t>
            </w:r>
            <w:r w:rsidRPr="00785C54">
              <w:rPr>
                <w:szCs w:val="24"/>
              </w:rPr>
              <w:t xml:space="preserve"> </w:t>
            </w:r>
            <w:del w:id="2274" w:author="Katharina Schleidt" w:date="2022-08-10T19:15:00Z">
              <w:r w:rsidRPr="00785C54" w:rsidDel="002F2035">
                <w:rPr>
                  <w:szCs w:val="24"/>
                </w:rPr>
                <w:delText>SHOULD</w:delText>
              </w:r>
            </w:del>
            <w:ins w:id="2275" w:author="Katharina Schleidt" w:date="2022-08-10T19:15:00Z">
              <w:r w:rsidR="002F2035">
                <w:rPr>
                  <w:szCs w:val="24"/>
                </w:rPr>
                <w:t>should</w:t>
              </w:r>
            </w:ins>
            <w:r w:rsidRPr="00785C54">
              <w:rPr>
                <w:szCs w:val="24"/>
              </w:rPr>
              <w:t xml:space="preserve"> </w:t>
            </w:r>
            <w:del w:id="2276" w:author="Katharina Schleidt" w:date="2022-08-10T19:16:00Z">
              <w:r w:rsidRPr="00785C54" w:rsidDel="002F2035">
                <w:rPr>
                  <w:szCs w:val="24"/>
                </w:rPr>
                <w:delText xml:space="preserve">NOT </w:delText>
              </w:r>
            </w:del>
            <w:ins w:id="2277"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78" w:author="Katharina Schleidt" w:date="2022-08-13T17:29:00Z">
                  <w:rPr>
                    <w:szCs w:val="24"/>
                  </w:rPr>
                </w:rPrChange>
              </w:rPr>
              <w:t>Parameter</w:t>
            </w:r>
            <w:r w:rsidRPr="00785C54">
              <w:rPr>
                <w:szCs w:val="24"/>
              </w:rPr>
              <w:t xml:space="preserve"> </w:t>
            </w:r>
            <w:del w:id="2279" w:author="Katharina Schleidt" w:date="2022-08-10T19:15:00Z">
              <w:r w:rsidRPr="00785C54" w:rsidDel="002F2035">
                <w:rPr>
                  <w:szCs w:val="24"/>
                </w:rPr>
                <w:delText>SHOULD</w:delText>
              </w:r>
            </w:del>
            <w:ins w:id="2280" w:author="Katharina Schleidt" w:date="2022-08-10T19:15:00Z">
              <w:r w:rsidR="002F2035">
                <w:rPr>
                  <w:szCs w:val="24"/>
                </w:rPr>
                <w:t>should</w:t>
              </w:r>
            </w:ins>
            <w:r w:rsidRPr="00785C54">
              <w:rPr>
                <w:szCs w:val="24"/>
              </w:rPr>
              <w:t xml:space="preserve"> </w:t>
            </w:r>
            <w:del w:id="2281" w:author="Katharina Schleidt" w:date="2022-08-10T19:16:00Z">
              <w:r w:rsidRPr="00785C54" w:rsidDel="002F2035">
                <w:rPr>
                  <w:szCs w:val="24"/>
                </w:rPr>
                <w:delText xml:space="preserve">NOT </w:delText>
              </w:r>
            </w:del>
            <w:ins w:id="2282"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3" w:author="Katharina Schleidt" w:date="2022-08-10T19:34:00Z"/>
          <w:szCs w:val="24"/>
        </w:rPr>
      </w:pPr>
      <w:del w:id="2284" w:author="Katharina Schleidt" w:date="2022-08-10T19:34:00Z">
        <w:r w:rsidRPr="00785C54" w:rsidDel="00026AA4">
          <w:rPr>
            <w:szCs w:val="24"/>
          </w:rPr>
          <w:delText>NOTE 1</w:delText>
        </w:r>
        <w:r w:rsidRPr="00785C54" w:rsidDel="00026AA4">
          <w:rPr>
            <w:szCs w:val="24"/>
          </w:rPr>
          <w:tab/>
          <w:delText xml:space="preserve">This might </w:delText>
        </w:r>
      </w:del>
      <w:ins w:id="2285" w:author="REID-JAMOND Alison" w:date="2022-04-04T14:35:00Z">
        <w:del w:id="2286" w:author="Katharina Schleidt" w:date="2022-08-10T19:34:00Z">
          <w:r w:rsidR="008058B6" w:rsidDel="00026AA4">
            <w:rPr>
              <w:szCs w:val="24"/>
            </w:rPr>
            <w:delText>can</w:delText>
          </w:r>
          <w:r w:rsidR="008058B6" w:rsidRPr="00785C54" w:rsidDel="00026AA4">
            <w:rPr>
              <w:szCs w:val="24"/>
            </w:rPr>
            <w:delText xml:space="preserve"> </w:delText>
          </w:r>
        </w:del>
      </w:ins>
      <w:del w:id="2287"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88" w:author="Katharina Schleidt" w:date="2022-08-10T19:34:00Z"/>
          <w:szCs w:val="24"/>
        </w:rPr>
      </w:pPr>
      <w:del w:id="2289"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0" w:author="Katharina Schleidt" w:date="2022-08-10T19:34:00Z"/>
          <w:szCs w:val="24"/>
        </w:rPr>
      </w:pPr>
      <w:r w:rsidRPr="00785C54">
        <w:rPr>
          <w:szCs w:val="24"/>
        </w:rPr>
        <w:t>EXAMPLE</w:t>
      </w:r>
      <w:r w:rsidRPr="00785C54">
        <w:rPr>
          <w:szCs w:val="24"/>
        </w:rPr>
        <w:tab/>
        <w:t xml:space="preserve">A time sequence of observations of water quality in a well </w:t>
      </w:r>
      <w:del w:id="2291" w:author="Katharina Schleidt" w:date="2022-08-13T16:10:00Z">
        <w:r w:rsidRPr="00785C54" w:rsidDel="009061F0">
          <w:rPr>
            <w:szCs w:val="24"/>
          </w:rPr>
          <w:delText>might</w:delText>
        </w:r>
      </w:del>
      <w:ins w:id="2292"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93" w:author="Katharina Schleidt" w:date="2022-08-10T19:34:00Z"/>
          <w:szCs w:val="24"/>
        </w:rPr>
      </w:pPr>
      <w:ins w:id="2294"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95"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96"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7" w:name="_Toc113373387"/>
      <w:r w:rsidRPr="00785C54">
        <w:rPr>
          <w:rFonts w:eastAsia="Times New Roman"/>
          <w:szCs w:val="24"/>
        </w:rPr>
        <w:t xml:space="preserve">Attribute </w:t>
      </w:r>
      <w:proofErr w:type="spellStart"/>
      <w:r w:rsidRPr="00785C54">
        <w:rPr>
          <w:rFonts w:eastAsia="Times New Roman"/>
          <w:szCs w:val="24"/>
        </w:rPr>
        <w:t>resultQuality</w:t>
      </w:r>
      <w:bookmarkEnd w:id="22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r w:rsidRPr="00785C54">
              <w:rPr>
                <w:b/>
                <w:szCs w:val="24"/>
              </w:rPr>
              <w:t>resultQuality:Any</w:t>
            </w:r>
            <w:proofErr w:type="spellEnd"/>
            <w:r w:rsidRPr="00785C54">
              <w:rPr>
                <w:szCs w:val="24"/>
              </w:rPr>
              <w:t xml:space="preserve"> </w:t>
            </w:r>
            <w:del w:id="2298" w:author="Katharina Schleidt" w:date="2022-08-10T19:13:00Z">
              <w:r w:rsidRPr="00785C54" w:rsidDel="002F2035">
                <w:rPr>
                  <w:szCs w:val="24"/>
                </w:rPr>
                <w:delText>SHALL</w:delText>
              </w:r>
            </w:del>
            <w:ins w:id="2299"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00" w:author="REID-JAMOND Alison" w:date="2022-04-04T14:35:00Z">
        <w:r w:rsidRPr="00785C54" w:rsidDel="008058B6">
          <w:rPr>
            <w:szCs w:val="24"/>
          </w:rPr>
          <w:delText xml:space="preserve">may </w:delText>
        </w:r>
      </w:del>
      <w:ins w:id="2301"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02" w:author="REID-JAMOND Alison" w:date="2022-04-04T14:35:00Z">
        <w:r w:rsidRPr="00785C54" w:rsidDel="008058B6">
          <w:rPr>
            <w:szCs w:val="24"/>
          </w:rPr>
          <w:delText xml:space="preserve">may </w:delText>
        </w:r>
      </w:del>
      <w:ins w:id="2303"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4" w:name="_Toc113373388"/>
      <w:r w:rsidRPr="00785C54">
        <w:rPr>
          <w:rFonts w:eastAsia="Times New Roman"/>
          <w:szCs w:val="24"/>
        </w:rPr>
        <w:t xml:space="preserve">Association </w:t>
      </w:r>
      <w:proofErr w:type="spellStart"/>
      <w:r w:rsidRPr="00785C54">
        <w:rPr>
          <w:rFonts w:eastAsia="Times New Roman"/>
          <w:szCs w:val="24"/>
        </w:rPr>
        <w:t>proximateFeatureOfInterest</w:t>
      </w:r>
      <w:bookmarkEnd w:id="230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2305" w:author="Katharina Schleidt" w:date="2022-08-10T19:13:00Z">
              <w:r w:rsidRPr="00785C54" w:rsidDel="002F2035">
                <w:rPr>
                  <w:szCs w:val="24"/>
                </w:rPr>
                <w:delText>SHALL</w:delText>
              </w:r>
            </w:del>
            <w:ins w:id="2306"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07" w:name="_Toc113373389"/>
      <w:r w:rsidRPr="00785C54">
        <w:rPr>
          <w:rFonts w:eastAsia="Times New Roman"/>
          <w:szCs w:val="24"/>
        </w:rPr>
        <w:t xml:space="preserve">Association </w:t>
      </w:r>
      <w:proofErr w:type="spellStart"/>
      <w:r w:rsidRPr="00785C54">
        <w:rPr>
          <w:rFonts w:eastAsia="Times New Roman"/>
          <w:szCs w:val="24"/>
        </w:rPr>
        <w:t>ultimateFeatureOfInterest</w:t>
      </w:r>
      <w:bookmarkEnd w:id="230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2308" w:author="Katharina Schleidt" w:date="2022-08-10T19:13:00Z">
              <w:r w:rsidRPr="00785C54" w:rsidDel="002F2035">
                <w:rPr>
                  <w:szCs w:val="24"/>
                </w:rPr>
                <w:delText>SHALL</w:delText>
              </w:r>
            </w:del>
            <w:ins w:id="2309"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0" w:author="Katharina Schleidt" w:date="2022-08-10T19:40:00Z"/>
          <w:szCs w:val="24"/>
        </w:rPr>
      </w:pPr>
      <w:moveToRangeStart w:id="2311" w:author="Katharina Schleidt" w:date="2022-08-10T19:40:00Z" w:name="move111052864"/>
      <w:moveTo w:id="2312" w:author="Katharina Schleidt" w:date="2022-08-10T19:40:00Z">
        <w:r w:rsidRPr="00785C54">
          <w:rPr>
            <w:szCs w:val="24"/>
          </w:rPr>
          <w:t>EXAMPLE 1</w:t>
        </w:r>
        <w:r w:rsidRPr="00785C54">
          <w:rPr>
            <w:szCs w:val="24"/>
          </w:rPr>
          <w:tab/>
          <w:t xml:space="preserve">A river, an aquifer, soil layer, outcrop, a butterfly, a survey area, a room, </w:t>
        </w:r>
        <w:commentRangeStart w:id="2313"/>
        <w:r w:rsidRPr="00785C54">
          <w:rPr>
            <w:szCs w:val="24"/>
          </w:rPr>
          <w:t>Abby's car</w:t>
        </w:r>
        <w:commentRangeEnd w:id="2313"/>
        <w:r>
          <w:rPr>
            <w:rStyle w:val="CommentReference"/>
            <w:rFonts w:eastAsia="MS Mincho"/>
            <w:lang w:eastAsia="ja-JP"/>
          </w:rPr>
          <w:commentReference w:id="2313"/>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4" w:author="Katharina Schleidt" w:date="2022-08-10T19:40:00Z"/>
          <w:szCs w:val="24"/>
        </w:rPr>
      </w:pPr>
      <w:moveTo w:id="2315"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r w:rsidRPr="00785C54">
          <w:rPr>
            <w:szCs w:val="24"/>
          </w:rPr>
          <w:t>proximateFeatureOfInterest</w:t>
        </w:r>
        <w:proofErr w:type="spellEnd"/>
        <w:r w:rsidRPr="00785C54">
          <w:rPr>
            <w:szCs w:val="24"/>
          </w:rPr>
          <w:t xml:space="preserve">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6" w:author="Katharina Schleidt" w:date="2022-08-10T19:40:00Z"/>
          <w:szCs w:val="24"/>
        </w:rPr>
      </w:pPr>
      <w:moveTo w:id="2317" w:author="Katharina Schleidt" w:date="2022-08-10T19:40:00Z">
        <w:r w:rsidRPr="00785C54">
          <w:rPr>
            <w:szCs w:val="24"/>
          </w:rPr>
          <w:t>EXAMPLE 3</w:t>
        </w:r>
        <w:r w:rsidRPr="00785C54">
          <w:rPr>
            <w:szCs w:val="24"/>
          </w:rPr>
          <w:tab/>
          <w:t>Pertaining to document</w:t>
        </w:r>
      </w:moveTo>
      <w:ins w:id="2318" w:author="Katharina Schleidt" w:date="2022-08-13T17:06:00Z">
        <w:r w:rsidR="00DA74AC">
          <w:rPr>
            <w:szCs w:val="24"/>
          </w:rPr>
          <w:t>s</w:t>
        </w:r>
      </w:ins>
      <w:moveTo w:id="2319"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20" w:author="Katharina Schleidt" w:date="2022-08-10T19:40:00Z"/>
          <w:szCs w:val="24"/>
        </w:rPr>
      </w:pPr>
      <w:moveTo w:id="2321" w:author="Katharina Schleidt" w:date="2022-08-10T19:40:00Z">
        <w:r w:rsidRPr="00785C54">
          <w:rPr>
            <w:szCs w:val="24"/>
          </w:rPr>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2311"/>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22" w:author="REID-JAMOND Alison" w:date="2022-04-04T14:37:00Z">
        <w:r w:rsidRPr="00785C54" w:rsidDel="008058B6">
          <w:rPr>
            <w:szCs w:val="24"/>
          </w:rPr>
          <w:delText xml:space="preserve">may </w:delText>
        </w:r>
      </w:del>
      <w:ins w:id="2323"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lastRenderedPageBreak/>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24" w:author="Katharina Schleidt" w:date="2022-08-10T19:15:00Z">
              <w:r w:rsidRPr="00785C54" w:rsidDel="002F2035">
                <w:rPr>
                  <w:szCs w:val="24"/>
                </w:rPr>
                <w:delText>SHOULD</w:delText>
              </w:r>
            </w:del>
            <w:ins w:id="2325"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26" w:author="REID-JAMOND Alison" w:date="2022-04-04T14:38:00Z">
        <w:r w:rsidRPr="00785C54" w:rsidDel="008058B6">
          <w:rPr>
            <w:szCs w:val="24"/>
          </w:rPr>
          <w:delText>, see</w:delText>
        </w:r>
      </w:del>
      <w:ins w:id="2327" w:author="REID-JAMOND Alison" w:date="2022-04-04T14:38:00Z">
        <w:r w:rsidR="008058B6">
          <w:rPr>
            <w:szCs w:val="24"/>
          </w:rPr>
          <w:t>; see</w:t>
        </w:r>
      </w:ins>
      <w:del w:id="2328"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9" w:author="Katharina Schleidt" w:date="2022-08-10T19:40:00Z"/>
          <w:szCs w:val="24"/>
        </w:rPr>
      </w:pPr>
      <w:moveFromRangeStart w:id="2330" w:author="Katharina Schleidt" w:date="2022-08-10T19:40:00Z" w:name="move111052864"/>
      <w:moveFrom w:id="2331"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32"/>
        <w:r w:rsidRPr="00785C54" w:rsidDel="007703D2">
          <w:rPr>
            <w:szCs w:val="24"/>
          </w:rPr>
          <w:t>Abby's car</w:t>
        </w:r>
        <w:commentRangeEnd w:id="2332"/>
        <w:r w:rsidR="00026AA4" w:rsidDel="007703D2">
          <w:rPr>
            <w:rStyle w:val="CommentReference"/>
            <w:rFonts w:eastAsia="MS Mincho"/>
            <w:lang w:eastAsia="ja-JP"/>
          </w:rPr>
          <w:commentReference w:id="2332"/>
        </w:r>
        <w:r w:rsidRPr="00785C54" w:rsidDel="007703D2">
          <w:rPr>
            <w:szCs w:val="24"/>
          </w:rPr>
          <w:t>, a specific human being, this document</w:t>
        </w:r>
        <w:ins w:id="2333" w:author="REID-JAMOND Alison" w:date="2022-04-04T14:38:00Z">
          <w:r w:rsidR="008058B6" w:rsidDel="007703D2">
            <w:rPr>
              <w:szCs w:val="24"/>
            </w:rPr>
            <w:t>.</w:t>
          </w:r>
        </w:ins>
        <w:bookmarkStart w:id="2334" w:name="_Toc113373390"/>
        <w:bookmarkEnd w:id="2334"/>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5" w:author="Katharina Schleidt" w:date="2022-08-10T19:40:00Z"/>
          <w:szCs w:val="24"/>
        </w:rPr>
      </w:pPr>
      <w:moveFrom w:id="2336"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37" w:name="_Toc113373391"/>
        <w:bookmarkEnd w:id="2337"/>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8" w:author="Katharina Schleidt" w:date="2022-08-10T19:40:00Z"/>
          <w:szCs w:val="24"/>
        </w:rPr>
      </w:pPr>
      <w:moveFrom w:id="2339"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40" w:name="_Toc113373392"/>
        <w:bookmarkEnd w:id="2340"/>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41" w:author="Katharina Schleidt" w:date="2022-08-10T19:40:00Z"/>
          <w:szCs w:val="24"/>
        </w:rPr>
      </w:pPr>
      <w:moveFrom w:id="2342"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43" w:name="_Toc113373393"/>
        <w:bookmarkEnd w:id="2343"/>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44" w:name="_Toc113373394"/>
      <w:moveFromRangeEnd w:id="2330"/>
      <w:proofErr w:type="spellStart"/>
      <w:r w:rsidRPr="00785C54">
        <w:rPr>
          <w:rFonts w:eastAsia="Times New Roman"/>
          <w:szCs w:val="24"/>
        </w:rPr>
        <w:t>AbstractObservation</w:t>
      </w:r>
      <w:bookmarkEnd w:id="2344"/>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5" w:name="_Toc113373395"/>
      <w:proofErr w:type="spellStart"/>
      <w:r w:rsidRPr="00785C54">
        <w:rPr>
          <w:rFonts w:eastAsia="Times New Roman"/>
          <w:szCs w:val="24"/>
        </w:rPr>
        <w:t>AbstractObservation</w:t>
      </w:r>
      <w:proofErr w:type="spellEnd"/>
      <w:r w:rsidRPr="00785C54">
        <w:rPr>
          <w:rFonts w:eastAsia="Times New Roman"/>
          <w:szCs w:val="24"/>
        </w:rPr>
        <w:t xml:space="preserve"> Requirements Class</w:t>
      </w:r>
      <w:bookmarkEnd w:id="23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46" w:author="Katharina Schleidt" w:date="2022-08-13T16:38:00Z">
              <w:r w:rsidRPr="00785C54" w:rsidDel="00022C0A">
                <w:rPr>
                  <w:szCs w:val="24"/>
                </w:rPr>
                <w:delText xml:space="preserve">core </w:delText>
              </w:r>
            </w:del>
            <w:ins w:id="234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8" w:name="_Toc113373396"/>
      <w:r w:rsidRPr="00785C54">
        <w:rPr>
          <w:rFonts w:eastAsia="Times New Roman"/>
          <w:szCs w:val="24"/>
        </w:rPr>
        <w:t xml:space="preserve">Constraint </w:t>
      </w:r>
      <w:proofErr w:type="spellStart"/>
      <w:r w:rsidRPr="00785C54">
        <w:rPr>
          <w:rFonts w:eastAsia="Times New Roman"/>
          <w:szCs w:val="24"/>
        </w:rPr>
        <w:t>observationType</w:t>
      </w:r>
      <w:bookmarkEnd w:id="2348"/>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9"/>
            <w:r w:rsidRPr="00785C54">
              <w:rPr>
                <w:szCs w:val="24"/>
              </w:rPr>
              <w:t>If information on the type of</w:t>
            </w:r>
            <w:r w:rsidRPr="00D612AA">
              <w:rPr>
                <w:b/>
                <w:bCs/>
                <w:szCs w:val="24"/>
                <w:rPrChange w:id="2350"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2351" w:author="Katharina Schleidt" w:date="2022-08-10T19:13:00Z">
              <w:r w:rsidRPr="00785C54" w:rsidDel="002F2035">
                <w:rPr>
                  <w:szCs w:val="24"/>
                </w:rPr>
                <w:delText>SHALL</w:delText>
              </w:r>
            </w:del>
            <w:ins w:id="2352" w:author="Katharina Schleidt" w:date="2022-08-10T19:13:00Z">
              <w:r w:rsidR="002F2035">
                <w:rPr>
                  <w:szCs w:val="24"/>
                </w:rPr>
                <w:t>shall</w:t>
              </w:r>
            </w:ins>
            <w:r w:rsidRPr="00785C54">
              <w:rPr>
                <w:szCs w:val="24"/>
              </w:rPr>
              <w:t xml:space="preserve"> be used.</w:t>
            </w:r>
            <w:commentRangeEnd w:id="2349"/>
            <w:r w:rsidR="008058B6">
              <w:rPr>
                <w:rStyle w:val="CommentReference"/>
                <w:rFonts w:eastAsia="MS Mincho"/>
                <w:lang w:eastAsia="ja-JP"/>
              </w:rPr>
              <w:commentReference w:id="2349"/>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3" w:name="_Toc113373397"/>
      <w:r w:rsidRPr="00785C54">
        <w:rPr>
          <w:rFonts w:eastAsia="Times New Roman"/>
          <w:szCs w:val="24"/>
        </w:rPr>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bookmarkEnd w:id="235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2354" w:author="Katharina Schleidt" w:date="2022-08-10T19:13:00Z">
              <w:r w:rsidRPr="00785C54" w:rsidDel="002F2035">
                <w:rPr>
                  <w:szCs w:val="24"/>
                </w:rPr>
                <w:delText>SHALL</w:delText>
              </w:r>
            </w:del>
            <w:ins w:id="2355"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6" w:name="_Toc113373398"/>
      <w:r w:rsidRPr="00785C54">
        <w:rPr>
          <w:rFonts w:eastAsia="Times New Roman"/>
          <w:szCs w:val="24"/>
        </w:rPr>
        <w:t>Constraint parameter unique name</w:t>
      </w:r>
      <w:bookmarkEnd w:id="23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2357" w:author="Katharina Schleidt" w:date="2022-08-10T19:13:00Z">
              <w:r w:rsidRPr="00785C54" w:rsidDel="002F2035">
                <w:rPr>
                  <w:szCs w:val="24"/>
                </w:rPr>
                <w:delText>SHALL</w:delText>
              </w:r>
            </w:del>
            <w:ins w:id="2358"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9" w:name="_Toc113373399"/>
      <w:r w:rsidRPr="00785C54">
        <w:rPr>
          <w:rFonts w:eastAsia="Times New Roman"/>
          <w:szCs w:val="24"/>
        </w:rPr>
        <w:lastRenderedPageBreak/>
        <w:t xml:space="preserve">Constraint proximate or ultimate </w:t>
      </w:r>
      <w:proofErr w:type="spellStart"/>
      <w:r w:rsidRPr="00785C54">
        <w:rPr>
          <w:rFonts w:eastAsia="Times New Roman"/>
          <w:szCs w:val="24"/>
        </w:rPr>
        <w:t>featureOfInterest</w:t>
      </w:r>
      <w:bookmarkEnd w:id="23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60" w:author="REID-JAMOND Alison" w:date="2022-04-04T14:39:00Z">
              <w:r>
                <w:rPr>
                  <w:szCs w:val="24"/>
                </w:rPr>
                <w:t>A</w:t>
              </w:r>
            </w:ins>
            <w:del w:id="2361"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2362" w:author="Katharina Schleidt" w:date="2022-08-10T19:13:00Z">
              <w:r w:rsidR="005B5EAD" w:rsidRPr="00785C54" w:rsidDel="002F2035">
                <w:rPr>
                  <w:szCs w:val="24"/>
                </w:rPr>
                <w:delText>SHALL</w:delText>
              </w:r>
            </w:del>
            <w:ins w:id="2363"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4" w:name="_Toc113373400"/>
      <w:r w:rsidRPr="00785C54">
        <w:rPr>
          <w:rFonts w:eastAsia="Times New Roman"/>
          <w:szCs w:val="24"/>
        </w:rPr>
        <w:t>Constraint Observer or Host</w:t>
      </w:r>
      <w:bookmarkEnd w:id="23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65" w:author="Katharina Schleidt" w:date="2022-08-10T19:13:00Z">
              <w:r w:rsidRPr="00785C54" w:rsidDel="002F2035">
                <w:rPr>
                  <w:szCs w:val="24"/>
                </w:rPr>
                <w:delText>SHALL</w:delText>
              </w:r>
            </w:del>
            <w:ins w:id="2366"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7" w:name="_Toc113373401"/>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bookmarkEnd w:id="236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2368" w:author="Katharina Schleidt" w:date="2022-08-10T19:13:00Z">
              <w:r w:rsidRPr="00785C54" w:rsidDel="002F2035">
                <w:rPr>
                  <w:szCs w:val="24"/>
                </w:rPr>
                <w:delText>SHALL</w:delText>
              </w:r>
            </w:del>
            <w:ins w:id="2369"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0" w:name="_Toc113373402"/>
      <w:r w:rsidRPr="00785C54">
        <w:rPr>
          <w:rFonts w:eastAsia="Times New Roman"/>
          <w:szCs w:val="24"/>
        </w:rPr>
        <w:t xml:space="preserve">Constraint suitable </w:t>
      </w:r>
      <w:proofErr w:type="spellStart"/>
      <w:r w:rsidRPr="00785C54">
        <w:rPr>
          <w:rFonts w:eastAsia="Times New Roman"/>
          <w:szCs w:val="24"/>
        </w:rPr>
        <w:t>ObservableProperty</w:t>
      </w:r>
      <w:bookmarkEnd w:id="237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2371" w:author="Katharina Schleidt" w:date="2022-08-10T19:13:00Z">
              <w:r w:rsidRPr="00785C54" w:rsidDel="002F2035">
                <w:rPr>
                  <w:szCs w:val="24"/>
                </w:rPr>
                <w:delText>SHALL</w:delText>
              </w:r>
            </w:del>
            <w:ins w:id="2372"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3" w:name="_Toc113373403"/>
      <w:r w:rsidRPr="00785C54">
        <w:rPr>
          <w:rFonts w:eastAsia="Times New Roman"/>
          <w:szCs w:val="24"/>
        </w:rPr>
        <w:t>Constraint suitable result type</w:t>
      </w:r>
      <w:bookmarkEnd w:id="23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74" w:author="Katharina Schleidt" w:date="2022-08-10T19:13:00Z">
              <w:r w:rsidRPr="00785C54" w:rsidDel="002F2035">
                <w:rPr>
                  <w:szCs w:val="24"/>
                </w:rPr>
                <w:delText>SHALL</w:delText>
              </w:r>
            </w:del>
            <w:ins w:id="2375"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376" w:name="_Toc113373404"/>
      <w:proofErr w:type="spellStart"/>
      <w:r w:rsidRPr="00785C54">
        <w:rPr>
          <w:rFonts w:eastAsia="Times New Roman"/>
          <w:szCs w:val="24"/>
        </w:rPr>
        <w:t>AbstractObservableProperty</w:t>
      </w:r>
      <w:bookmarkEnd w:id="2376"/>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77" w:name="_Toc113373405"/>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bookmarkEnd w:id="23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78" w:author="Katharina Schleidt" w:date="2022-08-13T16:38:00Z">
              <w:r w:rsidRPr="00785C54" w:rsidDel="00022C0A">
                <w:rPr>
                  <w:szCs w:val="24"/>
                </w:rPr>
                <w:delText xml:space="preserve">core </w:delText>
              </w:r>
            </w:del>
            <w:ins w:id="237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2380" w:author="Katharina Schleidt" w:date="2022-08-13T17:40:00Z">
        <w:r w:rsidRPr="00785C54">
          <w:rPr>
            <w:szCs w:val="24"/>
          </w:rPr>
          <w:t>AbstractObservableProperty</w:t>
        </w:r>
        <w:proofErr w:type="spellEnd"/>
        <w:r w:rsidRPr="00622A2E">
          <w:t xml:space="preserve"> </w:t>
        </w:r>
      </w:ins>
      <w:ins w:id="2381" w:author="Katharina Schleidt" w:date="2022-08-13T17:39:00Z">
        <w:r w:rsidRPr="00622A2E">
          <w:t xml:space="preserve">from the Abstract Observation Core </w:t>
        </w:r>
      </w:ins>
      <w:ins w:id="2382" w:author="Katharina Schleidt" w:date="2022-08-13T17:40:00Z">
        <w:r>
          <w:t>is</w:t>
        </w:r>
      </w:ins>
      <w:ins w:id="2383" w:author="Katharina Schleidt" w:date="2022-08-13T17:39:00Z">
        <w:r w:rsidRPr="00622A2E">
          <w:t xml:space="preserve"> described as a class diagram in Figure 1</w:t>
        </w:r>
      </w:ins>
      <w:ins w:id="2384" w:author="Katharina Schleidt" w:date="2022-08-13T17:40:00Z">
        <w:r>
          <w:t>1</w:t>
        </w:r>
      </w:ins>
      <w:ins w:id="2385" w:author="Katharina Schleidt" w:date="2022-08-13T17:39:00Z">
        <w:r w:rsidRPr="00622A2E">
          <w:t>. The schema is fully described in 9.</w:t>
        </w:r>
      </w:ins>
      <w:ins w:id="2386" w:author="Katharina Schleidt" w:date="2022-08-13T17:40:00Z">
        <w:r>
          <w:t>4</w:t>
        </w:r>
      </w:ins>
      <w:ins w:id="2387"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88" w:author="Ilkka Rinne" w:date="2022-09-06T13:56:00Z">
        <w:r w:rsidRPr="00785C54" w:rsidDel="00734867">
          <w:rPr>
            <w:noProof/>
            <w:szCs w:val="24"/>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9" w:author="Ilkka Rinne" w:date="2022-09-06T13:56:00Z">
        <w:r w:rsidR="00734867">
          <w:rPr>
            <w:noProof/>
            <w:szCs w:val="24"/>
          </w:rPr>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90"/>
      <w:r w:rsidRPr="00785C54">
        <w:rPr>
          <w:szCs w:val="24"/>
        </w:rPr>
        <w:t>Figure 11</w:t>
      </w:r>
      <w:commentRangeEnd w:id="2390"/>
      <w:r w:rsidR="008058B6">
        <w:rPr>
          <w:rStyle w:val="CommentReference"/>
          <w:rFonts w:eastAsia="MS Mincho"/>
          <w:b w:val="0"/>
          <w:lang w:eastAsia="ja-JP"/>
        </w:rPr>
        <w:commentReference w:id="2390"/>
      </w:r>
      <w:r w:rsidRPr="00785C54">
        <w:rPr>
          <w:szCs w:val="24"/>
        </w:rPr>
        <w:t xml:space="preserve"> — Context diagram for Abstract Observation </w:t>
      </w:r>
      <w:del w:id="2391" w:author="Katharina Schleidt" w:date="2022-08-13T16:38:00Z">
        <w:r w:rsidRPr="00785C54" w:rsidDel="00022C0A">
          <w:rPr>
            <w:szCs w:val="24"/>
          </w:rPr>
          <w:delText xml:space="preserve">core </w:delText>
        </w:r>
      </w:del>
      <w:ins w:id="239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93" w:name="_Toc113373406"/>
      <w:proofErr w:type="spellStart"/>
      <w:r w:rsidRPr="00785C54">
        <w:rPr>
          <w:rFonts w:eastAsia="Times New Roman"/>
          <w:szCs w:val="24"/>
        </w:rPr>
        <w:t>AbstractObservingProcedure</w:t>
      </w:r>
      <w:bookmarkEnd w:id="2393"/>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4" w:name="_Toc113373407"/>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bookmarkEnd w:id="23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5" w:author="Katharina Schleidt" w:date="2022-08-13T16:38:00Z">
              <w:r w:rsidRPr="00785C54" w:rsidDel="00022C0A">
                <w:rPr>
                  <w:szCs w:val="24"/>
                </w:rPr>
                <w:delText xml:space="preserve">core </w:delText>
              </w:r>
            </w:del>
            <w:ins w:id="2396"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2397" w:author="Katharina Schleidt" w:date="2022-08-13T17:40:00Z"/>
        </w:rPr>
      </w:pPr>
      <w:proofErr w:type="spellStart"/>
      <w:ins w:id="2398" w:author="Katharina Schleidt" w:date="2022-08-13T17:40:00Z">
        <w:r w:rsidRPr="00785C54">
          <w:rPr>
            <w:szCs w:val="24"/>
          </w:rPr>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2399" w:author="Katharina Schleidt" w:date="2022-08-13T17:41:00Z">
        <w:r>
          <w:t>5</w:t>
        </w:r>
      </w:ins>
      <w:ins w:id="2400"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01" w:author="Ilkka Rinne" w:date="2022-09-06T13:57:00Z">
        <w:r w:rsidRPr="00785C54" w:rsidDel="00734867">
          <w:rPr>
            <w:noProof/>
            <w:szCs w:val="24"/>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02" w:author="Ilkka Rinne" w:date="2022-09-06T13:57:00Z">
        <w:r w:rsidR="00734867">
          <w:rPr>
            <w:noProof/>
            <w:szCs w:val="24"/>
          </w:rPr>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03"/>
      <w:r w:rsidRPr="00785C54">
        <w:rPr>
          <w:szCs w:val="24"/>
        </w:rPr>
        <w:t>Figure 12</w:t>
      </w:r>
      <w:commentRangeEnd w:id="2403"/>
      <w:r w:rsidR="008058B6">
        <w:rPr>
          <w:rStyle w:val="CommentReference"/>
          <w:rFonts w:eastAsia="MS Mincho"/>
          <w:b w:val="0"/>
          <w:lang w:eastAsia="ja-JP"/>
        </w:rPr>
        <w:commentReference w:id="2403"/>
      </w:r>
      <w:r w:rsidRPr="00785C54">
        <w:rPr>
          <w:szCs w:val="24"/>
        </w:rPr>
        <w:t xml:space="preserve"> — Context diagram for Abstract Observation </w:t>
      </w:r>
      <w:del w:id="2404" w:author="Katharina Schleidt" w:date="2022-08-13T16:38:00Z">
        <w:r w:rsidRPr="00785C54" w:rsidDel="00022C0A">
          <w:rPr>
            <w:szCs w:val="24"/>
          </w:rPr>
          <w:delText xml:space="preserve">core </w:delText>
        </w:r>
      </w:del>
      <w:ins w:id="2405"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06" w:name="_Toc113373408"/>
      <w:proofErr w:type="spellStart"/>
      <w:r w:rsidRPr="00785C54">
        <w:rPr>
          <w:rFonts w:eastAsia="Times New Roman"/>
          <w:szCs w:val="24"/>
        </w:rPr>
        <w:lastRenderedPageBreak/>
        <w:t>AbstractObserver</w:t>
      </w:r>
      <w:bookmarkEnd w:id="2406"/>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07" w:name="_Toc113373409"/>
      <w:proofErr w:type="spellStart"/>
      <w:r w:rsidRPr="00785C54">
        <w:rPr>
          <w:rFonts w:eastAsia="Times New Roman"/>
          <w:szCs w:val="24"/>
        </w:rPr>
        <w:t>AbstractObserver</w:t>
      </w:r>
      <w:proofErr w:type="spellEnd"/>
      <w:r w:rsidRPr="00785C54">
        <w:rPr>
          <w:rFonts w:eastAsia="Times New Roman"/>
          <w:szCs w:val="24"/>
        </w:rPr>
        <w:t xml:space="preserve"> Requirements Class</w:t>
      </w:r>
      <w:bookmarkEnd w:id="24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08" w:author="Katharina Schleidt" w:date="2022-08-13T16:38:00Z">
              <w:r w:rsidRPr="00785C54" w:rsidDel="00022C0A">
                <w:rPr>
                  <w:szCs w:val="24"/>
                </w:rPr>
                <w:delText xml:space="preserve">core </w:delText>
              </w:r>
            </w:del>
            <w:ins w:id="240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24B947B" w:rsidR="00935FAF" w:rsidRPr="00785C54" w:rsidRDefault="00622A2E" w:rsidP="00785C54">
      <w:pPr>
        <w:pStyle w:val="BodyText"/>
      </w:pPr>
      <w:proofErr w:type="spellStart"/>
      <w:ins w:id="2410" w:author="Katharina Schleidt" w:date="2022-08-13T17:41:00Z">
        <w:r w:rsidRPr="00785C54">
          <w:rPr>
            <w:szCs w:val="24"/>
          </w:rPr>
          <w:t>AbstractObserver</w:t>
        </w:r>
      </w:ins>
      <w:proofErr w:type="spellEnd"/>
      <w:ins w:id="2411" w:author="Ilkka Rinne" w:date="2022-09-06T14:07:00Z">
        <w:r w:rsidR="00AF6AF7">
          <w:rPr>
            <w:szCs w:val="24"/>
          </w:rPr>
          <w:t xml:space="preserve"> </w:t>
        </w:r>
      </w:ins>
      <w:ins w:id="2412" w:author="Katharina Schleidt" w:date="2022-08-13T17:41:00Z">
        <w:del w:id="2413"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14" w:author="Ilkka Rinne" w:date="2022-09-06T14:08:00Z">
          <w:r w:rsidDel="00AF6AF7">
            <w:delText>. 9.</w:delText>
          </w:r>
        </w:del>
      </w:ins>
      <w:ins w:id="2415" w:author="Katharina Schleidt" w:date="2022-08-13T17:42:00Z">
        <w:del w:id="2416" w:author="Ilkka Rinne" w:date="2022-09-06T14:08:00Z">
          <w:r w:rsidDel="00AF6AF7">
            <w:delText>7 and 9.8</w:delText>
          </w:r>
        </w:del>
      </w:ins>
      <w:ins w:id="2417" w:author="Katharina Schleidt" w:date="2022-08-13T17:41:00Z">
        <w:r w:rsidRPr="00622A2E">
          <w:t>.</w:t>
        </w:r>
      </w:ins>
      <w:del w:id="2418"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9" w:author="Ilkka Rinne" w:date="2022-09-06T13:58:00Z">
        <w:r w:rsidRPr="00785C54" w:rsidDel="00734867">
          <w:rPr>
            <w:noProof/>
            <w:szCs w:val="24"/>
          </w:rPr>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20" w:author="Ilkka Rinne" w:date="2022-09-06T13:58:00Z">
        <w:r w:rsidR="00734867">
          <w:rPr>
            <w:noProof/>
            <w:szCs w:val="24"/>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21"/>
      <w:r w:rsidRPr="00785C54">
        <w:rPr>
          <w:szCs w:val="24"/>
        </w:rPr>
        <w:lastRenderedPageBreak/>
        <w:t>Figure 13</w:t>
      </w:r>
      <w:commentRangeEnd w:id="2421"/>
      <w:r w:rsidR="008058B6">
        <w:rPr>
          <w:rStyle w:val="CommentReference"/>
          <w:rFonts w:eastAsia="MS Mincho"/>
          <w:b w:val="0"/>
          <w:lang w:eastAsia="ja-JP"/>
        </w:rPr>
        <w:commentReference w:id="2421"/>
      </w:r>
      <w:r w:rsidRPr="00785C54">
        <w:rPr>
          <w:szCs w:val="24"/>
        </w:rPr>
        <w:t xml:space="preserve"> — Context diagram for Abstract Observation </w:t>
      </w:r>
      <w:del w:id="2422" w:author="Katharina Schleidt" w:date="2022-08-13T16:38:00Z">
        <w:r w:rsidRPr="00785C54" w:rsidDel="00022C0A">
          <w:rPr>
            <w:szCs w:val="24"/>
          </w:rPr>
          <w:delText xml:space="preserve">core </w:delText>
        </w:r>
      </w:del>
      <w:ins w:id="242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del w:id="2424"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5" w:name="_Toc113373410"/>
      <w:proofErr w:type="spellStart"/>
      <w:r w:rsidRPr="00785C54">
        <w:rPr>
          <w:rFonts w:eastAsia="Times New Roman"/>
          <w:szCs w:val="24"/>
        </w:rPr>
        <w:t>AbstractHost</w:t>
      </w:r>
      <w:bookmarkEnd w:id="2425"/>
      <w:proofErr w:type="spellEnd"/>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26" w:name="_Toc113373411"/>
      <w:proofErr w:type="spellStart"/>
      <w:r w:rsidRPr="00785C54">
        <w:rPr>
          <w:rFonts w:eastAsia="Times New Roman"/>
          <w:szCs w:val="24"/>
        </w:rPr>
        <w:t>AbstractHost</w:t>
      </w:r>
      <w:proofErr w:type="spellEnd"/>
      <w:r w:rsidRPr="00785C54">
        <w:rPr>
          <w:rFonts w:eastAsia="Times New Roman"/>
          <w:szCs w:val="24"/>
        </w:rPr>
        <w:t xml:space="preserve"> Requirements Class</w:t>
      </w:r>
      <w:bookmarkEnd w:id="24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7" w:author="Katharina Schleidt" w:date="2022-08-13T16:38:00Z">
              <w:r w:rsidRPr="00785C54" w:rsidDel="00022C0A">
                <w:rPr>
                  <w:szCs w:val="24"/>
                </w:rPr>
                <w:delText xml:space="preserve">core </w:delText>
              </w:r>
            </w:del>
            <w:ins w:id="242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14BDF0D1" w:rsidR="00935FAF" w:rsidRPr="00785C54" w:rsidDel="00622A2E" w:rsidRDefault="003B488C">
      <w:pPr>
        <w:pStyle w:val="BodyText"/>
        <w:jc w:val="left"/>
        <w:rPr>
          <w:del w:id="2429" w:author="Katharina Schleidt" w:date="2022-08-13T17:42:00Z"/>
        </w:rPr>
        <w:pPrChange w:id="2430" w:author="Ilkka Rinne" w:date="2022-09-06T14:00:00Z">
          <w:pPr>
            <w:pStyle w:val="BodyText"/>
          </w:pPr>
        </w:pPrChange>
      </w:pPr>
      <w:ins w:id="2431" w:author="Ilkka Rinne" w:date="2022-09-06T14:00:00Z">
        <w:r>
          <w:rPr>
            <w:noProof/>
            <w:szCs w:val="24"/>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32" w:author="Katharina Schleidt" w:date="2022-08-13T17:42:00Z">
        <w:r w:rsidR="00622A2E" w:rsidRPr="00785C54">
          <w:rPr>
            <w:szCs w:val="24"/>
          </w:rPr>
          <w:t>AbstractHost</w:t>
        </w:r>
        <w:proofErr w:type="spellEnd"/>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33"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34"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35" w:author="Ilkka Rinne" w:date="2022-09-06T13:59:00Z">
        <w:r w:rsidRPr="00785C54" w:rsidDel="00734867">
          <w:rPr>
            <w:noProof/>
            <w:szCs w:val="24"/>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36"/>
      <w:r w:rsidRPr="00785C54">
        <w:rPr>
          <w:szCs w:val="24"/>
        </w:rPr>
        <w:t>Figure 14</w:t>
      </w:r>
      <w:commentRangeEnd w:id="2436"/>
      <w:r w:rsidR="008058B6">
        <w:rPr>
          <w:rStyle w:val="CommentReference"/>
          <w:rFonts w:eastAsia="MS Mincho"/>
          <w:b w:val="0"/>
          <w:lang w:eastAsia="ja-JP"/>
        </w:rPr>
        <w:commentReference w:id="2436"/>
      </w:r>
      <w:r w:rsidRPr="00785C54">
        <w:rPr>
          <w:szCs w:val="24"/>
        </w:rPr>
        <w:t xml:space="preserve"> — Context diagram for Abstract Observation </w:t>
      </w:r>
      <w:del w:id="2437" w:author="Katharina Schleidt" w:date="2022-08-13T16:38:00Z">
        <w:r w:rsidRPr="00785C54" w:rsidDel="00022C0A">
          <w:rPr>
            <w:szCs w:val="24"/>
          </w:rPr>
          <w:delText xml:space="preserve">core </w:delText>
        </w:r>
      </w:del>
      <w:ins w:id="243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39" w:name="_Toc113373412"/>
      <w:proofErr w:type="spellStart"/>
      <w:r w:rsidRPr="00785C54">
        <w:rPr>
          <w:rFonts w:eastAsia="Times New Roman"/>
          <w:szCs w:val="24"/>
        </w:rPr>
        <w:t>AbstractDeployment</w:t>
      </w:r>
      <w:bookmarkEnd w:id="2439"/>
      <w:proofErr w:type="spellEnd"/>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40" w:name="_Toc113373413"/>
      <w:proofErr w:type="spellStart"/>
      <w:r w:rsidRPr="00785C54">
        <w:rPr>
          <w:rFonts w:eastAsia="Times New Roman"/>
          <w:szCs w:val="24"/>
        </w:rPr>
        <w:t>AbstractDeployment</w:t>
      </w:r>
      <w:proofErr w:type="spellEnd"/>
      <w:r w:rsidRPr="00785C54">
        <w:rPr>
          <w:rFonts w:eastAsia="Times New Roman"/>
          <w:szCs w:val="24"/>
        </w:rPr>
        <w:t xml:space="preserve"> Requirements Class</w:t>
      </w:r>
      <w:bookmarkEnd w:id="24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41">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2" w:author="Katharina Schleidt" w:date="2022-08-13T16:38:00Z">
              <w:r w:rsidRPr="00785C54" w:rsidDel="00022C0A">
                <w:rPr>
                  <w:szCs w:val="24"/>
                </w:rPr>
                <w:delText xml:space="preserve">core </w:delText>
              </w:r>
            </w:del>
            <w:ins w:id="244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44"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45"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46"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47"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B1E350F" w14:textId="64609268" w:rsidR="00AF6AF7" w:rsidRDefault="00AF6AF7" w:rsidP="00EF5A5B">
      <w:pPr>
        <w:jc w:val="center"/>
        <w:rPr>
          <w:ins w:id="2448" w:author="Ilkka Rinne" w:date="2022-09-06T14:08:00Z"/>
        </w:rPr>
      </w:pPr>
    </w:p>
    <w:p w14:paraId="20E63FB1" w14:textId="67DD8FA6" w:rsidR="00AF6AF7" w:rsidRPr="00785C54" w:rsidRDefault="003B488C" w:rsidP="00AF6AF7">
      <w:pPr>
        <w:pStyle w:val="BodyText"/>
        <w:rPr>
          <w:ins w:id="2449" w:author="Ilkka Rinne" w:date="2022-09-06T14:08:00Z"/>
        </w:rPr>
      </w:pPr>
      <w:ins w:id="2450" w:author="Ilkka Rinne" w:date="2022-09-06T14:03:00Z">
        <w:r>
          <w:rPr>
            <w:noProof/>
          </w:rPr>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proofErr w:type="spellStart"/>
      <w:ins w:id="2451" w:author="Ilkka Rinne" w:date="2022-09-06T14:08:00Z">
        <w:r w:rsidR="00AF6AF7" w:rsidRPr="00785C54">
          <w:rPr>
            <w:szCs w:val="24"/>
          </w:rPr>
          <w:t>Abstract</w:t>
        </w:r>
        <w:r w:rsidR="00AF6AF7">
          <w:rPr>
            <w:szCs w:val="24"/>
          </w:rPr>
          <w:t>D</w:t>
        </w:r>
      </w:ins>
      <w:ins w:id="2452" w:author="Ilkka Rinne" w:date="2022-09-06T14:09:00Z">
        <w:r w:rsidR="00AF6AF7">
          <w:rPr>
            <w:szCs w:val="24"/>
          </w:rPr>
          <w:t>eployment</w:t>
        </w:r>
      </w:ins>
      <w:proofErr w:type="spellEnd"/>
      <w:ins w:id="2453"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54" w:author="Ilkka Rinne" w:date="2022-09-06T14:09:00Z">
        <w:r w:rsidR="00AF6AF7">
          <w:t>5</w:t>
        </w:r>
      </w:ins>
      <w:ins w:id="2455" w:author="Ilkka Rinne" w:date="2022-09-06T14:08:00Z">
        <w:r w:rsidR="00AF6AF7" w:rsidRPr="00622A2E">
          <w:t>. The schema is fully described in 9.</w:t>
        </w:r>
      </w:ins>
      <w:ins w:id="2456" w:author="Ilkka Rinne" w:date="2022-09-06T14:09:00Z">
        <w:r w:rsidR="00AF6AF7">
          <w:t>8</w:t>
        </w:r>
      </w:ins>
      <w:ins w:id="2457" w:author="Ilkka Rinne" w:date="2022-09-06T14:08:00Z">
        <w:r w:rsidR="00AF6AF7" w:rsidRPr="00622A2E">
          <w:t>.</w:t>
        </w:r>
      </w:ins>
    </w:p>
    <w:p w14:paraId="21504130" w14:textId="4DAB3C56" w:rsidR="00EF5A5B" w:rsidRDefault="00EF5A5B" w:rsidP="00EF5A5B">
      <w:pPr>
        <w:jc w:val="center"/>
        <w:rPr>
          <w:ins w:id="2458"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9" w:author="Ilkka Rinne" w:date="2022-09-06T14:04:00Z"/>
          <w:szCs w:val="24"/>
        </w:rPr>
      </w:pPr>
      <w:ins w:id="2460"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 xml:space="preserve">ore — </w:t>
        </w:r>
        <w:proofErr w:type="spellStart"/>
        <w:r w:rsidRPr="00785C54">
          <w:rPr>
            <w:szCs w:val="24"/>
          </w:rPr>
          <w:t>Abstract</w:t>
        </w:r>
        <w:r>
          <w:rPr>
            <w:szCs w:val="24"/>
          </w:rPr>
          <w:t>Deployment</w:t>
        </w:r>
        <w:proofErr w:type="spellEnd"/>
      </w:ins>
    </w:p>
    <w:p w14:paraId="7890980B" w14:textId="77777777" w:rsidR="00EF5A5B" w:rsidRPr="00EF5A5B" w:rsidRDefault="00EF5A5B">
      <w:pPr>
        <w:jc w:val="center"/>
        <w:rPr>
          <w:ins w:id="2461" w:author="Ilkka Rinne" w:date="2022-09-06T14:02:00Z"/>
        </w:rPr>
        <w:pPrChange w:id="2462"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63" w:name="_Toc113373414"/>
      <w:r w:rsidRPr="00785C54">
        <w:rPr>
          <w:rFonts w:eastAsia="Times New Roman"/>
          <w:szCs w:val="24"/>
        </w:rPr>
        <w:t xml:space="preserve">Attribute </w:t>
      </w:r>
      <w:proofErr w:type="spellStart"/>
      <w:r w:rsidRPr="00785C54">
        <w:rPr>
          <w:rFonts w:eastAsia="Times New Roman"/>
          <w:szCs w:val="24"/>
        </w:rPr>
        <w:t>deploymentReason</w:t>
      </w:r>
      <w:bookmarkEnd w:id="246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64"/>
            <w:r w:rsidRPr="00785C54">
              <w:rPr>
                <w:szCs w:val="24"/>
              </w:rPr>
              <w:t xml:space="preserve">If the reason for the </w:t>
            </w:r>
            <w:r w:rsidRPr="00785C54">
              <w:rPr>
                <w:b/>
                <w:szCs w:val="24"/>
              </w:rPr>
              <w:t>Deployment</w:t>
            </w:r>
            <w:r w:rsidRPr="00785C54">
              <w:rPr>
                <w:szCs w:val="24"/>
              </w:rPr>
              <w:t xml:space="preserve"> is provided, the property </w:t>
            </w:r>
            <w:proofErr w:type="spellStart"/>
            <w:r w:rsidRPr="0007557E">
              <w:rPr>
                <w:b/>
                <w:iCs/>
                <w:szCs w:val="24"/>
                <w:rPrChange w:id="2465" w:author="Katharina Schleidt" w:date="2022-08-13T16:34:00Z">
                  <w:rPr>
                    <w:b/>
                    <w:i/>
                    <w:szCs w:val="24"/>
                  </w:rPr>
                </w:rPrChange>
              </w:rPr>
              <w:t>deploymentReason:CharacterString</w:t>
            </w:r>
            <w:proofErr w:type="spellEnd"/>
            <w:r w:rsidRPr="00785C54">
              <w:rPr>
                <w:szCs w:val="24"/>
              </w:rPr>
              <w:t xml:space="preserve"> </w:t>
            </w:r>
            <w:del w:id="2466" w:author="Katharina Schleidt" w:date="2022-08-10T19:14:00Z">
              <w:r w:rsidRPr="00785C54" w:rsidDel="002F2035">
                <w:rPr>
                  <w:szCs w:val="24"/>
                </w:rPr>
                <w:delText>SHALL</w:delText>
              </w:r>
            </w:del>
            <w:ins w:id="2467" w:author="Katharina Schleidt" w:date="2022-08-10T19:14:00Z">
              <w:r w:rsidR="002F2035">
                <w:rPr>
                  <w:szCs w:val="24"/>
                </w:rPr>
                <w:t>shall</w:t>
              </w:r>
            </w:ins>
            <w:r w:rsidRPr="00785C54">
              <w:rPr>
                <w:szCs w:val="24"/>
              </w:rPr>
              <w:t xml:space="preserve"> be used.</w:t>
            </w:r>
            <w:commentRangeEnd w:id="2464"/>
            <w:r w:rsidR="008058B6">
              <w:rPr>
                <w:rStyle w:val="CommentReference"/>
                <w:rFonts w:eastAsia="MS Mincho"/>
                <w:lang w:eastAsia="ja-JP"/>
              </w:rPr>
              <w:commentReference w:id="2464"/>
            </w:r>
          </w:p>
        </w:tc>
      </w:tr>
    </w:tbl>
    <w:p w14:paraId="3919A778" w14:textId="31EA604F" w:rsidR="005B5EAD" w:rsidRPr="00785C54" w:rsidDel="008058B6" w:rsidRDefault="005B5EAD">
      <w:pPr>
        <w:pStyle w:val="Example"/>
        <w:rPr>
          <w:del w:id="2468" w:author="REID-JAMOND Alison" w:date="2022-04-04T14:41:00Z"/>
        </w:rPr>
        <w:pPrChange w:id="2469"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70" w:author="REID-JAMOND Alison" w:date="2022-04-04T14:41:00Z">
        <w:r w:rsidR="008058B6">
          <w:t xml:space="preserve"> 1</w:t>
        </w:r>
      </w:ins>
      <w:del w:id="2471"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7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3"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2474" w:author="REID-JAMOND Alison" w:date="2022-04-04T14:41:00Z">
        <w:r w:rsidR="008058B6">
          <w:t>.</w:t>
        </w:r>
      </w:ins>
      <w:del w:id="2475" w:author="REID-JAMOND Alison" w:date="2022-04-04T14:41:00Z">
        <w:r w:rsidRPr="00785C54" w:rsidDel="008058B6">
          <w:delText>;</w:delText>
        </w:r>
      </w:del>
    </w:p>
    <w:p w14:paraId="644A576E" w14:textId="0A1EC2E5" w:rsidR="005B5EAD" w:rsidRPr="00785C54" w:rsidRDefault="005B5EAD">
      <w:pPr>
        <w:pStyle w:val="Example"/>
        <w:pPrChange w:id="247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77" w:author="REID-JAMOND Alison" w:date="2022-04-04T14:41:00Z">
        <w:r w:rsidRPr="00785C54" w:rsidDel="008058B6">
          <w:delText>b)</w:delText>
        </w:r>
        <w:r w:rsidRPr="00785C54" w:rsidDel="008058B6">
          <w:tab/>
        </w:r>
      </w:del>
      <w:ins w:id="2478" w:author="REID-JAMOND Alison" w:date="2022-04-04T14:41:00Z">
        <w:r w:rsidR="008058B6">
          <w:t>EXAMPLE 2</w:t>
        </w:r>
        <w:r w:rsidR="008058B6">
          <w:tab/>
        </w:r>
      </w:ins>
      <w:r w:rsidRPr="00785C54">
        <w:t>A sensor is mounted on a building to monitor seismic activities</w:t>
      </w:r>
      <w:ins w:id="2479" w:author="REID-JAMOND Alison" w:date="2022-04-04T14:41:00Z">
        <w:r w:rsidR="008058B6">
          <w:t>.</w:t>
        </w:r>
      </w:ins>
      <w:del w:id="2480" w:author="REID-JAMOND Alison" w:date="2022-04-04T14:41:00Z">
        <w:r w:rsidRPr="00785C54" w:rsidDel="008058B6">
          <w:delText>;</w:delText>
        </w:r>
      </w:del>
    </w:p>
    <w:p w14:paraId="130900FD" w14:textId="0732640E" w:rsidR="005B5EAD" w:rsidRPr="00785C54" w:rsidRDefault="008058B6">
      <w:pPr>
        <w:pStyle w:val="Example"/>
        <w:pPrChange w:id="248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82" w:author="REID-JAMOND Alison" w:date="2022-04-04T14:42:00Z">
        <w:r>
          <w:t xml:space="preserve">EXAMPLE 3 </w:t>
        </w:r>
        <w:r>
          <w:tab/>
        </w:r>
      </w:ins>
      <w:del w:id="2483" w:author="REID-JAMOND Alison" w:date="2022-04-04T14:42:00Z">
        <w:r w:rsidR="005B5EAD" w:rsidRPr="00785C54" w:rsidDel="008058B6">
          <w:delText>c</w:delText>
        </w:r>
      </w:del>
      <w:del w:id="2484"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85" w:name="_Toc113373415"/>
      <w:r w:rsidRPr="00785C54">
        <w:rPr>
          <w:rFonts w:eastAsia="Times New Roman"/>
          <w:szCs w:val="24"/>
        </w:rPr>
        <w:t xml:space="preserve">Attribute </w:t>
      </w:r>
      <w:proofErr w:type="spellStart"/>
      <w:r w:rsidRPr="00785C54">
        <w:rPr>
          <w:rFonts w:eastAsia="Times New Roman"/>
          <w:szCs w:val="24"/>
        </w:rPr>
        <w:t>deploymentTime</w:t>
      </w:r>
      <w:bookmarkEnd w:id="248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86"/>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2487" w:author="Katharina Schleidt" w:date="2022-08-13T16:34:00Z">
                  <w:rPr>
                    <w:b/>
                    <w:i/>
                    <w:szCs w:val="24"/>
                  </w:rPr>
                </w:rPrChange>
              </w:rPr>
              <w:t>deploymentTime:TM_Period</w:t>
            </w:r>
            <w:proofErr w:type="spellEnd"/>
            <w:r w:rsidRPr="00785C54">
              <w:rPr>
                <w:szCs w:val="24"/>
              </w:rPr>
              <w:t xml:space="preserve"> </w:t>
            </w:r>
            <w:del w:id="2488" w:author="Katharina Schleidt" w:date="2022-08-10T19:14:00Z">
              <w:r w:rsidRPr="00785C54" w:rsidDel="002F2035">
                <w:rPr>
                  <w:szCs w:val="24"/>
                </w:rPr>
                <w:delText>SHALL</w:delText>
              </w:r>
            </w:del>
            <w:ins w:id="2489" w:author="Katharina Schleidt" w:date="2022-08-10T19:14:00Z">
              <w:r w:rsidR="002F2035">
                <w:rPr>
                  <w:szCs w:val="24"/>
                </w:rPr>
                <w:t>shall</w:t>
              </w:r>
            </w:ins>
            <w:r w:rsidRPr="00785C54">
              <w:rPr>
                <w:szCs w:val="24"/>
              </w:rPr>
              <w:t xml:space="preserve"> be used.</w:t>
            </w:r>
            <w:commentRangeEnd w:id="2486"/>
            <w:r w:rsidR="008058B6">
              <w:rPr>
                <w:rStyle w:val="CommentReference"/>
                <w:rFonts w:eastAsia="MS Mincho"/>
                <w:lang w:eastAsia="ja-JP"/>
              </w:rPr>
              <w:commentReference w:id="2486"/>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0" w:author="REID-JAMOND Alison" w:date="2022-04-04T14:42:00Z"/>
          <w:szCs w:val="24"/>
        </w:rPr>
      </w:pPr>
      <w:r w:rsidRPr="00785C54">
        <w:rPr>
          <w:szCs w:val="24"/>
        </w:rPr>
        <w:t>EXAMPLE</w:t>
      </w:r>
      <w:ins w:id="2491" w:author="REID-JAMOND Alison" w:date="2022-04-04T14:42:00Z">
        <w:r w:rsidR="008058B6">
          <w:rPr>
            <w:szCs w:val="24"/>
          </w:rPr>
          <w:t xml:space="preserve"> 1</w:t>
        </w:r>
      </w:ins>
      <w:del w:id="2492"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93" w:author="REID-JAMOND Alison" w:date="2022-04-04T14:42:00Z"/>
          <w:szCs w:val="24"/>
        </w:rPr>
      </w:pPr>
      <w:del w:id="2494" w:author="REID-JAMOND Alison" w:date="2022-04-04T14:42:00Z">
        <w:r w:rsidRPr="00785C54" w:rsidDel="008058B6">
          <w:rPr>
            <w:szCs w:val="24"/>
          </w:rPr>
          <w:delText>a)</w:delText>
        </w:r>
        <w:r w:rsidRPr="00785C54" w:rsidDel="008058B6">
          <w:rPr>
            <w:szCs w:val="24"/>
          </w:rPr>
          <w:tab/>
        </w:r>
      </w:del>
      <w:ins w:id="2495"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2496" w:author="REID-JAMOND Alison" w:date="2022-04-04T14:42:00Z">
        <w:r w:rsidR="008058B6">
          <w:rPr>
            <w:szCs w:val="24"/>
          </w:rPr>
          <w:t>.</w:t>
        </w:r>
      </w:ins>
      <w:del w:id="2497"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98" w:author="REID-JAMOND Alison" w:date="2022-04-04T14:42:00Z"/>
          <w:szCs w:val="24"/>
        </w:rPr>
        <w:pPrChange w:id="249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00"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50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02" w:author="REID-JAMOND Alison" w:date="2022-04-04T14:42:00Z">
        <w:r w:rsidRPr="00785C54" w:rsidDel="008058B6">
          <w:rPr>
            <w:szCs w:val="24"/>
          </w:rPr>
          <w:delText>b)</w:delText>
        </w:r>
        <w:r w:rsidRPr="00785C54" w:rsidDel="008058B6">
          <w:rPr>
            <w:szCs w:val="24"/>
          </w:rPr>
          <w:tab/>
          <w:delText>A</w:delText>
        </w:r>
      </w:del>
      <w:ins w:id="2503"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04" w:name="_Toc113373416"/>
      <w:proofErr w:type="spellStart"/>
      <w:r w:rsidRPr="00785C54">
        <w:rPr>
          <w:rFonts w:eastAsia="Times New Roman"/>
          <w:szCs w:val="24"/>
        </w:rPr>
        <w:t>NamedValue</w:t>
      </w:r>
      <w:bookmarkEnd w:id="2504"/>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5" w:name="_Toc113373417"/>
      <w:proofErr w:type="spellStart"/>
      <w:r w:rsidRPr="00785C54">
        <w:rPr>
          <w:rFonts w:eastAsia="Times New Roman"/>
          <w:szCs w:val="24"/>
        </w:rPr>
        <w:t>NamedValue</w:t>
      </w:r>
      <w:proofErr w:type="spellEnd"/>
      <w:r w:rsidRPr="00785C54">
        <w:rPr>
          <w:rFonts w:eastAsia="Times New Roman"/>
          <w:szCs w:val="24"/>
        </w:rPr>
        <w:t xml:space="preserve"> Requirements Class</w:t>
      </w:r>
      <w:bookmarkEnd w:id="25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506" w:author="Katharina Schleidt" w:date="2022-08-13T16:38:00Z">
              <w:r w:rsidRPr="00785C54" w:rsidDel="00022C0A">
                <w:rPr>
                  <w:szCs w:val="24"/>
                </w:rPr>
                <w:delText xml:space="preserve">core </w:delText>
              </w:r>
            </w:del>
            <w:ins w:id="250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8" w:name="_Toc113373418"/>
      <w:r w:rsidRPr="00785C54">
        <w:rPr>
          <w:rFonts w:eastAsia="Times New Roman"/>
          <w:szCs w:val="24"/>
        </w:rPr>
        <w:t xml:space="preserve">Data type </w:t>
      </w:r>
      <w:proofErr w:type="spellStart"/>
      <w:r w:rsidRPr="00785C54">
        <w:rPr>
          <w:rFonts w:eastAsia="Times New Roman"/>
          <w:szCs w:val="24"/>
        </w:rPr>
        <w:t>NamedValue</w:t>
      </w:r>
      <w:bookmarkEnd w:id="250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9" w:name="_Toc113373419"/>
      <w:r w:rsidRPr="00785C54">
        <w:rPr>
          <w:rFonts w:eastAsia="Times New Roman"/>
          <w:szCs w:val="24"/>
        </w:rPr>
        <w:t>Attribute name</w:t>
      </w:r>
      <w:bookmarkEnd w:id="250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r w:rsidRPr="00785C54">
              <w:rPr>
                <w:b/>
                <w:szCs w:val="24"/>
              </w:rPr>
              <w:t>name:GenericName</w:t>
            </w:r>
            <w:proofErr w:type="spellEnd"/>
            <w:r w:rsidRPr="00785C54">
              <w:rPr>
                <w:szCs w:val="24"/>
              </w:rPr>
              <w:t xml:space="preserve"> </w:t>
            </w:r>
            <w:del w:id="2510" w:author="Katharina Schleidt" w:date="2022-08-10T19:14:00Z">
              <w:r w:rsidRPr="00785C54" w:rsidDel="002F2035">
                <w:rPr>
                  <w:szCs w:val="24"/>
                </w:rPr>
                <w:delText>SHALL</w:delText>
              </w:r>
            </w:del>
            <w:ins w:id="2511"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2"/>
      <w:r w:rsidRPr="00785C54">
        <w:rPr>
          <w:szCs w:val="24"/>
        </w:rPr>
        <w:t>NOTE</w:t>
      </w:r>
      <w:r w:rsidRPr="00785C54">
        <w:rPr>
          <w:szCs w:val="24"/>
        </w:rPr>
        <w:tab/>
      </w:r>
      <w:ins w:id="2513" w:author="Katharina Schleidt" w:date="2022-08-13T16:02:00Z">
        <w:r w:rsidR="00DD1147" w:rsidRPr="00DD1147">
          <w:rPr>
            <w:szCs w:val="24"/>
          </w:rPr>
          <w:t>Using well-governed sources for the value of the name enhances reusability.</w:t>
        </w:r>
      </w:ins>
      <w:del w:id="2514" w:author="Katharina Schleidt" w:date="2022-08-13T16:02:00Z">
        <w:r w:rsidRPr="00785C54" w:rsidDel="00DD1147">
          <w:rPr>
            <w:szCs w:val="24"/>
          </w:rPr>
          <w:delText>The value of the name should be taken from a well-governed source if possible.</w:delText>
        </w:r>
        <w:commentRangeEnd w:id="2512"/>
        <w:r w:rsidR="008058B6" w:rsidDel="00DD1147">
          <w:rPr>
            <w:rStyle w:val="CommentReference"/>
            <w:rFonts w:eastAsia="MS Mincho"/>
            <w:lang w:eastAsia="ja-JP"/>
          </w:rPr>
          <w:commentReference w:id="2512"/>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15" w:author="REID-JAMOND Alison" w:date="2022-04-04T14:44:00Z">
        <w:r w:rsidRPr="00785C54" w:rsidDel="008058B6">
          <w:rPr>
            <w:szCs w:val="24"/>
          </w:rPr>
          <w:delText xml:space="preserve">might </w:delText>
        </w:r>
      </w:del>
      <w:ins w:id="2516"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7" w:name="_Toc113373420"/>
      <w:r w:rsidRPr="00785C54">
        <w:rPr>
          <w:rFonts w:eastAsia="Times New Roman"/>
          <w:szCs w:val="24"/>
        </w:rPr>
        <w:t>Attribute value</w:t>
      </w:r>
      <w:bookmarkEnd w:id="251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r w:rsidRPr="00785C54">
              <w:rPr>
                <w:b/>
                <w:szCs w:val="24"/>
              </w:rPr>
              <w:t>value:Any</w:t>
            </w:r>
            <w:proofErr w:type="spellEnd"/>
            <w:r w:rsidRPr="00785C54">
              <w:rPr>
                <w:szCs w:val="24"/>
              </w:rPr>
              <w:t xml:space="preserve"> </w:t>
            </w:r>
            <w:del w:id="2518" w:author="Katharina Schleidt" w:date="2022-08-10T19:14:00Z">
              <w:r w:rsidRPr="00785C54" w:rsidDel="002F2035">
                <w:rPr>
                  <w:szCs w:val="24"/>
                </w:rPr>
                <w:delText>SHALL</w:delText>
              </w:r>
            </w:del>
            <w:ins w:id="2519"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20"/>
      <w:r w:rsidRPr="00785C54">
        <w:rPr>
          <w:szCs w:val="24"/>
        </w:rPr>
        <w:t>NOTE</w:t>
      </w:r>
      <w:r w:rsidRPr="00785C54">
        <w:rPr>
          <w:szCs w:val="24"/>
        </w:rPr>
        <w:tab/>
      </w:r>
      <w:ins w:id="2521" w:author="Katharina Schleidt" w:date="2022-08-13T16:03:00Z">
        <w:r w:rsidR="00DD1147" w:rsidRPr="00DD1147">
          <w:rPr>
            <w:szCs w:val="24"/>
          </w:rPr>
          <w:t>In concrete realizations, the type "Any" can be substituted</w:t>
        </w:r>
        <w:r w:rsidR="00A1403A">
          <w:rPr>
            <w:szCs w:val="24"/>
          </w:rPr>
          <w:t xml:space="preserve"> </w:t>
        </w:r>
      </w:ins>
      <w:del w:id="2522"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2520"/>
      <w:r w:rsidR="008058B6">
        <w:rPr>
          <w:rStyle w:val="CommentReference"/>
          <w:rFonts w:eastAsia="MS Mincho"/>
          <w:lang w:eastAsia="ja-JP"/>
        </w:rPr>
        <w:commentReference w:id="2520"/>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23" w:name="_Toc113373421"/>
      <w:proofErr w:type="spellStart"/>
      <w:r w:rsidRPr="00785C54">
        <w:rPr>
          <w:rFonts w:eastAsia="Times New Roman"/>
          <w:szCs w:val="24"/>
        </w:rPr>
        <w:t>Codelists</w:t>
      </w:r>
      <w:bookmarkEnd w:id="2523"/>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4" w:name="_Toc113373422"/>
      <w:proofErr w:type="spellStart"/>
      <w:r w:rsidRPr="00785C54">
        <w:rPr>
          <w:rFonts w:eastAsia="Times New Roman"/>
          <w:szCs w:val="24"/>
        </w:rPr>
        <w:t>AbstractObservationType</w:t>
      </w:r>
      <w:bookmarkEnd w:id="2524"/>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2525"/>
      <w:r w:rsidRPr="00785C54">
        <w:rPr>
          <w:szCs w:val="24"/>
        </w:rPr>
        <w:t xml:space="preserve">to </w:t>
      </w:r>
      <w:ins w:id="2526" w:author="Katharina Schleidt" w:date="2022-08-12T19:25:00Z">
        <w:r w:rsidR="00683AA9" w:rsidRPr="00683AA9">
          <w:rPr>
            <w:szCs w:val="24"/>
          </w:rPr>
          <w:t>more precisely define the</w:t>
        </w:r>
        <w:r w:rsidR="00683AA9" w:rsidRPr="00683AA9" w:rsidDel="00683AA9">
          <w:rPr>
            <w:szCs w:val="24"/>
          </w:rPr>
          <w:t xml:space="preserve"> </w:t>
        </w:r>
      </w:ins>
      <w:del w:id="2527" w:author="Katharina Schleidt" w:date="2022-08-12T19:25:00Z">
        <w:r w:rsidRPr="00785C54" w:rsidDel="00683AA9">
          <w:rPr>
            <w:szCs w:val="24"/>
          </w:rPr>
          <w:delText xml:space="preserve">firm up </w:delText>
        </w:r>
      </w:del>
      <w:r w:rsidRPr="00785C54">
        <w:rPr>
          <w:szCs w:val="24"/>
        </w:rPr>
        <w:t>semantics of observation types</w:t>
      </w:r>
      <w:commentRangeEnd w:id="2525"/>
      <w:r w:rsidR="00047CD7">
        <w:rPr>
          <w:rStyle w:val="CommentReference"/>
          <w:rFonts w:eastAsia="MS Mincho"/>
          <w:lang w:eastAsia="ja-JP"/>
        </w:rPr>
        <w:commentReference w:id="2525"/>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28" w:author="Katharina Schleidt" w:date="2022-08-10T19:14:00Z">
              <w:r w:rsidRPr="00785C54" w:rsidDel="002F2035">
                <w:rPr>
                  <w:szCs w:val="24"/>
                </w:rPr>
                <w:delText>SHALL</w:delText>
              </w:r>
            </w:del>
            <w:ins w:id="2529"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bookmarkStart w:id="2530" w:name="_Toc113373423"/>
      <w:r w:rsidRPr="00785C54">
        <w:rPr>
          <w:rFonts w:eastAsia="Times New Roman"/>
          <w:szCs w:val="24"/>
        </w:rPr>
        <w:t>Basic Observations</w:t>
      </w:r>
      <w:bookmarkEnd w:id="2530"/>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31" w:name="_Toc113373424"/>
      <w:r w:rsidRPr="00785C54">
        <w:rPr>
          <w:rFonts w:eastAsia="Times New Roman"/>
          <w:szCs w:val="24"/>
        </w:rPr>
        <w:t>General</w:t>
      </w:r>
      <w:bookmarkEnd w:id="2531"/>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2" w:name="_Toc113373425"/>
      <w:r w:rsidRPr="00785C54">
        <w:rPr>
          <w:rFonts w:eastAsia="Times New Roman"/>
          <w:szCs w:val="24"/>
        </w:rPr>
        <w:t>Basic Observations Package Requirements Class</w:t>
      </w:r>
      <w:bookmarkEnd w:id="25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3" w:name="_Toc113373426"/>
      <w:r w:rsidRPr="00785C54">
        <w:rPr>
          <w:rFonts w:eastAsia="Times New Roman"/>
          <w:szCs w:val="24"/>
        </w:rPr>
        <w:t>Attribute link</w:t>
      </w:r>
      <w:bookmarkEnd w:id="25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r w:rsidRPr="00785C54">
              <w:rPr>
                <w:b/>
                <w:szCs w:val="24"/>
              </w:rPr>
              <w:t>link:URI</w:t>
            </w:r>
            <w:proofErr w:type="spellEnd"/>
            <w:r w:rsidRPr="00785C54">
              <w:rPr>
                <w:szCs w:val="24"/>
              </w:rPr>
              <w:t xml:space="preserve"> </w:t>
            </w:r>
            <w:del w:id="2534" w:author="Katharina Schleidt" w:date="2022-08-10T19:14:00Z">
              <w:r w:rsidRPr="00785C54" w:rsidDel="002F2035">
                <w:rPr>
                  <w:szCs w:val="24"/>
                </w:rPr>
                <w:delText>SHALL</w:delText>
              </w:r>
            </w:del>
            <w:ins w:id="2535"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6" w:name="_Toc113373427"/>
      <w:r w:rsidRPr="00785C54">
        <w:rPr>
          <w:rFonts w:eastAsia="Times New Roman"/>
          <w:szCs w:val="24"/>
        </w:rPr>
        <w:lastRenderedPageBreak/>
        <w:t>Attribute location</w:t>
      </w:r>
      <w:bookmarkEnd w:id="25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r w:rsidRPr="00785C54">
              <w:rPr>
                <w:b/>
                <w:szCs w:val="24"/>
              </w:rPr>
              <w:t>location:Geometry</w:t>
            </w:r>
            <w:proofErr w:type="spellEnd"/>
            <w:r w:rsidRPr="00785C54">
              <w:rPr>
                <w:szCs w:val="24"/>
              </w:rPr>
              <w:t xml:space="preserve"> </w:t>
            </w:r>
            <w:del w:id="2537" w:author="Katharina Schleidt" w:date="2022-08-10T19:14:00Z">
              <w:r w:rsidRPr="00785C54" w:rsidDel="002F2035">
                <w:rPr>
                  <w:szCs w:val="24"/>
                </w:rPr>
                <w:delText>SHALL</w:delText>
              </w:r>
            </w:del>
            <w:ins w:id="2538"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539" w:name="_Toc113373428"/>
      <w:r w:rsidRPr="00785C54">
        <w:rPr>
          <w:rFonts w:eastAsia="Times New Roman"/>
          <w:szCs w:val="24"/>
        </w:rPr>
        <w:t>Observation</w:t>
      </w:r>
      <w:bookmarkEnd w:id="2539"/>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0" w:name="_Toc113373429"/>
      <w:r w:rsidRPr="00785C54">
        <w:rPr>
          <w:rFonts w:eastAsia="Times New Roman"/>
          <w:szCs w:val="24"/>
        </w:rPr>
        <w:t>Observation Requirements Class</w:t>
      </w:r>
      <w:bookmarkEnd w:id="25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617874AF" w:rsidR="0008652C" w:rsidRPr="00785C54" w:rsidRDefault="00622A2E" w:rsidP="00785C54">
      <w:pPr>
        <w:pStyle w:val="BodyText"/>
      </w:pPr>
      <w:ins w:id="2541"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42" w:author="Ilkka Rinne" w:date="2022-09-06T14:07:00Z">
        <w:r w:rsidR="00AF6AF7">
          <w:t>6</w:t>
        </w:r>
      </w:ins>
      <w:ins w:id="2543" w:author="Katharina Schleidt" w:date="2022-08-13T17:43:00Z">
        <w:del w:id="2544" w:author="Ilkka Rinne" w:date="2022-09-06T14:07:00Z">
          <w:r w:rsidDel="00AF6AF7">
            <w:delText>5</w:delText>
          </w:r>
        </w:del>
        <w:r w:rsidRPr="00622A2E">
          <w:t xml:space="preserve">. The schema is fully described in </w:t>
        </w:r>
      </w:ins>
      <w:ins w:id="2545" w:author="Katharina Schleidt" w:date="2022-08-13T17:44:00Z">
        <w:r>
          <w:t>10.2</w:t>
        </w:r>
      </w:ins>
      <w:ins w:id="2546"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47" w:author="Ilkka Rinne" w:date="2022-09-06T14:06:00Z">
        <w:r w:rsidRPr="00785C54" w:rsidDel="00AF6AF7">
          <w:rPr>
            <w:noProof/>
            <w:szCs w:val="24"/>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48" w:author="Ilkka Rinne" w:date="2022-09-06T14:06:00Z">
        <w:r w:rsidR="00AF6AF7">
          <w:rPr>
            <w:noProof/>
            <w:szCs w:val="24"/>
          </w:rPr>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9"/>
      <w:r w:rsidRPr="00785C54">
        <w:rPr>
          <w:szCs w:val="24"/>
        </w:rPr>
        <w:t>Figure 1</w:t>
      </w:r>
      <w:ins w:id="2550" w:author="Ilkka Rinne" w:date="2022-09-06T14:06:00Z">
        <w:r w:rsidR="00AF6AF7">
          <w:rPr>
            <w:szCs w:val="24"/>
          </w:rPr>
          <w:t>6</w:t>
        </w:r>
      </w:ins>
      <w:del w:id="2551" w:author="Ilkka Rinne" w:date="2022-09-06T14:06:00Z">
        <w:r w:rsidRPr="00785C54" w:rsidDel="00AF6AF7">
          <w:rPr>
            <w:szCs w:val="24"/>
          </w:rPr>
          <w:delText>5</w:delText>
        </w:r>
      </w:del>
      <w:commentRangeEnd w:id="2549"/>
      <w:r w:rsidR="008058B6">
        <w:rPr>
          <w:rStyle w:val="CommentReference"/>
          <w:rFonts w:eastAsia="MS Mincho"/>
          <w:b w:val="0"/>
          <w:lang w:eastAsia="ja-JP"/>
        </w:rPr>
        <w:commentReference w:id="2549"/>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52" w:name="_Toc113373430"/>
      <w:proofErr w:type="spellStart"/>
      <w:r w:rsidRPr="00785C54">
        <w:rPr>
          <w:rFonts w:eastAsia="Times New Roman"/>
          <w:szCs w:val="24"/>
        </w:rPr>
        <w:lastRenderedPageBreak/>
        <w:t>ObservationCharacteristics</w:t>
      </w:r>
      <w:bookmarkEnd w:id="2552"/>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3" w:name="_Toc113373431"/>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bookmarkEnd w:id="25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4" w:name="_Toc113373432"/>
      <w:r w:rsidRPr="00785C54">
        <w:rPr>
          <w:rFonts w:eastAsia="Times New Roman"/>
          <w:szCs w:val="24"/>
        </w:rPr>
        <w:t>Association collection</w:t>
      </w:r>
      <w:bookmarkEnd w:id="25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2555" w:author="Katharina Schleidt" w:date="2022-08-10T19:14:00Z">
              <w:r w:rsidRPr="00785C54" w:rsidDel="002F2035">
                <w:rPr>
                  <w:szCs w:val="24"/>
                </w:rPr>
                <w:delText>SHALL</w:delText>
              </w:r>
            </w:del>
            <w:ins w:id="2556"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bookmarkStart w:id="2557" w:name="_Toc113373433"/>
      <w:proofErr w:type="spellStart"/>
      <w:r w:rsidRPr="00785C54">
        <w:rPr>
          <w:rFonts w:eastAsia="Times New Roman"/>
          <w:szCs w:val="24"/>
        </w:rPr>
        <w:t>ObservationCollection</w:t>
      </w:r>
      <w:bookmarkEnd w:id="2557"/>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8" w:name="_Toc113373434"/>
      <w:proofErr w:type="spellStart"/>
      <w:r w:rsidRPr="00785C54">
        <w:rPr>
          <w:rFonts w:eastAsia="Times New Roman"/>
          <w:szCs w:val="24"/>
        </w:rPr>
        <w:t>ObservationCollection</w:t>
      </w:r>
      <w:proofErr w:type="spellEnd"/>
      <w:r w:rsidRPr="00785C54">
        <w:rPr>
          <w:rFonts w:eastAsia="Times New Roman"/>
          <w:szCs w:val="24"/>
        </w:rPr>
        <w:t xml:space="preserve"> Requirements Class</w:t>
      </w:r>
      <w:bookmarkEnd w:id="255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9" w:name="_Toc113373435"/>
      <w:r w:rsidRPr="00785C54">
        <w:rPr>
          <w:rFonts w:eastAsia="Times New Roman"/>
          <w:szCs w:val="24"/>
        </w:rPr>
        <w:t xml:space="preserve">Feature type </w:t>
      </w:r>
      <w:proofErr w:type="spellStart"/>
      <w:r w:rsidRPr="00785C54">
        <w:rPr>
          <w:rFonts w:eastAsia="Times New Roman"/>
          <w:szCs w:val="24"/>
        </w:rPr>
        <w:t>ObservationCollection</w:t>
      </w:r>
      <w:bookmarkEnd w:id="255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2560" w:author="Katharina Schleidt" w:date="2022-08-10T20:00:00Z">
              <w:r w:rsidRPr="00B36FFD">
                <w:rPr>
                  <w:szCs w:val="24"/>
                </w:rPr>
                <w:t xml:space="preserve">An </w:t>
              </w:r>
              <w:proofErr w:type="spellStart"/>
              <w:r w:rsidRPr="00D612AA">
                <w:rPr>
                  <w:b/>
                  <w:bCs/>
                  <w:szCs w:val="24"/>
                  <w:rPrChange w:id="2561" w:author="Katharina Schleidt" w:date="2022-08-13T17:08:00Z">
                    <w:rPr>
                      <w:szCs w:val="24"/>
                    </w:rPr>
                  </w:rPrChange>
                </w:rPr>
                <w:t>ObservationCollection</w:t>
              </w:r>
              <w:proofErr w:type="spellEnd"/>
              <w:r w:rsidRPr="00B36FFD">
                <w:rPr>
                  <w:szCs w:val="24"/>
                </w:rPr>
                <w:t xml:space="preserve"> shall be defined as </w:t>
              </w:r>
            </w:ins>
            <w:del w:id="2562" w:author="Katharina Schleidt" w:date="2022-08-10T20:00:00Z">
              <w:r w:rsidR="005B5EAD" w:rsidRPr="00785C54" w:rsidDel="00B36FFD">
                <w:rPr>
                  <w:szCs w:val="24"/>
                </w:rPr>
                <w:delText xml:space="preserve">A </w:delText>
              </w:r>
            </w:del>
            <w:ins w:id="2563"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4"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5" w:name="_Toc113373436"/>
      <w:r w:rsidRPr="00785C54">
        <w:rPr>
          <w:rFonts w:eastAsia="Times New Roman"/>
          <w:szCs w:val="24"/>
        </w:rPr>
        <w:t xml:space="preserve">Attribute </w:t>
      </w:r>
      <w:proofErr w:type="spellStart"/>
      <w:r w:rsidRPr="00785C54">
        <w:rPr>
          <w:rFonts w:eastAsia="Times New Roman"/>
          <w:szCs w:val="24"/>
        </w:rPr>
        <w:t>collectionType</w:t>
      </w:r>
      <w:bookmarkEnd w:id="256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r w:rsidRPr="00785C54">
              <w:rPr>
                <w:b/>
                <w:szCs w:val="24"/>
              </w:rPr>
              <w:t>collectionType:AbstractObservationCollectionType</w:t>
            </w:r>
            <w:proofErr w:type="spellEnd"/>
            <w:r w:rsidRPr="00785C54">
              <w:rPr>
                <w:szCs w:val="24"/>
              </w:rPr>
              <w:t xml:space="preserve"> </w:t>
            </w:r>
            <w:del w:id="2566" w:author="Katharina Schleidt" w:date="2022-08-10T19:14:00Z">
              <w:r w:rsidRPr="00785C54" w:rsidDel="002F2035">
                <w:rPr>
                  <w:szCs w:val="24"/>
                </w:rPr>
                <w:delText>SHALL</w:delText>
              </w:r>
            </w:del>
            <w:ins w:id="2567"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2568" w:author="Katharina Schleidt" w:date="2022-08-10T19:14:00Z">
              <w:r w:rsidRPr="00785C54" w:rsidDel="002F2035">
                <w:rPr>
                  <w:szCs w:val="24"/>
                </w:rPr>
                <w:delText>SHALL</w:delText>
              </w:r>
            </w:del>
            <w:ins w:id="2569"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0" w:name="_Toc113373437"/>
      <w:r w:rsidRPr="00785C54">
        <w:rPr>
          <w:rFonts w:eastAsia="Times New Roman"/>
          <w:szCs w:val="24"/>
        </w:rPr>
        <w:t>Association member</w:t>
      </w:r>
      <w:bookmarkEnd w:id="25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1" w:author="Katharina Schleidt" w:date="2022-08-10T19:14:00Z">
              <w:r w:rsidRPr="00785C54" w:rsidDel="002F2035">
                <w:rPr>
                  <w:szCs w:val="24"/>
                </w:rPr>
                <w:delText>SHALL</w:delText>
              </w:r>
            </w:del>
            <w:ins w:id="2572"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3" w:name="_Toc113373438"/>
      <w:r w:rsidRPr="00785C54">
        <w:rPr>
          <w:rFonts w:eastAsia="Times New Roman"/>
          <w:szCs w:val="24"/>
        </w:rPr>
        <w:t xml:space="preserve">Association </w:t>
      </w:r>
      <w:proofErr w:type="spellStart"/>
      <w:r w:rsidRPr="00785C54">
        <w:rPr>
          <w:rFonts w:eastAsia="Times New Roman"/>
          <w:szCs w:val="24"/>
        </w:rPr>
        <w:t>memberCharacteristics</w:t>
      </w:r>
      <w:bookmarkEnd w:id="257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2574" w:author="Katharina Schleidt" w:date="2022-08-10T19:14:00Z">
              <w:r w:rsidRPr="00785C54" w:rsidDel="002F2035">
                <w:rPr>
                  <w:szCs w:val="24"/>
                </w:rPr>
                <w:delText>SHALL</w:delText>
              </w:r>
            </w:del>
            <w:ins w:id="2575"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6" w:name="_Toc113373439"/>
      <w:r w:rsidRPr="00785C54">
        <w:rPr>
          <w:rFonts w:eastAsia="Times New Roman"/>
          <w:szCs w:val="24"/>
        </w:rPr>
        <w:t xml:space="preserve">Association </w:t>
      </w:r>
      <w:proofErr w:type="spellStart"/>
      <w:r w:rsidRPr="00785C54">
        <w:rPr>
          <w:rFonts w:eastAsia="Times New Roman"/>
          <w:szCs w:val="24"/>
        </w:rPr>
        <w:t>relatedCollection</w:t>
      </w:r>
      <w:bookmarkEnd w:id="257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2577" w:author="Katharina Schleidt" w:date="2022-08-10T19:14:00Z">
              <w:r w:rsidRPr="00785C54" w:rsidDel="002F2035">
                <w:rPr>
                  <w:szCs w:val="24"/>
                </w:rPr>
                <w:delText>SHALL</w:delText>
              </w:r>
            </w:del>
            <w:ins w:id="2578"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579" w:name="_Toc113373440"/>
      <w:proofErr w:type="spellStart"/>
      <w:r w:rsidRPr="00785C54">
        <w:rPr>
          <w:rFonts w:eastAsia="Times New Roman"/>
          <w:szCs w:val="24"/>
        </w:rPr>
        <w:lastRenderedPageBreak/>
        <w:t>ObservingCapability</w:t>
      </w:r>
      <w:bookmarkEnd w:id="2579"/>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80" w:name="_Toc113373441"/>
      <w:proofErr w:type="spellStart"/>
      <w:r w:rsidRPr="00785C54">
        <w:rPr>
          <w:rFonts w:eastAsia="Times New Roman"/>
          <w:szCs w:val="24"/>
        </w:rPr>
        <w:t>ObservingCapability</w:t>
      </w:r>
      <w:proofErr w:type="spellEnd"/>
      <w:r w:rsidRPr="00785C54">
        <w:rPr>
          <w:rFonts w:eastAsia="Times New Roman"/>
          <w:szCs w:val="24"/>
        </w:rPr>
        <w:t xml:space="preserve"> Requirements Class</w:t>
      </w:r>
      <w:bookmarkEnd w:id="25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35202B43" w:rsidR="0008652C" w:rsidRPr="00785C54" w:rsidRDefault="00F71BB7" w:rsidP="00785C54">
      <w:pPr>
        <w:pStyle w:val="BodyText"/>
      </w:pPr>
      <w:proofErr w:type="spellStart"/>
      <w:ins w:id="2581"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2582"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ins>
      <w:ins w:id="2583" w:author="Ilkka Rinne" w:date="2022-09-06T14:11:00Z">
        <w:r w:rsidR="0034272F">
          <w:t>7</w:t>
        </w:r>
      </w:ins>
      <w:ins w:id="2584" w:author="Katharina Schleidt" w:date="2022-08-13T17:44:00Z">
        <w:del w:id="2585" w:author="Ilkka Rinne" w:date="2022-09-06T14:11:00Z">
          <w:r w:rsidDel="0034272F">
            <w:delText>6</w:delText>
          </w:r>
        </w:del>
        <w:r w:rsidRPr="00F71BB7">
          <w:t xml:space="preserve">. The schema is fully described in </w:t>
        </w:r>
      </w:ins>
      <w:ins w:id="2586" w:author="Katharina Schleidt" w:date="2022-08-13T17:46:00Z">
        <w:r>
          <w:t xml:space="preserve">10.3, </w:t>
        </w:r>
      </w:ins>
      <w:ins w:id="2587" w:author="Katharina Schleidt" w:date="2022-08-13T17:45:00Z">
        <w:r>
          <w:t xml:space="preserve">10.4 and </w:t>
        </w:r>
      </w:ins>
      <w:ins w:id="2588"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89" w:author="Ilkka Rinne" w:date="2022-09-06T14:11:00Z">
        <w:r w:rsidRPr="00785C54" w:rsidDel="0034272F">
          <w:rPr>
            <w:noProof/>
            <w:szCs w:val="24"/>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90" w:author="Ilkka Rinne" w:date="2022-09-06T14:11:00Z">
        <w:r w:rsidR="0034272F">
          <w:rPr>
            <w:noProof/>
            <w:szCs w:val="24"/>
          </w:rPr>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1"/>
      <w:r w:rsidRPr="00785C54">
        <w:rPr>
          <w:szCs w:val="24"/>
        </w:rPr>
        <w:t>Figure 1</w:t>
      </w:r>
      <w:ins w:id="2592" w:author="Ilkka Rinne" w:date="2022-09-06T14:11:00Z">
        <w:r w:rsidR="0034272F">
          <w:rPr>
            <w:szCs w:val="24"/>
          </w:rPr>
          <w:t>7</w:t>
        </w:r>
      </w:ins>
      <w:del w:id="2593" w:author="Ilkka Rinne" w:date="2022-09-06T14:11:00Z">
        <w:r w:rsidRPr="00785C54" w:rsidDel="0034272F">
          <w:rPr>
            <w:szCs w:val="24"/>
          </w:rPr>
          <w:delText>6</w:delText>
        </w:r>
      </w:del>
      <w:r w:rsidRPr="00785C54">
        <w:rPr>
          <w:szCs w:val="24"/>
        </w:rPr>
        <w:t xml:space="preserve"> </w:t>
      </w:r>
      <w:commentRangeEnd w:id="2591"/>
      <w:r w:rsidR="008058B6">
        <w:rPr>
          <w:rStyle w:val="CommentReference"/>
          <w:rFonts w:eastAsia="MS Mincho"/>
          <w:b w:val="0"/>
          <w:lang w:eastAsia="ja-JP"/>
        </w:rPr>
        <w:commentReference w:id="2591"/>
      </w:r>
      <w:r w:rsidRPr="00785C54">
        <w:rPr>
          <w:szCs w:val="24"/>
        </w:rPr>
        <w:t xml:space="preserve">— Context diagram for Basic Observations — </w:t>
      </w:r>
      <w:proofErr w:type="spellStart"/>
      <w:ins w:id="2594"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95" w:name="_Toc113373442"/>
      <w:r w:rsidRPr="00785C54">
        <w:rPr>
          <w:rFonts w:eastAsia="Times New Roman"/>
          <w:szCs w:val="24"/>
        </w:rPr>
        <w:lastRenderedPageBreak/>
        <w:t xml:space="preserve">Feature type </w:t>
      </w:r>
      <w:proofErr w:type="spellStart"/>
      <w:r w:rsidRPr="00785C54">
        <w:rPr>
          <w:rFonts w:eastAsia="Times New Roman"/>
          <w:szCs w:val="24"/>
        </w:rPr>
        <w:t>ObservingCapability</w:t>
      </w:r>
      <w:bookmarkEnd w:id="259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6" w:author="Katharina Schleidt" w:date="2022-08-10T20:00:00Z">
              <w:r w:rsidRPr="00785C54" w:rsidDel="00B36FFD">
                <w:rPr>
                  <w:szCs w:val="24"/>
                </w:rPr>
                <w:delText xml:space="preserve">Information </w:delText>
              </w:r>
            </w:del>
            <w:ins w:id="2597" w:author="Katharina Schleidt" w:date="2022-08-10T20:00:00Z">
              <w:r w:rsidR="00B36FFD" w:rsidRPr="00B36FFD">
                <w:rPr>
                  <w:szCs w:val="24"/>
                </w:rPr>
                <w:t xml:space="preserve">An </w:t>
              </w:r>
              <w:proofErr w:type="spellStart"/>
              <w:r w:rsidR="00B36FFD" w:rsidRPr="00E91BC4">
                <w:rPr>
                  <w:b/>
                  <w:bCs/>
                  <w:szCs w:val="24"/>
                  <w:rPrChange w:id="2598"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99"/>
      <w:r w:rsidRPr="00785C54">
        <w:rPr>
          <w:szCs w:val="24"/>
        </w:rPr>
        <w:t>EXAMPLE</w:t>
      </w:r>
      <w:r w:rsidRPr="00785C54">
        <w:rPr>
          <w:szCs w:val="24"/>
        </w:rPr>
        <w:tab/>
        <w:t xml:space="preserve">In order to explicitly describe the capabilities of an Environmental Monitoring Facility, </w:t>
      </w:r>
      <w:ins w:id="2600" w:author="Katharina Schleidt" w:date="2022-08-13T15:53:00Z">
        <w:r w:rsidR="002A0086" w:rsidRPr="002A0086">
          <w:rPr>
            <w:szCs w:val="24"/>
          </w:rPr>
          <w:t>information on what Observable Properties are being measured with which methodology is provided</w:t>
        </w:r>
      </w:ins>
      <w:del w:id="2601"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599"/>
      <w:r w:rsidR="008058B6">
        <w:rPr>
          <w:rStyle w:val="CommentReference"/>
          <w:rFonts w:eastAsia="MS Mincho"/>
          <w:lang w:eastAsia="ja-JP"/>
        </w:rPr>
        <w:commentReference w:id="2599"/>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602"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3" w:author="REID-JAMOND Alison" w:date="2022-04-04T14:52:00Z">
        <w:r w:rsidRPr="00785C54" w:rsidDel="008058B6">
          <w:rPr>
            <w:szCs w:val="24"/>
          </w:rPr>
          <w:delText>Some other,</w:delText>
        </w:r>
      </w:del>
      <w:ins w:id="2604" w:author="REID-JAMOND Alison" w:date="2022-04-04T14:52:00Z">
        <w:r w:rsidR="008058B6">
          <w:rPr>
            <w:szCs w:val="24"/>
          </w:rPr>
          <w:t>Other monitoring</w:t>
        </w:r>
      </w:ins>
      <w:r w:rsidRPr="00785C54">
        <w:rPr>
          <w:szCs w:val="24"/>
        </w:rPr>
        <w:t xml:space="preserve"> may have several such </w:t>
      </w:r>
      <w:proofErr w:type="spellStart"/>
      <w:ins w:id="2605" w:author="REID-JAMOND Alison" w:date="2022-04-04T14:52:00Z">
        <w:r w:rsidR="008058B6">
          <w:rPr>
            <w:szCs w:val="24"/>
          </w:rPr>
          <w:t>ObservingCapabilit</w:t>
        </w:r>
      </w:ins>
      <w:ins w:id="2606" w:author="REID-JAMOND Alison" w:date="2022-04-04T14:53:00Z">
        <w:r w:rsidR="008058B6">
          <w:rPr>
            <w:szCs w:val="24"/>
          </w:rPr>
          <w:t>ies</w:t>
        </w:r>
        <w:proofErr w:type="spellEnd"/>
        <w:r w:rsidR="008058B6">
          <w:rPr>
            <w:szCs w:val="24"/>
          </w:rPr>
          <w:t xml:space="preserve">, for example: </w:t>
        </w:r>
      </w:ins>
      <w:del w:id="2607"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1:</w:t>
      </w:r>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r w:rsidRPr="00785C54">
        <w:rPr>
          <w:szCs w:val="24"/>
          <w:lang w:val="fr-CH"/>
        </w:rPr>
        <w:t>ultimateFeatureOfInterest</w:t>
      </w:r>
      <w:proofErr w:type="spellEnd"/>
      <w:r w:rsidRPr="00785C54">
        <w:rPr>
          <w:szCs w:val="24"/>
          <w:lang w:val="fr-CH"/>
        </w:rPr>
        <w:t>: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r w:rsidRPr="00785C54">
        <w:rPr>
          <w:szCs w:val="24"/>
          <w:lang w:val="fr-CH"/>
        </w:rPr>
        <w:t>ultimateFeatureOfInterest</w:t>
      </w:r>
      <w:proofErr w:type="spellEnd"/>
      <w:r w:rsidRPr="00785C54">
        <w:rPr>
          <w:szCs w:val="24"/>
          <w:lang w:val="fr-CH"/>
        </w:rPr>
        <w:t>: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r w:rsidRPr="00785C54">
        <w:rPr>
          <w:szCs w:val="24"/>
          <w:lang w:val="fr-CH"/>
        </w:rPr>
        <w:t>proximateFeatureOfInterest</w:t>
      </w:r>
      <w:proofErr w:type="spellEnd"/>
      <w:r w:rsidRPr="00785C54">
        <w:rPr>
          <w:szCs w:val="24"/>
          <w:lang w:val="fr-CH"/>
        </w:rPr>
        <w: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08" w:name="_Toc113373443"/>
      <w:proofErr w:type="spellStart"/>
      <w:r w:rsidRPr="00785C54">
        <w:rPr>
          <w:rFonts w:eastAsia="Times New Roman"/>
          <w:szCs w:val="24"/>
        </w:rPr>
        <w:t>ObservableProperty</w:t>
      </w:r>
      <w:bookmarkEnd w:id="2608"/>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09" w:name="_Toc113373444"/>
      <w:proofErr w:type="spellStart"/>
      <w:r w:rsidRPr="00785C54">
        <w:rPr>
          <w:rFonts w:eastAsia="Times New Roman"/>
          <w:szCs w:val="24"/>
        </w:rPr>
        <w:t>ObservableProperty</w:t>
      </w:r>
      <w:proofErr w:type="spellEnd"/>
      <w:r w:rsidRPr="00785C54">
        <w:rPr>
          <w:rFonts w:eastAsia="Times New Roman"/>
          <w:szCs w:val="24"/>
        </w:rPr>
        <w:t xml:space="preserve"> Requirements Class</w:t>
      </w:r>
      <w:bookmarkEnd w:id="26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18D81AE6" w:rsidR="0008652C" w:rsidRPr="00785C54" w:rsidRDefault="00316886" w:rsidP="00785C54">
      <w:pPr>
        <w:pStyle w:val="BodyText"/>
      </w:pPr>
      <w:proofErr w:type="spellStart"/>
      <w:ins w:id="2610" w:author="Katharina Schleidt" w:date="2022-08-13T17:52:00Z">
        <w:r w:rsidRPr="00316886">
          <w:t>ObservableProperty</w:t>
        </w:r>
        <w:proofErr w:type="spellEnd"/>
        <w:r w:rsidRPr="00316886">
          <w:t xml:space="preserve"> from the Basic Observations is described as a class diagram in Figure 1</w:t>
        </w:r>
      </w:ins>
      <w:ins w:id="2611" w:author="Ilkka Rinne" w:date="2022-09-06T14:12:00Z">
        <w:r w:rsidR="00225515">
          <w:t>8</w:t>
        </w:r>
      </w:ins>
      <w:ins w:id="2612" w:author="Katharina Schleidt" w:date="2022-08-13T17:52:00Z">
        <w:del w:id="2613"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4" w:author="Ilkka Rinne" w:date="2022-09-06T14:12:00Z">
        <w:r w:rsidRPr="00785C54" w:rsidDel="00225515">
          <w:rPr>
            <w:noProof/>
            <w:szCs w:val="24"/>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5" w:author="Ilkka Rinne" w:date="2022-09-06T14:12:00Z">
        <w:r w:rsidR="00225515">
          <w:rPr>
            <w:noProof/>
            <w:szCs w:val="24"/>
          </w:rPr>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6"/>
      <w:r w:rsidRPr="00785C54">
        <w:rPr>
          <w:szCs w:val="24"/>
        </w:rPr>
        <w:t xml:space="preserve">Figure </w:t>
      </w:r>
      <w:del w:id="2617" w:author="Ilkka Rinne" w:date="2022-09-06T14:12:00Z">
        <w:r w:rsidRPr="00785C54" w:rsidDel="00225515">
          <w:rPr>
            <w:szCs w:val="24"/>
          </w:rPr>
          <w:delText>17</w:delText>
        </w:r>
        <w:commentRangeEnd w:id="2616"/>
        <w:r w:rsidR="008058B6" w:rsidDel="00225515">
          <w:rPr>
            <w:rStyle w:val="CommentReference"/>
            <w:rFonts w:eastAsia="MS Mincho"/>
            <w:b w:val="0"/>
            <w:lang w:eastAsia="ja-JP"/>
          </w:rPr>
          <w:commentReference w:id="2616"/>
        </w:r>
        <w:r w:rsidRPr="00785C54" w:rsidDel="00225515">
          <w:rPr>
            <w:szCs w:val="24"/>
          </w:rPr>
          <w:delText xml:space="preserve"> </w:delText>
        </w:r>
      </w:del>
      <w:ins w:id="2618" w:author="Ilkka Rinne" w:date="2022-09-06T14:12:00Z">
        <w:r w:rsidR="00225515" w:rsidRPr="00785C54">
          <w:rPr>
            <w:szCs w:val="24"/>
          </w:rPr>
          <w:t>1</w:t>
        </w:r>
        <w:r w:rsidR="00225515">
          <w:rPr>
            <w:szCs w:val="24"/>
          </w:rPr>
          <w:t>8</w:t>
        </w:r>
      </w:ins>
      <w:r w:rsidRPr="00785C54">
        <w:rPr>
          <w:szCs w:val="24"/>
        </w:rPr>
        <w:t xml:space="preserve">—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19" w:name="_Toc113373445"/>
      <w:proofErr w:type="spellStart"/>
      <w:r w:rsidRPr="00785C54">
        <w:rPr>
          <w:rFonts w:eastAsia="Times New Roman"/>
          <w:szCs w:val="24"/>
        </w:rPr>
        <w:t>ObservingProcedure</w:t>
      </w:r>
      <w:bookmarkEnd w:id="2619"/>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20" w:name="_Toc113373446"/>
      <w:proofErr w:type="spellStart"/>
      <w:r w:rsidRPr="00785C54">
        <w:rPr>
          <w:rFonts w:eastAsia="Times New Roman"/>
          <w:szCs w:val="24"/>
        </w:rPr>
        <w:t>ObservingProcedure</w:t>
      </w:r>
      <w:proofErr w:type="spellEnd"/>
      <w:r w:rsidRPr="00785C54">
        <w:rPr>
          <w:rFonts w:eastAsia="Times New Roman"/>
          <w:szCs w:val="24"/>
        </w:rPr>
        <w:t xml:space="preserve"> Requirements Class</w:t>
      </w:r>
      <w:bookmarkEnd w:id="26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43FED4B7" w:rsidR="0008652C" w:rsidRPr="00785C54" w:rsidRDefault="00316886" w:rsidP="00785C54">
      <w:pPr>
        <w:pStyle w:val="BodyText"/>
      </w:pPr>
      <w:proofErr w:type="spellStart"/>
      <w:ins w:id="2621" w:author="Katharina Schleidt" w:date="2022-08-13T17:53:00Z">
        <w:r w:rsidRPr="00316886">
          <w:t>ObservingProcedure</w:t>
        </w:r>
        <w:proofErr w:type="spellEnd"/>
        <w:r w:rsidRPr="00316886">
          <w:t xml:space="preserve"> from the Basic Observations is described as a class diagram in Figure 1</w:t>
        </w:r>
      </w:ins>
      <w:ins w:id="2622" w:author="Ilkka Rinne" w:date="2022-09-06T14:13:00Z">
        <w:r w:rsidR="00D601ED">
          <w:t>9</w:t>
        </w:r>
      </w:ins>
      <w:ins w:id="2623" w:author="Katharina Schleidt" w:date="2022-08-13T17:53:00Z">
        <w:del w:id="2624"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5" w:author="Ilkka Rinne" w:date="2022-09-06T14:13:00Z">
        <w:r w:rsidRPr="00785C54" w:rsidDel="00D601ED">
          <w:rPr>
            <w:noProof/>
            <w:szCs w:val="24"/>
          </w:rPr>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6" w:author="Ilkka Rinne" w:date="2022-09-06T14:13:00Z">
        <w:r w:rsidR="00D601ED">
          <w:rPr>
            <w:noProof/>
            <w:szCs w:val="24"/>
          </w:rPr>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27"/>
      <w:r w:rsidRPr="00785C54">
        <w:rPr>
          <w:szCs w:val="24"/>
        </w:rPr>
        <w:lastRenderedPageBreak/>
        <w:t>Figure 1</w:t>
      </w:r>
      <w:ins w:id="2628" w:author="Ilkka Rinne" w:date="2022-09-06T14:13:00Z">
        <w:r w:rsidR="00D601ED">
          <w:rPr>
            <w:szCs w:val="24"/>
          </w:rPr>
          <w:t>9</w:t>
        </w:r>
      </w:ins>
      <w:del w:id="2629" w:author="Ilkka Rinne" w:date="2022-09-06T14:13:00Z">
        <w:r w:rsidRPr="00785C54" w:rsidDel="00D601ED">
          <w:rPr>
            <w:szCs w:val="24"/>
          </w:rPr>
          <w:delText>8</w:delText>
        </w:r>
      </w:del>
      <w:commentRangeEnd w:id="2627"/>
      <w:r w:rsidR="008058B6">
        <w:rPr>
          <w:rStyle w:val="CommentReference"/>
          <w:rFonts w:eastAsia="MS Mincho"/>
          <w:b w:val="0"/>
          <w:lang w:eastAsia="ja-JP"/>
        </w:rPr>
        <w:commentReference w:id="2627"/>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30" w:name="_Toc113373447"/>
      <w:r w:rsidRPr="00785C54">
        <w:rPr>
          <w:rFonts w:eastAsia="Times New Roman"/>
          <w:szCs w:val="24"/>
        </w:rPr>
        <w:t>Observer</w:t>
      </w:r>
      <w:bookmarkEnd w:id="2630"/>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31" w:name="_Toc113373448"/>
      <w:r w:rsidRPr="00785C54">
        <w:rPr>
          <w:rFonts w:eastAsia="Times New Roman"/>
          <w:szCs w:val="24"/>
        </w:rPr>
        <w:t>Observer Requirements Class</w:t>
      </w:r>
      <w:bookmarkEnd w:id="26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4CB4B22C" w:rsidR="0008652C" w:rsidRPr="00785C54" w:rsidRDefault="00316886" w:rsidP="00785C54">
      <w:pPr>
        <w:pStyle w:val="BodyText"/>
      </w:pPr>
      <w:ins w:id="2632" w:author="Katharina Schleidt" w:date="2022-08-13T17:54:00Z">
        <w:r w:rsidRPr="00316886">
          <w:t xml:space="preserve">Observer from the Basic Observations is described as a class diagram in Figure </w:t>
        </w:r>
      </w:ins>
      <w:ins w:id="2633" w:author="Ilkka Rinne" w:date="2022-09-06T14:14:00Z">
        <w:r w:rsidR="00086AF7">
          <w:t>20</w:t>
        </w:r>
      </w:ins>
      <w:ins w:id="2634" w:author="Katharina Schleidt" w:date="2022-08-13T17:54:00Z">
        <w:del w:id="2635"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6" w:author="Ilkka Rinne" w:date="2022-09-06T14:13:00Z">
        <w:r w:rsidRPr="00785C54" w:rsidDel="00086AF7">
          <w:rPr>
            <w:noProof/>
            <w:szCs w:val="24"/>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37" w:author="Ilkka Rinne" w:date="2022-09-06T14:14:00Z">
        <w:r w:rsidR="00086AF7">
          <w:rPr>
            <w:noProof/>
            <w:szCs w:val="24"/>
          </w:rPr>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38"/>
      <w:r w:rsidRPr="00785C54">
        <w:rPr>
          <w:szCs w:val="24"/>
        </w:rPr>
        <w:t xml:space="preserve">Figure </w:t>
      </w:r>
      <w:ins w:id="2639" w:author="Ilkka Rinne" w:date="2022-09-06T14:14:00Z">
        <w:r w:rsidR="00086AF7">
          <w:rPr>
            <w:szCs w:val="24"/>
          </w:rPr>
          <w:t>20</w:t>
        </w:r>
      </w:ins>
      <w:del w:id="2640" w:author="Ilkka Rinne" w:date="2022-09-06T14:14:00Z">
        <w:r w:rsidRPr="00785C54" w:rsidDel="00086AF7">
          <w:rPr>
            <w:szCs w:val="24"/>
          </w:rPr>
          <w:delText>19</w:delText>
        </w:r>
      </w:del>
      <w:r w:rsidRPr="00785C54">
        <w:rPr>
          <w:szCs w:val="24"/>
        </w:rPr>
        <w:t xml:space="preserve"> </w:t>
      </w:r>
      <w:commentRangeEnd w:id="2638"/>
      <w:r w:rsidR="008058B6">
        <w:rPr>
          <w:rStyle w:val="CommentReference"/>
          <w:rFonts w:eastAsia="MS Mincho"/>
          <w:b w:val="0"/>
          <w:lang w:eastAsia="ja-JP"/>
        </w:rPr>
        <w:commentReference w:id="2638"/>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41" w:name="_Toc113373449"/>
      <w:r w:rsidRPr="00785C54">
        <w:rPr>
          <w:rFonts w:eastAsia="Times New Roman"/>
          <w:szCs w:val="24"/>
        </w:rPr>
        <w:t>Host</w:t>
      </w:r>
      <w:bookmarkEnd w:id="2641"/>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42" w:name="_Toc113373450"/>
      <w:r w:rsidRPr="00785C54">
        <w:rPr>
          <w:rFonts w:eastAsia="Times New Roman"/>
          <w:szCs w:val="24"/>
        </w:rPr>
        <w:t>Host Requirements Class</w:t>
      </w:r>
      <w:bookmarkEnd w:id="26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655A3812" w:rsidR="0008652C" w:rsidRPr="00785C54" w:rsidRDefault="00316886" w:rsidP="00785C54">
      <w:pPr>
        <w:pStyle w:val="BodyText"/>
      </w:pPr>
      <w:ins w:id="2643" w:author="Katharina Schleidt" w:date="2022-08-13T17:54:00Z">
        <w:r w:rsidRPr="00316886">
          <w:t xml:space="preserve">Host from the Basic Observations is described as a class diagram in Figure </w:t>
        </w:r>
        <w:r>
          <w:t>2</w:t>
        </w:r>
      </w:ins>
      <w:ins w:id="2644" w:author="Ilkka Rinne" w:date="2022-09-06T14:15:00Z">
        <w:r w:rsidR="007E0F59">
          <w:t>1</w:t>
        </w:r>
      </w:ins>
      <w:ins w:id="2645" w:author="Katharina Schleidt" w:date="2022-08-13T17:54:00Z">
        <w:del w:id="2646" w:author="Ilkka Rinne" w:date="2022-09-06T14:15:00Z">
          <w:r w:rsidDel="007E0F59">
            <w:delText>0</w:delText>
          </w:r>
        </w:del>
        <w:r w:rsidRPr="00316886">
          <w:t>. The schema is fully described in 10.</w:t>
        </w:r>
      </w:ins>
      <w:ins w:id="2647" w:author="Katharina Schleidt" w:date="2022-08-13T17:55:00Z">
        <w:r>
          <w:t>9</w:t>
        </w:r>
      </w:ins>
      <w:ins w:id="2648"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9" w:author="Ilkka Rinne" w:date="2022-09-06T14:15:00Z">
        <w:r w:rsidRPr="00785C54" w:rsidDel="007E0F59">
          <w:rPr>
            <w:noProof/>
            <w:szCs w:val="24"/>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50" w:author="Ilkka Rinne" w:date="2022-09-06T14:15:00Z">
        <w:r w:rsidR="007E0F59">
          <w:rPr>
            <w:noProof/>
            <w:szCs w:val="24"/>
          </w:rPr>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1"/>
      <w:r w:rsidRPr="00785C54">
        <w:rPr>
          <w:szCs w:val="24"/>
        </w:rPr>
        <w:t>Figure 2</w:t>
      </w:r>
      <w:ins w:id="2652" w:author="Ilkka Rinne" w:date="2022-09-06T14:15:00Z">
        <w:r w:rsidR="007E0F59">
          <w:rPr>
            <w:szCs w:val="24"/>
          </w:rPr>
          <w:t>1</w:t>
        </w:r>
      </w:ins>
      <w:del w:id="2653" w:author="Ilkka Rinne" w:date="2022-09-06T14:15:00Z">
        <w:r w:rsidRPr="00785C54" w:rsidDel="007E0F59">
          <w:rPr>
            <w:szCs w:val="24"/>
          </w:rPr>
          <w:delText>0</w:delText>
        </w:r>
      </w:del>
      <w:r w:rsidRPr="00785C54">
        <w:rPr>
          <w:szCs w:val="24"/>
        </w:rPr>
        <w:t xml:space="preserve"> </w:t>
      </w:r>
      <w:commentRangeEnd w:id="2651"/>
      <w:r w:rsidR="008058B6">
        <w:rPr>
          <w:rStyle w:val="CommentReference"/>
          <w:rFonts w:eastAsia="MS Mincho"/>
          <w:b w:val="0"/>
          <w:lang w:eastAsia="ja-JP"/>
        </w:rPr>
        <w:commentReference w:id="2651"/>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54" w:name="_Toc113373451"/>
      <w:r w:rsidRPr="00785C54">
        <w:rPr>
          <w:rFonts w:eastAsia="Times New Roman"/>
          <w:szCs w:val="24"/>
        </w:rPr>
        <w:t>Deployment</w:t>
      </w:r>
      <w:bookmarkEnd w:id="2654"/>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55" w:name="_Toc113373452"/>
      <w:r w:rsidRPr="00785C54">
        <w:rPr>
          <w:rFonts w:eastAsia="Times New Roman"/>
          <w:szCs w:val="24"/>
        </w:rPr>
        <w:t>Deployment Requirements Class</w:t>
      </w:r>
      <w:bookmarkEnd w:id="26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3CD853EC" w:rsidR="0008652C" w:rsidRPr="00785C54" w:rsidRDefault="00115763" w:rsidP="00785C54">
      <w:pPr>
        <w:pStyle w:val="BodyText"/>
      </w:pPr>
      <w:ins w:id="2656" w:author="Katharina Schleidt" w:date="2022-08-13T17:55:00Z">
        <w:r w:rsidRPr="00115763">
          <w:t xml:space="preserve">Deployment </w:t>
        </w:r>
        <w:r w:rsidRPr="00316886">
          <w:t xml:space="preserve">from the Basic Observations is described as a class diagram in Figure </w:t>
        </w:r>
        <w:r>
          <w:t>2</w:t>
        </w:r>
      </w:ins>
      <w:ins w:id="2657" w:author="Ilkka Rinne" w:date="2022-09-06T14:16:00Z">
        <w:r w:rsidR="00733A61">
          <w:t>2</w:t>
        </w:r>
      </w:ins>
      <w:ins w:id="2658" w:author="Katharina Schleidt" w:date="2022-08-13T17:55:00Z">
        <w:del w:id="2659"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60" w:author="Ilkka Rinne" w:date="2022-09-06T14:16:00Z">
        <w:r w:rsidRPr="00785C54" w:rsidDel="00733A61">
          <w:rPr>
            <w:noProof/>
            <w:szCs w:val="24"/>
          </w:rPr>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1" w:author="Ilkka Rinne" w:date="2022-09-06T14:16:00Z">
        <w:r w:rsidR="00733A61">
          <w:rPr>
            <w:noProof/>
            <w:szCs w:val="24"/>
          </w:rPr>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2"/>
      <w:r w:rsidRPr="00785C54">
        <w:rPr>
          <w:szCs w:val="24"/>
        </w:rPr>
        <w:lastRenderedPageBreak/>
        <w:t>Figure 2</w:t>
      </w:r>
      <w:ins w:id="2663" w:author="Ilkka Rinne" w:date="2022-09-06T14:16:00Z">
        <w:r w:rsidR="00733A61">
          <w:rPr>
            <w:szCs w:val="24"/>
          </w:rPr>
          <w:t>2</w:t>
        </w:r>
      </w:ins>
      <w:del w:id="2664" w:author="Ilkka Rinne" w:date="2022-09-06T14:16:00Z">
        <w:r w:rsidRPr="00785C54" w:rsidDel="00733A61">
          <w:rPr>
            <w:szCs w:val="24"/>
          </w:rPr>
          <w:delText>1</w:delText>
        </w:r>
      </w:del>
      <w:r w:rsidRPr="00785C54">
        <w:rPr>
          <w:szCs w:val="24"/>
        </w:rPr>
        <w:t xml:space="preserve"> </w:t>
      </w:r>
      <w:commentRangeEnd w:id="2662"/>
      <w:r w:rsidR="008058B6">
        <w:rPr>
          <w:rStyle w:val="CommentReference"/>
          <w:rFonts w:eastAsia="MS Mincho"/>
          <w:b w:val="0"/>
          <w:lang w:eastAsia="ja-JP"/>
        </w:rPr>
        <w:commentReference w:id="2662"/>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65" w:name="_Toc113373453"/>
      <w:proofErr w:type="spellStart"/>
      <w:r w:rsidRPr="00785C54">
        <w:rPr>
          <w:rFonts w:eastAsia="Times New Roman"/>
          <w:szCs w:val="24"/>
        </w:rPr>
        <w:t>GenericDomainFeature</w:t>
      </w:r>
      <w:bookmarkEnd w:id="2665"/>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66" w:name="_Toc113373454"/>
      <w:proofErr w:type="spellStart"/>
      <w:r w:rsidRPr="00785C54">
        <w:rPr>
          <w:rFonts w:eastAsia="Times New Roman"/>
          <w:szCs w:val="24"/>
        </w:rPr>
        <w:t>GenericDomainFeature</w:t>
      </w:r>
      <w:proofErr w:type="spellEnd"/>
      <w:r w:rsidRPr="00785C54">
        <w:rPr>
          <w:rFonts w:eastAsia="Times New Roman"/>
          <w:szCs w:val="24"/>
        </w:rPr>
        <w:t xml:space="preserve"> Requirements Class</w:t>
      </w:r>
      <w:bookmarkEnd w:id="26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5C0C230" w:rsidR="0008652C" w:rsidRPr="00785C54" w:rsidRDefault="00115763" w:rsidP="00785C54">
      <w:pPr>
        <w:pStyle w:val="BodyText"/>
      </w:pPr>
      <w:proofErr w:type="spellStart"/>
      <w:ins w:id="2667" w:author="Katharina Schleidt" w:date="2022-08-13T17:55:00Z">
        <w:r w:rsidRPr="00785C54">
          <w:rPr>
            <w:szCs w:val="24"/>
          </w:rPr>
          <w:t>GenericDomainFeature</w:t>
        </w:r>
        <w:proofErr w:type="spellEnd"/>
        <w:r w:rsidRPr="00115763">
          <w:t xml:space="preserve"> from the Basic Observations is described as a class diagram in Figure 2</w:t>
        </w:r>
      </w:ins>
      <w:ins w:id="2668" w:author="Ilkka Rinne" w:date="2022-09-06T14:17:00Z">
        <w:r w:rsidR="004113B0">
          <w:t>3</w:t>
        </w:r>
      </w:ins>
      <w:ins w:id="2669" w:author="Katharina Schleidt" w:date="2022-08-13T17:55:00Z">
        <w:del w:id="2670" w:author="Ilkka Rinne" w:date="2022-09-06T14:17:00Z">
          <w:r w:rsidDel="004113B0">
            <w:delText>1</w:delText>
          </w:r>
        </w:del>
        <w:r w:rsidRPr="00115763">
          <w:t>. The schema is fully described in 10.</w:t>
        </w:r>
      </w:ins>
      <w:ins w:id="2671" w:author="Katharina Schleidt" w:date="2022-08-13T17:56:00Z">
        <w:r>
          <w:t>11</w:t>
        </w:r>
      </w:ins>
      <w:ins w:id="2672"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3" w:author="Ilkka Rinne" w:date="2022-09-06T15:19:00Z"/>
          <w:szCs w:val="24"/>
        </w:rPr>
      </w:pPr>
      <w:del w:id="2674" w:author="Ilkka Rinne" w:date="2022-09-06T14:17:00Z">
        <w:r w:rsidRPr="00785C54" w:rsidDel="004113B0">
          <w:rPr>
            <w:noProof/>
            <w:szCs w:val="24"/>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5" w:author="Ilkka Rinne" w:date="2022-09-06T14:17:00Z">
        <w:r w:rsidR="004113B0">
          <w:rPr>
            <w:noProof/>
            <w:szCs w:val="24"/>
          </w:rPr>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6"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77" w:author="Ilkka Rinne" w:date="2022-09-06T15:19:00Z">
        <w:r>
          <w:t>NOTE</w:t>
        </w:r>
      </w:ins>
      <w:ins w:id="2678" w:author="Ilkka Rinne" w:date="2022-09-06T15:20:00Z">
        <w:r>
          <w:tab/>
        </w:r>
      </w:ins>
      <w:proofErr w:type="spellStart"/>
      <w:ins w:id="2679" w:author="Ilkka Rinne" w:date="2022-09-06T15:21:00Z">
        <w:r w:rsidR="003133EB">
          <w:t>GenericDomainFeature</w:t>
        </w:r>
      </w:ins>
      <w:proofErr w:type="spellEnd"/>
      <w:ins w:id="2680" w:author="Ilkka Rinne" w:date="2022-09-06T15:22:00Z">
        <w:r w:rsidR="003133EB">
          <w:t xml:space="preserve"> can be used as the target of the ultimate or proximate feature-of-interest of an Observation in lack of an existing, more specific</w:t>
        </w:r>
      </w:ins>
      <w:ins w:id="2681"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2"/>
      <w:r w:rsidRPr="00785C54">
        <w:rPr>
          <w:szCs w:val="24"/>
        </w:rPr>
        <w:t>Figure 2</w:t>
      </w:r>
      <w:ins w:id="2683" w:author="Ilkka Rinne" w:date="2022-09-06T14:17:00Z">
        <w:r w:rsidR="004113B0">
          <w:rPr>
            <w:szCs w:val="24"/>
          </w:rPr>
          <w:t>3</w:t>
        </w:r>
      </w:ins>
      <w:del w:id="2684" w:author="Ilkka Rinne" w:date="2022-09-06T14:17:00Z">
        <w:r w:rsidRPr="00785C54" w:rsidDel="004113B0">
          <w:rPr>
            <w:szCs w:val="24"/>
          </w:rPr>
          <w:delText>2</w:delText>
        </w:r>
      </w:del>
      <w:r w:rsidRPr="00785C54">
        <w:rPr>
          <w:szCs w:val="24"/>
        </w:rPr>
        <w:t xml:space="preserve"> </w:t>
      </w:r>
      <w:commentRangeEnd w:id="2682"/>
      <w:r w:rsidR="00047CD7">
        <w:rPr>
          <w:rStyle w:val="CommentReference"/>
          <w:rFonts w:eastAsia="MS Mincho"/>
          <w:b w:val="0"/>
          <w:lang w:eastAsia="ja-JP"/>
        </w:rPr>
        <w:commentReference w:id="2682"/>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85" w:name="_Toc113373455"/>
      <w:r w:rsidRPr="00785C54">
        <w:rPr>
          <w:rFonts w:eastAsia="Times New Roman"/>
          <w:szCs w:val="24"/>
        </w:rPr>
        <w:lastRenderedPageBreak/>
        <w:t xml:space="preserve">Feature type </w:t>
      </w:r>
      <w:proofErr w:type="spellStart"/>
      <w:r w:rsidRPr="00785C54">
        <w:rPr>
          <w:rFonts w:eastAsia="Times New Roman"/>
          <w:szCs w:val="24"/>
        </w:rPr>
        <w:t>GenericDomainFeature</w:t>
      </w:r>
      <w:bookmarkEnd w:id="268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w:t>
            </w:r>
            <w:proofErr w:type="spellStart"/>
            <w:r w:rsidRPr="00785C54">
              <w:rPr>
                <w:szCs w:val="24"/>
              </w:rPr>
              <w:t>featureType</w:t>
            </w:r>
            <w:proofErr w:type="spellEnd"/>
            <w:r w:rsidRPr="00785C54">
              <w:rPr>
                <w:szCs w:val="24"/>
              </w:rPr>
              <w:t xml:space="preserv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86" w:name="_Toc113373456"/>
      <w:proofErr w:type="spellStart"/>
      <w:r w:rsidRPr="00785C54">
        <w:rPr>
          <w:rFonts w:eastAsia="Times New Roman"/>
          <w:szCs w:val="24"/>
        </w:rPr>
        <w:t>Codelists</w:t>
      </w:r>
      <w:bookmarkEnd w:id="2686"/>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87" w:name="_Toc113373457"/>
      <w:proofErr w:type="spellStart"/>
      <w:r w:rsidRPr="00785C54">
        <w:rPr>
          <w:rFonts w:eastAsia="Times New Roman"/>
          <w:szCs w:val="24"/>
        </w:rPr>
        <w:t>AbstractObservationCollectionType</w:t>
      </w:r>
      <w:bookmarkEnd w:id="2687"/>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2688"/>
      <w:r w:rsidRPr="00785C54">
        <w:rPr>
          <w:szCs w:val="24"/>
        </w:rPr>
        <w:t xml:space="preserve">to </w:t>
      </w:r>
      <w:ins w:id="2689" w:author="Katharina Schleidt" w:date="2022-08-12T19:25:00Z">
        <w:r w:rsidR="00683AA9" w:rsidRPr="00683AA9">
          <w:rPr>
            <w:szCs w:val="24"/>
          </w:rPr>
          <w:t>more precisely define the</w:t>
        </w:r>
      </w:ins>
      <w:del w:id="2690" w:author="Katharina Schleidt" w:date="2022-08-12T19:25:00Z">
        <w:r w:rsidRPr="00785C54" w:rsidDel="00683AA9">
          <w:rPr>
            <w:szCs w:val="24"/>
          </w:rPr>
          <w:delText>firm up</w:delText>
        </w:r>
        <w:commentRangeEnd w:id="2688"/>
        <w:r w:rsidR="00047CD7" w:rsidDel="00683AA9">
          <w:rPr>
            <w:rStyle w:val="CommentReference"/>
            <w:rFonts w:eastAsia="MS Mincho"/>
            <w:lang w:eastAsia="ja-JP"/>
          </w:rPr>
          <w:commentReference w:id="2688"/>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2691" w:author="Katharina Schleidt" w:date="2022-08-10T19:14:00Z">
              <w:r w:rsidRPr="00785C54" w:rsidDel="002F2035">
                <w:rPr>
                  <w:szCs w:val="24"/>
                </w:rPr>
                <w:delText>SHALL</w:delText>
              </w:r>
            </w:del>
            <w:ins w:id="2692"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3" w:name="_Toc113373458"/>
      <w:proofErr w:type="spellStart"/>
      <w:r w:rsidRPr="00785C54">
        <w:rPr>
          <w:rFonts w:eastAsia="Times New Roman"/>
          <w:szCs w:val="24"/>
        </w:rPr>
        <w:t>ObservationCollectionType</w:t>
      </w:r>
      <w:bookmarkEnd w:id="2693"/>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2694" w:author="Katharina Schleidt" w:date="2022-08-13T16:26:00Z">
        <w:r w:rsidRPr="00785C54" w:rsidDel="00CD0748">
          <w:rPr>
            <w:szCs w:val="24"/>
          </w:rPr>
          <w:delText>International Standard</w:delText>
        </w:r>
      </w:del>
      <w:ins w:id="2695"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6" w:author="Katharina Schleidt" w:date="2022-08-10T19:14:00Z">
              <w:r w:rsidRPr="00785C54" w:rsidDel="002F2035">
                <w:rPr>
                  <w:szCs w:val="24"/>
                </w:rPr>
                <w:delText>SHALL</w:delText>
              </w:r>
            </w:del>
            <w:ins w:id="2697"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698"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699"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00"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1" w:author="Katharina Schleidt" w:date="2022-08-13T17:09:00Z">
              <w:r w:rsidR="00D612AA" w:rsidRPr="00D612AA">
                <w:rPr>
                  <w:b/>
                  <w:bCs/>
                  <w:szCs w:val="24"/>
                  <w:rPrChange w:id="2702" w:author="Katharina Schleidt" w:date="2022-08-13T17:09:00Z">
                    <w:rPr>
                      <w:szCs w:val="24"/>
                    </w:rPr>
                  </w:rPrChange>
                </w:rPr>
                <w:t>O</w:t>
              </w:r>
            </w:ins>
            <w:del w:id="2703" w:author="Katharina Schleidt" w:date="2022-08-13T17:09:00Z">
              <w:r w:rsidRPr="00D612AA" w:rsidDel="00D612AA">
                <w:rPr>
                  <w:b/>
                  <w:bCs/>
                  <w:szCs w:val="24"/>
                  <w:rPrChange w:id="2704" w:author="Katharina Schleidt" w:date="2022-08-13T17:09:00Z">
                    <w:rPr>
                      <w:szCs w:val="24"/>
                    </w:rPr>
                  </w:rPrChange>
                </w:rPr>
                <w:delText>o</w:delText>
              </w:r>
            </w:del>
            <w:r w:rsidRPr="00D612AA">
              <w:rPr>
                <w:b/>
                <w:bCs/>
                <w:szCs w:val="24"/>
                <w:rPrChange w:id="2705"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6" w:author="Katharina Schleidt" w:date="2022-08-13T17:09:00Z">
              <w:r w:rsidRPr="00785C54" w:rsidDel="00D612AA">
                <w:rPr>
                  <w:szCs w:val="24"/>
                </w:rPr>
                <w:delText xml:space="preserve">observation </w:delText>
              </w:r>
            </w:del>
            <w:ins w:id="2707" w:author="Katharina Schleidt" w:date="2022-08-13T17:09:00Z">
              <w:r w:rsidR="00D612AA" w:rsidRPr="00D612AA">
                <w:rPr>
                  <w:b/>
                  <w:bCs/>
                  <w:szCs w:val="24"/>
                  <w:rPrChange w:id="2708"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09" w:author="Katharina Schleidt" w:date="2022-08-13T17:09:00Z">
              <w:r w:rsidRPr="00785C54" w:rsidDel="00D612AA">
                <w:rPr>
                  <w:szCs w:val="24"/>
                </w:rPr>
                <w:delText xml:space="preserve">observations </w:delText>
              </w:r>
            </w:del>
            <w:ins w:id="2710" w:author="Katharina Schleidt" w:date="2022-08-13T17:09:00Z">
              <w:r w:rsidR="00D612AA" w:rsidRPr="00D612AA">
                <w:rPr>
                  <w:b/>
                  <w:bCs/>
                  <w:szCs w:val="24"/>
                  <w:rPrChange w:id="2711"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2712" w:author="Katharina Schleidt" w:date="2022-08-13T17:09:00Z">
              <w:r w:rsidRPr="00785C54" w:rsidDel="00D612AA">
                <w:rPr>
                  <w:szCs w:val="24"/>
                </w:rPr>
                <w:delText xml:space="preserve">observations </w:delText>
              </w:r>
            </w:del>
            <w:ins w:id="2713" w:author="Katharina Schleidt" w:date="2022-08-13T17:09:00Z">
              <w:r w:rsidR="00D612AA" w:rsidRPr="00D612AA">
                <w:rPr>
                  <w:b/>
                  <w:bCs/>
                  <w:szCs w:val="24"/>
                  <w:rPrChange w:id="2714"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15" w:author="Katharina Schleidt" w:date="2022-08-13T17:10:00Z">
        <w:r w:rsidRPr="00785C54" w:rsidDel="00D612AA">
          <w:rPr>
            <w:szCs w:val="24"/>
          </w:rPr>
          <w:delText xml:space="preserve">observations </w:delText>
        </w:r>
      </w:del>
      <w:ins w:id="2716"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2717" w:author="REID-JAMOND Alison" w:date="2022-04-04T15:17:00Z">
        <w:r w:rsidRPr="00785C54" w:rsidDel="00047CD7">
          <w:rPr>
            <w:szCs w:val="24"/>
          </w:rPr>
          <w:delText xml:space="preserve">shall </w:delText>
        </w:r>
      </w:del>
      <w:ins w:id="2718"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2719"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20" w:author="REID-JAMOND Alison" w:date="2022-04-04T15:18:00Z">
              <w:r w:rsidR="00047CD7">
                <w:rPr>
                  <w:szCs w:val="24"/>
                </w:rPr>
                <w:t xml:space="preserve"> all</w:t>
              </w:r>
            </w:ins>
            <w:del w:id="2721"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2" w:author="Katharina Schleidt" w:date="2022-08-13T17:10:00Z">
              <w:r w:rsidRPr="00785C54" w:rsidDel="00D612AA">
                <w:rPr>
                  <w:szCs w:val="24"/>
                </w:rPr>
                <w:delText xml:space="preserve">observations </w:delText>
              </w:r>
            </w:del>
            <w:ins w:id="2723" w:author="Katharina Schleidt" w:date="2022-08-13T17:10:00Z">
              <w:r w:rsidR="00D612AA" w:rsidRPr="00D612AA">
                <w:rPr>
                  <w:b/>
                  <w:bCs/>
                  <w:szCs w:val="24"/>
                  <w:rPrChange w:id="2724"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5" w:author="Katharina Schleidt" w:date="2022-08-13T17:11:00Z">
              <w:r w:rsidRPr="00785C54" w:rsidDel="00D612AA">
                <w:rPr>
                  <w:szCs w:val="24"/>
                </w:rPr>
                <w:delText xml:space="preserve">observation </w:delText>
              </w:r>
            </w:del>
            <w:ins w:id="2726" w:author="Katharina Schleidt" w:date="2022-08-13T17:11:00Z">
              <w:r w:rsidR="00D612AA" w:rsidRPr="00D612AA">
                <w:rPr>
                  <w:b/>
                  <w:bCs/>
                  <w:szCs w:val="24"/>
                  <w:rPrChange w:id="2727"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28" w:author="Katharina Schleidt" w:date="2022-08-13T17:11:00Z">
              <w:r w:rsidRPr="00785C54" w:rsidDel="00D612AA">
                <w:rPr>
                  <w:szCs w:val="24"/>
                </w:rPr>
                <w:delText xml:space="preserve">observations </w:delText>
              </w:r>
            </w:del>
            <w:ins w:id="2729" w:author="Katharina Schleidt" w:date="2022-08-13T17:11:00Z">
              <w:r w:rsidR="00D612AA" w:rsidRPr="00D612AA">
                <w:rPr>
                  <w:b/>
                  <w:bCs/>
                  <w:szCs w:val="24"/>
                  <w:rPrChange w:id="2730"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1" w:author="Katharina Schleidt" w:date="2022-08-13T17:11:00Z">
              <w:r w:rsidRPr="00785C54" w:rsidDel="00D612AA">
                <w:rPr>
                  <w:szCs w:val="24"/>
                </w:rPr>
                <w:delText xml:space="preserve">observations </w:delText>
              </w:r>
            </w:del>
            <w:ins w:id="2732" w:author="Katharina Schleidt" w:date="2022-08-13T17:11:00Z">
              <w:r w:rsidR="00D612AA" w:rsidRPr="00D612AA">
                <w:rPr>
                  <w:b/>
                  <w:bCs/>
                  <w:szCs w:val="24"/>
                  <w:rPrChange w:id="2733"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4" w:author="REID-JAMOND Alison" w:date="2022-04-04T15:18:00Z">
        <w:r w:rsidRPr="00785C54" w:rsidDel="00047CD7">
          <w:rPr>
            <w:szCs w:val="24"/>
          </w:rPr>
          <w:delText xml:space="preserve">may </w:delText>
        </w:r>
      </w:del>
      <w:ins w:id="2735"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r w:rsidRPr="00785C54">
        <w:rPr>
          <w:szCs w:val="24"/>
          <w:lang w:val="fr-CH"/>
        </w:rPr>
        <w:t>be</w:t>
      </w:r>
      <w:proofErr w:type="spellEnd"/>
      <w:r w:rsidRPr="00785C54">
        <w:rPr>
          <w:szCs w:val="24"/>
          <w:lang w:val="fr-CH"/>
        </w:rPr>
        <w:t>:</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2" w:history="1">
        <w:r w:rsidRPr="00785C54">
          <w:rPr>
            <w:color w:val="0000FF"/>
            <w:szCs w:val="24"/>
            <w:u w:val="single"/>
          </w:rPr>
          <w:t>https://example.org/v1.1/Sensors/41</w:t>
        </w:r>
      </w:hyperlink>
      <w:r w:rsidRPr="00785C54">
        <w:rPr>
          <w:szCs w:val="24"/>
        </w:rPr>
        <w:t xml:space="preserve">, </w:t>
      </w:r>
      <w:hyperlink r:id="rId83"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84"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6" w:name="_Toc113373459"/>
      <w:proofErr w:type="spellStart"/>
      <w:r w:rsidRPr="00785C54">
        <w:rPr>
          <w:rFonts w:eastAsia="Times New Roman"/>
          <w:szCs w:val="24"/>
        </w:rPr>
        <w:t>ObservationTypeByResultType</w:t>
      </w:r>
      <w:bookmarkEnd w:id="2736"/>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37" w:author="Katharina Schleidt" w:date="2022-08-10T19:14:00Z">
              <w:r w:rsidRPr="00785C54" w:rsidDel="002F2035">
                <w:rPr>
                  <w:szCs w:val="24"/>
                </w:rPr>
                <w:delText>SHALL</w:delText>
              </w:r>
            </w:del>
            <w:ins w:id="2738"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39"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2740"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41"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2742"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geometry-observation: the result is of type </w:t>
            </w:r>
            <w:r w:rsidRPr="003C3C9D">
              <w:rPr>
                <w:b/>
                <w:bCs/>
                <w:szCs w:val="24"/>
                <w:rPrChange w:id="2743"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4"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5"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6"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2747"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48"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2749"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50"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1"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2752" w:name="_Toc113373460"/>
      <w:r w:rsidRPr="00785C54">
        <w:rPr>
          <w:rFonts w:eastAsia="Times New Roman"/>
          <w:szCs w:val="24"/>
        </w:rPr>
        <w:t>Conceptual Sample schema</w:t>
      </w:r>
      <w:bookmarkEnd w:id="2752"/>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53" w:name="_Toc113373461"/>
      <w:r w:rsidRPr="00785C54">
        <w:rPr>
          <w:rFonts w:eastAsia="Times New Roman"/>
          <w:szCs w:val="24"/>
        </w:rPr>
        <w:t>General</w:t>
      </w:r>
      <w:bookmarkEnd w:id="2753"/>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54" w:name="_Toc113373462"/>
      <w:r w:rsidRPr="00785C54">
        <w:rPr>
          <w:rFonts w:eastAsia="Times New Roman"/>
          <w:szCs w:val="24"/>
        </w:rPr>
        <w:t>Conceptual Sample schema model</w:t>
      </w:r>
      <w:bookmarkEnd w:id="2754"/>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5" w:author="Ilkka Rinne" w:date="2022-09-06T14:18:00Z">
        <w:r w:rsidR="0064549B">
          <w:rPr>
            <w:rStyle w:val="citefig"/>
            <w:szCs w:val="24"/>
            <w:shd w:val="clear" w:color="auto" w:fill="auto"/>
          </w:rPr>
          <w:t>4</w:t>
        </w:r>
      </w:ins>
      <w:del w:id="2756" w:author="Ilkka Rinne" w:date="2022-09-06T14:18:00Z">
        <w:r w:rsidRPr="00785C54" w:rsidDel="0064549B">
          <w:rPr>
            <w:rStyle w:val="citefig"/>
            <w:szCs w:val="24"/>
            <w:shd w:val="clear" w:color="auto" w:fill="auto"/>
          </w:rPr>
          <w:delText>3</w:delText>
        </w:r>
      </w:del>
      <w:r w:rsidRPr="00785C54">
        <w:rPr>
          <w:szCs w:val="24"/>
        </w:rPr>
        <w:t>. It is fully described in</w:t>
      </w:r>
      <w:del w:id="2757"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58" w:author="Ilkka Rinne" w:date="2022-09-06T15:23:00Z"/>
          <w:szCs w:val="24"/>
        </w:rPr>
      </w:pPr>
      <w:del w:id="2759" w:author="Ilkka Rinne" w:date="2022-09-06T14:18:00Z">
        <w:r w:rsidRPr="00785C54" w:rsidDel="0064549B">
          <w:rPr>
            <w:noProof/>
            <w:szCs w:val="24"/>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60" w:author="Ilkka Rinne" w:date="2022-09-06T14:18:00Z">
        <w:r w:rsidR="0064549B">
          <w:rPr>
            <w:noProof/>
            <w:szCs w:val="24"/>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6">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1"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2" w:author="Ilkka Rinne" w:date="2022-09-06T15:23:00Z">
        <w:r>
          <w:t>NOTE</w:t>
        </w:r>
      </w:ins>
      <w:ins w:id="2763" w:author="Ilkka Rinne" w:date="2022-09-06T15:24:00Z">
        <w:r>
          <w:tab/>
          <w:t>A Sample can act as a proxy for the ultimate feature-of-interes</w:t>
        </w:r>
      </w:ins>
      <w:ins w:id="2764" w:author="Ilkka Rinne" w:date="2022-09-06T15:25:00Z">
        <w:r>
          <w:t xml:space="preserve">t of an Observation, and be associated with this Observation by the role </w:t>
        </w:r>
        <w:proofErr w:type="spellStart"/>
        <w:r>
          <w:t>featureOfInterest</w:t>
        </w:r>
        <w:proofErr w:type="spellEnd"/>
        <w:r>
          <w:t xml:space="preserve"> as a specialization of Any. In this case</w:t>
        </w:r>
      </w:ins>
      <w:ins w:id="2765" w:author="Ilkka Rinne" w:date="2022-09-06T15:26:00Z">
        <w:r>
          <w:t xml:space="preserve"> the </w:t>
        </w:r>
        <w:proofErr w:type="spellStart"/>
        <w:r>
          <w:t>sampledFeature</w:t>
        </w:r>
        <w:proofErr w:type="spellEnd"/>
        <w:r>
          <w:t xml:space="preserve"> association</w:t>
        </w:r>
        <w:r w:rsidR="00A86D25">
          <w:t xml:space="preserve"> of Sample would point upwards in the chain of sampled features leading to the ultimate</w:t>
        </w:r>
      </w:ins>
      <w:ins w:id="2766" w:author="Ilkka Rinne" w:date="2022-09-06T15:27:00Z">
        <w:r w:rsidR="00A86D25">
          <w:t xml:space="preserve"> feature-of-interest of the Observation. The Sample can associate itself with the Observation in question by the role </w:t>
        </w:r>
        <w:proofErr w:type="spellStart"/>
        <w:r w:rsidR="00A86D25">
          <w:t>relate</w:t>
        </w:r>
      </w:ins>
      <w:ins w:id="2767" w:author="Ilkka Rinne" w:date="2022-09-06T15:28:00Z">
        <w:r w:rsidR="00A86D25">
          <w:t>dObservation</w:t>
        </w:r>
        <w:proofErr w:type="spellEnd"/>
        <w:r w:rsidR="00A86D25">
          <w:t>.</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68" w:author="Ilkka Rinne" w:date="2022-09-06T14:18:00Z">
        <w:r w:rsidR="0064549B">
          <w:rPr>
            <w:szCs w:val="24"/>
          </w:rPr>
          <w:t>4</w:t>
        </w:r>
      </w:ins>
      <w:del w:id="2769"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0" w:name="_Toc113373463"/>
      <w:r w:rsidRPr="00785C54">
        <w:rPr>
          <w:rFonts w:eastAsia="Times New Roman"/>
          <w:szCs w:val="24"/>
        </w:rPr>
        <w:t>Conceptual Sample Schema Package Requirements Class</w:t>
      </w:r>
      <w:bookmarkEnd w:id="27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2771" w:name="_Toc113373464"/>
      <w:r w:rsidRPr="00785C54">
        <w:rPr>
          <w:rFonts w:eastAsia="Times New Roman"/>
          <w:szCs w:val="24"/>
        </w:rPr>
        <w:t>Sample</w:t>
      </w:r>
      <w:bookmarkEnd w:id="2771"/>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2" w:name="_Toc113373465"/>
      <w:r w:rsidRPr="00785C54">
        <w:rPr>
          <w:rFonts w:eastAsia="Times New Roman"/>
          <w:szCs w:val="24"/>
        </w:rPr>
        <w:t>Sample Requirements Class</w:t>
      </w:r>
      <w:bookmarkEnd w:id="27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3" w:author="Ilkka Rinne" w:date="2022-09-06T15:32:00Z">
              <w:r w:rsidRPr="00785C54" w:rsidDel="003613DB">
                <w:rPr>
                  <w:szCs w:val="24"/>
                </w:rPr>
                <w:delText>-</w:delText>
              </w:r>
            </w:del>
            <w:ins w:id="2774"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5" w:name="_Toc113373466"/>
      <w:r w:rsidRPr="00785C54">
        <w:rPr>
          <w:rFonts w:eastAsia="Times New Roman"/>
          <w:szCs w:val="24"/>
        </w:rPr>
        <w:t>Interface Sample</w:t>
      </w:r>
      <w:bookmarkEnd w:id="27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6"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77" w:author="Katharina Schleidt" w:date="2022-08-10T20:01:00Z">
              <w:r w:rsidR="005B5EAD" w:rsidRPr="00785C54" w:rsidDel="00B36FFD">
                <w:rPr>
                  <w:szCs w:val="24"/>
                </w:rPr>
                <w:delText>A</w:delText>
              </w:r>
            </w:del>
            <w:r w:rsidR="005B5EAD" w:rsidRPr="00785C54">
              <w:rPr>
                <w:szCs w:val="24"/>
              </w:rPr>
              <w:t xml:space="preserve"> </w:t>
            </w:r>
            <w:del w:id="2778"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79" w:author="REID-JAMOND Alison" w:date="2022-04-04T15:19:00Z"/>
        </w:rPr>
        <w:pPrChange w:id="2780"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1" w:author="REID-JAMOND Alison" w:date="2022-04-04T15:19:00Z">
        <w:r w:rsidR="00047CD7">
          <w:t xml:space="preserve"> 1</w:t>
        </w:r>
      </w:ins>
      <w:del w:id="2782"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4"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5"/>
      <w:r w:rsidRPr="00785C54">
        <w:t xml:space="preserve">(although </w:t>
      </w:r>
      <w:del w:id="2786" w:author="Katharina Schleidt" w:date="2022-08-13T16:45:00Z">
        <w:r w:rsidRPr="00785C54" w:rsidDel="00AA0D5F">
          <w:delText>‘</w:delText>
        </w:r>
      </w:del>
      <w:r w:rsidRPr="00785C54">
        <w:t xml:space="preserve">specimen preservation could be considered a specific activity </w:t>
      </w:r>
      <w:r w:rsidRPr="00100651">
        <w:t>per se</w:t>
      </w:r>
      <w:del w:id="2787" w:author="Katharina Schleidt" w:date="2022-08-13T16:45:00Z">
        <w:r w:rsidRPr="00785C54" w:rsidDel="00AA0D5F">
          <w:delText>’</w:delText>
        </w:r>
      </w:del>
      <w:r w:rsidRPr="00785C54">
        <w:t>)</w:t>
      </w:r>
      <w:commentRangeEnd w:id="2785"/>
      <w:r w:rsidR="00047CD7">
        <w:rPr>
          <w:rStyle w:val="CommentReference"/>
          <w:rFonts w:eastAsia="MS Mincho"/>
          <w:lang w:eastAsia="ja-JP"/>
        </w:rPr>
        <w:commentReference w:id="2785"/>
      </w:r>
      <w:ins w:id="2788" w:author="REID-JAMOND Alison" w:date="2022-04-04T15:19:00Z">
        <w:r w:rsidR="00047CD7">
          <w:t>.</w:t>
        </w:r>
      </w:ins>
      <w:del w:id="2789" w:author="REID-JAMOND Alison" w:date="2022-04-04T15:19:00Z">
        <w:r w:rsidRPr="00785C54" w:rsidDel="00047CD7">
          <w:delText>;</w:delText>
        </w:r>
      </w:del>
    </w:p>
    <w:p w14:paraId="2D7FB30D" w14:textId="66D2F4EA" w:rsidR="005B5EAD" w:rsidRPr="00785C54" w:rsidRDefault="005B5EAD">
      <w:pPr>
        <w:pStyle w:val="Note"/>
        <w:pPrChange w:id="279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1" w:author="REID-JAMOND Alison" w:date="2022-04-04T15:21:00Z">
        <w:r w:rsidRPr="00785C54" w:rsidDel="00047CD7">
          <w:delText>2)</w:delText>
        </w:r>
        <w:r w:rsidRPr="00785C54" w:rsidDel="00047CD7">
          <w:tab/>
        </w:r>
      </w:del>
      <w:ins w:id="2792"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3"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4" w:author="REID-JAMOND Alison" w:date="2022-04-04T15:21:00Z">
        <w:r w:rsidRPr="00785C54" w:rsidDel="00047CD7">
          <w:delText>3)</w:delText>
        </w:r>
        <w:r w:rsidRPr="00785C54" w:rsidDel="00047CD7">
          <w:tab/>
        </w:r>
      </w:del>
      <w:ins w:id="2795"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2796" w:author="REID-JAMOND Alison" w:date="2022-04-04T15:21:00Z">
        <w:r w:rsidR="00047CD7">
          <w:t>can</w:t>
        </w:r>
      </w:ins>
      <w:del w:id="2797" w:author="REID-JAMOND Alison" w:date="2022-04-04T15:21:00Z">
        <w:r w:rsidRPr="00785C54" w:rsidDel="00047CD7">
          <w:delText>may</w:delText>
        </w:r>
      </w:del>
      <w:r w:rsidRPr="00785C54">
        <w:t xml:space="preserve"> be made. As such, it </w:t>
      </w:r>
      <w:del w:id="2798" w:author="REID-JAMOND Alison" w:date="2022-04-04T15:21:00Z">
        <w:r w:rsidRPr="00785C54" w:rsidDel="00047CD7">
          <w:delText xml:space="preserve">may </w:delText>
        </w:r>
      </w:del>
      <w:ins w:id="2799"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0" w:name="_Toc113373467"/>
      <w:r w:rsidRPr="00785C54">
        <w:rPr>
          <w:rFonts w:eastAsia="Times New Roman"/>
          <w:szCs w:val="24"/>
        </w:rPr>
        <w:t>Association sampling</w:t>
      </w:r>
      <w:bookmarkEnd w:id="28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1" w:author="Katharina Schleidt" w:date="2022-08-10T19:14:00Z">
              <w:r w:rsidRPr="00785C54" w:rsidDel="002F2035">
                <w:rPr>
                  <w:szCs w:val="24"/>
                </w:rPr>
                <w:delText>SHALL</w:delText>
              </w:r>
            </w:del>
            <w:ins w:id="280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3" w:name="_Toc113373468"/>
      <w:r w:rsidRPr="00785C54">
        <w:rPr>
          <w:rFonts w:eastAsia="Times New Roman"/>
          <w:szCs w:val="24"/>
        </w:rPr>
        <w:t xml:space="preserve">Association </w:t>
      </w:r>
      <w:proofErr w:type="spellStart"/>
      <w:r w:rsidRPr="00785C54">
        <w:rPr>
          <w:rFonts w:eastAsia="Times New Roman"/>
          <w:szCs w:val="24"/>
        </w:rPr>
        <w:t>preparationStep</w:t>
      </w:r>
      <w:bookmarkEnd w:id="2803"/>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2804" w:author="Katharina Schleidt" w:date="2022-08-10T19:14:00Z">
              <w:r w:rsidRPr="00785C54" w:rsidDel="002F2035">
                <w:rPr>
                  <w:szCs w:val="24"/>
                </w:rPr>
                <w:delText>SHALL</w:delText>
              </w:r>
            </w:del>
            <w:ins w:id="2805"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6" w:name="_Toc113373469"/>
      <w:r w:rsidRPr="00785C54">
        <w:rPr>
          <w:rFonts w:eastAsia="Times New Roman"/>
          <w:szCs w:val="24"/>
        </w:rPr>
        <w:t xml:space="preserve">Association </w:t>
      </w:r>
      <w:proofErr w:type="spellStart"/>
      <w:r w:rsidRPr="00785C54">
        <w:rPr>
          <w:rFonts w:eastAsia="Times New Roman"/>
          <w:szCs w:val="24"/>
        </w:rPr>
        <w:t>sampledFeature</w:t>
      </w:r>
      <w:bookmarkEnd w:id="280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07" w:author="Katharina Schleidt" w:date="2022-08-10T19:14:00Z">
              <w:r w:rsidRPr="00785C54" w:rsidDel="002F2035">
                <w:rPr>
                  <w:szCs w:val="24"/>
                </w:rPr>
                <w:delText>SHALL</w:delText>
              </w:r>
            </w:del>
            <w:ins w:id="2808"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9" w:name="_Toc113373470"/>
      <w:r w:rsidRPr="00785C54">
        <w:rPr>
          <w:rFonts w:eastAsia="Times New Roman"/>
          <w:szCs w:val="24"/>
        </w:rPr>
        <w:t xml:space="preserve">Association </w:t>
      </w:r>
      <w:proofErr w:type="spellStart"/>
      <w:r w:rsidRPr="00785C54">
        <w:rPr>
          <w:rFonts w:eastAsia="Times New Roman"/>
          <w:szCs w:val="24"/>
        </w:rPr>
        <w:t>relatedSample</w:t>
      </w:r>
      <w:bookmarkEnd w:id="2809"/>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2810" w:author="Katharina Schleidt" w:date="2022-08-10T19:14:00Z">
              <w:r w:rsidRPr="00785C54" w:rsidDel="002F2035">
                <w:rPr>
                  <w:szCs w:val="24"/>
                </w:rPr>
                <w:delText>SHALL</w:delText>
              </w:r>
            </w:del>
            <w:ins w:id="2811"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12" w:name="_Toc113373471"/>
      <w:r w:rsidRPr="00785C54">
        <w:rPr>
          <w:rFonts w:eastAsia="Times New Roman"/>
          <w:szCs w:val="24"/>
        </w:rPr>
        <w:t>Sampling</w:t>
      </w:r>
      <w:bookmarkEnd w:id="2812"/>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3" w:name="_Toc113373472"/>
      <w:r w:rsidRPr="00785C54">
        <w:rPr>
          <w:rFonts w:eastAsia="Times New Roman"/>
          <w:szCs w:val="24"/>
        </w:rPr>
        <w:t>Sampling Requirements Class</w:t>
      </w:r>
      <w:bookmarkEnd w:id="28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4" w:author="Ilkka Rinne" w:date="2022-09-06T15:32:00Z">
              <w:r w:rsidRPr="00785C54" w:rsidDel="003613DB">
                <w:rPr>
                  <w:szCs w:val="24"/>
                </w:rPr>
                <w:delText>-</w:delText>
              </w:r>
            </w:del>
            <w:ins w:id="2815"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6" w:name="_Toc113373473"/>
      <w:r w:rsidRPr="00785C54">
        <w:rPr>
          <w:rFonts w:eastAsia="Times New Roman"/>
          <w:szCs w:val="24"/>
        </w:rPr>
        <w:t>Interface Sampling</w:t>
      </w:r>
      <w:bookmarkEnd w:id="28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17" w:author="Katharina Schleidt" w:date="2022-08-10T20:01:00Z">
              <w:r w:rsidRPr="00B36FFD">
                <w:rPr>
                  <w:bCs/>
                  <w:szCs w:val="24"/>
                  <w:rPrChange w:id="2818"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19" w:author="Katharina Schleidt" w:date="2022-08-10T20:01:00Z">
              <w:r w:rsidRPr="00B36FFD">
                <w:rPr>
                  <w:szCs w:val="24"/>
                </w:rPr>
                <w:t xml:space="preserve">shall be defined as </w:t>
              </w:r>
            </w:ins>
            <w:del w:id="2820"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1" w:author="Katharina Schleidt" w:date="2022-08-10T19:46:00Z"/>
          <w:szCs w:val="24"/>
        </w:rPr>
      </w:pPr>
      <w:del w:id="2822"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3" w:author="Katharina Schleidt" w:date="2022-08-10T19:45:00Z">
        <w:r w:rsidRPr="00785C54">
          <w:rPr>
            <w:szCs w:val="24"/>
          </w:rPr>
          <w:t>EXAMPLE</w:t>
        </w:r>
        <w:r>
          <w:rPr>
            <w:szCs w:val="24"/>
          </w:rPr>
          <w:t xml:space="preserve"> 1</w:t>
        </w:r>
      </w:ins>
      <w:del w:id="2824"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5" w:author="Katharina Schleidt" w:date="2022-08-10T19:45:00Z">
        <w:r w:rsidRPr="00785C54">
          <w:rPr>
            <w:szCs w:val="24"/>
          </w:rPr>
          <w:t>EXAMPLE</w:t>
        </w:r>
        <w:r>
          <w:rPr>
            <w:szCs w:val="24"/>
          </w:rPr>
          <w:t xml:space="preserve"> 2</w:t>
        </w:r>
      </w:ins>
      <w:del w:id="2826"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7" w:author="Katharina Schleidt" w:date="2022-08-10T19:45:00Z">
        <w:r w:rsidRPr="00785C54">
          <w:rPr>
            <w:szCs w:val="24"/>
          </w:rPr>
          <w:t>EXAMPLE</w:t>
        </w:r>
        <w:r>
          <w:rPr>
            <w:szCs w:val="24"/>
          </w:rPr>
          <w:t xml:space="preserve"> 3</w:t>
        </w:r>
      </w:ins>
      <w:del w:id="2828"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9" w:author="Katharina Schleidt" w:date="2022-08-10T19:45:00Z">
        <w:r w:rsidRPr="00785C54">
          <w:rPr>
            <w:szCs w:val="24"/>
          </w:rPr>
          <w:t>EXAMPLE</w:t>
        </w:r>
        <w:r>
          <w:rPr>
            <w:szCs w:val="24"/>
          </w:rPr>
          <w:t xml:space="preserve"> 4</w:t>
        </w:r>
      </w:ins>
      <w:del w:id="2830"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1" w:author="Katharina Schleidt" w:date="2022-08-10T19:45:00Z">
        <w:r w:rsidRPr="00785C54">
          <w:rPr>
            <w:szCs w:val="24"/>
          </w:rPr>
          <w:t>EXAMPLE</w:t>
        </w:r>
        <w:r>
          <w:rPr>
            <w:szCs w:val="24"/>
          </w:rPr>
          <w:t xml:space="preserve"> 5</w:t>
        </w:r>
      </w:ins>
      <w:del w:id="2832"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3" w:author="Katharina Schleidt" w:date="2022-08-10T19:45:00Z">
        <w:r w:rsidRPr="00785C54">
          <w:rPr>
            <w:szCs w:val="24"/>
          </w:rPr>
          <w:t>EXAMPLE</w:t>
        </w:r>
        <w:r>
          <w:rPr>
            <w:szCs w:val="24"/>
          </w:rPr>
          <w:t xml:space="preserve"> 6</w:t>
        </w:r>
      </w:ins>
      <w:del w:id="2834"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5" w:author="Katharina Schleidt" w:date="2022-08-10T19:45:00Z">
        <w:r w:rsidRPr="00785C54">
          <w:rPr>
            <w:szCs w:val="24"/>
          </w:rPr>
          <w:t>EXAMPLE</w:t>
        </w:r>
        <w:r>
          <w:rPr>
            <w:szCs w:val="24"/>
          </w:rPr>
          <w:t xml:space="preserve"> 7</w:t>
        </w:r>
      </w:ins>
      <w:del w:id="2836"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7" w:author="Katharina Schleidt" w:date="2022-08-10T19:45:00Z">
        <w:r w:rsidRPr="00785C54">
          <w:rPr>
            <w:szCs w:val="24"/>
          </w:rPr>
          <w:t>EXAMPLE</w:t>
        </w:r>
        <w:r>
          <w:rPr>
            <w:szCs w:val="24"/>
          </w:rPr>
          <w:t xml:space="preserve"> 8</w:t>
        </w:r>
      </w:ins>
      <w:del w:id="2838"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9" w:author="Katharina Schleidt" w:date="2022-08-10T19:45:00Z">
        <w:r w:rsidRPr="00785C54">
          <w:rPr>
            <w:szCs w:val="24"/>
          </w:rPr>
          <w:t>EXAMPLE</w:t>
        </w:r>
        <w:r>
          <w:rPr>
            <w:szCs w:val="24"/>
          </w:rPr>
          <w:t xml:space="preserve"> 9</w:t>
        </w:r>
      </w:ins>
      <w:del w:id="2840"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1" w:author="Katharina Schleidt" w:date="2022-08-10T19:45:00Z">
        <w:r w:rsidRPr="00785C54">
          <w:rPr>
            <w:szCs w:val="24"/>
          </w:rPr>
          <w:t>EXAMPLE</w:t>
        </w:r>
        <w:r>
          <w:rPr>
            <w:szCs w:val="24"/>
          </w:rPr>
          <w:t xml:space="preserve"> 10</w:t>
        </w:r>
      </w:ins>
      <w:del w:id="2842"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3" w:author="Katharina Schleidt" w:date="2022-08-10T19:45:00Z">
        <w:r w:rsidRPr="00785C54">
          <w:rPr>
            <w:szCs w:val="24"/>
          </w:rPr>
          <w:t>EXAMPLE</w:t>
        </w:r>
        <w:r>
          <w:rPr>
            <w:szCs w:val="24"/>
          </w:rPr>
          <w:t xml:space="preserve"> </w:t>
        </w:r>
      </w:ins>
      <w:ins w:id="2844" w:author="Katharina Schleidt" w:date="2022-08-10T19:46:00Z">
        <w:r>
          <w:rPr>
            <w:szCs w:val="24"/>
          </w:rPr>
          <w:t>11</w:t>
        </w:r>
      </w:ins>
      <w:del w:id="2845"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6" w:name="_Toc113373474"/>
      <w:r w:rsidRPr="00785C54">
        <w:rPr>
          <w:rFonts w:eastAsia="Times New Roman"/>
          <w:szCs w:val="24"/>
        </w:rPr>
        <w:lastRenderedPageBreak/>
        <w:t>Association sample</w:t>
      </w:r>
      <w:bookmarkEnd w:id="28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47" w:author="Katharina Schleidt" w:date="2022-08-10T19:14:00Z">
              <w:r w:rsidRPr="00785C54" w:rsidDel="002F2035">
                <w:rPr>
                  <w:szCs w:val="24"/>
                </w:rPr>
                <w:delText>SHALL</w:delText>
              </w:r>
            </w:del>
            <w:ins w:id="284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9" w:name="_Toc113373475"/>
      <w:r w:rsidRPr="00785C54">
        <w:rPr>
          <w:rFonts w:eastAsia="Times New Roman"/>
          <w:szCs w:val="24"/>
        </w:rPr>
        <w:t xml:space="preserve">Association </w:t>
      </w:r>
      <w:proofErr w:type="spellStart"/>
      <w:r w:rsidRPr="00785C54">
        <w:rPr>
          <w:rFonts w:eastAsia="Times New Roman"/>
          <w:szCs w:val="24"/>
        </w:rPr>
        <w:t>featureOfInterest</w:t>
      </w:r>
      <w:bookmarkEnd w:id="284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50" w:author="Katharina Schleidt" w:date="2022-08-10T19:14:00Z">
              <w:r w:rsidRPr="00785C54" w:rsidDel="002F2035">
                <w:rPr>
                  <w:szCs w:val="24"/>
                </w:rPr>
                <w:delText>SHALL</w:delText>
              </w:r>
            </w:del>
            <w:ins w:id="2851"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2" w:name="_Toc113373476"/>
      <w:r w:rsidRPr="00785C54">
        <w:rPr>
          <w:rFonts w:eastAsia="Times New Roman"/>
          <w:szCs w:val="24"/>
        </w:rPr>
        <w:t>Association sampler</w:t>
      </w:r>
      <w:bookmarkEnd w:id="28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3" w:author="Katharina Schleidt" w:date="2022-08-10T19:14:00Z">
              <w:r w:rsidRPr="00785C54" w:rsidDel="002F2035">
                <w:rPr>
                  <w:szCs w:val="24"/>
                </w:rPr>
                <w:delText>SHALL</w:delText>
              </w:r>
            </w:del>
            <w:ins w:id="285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5" w:name="_Toc113373477"/>
      <w:r w:rsidRPr="00785C54">
        <w:rPr>
          <w:rFonts w:eastAsia="Times New Roman"/>
          <w:szCs w:val="24"/>
        </w:rPr>
        <w:t xml:space="preserve">Association </w:t>
      </w:r>
      <w:proofErr w:type="spellStart"/>
      <w:r w:rsidRPr="00785C54">
        <w:rPr>
          <w:rFonts w:eastAsia="Times New Roman"/>
          <w:szCs w:val="24"/>
        </w:rPr>
        <w:t>samplingProcedure</w:t>
      </w:r>
      <w:bookmarkEnd w:id="2855"/>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2856" w:author="Katharina Schleidt" w:date="2022-08-10T19:14:00Z">
              <w:r w:rsidRPr="00785C54" w:rsidDel="002F2035">
                <w:rPr>
                  <w:szCs w:val="24"/>
                </w:rPr>
                <w:delText>SHALL</w:delText>
              </w:r>
            </w:del>
            <w:ins w:id="2857"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8" w:name="_Toc113373478"/>
      <w:r w:rsidRPr="00785C54">
        <w:rPr>
          <w:rFonts w:eastAsia="Times New Roman"/>
          <w:szCs w:val="24"/>
        </w:rPr>
        <w:t xml:space="preserve">Association </w:t>
      </w:r>
      <w:proofErr w:type="spellStart"/>
      <w:r w:rsidRPr="00785C54">
        <w:rPr>
          <w:rFonts w:eastAsia="Times New Roman"/>
          <w:szCs w:val="24"/>
        </w:rPr>
        <w:t>relatedSampling</w:t>
      </w:r>
      <w:bookmarkEnd w:id="285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2859" w:author="Katharina Schleidt" w:date="2022-08-10T19:14:00Z">
              <w:r w:rsidRPr="00785C54" w:rsidDel="002F2035">
                <w:rPr>
                  <w:szCs w:val="24"/>
                </w:rPr>
                <w:delText>SHALL</w:delText>
              </w:r>
            </w:del>
            <w:ins w:id="2860"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2861" w:name="_Toc113373479"/>
      <w:r w:rsidRPr="00785C54">
        <w:rPr>
          <w:rFonts w:eastAsia="Times New Roman"/>
          <w:szCs w:val="24"/>
        </w:rPr>
        <w:t>Sampler</w:t>
      </w:r>
      <w:bookmarkEnd w:id="2861"/>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2" w:name="_Toc113373480"/>
      <w:r w:rsidRPr="00785C54">
        <w:rPr>
          <w:rFonts w:eastAsia="Times New Roman"/>
          <w:szCs w:val="24"/>
        </w:rPr>
        <w:t>Sampler Requirements Class</w:t>
      </w:r>
      <w:bookmarkEnd w:id="28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3" w:author="Ilkka Rinne" w:date="2022-09-06T15:32:00Z">
              <w:r w:rsidRPr="00785C54" w:rsidDel="003613DB">
                <w:rPr>
                  <w:szCs w:val="24"/>
                </w:rPr>
                <w:delText>-</w:delText>
              </w:r>
            </w:del>
            <w:ins w:id="2864"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5" w:name="_Toc113373481"/>
      <w:r w:rsidRPr="00785C54">
        <w:rPr>
          <w:rFonts w:eastAsia="Times New Roman"/>
          <w:szCs w:val="24"/>
        </w:rPr>
        <w:t>Interface Sampler</w:t>
      </w:r>
      <w:bookmarkEnd w:id="28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6" w:author="Katharina Schleidt" w:date="2022-08-10T20:02:00Z">
              <w:r w:rsidR="00B36FFD" w:rsidRPr="00B36FFD">
                <w:rPr>
                  <w:szCs w:val="24"/>
                </w:rPr>
                <w:t>shall be defined as</w:t>
              </w:r>
            </w:ins>
            <w:del w:id="2867"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68" w:author="Katharina Schleidt" w:date="2022-08-10T19:46:00Z"/>
          <w:szCs w:val="24"/>
        </w:rPr>
      </w:pPr>
      <w:del w:id="2869"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0" w:author="Katharina Schleidt" w:date="2022-08-10T19:46:00Z">
        <w:r w:rsidRPr="00785C54">
          <w:rPr>
            <w:szCs w:val="24"/>
          </w:rPr>
          <w:t>EXAMPLE</w:t>
        </w:r>
        <w:r>
          <w:rPr>
            <w:szCs w:val="24"/>
          </w:rPr>
          <w:t xml:space="preserve"> 1</w:t>
        </w:r>
      </w:ins>
      <w:del w:id="2871"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2" w:author="Katharina Schleidt" w:date="2022-08-10T19:46:00Z">
        <w:r w:rsidRPr="00785C54">
          <w:rPr>
            <w:szCs w:val="24"/>
          </w:rPr>
          <w:t>EXAMPLE</w:t>
        </w:r>
        <w:r>
          <w:rPr>
            <w:szCs w:val="24"/>
          </w:rPr>
          <w:t xml:space="preserve"> 2</w:t>
        </w:r>
      </w:ins>
      <w:del w:id="2873"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4" w:author="Katharina Schleidt" w:date="2022-08-10T19:46:00Z">
        <w:r w:rsidRPr="00785C54">
          <w:rPr>
            <w:szCs w:val="24"/>
          </w:rPr>
          <w:t>EXAMPLE</w:t>
        </w:r>
        <w:r>
          <w:rPr>
            <w:szCs w:val="24"/>
          </w:rPr>
          <w:t xml:space="preserve"> 3</w:t>
        </w:r>
      </w:ins>
      <w:del w:id="2875"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6" w:author="Katharina Schleidt" w:date="2022-08-10T19:46:00Z">
        <w:r w:rsidRPr="00785C54">
          <w:rPr>
            <w:szCs w:val="24"/>
          </w:rPr>
          <w:t>EXAMPLE</w:t>
        </w:r>
        <w:r>
          <w:rPr>
            <w:szCs w:val="24"/>
          </w:rPr>
          <w:t xml:space="preserve"> 4</w:t>
        </w:r>
      </w:ins>
      <w:del w:id="2877"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78"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79" w:author="Katharina Schleidt" w:date="2022-08-13T17:22:00Z">
        <w:r w:rsidRPr="00785C54" w:rsidDel="009C7946">
          <w:rPr>
            <w:szCs w:val="24"/>
          </w:rPr>
          <w:delText xml:space="preserve">Sensor </w:delText>
        </w:r>
      </w:del>
      <w:ins w:id="2880"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1" w:name="_Toc113373482"/>
      <w:r w:rsidRPr="00785C54">
        <w:rPr>
          <w:rFonts w:eastAsia="Times New Roman"/>
          <w:szCs w:val="24"/>
        </w:rPr>
        <w:t>Association sampling</w:t>
      </w:r>
      <w:bookmarkEnd w:id="28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2" w:author="Katharina Schleidt" w:date="2022-08-10T19:14:00Z">
              <w:r w:rsidRPr="00785C54" w:rsidDel="002F2035">
                <w:rPr>
                  <w:szCs w:val="24"/>
                </w:rPr>
                <w:delText>SHALL</w:delText>
              </w:r>
            </w:del>
            <w:ins w:id="288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4" w:name="_Toc113373483"/>
      <w:r w:rsidRPr="00785C54">
        <w:rPr>
          <w:rFonts w:eastAsia="Times New Roman"/>
          <w:szCs w:val="24"/>
        </w:rPr>
        <w:t xml:space="preserve">Association </w:t>
      </w:r>
      <w:proofErr w:type="spellStart"/>
      <w:r w:rsidRPr="00785C54">
        <w:rPr>
          <w:rFonts w:eastAsia="Times New Roman"/>
          <w:szCs w:val="24"/>
        </w:rPr>
        <w:t>implementedProcedure</w:t>
      </w:r>
      <w:bookmarkEnd w:id="288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5" w:author="Katharina Schleidt" w:date="2022-08-10T19:14:00Z">
              <w:r w:rsidRPr="00785C54" w:rsidDel="002F2035">
                <w:rPr>
                  <w:szCs w:val="24"/>
                </w:rPr>
                <w:delText>SHALL</w:delText>
              </w:r>
            </w:del>
            <w:ins w:id="288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2887" w:name="_Toc113373484"/>
      <w:proofErr w:type="spellStart"/>
      <w:r w:rsidRPr="00785C54">
        <w:rPr>
          <w:rFonts w:eastAsia="Times New Roman"/>
          <w:szCs w:val="24"/>
        </w:rPr>
        <w:t>PreparationStep</w:t>
      </w:r>
      <w:bookmarkEnd w:id="2887"/>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8" w:name="_Toc113373485"/>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28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89" w:author="Ilkka Rinne" w:date="2022-09-06T15:32:00Z">
              <w:r w:rsidRPr="00785C54" w:rsidDel="003613DB">
                <w:rPr>
                  <w:szCs w:val="24"/>
                </w:rPr>
                <w:delText>-</w:delText>
              </w:r>
            </w:del>
            <w:ins w:id="2890"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1" w:name="_Toc113373486"/>
      <w:r w:rsidRPr="00785C54">
        <w:rPr>
          <w:rFonts w:eastAsia="Times New Roman"/>
          <w:szCs w:val="24"/>
        </w:rPr>
        <w:t xml:space="preserve">Interface </w:t>
      </w:r>
      <w:proofErr w:type="spellStart"/>
      <w:r w:rsidRPr="00785C54">
        <w:rPr>
          <w:rFonts w:eastAsia="Times New Roman"/>
          <w:szCs w:val="24"/>
        </w:rPr>
        <w:t>PreparationStep</w:t>
      </w:r>
      <w:bookmarkEnd w:id="289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2892" w:author="Katharina Schleidt" w:date="2022-08-10T20:02:00Z">
              <w:r w:rsidR="00B36FFD" w:rsidRPr="00B36FFD">
                <w:rPr>
                  <w:szCs w:val="24"/>
                </w:rPr>
                <w:t>shall be defined as</w:t>
              </w:r>
            </w:ins>
            <w:del w:id="2893"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4" w:name="_Toc113373487"/>
      <w:r w:rsidRPr="00785C54">
        <w:rPr>
          <w:rFonts w:eastAsia="Times New Roman"/>
          <w:szCs w:val="24"/>
        </w:rPr>
        <w:t xml:space="preserve">Association </w:t>
      </w:r>
      <w:proofErr w:type="spellStart"/>
      <w:r w:rsidRPr="00785C54">
        <w:rPr>
          <w:rFonts w:eastAsia="Times New Roman"/>
          <w:szCs w:val="24"/>
        </w:rPr>
        <w:t>processingDetails</w:t>
      </w:r>
      <w:bookmarkEnd w:id="289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2895" w:author="Katharina Schleidt" w:date="2022-08-10T19:14:00Z">
              <w:r w:rsidRPr="00785C54" w:rsidDel="002F2035">
                <w:rPr>
                  <w:szCs w:val="24"/>
                </w:rPr>
                <w:delText>SHALL</w:delText>
              </w:r>
            </w:del>
            <w:ins w:id="289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7" w:name="_Toc113373488"/>
      <w:r w:rsidRPr="00785C54">
        <w:rPr>
          <w:rFonts w:eastAsia="Times New Roman"/>
          <w:szCs w:val="24"/>
        </w:rPr>
        <w:t xml:space="preserve">Association </w:t>
      </w:r>
      <w:proofErr w:type="spellStart"/>
      <w:r w:rsidRPr="00785C54">
        <w:rPr>
          <w:rFonts w:eastAsia="Times New Roman"/>
          <w:szCs w:val="24"/>
        </w:rPr>
        <w:t>preparedSample</w:t>
      </w:r>
      <w:bookmarkEnd w:id="2897"/>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898" w:author="Katharina Schleidt" w:date="2022-08-10T19:14:00Z">
              <w:r w:rsidRPr="00785C54" w:rsidDel="002F2035">
                <w:rPr>
                  <w:szCs w:val="24"/>
                </w:rPr>
                <w:delText>SHALL</w:delText>
              </w:r>
            </w:del>
            <w:ins w:id="289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2900" w:name="_Toc113373489"/>
      <w:proofErr w:type="spellStart"/>
      <w:r w:rsidRPr="00785C54">
        <w:rPr>
          <w:rFonts w:eastAsia="Times New Roman"/>
          <w:szCs w:val="24"/>
        </w:rPr>
        <w:t>PreparationProcedure</w:t>
      </w:r>
      <w:bookmarkEnd w:id="2900"/>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1" w:name="_Toc113373490"/>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29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2" w:author="Ilkka Rinne" w:date="2022-09-06T15:32:00Z">
              <w:r w:rsidRPr="00785C54" w:rsidDel="003613DB">
                <w:rPr>
                  <w:szCs w:val="24"/>
                </w:rPr>
                <w:delText>-</w:delText>
              </w:r>
            </w:del>
            <w:ins w:id="2903"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4" w:name="_Toc113373491"/>
      <w:r w:rsidRPr="00785C54">
        <w:rPr>
          <w:rFonts w:eastAsia="Times New Roman"/>
          <w:szCs w:val="24"/>
        </w:rPr>
        <w:t xml:space="preserve">Interface </w:t>
      </w:r>
      <w:proofErr w:type="spellStart"/>
      <w:r w:rsidRPr="00785C54">
        <w:rPr>
          <w:rFonts w:eastAsia="Times New Roman"/>
          <w:szCs w:val="24"/>
        </w:rPr>
        <w:t>PreparationProcedure</w:t>
      </w:r>
      <w:bookmarkEnd w:id="290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5" w:author="Katharina Schleidt" w:date="2022-08-10T20:02:00Z">
              <w:r w:rsidRPr="00785C54" w:rsidDel="00B36FFD">
                <w:rPr>
                  <w:szCs w:val="24"/>
                </w:rPr>
                <w:delText xml:space="preserve">The </w:delText>
              </w:r>
            </w:del>
            <w:ins w:id="2906" w:author="Katharina Schleidt" w:date="2022-08-10T20:02:00Z">
              <w:r w:rsidR="00B36FFD" w:rsidRPr="00B36FFD">
                <w:rPr>
                  <w:szCs w:val="24"/>
                </w:rPr>
                <w:t xml:space="preserve">A </w:t>
              </w:r>
            </w:ins>
            <w:proofErr w:type="spellStart"/>
            <w:ins w:id="2907" w:author="Katharina Schleidt" w:date="2022-08-10T20:03:00Z">
              <w:r w:rsidR="00B36FFD" w:rsidRPr="00B36FFD">
                <w:rPr>
                  <w:b/>
                  <w:bCs/>
                  <w:szCs w:val="24"/>
                  <w:rPrChange w:id="2908" w:author="Katharina Schleidt" w:date="2022-08-10T20:03:00Z">
                    <w:rPr>
                      <w:szCs w:val="24"/>
                    </w:rPr>
                  </w:rPrChange>
                </w:rPr>
                <w:t>PreparationProcedure</w:t>
              </w:r>
              <w:proofErr w:type="spellEnd"/>
              <w:r w:rsidR="00B36FFD" w:rsidRPr="00B36FFD">
                <w:rPr>
                  <w:szCs w:val="24"/>
                </w:rPr>
                <w:t xml:space="preserve"> </w:t>
              </w:r>
            </w:ins>
            <w:ins w:id="2909"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0" w:name="_Toc113373492"/>
      <w:r w:rsidRPr="00785C54">
        <w:rPr>
          <w:rFonts w:eastAsia="Times New Roman"/>
          <w:szCs w:val="24"/>
        </w:rPr>
        <w:t xml:space="preserve">Association </w:t>
      </w:r>
      <w:proofErr w:type="spellStart"/>
      <w:r w:rsidRPr="00785C54">
        <w:rPr>
          <w:rFonts w:eastAsia="Times New Roman"/>
          <w:szCs w:val="24"/>
        </w:rPr>
        <w:t>samplePreparationStep</w:t>
      </w:r>
      <w:bookmarkEnd w:id="29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2911" w:author="Katharina Schleidt" w:date="2022-08-10T19:14:00Z">
              <w:r w:rsidRPr="00785C54" w:rsidDel="002F2035">
                <w:rPr>
                  <w:szCs w:val="24"/>
                </w:rPr>
                <w:delText>SHALL</w:delText>
              </w:r>
            </w:del>
            <w:ins w:id="2912"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2913" w:name="_Toc113373493"/>
      <w:proofErr w:type="spellStart"/>
      <w:r w:rsidRPr="00785C54">
        <w:rPr>
          <w:rFonts w:eastAsia="Times New Roman"/>
          <w:szCs w:val="24"/>
        </w:rPr>
        <w:t>SamplingProcedure</w:t>
      </w:r>
      <w:bookmarkEnd w:id="2913"/>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4" w:name="_Toc113373494"/>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29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5" w:author="Ilkka Rinne" w:date="2022-09-06T15:32:00Z">
              <w:r w:rsidRPr="00785C54" w:rsidDel="003613DB">
                <w:rPr>
                  <w:szCs w:val="24"/>
                </w:rPr>
                <w:delText>-</w:delText>
              </w:r>
            </w:del>
            <w:ins w:id="2916"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7" w:name="_Toc113373495"/>
      <w:r w:rsidRPr="00785C54">
        <w:rPr>
          <w:rFonts w:eastAsia="Times New Roman"/>
          <w:szCs w:val="24"/>
        </w:rPr>
        <w:t xml:space="preserve">Interface </w:t>
      </w:r>
      <w:proofErr w:type="spellStart"/>
      <w:r w:rsidRPr="00785C54">
        <w:rPr>
          <w:rFonts w:eastAsia="Times New Roman"/>
          <w:szCs w:val="24"/>
        </w:rPr>
        <w:t>SamplingProcedure</w:t>
      </w:r>
      <w:bookmarkEnd w:id="2917"/>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18" w:author="Katharina Schleidt" w:date="2022-08-10T20:03:00Z">
              <w:r w:rsidRPr="00B36FFD">
                <w:rPr>
                  <w:szCs w:val="24"/>
                </w:rPr>
                <w:t xml:space="preserve">A </w:t>
              </w:r>
              <w:proofErr w:type="spellStart"/>
              <w:r w:rsidRPr="00E91BC4">
                <w:rPr>
                  <w:b/>
                  <w:bCs/>
                  <w:szCs w:val="24"/>
                  <w:rPrChange w:id="2919" w:author="Katharina Schleidt" w:date="2022-08-13T17:32:00Z">
                    <w:rPr>
                      <w:szCs w:val="24"/>
                    </w:rPr>
                  </w:rPrChange>
                </w:rPr>
                <w:t>SamplingProcedure</w:t>
              </w:r>
              <w:proofErr w:type="spellEnd"/>
              <w:r w:rsidRPr="00B36FFD">
                <w:rPr>
                  <w:szCs w:val="24"/>
                </w:rPr>
                <w:t xml:space="preserve"> shall be defined as </w:t>
              </w:r>
            </w:ins>
            <w:del w:id="2920" w:author="Katharina Schleidt" w:date="2022-08-10T20:03:00Z">
              <w:r w:rsidR="005B5EAD" w:rsidRPr="00785C54" w:rsidDel="00B36FFD">
                <w:rPr>
                  <w:szCs w:val="24"/>
                </w:rPr>
                <w:delText xml:space="preserve">The </w:delText>
              </w:r>
            </w:del>
            <w:ins w:id="2921"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2" w:name="_Toc113373496"/>
      <w:r w:rsidRPr="00785C54">
        <w:rPr>
          <w:rFonts w:eastAsia="Times New Roman"/>
          <w:szCs w:val="24"/>
        </w:rPr>
        <w:lastRenderedPageBreak/>
        <w:t>Association sampling</w:t>
      </w:r>
      <w:bookmarkEnd w:id="292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3" w:author="Katharina Schleidt" w:date="2022-08-10T19:14:00Z">
              <w:r w:rsidRPr="00785C54" w:rsidDel="002F2035">
                <w:rPr>
                  <w:szCs w:val="24"/>
                </w:rPr>
                <w:delText>SHALL</w:delText>
              </w:r>
            </w:del>
            <w:ins w:id="2924"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5" w:name="_Toc113373497"/>
      <w:r w:rsidRPr="00785C54">
        <w:rPr>
          <w:rFonts w:eastAsia="Times New Roman"/>
          <w:szCs w:val="24"/>
        </w:rPr>
        <w:t>Association sampler</w:t>
      </w:r>
      <w:bookmarkEnd w:id="292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6" w:author="Katharina Schleidt" w:date="2022-08-10T19:14:00Z">
              <w:r w:rsidRPr="00785C54" w:rsidDel="002F2035">
                <w:rPr>
                  <w:szCs w:val="24"/>
                </w:rPr>
                <w:delText>SHALL</w:delText>
              </w:r>
            </w:del>
            <w:ins w:id="2927"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2928" w:name="_Toc113373498"/>
      <w:r w:rsidRPr="00785C54">
        <w:rPr>
          <w:rFonts w:eastAsia="Times New Roman"/>
          <w:szCs w:val="24"/>
        </w:rPr>
        <w:t>Abstract Sample Core</w:t>
      </w:r>
      <w:bookmarkEnd w:id="2928"/>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29" w:name="_Toc113373499"/>
      <w:r w:rsidRPr="00785C54">
        <w:rPr>
          <w:rFonts w:eastAsia="Times New Roman"/>
          <w:szCs w:val="24"/>
        </w:rPr>
        <w:t>General</w:t>
      </w:r>
      <w:bookmarkEnd w:id="2929"/>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0" w:name="_Toc113373500"/>
      <w:r w:rsidRPr="00785C54">
        <w:rPr>
          <w:rFonts w:eastAsia="Times New Roman"/>
          <w:szCs w:val="24"/>
        </w:rPr>
        <w:t>Abstract Sample Core Package Requirements</w:t>
      </w:r>
      <w:bookmarkEnd w:id="29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1" w:author="Katharina Schleidt" w:date="2022-08-13T16:41:00Z">
              <w:r w:rsidRPr="00785C54" w:rsidDel="00022C0A">
                <w:rPr>
                  <w:szCs w:val="24"/>
                </w:rPr>
                <w:delText xml:space="preserve">core </w:delText>
              </w:r>
            </w:del>
            <w:ins w:id="2932"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2933" w:name="_Toc113373501"/>
      <w:proofErr w:type="spellStart"/>
      <w:r w:rsidRPr="00785C54">
        <w:rPr>
          <w:rFonts w:eastAsia="Times New Roman"/>
          <w:szCs w:val="24"/>
        </w:rPr>
        <w:t>AbstractSample</w:t>
      </w:r>
      <w:bookmarkEnd w:id="2933"/>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4" w:name="_Toc113373502"/>
      <w:proofErr w:type="spellStart"/>
      <w:r w:rsidRPr="00785C54">
        <w:rPr>
          <w:rFonts w:eastAsia="Times New Roman"/>
          <w:szCs w:val="24"/>
        </w:rPr>
        <w:t>AbstractSample</w:t>
      </w:r>
      <w:proofErr w:type="spellEnd"/>
      <w:r w:rsidRPr="00785C54">
        <w:rPr>
          <w:rFonts w:eastAsia="Times New Roman"/>
          <w:szCs w:val="24"/>
        </w:rPr>
        <w:t xml:space="preserve"> Requirements Class</w:t>
      </w:r>
      <w:bookmarkEnd w:id="29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5" w:author="Katharina Schleidt" w:date="2022-08-13T16:41:00Z">
              <w:r w:rsidRPr="00785C54" w:rsidDel="00022C0A">
                <w:rPr>
                  <w:szCs w:val="24"/>
                </w:rPr>
                <w:delText xml:space="preserve">core </w:delText>
              </w:r>
            </w:del>
            <w:ins w:id="2936" w:author="Katharina Schleidt" w:date="2022-08-13T16:41:00Z">
              <w:r w:rsidR="00022C0A">
                <w:rPr>
                  <w:szCs w:val="24"/>
                </w:rPr>
                <w:t>C</w:t>
              </w:r>
              <w:r w:rsidR="00022C0A" w:rsidRPr="00785C54">
                <w:rPr>
                  <w:szCs w:val="24"/>
                </w:rPr>
                <w:t xml:space="preserve">ore </w:t>
              </w:r>
            </w:ins>
            <w:del w:id="2937" w:author="Ilkka Rinne" w:date="2022-09-06T15:32:00Z">
              <w:r w:rsidRPr="00785C54" w:rsidDel="003613DB">
                <w:rPr>
                  <w:szCs w:val="24"/>
                </w:rPr>
                <w:delText>-</w:delText>
              </w:r>
            </w:del>
            <w:ins w:id="2938"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11A972C6" w:rsidR="0008652C" w:rsidRPr="00785C54" w:rsidRDefault="00115763" w:rsidP="00785C54">
      <w:pPr>
        <w:pStyle w:val="BodyText"/>
      </w:pPr>
      <w:proofErr w:type="spellStart"/>
      <w:ins w:id="2939"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w:t>
        </w:r>
      </w:ins>
      <w:ins w:id="2940" w:author="Ilkka Rinne" w:date="2022-09-06T14:19:00Z">
        <w:r w:rsidR="00EA5628">
          <w:t>5</w:t>
        </w:r>
      </w:ins>
      <w:ins w:id="2941" w:author="Katharina Schleidt" w:date="2022-08-13T17:57:00Z">
        <w:del w:id="2942"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3" w:author="Ilkka Rinne" w:date="2022-09-06T14:19:00Z">
        <w:r w:rsidRPr="00785C54" w:rsidDel="00EA5628">
          <w:rPr>
            <w:noProof/>
            <w:szCs w:val="24"/>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4" w:author="Ilkka Rinne" w:date="2022-09-06T14:19:00Z">
        <w:r w:rsidR="00EA5628">
          <w:rPr>
            <w:noProof/>
            <w:szCs w:val="24"/>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8">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5"/>
      <w:r w:rsidRPr="00785C54">
        <w:rPr>
          <w:szCs w:val="24"/>
        </w:rPr>
        <w:t>Figure 2</w:t>
      </w:r>
      <w:ins w:id="2946" w:author="Ilkka Rinne" w:date="2022-09-06T14:20:00Z">
        <w:r w:rsidR="00EA5628">
          <w:rPr>
            <w:szCs w:val="24"/>
          </w:rPr>
          <w:t>5</w:t>
        </w:r>
      </w:ins>
      <w:del w:id="2947" w:author="Ilkka Rinne" w:date="2022-09-06T14:20:00Z">
        <w:r w:rsidRPr="00785C54" w:rsidDel="00EA5628">
          <w:rPr>
            <w:szCs w:val="24"/>
          </w:rPr>
          <w:delText>4</w:delText>
        </w:r>
      </w:del>
      <w:commentRangeEnd w:id="2945"/>
      <w:r w:rsidR="00047CD7">
        <w:rPr>
          <w:rStyle w:val="CommentReference"/>
          <w:rFonts w:eastAsia="MS Mincho"/>
          <w:b w:val="0"/>
          <w:lang w:eastAsia="ja-JP"/>
        </w:rPr>
        <w:commentReference w:id="2945"/>
      </w:r>
      <w:r w:rsidRPr="00785C54">
        <w:rPr>
          <w:szCs w:val="24"/>
        </w:rPr>
        <w:t xml:space="preserve"> — Context diagram for Abstract Sample </w:t>
      </w:r>
      <w:del w:id="2948" w:author="Katharina Schleidt" w:date="2022-08-13T16:41:00Z">
        <w:r w:rsidRPr="00785C54" w:rsidDel="00022C0A">
          <w:rPr>
            <w:szCs w:val="24"/>
          </w:rPr>
          <w:delText xml:space="preserve">core </w:delText>
        </w:r>
      </w:del>
      <w:ins w:id="294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0" w:name="_Toc113373503"/>
      <w:r w:rsidRPr="00785C54">
        <w:rPr>
          <w:rFonts w:eastAsia="Times New Roman"/>
          <w:szCs w:val="24"/>
        </w:rPr>
        <w:lastRenderedPageBreak/>
        <w:t xml:space="preserve">Attribute </w:t>
      </w:r>
      <w:proofErr w:type="spellStart"/>
      <w:r w:rsidRPr="00785C54">
        <w:rPr>
          <w:rFonts w:eastAsia="Times New Roman"/>
          <w:szCs w:val="24"/>
        </w:rPr>
        <w:t>sampleType</w:t>
      </w:r>
      <w:bookmarkEnd w:id="295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r w:rsidRPr="00785C54">
              <w:rPr>
                <w:b/>
                <w:szCs w:val="24"/>
              </w:rPr>
              <w:t>sampleType:AbstractSampleType</w:t>
            </w:r>
            <w:proofErr w:type="spell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1" w:name="_Toc113373504"/>
      <w:r w:rsidRPr="00785C54">
        <w:rPr>
          <w:rFonts w:eastAsia="Times New Roman"/>
          <w:szCs w:val="24"/>
        </w:rPr>
        <w:t>Attribute parameter</w:t>
      </w:r>
      <w:bookmarkEnd w:id="29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w:t>
            </w:r>
            <w:r w:rsidRPr="00785C54">
              <w:rPr>
                <w:szCs w:val="24"/>
              </w:rPr>
              <w:t>:</w:t>
            </w:r>
            <w:r w:rsidRPr="00785C54">
              <w:rPr>
                <w:b/>
                <w:szCs w:val="24"/>
              </w:rPr>
              <w:t>NamedValue</w:t>
            </w:r>
            <w:proofErr w:type="spellEnd"/>
            <w:r w:rsidRPr="00785C54">
              <w:rPr>
                <w:szCs w:val="24"/>
              </w:rPr>
              <w:t xml:space="preserve"> </w:t>
            </w:r>
            <w:del w:id="2952" w:author="Katharina Schleidt" w:date="2022-08-10T19:14:00Z">
              <w:r w:rsidRPr="00785C54" w:rsidDel="002F2035">
                <w:rPr>
                  <w:szCs w:val="24"/>
                </w:rPr>
                <w:delText>SHALL</w:delText>
              </w:r>
            </w:del>
            <w:ins w:id="2953"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4" w:author="REID-JAMOND Alison" w:date="2022-04-04T15:24:00Z">
        <w:r w:rsidRPr="00785C54" w:rsidDel="00047CD7">
          <w:rPr>
            <w:szCs w:val="24"/>
          </w:rPr>
          <w:delText>must p</w:delText>
        </w:r>
      </w:del>
      <w:ins w:id="2955"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6"/>
      <w:r w:rsidRPr="00785C54">
        <w:rPr>
          <w:szCs w:val="24"/>
        </w:rPr>
        <w:t>NOTE</w:t>
      </w:r>
      <w:r w:rsidRPr="00785C54">
        <w:rPr>
          <w:szCs w:val="24"/>
        </w:rPr>
        <w:tab/>
      </w:r>
      <w:ins w:id="295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58" w:author="Katharina Schleidt" w:date="2022-08-13T16:04:00Z">
        <w:r w:rsidRPr="00785C54" w:rsidDel="00A1403A">
          <w:rPr>
            <w:szCs w:val="24"/>
          </w:rPr>
          <w:delText xml:space="preserve">Parameter should NOT be utilized to </w:delText>
        </w:r>
        <w:commentRangeEnd w:id="2956"/>
        <w:r w:rsidR="00047CD7" w:rsidDel="00A1403A">
          <w:rPr>
            <w:rStyle w:val="CommentReference"/>
            <w:rFonts w:eastAsia="MS Mincho"/>
            <w:lang w:eastAsia="ja-JP"/>
          </w:rPr>
          <w:commentReference w:id="2956"/>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2959" w:name="_Toc113373505"/>
      <w:proofErr w:type="spellStart"/>
      <w:r w:rsidRPr="00785C54">
        <w:rPr>
          <w:rFonts w:eastAsia="Times New Roman"/>
          <w:szCs w:val="24"/>
        </w:rPr>
        <w:t>AbstractSampling</w:t>
      </w:r>
      <w:bookmarkEnd w:id="2959"/>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60" w:name="_Toc113373506"/>
      <w:proofErr w:type="spellStart"/>
      <w:r w:rsidRPr="00785C54">
        <w:rPr>
          <w:rFonts w:eastAsia="Times New Roman"/>
          <w:szCs w:val="24"/>
        </w:rPr>
        <w:t>AbstractSampling</w:t>
      </w:r>
      <w:proofErr w:type="spellEnd"/>
      <w:r w:rsidRPr="00785C54">
        <w:rPr>
          <w:rFonts w:eastAsia="Times New Roman"/>
          <w:szCs w:val="24"/>
        </w:rPr>
        <w:t xml:space="preserve"> Requirements Class</w:t>
      </w:r>
      <w:bookmarkEnd w:id="29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1" w:author="Katharina Schleidt" w:date="2022-08-13T16:41:00Z">
              <w:r w:rsidRPr="00785C54" w:rsidDel="00022C0A">
                <w:rPr>
                  <w:szCs w:val="24"/>
                </w:rPr>
                <w:delText xml:space="preserve">core </w:delText>
              </w:r>
            </w:del>
            <w:ins w:id="2962" w:author="Katharina Schleidt" w:date="2022-08-13T16:41:00Z">
              <w:r w:rsidR="00022C0A">
                <w:rPr>
                  <w:szCs w:val="24"/>
                </w:rPr>
                <w:t>C</w:t>
              </w:r>
              <w:r w:rsidR="00022C0A" w:rsidRPr="00785C54">
                <w:rPr>
                  <w:szCs w:val="24"/>
                </w:rPr>
                <w:t xml:space="preserve">ore </w:t>
              </w:r>
            </w:ins>
            <w:del w:id="2963" w:author="Ilkka Rinne" w:date="2022-09-06T15:32:00Z">
              <w:r w:rsidRPr="00785C54" w:rsidDel="003613DB">
                <w:rPr>
                  <w:szCs w:val="24"/>
                </w:rPr>
                <w:delText>-</w:delText>
              </w:r>
            </w:del>
            <w:ins w:id="2964"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038B2E90" w:rsidR="0008652C" w:rsidRPr="00785C54" w:rsidRDefault="00115763" w:rsidP="00785C54">
      <w:pPr>
        <w:pStyle w:val="BodyText"/>
      </w:pPr>
      <w:proofErr w:type="spellStart"/>
      <w:ins w:id="2965" w:author="Katharina Schleidt" w:date="2022-08-13T17:58:00Z">
        <w:r w:rsidRPr="00785C54">
          <w:rPr>
            <w:szCs w:val="24"/>
          </w:rPr>
          <w:t>AbstractSampling</w:t>
        </w:r>
        <w:proofErr w:type="spellEnd"/>
        <w:r w:rsidRPr="00115763">
          <w:t xml:space="preserve"> from the Abstract Sample Core is described as a class diagram in Figure 2</w:t>
        </w:r>
      </w:ins>
      <w:ins w:id="2966" w:author="Ilkka Rinne" w:date="2022-09-06T14:21:00Z">
        <w:r w:rsidR="00332334">
          <w:t>6</w:t>
        </w:r>
      </w:ins>
      <w:ins w:id="2967" w:author="Katharina Schleidt" w:date="2022-08-13T17:58:00Z">
        <w:del w:id="2968"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69" w:author="Ilkka Rinne" w:date="2022-09-06T14:20:00Z">
        <w:r w:rsidRPr="00785C54" w:rsidDel="00332334">
          <w:rPr>
            <w:noProof/>
            <w:szCs w:val="24"/>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70" w:author="Ilkka Rinne" w:date="2022-09-06T14:20:00Z">
        <w:r w:rsidR="00332334">
          <w:rPr>
            <w:noProof/>
            <w:szCs w:val="24"/>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0">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1"/>
      <w:r w:rsidRPr="00785C54">
        <w:rPr>
          <w:szCs w:val="24"/>
        </w:rPr>
        <w:t>Figure 2</w:t>
      </w:r>
      <w:ins w:id="2972" w:author="Ilkka Rinne" w:date="2022-09-06T14:21:00Z">
        <w:r w:rsidR="00332334">
          <w:rPr>
            <w:szCs w:val="24"/>
          </w:rPr>
          <w:t>6</w:t>
        </w:r>
      </w:ins>
      <w:del w:id="2973" w:author="Ilkka Rinne" w:date="2022-09-06T14:21:00Z">
        <w:r w:rsidRPr="00785C54" w:rsidDel="00332334">
          <w:rPr>
            <w:szCs w:val="24"/>
          </w:rPr>
          <w:delText>5</w:delText>
        </w:r>
      </w:del>
      <w:commentRangeEnd w:id="2971"/>
      <w:r w:rsidR="00047CD7">
        <w:rPr>
          <w:rStyle w:val="CommentReference"/>
          <w:rFonts w:eastAsia="MS Mincho"/>
          <w:b w:val="0"/>
          <w:lang w:eastAsia="ja-JP"/>
        </w:rPr>
        <w:commentReference w:id="2971"/>
      </w:r>
      <w:r w:rsidRPr="00785C54">
        <w:rPr>
          <w:szCs w:val="24"/>
        </w:rPr>
        <w:t xml:space="preserve"> — Context diagram for Abstract Sample </w:t>
      </w:r>
      <w:del w:id="2974" w:author="Katharina Schleidt" w:date="2022-08-13T16:41:00Z">
        <w:r w:rsidRPr="00785C54" w:rsidDel="00022C0A">
          <w:rPr>
            <w:szCs w:val="24"/>
          </w:rPr>
          <w:delText xml:space="preserve">core </w:delText>
        </w:r>
      </w:del>
      <w:ins w:id="297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6" w:name="_Toc113373507"/>
      <w:r w:rsidRPr="00785C54">
        <w:rPr>
          <w:rFonts w:eastAsia="Times New Roman"/>
          <w:szCs w:val="24"/>
        </w:rPr>
        <w:t xml:space="preserve">Attribute </w:t>
      </w:r>
      <w:proofErr w:type="spellStart"/>
      <w:r w:rsidRPr="00785C54">
        <w:rPr>
          <w:rFonts w:eastAsia="Times New Roman"/>
          <w:szCs w:val="24"/>
        </w:rPr>
        <w:t>samplingLocation</w:t>
      </w:r>
      <w:bookmarkEnd w:id="297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r w:rsidRPr="00785C54">
              <w:rPr>
                <w:b/>
                <w:szCs w:val="24"/>
              </w:rPr>
              <w:t>samplingLocation:Geometry</w:t>
            </w:r>
            <w:proofErr w:type="spellEnd"/>
            <w:r w:rsidRPr="00785C54">
              <w:rPr>
                <w:szCs w:val="24"/>
              </w:rPr>
              <w:t xml:space="preserve"> </w:t>
            </w:r>
            <w:del w:id="2977" w:author="Katharina Schleidt" w:date="2022-08-10T19:14:00Z">
              <w:r w:rsidRPr="00785C54" w:rsidDel="002F2035">
                <w:rPr>
                  <w:szCs w:val="24"/>
                </w:rPr>
                <w:delText>SHALL</w:delText>
              </w:r>
            </w:del>
            <w:ins w:id="2978"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9" w:name="_Toc113373508"/>
      <w:r w:rsidRPr="00785C54">
        <w:rPr>
          <w:rFonts w:eastAsia="Times New Roman"/>
          <w:szCs w:val="24"/>
        </w:rPr>
        <w:t>Attribute time</w:t>
      </w:r>
      <w:bookmarkEnd w:id="29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2980" w:author="Katharina Schleidt" w:date="2022-08-10T19:14:00Z">
              <w:r w:rsidRPr="00785C54" w:rsidDel="002F2035">
                <w:rPr>
                  <w:szCs w:val="24"/>
                </w:rPr>
                <w:delText>SHALL</w:delText>
              </w:r>
            </w:del>
            <w:ins w:id="2981"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2" w:name="_Toc113373509"/>
      <w:r w:rsidRPr="00785C54">
        <w:rPr>
          <w:rFonts w:eastAsia="Times New Roman"/>
          <w:szCs w:val="24"/>
        </w:rPr>
        <w:lastRenderedPageBreak/>
        <w:t>Attribute parameter</w:t>
      </w:r>
      <w:bookmarkEnd w:id="29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r w:rsidRPr="00785C54">
              <w:rPr>
                <w:b/>
                <w:szCs w:val="24"/>
              </w:rPr>
              <w:t>parameter</w:t>
            </w:r>
            <w:r w:rsidRPr="00785C54">
              <w:rPr>
                <w:szCs w:val="24"/>
              </w:rPr>
              <w:t>:</w:t>
            </w:r>
            <w:r w:rsidRPr="00785C54">
              <w:rPr>
                <w:b/>
                <w:szCs w:val="24"/>
              </w:rPr>
              <w:t>NamedValue</w:t>
            </w:r>
            <w:proofErr w:type="spellEnd"/>
            <w:r w:rsidRPr="00785C54">
              <w:rPr>
                <w:szCs w:val="24"/>
              </w:rPr>
              <w:t xml:space="preserve"> </w:t>
            </w:r>
            <w:del w:id="2983" w:author="Katharina Schleidt" w:date="2022-08-10T19:14:00Z">
              <w:r w:rsidRPr="00785C54" w:rsidDel="002F2035">
                <w:rPr>
                  <w:szCs w:val="24"/>
                </w:rPr>
                <w:delText>SHALL</w:delText>
              </w:r>
            </w:del>
            <w:ins w:id="2984"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85" w:author="REID-JAMOND Alison" w:date="2022-04-04T15:25:00Z">
        <w:r w:rsidRPr="00785C54" w:rsidDel="00047CD7">
          <w:rPr>
            <w:szCs w:val="24"/>
          </w:rPr>
          <w:delText xml:space="preserve">must </w:delText>
        </w:r>
      </w:del>
      <w:ins w:id="2986"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87"/>
      <w:r w:rsidRPr="00785C54">
        <w:rPr>
          <w:szCs w:val="24"/>
        </w:rPr>
        <w:t>NOTE</w:t>
      </w:r>
      <w:r w:rsidRPr="00785C54">
        <w:rPr>
          <w:szCs w:val="24"/>
        </w:rPr>
        <w:tab/>
      </w:r>
      <w:ins w:id="2988"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89" w:author="Katharina Schleidt" w:date="2022-08-13T16:04:00Z">
        <w:r w:rsidRPr="00785C54" w:rsidDel="00A1403A">
          <w:rPr>
            <w:szCs w:val="24"/>
          </w:rPr>
          <w:delText xml:space="preserve">Parameter should NOT </w:delText>
        </w:r>
        <w:commentRangeEnd w:id="2987"/>
        <w:r w:rsidR="00047CD7" w:rsidDel="00A1403A">
          <w:rPr>
            <w:rStyle w:val="CommentReference"/>
            <w:rFonts w:eastAsia="MS Mincho"/>
            <w:lang w:eastAsia="ja-JP"/>
          </w:rPr>
          <w:commentReference w:id="2987"/>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90" w:name="_Toc113373510"/>
      <w:proofErr w:type="spellStart"/>
      <w:r w:rsidRPr="00785C54">
        <w:rPr>
          <w:rFonts w:eastAsia="Times New Roman"/>
          <w:szCs w:val="24"/>
        </w:rPr>
        <w:t>AbstractSampler</w:t>
      </w:r>
      <w:bookmarkEnd w:id="2990"/>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91" w:name="_Toc113373511"/>
      <w:proofErr w:type="spellStart"/>
      <w:r w:rsidRPr="00785C54">
        <w:rPr>
          <w:rFonts w:eastAsia="Times New Roman"/>
          <w:szCs w:val="24"/>
        </w:rPr>
        <w:t>AbstractSampler</w:t>
      </w:r>
      <w:proofErr w:type="spellEnd"/>
      <w:r w:rsidRPr="00785C54">
        <w:rPr>
          <w:rFonts w:eastAsia="Times New Roman"/>
          <w:szCs w:val="24"/>
        </w:rPr>
        <w:t xml:space="preserve"> Requirements Class</w:t>
      </w:r>
      <w:bookmarkEnd w:id="29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2" w:author="Katharina Schleidt" w:date="2022-08-13T16:41:00Z">
              <w:r w:rsidRPr="00785C54" w:rsidDel="00022C0A">
                <w:rPr>
                  <w:szCs w:val="24"/>
                </w:rPr>
                <w:delText xml:space="preserve">core </w:delText>
              </w:r>
            </w:del>
            <w:ins w:id="2993" w:author="Katharina Schleidt" w:date="2022-08-13T16:41:00Z">
              <w:r w:rsidR="00022C0A">
                <w:rPr>
                  <w:szCs w:val="24"/>
                </w:rPr>
                <w:t>C</w:t>
              </w:r>
              <w:r w:rsidR="00022C0A" w:rsidRPr="00785C54">
                <w:rPr>
                  <w:szCs w:val="24"/>
                </w:rPr>
                <w:t xml:space="preserve">ore </w:t>
              </w:r>
            </w:ins>
            <w:del w:id="2994" w:author="Ilkka Rinne" w:date="2022-09-06T15:32:00Z">
              <w:r w:rsidRPr="00785C54" w:rsidDel="003613DB">
                <w:rPr>
                  <w:szCs w:val="24"/>
                </w:rPr>
                <w:delText>-</w:delText>
              </w:r>
            </w:del>
            <w:ins w:id="2995"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560CD274" w:rsidR="0008652C" w:rsidRPr="00785C54" w:rsidRDefault="00115763" w:rsidP="00785C54">
      <w:pPr>
        <w:pStyle w:val="BodyText"/>
      </w:pPr>
      <w:proofErr w:type="spellStart"/>
      <w:ins w:id="2996" w:author="Katharina Schleidt" w:date="2022-08-13T17:58:00Z">
        <w:r w:rsidRPr="00115763">
          <w:t>AbstractSampler</w:t>
        </w:r>
        <w:proofErr w:type="spellEnd"/>
        <w:r w:rsidRPr="00115763">
          <w:t xml:space="preserve"> from the Abstract Sample Core is described as a class diagram in Figure 2</w:t>
        </w:r>
      </w:ins>
      <w:ins w:id="2997" w:author="Ilkka Rinne" w:date="2022-09-06T14:21:00Z">
        <w:r w:rsidR="00AB2486">
          <w:t>7</w:t>
        </w:r>
      </w:ins>
      <w:ins w:id="2998" w:author="Katharina Schleidt" w:date="2022-08-13T17:59:00Z">
        <w:del w:id="2999" w:author="Ilkka Rinne" w:date="2022-09-06T14:21:00Z">
          <w:r w:rsidDel="00AB2486">
            <w:delText>6</w:delText>
          </w:r>
        </w:del>
      </w:ins>
      <w:ins w:id="3000" w:author="Katharina Schleidt" w:date="2022-08-13T17:58:00Z">
        <w:r w:rsidRPr="00115763">
          <w:t>. The schema is fully described in 12.</w:t>
        </w:r>
      </w:ins>
      <w:ins w:id="3001" w:author="Katharina Schleidt" w:date="2022-08-13T17:59:00Z">
        <w:r>
          <w:t>4</w:t>
        </w:r>
      </w:ins>
      <w:ins w:id="3002"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3" w:author="Ilkka Rinne" w:date="2022-09-06T14:21:00Z">
        <w:r w:rsidRPr="00785C54" w:rsidDel="00AB2486">
          <w:rPr>
            <w:noProof/>
            <w:szCs w:val="24"/>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4" w:author="Ilkka Rinne" w:date="2022-09-06T14:21:00Z">
        <w:r w:rsidR="00AB2486">
          <w:rPr>
            <w:noProof/>
            <w:szCs w:val="24"/>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2">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5"/>
      <w:r w:rsidRPr="00785C54">
        <w:rPr>
          <w:szCs w:val="24"/>
        </w:rPr>
        <w:t>Figure 2</w:t>
      </w:r>
      <w:ins w:id="3006" w:author="Ilkka Rinne" w:date="2022-09-06T14:22:00Z">
        <w:r w:rsidR="00AB2486">
          <w:rPr>
            <w:szCs w:val="24"/>
          </w:rPr>
          <w:t>7</w:t>
        </w:r>
      </w:ins>
      <w:del w:id="3007" w:author="Ilkka Rinne" w:date="2022-09-06T14:22:00Z">
        <w:r w:rsidRPr="00785C54" w:rsidDel="00AB2486">
          <w:rPr>
            <w:szCs w:val="24"/>
          </w:rPr>
          <w:delText>6</w:delText>
        </w:r>
      </w:del>
      <w:r w:rsidRPr="00785C54">
        <w:rPr>
          <w:szCs w:val="24"/>
        </w:rPr>
        <w:t xml:space="preserve"> </w:t>
      </w:r>
      <w:commentRangeEnd w:id="3005"/>
      <w:r w:rsidR="00047CD7">
        <w:rPr>
          <w:rStyle w:val="CommentReference"/>
          <w:rFonts w:eastAsia="MS Mincho"/>
          <w:b w:val="0"/>
          <w:lang w:eastAsia="ja-JP"/>
        </w:rPr>
        <w:commentReference w:id="3005"/>
      </w:r>
      <w:r w:rsidRPr="00785C54">
        <w:rPr>
          <w:szCs w:val="24"/>
        </w:rPr>
        <w:t xml:space="preserve">— Context diagram for the Abstract Sample </w:t>
      </w:r>
      <w:del w:id="3008" w:author="Katharina Schleidt" w:date="2022-08-13T16:41:00Z">
        <w:r w:rsidRPr="00785C54" w:rsidDel="00022C0A">
          <w:rPr>
            <w:szCs w:val="24"/>
          </w:rPr>
          <w:delText xml:space="preserve">core </w:delText>
        </w:r>
      </w:del>
      <w:ins w:id="3009"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10" w:name="_Hlk111305954"/>
      <w:proofErr w:type="spellStart"/>
      <w:r w:rsidRPr="00785C54">
        <w:rPr>
          <w:szCs w:val="24"/>
        </w:rPr>
        <w:t>AbstractSampler</w:t>
      </w:r>
      <w:bookmarkEnd w:id="3010"/>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11" w:name="_Toc113373512"/>
      <w:r w:rsidRPr="00785C54">
        <w:rPr>
          <w:rFonts w:eastAsia="Times New Roman"/>
          <w:szCs w:val="24"/>
        </w:rPr>
        <w:t xml:space="preserve">Attribute </w:t>
      </w:r>
      <w:proofErr w:type="spellStart"/>
      <w:r w:rsidRPr="00785C54">
        <w:rPr>
          <w:rFonts w:eastAsia="Times New Roman"/>
          <w:szCs w:val="24"/>
        </w:rPr>
        <w:t>samplerType</w:t>
      </w:r>
      <w:bookmarkEnd w:id="301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r w:rsidRPr="00785C54">
              <w:rPr>
                <w:b/>
                <w:szCs w:val="24"/>
              </w:rPr>
              <w:t>samplerType:AbstractSamplerType</w:t>
            </w:r>
            <w:proofErr w:type="spell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2" w:author="Katharina Schleidt" w:date="2022-08-10T19:48:00Z"/>
          <w:szCs w:val="24"/>
        </w:rPr>
      </w:pPr>
      <w:del w:id="3013"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4" w:author="Katharina Schleidt" w:date="2022-08-10T19:48:00Z">
        <w:r w:rsidRPr="00785C54">
          <w:rPr>
            <w:szCs w:val="24"/>
          </w:rPr>
          <w:t>EXAMPLE</w:t>
        </w:r>
        <w:r>
          <w:rPr>
            <w:szCs w:val="24"/>
          </w:rPr>
          <w:t xml:space="preserve"> 1</w:t>
        </w:r>
      </w:ins>
      <w:del w:id="3015"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6" w:author="Katharina Schleidt" w:date="2022-08-10T19:48:00Z">
        <w:r w:rsidRPr="00785C54">
          <w:rPr>
            <w:szCs w:val="24"/>
          </w:rPr>
          <w:t>EXAMPLE</w:t>
        </w:r>
        <w:r>
          <w:rPr>
            <w:szCs w:val="24"/>
          </w:rPr>
          <w:t xml:space="preserve"> 2</w:t>
        </w:r>
      </w:ins>
      <w:del w:id="3017"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8" w:author="Katharina Schleidt" w:date="2022-08-10T19:48:00Z">
        <w:r w:rsidRPr="00785C54">
          <w:rPr>
            <w:szCs w:val="24"/>
          </w:rPr>
          <w:t>EXAMPLE</w:t>
        </w:r>
        <w:r>
          <w:rPr>
            <w:szCs w:val="24"/>
          </w:rPr>
          <w:t xml:space="preserve"> 3</w:t>
        </w:r>
      </w:ins>
      <w:del w:id="3019"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20" w:author="Katharina Schleidt" w:date="2022-08-10T19:48:00Z">
        <w:r w:rsidRPr="00785C54">
          <w:rPr>
            <w:szCs w:val="24"/>
          </w:rPr>
          <w:t>EXAMPLE</w:t>
        </w:r>
        <w:r>
          <w:rPr>
            <w:szCs w:val="24"/>
          </w:rPr>
          <w:t xml:space="preserve"> 4</w:t>
        </w:r>
      </w:ins>
      <w:del w:id="3021"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22" w:name="_Toc113373513"/>
      <w:proofErr w:type="spellStart"/>
      <w:r w:rsidRPr="00785C54">
        <w:rPr>
          <w:rFonts w:eastAsia="Times New Roman"/>
          <w:szCs w:val="24"/>
        </w:rPr>
        <w:lastRenderedPageBreak/>
        <w:t>AbstractSamplingProcedure</w:t>
      </w:r>
      <w:bookmarkEnd w:id="3022"/>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3" w:name="_Toc113373514"/>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bookmarkEnd w:id="30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4" w:author="Katharina Schleidt" w:date="2022-08-13T16:41:00Z">
              <w:r w:rsidRPr="00785C54" w:rsidDel="00022C0A">
                <w:rPr>
                  <w:szCs w:val="24"/>
                </w:rPr>
                <w:delText xml:space="preserve">core </w:delText>
              </w:r>
            </w:del>
            <w:ins w:id="3025" w:author="Katharina Schleidt" w:date="2022-08-13T16:41:00Z">
              <w:r w:rsidR="00022C0A">
                <w:rPr>
                  <w:szCs w:val="24"/>
                </w:rPr>
                <w:t>C</w:t>
              </w:r>
              <w:r w:rsidR="00022C0A" w:rsidRPr="00785C54">
                <w:rPr>
                  <w:szCs w:val="24"/>
                </w:rPr>
                <w:t xml:space="preserve">ore </w:t>
              </w:r>
            </w:ins>
            <w:del w:id="3026" w:author="Ilkka Rinne" w:date="2022-09-06T15:32:00Z">
              <w:r w:rsidRPr="00785C54" w:rsidDel="003613DB">
                <w:rPr>
                  <w:szCs w:val="24"/>
                </w:rPr>
                <w:delText>-</w:delText>
              </w:r>
            </w:del>
            <w:ins w:id="3027"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02D65506" w:rsidR="0008652C" w:rsidRPr="00785C54" w:rsidRDefault="00115763" w:rsidP="00785C54">
      <w:pPr>
        <w:pStyle w:val="BodyText"/>
      </w:pPr>
      <w:proofErr w:type="spellStart"/>
      <w:ins w:id="3028" w:author="Katharina Schleidt" w:date="2022-08-13T17:59:00Z">
        <w:r w:rsidRPr="00115763">
          <w:t>AbstractSamplingProcedure</w:t>
        </w:r>
        <w:proofErr w:type="spellEnd"/>
        <w:r w:rsidRPr="00115763">
          <w:t xml:space="preserve"> from the Abstract Sample Core is described as a class diagram in Figure 2</w:t>
        </w:r>
      </w:ins>
      <w:ins w:id="3029" w:author="Ilkka Rinne" w:date="2022-09-06T14:22:00Z">
        <w:r w:rsidR="002808F7">
          <w:t>8</w:t>
        </w:r>
      </w:ins>
      <w:ins w:id="3030" w:author="Katharina Schleidt" w:date="2022-08-13T17:59:00Z">
        <w:del w:id="3031"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2" w:author="Ilkka Rinne" w:date="2022-09-06T14:22:00Z">
        <w:r w:rsidRPr="00785C54" w:rsidDel="002808F7">
          <w:rPr>
            <w:noProof/>
            <w:szCs w:val="24"/>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3" w:author="Ilkka Rinne" w:date="2022-09-06T14:22:00Z">
        <w:r w:rsidR="002808F7">
          <w:rPr>
            <w:noProof/>
            <w:szCs w:val="24"/>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4">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4"/>
      <w:r w:rsidRPr="00785C54">
        <w:rPr>
          <w:szCs w:val="24"/>
        </w:rPr>
        <w:t>Figure 2</w:t>
      </w:r>
      <w:ins w:id="3035" w:author="Ilkka Rinne" w:date="2022-09-06T14:22:00Z">
        <w:r w:rsidR="002808F7">
          <w:rPr>
            <w:szCs w:val="24"/>
          </w:rPr>
          <w:t>8</w:t>
        </w:r>
      </w:ins>
      <w:del w:id="3036" w:author="Ilkka Rinne" w:date="2022-09-06T14:22:00Z">
        <w:r w:rsidRPr="00785C54" w:rsidDel="002808F7">
          <w:rPr>
            <w:szCs w:val="24"/>
          </w:rPr>
          <w:delText>7</w:delText>
        </w:r>
      </w:del>
      <w:commentRangeEnd w:id="3034"/>
      <w:r w:rsidR="00047CD7">
        <w:rPr>
          <w:rStyle w:val="CommentReference"/>
          <w:rFonts w:eastAsia="MS Mincho"/>
          <w:b w:val="0"/>
          <w:lang w:eastAsia="ja-JP"/>
        </w:rPr>
        <w:commentReference w:id="3034"/>
      </w:r>
      <w:r w:rsidRPr="00785C54">
        <w:rPr>
          <w:szCs w:val="24"/>
        </w:rPr>
        <w:t xml:space="preserve"> — Context diagram for Abstract Sample </w:t>
      </w:r>
      <w:del w:id="3037" w:author="Katharina Schleidt" w:date="2022-08-13T16:41:00Z">
        <w:r w:rsidRPr="00785C54" w:rsidDel="00022C0A">
          <w:rPr>
            <w:szCs w:val="24"/>
          </w:rPr>
          <w:delText xml:space="preserve">core </w:delText>
        </w:r>
      </w:del>
      <w:ins w:id="303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39" w:name="_Toc113373515"/>
      <w:proofErr w:type="spellStart"/>
      <w:r w:rsidRPr="00785C54">
        <w:rPr>
          <w:rFonts w:eastAsia="Times New Roman"/>
          <w:szCs w:val="24"/>
        </w:rPr>
        <w:lastRenderedPageBreak/>
        <w:t>AbstractPreparationProcedure</w:t>
      </w:r>
      <w:bookmarkEnd w:id="3039"/>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40" w:name="_Toc113373516"/>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bookmarkEnd w:id="30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1" w:author="Katharina Schleidt" w:date="2022-08-13T16:41:00Z">
              <w:r w:rsidRPr="00785C54" w:rsidDel="00022C0A">
                <w:rPr>
                  <w:szCs w:val="24"/>
                </w:rPr>
                <w:delText xml:space="preserve">core </w:delText>
              </w:r>
            </w:del>
            <w:ins w:id="3042" w:author="Katharina Schleidt" w:date="2022-08-13T16:41:00Z">
              <w:r w:rsidR="00022C0A">
                <w:rPr>
                  <w:szCs w:val="24"/>
                </w:rPr>
                <w:t>C</w:t>
              </w:r>
              <w:r w:rsidR="00022C0A" w:rsidRPr="00785C54">
                <w:rPr>
                  <w:szCs w:val="24"/>
                </w:rPr>
                <w:t xml:space="preserve">ore </w:t>
              </w:r>
            </w:ins>
            <w:del w:id="3043" w:author="Ilkka Rinne" w:date="2022-09-06T15:32:00Z">
              <w:r w:rsidRPr="00785C54" w:rsidDel="003613DB">
                <w:rPr>
                  <w:szCs w:val="24"/>
                </w:rPr>
                <w:delText>-</w:delText>
              </w:r>
            </w:del>
            <w:ins w:id="3044"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2DF06C73" w:rsidR="0008652C" w:rsidRPr="00785C54" w:rsidRDefault="00115763" w:rsidP="00785C54">
      <w:pPr>
        <w:pStyle w:val="BodyText"/>
      </w:pPr>
      <w:proofErr w:type="spellStart"/>
      <w:ins w:id="3045"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ins>
      <w:ins w:id="3046" w:author="Ilkka Rinne" w:date="2022-09-06T14:23:00Z">
        <w:r w:rsidR="00005B61">
          <w:t>9</w:t>
        </w:r>
      </w:ins>
      <w:ins w:id="3047" w:author="Katharina Schleidt" w:date="2022-08-13T18:00:00Z">
        <w:del w:id="3048"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49" w:author="Ilkka Rinne" w:date="2022-09-06T14:23:00Z">
        <w:r w:rsidRPr="00785C54" w:rsidDel="00005B61">
          <w:rPr>
            <w:noProof/>
            <w:szCs w:val="24"/>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50" w:author="Ilkka Rinne" w:date="2022-09-06T14:23:00Z">
        <w:r w:rsidR="00005B61">
          <w:rPr>
            <w:noProof/>
            <w:szCs w:val="24"/>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6">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1"/>
      <w:r w:rsidRPr="00785C54">
        <w:rPr>
          <w:szCs w:val="24"/>
        </w:rPr>
        <w:t>Figure 2</w:t>
      </w:r>
      <w:ins w:id="3052" w:author="Ilkka Rinne" w:date="2022-09-06T14:23:00Z">
        <w:r w:rsidR="00005B61">
          <w:rPr>
            <w:szCs w:val="24"/>
          </w:rPr>
          <w:t>9</w:t>
        </w:r>
      </w:ins>
      <w:del w:id="3053" w:author="Ilkka Rinne" w:date="2022-09-06T14:23:00Z">
        <w:r w:rsidRPr="00785C54" w:rsidDel="00005B61">
          <w:rPr>
            <w:szCs w:val="24"/>
          </w:rPr>
          <w:delText>8</w:delText>
        </w:r>
      </w:del>
      <w:r w:rsidRPr="00785C54">
        <w:rPr>
          <w:szCs w:val="24"/>
        </w:rPr>
        <w:t xml:space="preserve"> </w:t>
      </w:r>
      <w:commentRangeEnd w:id="3051"/>
      <w:r w:rsidR="00047CD7">
        <w:rPr>
          <w:rStyle w:val="CommentReference"/>
          <w:rFonts w:eastAsia="MS Mincho"/>
          <w:b w:val="0"/>
          <w:lang w:eastAsia="ja-JP"/>
        </w:rPr>
        <w:commentReference w:id="3051"/>
      </w:r>
      <w:r w:rsidRPr="00785C54">
        <w:rPr>
          <w:szCs w:val="24"/>
        </w:rPr>
        <w:t xml:space="preserve">— Context diagram for Abstract Sample </w:t>
      </w:r>
      <w:del w:id="3054" w:author="Katharina Schleidt" w:date="2022-08-13T16:41:00Z">
        <w:r w:rsidRPr="00785C54" w:rsidDel="00022C0A">
          <w:rPr>
            <w:szCs w:val="24"/>
          </w:rPr>
          <w:delText xml:space="preserve">core </w:delText>
        </w:r>
      </w:del>
      <w:ins w:id="3055"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56" w:name="_Toc113373517"/>
      <w:proofErr w:type="spellStart"/>
      <w:r w:rsidRPr="00785C54">
        <w:rPr>
          <w:rFonts w:eastAsia="Times New Roman"/>
          <w:szCs w:val="24"/>
        </w:rPr>
        <w:t>AbstractPreparationStep</w:t>
      </w:r>
      <w:bookmarkEnd w:id="3056"/>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57" w:name="_Toc113373518"/>
      <w:proofErr w:type="spellStart"/>
      <w:r w:rsidRPr="00785C54">
        <w:rPr>
          <w:rFonts w:eastAsia="Times New Roman"/>
          <w:szCs w:val="24"/>
        </w:rPr>
        <w:t>AbstractPreparationStep</w:t>
      </w:r>
      <w:proofErr w:type="spellEnd"/>
      <w:r w:rsidRPr="00785C54">
        <w:rPr>
          <w:rFonts w:eastAsia="Times New Roman"/>
          <w:szCs w:val="24"/>
        </w:rPr>
        <w:t xml:space="preserve"> Requirements Class</w:t>
      </w:r>
      <w:bookmarkEnd w:id="30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8" w:author="Katharina Schleidt" w:date="2022-08-13T16:41:00Z">
              <w:r w:rsidRPr="00785C54" w:rsidDel="00022C0A">
                <w:rPr>
                  <w:szCs w:val="24"/>
                </w:rPr>
                <w:delText xml:space="preserve">core </w:delText>
              </w:r>
            </w:del>
            <w:ins w:id="3059" w:author="Katharina Schleidt" w:date="2022-08-13T16:41:00Z">
              <w:r w:rsidR="00022C0A">
                <w:rPr>
                  <w:szCs w:val="24"/>
                </w:rPr>
                <w:t>C</w:t>
              </w:r>
              <w:r w:rsidR="00022C0A" w:rsidRPr="00785C54">
                <w:rPr>
                  <w:szCs w:val="24"/>
                </w:rPr>
                <w:t xml:space="preserve">ore </w:t>
              </w:r>
            </w:ins>
            <w:del w:id="3060" w:author="Ilkka Rinne" w:date="2022-09-06T15:32:00Z">
              <w:r w:rsidRPr="00785C54" w:rsidDel="003613DB">
                <w:rPr>
                  <w:szCs w:val="24"/>
                </w:rPr>
                <w:delText>-</w:delText>
              </w:r>
            </w:del>
            <w:ins w:id="3061"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2" w:name="_Toc113373519"/>
      <w:r w:rsidRPr="00785C54">
        <w:rPr>
          <w:rFonts w:eastAsia="Times New Roman"/>
          <w:szCs w:val="24"/>
        </w:rPr>
        <w:t>Attribute description</w:t>
      </w:r>
      <w:bookmarkEnd w:id="30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r w:rsidRPr="00785C54">
              <w:rPr>
                <w:b/>
                <w:szCs w:val="24"/>
              </w:rPr>
              <w:t>description:CharacterString</w:t>
            </w:r>
            <w:proofErr w:type="spellEnd"/>
            <w:r w:rsidRPr="00785C54">
              <w:rPr>
                <w:szCs w:val="24"/>
              </w:rPr>
              <w:t xml:space="preserve"> </w:t>
            </w:r>
            <w:del w:id="3063" w:author="Katharina Schleidt" w:date="2022-08-10T19:14:00Z">
              <w:r w:rsidRPr="00785C54" w:rsidDel="002F2035">
                <w:rPr>
                  <w:szCs w:val="24"/>
                </w:rPr>
                <w:delText>SHALL</w:delText>
              </w:r>
            </w:del>
            <w:ins w:id="3064"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5" w:name="_Toc113373520"/>
      <w:r w:rsidRPr="00785C54">
        <w:rPr>
          <w:rFonts w:eastAsia="Times New Roman"/>
          <w:szCs w:val="24"/>
        </w:rPr>
        <w:t>Attribute time</w:t>
      </w:r>
      <w:bookmarkEnd w:id="30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3066" w:author="Katharina Schleidt" w:date="2022-08-10T19:14:00Z">
              <w:r w:rsidRPr="00785C54" w:rsidDel="002F2035">
                <w:rPr>
                  <w:szCs w:val="24"/>
                </w:rPr>
                <w:delText>SHALL</w:delText>
              </w:r>
            </w:del>
            <w:ins w:id="3067"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068" w:name="_Toc113373521"/>
      <w:proofErr w:type="spellStart"/>
      <w:r w:rsidRPr="00785C54">
        <w:rPr>
          <w:rFonts w:eastAsia="Times New Roman"/>
          <w:szCs w:val="24"/>
        </w:rPr>
        <w:t>Codelists</w:t>
      </w:r>
      <w:bookmarkEnd w:id="3068"/>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9" w:name="_Toc113373522"/>
      <w:proofErr w:type="spellStart"/>
      <w:r w:rsidRPr="00785C54">
        <w:rPr>
          <w:rFonts w:eastAsia="Times New Roman"/>
          <w:szCs w:val="24"/>
        </w:rPr>
        <w:t>AbstractSampleType</w:t>
      </w:r>
      <w:bookmarkEnd w:id="3069"/>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3070"/>
      <w:r w:rsidRPr="00785C54">
        <w:rPr>
          <w:szCs w:val="24"/>
        </w:rPr>
        <w:t xml:space="preserve">to </w:t>
      </w:r>
      <w:ins w:id="3071" w:author="Katharina Schleidt" w:date="2022-08-12T19:25:00Z">
        <w:r w:rsidR="00683AA9" w:rsidRPr="00683AA9">
          <w:rPr>
            <w:szCs w:val="24"/>
          </w:rPr>
          <w:t>more precisely define the</w:t>
        </w:r>
        <w:r w:rsidR="00683AA9" w:rsidRPr="00683AA9" w:rsidDel="00683AA9">
          <w:rPr>
            <w:szCs w:val="24"/>
          </w:rPr>
          <w:t xml:space="preserve"> </w:t>
        </w:r>
      </w:ins>
      <w:del w:id="3072" w:author="Katharina Schleidt" w:date="2022-08-12T19:25:00Z">
        <w:r w:rsidRPr="00785C54" w:rsidDel="00683AA9">
          <w:rPr>
            <w:szCs w:val="24"/>
          </w:rPr>
          <w:delText>firm up</w:delText>
        </w:r>
        <w:commentRangeEnd w:id="3070"/>
        <w:r w:rsidR="00047CD7" w:rsidDel="00683AA9">
          <w:rPr>
            <w:rStyle w:val="CommentReference"/>
            <w:rFonts w:eastAsia="MS Mincho"/>
            <w:lang w:eastAsia="ja-JP"/>
          </w:rPr>
          <w:commentReference w:id="3070"/>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3" w:author="Katharina Schleidt" w:date="2022-08-10T19:14:00Z">
              <w:r w:rsidRPr="00785C54" w:rsidDel="002F2035">
                <w:rPr>
                  <w:szCs w:val="24"/>
                </w:rPr>
                <w:delText>SHALL</w:delText>
              </w:r>
            </w:del>
            <w:ins w:id="3074"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5" w:name="_Toc113373523"/>
      <w:proofErr w:type="spellStart"/>
      <w:r w:rsidRPr="00785C54">
        <w:rPr>
          <w:rFonts w:eastAsia="Times New Roman"/>
          <w:szCs w:val="24"/>
        </w:rPr>
        <w:t>AbstractSamplerType</w:t>
      </w:r>
      <w:bookmarkEnd w:id="3075"/>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3076"/>
      <w:r w:rsidRPr="00785C54">
        <w:rPr>
          <w:szCs w:val="24"/>
        </w:rPr>
        <w:t xml:space="preserve">to </w:t>
      </w:r>
      <w:ins w:id="3077" w:author="Katharina Schleidt" w:date="2022-08-12T19:26:00Z">
        <w:r w:rsidR="00683AA9" w:rsidRPr="00683AA9">
          <w:rPr>
            <w:szCs w:val="24"/>
          </w:rPr>
          <w:t>more precisely define the</w:t>
        </w:r>
        <w:r w:rsidR="00683AA9" w:rsidRPr="00683AA9" w:rsidDel="00683AA9">
          <w:rPr>
            <w:szCs w:val="24"/>
          </w:rPr>
          <w:t xml:space="preserve"> </w:t>
        </w:r>
      </w:ins>
      <w:del w:id="3078" w:author="Katharina Schleidt" w:date="2022-08-12T19:26:00Z">
        <w:r w:rsidRPr="00785C54" w:rsidDel="00683AA9">
          <w:rPr>
            <w:szCs w:val="24"/>
          </w:rPr>
          <w:delText>firm up</w:delText>
        </w:r>
        <w:commentRangeEnd w:id="3076"/>
        <w:r w:rsidR="00047CD7" w:rsidDel="00683AA9">
          <w:rPr>
            <w:rStyle w:val="CommentReference"/>
            <w:rFonts w:eastAsia="MS Mincho"/>
            <w:lang w:eastAsia="ja-JP"/>
          </w:rPr>
          <w:commentReference w:id="3076"/>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79" w:author="Katharina Schleidt" w:date="2022-08-10T19:14:00Z">
              <w:r w:rsidRPr="00785C54" w:rsidDel="002F2035">
                <w:rPr>
                  <w:szCs w:val="24"/>
                </w:rPr>
                <w:delText>SHALL</w:delText>
              </w:r>
            </w:del>
            <w:ins w:id="3080"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081" w:name="_Toc113373524"/>
      <w:r w:rsidRPr="00785C54">
        <w:rPr>
          <w:rFonts w:eastAsia="Times New Roman"/>
          <w:szCs w:val="24"/>
        </w:rPr>
        <w:lastRenderedPageBreak/>
        <w:t>Basic Samples</w:t>
      </w:r>
      <w:bookmarkEnd w:id="3081"/>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82" w:name="_Toc113373525"/>
      <w:r w:rsidRPr="00785C54">
        <w:rPr>
          <w:rFonts w:eastAsia="Times New Roman"/>
          <w:szCs w:val="24"/>
        </w:rPr>
        <w:t>General</w:t>
      </w:r>
      <w:bookmarkEnd w:id="3082"/>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3" w:name="_Toc113373526"/>
      <w:r w:rsidRPr="00785C54">
        <w:rPr>
          <w:rFonts w:eastAsia="Times New Roman"/>
          <w:szCs w:val="24"/>
        </w:rPr>
        <w:t>Basic Samples Package Requirements Class</w:t>
      </w:r>
      <w:bookmarkEnd w:id="30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084" w:name="_Toc113373527"/>
      <w:r w:rsidRPr="00785C54">
        <w:rPr>
          <w:rFonts w:eastAsia="Times New Roman"/>
          <w:szCs w:val="24"/>
        </w:rPr>
        <w:t>Sample</w:t>
      </w:r>
      <w:bookmarkEnd w:id="3084"/>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5" w:name="_Toc113373528"/>
      <w:r w:rsidRPr="00785C54">
        <w:rPr>
          <w:rFonts w:eastAsia="Times New Roman"/>
          <w:szCs w:val="24"/>
        </w:rPr>
        <w:t>Sample Requirements Class</w:t>
      </w:r>
      <w:bookmarkEnd w:id="30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6" w:author="Ilkka Rinne" w:date="2022-09-06T15:32:00Z">
              <w:r w:rsidRPr="00785C54" w:rsidDel="003613DB">
                <w:rPr>
                  <w:szCs w:val="24"/>
                </w:rPr>
                <w:delText>-</w:delText>
              </w:r>
            </w:del>
            <w:ins w:id="3087"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380AC9EF" w:rsidR="003D1A1E" w:rsidRPr="00785C54" w:rsidRDefault="00BB7007" w:rsidP="00785C54">
      <w:pPr>
        <w:pStyle w:val="BodyText"/>
      </w:pPr>
      <w:ins w:id="3088"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3089" w:author="Katharina Schleidt" w:date="2022-08-13T18:00:00Z">
        <w:r w:rsidRPr="00BB7007">
          <w:t xml:space="preserve">from the Basic Samples </w:t>
        </w:r>
      </w:ins>
      <w:ins w:id="3090" w:author="Katharina Schleidt" w:date="2022-08-13T18:01:00Z">
        <w:r>
          <w:t>are</w:t>
        </w:r>
      </w:ins>
      <w:ins w:id="3091" w:author="Katharina Schleidt" w:date="2022-08-13T18:00:00Z">
        <w:r w:rsidRPr="00BB7007">
          <w:t xml:space="preserve"> described as a class diagram in Figure </w:t>
        </w:r>
      </w:ins>
      <w:ins w:id="3092" w:author="Ilkka Rinne" w:date="2022-09-06T14:24:00Z">
        <w:r w:rsidR="00386E54">
          <w:t>30</w:t>
        </w:r>
      </w:ins>
      <w:ins w:id="3093" w:author="Katharina Schleidt" w:date="2022-08-13T18:00:00Z">
        <w:del w:id="3094" w:author="Ilkka Rinne" w:date="2022-09-06T14:24:00Z">
          <w:r w:rsidRPr="00BB7007" w:rsidDel="00386E54">
            <w:delText>2</w:delText>
          </w:r>
        </w:del>
      </w:ins>
      <w:ins w:id="3095" w:author="Katharina Schleidt" w:date="2022-08-13T18:01:00Z">
        <w:del w:id="3096" w:author="Ilkka Rinne" w:date="2022-09-06T14:24:00Z">
          <w:r w:rsidDel="00386E54">
            <w:delText>9</w:delText>
          </w:r>
        </w:del>
      </w:ins>
      <w:ins w:id="3097" w:author="Katharina Schleidt" w:date="2022-08-13T18:00:00Z">
        <w:r w:rsidRPr="00BB7007">
          <w:t xml:space="preserve">. The schema is fully described in </w:t>
        </w:r>
      </w:ins>
      <w:ins w:id="3098" w:author="Katharina Schleidt" w:date="2022-08-13T18:01:00Z">
        <w:r>
          <w:t>13.2, 13.3, 13.4 and 13.5</w:t>
        </w:r>
      </w:ins>
      <w:ins w:id="3099"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100" w:author="Ilkka Rinne" w:date="2022-09-06T14:24:00Z">
        <w:r w:rsidRPr="00785C54" w:rsidDel="00386E54">
          <w:rPr>
            <w:noProof/>
            <w:szCs w:val="24"/>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1" w:author="Ilkka Rinne" w:date="2022-09-06T14:24:00Z">
        <w:r w:rsidR="00386E54">
          <w:rPr>
            <w:noProof/>
            <w:szCs w:val="24"/>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8">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2"/>
      <w:r w:rsidRPr="00785C54">
        <w:rPr>
          <w:szCs w:val="24"/>
        </w:rPr>
        <w:lastRenderedPageBreak/>
        <w:t xml:space="preserve">Figure </w:t>
      </w:r>
      <w:del w:id="3103" w:author="Ilkka Rinne" w:date="2022-09-06T14:24:00Z">
        <w:r w:rsidRPr="00785C54" w:rsidDel="00386E54">
          <w:rPr>
            <w:szCs w:val="24"/>
          </w:rPr>
          <w:delText>2</w:delText>
        </w:r>
      </w:del>
      <w:ins w:id="3104" w:author="Ilkka Rinne" w:date="2022-09-06T14:24:00Z">
        <w:r w:rsidR="00386E54">
          <w:rPr>
            <w:szCs w:val="24"/>
          </w:rPr>
          <w:t>30</w:t>
        </w:r>
      </w:ins>
      <w:del w:id="3105" w:author="Ilkka Rinne" w:date="2022-09-06T14:24:00Z">
        <w:r w:rsidRPr="00785C54" w:rsidDel="00386E54">
          <w:rPr>
            <w:szCs w:val="24"/>
          </w:rPr>
          <w:delText>9</w:delText>
        </w:r>
        <w:commentRangeEnd w:id="3102"/>
        <w:r w:rsidR="00047CD7" w:rsidDel="00386E54">
          <w:rPr>
            <w:rStyle w:val="CommentReference"/>
            <w:rFonts w:eastAsia="MS Mincho"/>
            <w:b w:val="0"/>
            <w:lang w:eastAsia="ja-JP"/>
          </w:rPr>
          <w:commentReference w:id="3102"/>
        </w:r>
        <w:r w:rsidRPr="00785C54" w:rsidDel="00386E54">
          <w:rPr>
            <w:szCs w:val="24"/>
          </w:rPr>
          <w:delText xml:space="preserve"> </w:delText>
        </w:r>
      </w:del>
      <w:r w:rsidRPr="00785C54">
        <w:rPr>
          <w:szCs w:val="24"/>
        </w:rPr>
        <w:t xml:space="preserve">—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06" w:name="_Toc113373529"/>
      <w:proofErr w:type="spellStart"/>
      <w:r w:rsidRPr="00785C54">
        <w:rPr>
          <w:rFonts w:eastAsia="Times New Roman"/>
          <w:szCs w:val="24"/>
        </w:rPr>
        <w:t>SpatialSample</w:t>
      </w:r>
      <w:bookmarkEnd w:id="3106"/>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7" w:name="_Toc113373530"/>
      <w:proofErr w:type="spellStart"/>
      <w:r w:rsidRPr="00785C54">
        <w:rPr>
          <w:rFonts w:eastAsia="Times New Roman"/>
          <w:szCs w:val="24"/>
        </w:rPr>
        <w:t>SpatialSample</w:t>
      </w:r>
      <w:proofErr w:type="spellEnd"/>
      <w:r w:rsidRPr="00785C54">
        <w:rPr>
          <w:rFonts w:eastAsia="Times New Roman"/>
          <w:szCs w:val="24"/>
        </w:rPr>
        <w:t xml:space="preserve"> Requirements Class</w:t>
      </w:r>
      <w:bookmarkEnd w:id="31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08" w:author="Ilkka Rinne" w:date="2022-09-06T15:32:00Z">
              <w:r w:rsidRPr="00785C54" w:rsidDel="003613DB">
                <w:rPr>
                  <w:szCs w:val="24"/>
                </w:rPr>
                <w:delText>-</w:delText>
              </w:r>
            </w:del>
            <w:ins w:id="3109"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10" w:name="_Toc113373531"/>
      <w:r w:rsidRPr="00785C54">
        <w:rPr>
          <w:rFonts w:eastAsia="Times New Roman"/>
          <w:szCs w:val="24"/>
        </w:rPr>
        <w:t xml:space="preserve">Feature type </w:t>
      </w:r>
      <w:proofErr w:type="spellStart"/>
      <w:r w:rsidRPr="00785C54">
        <w:rPr>
          <w:rFonts w:eastAsia="Times New Roman"/>
          <w:szCs w:val="24"/>
        </w:rPr>
        <w:t>SpatialSample</w:t>
      </w:r>
      <w:bookmarkEnd w:id="3110"/>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3111" w:author="Katharina Schleidt" w:date="2022-08-10T20:04:00Z">
              <w:r w:rsidR="00B36FFD" w:rsidRPr="00B36FFD">
                <w:rPr>
                  <w:szCs w:val="24"/>
                </w:rPr>
                <w:t xml:space="preserve">shall be defined as </w:t>
              </w:r>
            </w:ins>
            <w:del w:id="3112"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3113" w:author="REID-JAMOND Alison" w:date="2022-04-04T15:30:00Z">
        <w:r w:rsidR="00047CD7">
          <w:rPr>
            <w:szCs w:val="24"/>
          </w:rPr>
          <w:t>can</w:t>
        </w:r>
      </w:ins>
      <w:del w:id="3114"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5" w:author="REID-JAMOND Alison" w:date="2022-04-04T15:30:00Z"/>
        </w:rPr>
        <w:pPrChange w:id="3116"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17" w:author="REID-JAMOND Alison" w:date="2022-04-04T15:30:00Z">
        <w:r w:rsidR="00047CD7">
          <w:t xml:space="preserve"> 1</w:t>
        </w:r>
      </w:ins>
      <w:del w:id="3118"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19"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20" w:author="REID-JAMOND Alison" w:date="2022-04-04T15:30:00Z">
        <w:r w:rsidRPr="00785C54" w:rsidDel="00047CD7">
          <w:delText>a)</w:delText>
        </w:r>
      </w:del>
      <w:r w:rsidRPr="00785C54">
        <w:tab/>
        <w:t xml:space="preserve">Typically an Observation ‘site’ or </w:t>
      </w:r>
      <w:del w:id="3121" w:author="Ilkka Rinne" w:date="2022-09-06T15:32:00Z">
        <w:r w:rsidRPr="00785C54" w:rsidDel="003613DB">
          <w:delText>'</w:delText>
        </w:r>
      </w:del>
      <w:ins w:id="3122" w:author="Ilkka Rinne" w:date="2022-09-06T15:32:00Z">
        <w:r w:rsidR="003613DB">
          <w:t>‘</w:t>
        </w:r>
      </w:ins>
      <w:r w:rsidRPr="00785C54">
        <w:t>station</w:t>
      </w:r>
      <w:del w:id="3123" w:author="Ilkka Rinne" w:date="2022-09-06T15:32:00Z">
        <w:r w:rsidRPr="00785C54" w:rsidDel="003613DB">
          <w:delText>'</w:delText>
        </w:r>
      </w:del>
      <w:ins w:id="3124" w:author="Ilkka Rinne" w:date="2022-09-06T15:32:00Z">
        <w:r w:rsidR="003613DB">
          <w:t>’</w:t>
        </w:r>
      </w:ins>
      <w:r w:rsidRPr="00785C54">
        <w:t xml:space="preserve"> connotes the </w:t>
      </w:r>
      <w:del w:id="3125" w:author="Katharina Schleidt" w:date="2022-08-13T16:44:00Z">
        <w:r w:rsidRPr="00785C54" w:rsidDel="00AA0D5F">
          <w:delText>'</w:delText>
        </w:r>
      </w:del>
      <w:r w:rsidRPr="00785C54">
        <w:t>world in the vicinity of the site (or station)</w:t>
      </w:r>
      <w:del w:id="3126"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27"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28" w:author="REID-JAMOND Alison" w:date="2022-04-04T15:30:00Z">
        <w:r>
          <w:t>EXAMPLE 2</w:t>
        </w:r>
      </w:ins>
      <w:del w:id="3129"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3130"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1" w:name="_Toc113373532"/>
      <w:r w:rsidRPr="00785C54">
        <w:rPr>
          <w:rFonts w:eastAsia="Times New Roman"/>
          <w:szCs w:val="24"/>
        </w:rPr>
        <w:lastRenderedPageBreak/>
        <w:t>Attribute shape</w:t>
      </w:r>
      <w:bookmarkEnd w:id="31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shape:Geometry</w:t>
            </w:r>
            <w:proofErr w:type="spellEnd"/>
            <w:r w:rsidRPr="00785C54">
              <w:rPr>
                <w:szCs w:val="24"/>
              </w:rPr>
              <w:t xml:space="preserve"> </w:t>
            </w:r>
            <w:del w:id="3132" w:author="Katharina Schleidt" w:date="2022-08-10T19:14:00Z">
              <w:r w:rsidRPr="00785C54" w:rsidDel="002F2035">
                <w:rPr>
                  <w:szCs w:val="24"/>
                </w:rPr>
                <w:delText>SHALL</w:delText>
              </w:r>
            </w:del>
            <w:ins w:id="3133"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4" w:author="Katharina Schleidt" w:date="2022-08-13T16:11:00Z">
        <w:r w:rsidRPr="00785C54" w:rsidDel="009061F0">
          <w:rPr>
            <w:szCs w:val="24"/>
          </w:rPr>
          <w:delText>might</w:delText>
        </w:r>
      </w:del>
      <w:ins w:id="3135" w:author="Katharina Schleidt" w:date="2022-08-13T16:11:00Z">
        <w:r w:rsidR="009061F0">
          <w:rPr>
            <w:szCs w:val="24"/>
          </w:rPr>
          <w:t>can</w:t>
        </w:r>
      </w:ins>
      <w:r w:rsidRPr="00785C54">
        <w:rPr>
          <w:szCs w:val="24"/>
        </w:rPr>
        <w:t xml:space="preserve"> use different intervals, and sub-samples </w:t>
      </w:r>
      <w:del w:id="3136" w:author="Katharina Schleidt" w:date="2022-08-13T16:11:00Z">
        <w:r w:rsidRPr="00785C54" w:rsidDel="009061F0">
          <w:rPr>
            <w:szCs w:val="24"/>
          </w:rPr>
          <w:delText>might</w:delText>
        </w:r>
      </w:del>
      <w:ins w:id="3137"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8" w:name="_Toc113373533"/>
      <w:r w:rsidRPr="00785C54">
        <w:rPr>
          <w:rFonts w:eastAsia="Times New Roman"/>
          <w:szCs w:val="24"/>
        </w:rPr>
        <w:t xml:space="preserve">Attribute </w:t>
      </w:r>
      <w:proofErr w:type="spellStart"/>
      <w:r w:rsidRPr="00785C54">
        <w:rPr>
          <w:rFonts w:eastAsia="Times New Roman"/>
          <w:szCs w:val="24"/>
        </w:rPr>
        <w:t>horizontalPositionalAccuracy</w:t>
      </w:r>
      <w:bookmarkEnd w:id="313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horizontalPositionalAccuracy:Any</w:t>
            </w:r>
            <w:proofErr w:type="spellEnd"/>
            <w:r w:rsidRPr="00785C54">
              <w:rPr>
                <w:szCs w:val="24"/>
              </w:rPr>
              <w:t xml:space="preserve"> </w:t>
            </w:r>
            <w:del w:id="3139" w:author="Katharina Schleidt" w:date="2022-08-10T19:14:00Z">
              <w:r w:rsidRPr="00785C54" w:rsidDel="002F2035">
                <w:rPr>
                  <w:szCs w:val="24"/>
                </w:rPr>
                <w:delText>SHALL</w:delText>
              </w:r>
            </w:del>
            <w:ins w:id="3140"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1" w:name="_Toc113373534"/>
      <w:r w:rsidRPr="00785C54">
        <w:rPr>
          <w:rFonts w:eastAsia="Times New Roman"/>
          <w:szCs w:val="24"/>
        </w:rPr>
        <w:t xml:space="preserve">Attribute </w:t>
      </w:r>
      <w:proofErr w:type="spellStart"/>
      <w:r w:rsidRPr="00785C54">
        <w:rPr>
          <w:rFonts w:eastAsia="Times New Roman"/>
          <w:szCs w:val="24"/>
        </w:rPr>
        <w:t>verticalPositionalAccuracy</w:t>
      </w:r>
      <w:bookmarkEnd w:id="314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r w:rsidRPr="00785C54">
              <w:rPr>
                <w:b/>
                <w:szCs w:val="24"/>
              </w:rPr>
              <w:t>verticalPositionalAccuracy:Any</w:t>
            </w:r>
            <w:proofErr w:type="spellEnd"/>
            <w:r w:rsidRPr="00785C54">
              <w:rPr>
                <w:szCs w:val="24"/>
              </w:rPr>
              <w:t xml:space="preserve"> </w:t>
            </w:r>
            <w:del w:id="3142" w:author="Katharina Schleidt" w:date="2022-08-10T19:14:00Z">
              <w:r w:rsidRPr="00785C54" w:rsidDel="002F2035">
                <w:rPr>
                  <w:szCs w:val="24"/>
                </w:rPr>
                <w:delText>SHALL</w:delText>
              </w:r>
            </w:del>
            <w:ins w:id="3143"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144" w:name="_Toc113373535"/>
      <w:proofErr w:type="spellStart"/>
      <w:r w:rsidRPr="00785C54">
        <w:rPr>
          <w:rFonts w:eastAsia="Times New Roman"/>
          <w:szCs w:val="24"/>
        </w:rPr>
        <w:t>MaterialSample</w:t>
      </w:r>
      <w:bookmarkEnd w:id="3144"/>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5" w:name="_Toc113373536"/>
      <w:proofErr w:type="spellStart"/>
      <w:r w:rsidRPr="00785C54">
        <w:rPr>
          <w:rFonts w:eastAsia="Times New Roman"/>
          <w:szCs w:val="24"/>
        </w:rPr>
        <w:t>MaterialSample</w:t>
      </w:r>
      <w:proofErr w:type="spellEnd"/>
      <w:r w:rsidRPr="00785C54">
        <w:rPr>
          <w:rFonts w:eastAsia="Times New Roman"/>
          <w:szCs w:val="24"/>
        </w:rPr>
        <w:t xml:space="preserve"> Requirements Class</w:t>
      </w:r>
      <w:bookmarkEnd w:id="31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6" w:author="Ilkka Rinne" w:date="2022-09-06T15:32:00Z">
              <w:r w:rsidRPr="00785C54" w:rsidDel="003613DB">
                <w:rPr>
                  <w:szCs w:val="24"/>
                </w:rPr>
                <w:delText>-</w:delText>
              </w:r>
            </w:del>
            <w:ins w:id="3147"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8" w:name="_Toc113373537"/>
      <w:r w:rsidRPr="00785C54">
        <w:rPr>
          <w:rFonts w:eastAsia="Times New Roman"/>
          <w:szCs w:val="24"/>
        </w:rPr>
        <w:t xml:space="preserve">Feature type </w:t>
      </w:r>
      <w:proofErr w:type="spellStart"/>
      <w:r w:rsidRPr="00785C54">
        <w:rPr>
          <w:rFonts w:eastAsia="Times New Roman"/>
          <w:szCs w:val="24"/>
        </w:rPr>
        <w:t>MaterialSample</w:t>
      </w:r>
      <w:bookmarkEnd w:id="3148"/>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3149" w:author="Katharina Schleidt" w:date="2022-08-10T20:04:00Z">
              <w:r w:rsidR="00B36FFD" w:rsidRPr="00B36FFD">
                <w:rPr>
                  <w:szCs w:val="24"/>
                </w:rPr>
                <w:t xml:space="preserve">shall be defined as </w:t>
              </w:r>
            </w:ins>
            <w:del w:id="3150"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w:t>
      </w:r>
      <w:del w:id="3151" w:author="Ilkka Rinne" w:date="2022-09-06T15:32:00Z">
        <w:r w:rsidRPr="00785C54" w:rsidDel="003613DB">
          <w:rPr>
            <w:szCs w:val="24"/>
          </w:rPr>
          <w:delText>'</w:delText>
        </w:r>
      </w:del>
      <w:ins w:id="3152" w:author="Ilkka Rinne" w:date="2022-09-06T15:32:00Z">
        <w:r w:rsidR="003613DB">
          <w:rPr>
            <w:szCs w:val="24"/>
          </w:rPr>
          <w:t>‘</w:t>
        </w:r>
      </w:ins>
      <w:r w:rsidRPr="00785C54">
        <w:rPr>
          <w:szCs w:val="24"/>
        </w:rPr>
        <w:t>specimens</w:t>
      </w:r>
      <w:del w:id="3153" w:author="Ilkka Rinne" w:date="2022-09-06T15:32:00Z">
        <w:r w:rsidRPr="00785C54" w:rsidDel="003613DB">
          <w:rPr>
            <w:szCs w:val="24"/>
          </w:rPr>
          <w:delText>'</w:delText>
        </w:r>
      </w:del>
      <w:ins w:id="3154"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3155" w:author="REID-JAMOND Alison" w:date="2022-04-04T15:31:00Z">
            <w:rPr>
              <w:szCs w:val="24"/>
            </w:rPr>
          </w:rPrChange>
        </w:rPr>
        <w:t>ex</w:t>
      </w:r>
      <w:del w:id="3156" w:author="REID-JAMOND Alison" w:date="2022-04-04T15:31:00Z">
        <w:r w:rsidRPr="00047CD7" w:rsidDel="00047CD7">
          <w:rPr>
            <w:i/>
            <w:szCs w:val="24"/>
            <w:rPrChange w:id="3157" w:author="REID-JAMOND Alison" w:date="2022-04-04T15:31:00Z">
              <w:rPr>
                <w:szCs w:val="24"/>
              </w:rPr>
            </w:rPrChange>
          </w:rPr>
          <w:delText>-</w:delText>
        </w:r>
      </w:del>
      <w:ins w:id="3158" w:author="REID-JAMOND Alison" w:date="2022-04-04T15:31:00Z">
        <w:r w:rsidR="00047CD7" w:rsidRPr="00047CD7">
          <w:rPr>
            <w:i/>
            <w:szCs w:val="24"/>
            <w:rPrChange w:id="3159" w:author="REID-JAMOND Alison" w:date="2022-04-04T15:31:00Z">
              <w:rPr>
                <w:szCs w:val="24"/>
              </w:rPr>
            </w:rPrChange>
          </w:rPr>
          <w:t xml:space="preserve"> </w:t>
        </w:r>
      </w:ins>
      <w:r w:rsidRPr="00047CD7">
        <w:rPr>
          <w:i/>
          <w:szCs w:val="24"/>
          <w:rPrChange w:id="3160"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1" w:name="_Toc113373538"/>
      <w:r w:rsidRPr="00785C54">
        <w:rPr>
          <w:rFonts w:eastAsia="Times New Roman"/>
          <w:szCs w:val="24"/>
        </w:rPr>
        <w:t>Attribute size</w:t>
      </w:r>
      <w:bookmarkEnd w:id="31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size:PhysicalDimension</w:t>
            </w:r>
            <w:proofErr w:type="spellEnd"/>
            <w:r w:rsidRPr="00785C54">
              <w:rPr>
                <w:szCs w:val="24"/>
              </w:rPr>
              <w:t xml:space="preserve"> </w:t>
            </w:r>
            <w:del w:id="3162" w:author="Katharina Schleidt" w:date="2022-08-10T19:14:00Z">
              <w:r w:rsidRPr="00785C54" w:rsidDel="002F2035">
                <w:rPr>
                  <w:szCs w:val="24"/>
                </w:rPr>
                <w:delText>SHALL</w:delText>
              </w:r>
            </w:del>
            <w:ins w:id="3163"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4" w:author="REID-JAMOND Alison" w:date="2022-04-04T15:31:00Z">
        <w:r w:rsidRPr="00785C54" w:rsidDel="00047CD7">
          <w:rPr>
            <w:szCs w:val="24"/>
          </w:rPr>
          <w:delText xml:space="preserve">may </w:delText>
        </w:r>
      </w:del>
      <w:ins w:id="3165"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6" w:name="_Toc113373539"/>
      <w:r w:rsidRPr="00785C54">
        <w:rPr>
          <w:rFonts w:eastAsia="Times New Roman"/>
          <w:szCs w:val="24"/>
        </w:rPr>
        <w:t xml:space="preserve">Attribute </w:t>
      </w:r>
      <w:proofErr w:type="spellStart"/>
      <w:r w:rsidRPr="00785C54">
        <w:rPr>
          <w:rFonts w:eastAsia="Times New Roman"/>
          <w:szCs w:val="24"/>
        </w:rPr>
        <w:t>storageLocation</w:t>
      </w:r>
      <w:bookmarkEnd w:id="316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storageLocation:NamedLocation</w:t>
            </w:r>
            <w:proofErr w:type="spellEnd"/>
            <w:r w:rsidRPr="00785C54">
              <w:rPr>
                <w:szCs w:val="24"/>
              </w:rPr>
              <w:t xml:space="preserve"> </w:t>
            </w:r>
            <w:del w:id="3167" w:author="Katharina Schleidt" w:date="2022-08-10T19:14:00Z">
              <w:r w:rsidRPr="00785C54" w:rsidDel="002F2035">
                <w:rPr>
                  <w:szCs w:val="24"/>
                </w:rPr>
                <w:delText>SHALL</w:delText>
              </w:r>
            </w:del>
            <w:ins w:id="3168"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3169" w:author="REID-JAMOND Alison" w:date="2022-04-04T15:31:00Z">
        <w:r w:rsidRPr="00785C54" w:rsidDel="00047CD7">
          <w:rPr>
            <w:szCs w:val="24"/>
          </w:rPr>
          <w:delText xml:space="preserve">may </w:delText>
        </w:r>
      </w:del>
      <w:ins w:id="3170"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71" w:name="_Toc113373540"/>
      <w:r w:rsidRPr="00785C54">
        <w:rPr>
          <w:rFonts w:eastAsia="Times New Roman"/>
          <w:szCs w:val="24"/>
        </w:rPr>
        <w:t xml:space="preserve">Attribute </w:t>
      </w:r>
      <w:proofErr w:type="spellStart"/>
      <w:r w:rsidRPr="00785C54">
        <w:rPr>
          <w:rFonts w:eastAsia="Times New Roman"/>
          <w:szCs w:val="24"/>
        </w:rPr>
        <w:t>sourceLocation</w:t>
      </w:r>
      <w:bookmarkEnd w:id="317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r w:rsidRPr="00785C54">
              <w:rPr>
                <w:b/>
                <w:szCs w:val="24"/>
              </w:rPr>
              <w:t>sourceLocation:Geometry</w:t>
            </w:r>
            <w:proofErr w:type="spellEnd"/>
            <w:r w:rsidRPr="00785C54">
              <w:rPr>
                <w:szCs w:val="24"/>
              </w:rPr>
              <w:t xml:space="preserve"> </w:t>
            </w:r>
            <w:del w:id="3172" w:author="Katharina Schleidt" w:date="2022-08-10T19:14:00Z">
              <w:r w:rsidRPr="00785C54" w:rsidDel="002F2035">
                <w:rPr>
                  <w:szCs w:val="24"/>
                </w:rPr>
                <w:delText>SHALL</w:delText>
              </w:r>
            </w:del>
            <w:ins w:id="3173"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4" w:author="REID-JAMOND Alison" w:date="2022-04-04T15:31:00Z"/>
        </w:rPr>
        <w:pPrChange w:id="3175"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6" w:author="REID-JAMOND Alison" w:date="2022-04-04T15:31:00Z">
        <w:r w:rsidR="00047CD7">
          <w:t xml:space="preserve"> 1</w:t>
        </w:r>
      </w:ins>
      <w:del w:id="3177"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7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79" w:author="REID-JAMOND Alison" w:date="2022-04-04T15:31:00Z">
        <w:r>
          <w:t xml:space="preserve">  </w:t>
        </w:r>
      </w:ins>
      <w:del w:id="3180"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3181"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2" w:author="REID-JAMOND Alison" w:date="2022-04-04T15:31:00Z">
        <w:r w:rsidRPr="00785C54" w:rsidDel="00047CD7">
          <w:lastRenderedPageBreak/>
          <w:delText>2)</w:delText>
        </w:r>
        <w:r w:rsidRPr="00785C54" w:rsidDel="00047CD7">
          <w:tab/>
        </w:r>
      </w:del>
      <w:ins w:id="3183" w:author="REID-JAMOND Alison" w:date="2022-04-04T15:31:00Z">
        <w:r w:rsidR="00047CD7">
          <w:t>NOTE 2</w:t>
        </w:r>
      </w:ins>
      <w:del w:id="3184" w:author="REID-JAMOND Alison" w:date="2022-04-04T15:31:00Z">
        <w:r w:rsidRPr="00785C54" w:rsidDel="00047CD7">
          <w:delText>T</w:delText>
        </w:r>
      </w:del>
      <w:ins w:id="3185"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3186" w:author="REID-JAMOND Alison" w:date="2022-04-04T15:32:00Z">
        <w:r w:rsidRPr="00785C54" w:rsidDel="00047CD7">
          <w:delText>may not be necessary</w:delText>
        </w:r>
      </w:del>
      <w:ins w:id="3187"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88" w:name="_Toc113373541"/>
      <w:proofErr w:type="spellStart"/>
      <w:r w:rsidRPr="00785C54">
        <w:rPr>
          <w:rFonts w:eastAsia="Times New Roman"/>
          <w:szCs w:val="24"/>
        </w:rPr>
        <w:t>StatisticalSample</w:t>
      </w:r>
      <w:bookmarkEnd w:id="3188"/>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9" w:name="_Toc113373542"/>
      <w:proofErr w:type="spellStart"/>
      <w:r w:rsidRPr="00785C54">
        <w:rPr>
          <w:rFonts w:eastAsia="Times New Roman"/>
          <w:szCs w:val="24"/>
        </w:rPr>
        <w:t>StatisticalSample</w:t>
      </w:r>
      <w:proofErr w:type="spellEnd"/>
      <w:r w:rsidRPr="00785C54">
        <w:rPr>
          <w:rFonts w:eastAsia="Times New Roman"/>
          <w:szCs w:val="24"/>
        </w:rPr>
        <w:t xml:space="preserve"> Requirements Class</w:t>
      </w:r>
      <w:bookmarkEnd w:id="31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90" w:author="Ilkka Rinne" w:date="2022-09-06T15:32:00Z">
              <w:r w:rsidRPr="00785C54" w:rsidDel="003613DB">
                <w:rPr>
                  <w:szCs w:val="24"/>
                </w:rPr>
                <w:delText>-</w:delText>
              </w:r>
            </w:del>
            <w:ins w:id="3191"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2" w:name="_Toc113373543"/>
      <w:r w:rsidRPr="00785C54">
        <w:rPr>
          <w:rFonts w:eastAsia="Times New Roman"/>
          <w:szCs w:val="24"/>
        </w:rPr>
        <w:t xml:space="preserve">Feature type </w:t>
      </w:r>
      <w:proofErr w:type="spellStart"/>
      <w:r w:rsidRPr="00785C54">
        <w:rPr>
          <w:rFonts w:eastAsia="Times New Roman"/>
          <w:szCs w:val="24"/>
        </w:rPr>
        <w:t>StatisticalSample</w:t>
      </w:r>
      <w:bookmarkEnd w:id="319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3"/>
            <w:r w:rsidRPr="00785C54">
              <w:rPr>
                <w:szCs w:val="24"/>
              </w:rPr>
              <w:t xml:space="preserve">A </w:t>
            </w:r>
            <w:proofErr w:type="spellStart"/>
            <w:r w:rsidRPr="00785C54">
              <w:rPr>
                <w:b/>
                <w:szCs w:val="24"/>
              </w:rPr>
              <w:t>StatisticalSample</w:t>
            </w:r>
            <w:proofErr w:type="spellEnd"/>
            <w:r w:rsidRPr="00785C54">
              <w:rPr>
                <w:szCs w:val="24"/>
              </w:rPr>
              <w:t xml:space="preserve"> </w:t>
            </w:r>
            <w:ins w:id="3194" w:author="Katharina Schleidt" w:date="2022-08-10T20:04:00Z">
              <w:r w:rsidR="00B36FFD" w:rsidRPr="00B36FFD">
                <w:rPr>
                  <w:szCs w:val="24"/>
                </w:rPr>
                <w:t xml:space="preserve">shall be defined as </w:t>
              </w:r>
            </w:ins>
            <w:del w:id="3195"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3"/>
            <w:r w:rsidR="00047CD7">
              <w:rPr>
                <w:rStyle w:val="CommentReference"/>
                <w:rFonts w:eastAsia="MS Mincho"/>
                <w:lang w:eastAsia="ja-JP"/>
              </w:rPr>
              <w:commentReference w:id="3193"/>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3196" w:author="REID-JAMOND Alison" w:date="2022-04-04T15:32:00Z">
        <w:r w:rsidRPr="00785C54" w:rsidDel="00047CD7">
          <w:rPr>
            <w:szCs w:val="24"/>
          </w:rPr>
          <w:delText xml:space="preserve">may </w:delText>
        </w:r>
      </w:del>
      <w:ins w:id="3197"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8" w:name="_Toc113373544"/>
      <w:r w:rsidRPr="00785C54">
        <w:rPr>
          <w:rFonts w:eastAsia="Times New Roman"/>
          <w:szCs w:val="24"/>
        </w:rPr>
        <w:t>Attribute classification</w:t>
      </w:r>
      <w:bookmarkEnd w:id="31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r w:rsidRPr="00785C54">
              <w:rPr>
                <w:b/>
                <w:szCs w:val="24"/>
              </w:rPr>
              <w:t>classification:StatisticalClassification</w:t>
            </w:r>
            <w:proofErr w:type="spellEnd"/>
            <w:r w:rsidRPr="00785C54">
              <w:rPr>
                <w:szCs w:val="24"/>
              </w:rPr>
              <w:t xml:space="preserve"> </w:t>
            </w:r>
            <w:del w:id="3199" w:author="Katharina Schleidt" w:date="2022-08-10T19:14:00Z">
              <w:r w:rsidRPr="00785C54" w:rsidDel="002F2035">
                <w:rPr>
                  <w:szCs w:val="24"/>
                </w:rPr>
                <w:delText>SHALL</w:delText>
              </w:r>
            </w:del>
            <w:ins w:id="3200"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01" w:name="_Toc113373545"/>
      <w:r w:rsidRPr="00785C54">
        <w:rPr>
          <w:rFonts w:eastAsia="Times New Roman"/>
          <w:szCs w:val="24"/>
        </w:rPr>
        <w:t>Sampling</w:t>
      </w:r>
      <w:bookmarkEnd w:id="3201"/>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02" w:name="_Toc113373546"/>
      <w:r w:rsidRPr="00785C54">
        <w:rPr>
          <w:rFonts w:eastAsia="Times New Roman"/>
          <w:szCs w:val="24"/>
        </w:rPr>
        <w:t>Sampling Requirements Class</w:t>
      </w:r>
      <w:bookmarkEnd w:id="32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3" w:author="Ilkka Rinne" w:date="2022-09-06T15:32:00Z">
              <w:r w:rsidRPr="00785C54" w:rsidDel="003613DB">
                <w:rPr>
                  <w:szCs w:val="24"/>
                </w:rPr>
                <w:delText>-</w:delText>
              </w:r>
            </w:del>
            <w:ins w:id="3204"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47453AB2" w:rsidR="00BB7007" w:rsidRPr="00785C54" w:rsidRDefault="00BB7007" w:rsidP="00BB7007">
      <w:pPr>
        <w:pStyle w:val="BodyText"/>
        <w:rPr>
          <w:ins w:id="3205" w:author="Katharina Schleidt" w:date="2022-08-13T18:02:00Z"/>
        </w:rPr>
      </w:pPr>
      <w:ins w:id="3206"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07" w:author="Ilkka Rinne" w:date="2022-09-06T14:26:00Z">
        <w:r w:rsidR="008821D0">
          <w:t>1</w:t>
        </w:r>
      </w:ins>
      <w:ins w:id="3208" w:author="Katharina Schleidt" w:date="2022-08-13T18:02:00Z">
        <w:del w:id="3209"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10" w:author="Ilkka Rinne" w:date="2022-09-06T14:25:00Z">
        <w:r w:rsidRPr="00785C54" w:rsidDel="008821D0">
          <w:rPr>
            <w:noProof/>
            <w:szCs w:val="24"/>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1" w:author="Ilkka Rinne" w:date="2022-09-06T14:26:00Z">
        <w:r w:rsidR="008821D0">
          <w:rPr>
            <w:noProof/>
            <w:szCs w:val="24"/>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0">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2"/>
      <w:r w:rsidRPr="00785C54">
        <w:rPr>
          <w:szCs w:val="24"/>
        </w:rPr>
        <w:lastRenderedPageBreak/>
        <w:t>Figure 3</w:t>
      </w:r>
      <w:ins w:id="3213" w:author="Ilkka Rinne" w:date="2022-09-06T14:25:00Z">
        <w:r w:rsidR="008821D0">
          <w:rPr>
            <w:szCs w:val="24"/>
          </w:rPr>
          <w:t>1</w:t>
        </w:r>
      </w:ins>
      <w:del w:id="3214" w:author="Ilkka Rinne" w:date="2022-09-06T14:25:00Z">
        <w:r w:rsidRPr="00785C54" w:rsidDel="008821D0">
          <w:rPr>
            <w:szCs w:val="24"/>
          </w:rPr>
          <w:delText>0</w:delText>
        </w:r>
      </w:del>
      <w:commentRangeEnd w:id="3212"/>
      <w:r w:rsidR="00047CD7">
        <w:rPr>
          <w:rStyle w:val="CommentReference"/>
          <w:rFonts w:eastAsia="MS Mincho"/>
          <w:b w:val="0"/>
          <w:lang w:eastAsia="ja-JP"/>
        </w:rPr>
        <w:commentReference w:id="3212"/>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15" w:name="_Toc113373547"/>
      <w:r w:rsidRPr="00785C54">
        <w:rPr>
          <w:rFonts w:eastAsia="Times New Roman"/>
          <w:szCs w:val="24"/>
        </w:rPr>
        <w:t>Sampler</w:t>
      </w:r>
      <w:bookmarkEnd w:id="3215"/>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6" w:name="_Toc113373548"/>
      <w:r w:rsidRPr="00785C54">
        <w:rPr>
          <w:rFonts w:eastAsia="Times New Roman"/>
          <w:szCs w:val="24"/>
        </w:rPr>
        <w:t>Sampler Requirements Class</w:t>
      </w:r>
      <w:bookmarkEnd w:id="32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7" w:author="Ilkka Rinne" w:date="2022-09-06T15:32:00Z">
              <w:r w:rsidRPr="00785C54" w:rsidDel="003613DB">
                <w:rPr>
                  <w:szCs w:val="24"/>
                </w:rPr>
                <w:delText>-</w:delText>
              </w:r>
            </w:del>
            <w:ins w:id="3218"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45595710" w:rsidR="003D1A1E" w:rsidRPr="00785C54" w:rsidRDefault="00BB7007" w:rsidP="00785C54">
      <w:pPr>
        <w:pStyle w:val="BodyText"/>
      </w:pPr>
      <w:ins w:id="3219" w:author="Katharina Schleidt" w:date="2022-08-13T18:03:00Z">
        <w:r w:rsidRPr="00785C54">
          <w:rPr>
            <w:szCs w:val="24"/>
          </w:rPr>
          <w:t>Sampler</w:t>
        </w:r>
        <w:r w:rsidRPr="00BB7007">
          <w:t xml:space="preserve"> from the Basic Samples is described as a class diagram in Figure 3</w:t>
        </w:r>
      </w:ins>
      <w:ins w:id="3220" w:author="Ilkka Rinne" w:date="2022-09-06T14:27:00Z">
        <w:r w:rsidR="000F79BF">
          <w:t>2</w:t>
        </w:r>
      </w:ins>
      <w:ins w:id="3221" w:author="Katharina Schleidt" w:date="2022-08-13T18:03:00Z">
        <w:del w:id="3222"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3" w:author="Ilkka Rinne" w:date="2022-09-06T14:27:00Z">
        <w:r w:rsidRPr="00785C54" w:rsidDel="000F79BF">
          <w:rPr>
            <w:noProof/>
            <w:szCs w:val="24"/>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4" w:author="Ilkka Rinne" w:date="2022-09-06T14:27:00Z">
        <w:r w:rsidR="000F79BF">
          <w:rPr>
            <w:noProof/>
            <w:szCs w:val="24"/>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5"/>
      <w:r w:rsidRPr="00785C54">
        <w:rPr>
          <w:szCs w:val="24"/>
        </w:rPr>
        <w:t>Figure 3</w:t>
      </w:r>
      <w:ins w:id="3226" w:author="Ilkka Rinne" w:date="2022-09-06T14:27:00Z">
        <w:r w:rsidR="000F79BF">
          <w:rPr>
            <w:szCs w:val="24"/>
          </w:rPr>
          <w:t>2</w:t>
        </w:r>
      </w:ins>
      <w:del w:id="3227" w:author="Ilkka Rinne" w:date="2022-09-06T14:27:00Z">
        <w:r w:rsidRPr="00785C54" w:rsidDel="000F79BF">
          <w:rPr>
            <w:szCs w:val="24"/>
          </w:rPr>
          <w:delText>1</w:delText>
        </w:r>
      </w:del>
      <w:commentRangeEnd w:id="3225"/>
      <w:r w:rsidR="00047CD7">
        <w:rPr>
          <w:rStyle w:val="CommentReference"/>
          <w:rFonts w:eastAsia="MS Mincho"/>
          <w:b w:val="0"/>
          <w:lang w:eastAsia="ja-JP"/>
        </w:rPr>
        <w:commentReference w:id="3225"/>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28" w:name="_Toc113373549"/>
      <w:proofErr w:type="spellStart"/>
      <w:r w:rsidRPr="00785C54">
        <w:rPr>
          <w:rFonts w:eastAsia="Times New Roman"/>
          <w:szCs w:val="24"/>
        </w:rPr>
        <w:t>SamplingProcedure</w:t>
      </w:r>
      <w:bookmarkEnd w:id="3228"/>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9" w:name="_Toc113373550"/>
      <w:proofErr w:type="spellStart"/>
      <w:r w:rsidRPr="00785C54">
        <w:rPr>
          <w:rFonts w:eastAsia="Times New Roman"/>
          <w:szCs w:val="24"/>
        </w:rPr>
        <w:t>SamplingProcedure</w:t>
      </w:r>
      <w:proofErr w:type="spellEnd"/>
      <w:r w:rsidRPr="00785C54">
        <w:rPr>
          <w:rFonts w:eastAsia="Times New Roman"/>
          <w:szCs w:val="24"/>
        </w:rPr>
        <w:t xml:space="preserve"> Requirements Class</w:t>
      </w:r>
      <w:bookmarkEnd w:id="3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30" w:author="Ilkka Rinne" w:date="2022-09-06T15:32:00Z">
              <w:r w:rsidRPr="00785C54" w:rsidDel="003613DB">
                <w:rPr>
                  <w:szCs w:val="24"/>
                </w:rPr>
                <w:delText>-</w:delText>
              </w:r>
            </w:del>
            <w:ins w:id="323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425CBC34" w:rsidR="003D1A1E" w:rsidRPr="00785C54" w:rsidRDefault="00BB7007" w:rsidP="00785C54">
      <w:pPr>
        <w:pStyle w:val="BodyText"/>
      </w:pPr>
      <w:proofErr w:type="spellStart"/>
      <w:ins w:id="3232" w:author="Katharina Schleidt" w:date="2022-08-13T18:03:00Z">
        <w:r w:rsidRPr="00785C54">
          <w:rPr>
            <w:szCs w:val="24"/>
          </w:rPr>
          <w:t>SamplingProcedure</w:t>
        </w:r>
        <w:proofErr w:type="spellEnd"/>
        <w:r w:rsidRPr="00BB7007">
          <w:t xml:space="preserve"> from the Basic Samples is described as a class diagram in Figure 3</w:t>
        </w:r>
      </w:ins>
      <w:ins w:id="3233" w:author="Ilkka Rinne" w:date="2022-09-06T14:28:00Z">
        <w:r w:rsidR="00A21027">
          <w:t>3</w:t>
        </w:r>
      </w:ins>
      <w:ins w:id="3234" w:author="Katharina Schleidt" w:date="2022-08-13T18:03:00Z">
        <w:del w:id="3235"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6" w:author="Ilkka Rinne" w:date="2022-09-06T14:27:00Z">
        <w:r w:rsidRPr="00785C54" w:rsidDel="00A21027">
          <w:rPr>
            <w:noProof/>
            <w:szCs w:val="24"/>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37" w:author="Ilkka Rinne" w:date="2022-09-06T14:28:00Z">
        <w:r w:rsidR="00A21027">
          <w:rPr>
            <w:noProof/>
            <w:szCs w:val="24"/>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2">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38"/>
      <w:r w:rsidRPr="00785C54">
        <w:rPr>
          <w:szCs w:val="24"/>
        </w:rPr>
        <w:t>Figure 3</w:t>
      </w:r>
      <w:ins w:id="3239" w:author="Ilkka Rinne" w:date="2022-09-06T14:28:00Z">
        <w:r w:rsidR="00A21027">
          <w:rPr>
            <w:szCs w:val="24"/>
          </w:rPr>
          <w:t>3</w:t>
        </w:r>
      </w:ins>
      <w:del w:id="3240" w:author="Ilkka Rinne" w:date="2022-09-06T14:28:00Z">
        <w:r w:rsidRPr="00785C54" w:rsidDel="00A21027">
          <w:rPr>
            <w:szCs w:val="24"/>
          </w:rPr>
          <w:delText>2</w:delText>
        </w:r>
        <w:commentRangeEnd w:id="3238"/>
        <w:r w:rsidR="00047CD7" w:rsidDel="00A21027">
          <w:rPr>
            <w:rStyle w:val="CommentReference"/>
            <w:rFonts w:eastAsia="MS Mincho"/>
            <w:b w:val="0"/>
            <w:lang w:eastAsia="ja-JP"/>
          </w:rPr>
          <w:commentReference w:id="3238"/>
        </w:r>
        <w:r w:rsidRPr="00785C54" w:rsidDel="00A21027">
          <w:rPr>
            <w:szCs w:val="24"/>
          </w:rPr>
          <w:delText xml:space="preserve"> </w:delText>
        </w:r>
      </w:del>
      <w:r w:rsidRPr="00785C54">
        <w:rPr>
          <w:szCs w:val="24"/>
        </w:rPr>
        <w:t xml:space="preserve">—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41" w:name="_Toc113373551"/>
      <w:proofErr w:type="spellStart"/>
      <w:r w:rsidRPr="00785C54">
        <w:rPr>
          <w:rFonts w:eastAsia="Times New Roman"/>
          <w:szCs w:val="24"/>
        </w:rPr>
        <w:lastRenderedPageBreak/>
        <w:t>PreparationProcedure</w:t>
      </w:r>
      <w:bookmarkEnd w:id="3241"/>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42" w:name="_Toc113373552"/>
      <w:proofErr w:type="spellStart"/>
      <w:r w:rsidRPr="00785C54">
        <w:rPr>
          <w:rFonts w:eastAsia="Times New Roman"/>
          <w:szCs w:val="24"/>
        </w:rPr>
        <w:t>PreparationProcedure</w:t>
      </w:r>
      <w:proofErr w:type="spellEnd"/>
      <w:r w:rsidRPr="00785C54">
        <w:rPr>
          <w:rFonts w:eastAsia="Times New Roman"/>
          <w:szCs w:val="24"/>
        </w:rPr>
        <w:t xml:space="preserve"> Requirements Class</w:t>
      </w:r>
      <w:bookmarkEnd w:id="32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3" w:author="Ilkka Rinne" w:date="2022-09-06T15:32:00Z">
              <w:r w:rsidRPr="00785C54" w:rsidDel="003613DB">
                <w:rPr>
                  <w:szCs w:val="24"/>
                </w:rPr>
                <w:delText>-</w:delText>
              </w:r>
            </w:del>
            <w:ins w:id="3244"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3EB2CC38" w:rsidR="003D1A1E" w:rsidRPr="00785C54" w:rsidRDefault="00BB7007" w:rsidP="00785C54">
      <w:pPr>
        <w:pStyle w:val="BodyText"/>
      </w:pPr>
      <w:proofErr w:type="spellStart"/>
      <w:ins w:id="3245" w:author="Katharina Schleidt" w:date="2022-08-13T18:04:00Z">
        <w:r w:rsidRPr="00785C54">
          <w:rPr>
            <w:szCs w:val="24"/>
          </w:rPr>
          <w:t>PreparationProcedure</w:t>
        </w:r>
        <w:proofErr w:type="spellEnd"/>
        <w:r w:rsidRPr="00BB7007">
          <w:t xml:space="preserve"> from the Basic Samples is described as a class diagram in Figure 3</w:t>
        </w:r>
      </w:ins>
      <w:ins w:id="3246" w:author="Ilkka Rinne" w:date="2022-09-06T14:29:00Z">
        <w:r w:rsidR="00D73867">
          <w:t>4</w:t>
        </w:r>
      </w:ins>
      <w:ins w:id="3247" w:author="Katharina Schleidt" w:date="2022-08-13T18:04:00Z">
        <w:del w:id="3248"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9" w:author="Ilkka Rinne" w:date="2022-09-06T14:28:00Z">
        <w:r w:rsidRPr="00785C54" w:rsidDel="00D73867">
          <w:rPr>
            <w:noProof/>
            <w:szCs w:val="24"/>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50" w:author="Ilkka Rinne" w:date="2022-09-06T14:28:00Z">
        <w:r w:rsidR="00D73867">
          <w:rPr>
            <w:noProof/>
            <w:szCs w:val="24"/>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5">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1"/>
      <w:r w:rsidRPr="00785C54">
        <w:rPr>
          <w:szCs w:val="24"/>
        </w:rPr>
        <w:t>Figure 3</w:t>
      </w:r>
      <w:ins w:id="3252" w:author="Ilkka Rinne" w:date="2022-09-06T14:29:00Z">
        <w:r w:rsidR="00D73867">
          <w:rPr>
            <w:szCs w:val="24"/>
          </w:rPr>
          <w:t>4</w:t>
        </w:r>
      </w:ins>
      <w:del w:id="3253" w:author="Ilkka Rinne" w:date="2022-09-06T14:29:00Z">
        <w:r w:rsidRPr="00785C54" w:rsidDel="00D73867">
          <w:rPr>
            <w:szCs w:val="24"/>
          </w:rPr>
          <w:delText>3</w:delText>
        </w:r>
      </w:del>
      <w:commentRangeEnd w:id="3251"/>
      <w:r w:rsidR="00047CD7">
        <w:rPr>
          <w:rStyle w:val="CommentReference"/>
          <w:rFonts w:eastAsia="MS Mincho"/>
          <w:b w:val="0"/>
          <w:lang w:eastAsia="ja-JP"/>
        </w:rPr>
        <w:commentReference w:id="3251"/>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54" w:name="_Toc113373553"/>
      <w:proofErr w:type="spellStart"/>
      <w:r w:rsidRPr="00785C54">
        <w:rPr>
          <w:rFonts w:eastAsia="Times New Roman"/>
          <w:szCs w:val="24"/>
        </w:rPr>
        <w:t>PreparationStep</w:t>
      </w:r>
      <w:bookmarkEnd w:id="3254"/>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5" w:name="_Toc113373554"/>
      <w:proofErr w:type="spellStart"/>
      <w:r w:rsidRPr="00785C54">
        <w:rPr>
          <w:rFonts w:eastAsia="Times New Roman"/>
          <w:szCs w:val="24"/>
        </w:rPr>
        <w:t>PreparationStep</w:t>
      </w:r>
      <w:proofErr w:type="spellEnd"/>
      <w:r w:rsidRPr="00785C54">
        <w:rPr>
          <w:rFonts w:eastAsia="Times New Roman"/>
          <w:szCs w:val="24"/>
        </w:rPr>
        <w:t xml:space="preserve"> Requirements Class</w:t>
      </w:r>
      <w:bookmarkEnd w:id="32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6" w:author="Ilkka Rinne" w:date="2022-09-06T15:32:00Z">
              <w:r w:rsidRPr="00785C54" w:rsidDel="003613DB">
                <w:rPr>
                  <w:szCs w:val="24"/>
                </w:rPr>
                <w:delText>-</w:delText>
              </w:r>
            </w:del>
            <w:ins w:id="3257"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1D98A51F" w:rsidR="003D1A1E" w:rsidRPr="00785C54" w:rsidRDefault="00BB7007" w:rsidP="00785C54">
      <w:pPr>
        <w:pStyle w:val="BodyText"/>
      </w:pPr>
      <w:proofErr w:type="spellStart"/>
      <w:ins w:id="3258" w:author="Katharina Schleidt" w:date="2022-08-13T18:05:00Z">
        <w:r w:rsidRPr="00785C54">
          <w:rPr>
            <w:szCs w:val="24"/>
          </w:rPr>
          <w:t>PreparationStep</w:t>
        </w:r>
        <w:proofErr w:type="spellEnd"/>
        <w:r w:rsidRPr="00BB7007">
          <w:t xml:space="preserve"> </w:t>
        </w:r>
      </w:ins>
      <w:ins w:id="3259" w:author="Katharina Schleidt" w:date="2022-08-13T18:04:00Z">
        <w:r w:rsidRPr="00BB7007">
          <w:t>from the Basic Samples is described as a class diagram in Figure 3</w:t>
        </w:r>
      </w:ins>
      <w:ins w:id="3260" w:author="Ilkka Rinne" w:date="2022-09-06T14:29:00Z">
        <w:r w:rsidR="00476D80">
          <w:t>5</w:t>
        </w:r>
      </w:ins>
      <w:ins w:id="3261" w:author="Katharina Schleidt" w:date="2022-08-13T18:04:00Z">
        <w:del w:id="3262"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3" w:author="Ilkka Rinne" w:date="2022-09-06T14:29:00Z">
        <w:r w:rsidRPr="00785C54" w:rsidDel="00476D80">
          <w:rPr>
            <w:noProof/>
            <w:szCs w:val="24"/>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4" w:author="Ilkka Rinne" w:date="2022-09-06T14:29:00Z">
        <w:r w:rsidR="00476D80">
          <w:rPr>
            <w:noProof/>
            <w:szCs w:val="24"/>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7">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5"/>
      <w:r w:rsidRPr="00785C54">
        <w:rPr>
          <w:szCs w:val="24"/>
        </w:rPr>
        <w:t>Figure 3</w:t>
      </w:r>
      <w:ins w:id="3266" w:author="Ilkka Rinne" w:date="2022-09-06T14:29:00Z">
        <w:r w:rsidR="00476D80">
          <w:rPr>
            <w:szCs w:val="24"/>
          </w:rPr>
          <w:t>5</w:t>
        </w:r>
      </w:ins>
      <w:del w:id="3267" w:author="Ilkka Rinne" w:date="2022-09-06T14:29:00Z">
        <w:r w:rsidRPr="00785C54" w:rsidDel="00476D80">
          <w:rPr>
            <w:szCs w:val="24"/>
          </w:rPr>
          <w:delText>4</w:delText>
        </w:r>
      </w:del>
      <w:r w:rsidRPr="00785C54">
        <w:rPr>
          <w:szCs w:val="24"/>
        </w:rPr>
        <w:t xml:space="preserve"> </w:t>
      </w:r>
      <w:commentRangeEnd w:id="3265"/>
      <w:r w:rsidR="00047CD7">
        <w:rPr>
          <w:rStyle w:val="CommentReference"/>
          <w:rFonts w:eastAsia="MS Mincho"/>
          <w:b w:val="0"/>
          <w:lang w:eastAsia="ja-JP"/>
        </w:rPr>
        <w:commentReference w:id="3265"/>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68" w:name="_Toc113373555"/>
      <w:proofErr w:type="spellStart"/>
      <w:r w:rsidRPr="00785C54">
        <w:rPr>
          <w:rFonts w:eastAsia="Times New Roman"/>
          <w:szCs w:val="24"/>
        </w:rPr>
        <w:lastRenderedPageBreak/>
        <w:t>SampleCollection</w:t>
      </w:r>
      <w:bookmarkEnd w:id="3268"/>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9" w:name="_Toc113373556"/>
      <w:proofErr w:type="spellStart"/>
      <w:r w:rsidRPr="00785C54">
        <w:rPr>
          <w:rFonts w:eastAsia="Times New Roman"/>
          <w:szCs w:val="24"/>
        </w:rPr>
        <w:t>SampleCollection</w:t>
      </w:r>
      <w:proofErr w:type="spellEnd"/>
      <w:r w:rsidRPr="00785C54">
        <w:rPr>
          <w:rFonts w:eastAsia="Times New Roman"/>
          <w:szCs w:val="24"/>
        </w:rPr>
        <w:t xml:space="preserve"> Requirements Class</w:t>
      </w:r>
      <w:bookmarkEnd w:id="32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70" w:author="Ilkka Rinne" w:date="2022-09-06T15:32:00Z">
              <w:r w:rsidRPr="00785C54" w:rsidDel="003613DB">
                <w:rPr>
                  <w:szCs w:val="24"/>
                </w:rPr>
                <w:delText>-</w:delText>
              </w:r>
            </w:del>
            <w:ins w:id="3271"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4EDAB14" w:rsidR="003D1A1E" w:rsidRPr="00785C54" w:rsidRDefault="00BB7007" w:rsidP="00785C54">
      <w:pPr>
        <w:pStyle w:val="BodyText"/>
      </w:pPr>
      <w:proofErr w:type="spellStart"/>
      <w:ins w:id="3272" w:author="Katharina Schleidt" w:date="2022-08-13T18:05:00Z">
        <w:r w:rsidRPr="00785C54">
          <w:rPr>
            <w:szCs w:val="24"/>
          </w:rPr>
          <w:t>SampleCollection</w:t>
        </w:r>
        <w:proofErr w:type="spellEnd"/>
        <w:r w:rsidRPr="00BB7007">
          <w:t xml:space="preserve"> from the Basic Samples is described as a class diagram in Figure 3</w:t>
        </w:r>
      </w:ins>
      <w:ins w:id="3273" w:author="Ilkka Rinne" w:date="2022-09-06T14:30:00Z">
        <w:r w:rsidR="00BD2BC0">
          <w:t>6</w:t>
        </w:r>
      </w:ins>
      <w:ins w:id="3274" w:author="Katharina Schleidt" w:date="2022-08-13T18:05:00Z">
        <w:del w:id="3275"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6" w:author="Ilkka Rinne" w:date="2022-09-06T14:30:00Z">
        <w:r w:rsidRPr="00785C54" w:rsidDel="00BD2BC0">
          <w:rPr>
            <w:noProof/>
            <w:szCs w:val="24"/>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77" w:author="Ilkka Rinne" w:date="2022-09-06T14:30:00Z">
        <w:r w:rsidR="00BD2BC0">
          <w:rPr>
            <w:noProof/>
            <w:szCs w:val="24"/>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9">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78"/>
      <w:r w:rsidRPr="00785C54">
        <w:rPr>
          <w:szCs w:val="24"/>
        </w:rPr>
        <w:t>Figure 3</w:t>
      </w:r>
      <w:ins w:id="3279" w:author="Ilkka Rinne" w:date="2022-09-06T14:30:00Z">
        <w:r w:rsidR="00BD2BC0">
          <w:rPr>
            <w:szCs w:val="24"/>
          </w:rPr>
          <w:t>6</w:t>
        </w:r>
      </w:ins>
      <w:del w:id="3280" w:author="Ilkka Rinne" w:date="2022-09-06T14:30:00Z">
        <w:r w:rsidRPr="00785C54" w:rsidDel="00BD2BC0">
          <w:rPr>
            <w:szCs w:val="24"/>
          </w:rPr>
          <w:delText>5</w:delText>
        </w:r>
      </w:del>
      <w:r w:rsidRPr="00785C54">
        <w:rPr>
          <w:szCs w:val="24"/>
        </w:rPr>
        <w:t xml:space="preserve"> </w:t>
      </w:r>
      <w:commentRangeEnd w:id="3278"/>
      <w:r w:rsidR="00047CD7">
        <w:rPr>
          <w:rStyle w:val="CommentReference"/>
          <w:rFonts w:eastAsia="MS Mincho"/>
          <w:b w:val="0"/>
          <w:lang w:eastAsia="ja-JP"/>
        </w:rPr>
        <w:commentReference w:id="3278"/>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1" w:name="_Toc113373557"/>
      <w:r w:rsidRPr="00785C54">
        <w:rPr>
          <w:rFonts w:eastAsia="Times New Roman"/>
          <w:szCs w:val="24"/>
        </w:rPr>
        <w:lastRenderedPageBreak/>
        <w:t xml:space="preserve">Feature type </w:t>
      </w:r>
      <w:proofErr w:type="spellStart"/>
      <w:r w:rsidRPr="00785C54">
        <w:rPr>
          <w:rFonts w:eastAsia="Times New Roman"/>
          <w:szCs w:val="24"/>
        </w:rPr>
        <w:t>SampleCollection</w:t>
      </w:r>
      <w:bookmarkEnd w:id="328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2" w:author="Katharina Schleidt" w:date="2022-08-10T20:04:00Z">
              <w:r w:rsidRPr="00785C54" w:rsidDel="00B36FFD">
                <w:rPr>
                  <w:szCs w:val="24"/>
                </w:rPr>
                <w:delText xml:space="preserve">A </w:delText>
              </w:r>
            </w:del>
            <w:ins w:id="3283" w:author="Katharina Schleidt" w:date="2022-08-10T20:05:00Z">
              <w:r w:rsidR="00B36FFD" w:rsidRPr="00B36FFD">
                <w:rPr>
                  <w:szCs w:val="24"/>
                </w:rPr>
                <w:t xml:space="preserve">A </w:t>
              </w:r>
              <w:proofErr w:type="spellStart"/>
              <w:r w:rsidR="00B36FFD" w:rsidRPr="00E91BC4">
                <w:rPr>
                  <w:b/>
                  <w:bCs/>
                  <w:szCs w:val="24"/>
                  <w:rPrChange w:id="3284" w:author="Katharina Schleidt" w:date="2022-08-13T17:33:00Z">
                    <w:rPr>
                      <w:szCs w:val="24"/>
                    </w:rPr>
                  </w:rPrChange>
                </w:rPr>
                <w:t>SampleCollection</w:t>
              </w:r>
              <w:proofErr w:type="spellEnd"/>
              <w:r w:rsidR="00B36FFD" w:rsidRPr="00B36FFD">
                <w:rPr>
                  <w:szCs w:val="24"/>
                </w:rPr>
                <w:t xml:space="preserve"> shall be defined as </w:t>
              </w:r>
            </w:ins>
            <w:ins w:id="328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6" w:name="_Toc113373558"/>
      <w:r w:rsidRPr="00785C54">
        <w:rPr>
          <w:rFonts w:eastAsia="Times New Roman"/>
          <w:szCs w:val="24"/>
        </w:rPr>
        <w:t>Association member</w:t>
      </w:r>
      <w:bookmarkEnd w:id="32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3287" w:author="Katharina Schleidt" w:date="2022-08-10T19:14:00Z">
              <w:r w:rsidRPr="00785C54" w:rsidDel="002F2035">
                <w:rPr>
                  <w:szCs w:val="24"/>
                </w:rPr>
                <w:delText>SHALL</w:delText>
              </w:r>
            </w:del>
            <w:ins w:id="3288"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9" w:name="_Toc113373559"/>
      <w:r w:rsidRPr="00785C54">
        <w:rPr>
          <w:rFonts w:eastAsia="Times New Roman"/>
          <w:szCs w:val="24"/>
        </w:rPr>
        <w:t xml:space="preserve">Association </w:t>
      </w:r>
      <w:proofErr w:type="spellStart"/>
      <w:r w:rsidRPr="00785C54">
        <w:rPr>
          <w:rFonts w:eastAsia="Times New Roman"/>
          <w:szCs w:val="24"/>
        </w:rPr>
        <w:t>relatedCollection</w:t>
      </w:r>
      <w:bookmarkEnd w:id="3289"/>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3290" w:author="Katharina Schleidt" w:date="2022-08-10T19:14:00Z">
              <w:r w:rsidRPr="00785C54" w:rsidDel="002F2035">
                <w:rPr>
                  <w:szCs w:val="24"/>
                </w:rPr>
                <w:delText>SHALL</w:delText>
              </w:r>
            </w:del>
            <w:ins w:id="3291" w:author="Katharina Schleidt" w:date="2022-08-10T19:14:00Z">
              <w:r w:rsidR="002F2035">
                <w:rPr>
                  <w:szCs w:val="24"/>
                </w:rPr>
                <w:t>shall</w:t>
              </w:r>
            </w:ins>
            <w:r w:rsidRPr="00785C54">
              <w:rPr>
                <w:szCs w:val="24"/>
              </w:rPr>
              <w:t xml:space="preserve"> be used. The </w:t>
            </w:r>
            <w:proofErr w:type="spellStart"/>
            <w:r w:rsidRPr="00785C54">
              <w:rPr>
                <w:b/>
                <w:szCs w:val="24"/>
              </w:rPr>
              <w:t>context:GenericName</w:t>
            </w:r>
            <w:proofErr w:type="spell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292" w:name="_Toc113373560"/>
      <w:proofErr w:type="spellStart"/>
      <w:r w:rsidRPr="00785C54">
        <w:rPr>
          <w:rFonts w:eastAsia="Times New Roman"/>
          <w:szCs w:val="24"/>
        </w:rPr>
        <w:t>PhysicalDimension</w:t>
      </w:r>
      <w:bookmarkEnd w:id="3292"/>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3" w:name="_Toc113373561"/>
      <w:proofErr w:type="spellStart"/>
      <w:r w:rsidRPr="00785C54">
        <w:rPr>
          <w:rFonts w:eastAsia="Times New Roman"/>
          <w:szCs w:val="24"/>
        </w:rPr>
        <w:t>PhysicalDimension</w:t>
      </w:r>
      <w:proofErr w:type="spellEnd"/>
      <w:r w:rsidRPr="00785C54">
        <w:rPr>
          <w:rFonts w:eastAsia="Times New Roman"/>
          <w:szCs w:val="24"/>
        </w:rPr>
        <w:t xml:space="preserve"> Requirements Class</w:t>
      </w:r>
      <w:bookmarkEnd w:id="32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4" w:author="Ilkka Rinne" w:date="2022-09-06T15:32:00Z">
              <w:r w:rsidRPr="00785C54" w:rsidDel="003613DB">
                <w:rPr>
                  <w:szCs w:val="24"/>
                </w:rPr>
                <w:delText>-</w:delText>
              </w:r>
            </w:del>
            <w:ins w:id="329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296" w:name="_Toc113373562"/>
      <w:r w:rsidRPr="00785C54">
        <w:rPr>
          <w:rFonts w:eastAsia="Times New Roman"/>
          <w:szCs w:val="24"/>
        </w:rPr>
        <w:t xml:space="preserve">Data type </w:t>
      </w:r>
      <w:proofErr w:type="spellStart"/>
      <w:r w:rsidRPr="00785C54">
        <w:rPr>
          <w:rFonts w:eastAsia="Times New Roman"/>
          <w:szCs w:val="24"/>
        </w:rPr>
        <w:t>PhysicalDimension</w:t>
      </w:r>
      <w:bookmarkEnd w:id="3296"/>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32CAC2F1" w:rsidR="005B5EAD" w:rsidRPr="00785C54" w:rsidRDefault="005B5EAD" w:rsidP="00785C54">
            <w:pPr>
              <w:pStyle w:val="Tablebody"/>
              <w:autoSpaceDE w:val="0"/>
              <w:autoSpaceDN w:val="0"/>
              <w:adjustRightInd w:val="0"/>
              <w:jc w:val="both"/>
              <w:rPr>
                <w:szCs w:val="20"/>
              </w:rPr>
            </w:pPr>
            <w:del w:id="3297" w:author="Katharina Schleidt" w:date="2022-08-10T20:05:00Z">
              <w:r w:rsidRPr="00785C54" w:rsidDel="00A807FF">
                <w:rPr>
                  <w:szCs w:val="24"/>
                </w:rPr>
                <w:delText xml:space="preserve">A </w:delText>
              </w:r>
            </w:del>
            <w:ins w:id="3298" w:author="Katharina Schleidt" w:date="2022-08-10T20:05:00Z">
              <w:r w:rsidR="00A807FF" w:rsidRPr="00A807FF">
                <w:rPr>
                  <w:szCs w:val="24"/>
                </w:rPr>
                <w:t xml:space="preserve">A </w:t>
              </w:r>
              <w:proofErr w:type="spellStart"/>
              <w:r w:rsidR="00A807FF" w:rsidRPr="00E91BC4">
                <w:rPr>
                  <w:b/>
                  <w:bCs/>
                  <w:szCs w:val="24"/>
                  <w:rPrChange w:id="3299"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00" w:author="Ilkka Rinne" w:date="2022-09-06T15:32:00Z">
              <w:r w:rsidRPr="00785C54" w:rsidDel="003613DB">
                <w:rPr>
                  <w:szCs w:val="24"/>
                </w:rPr>
                <w:delText>dataType</w:delText>
              </w:r>
            </w:del>
            <w:ins w:id="3301"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2" w:name="_Toc113373563"/>
      <w:r w:rsidRPr="00785C54">
        <w:rPr>
          <w:rFonts w:eastAsia="Times New Roman"/>
          <w:szCs w:val="24"/>
        </w:rPr>
        <w:lastRenderedPageBreak/>
        <w:t>Attribute dimension</w:t>
      </w:r>
      <w:bookmarkEnd w:id="33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03" w:author="Katharina Schleidt" w:date="2022-08-10T19:14:00Z">
              <w:r w:rsidRPr="00785C54" w:rsidDel="002F2035">
                <w:rPr>
                  <w:szCs w:val="24"/>
                </w:rPr>
                <w:delText>SHALL</w:delText>
              </w:r>
            </w:del>
            <w:ins w:id="3304"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dimension:URI</w:t>
            </w:r>
            <w:proofErr w:type="spell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5" w:name="_Toc113373564"/>
      <w:r w:rsidRPr="00785C54">
        <w:rPr>
          <w:rFonts w:eastAsia="Times New Roman"/>
          <w:szCs w:val="24"/>
        </w:rPr>
        <w:t>Attribute value</w:t>
      </w:r>
      <w:bookmarkEnd w:id="33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06" w:author="Katharina Schleidt" w:date="2022-08-10T19:14:00Z">
              <w:r w:rsidRPr="00785C54" w:rsidDel="002F2035">
                <w:rPr>
                  <w:szCs w:val="24"/>
                </w:rPr>
                <w:delText>SHALL</w:delText>
              </w:r>
            </w:del>
            <w:ins w:id="3307"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value:Measure</w:t>
            </w:r>
            <w:proofErr w:type="spell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08" w:name="_Toc113373565"/>
      <w:proofErr w:type="spellStart"/>
      <w:r w:rsidRPr="00785C54">
        <w:rPr>
          <w:rFonts w:eastAsia="Times New Roman"/>
          <w:szCs w:val="24"/>
        </w:rPr>
        <w:t>NamedLocation</w:t>
      </w:r>
      <w:bookmarkEnd w:id="3308"/>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9" w:name="_Toc113373566"/>
      <w:proofErr w:type="spellStart"/>
      <w:r w:rsidRPr="00785C54">
        <w:rPr>
          <w:rFonts w:eastAsia="Times New Roman"/>
          <w:szCs w:val="24"/>
        </w:rPr>
        <w:t>NamedLocation</w:t>
      </w:r>
      <w:proofErr w:type="spellEnd"/>
      <w:r w:rsidRPr="00785C54">
        <w:rPr>
          <w:rFonts w:eastAsia="Times New Roman"/>
          <w:szCs w:val="24"/>
        </w:rPr>
        <w:t xml:space="preserve"> Requirements Class</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0" w:author="Ilkka Rinne" w:date="2022-09-06T15:32:00Z">
              <w:r w:rsidRPr="00785C54" w:rsidDel="003613DB">
                <w:rPr>
                  <w:szCs w:val="24"/>
                </w:rPr>
                <w:delText>-</w:delText>
              </w:r>
            </w:del>
            <w:ins w:id="3311"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2" w:name="_Toc113373567"/>
      <w:r w:rsidRPr="00785C54">
        <w:rPr>
          <w:rFonts w:eastAsia="Times New Roman"/>
          <w:szCs w:val="24"/>
        </w:rPr>
        <w:t xml:space="preserve">Data type </w:t>
      </w:r>
      <w:proofErr w:type="spellStart"/>
      <w:r w:rsidRPr="00785C54">
        <w:rPr>
          <w:rFonts w:eastAsia="Times New Roman"/>
          <w:szCs w:val="24"/>
        </w:rPr>
        <w:t>NamedLocation</w:t>
      </w:r>
      <w:bookmarkEnd w:id="3312"/>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13" w:author="Katharina Schleidt" w:date="2022-08-10T20:05:00Z">
              <w:r w:rsidRPr="00A807FF">
                <w:rPr>
                  <w:szCs w:val="24"/>
                </w:rPr>
                <w:t xml:space="preserve">A </w:t>
              </w:r>
              <w:proofErr w:type="spellStart"/>
              <w:r w:rsidRPr="00E91BC4">
                <w:rPr>
                  <w:b/>
                  <w:bCs/>
                  <w:szCs w:val="24"/>
                  <w:rPrChange w:id="3314" w:author="Katharina Schleidt" w:date="2022-08-13T17:33:00Z">
                    <w:rPr>
                      <w:szCs w:val="24"/>
                    </w:rPr>
                  </w:rPrChange>
                </w:rPr>
                <w:t>NamedLocation</w:t>
              </w:r>
              <w:proofErr w:type="spellEnd"/>
              <w:r w:rsidRPr="00A807FF">
                <w:rPr>
                  <w:szCs w:val="24"/>
                </w:rPr>
                <w:t xml:space="preserve"> shall be defined as </w:t>
              </w:r>
            </w:ins>
            <w:commentRangeStart w:id="3315"/>
            <w:del w:id="3316" w:author="Katharina Schleidt" w:date="2022-08-13T17:34:00Z">
              <w:r w:rsidR="005B5EAD" w:rsidRPr="00785C54" w:rsidDel="0037109D">
                <w:rPr>
                  <w:szCs w:val="24"/>
                </w:rPr>
                <w:delText xml:space="preserve">A </w:delText>
              </w:r>
            </w:del>
            <w:ins w:id="3317"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15"/>
            <w:r w:rsidR="00047CD7">
              <w:rPr>
                <w:rStyle w:val="CommentReference"/>
                <w:rFonts w:eastAsia="MS Mincho"/>
                <w:lang w:eastAsia="ja-JP"/>
              </w:rPr>
              <w:commentReference w:id="3315"/>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8" w:name="_Toc113373568"/>
      <w:r w:rsidRPr="00785C54">
        <w:rPr>
          <w:rFonts w:eastAsia="Times New Roman"/>
          <w:szCs w:val="24"/>
        </w:rPr>
        <w:lastRenderedPageBreak/>
        <w:t>Attribute address</w:t>
      </w:r>
      <w:bookmarkEnd w:id="33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r w:rsidRPr="00785C54">
              <w:rPr>
                <w:b/>
                <w:szCs w:val="24"/>
              </w:rPr>
              <w:t>address:Any</w:t>
            </w:r>
            <w:proofErr w:type="spellEnd"/>
            <w:r w:rsidRPr="00785C54">
              <w:rPr>
                <w:szCs w:val="24"/>
              </w:rPr>
              <w:t xml:space="preserve"> </w:t>
            </w:r>
            <w:del w:id="3319" w:author="Katharina Schleidt" w:date="2022-08-10T19:14:00Z">
              <w:r w:rsidRPr="00785C54" w:rsidDel="002F2035">
                <w:rPr>
                  <w:szCs w:val="24"/>
                </w:rPr>
                <w:delText>SHALL</w:delText>
              </w:r>
            </w:del>
            <w:ins w:id="3320"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1" w:name="_Toc113373569"/>
      <w:r w:rsidRPr="00785C54">
        <w:rPr>
          <w:rFonts w:eastAsia="Times New Roman"/>
          <w:szCs w:val="24"/>
        </w:rPr>
        <w:t>Attribute name</w:t>
      </w:r>
      <w:bookmarkEnd w:id="33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r w:rsidRPr="00785C54">
              <w:rPr>
                <w:b/>
                <w:szCs w:val="24"/>
              </w:rPr>
              <w:t>name:GenericName</w:t>
            </w:r>
            <w:proofErr w:type="spellEnd"/>
            <w:r w:rsidRPr="00785C54">
              <w:rPr>
                <w:szCs w:val="24"/>
              </w:rPr>
              <w:t xml:space="preserve"> </w:t>
            </w:r>
            <w:del w:id="3322" w:author="Katharina Schleidt" w:date="2022-08-10T19:14:00Z">
              <w:r w:rsidRPr="00785C54" w:rsidDel="002F2035">
                <w:rPr>
                  <w:szCs w:val="24"/>
                </w:rPr>
                <w:delText>SHALL</w:delText>
              </w:r>
            </w:del>
            <w:ins w:id="3323"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4" w:name="_Toc113373570"/>
      <w:r w:rsidRPr="00785C54">
        <w:rPr>
          <w:rFonts w:eastAsia="Times New Roman"/>
          <w:szCs w:val="24"/>
        </w:rPr>
        <w:t xml:space="preserve">Attribute </w:t>
      </w:r>
      <w:proofErr w:type="spellStart"/>
      <w:r w:rsidRPr="00785C54">
        <w:rPr>
          <w:rFonts w:eastAsia="Times New Roman"/>
          <w:szCs w:val="24"/>
        </w:rPr>
        <w:t>representativeGeometry</w:t>
      </w:r>
      <w:bookmarkEnd w:id="3324"/>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r w:rsidRPr="00785C54">
              <w:rPr>
                <w:b/>
                <w:szCs w:val="24"/>
              </w:rPr>
              <w:t>representativeGeometry:Geometry</w:t>
            </w:r>
            <w:proofErr w:type="spellEnd"/>
            <w:r w:rsidRPr="00785C54">
              <w:rPr>
                <w:szCs w:val="24"/>
              </w:rPr>
              <w:t xml:space="preserve"> </w:t>
            </w:r>
            <w:del w:id="3325" w:author="Katharina Schleidt" w:date="2022-08-10T19:14:00Z">
              <w:r w:rsidRPr="00785C54" w:rsidDel="002F2035">
                <w:rPr>
                  <w:szCs w:val="24"/>
                </w:rPr>
                <w:delText>SHALL</w:delText>
              </w:r>
            </w:del>
            <w:ins w:id="3326"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27" w:name="_Toc113373571"/>
      <w:proofErr w:type="spellStart"/>
      <w:r w:rsidRPr="00785C54">
        <w:rPr>
          <w:rFonts w:eastAsia="Times New Roman"/>
          <w:szCs w:val="24"/>
        </w:rPr>
        <w:t>StatisticalClassification</w:t>
      </w:r>
      <w:bookmarkEnd w:id="3327"/>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8" w:name="_Toc113373572"/>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9" w:author="Ilkka Rinne" w:date="2022-09-06T15:32:00Z">
              <w:r w:rsidRPr="00785C54" w:rsidDel="003613DB">
                <w:rPr>
                  <w:szCs w:val="24"/>
                </w:rPr>
                <w:delText>-</w:delText>
              </w:r>
            </w:del>
            <w:ins w:id="3330"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1" w:name="_Toc113373573"/>
      <w:r w:rsidRPr="00785C54">
        <w:rPr>
          <w:rFonts w:eastAsia="Times New Roman"/>
          <w:szCs w:val="24"/>
        </w:rPr>
        <w:t xml:space="preserve">Data type </w:t>
      </w:r>
      <w:proofErr w:type="spellStart"/>
      <w:r w:rsidRPr="00785C54">
        <w:rPr>
          <w:rFonts w:eastAsia="Times New Roman"/>
          <w:szCs w:val="24"/>
        </w:rPr>
        <w:t>StatisticalClassification</w:t>
      </w:r>
      <w:bookmarkEnd w:id="3331"/>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02BF35C8" w:rsidR="005B5EAD" w:rsidRPr="00785C54" w:rsidRDefault="005B5EAD" w:rsidP="00785C54">
            <w:pPr>
              <w:pStyle w:val="Tablebody"/>
              <w:autoSpaceDE w:val="0"/>
              <w:autoSpaceDN w:val="0"/>
              <w:adjustRightInd w:val="0"/>
              <w:jc w:val="both"/>
              <w:rPr>
                <w:szCs w:val="20"/>
              </w:rPr>
            </w:pPr>
            <w:del w:id="3332" w:author="Katharina Schleidt" w:date="2022-08-10T20:06:00Z">
              <w:r w:rsidRPr="00785C54" w:rsidDel="00A807FF">
                <w:rPr>
                  <w:szCs w:val="24"/>
                </w:rPr>
                <w:delText xml:space="preserve">A </w:delText>
              </w:r>
            </w:del>
            <w:ins w:id="3333" w:author="Katharina Schleidt" w:date="2022-08-10T20:06:00Z">
              <w:r w:rsidR="00A807FF" w:rsidRPr="00A807FF">
                <w:rPr>
                  <w:szCs w:val="24"/>
                </w:rPr>
                <w:t xml:space="preserve">A </w:t>
              </w:r>
              <w:proofErr w:type="spellStart"/>
              <w:r w:rsidR="00A807FF" w:rsidRPr="0037109D">
                <w:rPr>
                  <w:b/>
                  <w:bCs/>
                  <w:szCs w:val="24"/>
                  <w:rPrChange w:id="3334"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del w:id="3335" w:author="Ilkka Rinne" w:date="2022-09-06T15:32:00Z">
              <w:r w:rsidRPr="00785C54" w:rsidDel="003613DB">
                <w:rPr>
                  <w:szCs w:val="24"/>
                </w:rPr>
                <w:delText>dataType</w:delText>
              </w:r>
            </w:del>
            <w:ins w:id="3336" w:author="Ilkka Rinne" w:date="2022-09-06T15:32:00Z">
              <w:r w:rsidR="003613DB">
                <w:rPr>
                  <w:szCs w:val="24"/>
                </w:rPr>
                <w:pgNum/>
              </w:r>
              <w:proofErr w:type="spellStart"/>
              <w:r w:rsidR="003613DB">
                <w:rPr>
                  <w:szCs w:val="24"/>
                </w:rPr>
                <w:t>orrespo</w:t>
              </w:r>
            </w:ins>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7" w:name="_Toc113373574"/>
      <w:r w:rsidRPr="00785C54">
        <w:rPr>
          <w:rFonts w:eastAsia="Times New Roman"/>
          <w:szCs w:val="24"/>
        </w:rPr>
        <w:lastRenderedPageBreak/>
        <w:t>Attribute concept</w:t>
      </w:r>
      <w:bookmarkEnd w:id="33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38" w:author="Katharina Schleidt" w:date="2022-08-10T19:14:00Z">
              <w:r w:rsidRPr="00785C54" w:rsidDel="002F2035">
                <w:rPr>
                  <w:szCs w:val="24"/>
                </w:rPr>
                <w:delText>SHALL</w:delText>
              </w:r>
            </w:del>
            <w:ins w:id="3339"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concept:URI</w:t>
            </w:r>
            <w:proofErr w:type="spell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40" w:name="_Toc113373575"/>
      <w:r w:rsidRPr="00785C54">
        <w:rPr>
          <w:rFonts w:eastAsia="Times New Roman"/>
          <w:szCs w:val="24"/>
        </w:rPr>
        <w:t>Attribute classification</w:t>
      </w:r>
      <w:bookmarkEnd w:id="33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3341" w:author="Katharina Schleidt" w:date="2022-08-10T19:14:00Z">
              <w:r w:rsidRPr="00785C54" w:rsidDel="002F2035">
                <w:rPr>
                  <w:szCs w:val="24"/>
                </w:rPr>
                <w:delText>SHALL</w:delText>
              </w:r>
            </w:del>
            <w:ins w:id="3342" w:author="Katharina Schleidt" w:date="2022-08-10T19:14:00Z">
              <w:r w:rsidR="002F2035">
                <w:rPr>
                  <w:szCs w:val="24"/>
                </w:rPr>
                <w:t>shall</w:t>
              </w:r>
            </w:ins>
            <w:r w:rsidRPr="00785C54">
              <w:rPr>
                <w:szCs w:val="24"/>
              </w:rPr>
              <w:t xml:space="preserve"> be provided in the attribute </w:t>
            </w:r>
            <w:proofErr w:type="spellStart"/>
            <w:r w:rsidRPr="00785C54">
              <w:rPr>
                <w:b/>
                <w:szCs w:val="24"/>
              </w:rPr>
              <w:t>classification:URI</w:t>
            </w:r>
            <w:proofErr w:type="spell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43"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4" w:author="Katharina Schleidt" w:date="2022-08-10T19:49:00Z">
        <w:r w:rsidRPr="00785C54">
          <w:rPr>
            <w:szCs w:val="24"/>
          </w:rPr>
          <w:t>EXAMPLE</w:t>
        </w:r>
        <w:r>
          <w:rPr>
            <w:szCs w:val="24"/>
          </w:rPr>
          <w:t xml:space="preserve"> 1</w:t>
        </w:r>
      </w:ins>
      <w:del w:id="3345" w:author="Katharina Schleidt" w:date="2022-08-10T19:49:00Z">
        <w:r w:rsidR="005B5EAD" w:rsidRPr="00785C54" w:rsidDel="005929A0">
          <w:rPr>
            <w:szCs w:val="24"/>
          </w:rPr>
          <w:delText>a)</w:delText>
        </w:r>
      </w:del>
      <w:ins w:id="3346"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7" w:author="Katharina Schleidt" w:date="2022-08-10T19:49:00Z">
        <w:r w:rsidRPr="00785C54">
          <w:rPr>
            <w:szCs w:val="24"/>
          </w:rPr>
          <w:t>EXAMPLE</w:t>
        </w:r>
        <w:r>
          <w:rPr>
            <w:szCs w:val="24"/>
          </w:rPr>
          <w:t xml:space="preserve"> 2</w:t>
        </w:r>
      </w:ins>
      <w:del w:id="3348"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9" w:author="Katharina Schleidt" w:date="2022-08-10T19:49:00Z">
        <w:r w:rsidRPr="00785C54">
          <w:rPr>
            <w:szCs w:val="24"/>
          </w:rPr>
          <w:t>EXAMPLE</w:t>
        </w:r>
        <w:r>
          <w:rPr>
            <w:szCs w:val="24"/>
          </w:rPr>
          <w:t xml:space="preserve"> 3</w:t>
        </w:r>
      </w:ins>
      <w:del w:id="3350" w:author="Katharina Schleidt" w:date="2022-08-10T19:49:00Z">
        <w:r w:rsidR="005B5EAD" w:rsidRPr="00785C54" w:rsidDel="005929A0">
          <w:rPr>
            <w:szCs w:val="24"/>
          </w:rPr>
          <w:delText>c)</w:delText>
        </w:r>
      </w:del>
      <w:r w:rsidR="005B5EAD" w:rsidRPr="00785C54">
        <w:rPr>
          <w:szCs w:val="24"/>
        </w:rPr>
        <w:tab/>
      </w:r>
      <w:ins w:id="3351"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52" w:name="_Toc113373576"/>
      <w:proofErr w:type="spellStart"/>
      <w:r w:rsidRPr="00785C54">
        <w:rPr>
          <w:rFonts w:eastAsia="Times New Roman"/>
          <w:szCs w:val="24"/>
        </w:rPr>
        <w:t>Codelists</w:t>
      </w:r>
      <w:bookmarkEnd w:id="3352"/>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53" w:name="_Toc113373577"/>
      <w:proofErr w:type="spellStart"/>
      <w:r w:rsidRPr="00785C54">
        <w:rPr>
          <w:rFonts w:eastAsia="Times New Roman"/>
          <w:szCs w:val="24"/>
        </w:rPr>
        <w:t>SampleTypeByGeometryType</w:t>
      </w:r>
      <w:bookmarkEnd w:id="3353"/>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3354" w:author="REID-JAMOND Alison" w:date="2022-04-04T15:35:00Z">
        <w:r w:rsidRPr="00785C54" w:rsidDel="00047CD7">
          <w:rPr>
            <w:szCs w:val="24"/>
          </w:rPr>
          <w:delText>the previous version of this standard</w:delText>
        </w:r>
      </w:del>
      <w:ins w:id="3355"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56" w:author="Katharina Schleidt" w:date="2022-08-10T19:14:00Z">
              <w:r w:rsidRPr="00785C54" w:rsidDel="002F2035">
                <w:rPr>
                  <w:szCs w:val="24"/>
                </w:rPr>
                <w:delText>SHALL</w:delText>
              </w:r>
            </w:del>
            <w:ins w:id="3357"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58"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59"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60"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61"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62" w:author="Katharina Schleidt" w:date="2022-08-10T19:14:00Z">
              <w:r w:rsidRPr="00785C54" w:rsidDel="002F2035">
                <w:rPr>
                  <w:szCs w:val="24"/>
                </w:rPr>
                <w:delText>SHALL</w:delText>
              </w:r>
            </w:del>
            <w:ins w:id="3363"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64"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65" w:author="Ilkka Rinne" w:date="2022-09-06T15:32:00Z">
              <w:r w:rsidRPr="00785C54" w:rsidDel="003613DB">
                <w:rPr>
                  <w:szCs w:val="24"/>
                </w:rPr>
                <w:delText>"</w:delText>
              </w:r>
            </w:del>
            <w:ins w:id="3366" w:author="Ilkka Rinne" w:date="2022-09-06T15:32:00Z">
              <w:r w:rsidR="003613DB">
                <w:rPr>
                  <w:szCs w:val="24"/>
                </w:rPr>
                <w:t>“</w:t>
              </w:r>
            </w:ins>
            <w:r w:rsidRPr="00785C54">
              <w:rPr>
                <w:szCs w:val="24"/>
              </w:rPr>
              <w:t>point</w:t>
            </w:r>
            <w:del w:id="3367" w:author="Ilkka Rinne" w:date="2022-09-06T15:32:00Z">
              <w:r w:rsidRPr="00785C54" w:rsidDel="003613DB">
                <w:rPr>
                  <w:szCs w:val="24"/>
                </w:rPr>
                <w:delText>"</w:delText>
              </w:r>
            </w:del>
            <w:ins w:id="3368" w:author="Ilkka Rinne" w:date="2022-09-06T15:32:00Z">
              <w:r w:rsidR="003613DB">
                <w:rPr>
                  <w:szCs w:val="24"/>
                </w:rPr>
                <w:t>”</w:t>
              </w:r>
            </w:ins>
            <w:r w:rsidRPr="00785C54">
              <w:rPr>
                <w:szCs w:val="24"/>
              </w:rPr>
              <w:t xml:space="preserve"> is used, the provided geometry shall be of type </w:t>
            </w:r>
            <w:r w:rsidRPr="0037109D">
              <w:rPr>
                <w:b/>
                <w:bCs/>
                <w:szCs w:val="24"/>
                <w:rPrChange w:id="3369"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70" w:author="Ilkka Rinne" w:date="2022-09-06T15:32:00Z">
              <w:r w:rsidRPr="00785C54" w:rsidDel="003613DB">
                <w:rPr>
                  <w:szCs w:val="24"/>
                </w:rPr>
                <w:delText>"</w:delText>
              </w:r>
            </w:del>
            <w:ins w:id="3371" w:author="Ilkka Rinne" w:date="2022-09-06T15:32:00Z">
              <w:r w:rsidR="003613DB">
                <w:rPr>
                  <w:szCs w:val="24"/>
                </w:rPr>
                <w:t>“</w:t>
              </w:r>
            </w:ins>
            <w:r w:rsidRPr="00785C54">
              <w:rPr>
                <w:szCs w:val="24"/>
              </w:rPr>
              <w:t>curve</w:t>
            </w:r>
            <w:del w:id="3372" w:author="Ilkka Rinne" w:date="2022-09-06T15:32:00Z">
              <w:r w:rsidRPr="00785C54" w:rsidDel="003613DB">
                <w:rPr>
                  <w:szCs w:val="24"/>
                </w:rPr>
                <w:delText>"</w:delText>
              </w:r>
            </w:del>
            <w:ins w:id="3373" w:author="Ilkka Rinne" w:date="2022-09-06T15:32:00Z">
              <w:r w:rsidR="003613DB">
                <w:rPr>
                  <w:szCs w:val="24"/>
                </w:rPr>
                <w:t>”</w:t>
              </w:r>
            </w:ins>
            <w:r w:rsidRPr="00785C54">
              <w:rPr>
                <w:szCs w:val="24"/>
              </w:rPr>
              <w:t xml:space="preserve"> is used, the provided geometry shall be of type </w:t>
            </w:r>
            <w:r w:rsidRPr="0037109D">
              <w:rPr>
                <w:b/>
                <w:bCs/>
                <w:szCs w:val="24"/>
                <w:rPrChange w:id="3374"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surface</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 xml:space="preserve"> is used, the provided geometry shall be of type </w:t>
            </w:r>
            <w:r w:rsidRPr="0037109D">
              <w:rPr>
                <w:b/>
                <w:bCs/>
                <w:szCs w:val="24"/>
                <w:rPrChange w:id="3379"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solid</w:t>
            </w:r>
            <w:del w:id="3382" w:author="Ilkka Rinne" w:date="2022-09-06T15:32:00Z">
              <w:r w:rsidRPr="00785C54" w:rsidDel="003613DB">
                <w:rPr>
                  <w:szCs w:val="24"/>
                </w:rPr>
                <w:delText>"</w:delText>
              </w:r>
            </w:del>
            <w:ins w:id="3383" w:author="Ilkka Rinne" w:date="2022-09-06T15:32:00Z">
              <w:r w:rsidR="003613DB">
                <w:rPr>
                  <w:szCs w:val="24"/>
                </w:rPr>
                <w:t>”</w:t>
              </w:r>
            </w:ins>
            <w:r w:rsidRPr="00785C54">
              <w:rPr>
                <w:szCs w:val="24"/>
              </w:rPr>
              <w:t xml:space="preserve"> is used, the provided geometry shall be of type </w:t>
            </w:r>
            <w:r w:rsidRPr="0037109D">
              <w:rPr>
                <w:b/>
                <w:bCs/>
                <w:szCs w:val="24"/>
                <w:rPrChange w:id="3384"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85"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86" w:author="REID-JAMOND Alison" w:date="2022-04-04T14:56:00Z">
        <w:r w:rsidR="00047CD7">
          <w:rPr>
            <w:rFonts w:eastAsia="Times New Roman"/>
            <w:szCs w:val="24"/>
          </w:rPr>
          <w:t>t</w:t>
        </w:r>
      </w:ins>
      <w:del w:id="3387"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88" w:author="REID-JAMOND Alison" w:date="2022-04-04T14:56:00Z">
        <w:r w:rsidR="00047CD7">
          <w:rPr>
            <w:rFonts w:eastAsia="Times New Roman"/>
            <w:szCs w:val="24"/>
          </w:rPr>
          <w:t>s</w:t>
        </w:r>
      </w:ins>
      <w:del w:id="3389" w:author="REID-JAMOND Alison" w:date="2022-04-04T14:56:00Z">
        <w:r w:rsidRPr="00785C54" w:rsidDel="00047CD7">
          <w:rPr>
            <w:rFonts w:eastAsia="Times New Roman"/>
            <w:szCs w:val="24"/>
          </w:rPr>
          <w:delText>S</w:delText>
        </w:r>
      </w:del>
      <w:r w:rsidRPr="00785C54">
        <w:rPr>
          <w:rFonts w:eastAsia="Times New Roman"/>
          <w:szCs w:val="24"/>
        </w:rPr>
        <w:t>uite</w:t>
      </w:r>
      <w:bookmarkEnd w:id="3385"/>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2" w:author="Ilkka Rinne" w:date="2022-09-06T15:32:00Z">
        <w:r w:rsidRPr="00785C54" w:rsidDel="003613DB">
          <w:rPr>
            <w:szCs w:val="24"/>
          </w:rPr>
          <w:delText>-</w:delText>
        </w:r>
      </w:del>
      <w:ins w:id="339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4" w:author="Ilkka Rinne" w:date="2022-09-06T15:32:00Z">
        <w:r w:rsidRPr="00785C54" w:rsidDel="003613DB">
          <w:rPr>
            <w:szCs w:val="24"/>
          </w:rPr>
          <w:delText>-</w:delText>
        </w:r>
      </w:del>
      <w:ins w:id="3395"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396" w:author="Ilkka Rinne" w:date="2022-09-06T15:32:00Z">
        <w:r w:rsidRPr="00785C54" w:rsidDel="003613DB">
          <w:rPr>
            <w:szCs w:val="24"/>
          </w:rPr>
          <w:delText>-</w:delText>
        </w:r>
      </w:del>
      <w:ins w:id="339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8" w:author="Ilkka Rinne" w:date="2022-09-06T15:32:00Z">
        <w:r w:rsidRPr="00785C54" w:rsidDel="003613DB">
          <w:rPr>
            <w:szCs w:val="24"/>
          </w:rPr>
          <w:delText>-</w:delText>
        </w:r>
      </w:del>
      <w:ins w:id="3399"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04" w:author="Katharina Schleidt" w:date="2022-08-13T16:38:00Z">
        <w:r w:rsidRPr="00785C54" w:rsidDel="00022C0A">
          <w:rPr>
            <w:szCs w:val="24"/>
          </w:rPr>
          <w:delText xml:space="preserve">core </w:delText>
        </w:r>
      </w:del>
      <w:ins w:id="3405"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06" w:author="Katharina Schleidt" w:date="2022-08-13T16:38:00Z">
        <w:r w:rsidRPr="00785C54" w:rsidDel="00022C0A">
          <w:rPr>
            <w:szCs w:val="24"/>
          </w:rPr>
          <w:delText xml:space="preserve">core </w:delText>
        </w:r>
      </w:del>
      <w:ins w:id="3407"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08" w:author="Katharina Schleidt" w:date="2022-08-13T16:38:00Z">
        <w:r w:rsidRPr="00785C54" w:rsidDel="00022C0A">
          <w:rPr>
            <w:szCs w:val="24"/>
          </w:rPr>
          <w:delText xml:space="preserve">core </w:delText>
        </w:r>
      </w:del>
      <w:ins w:id="3409" w:author="Katharina Schleidt" w:date="2022-08-13T16:38:00Z">
        <w:r w:rsidR="00022C0A">
          <w:rPr>
            <w:szCs w:val="24"/>
          </w:rPr>
          <w:t>C</w:t>
        </w:r>
        <w:r w:rsidR="00022C0A" w:rsidRPr="00785C54">
          <w:rPr>
            <w:szCs w:val="24"/>
          </w:rPr>
          <w:t xml:space="preserve">ore </w:t>
        </w:r>
      </w:ins>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2" w:author="Katharina Schleidt" w:date="2022-08-13T16:39:00Z">
        <w:r w:rsidRPr="00785C54" w:rsidDel="00022C0A">
          <w:rPr>
            <w:szCs w:val="24"/>
          </w:rPr>
          <w:delText xml:space="preserve">core </w:delText>
        </w:r>
      </w:del>
      <w:ins w:id="3413" w:author="Katharina Schleidt" w:date="2022-08-13T16:39:00Z">
        <w:r w:rsidR="00022C0A">
          <w:rPr>
            <w:szCs w:val="24"/>
          </w:rPr>
          <w:t>C</w:t>
        </w:r>
        <w:r w:rsidR="00022C0A" w:rsidRPr="00785C54">
          <w:rPr>
            <w:szCs w:val="24"/>
          </w:rPr>
          <w:t xml:space="preserve">ore </w:t>
        </w:r>
      </w:ins>
      <w:del w:id="3414" w:author="Ilkka Rinne" w:date="2022-09-06T15:32:00Z">
        <w:r w:rsidRPr="00785C54" w:rsidDel="003613DB">
          <w:rPr>
            <w:szCs w:val="24"/>
          </w:rPr>
          <w:delText>-</w:delText>
        </w:r>
      </w:del>
      <w:ins w:id="3415" w:author="Ilkka Rinne" w:date="2022-09-06T15:32:00Z">
        <w:r w:rsidR="003613DB">
          <w:rPr>
            <w:szCs w:val="24"/>
          </w:rPr>
          <w:t>–</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6" w:author="Katharina Schleidt" w:date="2022-08-13T16:39:00Z">
        <w:r w:rsidRPr="00785C54" w:rsidDel="00022C0A">
          <w:rPr>
            <w:szCs w:val="24"/>
          </w:rPr>
          <w:delText xml:space="preserve">core </w:delText>
        </w:r>
      </w:del>
      <w:ins w:id="3417" w:author="Katharina Schleidt" w:date="2022-08-13T16:39:00Z">
        <w:r w:rsidR="00022C0A">
          <w:rPr>
            <w:szCs w:val="24"/>
          </w:rPr>
          <w:t>C</w:t>
        </w:r>
        <w:r w:rsidR="00022C0A" w:rsidRPr="00785C54">
          <w:rPr>
            <w:szCs w:val="24"/>
          </w:rPr>
          <w:t xml:space="preserve">ore </w:t>
        </w:r>
      </w:ins>
      <w:del w:id="3418" w:author="Ilkka Rinne" w:date="2022-09-06T15:32:00Z">
        <w:r w:rsidRPr="00785C54" w:rsidDel="003613DB">
          <w:rPr>
            <w:szCs w:val="24"/>
          </w:rPr>
          <w:delText>-</w:delText>
        </w:r>
      </w:del>
      <w:ins w:id="3419" w:author="Ilkka Rinne" w:date="2022-09-06T15:32:00Z">
        <w:r w:rsidR="003613DB">
          <w:rPr>
            <w:szCs w:val="24"/>
          </w:rPr>
          <w:t>–</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0" w:author="Katharina Schleidt" w:date="2022-08-13T16:39:00Z">
        <w:r w:rsidRPr="00785C54" w:rsidDel="00022C0A">
          <w:rPr>
            <w:szCs w:val="24"/>
          </w:rPr>
          <w:delText xml:space="preserve">core </w:delText>
        </w:r>
      </w:del>
      <w:ins w:id="3421" w:author="Katharina Schleidt" w:date="2022-08-13T16:39:00Z">
        <w:r w:rsidR="00022C0A">
          <w:rPr>
            <w:szCs w:val="24"/>
          </w:rPr>
          <w:t>C</w:t>
        </w:r>
        <w:r w:rsidR="00022C0A" w:rsidRPr="00785C54">
          <w:rPr>
            <w:szCs w:val="24"/>
          </w:rPr>
          <w:t xml:space="preserve">ore </w:t>
        </w:r>
      </w:ins>
      <w:del w:id="3422" w:author="Ilkka Rinne" w:date="2022-09-06T15:32:00Z">
        <w:r w:rsidRPr="00785C54" w:rsidDel="003613DB">
          <w:rPr>
            <w:szCs w:val="24"/>
          </w:rPr>
          <w:delText>-</w:delText>
        </w:r>
      </w:del>
      <w:ins w:id="3423" w:author="Ilkka Rinne" w:date="2022-09-06T15:32:00Z">
        <w:r w:rsidR="003613DB">
          <w:rPr>
            <w:szCs w:val="24"/>
          </w:rPr>
          <w:t>–</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4" w:author="Katharina Schleidt" w:date="2022-08-13T16:39:00Z">
        <w:r w:rsidRPr="00785C54" w:rsidDel="00022C0A">
          <w:rPr>
            <w:szCs w:val="24"/>
          </w:rPr>
          <w:delText xml:space="preserve">core </w:delText>
        </w:r>
      </w:del>
      <w:ins w:id="3425" w:author="Katharina Schleidt" w:date="2022-08-13T16:39:00Z">
        <w:r w:rsidR="00022C0A">
          <w:rPr>
            <w:szCs w:val="24"/>
          </w:rPr>
          <w:t>C</w:t>
        </w:r>
        <w:r w:rsidR="00022C0A" w:rsidRPr="00785C54">
          <w:rPr>
            <w:szCs w:val="24"/>
          </w:rPr>
          <w:t xml:space="preserve">ore </w:t>
        </w:r>
      </w:ins>
      <w:del w:id="3426" w:author="Ilkka Rinne" w:date="2022-09-06T15:32:00Z">
        <w:r w:rsidRPr="00785C54" w:rsidDel="003613DB">
          <w:rPr>
            <w:szCs w:val="24"/>
          </w:rPr>
          <w:delText>-</w:delText>
        </w:r>
      </w:del>
      <w:ins w:id="3427" w:author="Ilkka Rinne" w:date="2022-09-06T15:32:00Z">
        <w:r w:rsidR="003613DB">
          <w:rPr>
            <w:szCs w:val="24"/>
          </w:rPr>
          <w:t>–</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28" w:author="Katharina Schleidt" w:date="2022-08-13T16:39:00Z">
        <w:r w:rsidRPr="00785C54" w:rsidDel="00022C0A">
          <w:rPr>
            <w:szCs w:val="24"/>
          </w:rPr>
          <w:delText xml:space="preserve">core </w:delText>
        </w:r>
      </w:del>
      <w:ins w:id="3429" w:author="Katharina Schleidt" w:date="2022-08-13T16:39:00Z">
        <w:r w:rsidR="00022C0A">
          <w:rPr>
            <w:szCs w:val="24"/>
          </w:rPr>
          <w:t>C</w:t>
        </w:r>
        <w:r w:rsidR="00022C0A" w:rsidRPr="00785C54">
          <w:rPr>
            <w:szCs w:val="24"/>
          </w:rPr>
          <w:t xml:space="preserve">ore </w:t>
        </w:r>
      </w:ins>
      <w:del w:id="3430" w:author="Ilkka Rinne" w:date="2022-09-06T15:32:00Z">
        <w:r w:rsidRPr="00785C54" w:rsidDel="003613DB">
          <w:rPr>
            <w:szCs w:val="24"/>
          </w:rPr>
          <w:delText>-</w:delText>
        </w:r>
      </w:del>
      <w:ins w:id="3431" w:author="Ilkka Rinne" w:date="2022-09-06T15:32:00Z">
        <w:r w:rsidR="003613DB">
          <w:rPr>
            <w:szCs w:val="24"/>
          </w:rPr>
          <w:t>–</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2" w:author="Katharina Schleidt" w:date="2022-08-13T16:39:00Z">
        <w:r w:rsidRPr="00785C54" w:rsidDel="00022C0A">
          <w:rPr>
            <w:szCs w:val="24"/>
          </w:rPr>
          <w:delText xml:space="preserve">core </w:delText>
        </w:r>
      </w:del>
      <w:ins w:id="3433" w:author="Katharina Schleidt" w:date="2022-08-13T16:39:00Z">
        <w:r w:rsidR="00022C0A">
          <w:rPr>
            <w:szCs w:val="24"/>
          </w:rPr>
          <w:t>C</w:t>
        </w:r>
        <w:r w:rsidR="00022C0A" w:rsidRPr="00785C54">
          <w:rPr>
            <w:szCs w:val="24"/>
          </w:rPr>
          <w:t xml:space="preserve">ore </w:t>
        </w:r>
      </w:ins>
      <w:del w:id="3434" w:author="Ilkka Rinne" w:date="2022-09-06T15:32:00Z">
        <w:r w:rsidRPr="00785C54" w:rsidDel="003613DB">
          <w:rPr>
            <w:szCs w:val="24"/>
          </w:rPr>
          <w:delText>-</w:delText>
        </w:r>
      </w:del>
      <w:ins w:id="3435" w:author="Ilkka Rinne" w:date="2022-09-06T15:32:00Z">
        <w:r w:rsidR="003613DB">
          <w:rPr>
            <w:szCs w:val="24"/>
          </w:rPr>
          <w:t>–</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6" w:author="Katharina Schleidt" w:date="2022-08-13T16:39:00Z">
        <w:r w:rsidRPr="00785C54" w:rsidDel="00022C0A">
          <w:rPr>
            <w:szCs w:val="24"/>
          </w:rPr>
          <w:delText xml:space="preserve">core </w:delText>
        </w:r>
      </w:del>
      <w:ins w:id="3437" w:author="Katharina Schleidt" w:date="2022-08-13T16:39:00Z">
        <w:r w:rsidR="00022C0A">
          <w:rPr>
            <w:szCs w:val="24"/>
          </w:rPr>
          <w:t>C</w:t>
        </w:r>
        <w:r w:rsidR="00022C0A" w:rsidRPr="00785C54">
          <w:rPr>
            <w:szCs w:val="24"/>
          </w:rPr>
          <w:t xml:space="preserve">ore </w:t>
        </w:r>
      </w:ins>
      <w:del w:id="3438" w:author="Ilkka Rinne" w:date="2022-09-06T15:32:00Z">
        <w:r w:rsidRPr="00785C54" w:rsidDel="003613DB">
          <w:rPr>
            <w:szCs w:val="24"/>
          </w:rPr>
          <w:delText>-</w:delText>
        </w:r>
      </w:del>
      <w:ins w:id="3439" w:author="Ilkka Rinne" w:date="2022-09-06T15:32:00Z">
        <w:r w:rsidR="003613DB">
          <w:rPr>
            <w:szCs w:val="24"/>
          </w:rPr>
          <w:t>–</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0" w:author="Ilkka Rinne" w:date="2022-09-06T15:32:00Z">
        <w:r w:rsidRPr="00785C54" w:rsidDel="003613DB">
          <w:rPr>
            <w:szCs w:val="24"/>
          </w:rPr>
          <w:delText>-</w:delText>
        </w:r>
      </w:del>
      <w:ins w:id="3441"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42" w:author="Ilkka Rinne" w:date="2022-09-06T15:32:00Z">
        <w:r w:rsidRPr="00785C54" w:rsidDel="003613DB">
          <w:rPr>
            <w:szCs w:val="24"/>
          </w:rPr>
          <w:delText>-</w:delText>
        </w:r>
      </w:del>
      <w:ins w:id="3443" w:author="Ilkka Rinne" w:date="2022-09-06T15:32:00Z">
        <w:r w:rsidR="003613DB">
          <w:rPr>
            <w:szCs w:val="24"/>
          </w:rPr>
          <w:t>–</w:t>
        </w:r>
      </w:ins>
      <w:r w:rsidRPr="00785C54">
        <w:rPr>
          <w:szCs w:val="24"/>
        </w:rPr>
        <w:t xml:space="preserve">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6" w:author="Ilkka Rinne" w:date="2022-09-06T15:32:00Z">
        <w:r w:rsidRPr="00785C54" w:rsidDel="003613DB">
          <w:rPr>
            <w:szCs w:val="24"/>
          </w:rPr>
          <w:delText>-</w:delText>
        </w:r>
      </w:del>
      <w:ins w:id="3447" w:author="Ilkka Rinne" w:date="2022-09-06T15:32:00Z">
        <w:r w:rsidR="003613DB">
          <w:rPr>
            <w:szCs w:val="24"/>
          </w:rPr>
          <w:t>–</w:t>
        </w:r>
      </w:ins>
      <w:r w:rsidRPr="00785C54">
        <w:rPr>
          <w:szCs w:val="24"/>
        </w:rPr>
        <w:t xml:space="preserve">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72" w:author="Katharina Schleidt" w:date="2022-08-13T16:42:00Z">
        <w:r w:rsidRPr="00785C54" w:rsidDel="00022C0A">
          <w:rPr>
            <w:szCs w:val="24"/>
          </w:rPr>
          <w:delText xml:space="preserve">core </w:delText>
        </w:r>
      </w:del>
      <w:ins w:id="347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4" w:author="Katharina Schleidt" w:date="2022-08-13T16:42:00Z">
        <w:r w:rsidRPr="00785C54" w:rsidDel="00022C0A">
          <w:rPr>
            <w:szCs w:val="24"/>
          </w:rPr>
          <w:delText xml:space="preserve">core </w:delText>
        </w:r>
      </w:del>
      <w:ins w:id="347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6" w:author="Katharina Schleidt" w:date="2022-08-13T16:42:00Z">
        <w:r w:rsidRPr="00785C54" w:rsidDel="00022C0A">
          <w:rPr>
            <w:szCs w:val="24"/>
          </w:rPr>
          <w:delText xml:space="preserve">core </w:delText>
        </w:r>
      </w:del>
      <w:ins w:id="3477" w:author="Katharina Schleidt" w:date="2022-08-13T16:42:00Z">
        <w:r w:rsidR="00022C0A">
          <w:rPr>
            <w:szCs w:val="24"/>
          </w:rPr>
          <w:t>C</w:t>
        </w:r>
        <w:r w:rsidR="00022C0A" w:rsidRPr="00785C54">
          <w:rPr>
            <w:szCs w:val="24"/>
          </w:rPr>
          <w:t xml:space="preserve">ore </w:t>
        </w:r>
      </w:ins>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0" w:author="Katharina Schleidt" w:date="2022-08-13T16:42:00Z">
        <w:r w:rsidRPr="00785C54" w:rsidDel="00022C0A">
          <w:rPr>
            <w:szCs w:val="24"/>
          </w:rPr>
          <w:delText xml:space="preserve">core </w:delText>
        </w:r>
      </w:del>
      <w:ins w:id="3481" w:author="Katharina Schleidt" w:date="2022-08-13T16:42:00Z">
        <w:r w:rsidR="00022C0A">
          <w:rPr>
            <w:szCs w:val="24"/>
          </w:rPr>
          <w:t>C</w:t>
        </w:r>
        <w:r w:rsidR="00022C0A" w:rsidRPr="00785C54">
          <w:rPr>
            <w:szCs w:val="24"/>
          </w:rPr>
          <w:t xml:space="preserve">ore </w:t>
        </w:r>
      </w:ins>
      <w:del w:id="3482" w:author="Ilkka Rinne" w:date="2022-09-06T15:32:00Z">
        <w:r w:rsidRPr="00785C54" w:rsidDel="003613DB">
          <w:rPr>
            <w:szCs w:val="24"/>
          </w:rPr>
          <w:delText>-</w:delText>
        </w:r>
      </w:del>
      <w:ins w:id="3483" w:author="Ilkka Rinne" w:date="2022-09-06T15:32:00Z">
        <w:r w:rsidR="003613DB">
          <w:rPr>
            <w:szCs w:val="24"/>
          </w:rPr>
          <w:t>–</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del w:id="3486" w:author="Ilkka Rinne" w:date="2022-09-06T15:32:00Z">
        <w:r w:rsidRPr="00785C54" w:rsidDel="003613DB">
          <w:rPr>
            <w:szCs w:val="24"/>
          </w:rPr>
          <w:delText>-</w:delText>
        </w:r>
      </w:del>
      <w:ins w:id="3487" w:author="Ilkka Rinne" w:date="2022-09-06T15:32:00Z">
        <w:r w:rsidR="003613DB">
          <w:rPr>
            <w:szCs w:val="24"/>
          </w:rPr>
          <w:t>–</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8" w:author="Katharina Schleidt" w:date="2022-08-13T16:42:00Z">
        <w:r w:rsidRPr="00785C54" w:rsidDel="00022C0A">
          <w:rPr>
            <w:szCs w:val="24"/>
          </w:rPr>
          <w:delText xml:space="preserve">core </w:delText>
        </w:r>
      </w:del>
      <w:ins w:id="3489" w:author="Katharina Schleidt" w:date="2022-08-13T16:42:00Z">
        <w:r w:rsidR="00022C0A">
          <w:rPr>
            <w:szCs w:val="24"/>
          </w:rPr>
          <w:t>C</w:t>
        </w:r>
        <w:r w:rsidR="00022C0A" w:rsidRPr="00785C54">
          <w:rPr>
            <w:szCs w:val="24"/>
          </w:rPr>
          <w:t xml:space="preserve">ore </w:t>
        </w:r>
      </w:ins>
      <w:del w:id="3490" w:author="Ilkka Rinne" w:date="2022-09-06T15:32:00Z">
        <w:r w:rsidRPr="00785C54" w:rsidDel="003613DB">
          <w:rPr>
            <w:szCs w:val="24"/>
          </w:rPr>
          <w:delText>-</w:delText>
        </w:r>
      </w:del>
      <w:ins w:id="3491" w:author="Ilkka Rinne" w:date="2022-09-06T15:32:00Z">
        <w:r w:rsidR="003613DB">
          <w:rPr>
            <w:szCs w:val="24"/>
          </w:rPr>
          <w:t>–</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2" w:author="Katharina Schleidt" w:date="2022-08-13T16:42:00Z">
        <w:r w:rsidRPr="00785C54" w:rsidDel="00022C0A">
          <w:rPr>
            <w:szCs w:val="24"/>
          </w:rPr>
          <w:delText xml:space="preserve">core </w:delText>
        </w:r>
      </w:del>
      <w:ins w:id="3493" w:author="Katharina Schleidt" w:date="2022-08-13T16:42:00Z">
        <w:r w:rsidR="00022C0A">
          <w:rPr>
            <w:szCs w:val="24"/>
          </w:rPr>
          <w:t>C</w:t>
        </w:r>
        <w:r w:rsidR="00022C0A" w:rsidRPr="00785C54">
          <w:rPr>
            <w:szCs w:val="24"/>
          </w:rPr>
          <w:t xml:space="preserve">ore </w:t>
        </w:r>
      </w:ins>
      <w:del w:id="3494" w:author="Ilkka Rinne" w:date="2022-09-06T15:32:00Z">
        <w:r w:rsidRPr="00785C54" w:rsidDel="003613DB">
          <w:rPr>
            <w:szCs w:val="24"/>
          </w:rPr>
          <w:delText>-</w:delText>
        </w:r>
      </w:del>
      <w:ins w:id="3495" w:author="Ilkka Rinne" w:date="2022-09-06T15:32:00Z">
        <w:r w:rsidR="003613DB">
          <w:rPr>
            <w:szCs w:val="24"/>
          </w:rPr>
          <w:t>–</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6" w:author="Katharina Schleidt" w:date="2022-08-13T16:42:00Z">
        <w:r w:rsidRPr="00785C54" w:rsidDel="00022C0A">
          <w:rPr>
            <w:szCs w:val="24"/>
          </w:rPr>
          <w:delText xml:space="preserve">core </w:delText>
        </w:r>
      </w:del>
      <w:ins w:id="3497" w:author="Katharina Schleidt" w:date="2022-08-13T16:42:00Z">
        <w:r w:rsidR="00022C0A">
          <w:rPr>
            <w:szCs w:val="24"/>
          </w:rPr>
          <w:t>C</w:t>
        </w:r>
        <w:r w:rsidR="00022C0A" w:rsidRPr="00785C54">
          <w:rPr>
            <w:szCs w:val="24"/>
          </w:rPr>
          <w:t xml:space="preserve">ore </w:t>
        </w:r>
      </w:ins>
      <w:del w:id="3498" w:author="Ilkka Rinne" w:date="2022-09-06T15:32:00Z">
        <w:r w:rsidRPr="00785C54" w:rsidDel="003613DB">
          <w:rPr>
            <w:szCs w:val="24"/>
          </w:rPr>
          <w:delText>-</w:delText>
        </w:r>
      </w:del>
      <w:ins w:id="3499" w:author="Ilkka Rinne" w:date="2022-09-06T15:32:00Z">
        <w:r w:rsidR="003613DB">
          <w:rPr>
            <w:szCs w:val="24"/>
          </w:rPr>
          <w:t>–</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0" w:author="Ilkka Rinne" w:date="2022-09-06T15:32:00Z">
        <w:r w:rsidRPr="00785C54" w:rsidDel="003613DB">
          <w:rPr>
            <w:szCs w:val="24"/>
          </w:rPr>
          <w:delText>-</w:delText>
        </w:r>
      </w:del>
      <w:ins w:id="3501" w:author="Ilkka Rinne" w:date="2022-09-06T15:32:00Z">
        <w:r w:rsidR="003613DB">
          <w:rPr>
            <w:szCs w:val="24"/>
          </w:rPr>
          <w:t>–</w:t>
        </w:r>
      </w:ins>
      <w:r w:rsidRPr="00785C54">
        <w:rPr>
          <w:szCs w:val="24"/>
        </w:rPr>
        <w:t xml:space="preserve">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2" w:author="Ilkka Rinne" w:date="2022-09-06T15:32:00Z">
        <w:r w:rsidRPr="00785C54" w:rsidDel="003613DB">
          <w:rPr>
            <w:szCs w:val="24"/>
          </w:rPr>
          <w:delText>-</w:delText>
        </w:r>
      </w:del>
      <w:ins w:id="3503" w:author="Ilkka Rinne" w:date="2022-09-06T15:32:00Z">
        <w:r w:rsidR="003613DB">
          <w:rPr>
            <w:szCs w:val="24"/>
          </w:rPr>
          <w:t>–</w:t>
        </w:r>
      </w:ins>
      <w:r w:rsidRPr="00785C54">
        <w:rPr>
          <w:szCs w:val="24"/>
        </w:rPr>
        <w:t xml:space="preserve">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6" w:author="Ilkka Rinne" w:date="2022-09-06T15:32:00Z">
        <w:r w:rsidRPr="00785C54" w:rsidDel="003613DB">
          <w:rPr>
            <w:szCs w:val="24"/>
          </w:rPr>
          <w:delText>-</w:delText>
        </w:r>
      </w:del>
      <w:ins w:id="350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20"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2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521" w:author="REID-JAMOND Alison" w:date="2022-04-04T14:57:00Z">
        <w:r w:rsidRPr="00785C54" w:rsidDel="00047CD7">
          <w:rPr>
            <w:szCs w:val="24"/>
          </w:rPr>
          <w:delText>International Standard</w:delText>
        </w:r>
      </w:del>
      <w:ins w:id="352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23" w:author="REID-JAMOND Alison" w:date="2022-04-04T14:58:00Z">
        <w:r w:rsidRPr="00785C54" w:rsidDel="00047CD7">
          <w:rPr>
            <w:szCs w:val="24"/>
          </w:rPr>
          <w:delText xml:space="preserve">standard </w:delText>
        </w:r>
      </w:del>
      <w:ins w:id="352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25"/>
      <w:r w:rsidRPr="00785C54">
        <w:rPr>
          <w:szCs w:val="24"/>
        </w:rPr>
        <w:t xml:space="preserve">Observations, measurements and samples </w:t>
      </w:r>
      <w:commentRangeEnd w:id="3525"/>
      <w:r w:rsidR="00047CD7">
        <w:rPr>
          <w:rStyle w:val="CommentReference"/>
          <w:rFonts w:eastAsia="MS Mincho"/>
          <w:lang w:eastAsia="ja-JP"/>
        </w:rPr>
        <w:commentReference w:id="352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26"/>
      <w:commentRangeStart w:id="3527"/>
      <w:r w:rsidRPr="00785C54">
        <w:rPr>
          <w:szCs w:val="24"/>
        </w:rPr>
        <w:t>Table B.1 — Earth Observations (EO)</w:t>
      </w:r>
      <w:commentRangeEnd w:id="3526"/>
      <w:r w:rsidR="00047CD7">
        <w:rPr>
          <w:rStyle w:val="CommentReference"/>
          <w:rFonts w:eastAsia="MS Mincho"/>
          <w:b w:val="0"/>
          <w:lang w:eastAsia="ja-JP"/>
        </w:rPr>
        <w:commentReference w:id="3526"/>
      </w:r>
      <w:commentRangeEnd w:id="3527"/>
      <w:r w:rsidR="00047CD7">
        <w:rPr>
          <w:rStyle w:val="CommentReference"/>
          <w:rFonts w:eastAsia="MS Mincho"/>
          <w:b w:val="0"/>
          <w:lang w:eastAsia="ja-JP"/>
        </w:rPr>
        <w:commentReference w:id="352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1"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28" w:author="Ilkka Rinne" w:date="2022-09-06T15:32:00Z">
              <w:r w:rsidRPr="00785C54" w:rsidDel="003613DB">
                <w:rPr>
                  <w:szCs w:val="24"/>
                </w:rPr>
                <w:delText>"</w:delText>
              </w:r>
            </w:del>
            <w:ins w:id="3529" w:author="Ilkka Rinne" w:date="2022-09-06T15:32:00Z">
              <w:r w:rsidR="003613DB">
                <w:rPr>
                  <w:szCs w:val="24"/>
                </w:rPr>
                <w:t>“</w:t>
              </w:r>
            </w:ins>
            <w:r w:rsidRPr="00785C54">
              <w:rPr>
                <w:szCs w:val="24"/>
              </w:rPr>
              <w:t>Topic</w:t>
            </w:r>
            <w:del w:id="3530" w:author="Ilkka Rinne" w:date="2022-09-06T15:32:00Z">
              <w:r w:rsidRPr="00785C54" w:rsidDel="003613DB">
                <w:rPr>
                  <w:szCs w:val="24"/>
                </w:rPr>
                <w:delText>"</w:delText>
              </w:r>
            </w:del>
            <w:ins w:id="353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2" w:author="Ilkka Rinne" w:date="2022-09-06T15:32:00Z">
              <w:r w:rsidRPr="00785C54" w:rsidDel="003613DB">
                <w:rPr>
                  <w:szCs w:val="24"/>
                </w:rPr>
                <w:delText>"</w:delText>
              </w:r>
            </w:del>
            <w:ins w:id="3533" w:author="Ilkka Rinne" w:date="2022-09-06T15:32:00Z">
              <w:r w:rsidR="003613DB">
                <w:rPr>
                  <w:szCs w:val="24"/>
                </w:rPr>
                <w:t>“</w:t>
              </w:r>
            </w:ins>
            <w:r w:rsidRPr="00785C54">
              <w:rPr>
                <w:szCs w:val="24"/>
              </w:rPr>
              <w:t>Topic</w:t>
            </w:r>
            <w:del w:id="3534" w:author="Ilkka Rinne" w:date="2022-09-06T15:32:00Z">
              <w:r w:rsidRPr="00785C54" w:rsidDel="003613DB">
                <w:rPr>
                  <w:szCs w:val="24"/>
                </w:rPr>
                <w:delText>"</w:delText>
              </w:r>
            </w:del>
            <w:ins w:id="353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w:t>
            </w:r>
            <w:proofErr w:type="spellStart"/>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r w:rsidRPr="00785C54">
              <w:rPr>
                <w:szCs w:val="24"/>
              </w:rPr>
              <w:t>SampleCollection</w:t>
            </w:r>
            <w:proofErr w:type="spellEnd"/>
            <w:r w:rsidRPr="00785C54">
              <w:rPr>
                <w:szCs w:val="24"/>
              </w:rPr>
              <w:t>::</w:t>
            </w:r>
            <w:proofErr w:type="spellStart"/>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r w:rsidRPr="00785C54">
              <w:rPr>
                <w:szCs w:val="24"/>
              </w:rPr>
              <w:t>SampleCollection</w:t>
            </w:r>
            <w:proofErr w:type="spellEnd"/>
            <w:r w:rsidRPr="00785C54">
              <w:rPr>
                <w:szCs w:val="24"/>
              </w:rPr>
              <w:t>::</w:t>
            </w:r>
            <w:proofErr w:type="spellStart"/>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r w:rsidRPr="00785C54">
              <w:rPr>
                <w:szCs w:val="24"/>
              </w:rPr>
              <w:t>SpatialSample</w:t>
            </w:r>
            <w:proofErr w:type="spellEnd"/>
            <w:r w:rsidRPr="00785C54">
              <w:rPr>
                <w:szCs w:val="24"/>
              </w:rPr>
              <w:t>::</w:t>
            </w:r>
            <w:proofErr w:type="spellStart"/>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r w:rsidRPr="00785C54">
              <w:rPr>
                <w:szCs w:val="24"/>
              </w:rPr>
              <w:lastRenderedPageBreak/>
              <w:t>MaterialSample</w:t>
            </w:r>
            <w:proofErr w:type="spellEnd"/>
            <w:r w:rsidRPr="00785C54">
              <w:rPr>
                <w:szCs w:val="24"/>
              </w:rPr>
              <w:t>::</w:t>
            </w:r>
            <w:proofErr w:type="spellStart"/>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MaterialSample:relatedSample:SpatialSample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36" w:author="REID-JAMOND Alison" w:date="2022-04-04T15:03:00Z">
              <w:r w:rsidRPr="00785C54" w:rsidDel="00047CD7">
                <w:rPr>
                  <w:szCs w:val="24"/>
                </w:rPr>
                <w:delText>has been</w:delText>
              </w:r>
            </w:del>
            <w:ins w:id="3537"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r w:rsidRPr="00785C54">
              <w:rPr>
                <w:szCs w:val="24"/>
              </w:rPr>
              <w:t>MaterialSample</w:t>
            </w:r>
            <w:proofErr w:type="spellEnd"/>
            <w:r w:rsidRPr="00785C54">
              <w:rPr>
                <w:szCs w:val="24"/>
              </w:rPr>
              <w:t>::</w:t>
            </w:r>
            <w:proofErr w:type="spellStart"/>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w:t>
            </w:r>
            <w:proofErr w:type="spellStart"/>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38"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39"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40" w:author="REID-JAMOND Alison" w:date="2022-04-04T08:11:00Z">
        <w:r w:rsidR="003E2160">
          <w:rPr>
            <w:rStyle w:val="stdyear"/>
            <w:rFonts w:eastAsia="Times New Roman"/>
            <w:szCs w:val="24"/>
            <w:shd w:val="clear" w:color="auto" w:fill="auto"/>
          </w:rPr>
          <w:t>2</w:t>
        </w:r>
      </w:ins>
      <w:del w:id="3541"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42" w:author="REID-JAMOND Alison" w:date="2022-04-04T08:11:00Z">
        <w:r w:rsidR="003E2160">
          <w:rPr>
            <w:rFonts w:eastAsia="Times New Roman"/>
            <w:szCs w:val="24"/>
          </w:rPr>
          <w:t xml:space="preserve"> (this document)</w:t>
        </w:r>
      </w:ins>
      <w:bookmarkEnd w:id="3538"/>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543" w:author="REID-JAMOND Alison" w:date="2022-04-04T08:12:00Z">
        <w:r w:rsidRPr="00785C54" w:rsidDel="003E2160">
          <w:rPr>
            <w:szCs w:val="24"/>
          </w:rPr>
          <w:delText>Observations and Measurements v2.0</w:delText>
        </w:r>
      </w:del>
      <w:ins w:id="3544"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45" w:author="REID-JAMOND Alison" w:date="2022-04-04T08:12:00Z">
        <w:r w:rsidRPr="00785C54" w:rsidDel="003E2160">
          <w:rPr>
            <w:szCs w:val="24"/>
          </w:rPr>
          <w:delText>, edition 1</w:delText>
        </w:r>
      </w:del>
      <w:r w:rsidRPr="00785C54">
        <w:rPr>
          <w:szCs w:val="24"/>
        </w:rPr>
        <w:t xml:space="preserve">) and </w:t>
      </w:r>
      <w:del w:id="3546" w:author="REID-JAMOND Alison" w:date="2022-04-04T08:12:00Z">
        <w:r w:rsidRPr="00785C54" w:rsidDel="003E2160">
          <w:rPr>
            <w:szCs w:val="24"/>
          </w:rPr>
          <w:delText>Observations, Measurements and Samples v3.0</w:delText>
        </w:r>
      </w:del>
      <w:ins w:id="3547"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48" w:author="REID-JAMOND Alison" w:date="2022-04-04T08:12:00Z">
        <w:r w:rsidR="003E2160">
          <w:rPr>
            <w:rStyle w:val="stdyear"/>
            <w:szCs w:val="24"/>
            <w:shd w:val="clear" w:color="auto" w:fill="auto"/>
          </w:rPr>
          <w:t>2</w:t>
        </w:r>
      </w:ins>
      <w:del w:id="3549"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550"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51" w:author="REID-JAMOND Alison" w:date="2022-04-04T08:13:00Z">
        <w:r w:rsidRPr="00785C54" w:rsidDel="003E2160">
          <w:rPr>
            <w:szCs w:val="24"/>
          </w:rPr>
          <w:delText xml:space="preserve"> Edition 1 (</w:delText>
        </w:r>
      </w:del>
      <w:ins w:id="3552"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3" w:author="REID-JAMOND Alison" w:date="2022-04-04T08:13:00Z">
        <w:r w:rsidR="003E2160">
          <w:rPr>
            <w:rStyle w:val="stddocNumber"/>
            <w:szCs w:val="24"/>
            <w:shd w:val="clear" w:color="auto" w:fill="auto"/>
          </w:rPr>
          <w:t>:2011</w:t>
        </w:r>
      </w:ins>
      <w:del w:id="3554"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5" w:author="REID-JAMOND Alison" w:date="2022-04-04T08:14:00Z">
        <w:r w:rsidR="003E2160">
          <w:rPr>
            <w:rStyle w:val="stddocNumber"/>
            <w:szCs w:val="24"/>
            <w:shd w:val="clear" w:color="auto" w:fill="auto"/>
          </w:rPr>
          <w:t>:2022 (this document)</w:t>
        </w:r>
      </w:ins>
      <w:del w:id="3556" w:author="REID-JAMOND Alison" w:date="2022-04-04T08:14:00Z">
        <w:r w:rsidRPr="00785C54" w:rsidDel="003E2160">
          <w:rPr>
            <w:szCs w:val="24"/>
          </w:rPr>
          <w:delText xml:space="preserve"> Edition 2 (2020)</w:delText>
        </w:r>
      </w:del>
      <w:r w:rsidRPr="00785C54">
        <w:rPr>
          <w:szCs w:val="24"/>
        </w:rPr>
        <w:t xml:space="preserve"> the UML packages </w:t>
      </w:r>
      <w:del w:id="3557" w:author="REID-JAMOND Alison" w:date="2022-04-04T08:14:00Z">
        <w:r w:rsidRPr="00785C54" w:rsidDel="003E2160">
          <w:rPr>
            <w:szCs w:val="24"/>
          </w:rPr>
          <w:delText xml:space="preserve">were </w:delText>
        </w:r>
      </w:del>
      <w:ins w:id="3558"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59"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60"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61" w:author="Katharina Schleidt" w:date="2022-08-13T16:39:00Z">
        <w:r w:rsidRPr="00785C54" w:rsidDel="00022C0A">
          <w:rPr>
            <w:szCs w:val="24"/>
          </w:rPr>
          <w:delText xml:space="preserve">core </w:delText>
        </w:r>
      </w:del>
      <w:ins w:id="3562"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63" w:author="Katharina Schleidt" w:date="2022-08-13T16:39:00Z">
        <w:r w:rsidRPr="00785C54" w:rsidDel="00022C0A">
          <w:rPr>
            <w:szCs w:val="24"/>
          </w:rPr>
          <w:delText xml:space="preserve">core </w:delText>
        </w:r>
      </w:del>
      <w:ins w:id="3564"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565"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66"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67" w:author="REID-JAMOND Alison" w:date="2022-04-04T08:14:00Z">
        <w:r w:rsidR="003E2160">
          <w:rPr>
            <w:rStyle w:val="stddocNumber"/>
            <w:szCs w:val="24"/>
            <w:shd w:val="clear" w:color="auto" w:fill="auto"/>
          </w:rPr>
          <w:t>:2022</w:t>
        </w:r>
      </w:ins>
      <w:del w:id="3568" w:author="REID-JAMOND Alison" w:date="2022-04-04T08:14:00Z">
        <w:r w:rsidRPr="00785C54" w:rsidDel="003E2160">
          <w:rPr>
            <w:szCs w:val="24"/>
          </w:rPr>
          <w:delText xml:space="preserve"> Edition 2</w:delText>
        </w:r>
      </w:del>
      <w:ins w:id="3569" w:author="REID-JAMOND Alison" w:date="2022-04-04T08:14:00Z">
        <w:r w:rsidR="003E2160">
          <w:rPr>
            <w:szCs w:val="24"/>
          </w:rPr>
          <w:t xml:space="preserve"> (this document)</w:t>
        </w:r>
      </w:ins>
      <w:r w:rsidRPr="00785C54">
        <w:rPr>
          <w:szCs w:val="24"/>
        </w:rPr>
        <w:t xml:space="preserve"> are much more fine-grained than in the conformance classes in </w:t>
      </w:r>
      <w:del w:id="3570" w:author="REID-JAMOND Alison" w:date="2022-04-04T08:14:00Z">
        <w:r w:rsidRPr="00785C54" w:rsidDel="003E2160">
          <w:rPr>
            <w:szCs w:val="24"/>
          </w:rPr>
          <w:delText>Edition 1</w:delText>
        </w:r>
      </w:del>
      <w:ins w:id="3571" w:author="REID-JAMOND Alison" w:date="2022-04-04T08:14:00Z">
        <w:r w:rsidR="003E2160">
          <w:rPr>
            <w:szCs w:val="24"/>
          </w:rPr>
          <w:t>ISO 19156:</w:t>
        </w:r>
      </w:ins>
      <w:ins w:id="3572" w:author="REID-JAMOND Alison" w:date="2022-04-04T08:15:00Z">
        <w:r w:rsidR="003E2160">
          <w:rPr>
            <w:szCs w:val="24"/>
          </w:rPr>
          <w:t>2011</w:t>
        </w:r>
      </w:ins>
      <w:r w:rsidRPr="00785C54">
        <w:rPr>
          <w:szCs w:val="24"/>
        </w:rPr>
        <w:t xml:space="preserve">: </w:t>
      </w:r>
      <w:ins w:id="3573" w:author="REID-JAMOND Alison" w:date="2022-04-04T08:15:00Z">
        <w:r w:rsidR="003E2160">
          <w:rPr>
            <w:szCs w:val="24"/>
          </w:rPr>
          <w:t>t</w:t>
        </w:r>
      </w:ins>
      <w:del w:id="3574"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75" w:author="REID-JAMOND Alison" w:date="2022-04-04T08:15:00Z">
        <w:r w:rsidRPr="00785C54" w:rsidDel="003E2160">
          <w:rPr>
            <w:szCs w:val="24"/>
          </w:rPr>
          <w:delText xml:space="preserve">that </w:delText>
        </w:r>
      </w:del>
      <w:ins w:id="3576"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77"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78" w:author="REID-JAMOND Alison" w:date="2022-04-04T08:15:00Z">
        <w:r w:rsidR="003E2160">
          <w:rPr>
            <w:rStyle w:val="stddocNumber"/>
            <w:szCs w:val="24"/>
            <w:shd w:val="clear" w:color="auto" w:fill="auto"/>
          </w:rPr>
          <w:t xml:space="preserve">:2022 </w:t>
        </w:r>
      </w:ins>
      <w:del w:id="3579"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80" w:author="REID-JAMOND Alison" w:date="2022-04-04T08:15:00Z">
        <w:r w:rsidRPr="00785C54" w:rsidDel="003E2160">
          <w:rPr>
            <w:szCs w:val="24"/>
          </w:rPr>
          <w:delText>the Edition 1</w:delText>
        </w:r>
      </w:del>
      <w:ins w:id="3581" w:author="REID-JAMOND Alison" w:date="2022-04-04T08:15:00Z">
        <w:r w:rsidR="003E2160">
          <w:rPr>
            <w:szCs w:val="24"/>
          </w:rPr>
          <w:t>ISO 19156:2011</w:t>
        </w:r>
      </w:ins>
      <w:r w:rsidRPr="00785C54">
        <w:rPr>
          <w:szCs w:val="24"/>
        </w:rPr>
        <w:t xml:space="preserve"> (18 conformance classes). For the complete list of </w:t>
      </w:r>
      <w:del w:id="3582" w:author="REID-JAMOND Alison" w:date="2022-04-04T08:15:00Z">
        <w:r w:rsidRPr="00785C54" w:rsidDel="003E2160">
          <w:rPr>
            <w:szCs w:val="24"/>
          </w:rPr>
          <w:delText xml:space="preserve">Edition 2 </w:delText>
        </w:r>
      </w:del>
      <w:r w:rsidRPr="00785C54">
        <w:rPr>
          <w:szCs w:val="24"/>
        </w:rPr>
        <w:t>conformance classes</w:t>
      </w:r>
      <w:ins w:id="3583"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84"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5" w:author="REID-JAMOND Alison" w:date="2022-04-04T08:17:00Z">
        <w:r w:rsidR="003E2160">
          <w:rPr>
            <w:rStyle w:val="stddocNumber"/>
            <w:szCs w:val="24"/>
            <w:shd w:val="clear" w:color="auto" w:fill="auto"/>
          </w:rPr>
          <w:t>:2022</w:t>
        </w:r>
      </w:ins>
      <w:del w:id="3586"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8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88"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589" w:author="REID-JAMOND Alison" w:date="2022-04-04T08:17:00Z">
        <w:r w:rsidRPr="00785C54" w:rsidDel="003E2160">
          <w:rPr>
            <w:szCs w:val="24"/>
          </w:rPr>
          <w:delText>in the Edition 2</w:delText>
        </w:r>
      </w:del>
      <w:ins w:id="3590"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591"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2"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593" w:author="REID-JAMOND Alison" w:date="2022-04-04T08:18:00Z">
        <w:r w:rsidR="003E2160">
          <w:rPr>
            <w:szCs w:val="24"/>
          </w:rPr>
          <w:t>:</w:t>
        </w:r>
      </w:ins>
      <w:del w:id="3594"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3595"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596"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359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598"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359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0"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A4751FA"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601" w:author="Katharina Schleidt" w:date="2022-08-13T16:40:00Z">
        <w:r w:rsidRPr="00785C54" w:rsidDel="00022C0A">
          <w:rPr>
            <w:szCs w:val="24"/>
          </w:rPr>
          <w:delText xml:space="preserve">core </w:delText>
        </w:r>
      </w:del>
      <w:ins w:id="3602"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03" w:author="Katharina Schleidt" w:date="2022-08-13T16:42:00Z">
        <w:r w:rsidRPr="00785C54" w:rsidDel="00022C0A">
          <w:rPr>
            <w:szCs w:val="24"/>
          </w:rPr>
          <w:delText xml:space="preserve">core </w:delText>
        </w:r>
      </w:del>
      <w:ins w:id="3604"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w:t>
      </w:r>
      <w:proofErr w:type="spellStart"/>
      <w:r w:rsidRPr="00785C54">
        <w:rPr>
          <w:szCs w:val="24"/>
        </w:rPr>
        <w:t>FeatureType</w:t>
      </w:r>
      <w:proofErr w:type="spellEnd"/>
      <w:r w:rsidRPr="00785C54">
        <w:rPr>
          <w:szCs w:val="24"/>
        </w:rPr>
        <w:t xml:space="preserve"> stereotype and with more detailed set of attributes. They also introduce a mechanism for indirect </w:t>
      </w:r>
      <w:proofErr w:type="spellStart"/>
      <w:r w:rsidRPr="00785C54">
        <w:rPr>
          <w:szCs w:val="24"/>
        </w:rPr>
        <w:t>FeatureType</w:t>
      </w:r>
      <w:proofErr w:type="spellEnd"/>
      <w:r w:rsidRPr="00785C54">
        <w:rPr>
          <w:szCs w:val="24"/>
        </w:rPr>
        <w:t xml:space="preserve"> associations via corresponding conceptual schema interfaces providing a degree of conformance statement isolation: Implementations may choose to directly use some but not all of the </w:t>
      </w:r>
      <w:proofErr w:type="spellStart"/>
      <w:r w:rsidRPr="00785C54">
        <w:rPr>
          <w:szCs w:val="24"/>
        </w:rPr>
        <w:t>FeatureType</w:t>
      </w:r>
      <w:proofErr w:type="spellEnd"/>
      <w:r w:rsidRPr="00785C54">
        <w:rPr>
          <w:szCs w:val="24"/>
        </w:rPr>
        <w:t xml:space="preserve"> classes in the core or the basic packages, and still implement some of their associations using existing </w:t>
      </w:r>
      <w:del w:id="3605" w:author="Ilkka Rinne" w:date="2022-09-06T15:32:00Z">
        <w:r w:rsidRPr="00785C54" w:rsidDel="003613DB">
          <w:rPr>
            <w:szCs w:val="24"/>
          </w:rPr>
          <w:delText>or bespok</w:delText>
        </w:r>
      </w:del>
      <w:ins w:id="3606" w:author="Ilkka Rinne" w:date="2022-09-06T15:32:00Z">
        <w:r w:rsidR="003613DB">
          <w:rPr>
            <w:szCs w:val="24"/>
          </w:rPr>
          <w:pgNum/>
        </w:r>
        <w:proofErr w:type="spellStart"/>
        <w:r w:rsidR="003613DB">
          <w:rPr>
            <w:szCs w:val="24"/>
          </w:rPr>
          <w:t>orresp</w:t>
        </w:r>
      </w:ins>
      <w:r w:rsidRPr="00785C54">
        <w:rPr>
          <w:szCs w:val="24"/>
        </w:rPr>
        <w:t>e</w:t>
      </w:r>
      <w:proofErr w:type="spellEnd"/>
      <w:r w:rsidRPr="00785C54">
        <w:rPr>
          <w:szCs w:val="24"/>
        </w:rPr>
        <w:t xml:space="preserve"> domain classes as long as they conceptually and pertaining to their data content realize the </w:t>
      </w:r>
      <w:del w:id="3607" w:author="Ilkka Rinne" w:date="2022-09-06T15:32:00Z">
        <w:r w:rsidRPr="00785C54" w:rsidDel="003613DB">
          <w:rPr>
            <w:szCs w:val="24"/>
          </w:rPr>
          <w:delText>correspon</w:delText>
        </w:r>
      </w:del>
      <w:ins w:id="3608" w:author="Ilkka Rinne" w:date="2022-09-06T15:32:00Z">
        <w:r w:rsidR="003613DB">
          <w:rPr>
            <w:szCs w:val="24"/>
          </w:rPr>
          <w:pgNum/>
        </w:r>
        <w:proofErr w:type="spellStart"/>
        <w:r w:rsidR="003613DB">
          <w:rPr>
            <w:szCs w:val="24"/>
          </w:rPr>
          <w:t>orrespond</w:t>
        </w:r>
      </w:ins>
      <w:r w:rsidRPr="00785C54">
        <w:rPr>
          <w:szCs w:val="24"/>
        </w:rPr>
        <w:t>ding</w:t>
      </w:r>
      <w:proofErr w:type="spellEnd"/>
      <w:r w:rsidRPr="00785C54">
        <w:rPr>
          <w:szCs w:val="24"/>
        </w:rPr>
        <w:t xml:space="preserve">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609" w:author="Katharina Schleidt" w:date="2022-08-13T16:42:00Z">
        <w:r w:rsidRPr="00785C54" w:rsidDel="00022C0A">
          <w:rPr>
            <w:szCs w:val="24"/>
          </w:rPr>
          <w:delText xml:space="preserve">core </w:delText>
        </w:r>
      </w:del>
      <w:ins w:id="361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11" w:author="REID-JAMOND Alison" w:date="2022-04-04T08:19:00Z">
        <w:r w:rsidR="003E2160">
          <w:rPr>
            <w:szCs w:val="24"/>
          </w:rPr>
          <w:t>i</w:t>
        </w:r>
      </w:ins>
      <w:del w:id="361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361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4"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361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617" w:author="Ilkka Rinne" w:date="2022-09-06T15:32:00Z">
        <w:r w:rsidRPr="00785C54" w:rsidDel="003613DB">
          <w:rPr>
            <w:szCs w:val="24"/>
          </w:rPr>
          <w:delText>"</w:delText>
        </w:r>
      </w:del>
      <w:ins w:id="361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19" w:author="Ilkka Rinne" w:date="2022-09-06T15:32:00Z">
        <w:r w:rsidRPr="00785C54" w:rsidDel="003613DB">
          <w:rPr>
            <w:szCs w:val="24"/>
          </w:rPr>
          <w:delText>"</w:delText>
        </w:r>
      </w:del>
      <w:ins w:id="3620"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[0..1].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2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22"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62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2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3625" w:author="Katharina Schleidt" w:date="2022-08-13T16:40:00Z">
        <w:r w:rsidRPr="00785C54" w:rsidDel="00022C0A">
          <w:rPr>
            <w:szCs w:val="24"/>
          </w:rPr>
          <w:delText xml:space="preserve">core </w:delText>
        </w:r>
      </w:del>
      <w:ins w:id="362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3627" w:author="Katharina Schleidt" w:date="2022-08-13T16:40:00Z">
        <w:r w:rsidRPr="00785C54" w:rsidDel="00022C0A">
          <w:rPr>
            <w:szCs w:val="24"/>
          </w:rPr>
          <w:delText xml:space="preserve">core </w:delText>
        </w:r>
      </w:del>
      <w:ins w:id="362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629" w:author="Ilkka Rinne" w:date="2022-09-06T15:32:00Z">
        <w:r w:rsidRPr="00785C54" w:rsidDel="003613DB">
          <w:rPr>
            <w:szCs w:val="24"/>
          </w:rPr>
          <w:delText>"</w:delText>
        </w:r>
      </w:del>
      <w:ins w:id="3630"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31" w:author="Ilkka Rinne" w:date="2022-09-06T15:32:00Z">
        <w:r w:rsidRPr="00785C54" w:rsidDel="003613DB">
          <w:rPr>
            <w:szCs w:val="24"/>
          </w:rPr>
          <w:delText>"</w:delText>
        </w:r>
      </w:del>
      <w:ins w:id="3632"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3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3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0..*.</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5" w:author="REID-JAMOND Alison" w:date="2022-04-04T08:22:00Z">
        <w:r>
          <w:rPr>
            <w:szCs w:val="24"/>
          </w:rPr>
          <w:lastRenderedPageBreak/>
          <w:t>1)</w:t>
        </w:r>
      </w:ins>
      <w:del w:id="3636"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7" w:author="REID-JAMOND Alison" w:date="2022-04-04T08:22:00Z">
        <w:r>
          <w:rPr>
            <w:szCs w:val="24"/>
          </w:rPr>
          <w:t>2)</w:t>
        </w:r>
      </w:ins>
      <w:del w:id="3638"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9" w:author="REID-JAMOND Alison" w:date="2022-04-04T08:22:00Z">
        <w:r>
          <w:rPr>
            <w:szCs w:val="24"/>
          </w:rPr>
          <w:t>3)</w:t>
        </w:r>
      </w:ins>
      <w:del w:id="364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1" w:author="REID-JAMOND Alison" w:date="2022-04-04T08:22:00Z">
        <w:r>
          <w:rPr>
            <w:szCs w:val="24"/>
          </w:rPr>
          <w:t>4)</w:t>
        </w:r>
      </w:ins>
      <w:del w:id="364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3" w:author="REID-JAMOND Alison" w:date="2022-04-04T08:22:00Z">
        <w:r>
          <w:rPr>
            <w:szCs w:val="24"/>
          </w:rPr>
          <w:t>5)</w:t>
        </w:r>
      </w:ins>
      <w:del w:id="3644"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5" w:author="REID-JAMOND Alison" w:date="2022-04-04T08:22:00Z">
        <w:r>
          <w:rPr>
            <w:szCs w:val="24"/>
          </w:rPr>
          <w:t>6)</w:t>
        </w:r>
      </w:ins>
      <w:del w:id="364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7" w:author="REID-JAMOND Alison" w:date="2022-04-04T08:22:00Z">
        <w:r>
          <w:rPr>
            <w:szCs w:val="24"/>
          </w:rPr>
          <w:t>7)</w:t>
        </w:r>
      </w:ins>
      <w:del w:id="3648"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9" w:author="REID-JAMOND Alison" w:date="2022-04-04T08:22:00Z">
        <w:r>
          <w:rPr>
            <w:szCs w:val="24"/>
          </w:rPr>
          <w:t>8)</w:t>
        </w:r>
      </w:ins>
      <w:del w:id="3650"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1" w:author="REID-JAMOND Alison" w:date="2022-04-04T08:22:00Z">
        <w:r>
          <w:rPr>
            <w:szCs w:val="24"/>
          </w:rPr>
          <w:t>9)</w:t>
        </w:r>
      </w:ins>
      <w:del w:id="365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3" w:author="REID-JAMOND Alison" w:date="2022-04-04T08:22:00Z">
        <w:r>
          <w:rPr>
            <w:szCs w:val="24"/>
          </w:rPr>
          <w:t>10)</w:t>
        </w:r>
      </w:ins>
      <w:del w:id="3654"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3655" w:author="REID-JAMOND Alison" w:date="2022-04-04T08:22:00Z">
        <w:r w:rsidRPr="00785C54" w:rsidDel="003E2160">
          <w:rPr>
            <w:szCs w:val="24"/>
          </w:rPr>
          <w:delText>in Edition 2</w:delText>
        </w:r>
      </w:del>
      <w:ins w:id="365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5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5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xml:space="preserve">: Any [0..*]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xml:space="preserve">: Any [0..*]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365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6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3661" w:author="Katharina Schleidt" w:date="2022-08-13T16:05:00Z">
        <w:r w:rsidR="00A1403A" w:rsidRPr="00A1403A">
          <w:rPr>
            <w:szCs w:val="24"/>
          </w:rPr>
          <w:t>Refactoring of the domain models can potentially be necessary in order to separate the ultimate and proximate features of interest</w:t>
        </w:r>
      </w:ins>
      <w:commentRangeStart w:id="3662"/>
      <w:del w:id="3663" w:author="Katharina Schleidt" w:date="2022-08-13T16:05:00Z">
        <w:r w:rsidRPr="00785C54" w:rsidDel="00A1403A">
          <w:rPr>
            <w:szCs w:val="24"/>
          </w:rPr>
          <w:delText>Refactoring of the domain models may be required to separate the ultimate and proximate features of interest</w:delText>
        </w:r>
        <w:commentRangeEnd w:id="3662"/>
        <w:r w:rsidR="003E2160" w:rsidDel="00A1403A">
          <w:rPr>
            <w:rStyle w:val="CommentReference"/>
            <w:rFonts w:eastAsia="MS Mincho"/>
            <w:lang w:eastAsia="ja-JP"/>
          </w:rPr>
          <w:commentReference w:id="366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r>
      <w:proofErr w:type="spellStart"/>
      <w:r w:rsidR="005B5EAD" w:rsidRPr="00785C54">
        <w:rPr>
          <w:szCs w:val="24"/>
        </w:rPr>
        <w:t>OM_Observation.phenomenonTime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becomes Observation. </w:t>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[0..1] becomes </w:t>
      </w:r>
      <w:proofErr w:type="spellStart"/>
      <w:r w:rsidRPr="00785C54">
        <w:rPr>
          <w:szCs w:val="24"/>
        </w:rPr>
        <w:t>Observation.metadata</w:t>
      </w:r>
      <w:proofErr w:type="spellEnd"/>
      <w:r w:rsidRPr="00785C54">
        <w:rPr>
          <w:szCs w:val="24"/>
        </w:rPr>
        <w:t>: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66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65" w:author="Katharina Schleidt" w:date="2022-08-12T18:03:00Z">
        <w:r w:rsidRPr="00785C54" w:rsidDel="00F543D2">
          <w:rPr>
            <w:szCs w:val="24"/>
          </w:rPr>
          <w:delText>Edition 1</w:delText>
        </w:r>
      </w:del>
      <w:r w:rsidRPr="00785C54">
        <w:rPr>
          <w:szCs w:val="24"/>
        </w:rPr>
        <w:t xml:space="preserve"> see the </w:t>
      </w:r>
      <w:del w:id="3666" w:author="Ilkka Rinne" w:date="2022-09-06T15:32:00Z">
        <w:r w:rsidRPr="00785C54" w:rsidDel="003613DB">
          <w:rPr>
            <w:szCs w:val="24"/>
          </w:rPr>
          <w:delText>"</w:delText>
        </w:r>
      </w:del>
      <w:ins w:id="3667"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668" w:author="Ilkka Rinne" w:date="2022-09-06T15:32:00Z">
        <w:r w:rsidRPr="00785C54" w:rsidDel="003613DB">
          <w:rPr>
            <w:szCs w:val="24"/>
          </w:rPr>
          <w:delText>"</w:delText>
        </w:r>
      </w:del>
      <w:ins w:id="366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7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71" w:author="Katharina Schleidt" w:date="2022-08-12T18:03:00Z">
        <w:r w:rsidRPr="00785C54" w:rsidDel="00F543D2">
          <w:rPr>
            <w:szCs w:val="24"/>
          </w:rPr>
          <w:delText>edition 2</w:delText>
        </w:r>
      </w:del>
      <w:r w:rsidRPr="00785C54">
        <w:rPr>
          <w:szCs w:val="24"/>
        </w:rPr>
        <w:t xml:space="preserve"> Basic Observations package to </w:t>
      </w:r>
      <w:ins w:id="367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74" w:author="REID-JAMOND Alison" w:date="2022-04-04T08:28:00Z">
        <w:r w:rsidR="003E2160">
          <w:rPr>
            <w:rStyle w:val="stddocNumber"/>
            <w:szCs w:val="24"/>
            <w:shd w:val="clear" w:color="auto" w:fill="auto"/>
          </w:rPr>
          <w:t>:20</w:t>
        </w:r>
        <w:del w:id="3675" w:author="Katharina Schleidt" w:date="2022-08-12T18:04:00Z">
          <w:r w:rsidR="003E2160" w:rsidDel="00F543D2">
            <w:rPr>
              <w:rStyle w:val="stddocNumber"/>
              <w:szCs w:val="24"/>
              <w:shd w:val="clear" w:color="auto" w:fill="auto"/>
            </w:rPr>
            <w:delText>11</w:delText>
          </w:r>
        </w:del>
      </w:ins>
      <w:ins w:id="3676" w:author="Katharina Schleidt" w:date="2022-08-12T18:04:00Z">
        <w:r w:rsidR="00F543D2">
          <w:rPr>
            <w:rStyle w:val="stddocNumber"/>
            <w:szCs w:val="24"/>
            <w:shd w:val="clear" w:color="auto" w:fill="auto"/>
          </w:rPr>
          <w:t>22</w:t>
        </w:r>
      </w:ins>
      <w:ins w:id="3677" w:author="REID-JAMOND Alison" w:date="2022-04-04T08:28:00Z">
        <w:r w:rsidR="003E2160">
          <w:rPr>
            <w:rStyle w:val="stddocNumber"/>
            <w:szCs w:val="24"/>
            <w:shd w:val="clear" w:color="auto" w:fill="auto"/>
          </w:rPr>
          <w:t xml:space="preserve"> to ISO 19156:2011</w:t>
        </w:r>
      </w:ins>
      <w:r w:rsidRPr="00785C54">
        <w:rPr>
          <w:szCs w:val="24"/>
        </w:rPr>
        <w:t xml:space="preserve"> </w:t>
      </w:r>
      <w:del w:id="367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79" w:author="REID-JAMOND Alison" w:date="2022-04-04T08:28:00Z">
              <w:r w:rsidRPr="00785C54" w:rsidDel="003E2160">
                <w:rPr>
                  <w:b/>
                  <w:szCs w:val="24"/>
                </w:rPr>
                <w:delText>Edition 2</w:delText>
              </w:r>
            </w:del>
            <w:ins w:id="368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681" w:author="REID-JAMOND Alison" w:date="2022-04-04T08:28:00Z">
              <w:r w:rsidRPr="00785C54" w:rsidDel="003E2160">
                <w:rPr>
                  <w:b/>
                  <w:szCs w:val="24"/>
                </w:rPr>
                <w:delText>Edition 1</w:delText>
              </w:r>
            </w:del>
            <w:ins w:id="368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lastRenderedPageBreak/>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3683"/>
      <w:r w:rsidRPr="00785C54">
        <w:rPr>
          <w:szCs w:val="24"/>
        </w:rPr>
        <w:t xml:space="preserve">in </w:t>
      </w:r>
      <w:ins w:id="368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5" w:author="Katharina Schleidt" w:date="2022-08-12T18:04:00Z">
        <w:r w:rsidRPr="00785C54" w:rsidDel="00F543D2">
          <w:rPr>
            <w:szCs w:val="24"/>
          </w:rPr>
          <w:delText>Edition 1</w:delText>
        </w:r>
        <w:commentRangeEnd w:id="3683"/>
        <w:r w:rsidR="003E2160" w:rsidDel="00F543D2">
          <w:rPr>
            <w:rStyle w:val="CommentReference"/>
            <w:rFonts w:eastAsia="MS Mincho"/>
            <w:b w:val="0"/>
            <w:lang w:eastAsia="ja-JP"/>
          </w:rPr>
          <w:commentReference w:id="3683"/>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3686"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368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3689" w:author="Ilkka Rinne" w:date="2022-09-06T15:32:00Z">
        <w:r w:rsidRPr="00785C54" w:rsidDel="003613DB">
          <w:rPr>
            <w:szCs w:val="24"/>
          </w:rPr>
          <w:delText>"</w:delText>
        </w:r>
      </w:del>
      <w:ins w:id="369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691" w:author="Ilkka Rinne" w:date="2022-09-06T15:32:00Z">
        <w:r w:rsidRPr="00785C54" w:rsidDel="003613DB">
          <w:rPr>
            <w:szCs w:val="24"/>
          </w:rPr>
          <w:delText>"</w:delText>
        </w:r>
      </w:del>
      <w:ins w:id="3692"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[0..*],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463ED0FB" w:rsidR="005B5EAD" w:rsidRPr="00785C54" w:rsidRDefault="005B5EAD" w:rsidP="00785C54">
      <w:pPr>
        <w:pStyle w:val="BodyText"/>
        <w:autoSpaceDE w:val="0"/>
        <w:autoSpaceDN w:val="0"/>
        <w:adjustRightInd w:val="0"/>
        <w:rPr>
          <w:szCs w:val="24"/>
        </w:rPr>
      </w:pPr>
      <w:del w:id="3693" w:author="Ilkka Rinne" w:date="2022-09-06T15:32:00Z">
        <w:r w:rsidRPr="00785C54" w:rsidDel="003613DB">
          <w:rPr>
            <w:szCs w:val="24"/>
          </w:rPr>
          <w:delText>"</w:delText>
        </w:r>
      </w:del>
      <w:ins w:id="3694" w:author="Ilkka Rinne" w:date="2022-09-06T15:32:00Z">
        <w:r w:rsidR="003613DB">
          <w:rPr>
            <w:szCs w:val="24"/>
          </w:rPr>
          <w:t>“</w:t>
        </w:r>
      </w:ins>
      <w:r w:rsidRPr="00785C54">
        <w:rPr>
          <w:szCs w:val="24"/>
        </w:rPr>
        <w:t xml:space="preserve">A Specimen is a physical sample, obtained for </w:t>
      </w:r>
      <w:del w:id="3695" w:author="Katharina Schleidt" w:date="2022-08-13T17:15:00Z">
        <w:r w:rsidRPr="00785C54" w:rsidDel="003C3C9D">
          <w:rPr>
            <w:szCs w:val="24"/>
          </w:rPr>
          <w:delText>observation</w:delText>
        </w:r>
      </w:del>
      <w:ins w:id="369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697"/>
      <w:r w:rsidRPr="003E2160">
        <w:rPr>
          <w:i/>
          <w:szCs w:val="24"/>
          <w:rPrChange w:id="3698" w:author="REID-JAMOND Alison" w:date="2022-04-04T08:31:00Z">
            <w:rPr>
              <w:szCs w:val="24"/>
            </w:rPr>
          </w:rPrChange>
        </w:rPr>
        <w:t>ex situ</w:t>
      </w:r>
      <w:commentRangeEnd w:id="3697"/>
      <w:r w:rsidR="003E2160">
        <w:rPr>
          <w:rStyle w:val="CommentReference"/>
          <w:rFonts w:eastAsia="MS Mincho"/>
          <w:lang w:eastAsia="ja-JP"/>
        </w:rPr>
        <w:commentReference w:id="3697"/>
      </w:r>
      <w:r w:rsidRPr="00785C54">
        <w:rPr>
          <w:szCs w:val="24"/>
        </w:rPr>
        <w:t>, sometimes in a laboratory.</w:t>
      </w:r>
      <w:del w:id="3699" w:author="Ilkka Rinne" w:date="2022-09-06T15:32:00Z">
        <w:r w:rsidRPr="00785C54" w:rsidDel="003613DB">
          <w:rPr>
            <w:szCs w:val="24"/>
          </w:rPr>
          <w:delText>"</w:delText>
        </w:r>
      </w:del>
      <w:ins w:id="3700"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[0..*]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5B29168" w:rsidR="005B5EAD" w:rsidRPr="00785C54" w:rsidRDefault="005B5EAD" w:rsidP="00785C54">
      <w:pPr>
        <w:pStyle w:val="BodyText"/>
        <w:autoSpaceDE w:val="0"/>
        <w:autoSpaceDN w:val="0"/>
        <w:adjustRightInd w:val="0"/>
        <w:rPr>
          <w:szCs w:val="24"/>
        </w:rPr>
      </w:pPr>
      <w:del w:id="3701" w:author="Ilkka Rinne" w:date="2022-09-06T15:32:00Z">
        <w:r w:rsidRPr="00785C54" w:rsidDel="003613DB">
          <w:rPr>
            <w:szCs w:val="24"/>
          </w:rPr>
          <w:delText>"</w:delText>
        </w:r>
      </w:del>
      <w:ins w:id="370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03" w:author="Ilkka Rinne" w:date="2022-09-06T15:32:00Z">
        <w:r w:rsidRPr="00785C54" w:rsidDel="003613DB">
          <w:rPr>
            <w:szCs w:val="24"/>
          </w:rPr>
          <w:delText>"</w:delText>
        </w:r>
      </w:del>
      <w:ins w:id="3704"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0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06" w:author="Ilkka Rinne" w:date="2022-09-06T15:32:00Z">
        <w:r w:rsidRPr="00785C54" w:rsidDel="003613DB">
          <w:rPr>
            <w:szCs w:val="24"/>
          </w:rPr>
          <w:delText>i)</w:delText>
        </w:r>
        <w:r w:rsidRPr="00785C54" w:rsidDel="003613DB">
          <w:rPr>
            <w:szCs w:val="24"/>
          </w:rPr>
          <w:tab/>
        </w:r>
      </w:del>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370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08"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370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1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3711" w:author="Katharina Schleidt" w:date="2022-08-13T16:42:00Z">
        <w:r w:rsidRPr="00785C54" w:rsidDel="00022C0A">
          <w:rPr>
            <w:szCs w:val="24"/>
          </w:rPr>
          <w:delText xml:space="preserve">core </w:delText>
        </w:r>
      </w:del>
      <w:ins w:id="371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3713" w:author="Ilkka Rinne" w:date="2022-09-06T15:32:00Z">
        <w:r w:rsidRPr="00785C54" w:rsidDel="003613DB">
          <w:rPr>
            <w:szCs w:val="24"/>
          </w:rPr>
          <w:delText>"</w:delText>
        </w:r>
      </w:del>
      <w:ins w:id="3714" w:author="Ilkka Rinne" w:date="2022-09-06T15:32:00Z">
        <w:r w:rsidR="003613DB">
          <w:rPr>
            <w:szCs w:val="24"/>
          </w:rPr>
          <w:t>“</w:t>
        </w:r>
      </w:ins>
      <w:r w:rsidRPr="00785C54">
        <w:rPr>
          <w:szCs w:val="24"/>
        </w:rPr>
        <w:t>an object that is representative of a concept, real-world object or phenomenon.</w:t>
      </w:r>
      <w:del w:id="3715" w:author="Ilkka Rinne" w:date="2022-09-06T15:32:00Z">
        <w:r w:rsidRPr="00785C54" w:rsidDel="003613DB">
          <w:rPr>
            <w:szCs w:val="24"/>
          </w:rPr>
          <w:delText>"</w:delText>
        </w:r>
      </w:del>
      <w:ins w:id="3716"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1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18" w:author="Ilkka Rinne" w:date="2022-09-06T15:32:00Z">
        <w:r w:rsidRPr="00785C54" w:rsidDel="003613DB">
          <w:rPr>
            <w:szCs w:val="24"/>
          </w:rPr>
          <w:delText>i)</w:delText>
        </w:r>
        <w:r w:rsidRPr="00785C54" w:rsidDel="003613DB">
          <w:rPr>
            <w:szCs w:val="24"/>
          </w:rPr>
          <w:tab/>
        </w:r>
      </w:del>
      <w:proofErr w:type="spellStart"/>
      <w:r w:rsidRPr="00785C54">
        <w:rPr>
          <w:szCs w:val="24"/>
        </w:rPr>
        <w:t>sampledFeature</w:t>
      </w:r>
      <w:proofErr w:type="spellEnd"/>
      <w:r w:rsidRPr="00785C54">
        <w:rPr>
          <w:szCs w:val="24"/>
        </w:rPr>
        <w:t>: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9" w:author="REID-JAMOND Alison" w:date="2022-04-04T08:33:00Z">
        <w:r>
          <w:rPr>
            <w:szCs w:val="24"/>
          </w:rPr>
          <w:t>1)</w:t>
        </w:r>
      </w:ins>
      <w:del w:id="3720"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21" w:author="REID-JAMOND Alison" w:date="2022-04-04T08:33:00Z">
        <w:r w:rsidRPr="00785C54" w:rsidDel="003E2160">
          <w:rPr>
            <w:szCs w:val="24"/>
          </w:rPr>
          <w:delText>o</w:delText>
        </w:r>
      </w:del>
      <w:ins w:id="3722"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3" w:author="REID-JAMOND Alison" w:date="2022-04-04T08:33:00Z">
        <w:r>
          <w:rPr>
            <w:szCs w:val="24"/>
          </w:rPr>
          <w:t>—</w:t>
        </w:r>
      </w:ins>
      <w:del w:id="372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5" w:author="REID-JAMOND Alison" w:date="2022-04-04T08:33:00Z">
        <w:r>
          <w:rPr>
            <w:szCs w:val="24"/>
          </w:rPr>
          <w:t>—</w:t>
        </w:r>
      </w:ins>
      <w:del w:id="3726"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7" w:author="REID-JAMOND Alison" w:date="2022-04-04T08:33:00Z">
        <w:r>
          <w:rPr>
            <w:szCs w:val="24"/>
          </w:rPr>
          <w:t>2)</w:t>
        </w:r>
      </w:ins>
      <w:del w:id="3728"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9" w:author="REID-JAMOND Alison" w:date="2022-04-04T08:33:00Z">
        <w:r>
          <w:rPr>
            <w:szCs w:val="24"/>
          </w:rPr>
          <w:t>—</w:t>
        </w:r>
      </w:ins>
      <w:del w:id="3730"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1"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2" w:author="REID-JAMOND Alison" w:date="2022-04-04T08:33:00Z">
        <w:r>
          <w:rPr>
            <w:szCs w:val="24"/>
          </w:rPr>
          <w:t>—</w:t>
        </w:r>
      </w:ins>
      <w:del w:id="3733"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4" w:author="REID-JAMOND Alison" w:date="2022-04-04T08:33:00Z">
        <w:r>
          <w:rPr>
            <w:szCs w:val="24"/>
          </w:rPr>
          <w:t>—</w:t>
        </w:r>
      </w:ins>
      <w:del w:id="373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6" w:author="REID-JAMOND Alison" w:date="2022-04-04T08:33:00Z">
        <w:r>
          <w:rPr>
            <w:szCs w:val="24"/>
          </w:rPr>
          <w:lastRenderedPageBreak/>
          <w:t>—</w:t>
        </w:r>
      </w:ins>
      <w:del w:id="3737"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373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39"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3740"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w:t>
      </w:r>
      <w:del w:id="3741" w:author="Ilkka Rinne" w:date="2022-09-06T15:32:00Z">
        <w:r w:rsidRPr="00785C54" w:rsidDel="003613DB">
          <w:rPr>
            <w:szCs w:val="24"/>
          </w:rPr>
          <w:delText>"</w:delText>
        </w:r>
      </w:del>
      <w:ins w:id="3742" w:author="Ilkka Rinne" w:date="2022-09-06T15:32:00Z">
        <w:r w:rsidR="003613DB">
          <w:rPr>
            <w:szCs w:val="24"/>
          </w:rPr>
          <w:t>“</w:t>
        </w:r>
      </w:ins>
      <w:r w:rsidRPr="00785C54">
        <w:rPr>
          <w:szCs w:val="24"/>
        </w:rPr>
        <w:t>station</w:t>
      </w:r>
      <w:del w:id="3743" w:author="Ilkka Rinne" w:date="2022-09-06T15:32:00Z">
        <w:r w:rsidRPr="00785C54" w:rsidDel="003613DB">
          <w:rPr>
            <w:szCs w:val="24"/>
          </w:rPr>
          <w:delText>"</w:delText>
        </w:r>
      </w:del>
      <w:ins w:id="3744"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3745" w:author="Ilkka Rinne" w:date="2022-09-06T15:32:00Z">
        <w:r w:rsidRPr="00785C54" w:rsidDel="003613DB">
          <w:rPr>
            <w:szCs w:val="24"/>
          </w:rPr>
          <w:delText>"</w:delText>
        </w:r>
      </w:del>
      <w:ins w:id="3746" w:author="Ilkka Rinne" w:date="2022-09-06T15:32:00Z">
        <w:r w:rsidR="003613DB">
          <w:rPr>
            <w:szCs w:val="24"/>
          </w:rPr>
          <w:t>“</w:t>
        </w:r>
      </w:ins>
      <w:r w:rsidRPr="00785C54">
        <w:rPr>
          <w:szCs w:val="24"/>
        </w:rPr>
        <w:t>A common mode of sampling is at a point. In environmental measurements and monitoring the term Station is often used.</w:t>
      </w:r>
      <w:del w:id="3747" w:author="Ilkka Rinne" w:date="2022-09-06T15:32:00Z">
        <w:r w:rsidRPr="00785C54" w:rsidDel="003613DB">
          <w:rPr>
            <w:szCs w:val="24"/>
          </w:rPr>
          <w:delText>"</w:delText>
        </w:r>
      </w:del>
      <w:ins w:id="3748"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3D6BBF53" w:rsidR="005B5EAD" w:rsidRPr="00785C54" w:rsidRDefault="005B5EAD" w:rsidP="00785C54">
      <w:pPr>
        <w:pStyle w:val="BodyText"/>
        <w:autoSpaceDE w:val="0"/>
        <w:autoSpaceDN w:val="0"/>
        <w:adjustRightInd w:val="0"/>
        <w:rPr>
          <w:szCs w:val="24"/>
        </w:rPr>
      </w:pPr>
      <w:del w:id="3749" w:author="Ilkka Rinne" w:date="2022-09-06T15:32:00Z">
        <w:r w:rsidRPr="00785C54" w:rsidDel="003613DB">
          <w:rPr>
            <w:szCs w:val="24"/>
          </w:rPr>
          <w:delText>"</w:delText>
        </w:r>
      </w:del>
      <w:ins w:id="3750" w:author="Ilkka Rinne" w:date="2022-09-06T15:32:00Z">
        <w:r w:rsidR="003613DB">
          <w:rPr>
            <w:szCs w:val="24"/>
          </w:rPr>
          <w:t>“</w:t>
        </w:r>
      </w:ins>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del w:id="3751" w:author="Ilkka Rinne" w:date="2022-09-06T15:32:00Z">
        <w:r w:rsidRPr="00785C54" w:rsidDel="003613DB">
          <w:rPr>
            <w:szCs w:val="24"/>
          </w:rPr>
          <w:delText>"</w:delText>
        </w:r>
      </w:del>
      <w:ins w:id="3752"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375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4"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375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r w:rsidRPr="00785C54">
        <w:rPr>
          <w:szCs w:val="24"/>
        </w:rPr>
        <w:t>role:GenericName</w:t>
      </w:r>
      <w:proofErr w:type="spell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5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8" w:author="Katharina Schleidt" w:date="2022-08-12T18:05:00Z">
        <w:r w:rsidRPr="00785C54" w:rsidDel="00E778A2">
          <w:rPr>
            <w:szCs w:val="24"/>
          </w:rPr>
          <w:delText>edition 2</w:delText>
        </w:r>
      </w:del>
      <w:r w:rsidRPr="00785C54">
        <w:rPr>
          <w:szCs w:val="24"/>
        </w:rPr>
        <w:t xml:space="preserve"> Basic Samples package to </w:t>
      </w:r>
      <w:ins w:id="375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6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6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6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65" w:author="Katharina Schleidt" w:date="2022-08-12T18:06:00Z">
              <w:r w:rsidRPr="00E778A2">
                <w:rPr>
                  <w:rStyle w:val="stdpublisher"/>
                  <w:b/>
                  <w:bCs/>
                  <w:szCs w:val="24"/>
                  <w:shd w:val="clear" w:color="auto" w:fill="auto"/>
                  <w:rPrChange w:id="3766" w:author="Katharina Schleidt" w:date="2022-08-12T18:06:00Z">
                    <w:rPr>
                      <w:rStyle w:val="stdpublisher"/>
                      <w:szCs w:val="24"/>
                      <w:shd w:val="clear" w:color="auto" w:fill="auto"/>
                    </w:rPr>
                  </w:rPrChange>
                </w:rPr>
                <w:t>ISO</w:t>
              </w:r>
              <w:r w:rsidRPr="00E778A2">
                <w:rPr>
                  <w:b/>
                  <w:bCs/>
                  <w:szCs w:val="24"/>
                  <w:rPrChange w:id="3767" w:author="Katharina Schleidt" w:date="2022-08-12T18:06:00Z">
                    <w:rPr>
                      <w:szCs w:val="24"/>
                    </w:rPr>
                  </w:rPrChange>
                </w:rPr>
                <w:t> </w:t>
              </w:r>
              <w:r w:rsidRPr="00E778A2">
                <w:rPr>
                  <w:rStyle w:val="stddocNumber"/>
                  <w:b/>
                  <w:bCs/>
                  <w:szCs w:val="24"/>
                  <w:shd w:val="clear" w:color="auto" w:fill="auto"/>
                  <w:rPrChange w:id="376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6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70" w:author="Katharina Schleidt" w:date="2022-08-12T18:06:00Z">
              <w:r w:rsidRPr="00E778A2">
                <w:rPr>
                  <w:rStyle w:val="stdpublisher"/>
                  <w:b/>
                  <w:bCs/>
                  <w:szCs w:val="24"/>
                  <w:shd w:val="clear" w:color="auto" w:fill="auto"/>
                  <w:rPrChange w:id="3771" w:author="Katharina Schleidt" w:date="2022-08-12T18:06:00Z">
                    <w:rPr>
                      <w:rStyle w:val="stdpublisher"/>
                      <w:szCs w:val="24"/>
                      <w:shd w:val="clear" w:color="auto" w:fill="auto"/>
                    </w:rPr>
                  </w:rPrChange>
                </w:rPr>
                <w:t>ISO</w:t>
              </w:r>
              <w:r w:rsidRPr="00E778A2">
                <w:rPr>
                  <w:b/>
                  <w:bCs/>
                  <w:szCs w:val="24"/>
                  <w:rPrChange w:id="3772" w:author="Katharina Schleidt" w:date="2022-08-12T18:06:00Z">
                    <w:rPr>
                      <w:szCs w:val="24"/>
                    </w:rPr>
                  </w:rPrChange>
                </w:rPr>
                <w:t> </w:t>
              </w:r>
              <w:r w:rsidRPr="00E778A2">
                <w:rPr>
                  <w:rStyle w:val="stddocNumber"/>
                  <w:b/>
                  <w:bCs/>
                  <w:szCs w:val="24"/>
                  <w:shd w:val="clear" w:color="auto" w:fill="auto"/>
                  <w:rPrChange w:id="3773" w:author="Katharina Schleidt" w:date="2022-08-12T18:06:00Z">
                    <w:rPr>
                      <w:rStyle w:val="stddocNumber"/>
                      <w:szCs w:val="24"/>
                      <w:shd w:val="clear" w:color="auto" w:fill="auto"/>
                    </w:rPr>
                  </w:rPrChange>
                </w:rPr>
                <w:t>19156:2011</w:t>
              </w:r>
            </w:ins>
            <w:del w:id="377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lastRenderedPageBreak/>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377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6"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377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79" w:author="Ilkka Rinne" w:date="2022-09-06T15:32:00Z">
        <w:r w:rsidRPr="00785C54" w:rsidDel="003613DB">
          <w:rPr>
            <w:szCs w:val="24"/>
          </w:rPr>
          <w:delText>"</w:delText>
        </w:r>
      </w:del>
      <w:ins w:id="3780" w:author="Ilkka Rinne" w:date="2022-09-06T15:32:00Z">
        <w:r w:rsidR="003613DB">
          <w:rPr>
            <w:szCs w:val="24"/>
          </w:rPr>
          <w:t>“</w:t>
        </w:r>
      </w:ins>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del w:id="3781" w:author="Ilkka Rinne" w:date="2022-09-06T15:32:00Z">
        <w:r w:rsidRPr="00785C54" w:rsidDel="003613DB">
          <w:rPr>
            <w:szCs w:val="24"/>
          </w:rPr>
          <w:delText>"</w:delText>
        </w:r>
      </w:del>
      <w:ins w:id="378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378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78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378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78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791" w:author="Katharina Schleidt" w:date="2022-08-12T18:07:00Z">
              <w:r w:rsidRPr="00E778A2">
                <w:rPr>
                  <w:rStyle w:val="stdpublisher"/>
                  <w:b/>
                  <w:bCs/>
                  <w:szCs w:val="24"/>
                  <w:shd w:val="clear" w:color="auto" w:fill="auto"/>
                  <w:rPrChange w:id="3792" w:author="Katharina Schleidt" w:date="2022-08-12T18:07:00Z">
                    <w:rPr>
                      <w:rStyle w:val="stdpublisher"/>
                      <w:szCs w:val="24"/>
                      <w:shd w:val="clear" w:color="auto" w:fill="auto"/>
                    </w:rPr>
                  </w:rPrChange>
                </w:rPr>
                <w:t>ISO</w:t>
              </w:r>
              <w:r w:rsidRPr="00E778A2">
                <w:rPr>
                  <w:b/>
                  <w:bCs/>
                  <w:szCs w:val="24"/>
                  <w:rPrChange w:id="3793" w:author="Katharina Schleidt" w:date="2022-08-12T18:07:00Z">
                    <w:rPr>
                      <w:szCs w:val="24"/>
                    </w:rPr>
                  </w:rPrChange>
                </w:rPr>
                <w:t> </w:t>
              </w:r>
              <w:r w:rsidRPr="00E778A2">
                <w:rPr>
                  <w:rStyle w:val="stddocNumber"/>
                  <w:b/>
                  <w:bCs/>
                  <w:szCs w:val="24"/>
                  <w:shd w:val="clear" w:color="auto" w:fill="auto"/>
                  <w:rPrChange w:id="3794" w:author="Katharina Schleidt" w:date="2022-08-12T18:07:00Z">
                    <w:rPr>
                      <w:rStyle w:val="stddocNumber"/>
                      <w:szCs w:val="24"/>
                      <w:shd w:val="clear" w:color="auto" w:fill="auto"/>
                    </w:rPr>
                  </w:rPrChange>
                </w:rPr>
                <w:t>19156:2022</w:t>
              </w:r>
            </w:ins>
            <w:del w:id="379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796" w:author="Katharina Schleidt" w:date="2022-08-12T18:07:00Z">
              <w:r w:rsidRPr="00E778A2">
                <w:rPr>
                  <w:rStyle w:val="stdpublisher"/>
                  <w:b/>
                  <w:bCs/>
                  <w:szCs w:val="24"/>
                  <w:shd w:val="clear" w:color="auto" w:fill="auto"/>
                  <w:rPrChange w:id="3797" w:author="Katharina Schleidt" w:date="2022-08-12T18:08:00Z">
                    <w:rPr>
                      <w:rStyle w:val="stdpublisher"/>
                      <w:szCs w:val="24"/>
                      <w:shd w:val="clear" w:color="auto" w:fill="auto"/>
                    </w:rPr>
                  </w:rPrChange>
                </w:rPr>
                <w:t>ISO</w:t>
              </w:r>
              <w:r w:rsidRPr="00E778A2">
                <w:rPr>
                  <w:b/>
                  <w:bCs/>
                  <w:szCs w:val="24"/>
                  <w:rPrChange w:id="3798" w:author="Katharina Schleidt" w:date="2022-08-12T18:08:00Z">
                    <w:rPr>
                      <w:szCs w:val="24"/>
                    </w:rPr>
                  </w:rPrChange>
                </w:rPr>
                <w:t> </w:t>
              </w:r>
              <w:r w:rsidRPr="00E778A2">
                <w:rPr>
                  <w:rStyle w:val="stddocNumber"/>
                  <w:b/>
                  <w:bCs/>
                  <w:szCs w:val="24"/>
                  <w:shd w:val="clear" w:color="auto" w:fill="auto"/>
                  <w:rPrChange w:id="3799" w:author="Katharina Schleidt" w:date="2022-08-12T18:08:00Z">
                    <w:rPr>
                      <w:rStyle w:val="stddocNumber"/>
                      <w:szCs w:val="24"/>
                      <w:shd w:val="clear" w:color="auto" w:fill="auto"/>
                    </w:rPr>
                  </w:rPrChange>
                </w:rPr>
                <w:t>19156:2011</w:t>
              </w:r>
            </w:ins>
            <w:del w:id="380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lastRenderedPageBreak/>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380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2"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3803" w:author="Katharina Schleidt" w:date="2022-08-13T16:42:00Z">
        <w:r w:rsidRPr="00785C54" w:rsidDel="00022C0A">
          <w:rPr>
            <w:szCs w:val="24"/>
          </w:rPr>
          <w:delText xml:space="preserve">core </w:delText>
        </w:r>
      </w:del>
      <w:ins w:id="3804"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380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6" w:author="Katharina Schleidt" w:date="2022-08-12T18:08:00Z">
        <w:r w:rsidRPr="00785C54" w:rsidDel="00E778A2">
          <w:rPr>
            <w:szCs w:val="24"/>
          </w:rPr>
          <w:delText>edition 2</w:delText>
        </w:r>
      </w:del>
      <w:r w:rsidRPr="00785C54">
        <w:rPr>
          <w:szCs w:val="24"/>
        </w:rPr>
        <w:t xml:space="preserve"> Basic Samples package to </w:t>
      </w:r>
      <w:ins w:id="380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8"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380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1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11" w:author="Katharina Schleidt" w:date="2022-08-12T18:08:00Z">
        <w:r w:rsidR="00E778A2" w:rsidRPr="00E778A2">
          <w:rPr>
            <w:szCs w:val="24"/>
          </w:rPr>
          <w:t>ISO 19156:2011</w:t>
        </w:r>
      </w:ins>
      <w:del w:id="381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13" w:author="Katharina Schleidt" w:date="2022-08-12T18:08:00Z">
              <w:r w:rsidRPr="00E778A2">
                <w:rPr>
                  <w:b/>
                  <w:szCs w:val="24"/>
                </w:rPr>
                <w:t>ISO 19156:20</w:t>
              </w:r>
              <w:r>
                <w:rPr>
                  <w:b/>
                  <w:szCs w:val="24"/>
                </w:rPr>
                <w:t>22</w:t>
              </w:r>
            </w:ins>
            <w:del w:id="381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15" w:author="Katharina Schleidt" w:date="2022-08-12T18:08:00Z">
              <w:r w:rsidRPr="00E778A2">
                <w:rPr>
                  <w:b/>
                  <w:szCs w:val="24"/>
                </w:rPr>
                <w:t>ISO 19156:2011</w:t>
              </w:r>
            </w:ins>
            <w:del w:id="381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3817" w:author="Katharina Schleidt" w:date="2022-08-12T18:09:00Z">
        <w:r w:rsidR="00E778A2" w:rsidRPr="00E778A2">
          <w:rPr>
            <w:szCs w:val="24"/>
          </w:rPr>
          <w:t>ISO 19156:2011</w:t>
        </w:r>
      </w:ins>
      <w:del w:id="3818"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19" w:author="Katharina Schleidt" w:date="2022-08-12T18:09:00Z">
        <w:r w:rsidR="00E778A2" w:rsidRPr="00E778A2">
          <w:rPr>
            <w:szCs w:val="24"/>
          </w:rPr>
          <w:t>ISO 19156:20</w:t>
        </w:r>
        <w:r w:rsidR="00E778A2">
          <w:rPr>
            <w:szCs w:val="24"/>
          </w:rPr>
          <w:t>22</w:t>
        </w:r>
      </w:ins>
      <w:del w:id="3820"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3821" w:author="Katharina Schleidt" w:date="2022-08-12T18:09:00Z">
        <w:r w:rsidRPr="00E778A2">
          <w:rPr>
            <w:szCs w:val="24"/>
          </w:rPr>
          <w:t>ISO 19156:2011</w:t>
        </w:r>
      </w:ins>
      <w:del w:id="382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3823" w:author="Katharina Schleidt" w:date="2022-08-12T18:09:00Z">
        <w:r w:rsidRPr="00E778A2">
          <w:rPr>
            <w:szCs w:val="24"/>
          </w:rPr>
          <w:t>ISO 19156:20</w:t>
        </w:r>
        <w:r>
          <w:rPr>
            <w:szCs w:val="24"/>
          </w:rPr>
          <w:t>22</w:t>
        </w:r>
      </w:ins>
      <w:del w:id="3824"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3825" w:author="Katharina Schleidt" w:date="2022-08-12T18:09:00Z">
        <w:r w:rsidR="00E778A2" w:rsidRPr="00E778A2">
          <w:rPr>
            <w:szCs w:val="24"/>
          </w:rPr>
          <w:t>ISO 19156:20</w:t>
        </w:r>
        <w:r w:rsidR="00E778A2">
          <w:rPr>
            <w:szCs w:val="24"/>
          </w:rPr>
          <w:t>22</w:t>
        </w:r>
      </w:ins>
      <w:del w:id="3826" w:author="Katharina Schleidt" w:date="2022-08-12T18:09:00Z">
        <w:r w:rsidRPr="00785C54" w:rsidDel="00E778A2">
          <w:rPr>
            <w:szCs w:val="24"/>
          </w:rPr>
          <w:delText>edition 2</w:delText>
        </w:r>
      </w:del>
      <w:r w:rsidRPr="00785C54">
        <w:rPr>
          <w:szCs w:val="24"/>
        </w:rPr>
        <w:t xml:space="preserve"> Basic Samples package to </w:t>
      </w:r>
      <w:ins w:id="3827" w:author="Katharina Schleidt" w:date="2022-08-12T18:09:00Z">
        <w:r w:rsidR="00E778A2" w:rsidRPr="00E778A2">
          <w:rPr>
            <w:szCs w:val="24"/>
          </w:rPr>
          <w:t>ISO 19156:2011</w:t>
        </w:r>
      </w:ins>
      <w:del w:id="382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382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3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1" w:author="Katharina Schleidt" w:date="2022-08-12T18:10:00Z">
        <w:r w:rsidR="00E778A2" w:rsidRPr="00E778A2">
          <w:rPr>
            <w:szCs w:val="24"/>
          </w:rPr>
          <w:t>ISO 19156:2011</w:t>
        </w:r>
      </w:ins>
      <w:del w:id="383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33" w:author="Katharina Schleidt" w:date="2022-08-12T18:10:00Z">
              <w:r w:rsidRPr="00E778A2">
                <w:rPr>
                  <w:b/>
                  <w:szCs w:val="24"/>
                </w:rPr>
                <w:t>ISO 19156:20</w:t>
              </w:r>
              <w:r>
                <w:rPr>
                  <w:b/>
                  <w:szCs w:val="24"/>
                </w:rPr>
                <w:t>22</w:t>
              </w:r>
            </w:ins>
            <w:del w:id="383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35" w:author="Katharina Schleidt" w:date="2022-08-12T18:10:00Z">
              <w:r w:rsidRPr="00E778A2">
                <w:rPr>
                  <w:b/>
                  <w:szCs w:val="24"/>
                </w:rPr>
                <w:t>ISO 19156:2011</w:t>
              </w:r>
            </w:ins>
            <w:del w:id="383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3837" w:author="Katharina Schleidt" w:date="2022-08-12T18:10:00Z">
        <w:r w:rsidR="00E778A2" w:rsidRPr="00E778A2">
          <w:rPr>
            <w:rStyle w:val="stdpublisher"/>
            <w:szCs w:val="24"/>
            <w:shd w:val="clear" w:color="auto" w:fill="auto"/>
          </w:rPr>
          <w:t>ISO 19156:2011</w:t>
        </w:r>
      </w:ins>
      <w:del w:id="383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39" w:author="Katharina Schleidt" w:date="2022-08-12T18:10:00Z">
        <w:r w:rsidR="00E778A2" w:rsidRPr="00E778A2">
          <w:rPr>
            <w:szCs w:val="24"/>
          </w:rPr>
          <w:t>ISO 19156:20</w:t>
        </w:r>
        <w:r w:rsidR="00E778A2">
          <w:rPr>
            <w:szCs w:val="24"/>
          </w:rPr>
          <w:t>22</w:t>
        </w:r>
      </w:ins>
      <w:del w:id="384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xml:space="preserv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type based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384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42" w:author="Ilkka Rinne" w:date="2022-09-06T15:37:00Z"/>
          <w:szCs w:val="24"/>
        </w:rPr>
      </w:pPr>
      <w:del w:id="3843" w:author="Ilkka Rinne" w:date="2022-09-06T14:32:00Z">
        <w:r w:rsidRPr="00785C54" w:rsidDel="00EB253C">
          <w:rPr>
            <w:noProof/>
            <w:szCs w:val="24"/>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44" w:author="Ilkka Rinne" w:date="2022-09-06T14:32:00Z">
        <w:r w:rsidR="00EB253C">
          <w:rPr>
            <w:noProof/>
            <w:szCs w:val="24"/>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3">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4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46" w:author="Ilkka Rinne" w:date="2022-09-06T15:37:00Z">
        <w:r>
          <w:t>NOTE</w:t>
        </w:r>
        <w:r>
          <w:tab/>
          <w:t xml:space="preserve">No values or vocabulary are provided for </w:t>
        </w:r>
        <w:proofErr w:type="spellStart"/>
        <w:r>
          <w:t>SampleTypeByMaterialClass</w:t>
        </w:r>
        <w:proofErr w:type="spellEnd"/>
        <w:r>
          <w:t xml:space="preserve"> in this document. Class provided here only as an example of the </w:t>
        </w:r>
        <w:proofErr w:type="spellStart"/>
        <w:r>
          <w:t>codelist</w:t>
        </w:r>
        <w:proofErr w:type="spellEnd"/>
        <w:r>
          <w:t xml:space="preserve">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47" w:author="Ilkka Rinne" w:date="2022-09-06T15:32:00Z"/>
          <w:szCs w:val="24"/>
        </w:rPr>
      </w:pPr>
      <w:del w:id="3848" w:author="Ilkka Rinne" w:date="2022-09-06T14:32:00Z">
        <w:r w:rsidRPr="00785C54" w:rsidDel="00965785">
          <w:rPr>
            <w:noProof/>
            <w:szCs w:val="24"/>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49" w:author="Ilkka Rinne" w:date="2022-09-06T14:32:00Z">
        <w:r w:rsidR="00965785">
          <w:rPr>
            <w:noProof/>
            <w:szCs w:val="24"/>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5">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5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51" w:author="Ilkka Rinne" w:date="2022-09-06T15:32:00Z">
        <w:r>
          <w:t>NOTE</w:t>
        </w:r>
        <w:r>
          <w:tab/>
        </w:r>
      </w:ins>
      <w:ins w:id="3852" w:author="Ilkka Rinne" w:date="2022-09-06T15:33:00Z">
        <w:r>
          <w:t xml:space="preserve">No values or vocabulary </w:t>
        </w:r>
      </w:ins>
      <w:ins w:id="3853" w:author="Ilkka Rinne" w:date="2022-09-06T15:35:00Z">
        <w:r>
          <w:t xml:space="preserve">are </w:t>
        </w:r>
      </w:ins>
      <w:ins w:id="3854" w:author="Ilkka Rinne" w:date="2022-09-06T15:33:00Z">
        <w:r>
          <w:t xml:space="preserve">provided for </w:t>
        </w:r>
        <w:proofErr w:type="spellStart"/>
        <w:r>
          <w:t>SamplerClassification</w:t>
        </w:r>
      </w:ins>
      <w:proofErr w:type="spellEnd"/>
      <w:ins w:id="3855" w:author="Ilkka Rinne" w:date="2022-09-06T15:35:00Z">
        <w:r>
          <w:t xml:space="preserve"> in this document.</w:t>
        </w:r>
      </w:ins>
      <w:ins w:id="3856" w:author="Ilkka Rinne" w:date="2022-09-06T15:33:00Z">
        <w:r>
          <w:t xml:space="preserve"> </w:t>
        </w:r>
      </w:ins>
      <w:ins w:id="3857" w:author="Ilkka Rinne" w:date="2022-09-06T15:35:00Z">
        <w:r>
          <w:t>C</w:t>
        </w:r>
      </w:ins>
      <w:ins w:id="3858" w:author="Ilkka Rinne" w:date="2022-09-06T15:33:00Z">
        <w:r>
          <w:t>lass provided h</w:t>
        </w:r>
      </w:ins>
      <w:ins w:id="3859" w:author="Ilkka Rinne" w:date="2022-09-06T15:34:00Z">
        <w:r>
          <w:t>e</w:t>
        </w:r>
      </w:ins>
      <w:ins w:id="3860" w:author="Ilkka Rinne" w:date="2022-09-06T15:33:00Z">
        <w:r>
          <w:t xml:space="preserve">re only as an example of </w:t>
        </w:r>
      </w:ins>
      <w:ins w:id="3861" w:author="Ilkka Rinne" w:date="2022-09-06T15:34:00Z">
        <w:r>
          <w:t>t</w:t>
        </w:r>
      </w:ins>
      <w:ins w:id="3862" w:author="Ilkka Rinne" w:date="2022-09-06T15:35:00Z">
        <w:r>
          <w:t>he</w:t>
        </w:r>
      </w:ins>
      <w:ins w:id="3863" w:author="Ilkka Rinne" w:date="2022-09-06T15:34:00Z">
        <w:r>
          <w:t xml:space="preserve"> </w:t>
        </w:r>
        <w:proofErr w:type="spellStart"/>
        <w:r>
          <w:t>codelist</w:t>
        </w:r>
        <w:proofErr w:type="spellEnd"/>
        <w:r>
          <w:t xml:space="preserve"> extension mechanism</w:t>
        </w:r>
      </w:ins>
      <w:ins w:id="3864" w:author="Ilkka Rinne" w:date="2022-09-06T15:35:00Z">
        <w:r>
          <w:t xml:space="preserve"> </w:t>
        </w:r>
      </w:ins>
      <w:ins w:id="3865" w:author="Ilkka Rinne" w:date="2022-09-06T15:36:00Z">
        <w:r>
          <w:t xml:space="preserve">for application domain </w:t>
        </w:r>
      </w:ins>
      <w:ins w:id="3866" w:author="Ilkka Rinne" w:date="2022-09-06T15:37:00Z">
        <w:r>
          <w:t xml:space="preserve">specific </w:t>
        </w:r>
      </w:ins>
      <w:ins w:id="3867" w:author="Ilkka Rinne" w:date="2022-09-06T15:36:00Z">
        <w:r>
          <w:t>implementatio</w:t>
        </w:r>
      </w:ins>
      <w:ins w:id="3868" w:author="Ilkka Rinne" w:date="2022-09-06T15:37:00Z">
        <w:r>
          <w:t>ns</w:t>
        </w:r>
      </w:ins>
      <w:ins w:id="386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3870" w:author="REID-JAMOND Alison" w:date="2022-04-04T08:37:00Z">
        <w:r w:rsidR="003E2160">
          <w:rPr>
            <w:szCs w:val="24"/>
          </w:rPr>
          <w:t>2</w:t>
        </w:r>
      </w:ins>
      <w:del w:id="3871"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72" w:author="REID-JAMOND Alison" w:date="2022-04-04T08:37:00Z">
        <w:r w:rsidR="003E2160">
          <w:rPr>
            <w:rStyle w:val="stdyear"/>
            <w:szCs w:val="24"/>
            <w:shd w:val="clear" w:color="auto" w:fill="auto"/>
          </w:rPr>
          <w:t>2</w:t>
        </w:r>
      </w:ins>
      <w:del w:id="3873"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3874" w:author="Katharina Schleidt" w:date="2022-08-12T18:11:00Z">
        <w:r w:rsidR="006C4FD2" w:rsidRPr="006C4FD2">
          <w:rPr>
            <w:szCs w:val="24"/>
          </w:rPr>
          <w:t>ISO 19156:2011</w:t>
        </w:r>
      </w:ins>
      <w:del w:id="3875"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7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77" w:author="REID-JAMOND Alison" w:date="2022-04-04T08:37:00Z">
        <w:r w:rsidR="003E2160">
          <w:rPr>
            <w:rStyle w:val="stddocNumber"/>
            <w:szCs w:val="24"/>
            <w:shd w:val="clear" w:color="auto" w:fill="auto"/>
          </w:rPr>
          <w:t>:20</w:t>
        </w:r>
        <w:del w:id="3878" w:author="Katharina Schleidt" w:date="2022-08-12T18:11:00Z">
          <w:r w:rsidR="003E2160" w:rsidDel="006C4FD2">
            <w:rPr>
              <w:rStyle w:val="stddocNumber"/>
              <w:szCs w:val="24"/>
              <w:shd w:val="clear" w:color="auto" w:fill="auto"/>
            </w:rPr>
            <w:delText>11</w:delText>
          </w:r>
        </w:del>
      </w:ins>
      <w:ins w:id="3879" w:author="Katharina Schleidt" w:date="2022-08-12T18:11:00Z">
        <w:r w:rsidR="006C4FD2">
          <w:rPr>
            <w:rStyle w:val="stddocNumber"/>
            <w:szCs w:val="24"/>
            <w:shd w:val="clear" w:color="auto" w:fill="auto"/>
          </w:rPr>
          <w:t>22</w:t>
        </w:r>
      </w:ins>
      <w:del w:id="388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881" w:author="Katharina Schleidt" w:date="2022-08-13T16:40:00Z">
        <w:r w:rsidRPr="00785C54" w:rsidDel="00022C0A">
          <w:rPr>
            <w:szCs w:val="24"/>
          </w:rPr>
          <w:delText xml:space="preserve">core </w:delText>
        </w:r>
      </w:del>
      <w:ins w:id="388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883" w:author="Katharina Schleidt" w:date="2022-08-13T16:40:00Z">
        <w:r w:rsidRPr="00785C54" w:rsidDel="00022C0A">
          <w:rPr>
            <w:szCs w:val="24"/>
          </w:rPr>
          <w:delText xml:space="preserve">core </w:delText>
        </w:r>
      </w:del>
      <w:ins w:id="388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88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88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887" w:author="Katharina Schleidt" w:date="2022-08-12T18:11:00Z">
        <w:r w:rsidR="006C4FD2" w:rsidRPr="006C4FD2">
          <w:rPr>
            <w:szCs w:val="24"/>
          </w:rPr>
          <w:t>ISO 19156:2011</w:t>
        </w:r>
      </w:ins>
      <w:del w:id="3888"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3889" w:author="Katharina Schleidt" w:date="2022-08-12T18:12:00Z">
        <w:r w:rsidR="006C4FD2" w:rsidRPr="006C4FD2">
          <w:rPr>
            <w:szCs w:val="24"/>
          </w:rPr>
          <w:t>ISO 19156:2022</w:t>
        </w:r>
      </w:ins>
      <w:del w:id="389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3891" w:author="Katharina Schleidt" w:date="2022-08-12T18:12:00Z">
        <w:r w:rsidR="006C4FD2" w:rsidRPr="006C4FD2">
          <w:rPr>
            <w:szCs w:val="24"/>
          </w:rPr>
          <w:t>ISO 19156:2022</w:t>
        </w:r>
      </w:ins>
      <w:del w:id="389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893" w:author="Katharina Schleidt" w:date="2022-08-12T18:11:00Z">
        <w:r w:rsidR="006C4FD2" w:rsidRPr="006C4FD2">
          <w:rPr>
            <w:szCs w:val="24"/>
          </w:rPr>
          <w:t>ISO 19156:2011</w:t>
        </w:r>
      </w:ins>
      <w:del w:id="3894" w:author="Katharina Schleidt" w:date="2022-08-12T18:11:00Z">
        <w:r w:rsidRPr="00785C54" w:rsidDel="006C4FD2">
          <w:rPr>
            <w:szCs w:val="24"/>
          </w:rPr>
          <w:delText>Edition 1</w:delText>
        </w:r>
      </w:del>
      <w:r w:rsidRPr="00785C54">
        <w:rPr>
          <w:szCs w:val="24"/>
        </w:rPr>
        <w:t xml:space="preserve">) UML model will be revised to profile the </w:t>
      </w:r>
      <w:ins w:id="3895" w:author="Katharina Schleidt" w:date="2022-08-12T18:12:00Z">
        <w:r w:rsidR="006C4FD2" w:rsidRPr="006C4FD2">
          <w:rPr>
            <w:szCs w:val="24"/>
          </w:rPr>
          <w:t>ISO 19156:2022</w:t>
        </w:r>
      </w:ins>
      <w:del w:id="389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9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89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898" w:author="REID-JAMOND Alison" w:date="2022-04-04T08:41:00Z">
        <w:r w:rsidRPr="00785C54" w:rsidDel="003E2160">
          <w:rPr>
            <w:szCs w:val="24"/>
          </w:rPr>
          <w:delText xml:space="preserve">might </w:delText>
        </w:r>
      </w:del>
      <w:ins w:id="389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00" w:author="REID-JAMOND Alison" w:date="2022-04-04T08:42:00Z">
        <w:r w:rsidRPr="00785C54" w:rsidDel="003E2160">
          <w:rPr>
            <w:szCs w:val="24"/>
          </w:rPr>
          <w:delText xml:space="preserve">might </w:delText>
        </w:r>
      </w:del>
      <w:ins w:id="390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3902" w:author="Katharina Schleidt" w:date="2022-08-13T16:06:00Z">
        <w:r w:rsidRPr="00785C54" w:rsidDel="00A1403A">
          <w:rPr>
            <w:szCs w:val="24"/>
          </w:rPr>
          <w:delText xml:space="preserve">might </w:delText>
        </w:r>
      </w:del>
      <w:ins w:id="3903"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04" w:author="Katharina Schleidt" w:date="2022-08-13T16:06:00Z">
        <w:r w:rsidRPr="00785C54" w:rsidDel="00A1403A">
          <w:rPr>
            <w:szCs w:val="24"/>
          </w:rPr>
          <w:delText xml:space="preserve">might </w:delText>
        </w:r>
      </w:del>
      <w:ins w:id="3905"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3906" w:author="Katharina Schleidt" w:date="2022-08-13T17:16:00Z">
        <w:r w:rsidR="003C3C9D">
          <w:rPr>
            <w:szCs w:val="24"/>
          </w:rPr>
          <w:t>o</w:t>
        </w:r>
      </w:ins>
      <w:del w:id="3907"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08" w:author="Katharina Schleidt" w:date="2022-08-13T17:16:00Z">
        <w:r w:rsidRPr="00785C54" w:rsidDel="003C3C9D">
          <w:rPr>
            <w:szCs w:val="24"/>
          </w:rPr>
          <w:delText xml:space="preserve">observation </w:delText>
        </w:r>
      </w:del>
      <w:ins w:id="3909"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3910" w:author="Katharina Schleidt" w:date="2022-08-13T17:17:00Z">
        <w:r w:rsidRPr="00785C54" w:rsidDel="003C3C9D">
          <w:rPr>
            <w:szCs w:val="24"/>
          </w:rPr>
          <w:delText xml:space="preserve">observation </w:delText>
        </w:r>
      </w:del>
      <w:ins w:id="3911"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12" w:author="Katharina Schleidt" w:date="2022-08-13T17:17:00Z">
        <w:r w:rsidRPr="00785C54" w:rsidDel="003C3C9D">
          <w:rPr>
            <w:szCs w:val="24"/>
          </w:rPr>
          <w:delText xml:space="preserve">observation </w:delText>
        </w:r>
      </w:del>
      <w:ins w:id="3913"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14"/>
      <w:del w:id="3915" w:author="Katharina Schleidt" w:date="2022-08-13T16:06:00Z">
        <w:r w:rsidRPr="00785C54" w:rsidDel="00A1403A">
          <w:rPr>
            <w:szCs w:val="24"/>
          </w:rPr>
          <w:delText>might</w:delText>
        </w:r>
        <w:commentRangeEnd w:id="3914"/>
        <w:r w:rsidR="003E2160" w:rsidDel="00A1403A">
          <w:rPr>
            <w:rStyle w:val="CommentReference"/>
            <w:rFonts w:eastAsia="MS Mincho"/>
            <w:lang w:eastAsia="ja-JP"/>
          </w:rPr>
          <w:commentReference w:id="3914"/>
        </w:r>
        <w:r w:rsidRPr="00785C54" w:rsidDel="00A1403A">
          <w:rPr>
            <w:szCs w:val="24"/>
          </w:rPr>
          <w:delText xml:space="preserve"> </w:delText>
        </w:r>
      </w:del>
      <w:ins w:id="3916"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3917" w:author="Katharina Schleidt" w:date="2022-08-13T16:06:00Z">
        <w:r w:rsidRPr="00785C54" w:rsidDel="00A1403A">
          <w:rPr>
            <w:szCs w:val="24"/>
          </w:rPr>
          <w:delText xml:space="preserve">might </w:delText>
        </w:r>
      </w:del>
      <w:ins w:id="3918"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19" w:author="Katharina Schleidt" w:date="2022-08-13T17:17:00Z">
        <w:r w:rsidRPr="00785C54" w:rsidDel="009C7946">
          <w:rPr>
            <w:szCs w:val="24"/>
          </w:rPr>
          <w:delText xml:space="preserve">Observations </w:delText>
        </w:r>
      </w:del>
      <w:ins w:id="3920"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21" w:author="Ilkka Rinne" w:date="2022-09-06T14:33:00Z">
        <w:r w:rsidRPr="00785C54" w:rsidDel="008872A9">
          <w:rPr>
            <w:noProof/>
            <w:szCs w:val="24"/>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22" w:author="Ilkka Rinne" w:date="2022-09-06T14:33:00Z">
        <w:r w:rsidR="008872A9">
          <w:rPr>
            <w:noProof/>
            <w:szCs w:val="24"/>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3923" w:author="Katharina Schleidt" w:date="2022-08-13T17:18:00Z">
        <w:r w:rsidRPr="00785C54" w:rsidDel="009C7946">
          <w:rPr>
            <w:szCs w:val="24"/>
          </w:rPr>
          <w:delText xml:space="preserve">observation </w:delText>
        </w:r>
      </w:del>
      <w:ins w:id="3924"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del w:id="3925" w:author="Katharina Schleidt" w:date="2022-08-13T17:18:00Z">
        <w:r w:rsidRPr="00785C54" w:rsidDel="009C7946">
          <w:rPr>
            <w:szCs w:val="24"/>
          </w:rPr>
          <w:delText xml:space="preserve">observation </w:delText>
        </w:r>
      </w:del>
      <w:ins w:id="3926"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27" w:author="Katharina Schleidt" w:date="2022-08-13T17:18:00Z">
        <w:r w:rsidRPr="00785C54" w:rsidDel="009C7946">
          <w:rPr>
            <w:szCs w:val="24"/>
          </w:rPr>
          <w:delText xml:space="preserve">observation </w:delText>
        </w:r>
      </w:del>
      <w:ins w:id="3928"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29" w:author="Katharina Schleidt" w:date="2022-08-13T16:06:00Z">
        <w:r w:rsidRPr="00785C54" w:rsidDel="00A1403A">
          <w:rPr>
            <w:szCs w:val="24"/>
          </w:rPr>
          <w:delText xml:space="preserve">might </w:delText>
        </w:r>
      </w:del>
      <w:ins w:id="3930"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31" w:author="Katharina Schleidt" w:date="2022-08-13T17:18:00Z">
        <w:r w:rsidRPr="00785C54" w:rsidDel="009C7946">
          <w:rPr>
            <w:szCs w:val="24"/>
          </w:rPr>
          <w:delText xml:space="preserve">observation </w:delText>
        </w:r>
      </w:del>
      <w:ins w:id="3932"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33" w:author="Katharina Schleidt" w:date="2022-08-13T16:06:00Z">
        <w:r w:rsidRPr="00785C54" w:rsidDel="00A1403A">
          <w:rPr>
            <w:szCs w:val="24"/>
          </w:rPr>
          <w:delText xml:space="preserve">might </w:delText>
        </w:r>
      </w:del>
      <w:ins w:id="3934"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35"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36" w:author="Katharina Schleidt" w:date="2022-08-13T17:18:00Z">
        <w:r w:rsidRPr="00785C54" w:rsidDel="009C7946">
          <w:rPr>
            <w:szCs w:val="24"/>
          </w:rPr>
          <w:delText xml:space="preserve">observation </w:delText>
        </w:r>
      </w:del>
      <w:ins w:id="3937"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38" w:author="Katharina Schleidt" w:date="2022-08-13T16:07:00Z">
        <w:r w:rsidRPr="00785C54" w:rsidDel="00A1403A">
          <w:rPr>
            <w:szCs w:val="24"/>
          </w:rPr>
          <w:delText>might</w:delText>
        </w:r>
      </w:del>
      <w:ins w:id="3939"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r w:rsidRPr="00785C54">
        <w:rPr>
          <w:szCs w:val="24"/>
        </w:rPr>
        <w:t>SensorML</w:t>
      </w:r>
      <w:proofErr w:type="spellEnd"/>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40" w:author="Katharina Schleidt" w:date="2022-08-13T16:07:00Z">
        <w:r w:rsidRPr="00785C54" w:rsidDel="00A1403A">
          <w:rPr>
            <w:szCs w:val="24"/>
          </w:rPr>
          <w:delText>might</w:delText>
        </w:r>
      </w:del>
      <w:ins w:id="3941"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3942" w:author="Katharina Schleidt" w:date="2022-08-13T16:07:00Z">
        <w:r w:rsidRPr="00785C54" w:rsidDel="00A1403A">
          <w:rPr>
            <w:szCs w:val="24"/>
          </w:rPr>
          <w:delText>might</w:delText>
        </w:r>
      </w:del>
      <w:ins w:id="3943"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44" w:author="Katharina Schleidt" w:date="2022-08-13T16:07:00Z">
        <w:r w:rsidRPr="00785C54" w:rsidDel="00A1403A">
          <w:rPr>
            <w:szCs w:val="24"/>
          </w:rPr>
          <w:delText>might</w:delText>
        </w:r>
      </w:del>
      <w:ins w:id="3945"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3946" w:author="Katharina Schleidt" w:date="2022-08-13T16:07:00Z">
        <w:r w:rsidRPr="00785C54" w:rsidDel="00A1403A">
          <w:rPr>
            <w:szCs w:val="24"/>
          </w:rPr>
          <w:delText>might</w:delText>
        </w:r>
      </w:del>
      <w:ins w:id="3947"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xml:space="preserve">) or the current one (OGC </w:t>
      </w:r>
      <w:proofErr w:type="spellStart"/>
      <w:r w:rsidRPr="00785C54">
        <w:rPr>
          <w:szCs w:val="24"/>
        </w:rPr>
        <w:t>SensorThings</w:t>
      </w:r>
      <w:proofErr w:type="spellEnd"/>
      <w:r w:rsidRPr="00785C54">
        <w:rPr>
          <w:szCs w:val="24"/>
        </w:rPr>
        <w:t xml:space="preserve">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The </w:t>
      </w:r>
      <w:proofErr w:type="spellStart"/>
      <w:r w:rsidRPr="00785C54">
        <w:rPr>
          <w:szCs w:val="24"/>
        </w:rPr>
        <w:t>SensorThings</w:t>
      </w:r>
      <w:proofErr w:type="spellEnd"/>
      <w:r w:rsidRPr="00785C54">
        <w:rPr>
          <w:szCs w:val="24"/>
        </w:rPr>
        <w:t xml:space="preserve">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3948" w:author="Katharina Schleidt" w:date="2022-08-13T16:07:00Z">
        <w:r w:rsidRPr="00785C54" w:rsidDel="00A1403A">
          <w:rPr>
            <w:szCs w:val="24"/>
          </w:rPr>
          <w:delText>might</w:delText>
        </w:r>
      </w:del>
      <w:ins w:id="3949" w:author="Katharina Schleidt" w:date="2022-08-13T16:07:00Z">
        <w:r w:rsidR="00A1403A">
          <w:rPr>
            <w:szCs w:val="24"/>
          </w:rPr>
          <w:t>can</w:t>
        </w:r>
      </w:ins>
      <w:r w:rsidRPr="00785C54">
        <w:rPr>
          <w:szCs w:val="24"/>
        </w:rPr>
        <w:t xml:space="preserve"> require a complex description. Hence</w:t>
      </w:r>
      <w:ins w:id="3950"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3951" w:author="Katharina Schleidt" w:date="2022-08-13T16:07:00Z">
        <w:r w:rsidRPr="00785C54" w:rsidDel="00A1403A">
          <w:rPr>
            <w:szCs w:val="24"/>
          </w:rPr>
          <w:delText>might</w:delText>
        </w:r>
      </w:del>
      <w:ins w:id="3952"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53" w:author="Katharina Schleidt" w:date="2022-08-13T16:07:00Z">
        <w:r w:rsidRPr="00785C54" w:rsidDel="00A1403A">
          <w:rPr>
            <w:szCs w:val="24"/>
          </w:rPr>
          <w:delText>might</w:delText>
        </w:r>
      </w:del>
      <w:ins w:id="3954"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55" w:author="Katharina Schleidt" w:date="2022-08-13T16:07:00Z">
        <w:r w:rsidRPr="00785C54" w:rsidDel="00A1403A">
          <w:rPr>
            <w:szCs w:val="24"/>
          </w:rPr>
          <w:delText>might</w:delText>
        </w:r>
      </w:del>
      <w:ins w:id="3956"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sidRPr="00785C54">
        <w:rPr>
          <w:szCs w:val="24"/>
        </w:rPr>
        <w:t>SensorThings</w:t>
      </w:r>
      <w:proofErr w:type="spellEnd"/>
      <w:r w:rsidRPr="00785C54">
        <w:rPr>
          <w:szCs w:val="24"/>
        </w:rPr>
        <w:t xml:space="preserve">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57"/>
      <w:r w:rsidRPr="00785C54">
        <w:rPr>
          <w:szCs w:val="24"/>
        </w:rPr>
        <w:t>(e</w:t>
      </w:r>
      <w:ins w:id="3958" w:author="Katharina Schleidt" w:date="2022-08-13T16:35:00Z">
        <w:r w:rsidR="00022C0A">
          <w:rPr>
            <w:szCs w:val="24"/>
          </w:rPr>
          <w:t>.g.,</w:t>
        </w:r>
      </w:ins>
      <w:del w:id="3959" w:author="Katharina Schleidt" w:date="2022-08-13T16:35:00Z">
        <w:r w:rsidRPr="00785C54" w:rsidDel="00022C0A">
          <w:rPr>
            <w:szCs w:val="24"/>
          </w:rPr>
          <w:delText>x :</w:delText>
        </w:r>
      </w:del>
      <w:r w:rsidRPr="00785C54">
        <w:rPr>
          <w:szCs w:val="24"/>
        </w:rPr>
        <w:t xml:space="preserve"> forecast) </w:t>
      </w:r>
      <w:commentRangeEnd w:id="3957"/>
      <w:r w:rsidR="00047CD7">
        <w:rPr>
          <w:rStyle w:val="CommentReference"/>
          <w:rFonts w:eastAsia="MS Mincho"/>
          <w:lang w:eastAsia="ja-JP"/>
        </w:rPr>
        <w:commentReference w:id="3957"/>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3960" w:author="REID-JAMOND Alison" w:date="2022-04-04T15:04:00Z">
        <w:r w:rsidRPr="00785C54" w:rsidDel="00047CD7">
          <w:rPr>
            <w:szCs w:val="24"/>
          </w:rPr>
          <w:delText>standard</w:delText>
        </w:r>
      </w:del>
      <w:ins w:id="3961"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62" w:author="REID-JAMOND Alison" w:date="2022-04-04T15:04:00Z">
        <w:r w:rsidR="00047CD7">
          <w:rPr>
            <w:szCs w:val="24"/>
          </w:rPr>
          <w:t>-</w:t>
        </w:r>
      </w:ins>
      <w:del w:id="3963"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64" w:author="Katharina Schleidt" w:date="2022-08-13T17:19:00Z">
        <w:r w:rsidRPr="00785C54" w:rsidDel="009C7946">
          <w:rPr>
            <w:szCs w:val="24"/>
          </w:rPr>
          <w:delText>observation</w:delText>
        </w:r>
      </w:del>
      <w:ins w:id="3965"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66" w:author="REID-JAMOND Alison" w:date="2022-04-04T15:05:00Z">
        <w:r w:rsidRPr="00785C54" w:rsidDel="00047CD7">
          <w:rPr>
            <w:szCs w:val="24"/>
          </w:rPr>
          <w:delText xml:space="preserve">might </w:delText>
        </w:r>
      </w:del>
      <w:ins w:id="396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68" w:author="REID-JAMOND Alison" w:date="2022-04-04T15:05:00Z">
        <w:r w:rsidRPr="00785C54" w:rsidDel="00047CD7">
          <w:rPr>
            <w:szCs w:val="24"/>
          </w:rPr>
          <w:delText xml:space="preserve">might </w:delText>
        </w:r>
      </w:del>
      <w:ins w:id="396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70" w:author="Katharina Schleidt" w:date="2022-08-13T16:08:00Z">
        <w:r w:rsidRPr="00785C54" w:rsidDel="009061F0">
          <w:rPr>
            <w:szCs w:val="24"/>
          </w:rPr>
          <w:delText xml:space="preserve">might </w:delText>
        </w:r>
      </w:del>
      <w:ins w:id="3971" w:author="Katharina Schleidt" w:date="2022-08-13T16:08:00Z">
        <w:r w:rsidR="009061F0">
          <w:rPr>
            <w:szCs w:val="24"/>
          </w:rPr>
          <w:t>is</w:t>
        </w:r>
        <w:r w:rsidR="009061F0" w:rsidRPr="00785C54">
          <w:rPr>
            <w:szCs w:val="24"/>
          </w:rPr>
          <w:t xml:space="preserve"> </w:t>
        </w:r>
      </w:ins>
      <w:r w:rsidRPr="00785C54">
        <w:rPr>
          <w:szCs w:val="24"/>
        </w:rPr>
        <w:t xml:space="preserve">not </w:t>
      </w:r>
      <w:del w:id="3972" w:author="Katharina Schleidt" w:date="2022-08-13T16:08:00Z">
        <w:r w:rsidRPr="00785C54" w:rsidDel="009061F0">
          <w:rPr>
            <w:szCs w:val="24"/>
          </w:rPr>
          <w:delText xml:space="preserve">be </w:delText>
        </w:r>
      </w:del>
      <w:ins w:id="397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3974" w:author="REID-JAMOND Alison" w:date="2022-04-04T15:05:00Z">
        <w:r w:rsidRPr="00785C54" w:rsidDel="00047CD7">
          <w:rPr>
            <w:szCs w:val="24"/>
          </w:rPr>
          <w:delText xml:space="preserve">must </w:delText>
        </w:r>
      </w:del>
      <w:ins w:id="397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7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77" w:author="REID-JAMOND Alison" w:date="2022-04-04T15:05:00Z">
        <w:r w:rsidRPr="00785C54" w:rsidDel="00047CD7">
          <w:rPr>
            <w:szCs w:val="24"/>
          </w:rPr>
          <w:delText>must have</w:delText>
        </w:r>
      </w:del>
      <w:ins w:id="397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3979" w:author="REID-JAMOND Alison" w:date="2022-04-04T15:06:00Z">
        <w:r w:rsidRPr="00785C54" w:rsidDel="00047CD7">
          <w:rPr>
            <w:szCs w:val="24"/>
          </w:rPr>
          <w:delText xml:space="preserve">might </w:delText>
        </w:r>
      </w:del>
      <w:ins w:id="398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81" w:author="REID-JAMOND Alison" w:date="2022-04-04T15:06:00Z"/>
          <w:szCs w:val="24"/>
        </w:rPr>
      </w:pPr>
      <w:r w:rsidRPr="00785C54">
        <w:rPr>
          <w:szCs w:val="24"/>
        </w:rPr>
        <w:t>EXAMPLE</w:t>
      </w:r>
      <w:ins w:id="3982" w:author="REID-JAMOND Alison" w:date="2022-04-04T15:06:00Z">
        <w:r w:rsidR="00047CD7">
          <w:rPr>
            <w:szCs w:val="24"/>
          </w:rPr>
          <w:t xml:space="preserve"> 1</w:t>
        </w:r>
      </w:ins>
      <w:del w:id="398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84" w:author="REID-JAMOND Alison" w:date="2022-04-04T15:06:00Z"/>
          <w:szCs w:val="24"/>
        </w:rPr>
      </w:pPr>
      <w:ins w:id="3985" w:author="REID-JAMOND Alison" w:date="2022-04-04T15:06:00Z">
        <w:r>
          <w:rPr>
            <w:szCs w:val="24"/>
          </w:rPr>
          <w:tab/>
        </w:r>
      </w:ins>
      <w:del w:id="398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3987" w:author="REID-JAMOND Alison" w:date="2022-04-04T15:06:00Z">
        <w:r>
          <w:rPr>
            <w:szCs w:val="24"/>
          </w:rPr>
          <w:t>.</w:t>
        </w:r>
      </w:ins>
      <w:del w:id="398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89" w:author="REID-JAMOND Alison" w:date="2022-04-04T15:06:00Z"/>
          <w:szCs w:val="24"/>
        </w:rPr>
        <w:pPrChange w:id="399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991"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92" w:author="REID-JAMOND Alison" w:date="2022-04-04T15:06:00Z"/>
          <w:szCs w:val="24"/>
        </w:rPr>
      </w:pPr>
      <w:del w:id="399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3994" w:author="REID-JAMOND Alison" w:date="2022-04-04T15:06:00Z">
        <w:r w:rsidR="00047CD7">
          <w:rPr>
            <w:szCs w:val="24"/>
          </w:rPr>
          <w:t>.</w:t>
        </w:r>
      </w:ins>
      <w:del w:id="3995"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6" w:author="REID-JAMOND Alison" w:date="2022-04-04T15:06:00Z"/>
          <w:szCs w:val="24"/>
        </w:rPr>
        <w:pPrChange w:id="399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998"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9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00"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01" w:author="Katharina Schleidt" w:date="2022-08-13T17:20:00Z">
        <w:r w:rsidRPr="00785C54" w:rsidDel="009C7946">
          <w:rPr>
            <w:szCs w:val="24"/>
          </w:rPr>
          <w:delText xml:space="preserve">observation </w:delText>
        </w:r>
      </w:del>
      <w:ins w:id="4002"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03" w:author="REID-JAMOND Alison" w:date="2022-04-04T15:06:00Z">
        <w:r w:rsidRPr="00785C54" w:rsidDel="00047CD7">
          <w:rPr>
            <w:szCs w:val="24"/>
          </w:rPr>
          <w:delText xml:space="preserve"> </w:delText>
        </w:r>
      </w:del>
      <w:del w:id="4004" w:author="REID-JAMOND Alison" w:date="2022-04-04T11:10:00Z">
        <w:r w:rsidRPr="00785C54" w:rsidDel="008B5385">
          <w:rPr>
            <w:rStyle w:val="citesec"/>
            <w:szCs w:val="24"/>
            <w:shd w:val="clear" w:color="auto" w:fill="auto"/>
          </w:rPr>
          <w:delText xml:space="preserve">section </w:delText>
        </w:r>
      </w:del>
      <w:ins w:id="4005"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06" w:author="Katharina Schleidt" w:date="2022-08-13T17:20:00Z">
        <w:r w:rsidRPr="00785C54" w:rsidDel="009C7946">
          <w:rPr>
            <w:szCs w:val="24"/>
          </w:rPr>
          <w:delText>observations</w:delText>
        </w:r>
      </w:del>
      <w:ins w:id="4007"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08" w:author="Katharina Schleidt" w:date="2022-08-13T17:20:00Z">
        <w:r w:rsidRPr="00785C54" w:rsidDel="009C7946">
          <w:rPr>
            <w:szCs w:val="24"/>
          </w:rPr>
          <w:delText xml:space="preserve">observations </w:delText>
        </w:r>
      </w:del>
      <w:ins w:id="4009"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10" w:author="Katharina Schleidt" w:date="2022-08-13T16:09:00Z">
        <w:r w:rsidR="009061F0">
          <w:rPr>
            <w:szCs w:val="24"/>
          </w:rPr>
          <w:t xml:space="preserve">in some cases, </w:t>
        </w:r>
      </w:ins>
      <w:r w:rsidRPr="00785C54">
        <w:rPr>
          <w:szCs w:val="24"/>
        </w:rPr>
        <w:t xml:space="preserve">the types of these features </w:t>
      </w:r>
      <w:del w:id="4011" w:author="Katharina Schleidt" w:date="2022-08-13T16:09:00Z">
        <w:r w:rsidRPr="00785C54" w:rsidDel="009061F0">
          <w:rPr>
            <w:szCs w:val="24"/>
          </w:rPr>
          <w:delText xml:space="preserve">might </w:delText>
        </w:r>
      </w:del>
      <w:ins w:id="4012" w:author="Katharina Schleidt" w:date="2022-08-13T16:09:00Z">
        <w:r w:rsidR="009061F0">
          <w:rPr>
            <w:szCs w:val="24"/>
          </w:rPr>
          <w:t xml:space="preserve">are </w:t>
        </w:r>
      </w:ins>
      <w:r w:rsidRPr="00785C54">
        <w:rPr>
          <w:szCs w:val="24"/>
        </w:rPr>
        <w:t xml:space="preserve">not </w:t>
      </w:r>
      <w:del w:id="4013"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4014" w:author="REID-JAMOND Alison" w:date="2022-04-04T11:09:00Z">
        <w:r w:rsidR="008B5385">
          <w:rPr>
            <w:szCs w:val="24"/>
          </w:rPr>
          <w:t>[</w:t>
        </w:r>
      </w:ins>
      <w:del w:id="4015" w:author="REID-JAMOND Alison" w:date="2022-04-04T11:09:00Z">
        <w:r w:rsidRPr="00785C54" w:rsidDel="008B5385">
          <w:rPr>
            <w:szCs w:val="24"/>
          </w:rPr>
          <w:delText>(</w:delText>
        </w:r>
      </w:del>
      <w:r w:rsidRPr="00785C54">
        <w:rPr>
          <w:szCs w:val="24"/>
        </w:rPr>
        <w:t>Observations, measurements and samples Model (OMS)</w:t>
      </w:r>
      <w:ins w:id="4016" w:author="REID-JAMOND Alison" w:date="2022-04-04T11:09:00Z">
        <w:r w:rsidR="008B5385">
          <w:rPr>
            <w:szCs w:val="24"/>
          </w:rPr>
          <w:t>]</w:t>
        </w:r>
      </w:ins>
      <w:del w:id="4017" w:author="REID-JAMOND Alison" w:date="2022-04-04T11:09:00Z">
        <w:r w:rsidRPr="00785C54" w:rsidDel="008B5385">
          <w:rPr>
            <w:szCs w:val="24"/>
          </w:rPr>
          <w:delText>)</w:delText>
        </w:r>
      </w:del>
      <w:r w:rsidRPr="00785C54">
        <w:rPr>
          <w:szCs w:val="24"/>
        </w:rPr>
        <w:t xml:space="preserve"> and </w:t>
      </w:r>
      <w:proofErr w:type="spellStart"/>
      <w:r w:rsidRPr="00785C54">
        <w:rPr>
          <w:szCs w:val="24"/>
        </w:rPr>
        <w:t>datacubes</w:t>
      </w:r>
      <w:proofErr w:type="spellEnd"/>
      <w:r w:rsidRPr="00785C54">
        <w:rPr>
          <w:szCs w:val="24"/>
        </w:rPr>
        <w:t xml:space="preserve"> </w:t>
      </w:r>
      <w:ins w:id="4018" w:author="REID-JAMOND Alison" w:date="2022-04-04T11:10:00Z">
        <w:r w:rsidR="008B5385">
          <w:rPr>
            <w:szCs w:val="24"/>
          </w:rPr>
          <w:t>[</w:t>
        </w:r>
      </w:ins>
      <w:del w:id="4019"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20"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21" w:author="REID-JAMOND Alison" w:date="2022-04-04T11:10:00Z">
        <w:r w:rsidR="008B5385">
          <w:rPr>
            <w:szCs w:val="24"/>
          </w:rPr>
          <w:t>]</w:t>
        </w:r>
      </w:ins>
      <w:del w:id="4022"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3" w:author="Ilkka Rinne" w:date="2022-09-06T14:34:00Z">
        <w:r w:rsidRPr="00785C54" w:rsidDel="00156615">
          <w:rPr>
            <w:noProof/>
            <w:szCs w:val="24"/>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24" w:author="Ilkka Rinne" w:date="2022-09-06T14:35:00Z">
        <w:r w:rsidR="00156615">
          <w:rPr>
            <w:noProof/>
            <w:szCs w:val="24"/>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25"/>
      <w:r w:rsidRPr="00785C54">
        <w:rPr>
          <w:szCs w:val="24"/>
        </w:rPr>
        <w:t>Figure D.2 — OMS model key elements</w:t>
      </w:r>
      <w:commentRangeEnd w:id="4025"/>
      <w:r w:rsidR="00047CD7">
        <w:rPr>
          <w:rStyle w:val="CommentReference"/>
          <w:rFonts w:eastAsia="MS Mincho"/>
          <w:b w:val="0"/>
          <w:lang w:eastAsia="ja-JP"/>
        </w:rPr>
        <w:commentReference w:id="4025"/>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26"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4027"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8" w:author="Ilkka Rinne" w:date="2022-09-06T14:35:00Z">
        <w:r w:rsidRPr="00785C54" w:rsidDel="00C52311">
          <w:rPr>
            <w:noProof/>
            <w:szCs w:val="24"/>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29" w:author="Ilkka Rinne" w:date="2022-09-06T14:35:00Z">
        <w:r w:rsidR="00C52311">
          <w:rPr>
            <w:noProof/>
            <w:szCs w:val="24"/>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30"/>
      <w:r w:rsidRPr="00785C54">
        <w:rPr>
          <w:szCs w:val="24"/>
        </w:rPr>
        <w:t>Figure D.3 — CIS model key elements</w:t>
      </w:r>
      <w:commentRangeEnd w:id="4030"/>
      <w:r w:rsidR="00047CD7">
        <w:rPr>
          <w:rStyle w:val="CommentReference"/>
          <w:rFonts w:eastAsia="MS Mincho"/>
          <w:b w:val="0"/>
          <w:lang w:eastAsia="ja-JP"/>
        </w:rPr>
        <w:commentReference w:id="4030"/>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1" w:author="Ilkka Rinne" w:date="2022-09-06T14:35:00Z">
        <w:r w:rsidRPr="00785C54" w:rsidDel="001E0921">
          <w:rPr>
            <w:noProof/>
            <w:szCs w:val="24"/>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32" w:author="Ilkka Rinne" w:date="2022-09-06T14:35:00Z">
        <w:r w:rsidR="001E0921">
          <w:rPr>
            <w:noProof/>
            <w:szCs w:val="24"/>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33"/>
      <w:r w:rsidRPr="00785C54">
        <w:rPr>
          <w:szCs w:val="24"/>
        </w:rPr>
        <w:t>Figure D.4 — Coverage as a result of an Observation</w:t>
      </w:r>
      <w:commentRangeEnd w:id="4033"/>
      <w:r w:rsidR="00047CD7">
        <w:rPr>
          <w:rStyle w:val="CommentReference"/>
          <w:rFonts w:eastAsia="MS Mincho"/>
          <w:b w:val="0"/>
          <w:lang w:eastAsia="ja-JP"/>
        </w:rPr>
        <w:commentReference w:id="4033"/>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034" w:author="Katharina Schleidt" w:date="2022-08-13T17:25:00Z">
        <w:r w:rsidRPr="00785C54" w:rsidDel="000F7C96">
          <w:rPr>
            <w:szCs w:val="24"/>
          </w:rPr>
          <w:delText>Domain</w:delText>
        </w:r>
      </w:del>
      <w:ins w:id="4035"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36" w:author="Katharina Schleidt" w:date="2022-08-13T17:25:00Z">
        <w:r w:rsidRPr="00785C54" w:rsidDel="000F7C96">
          <w:rPr>
            <w:szCs w:val="24"/>
          </w:rPr>
          <w:delText>Domain</w:delText>
        </w:r>
      </w:del>
      <w:ins w:id="4037"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38"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4039" w:author="Katharina Schleidt" w:date="2022-08-13T16:11:00Z">
        <w:r w:rsidRPr="00785C54" w:rsidDel="009061F0">
          <w:rPr>
            <w:szCs w:val="24"/>
          </w:rPr>
          <w:delText>may</w:delText>
        </w:r>
      </w:del>
      <w:ins w:id="4040" w:author="Katharina Schleidt" w:date="2022-08-13T16:11:00Z">
        <w:r w:rsidR="009061F0">
          <w:rPr>
            <w:szCs w:val="24"/>
          </w:rPr>
          <w:t>can</w:t>
        </w:r>
      </w:ins>
      <w:r w:rsidRPr="00785C54">
        <w:rPr>
          <w:szCs w:val="24"/>
        </w:rPr>
        <w:t xml:space="preserve"> reference a feature representing this transect or profile</w:t>
      </w:r>
      <w:ins w:id="4041"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2" w:author="Ilkka Rinne" w:date="2022-09-06T14:36:00Z">
        <w:r w:rsidRPr="00785C54" w:rsidDel="007928B7">
          <w:rPr>
            <w:noProof/>
            <w:szCs w:val="24"/>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43" w:author="Ilkka Rinne" w:date="2022-09-06T14:36:00Z">
        <w:r w:rsidR="007928B7">
          <w:rPr>
            <w:noProof/>
            <w:szCs w:val="24"/>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44"/>
      <w:r w:rsidRPr="00785C54">
        <w:rPr>
          <w:szCs w:val="24"/>
        </w:rPr>
        <w:t>Figure D.5 — Observation as metadata of a Coverage</w:t>
      </w:r>
      <w:commentRangeEnd w:id="4044"/>
      <w:r w:rsidR="00047CD7">
        <w:rPr>
          <w:rStyle w:val="CommentReference"/>
          <w:rFonts w:eastAsia="MS Mincho"/>
          <w:b w:val="0"/>
          <w:lang w:eastAsia="ja-JP"/>
        </w:rPr>
        <w:commentReference w:id="4044"/>
      </w:r>
    </w:p>
    <w:p w14:paraId="55B09075" w14:textId="231C409D" w:rsidR="005B5EAD" w:rsidRDefault="005B5EAD" w:rsidP="00785C54">
      <w:pPr>
        <w:pStyle w:val="BodyText"/>
        <w:autoSpaceDE w:val="0"/>
        <w:autoSpaceDN w:val="0"/>
        <w:adjustRightInd w:val="0"/>
        <w:rPr>
          <w:ins w:id="4045" w:author="Ilkka Rinne" w:date="2022-09-06T14:39:00Z"/>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4046"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0DE783E1" w14:textId="22A98F59" w:rsidR="00393148" w:rsidRDefault="00393148">
      <w:pPr>
        <w:spacing w:after="0" w:line="240" w:lineRule="auto"/>
        <w:jc w:val="left"/>
        <w:rPr>
          <w:ins w:id="4047" w:author="Ilkka Rinne" w:date="2022-09-06T14:39:00Z"/>
          <w:rFonts w:eastAsia="Calibri"/>
          <w:szCs w:val="24"/>
          <w:lang w:eastAsia="en-US"/>
        </w:rPr>
      </w:pPr>
      <w:ins w:id="4048" w:author="Ilkka Rinne" w:date="2022-09-06T14:39:00Z">
        <w:r>
          <w:rPr>
            <w:szCs w:val="24"/>
          </w:rPr>
          <w:br w:type="page"/>
        </w:r>
      </w:ins>
    </w:p>
    <w:p w14:paraId="5DED038D" w14:textId="57AE896A" w:rsidR="00393148" w:rsidRDefault="00393148" w:rsidP="00393148">
      <w:pPr>
        <w:pStyle w:val="ANNEX"/>
        <w:rPr>
          <w:ins w:id="4049" w:author="Ilkka Rinne" w:date="2022-09-06T14:58:00Z"/>
        </w:rPr>
      </w:pPr>
      <w:ins w:id="4050" w:author="Ilkka Rinne" w:date="2022-09-06T14:43:00Z">
        <w:r>
          <w:lastRenderedPageBreak/>
          <w:br/>
        </w:r>
      </w:ins>
      <w:bookmarkStart w:id="4051" w:name="_Toc113373582"/>
      <w:ins w:id="4052" w:author="Ilkka Rinne" w:date="2022-09-06T14:40:00Z">
        <w:r w:rsidRPr="00785C54">
          <w:t>(informative)</w:t>
        </w:r>
        <w:r w:rsidRPr="00785C54">
          <w:br/>
        </w:r>
        <w:r w:rsidRPr="00785C54">
          <w:br/>
        </w:r>
      </w:ins>
      <w:ins w:id="4053" w:author="Ilkka Rinne" w:date="2022-09-06T14:42:00Z">
        <w:r>
          <w:t>Detail</w:t>
        </w:r>
      </w:ins>
      <w:ins w:id="4054" w:author="Ilkka Rinne" w:date="2022-09-06T14:43:00Z">
        <w:r>
          <w:t>ed</w:t>
        </w:r>
      </w:ins>
      <w:ins w:id="4055" w:author="Ilkka Rinne" w:date="2022-09-06T14:41:00Z">
        <w:r>
          <w:t xml:space="preserve"> package overview diagrams</w:t>
        </w:r>
      </w:ins>
      <w:bookmarkEnd w:id="4051"/>
    </w:p>
    <w:p w14:paraId="5DDA8132" w14:textId="2BF19A30" w:rsidR="00C269ED" w:rsidRPr="00C269ED" w:rsidRDefault="00C269ED">
      <w:pPr>
        <w:rPr>
          <w:ins w:id="4056" w:author="Ilkka Rinne" w:date="2022-09-06T14:44:00Z"/>
        </w:rPr>
        <w:pPrChange w:id="4057" w:author="Ilkka Rinne" w:date="2022-09-06T14:58:00Z">
          <w:pPr>
            <w:pStyle w:val="ANNEX"/>
          </w:pPr>
        </w:pPrChange>
      </w:pPr>
      <w:ins w:id="4058" w:author="Ilkka Rinne" w:date="2022-09-06T14:58:00Z">
        <w:r>
          <w:rPr>
            <w:lang w:eastAsia="en-US"/>
          </w:rPr>
          <w:t xml:space="preserve">The UML class diagrams in this Annex are provided </w:t>
        </w:r>
      </w:ins>
      <w:ins w:id="4059" w:author="Ilkka Rinne" w:date="2022-09-06T14:59:00Z">
        <w:r>
          <w:rPr>
            <w:lang w:eastAsia="en-US"/>
          </w:rPr>
          <w:t xml:space="preserve">as additional </w:t>
        </w:r>
      </w:ins>
      <w:ins w:id="4060" w:author="Ilkka Rinne" w:date="2022-09-06T14:58:00Z">
        <w:r>
          <w:rPr>
            <w:lang w:eastAsia="en-US"/>
          </w:rPr>
          <w:t>reference in cases</w:t>
        </w:r>
      </w:ins>
      <w:ins w:id="4061" w:author="Ilkka Rinne" w:date="2022-09-06T14:59:00Z">
        <w:r>
          <w:rPr>
            <w:lang w:eastAsia="en-US"/>
          </w:rPr>
          <w:t xml:space="preserve"> where a complete picture of a</w:t>
        </w:r>
      </w:ins>
      <w:ins w:id="4062" w:author="Ilkka Rinne" w:date="2022-09-06T15:00:00Z">
        <w:r>
          <w:rPr>
            <w:lang w:eastAsia="en-US"/>
          </w:rPr>
          <w:t xml:space="preserve">ll classes contained in a package is useful. </w:t>
        </w:r>
      </w:ins>
      <w:ins w:id="4063" w:author="Ilkka Rinne" w:date="2022-09-06T15:02:00Z">
        <w:r w:rsidR="00756F7F">
          <w:rPr>
            <w:lang w:eastAsia="en-US"/>
          </w:rPr>
          <w:t xml:space="preserve">They are provided here despite the fact that </w:t>
        </w:r>
      </w:ins>
      <w:ins w:id="4064" w:author="Ilkka Rinne" w:date="2022-09-06T15:03:00Z">
        <w:r w:rsidR="00756F7F">
          <w:rPr>
            <w:lang w:eastAsia="en-US"/>
          </w:rPr>
          <w:t>the</w:t>
        </w:r>
      </w:ins>
      <w:ins w:id="4065" w:author="Ilkka Rinne" w:date="2022-09-06T15:01:00Z">
        <w:r w:rsidR="00756F7F">
          <w:rPr>
            <w:lang w:eastAsia="en-US"/>
          </w:rPr>
          <w:t xml:space="preserve"> text </w:t>
        </w:r>
      </w:ins>
      <w:ins w:id="4066" w:author="Ilkka Rinne" w:date="2022-09-06T15:03:00Z">
        <w:r w:rsidR="00756F7F">
          <w:rPr>
            <w:lang w:eastAsia="en-US"/>
          </w:rPr>
          <w:t>is</w:t>
        </w:r>
      </w:ins>
      <w:ins w:id="4067" w:author="Ilkka Rinne" w:date="2022-09-06T15:01:00Z">
        <w:r w:rsidR="00756F7F">
          <w:rPr>
            <w:lang w:eastAsia="en-US"/>
          </w:rPr>
          <w:t xml:space="preserve"> most likely not readable</w:t>
        </w:r>
      </w:ins>
      <w:ins w:id="4068" w:author="Ilkka Rinne" w:date="2022-09-06T15:02:00Z">
        <w:r w:rsidR="00756F7F">
          <w:rPr>
            <w:lang w:eastAsia="en-US"/>
          </w:rPr>
          <w:t xml:space="preserve"> with typical A4 format print resolution</w:t>
        </w:r>
      </w:ins>
      <w:ins w:id="4069" w:author="Ilkka Rinne" w:date="2022-09-06T15:03:00Z">
        <w:r w:rsidR="00756F7F">
          <w:rPr>
            <w:lang w:eastAsia="en-US"/>
          </w:rPr>
          <w:t>.</w:t>
        </w:r>
      </w:ins>
      <w:ins w:id="4070" w:author="Ilkka Rinne" w:date="2022-09-06T15:01:00Z">
        <w:r w:rsidR="00756F7F">
          <w:rPr>
            <w:lang w:eastAsia="en-US"/>
          </w:rPr>
          <w:t xml:space="preserve"> </w:t>
        </w:r>
      </w:ins>
      <w:ins w:id="4071" w:author="Ilkka Rinne" w:date="2022-09-06T15:03:00Z">
        <w:r w:rsidR="00756F7F">
          <w:rPr>
            <w:lang w:eastAsia="en-US"/>
          </w:rPr>
          <w:t xml:space="preserve">The </w:t>
        </w:r>
      </w:ins>
      <w:ins w:id="4072" w:author="Ilkka Rinne" w:date="2022-09-06T14:58:00Z">
        <w:r>
          <w:rPr>
            <w:lang w:eastAsia="en-US"/>
          </w:rPr>
          <w:t xml:space="preserve">intended </w:t>
        </w:r>
      </w:ins>
      <w:ins w:id="4073" w:author="Ilkka Rinne" w:date="2022-09-06T15:03:00Z">
        <w:r w:rsidR="00756F7F">
          <w:rPr>
            <w:lang w:eastAsia="en-US"/>
          </w:rPr>
          <w:t xml:space="preserve">use is for </w:t>
        </w:r>
      </w:ins>
      <w:ins w:id="4074"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75" w:author="Ilkka Rinne" w:date="2022-09-06T14:45:00Z"/>
        </w:rPr>
      </w:pPr>
      <w:ins w:id="4076" w:author="Ilkka Rinne" w:date="2022-09-06T14:44:00Z">
        <w:r>
          <w:t xml:space="preserve">Abstract Observation </w:t>
        </w:r>
      </w:ins>
      <w:ins w:id="4077" w:author="Ilkka Rinne" w:date="2022-09-06T14:45:00Z">
        <w:r>
          <w:t>C</w:t>
        </w:r>
      </w:ins>
      <w:ins w:id="4078" w:author="Ilkka Rinne" w:date="2022-09-06T14:44:00Z">
        <w:r>
          <w:t xml:space="preserve">ore </w:t>
        </w:r>
      </w:ins>
      <w:ins w:id="4079" w:author="Ilkka Rinne" w:date="2022-09-06T14:45:00Z">
        <w:r>
          <w:t>–</w:t>
        </w:r>
      </w:ins>
      <w:ins w:id="4080" w:author="Ilkka Rinne" w:date="2022-09-06T14:44:00Z">
        <w:r>
          <w:t xml:space="preserve"> overview</w:t>
        </w:r>
      </w:ins>
    </w:p>
    <w:p w14:paraId="64C9C7EC" w14:textId="5C2AAF16" w:rsidR="002037C6" w:rsidRPr="002037C6" w:rsidRDefault="002037C6">
      <w:pPr>
        <w:rPr>
          <w:ins w:id="4081" w:author="Ilkka Rinne" w:date="2022-09-06T14:43:00Z"/>
          <w:lang w:eastAsia="en-US"/>
          <w:rPrChange w:id="4082" w:author="Ilkka Rinne" w:date="2022-09-06T14:45:00Z">
            <w:rPr>
              <w:ins w:id="4083" w:author="Ilkka Rinne" w:date="2022-09-06T14:43:00Z"/>
            </w:rPr>
          </w:rPrChange>
        </w:rPr>
        <w:pPrChange w:id="4084" w:author="Ilkka Rinne" w:date="2022-09-06T14:45:00Z">
          <w:pPr>
            <w:pStyle w:val="ANNEX"/>
          </w:pPr>
        </w:pPrChange>
      </w:pPr>
      <w:ins w:id="4085" w:author="Ilkka Rinne" w:date="2022-09-06T14:46:00Z">
        <w:r>
          <w:rPr>
            <w:lang w:eastAsia="en-US"/>
          </w:rPr>
          <w:t>The Figure E.1 provides diagram of all classes in pa</w:t>
        </w:r>
      </w:ins>
      <w:ins w:id="4086" w:author="Ilkka Rinne" w:date="2022-09-06T14:47:00Z">
        <w:r>
          <w:rPr>
            <w:lang w:eastAsia="en-US"/>
          </w:rPr>
          <w:t xml:space="preserve">ckage Abstract Observation Core. </w:t>
        </w:r>
      </w:ins>
      <w:ins w:id="4087" w:author="Ilkka Rinne" w:date="2022-09-06T14:50:00Z">
        <w:r w:rsidR="009A125E">
          <w:rPr>
            <w:lang w:eastAsia="en-US"/>
          </w:rPr>
          <w:t>Th</w:t>
        </w:r>
      </w:ins>
      <w:ins w:id="4088" w:author="Ilkka Rinne" w:date="2022-09-06T14:53:00Z">
        <w:r w:rsidR="002B3E5F">
          <w:rPr>
            <w:lang w:eastAsia="en-US"/>
          </w:rPr>
          <w:t>is</w:t>
        </w:r>
      </w:ins>
      <w:ins w:id="4089" w:author="Ilkka Rinne" w:date="2022-09-06T14:50:00Z">
        <w:r w:rsidR="009A125E">
          <w:rPr>
            <w:lang w:eastAsia="en-US"/>
          </w:rPr>
          <w:t xml:space="preserve"> Figure is also </w:t>
        </w:r>
      </w:ins>
      <w:ins w:id="4090" w:author="Ilkka Rinne" w:date="2022-09-06T14:51:00Z">
        <w:r w:rsidR="002B3E5F">
          <w:rPr>
            <w:lang w:eastAsia="en-US"/>
          </w:rPr>
          <w:t xml:space="preserve">made </w:t>
        </w:r>
      </w:ins>
      <w:ins w:id="4091" w:author="Ilkka Rinne" w:date="2022-09-06T14:50:00Z">
        <w:r w:rsidR="009A125E">
          <w:rPr>
            <w:lang w:eastAsia="en-US"/>
          </w:rPr>
          <w:t>available as a standalone PDF document at</w:t>
        </w:r>
      </w:ins>
      <w:ins w:id="4092" w:author="Ilkka Rinne" w:date="2022-09-06T14:51:00Z">
        <w:r w:rsidR="009A125E">
          <w:rPr>
            <w:lang w:eastAsia="en-US"/>
          </w:rPr>
          <w:t xml:space="preserve"> </w:t>
        </w:r>
        <w:r w:rsidR="009A125E" w:rsidRPr="002B3E5F">
          <w:rPr>
            <w:highlight w:val="yellow"/>
            <w:lang w:eastAsia="en-US"/>
            <w:rPrChange w:id="4093" w:author="Ilkka Rinne" w:date="2022-09-06T14:53:00Z">
              <w:rPr>
                <w:b w:val="0"/>
                <w:lang w:eastAsia="en-US"/>
              </w:rPr>
            </w:rPrChange>
          </w:rPr>
          <w:t>[</w:t>
        </w:r>
      </w:ins>
      <w:ins w:id="4094" w:author="Ilkka Rinne" w:date="2022-09-06T14:53:00Z">
        <w:r w:rsidR="002B3E5F" w:rsidRPr="002B3E5F">
          <w:rPr>
            <w:highlight w:val="yellow"/>
            <w:lang w:eastAsia="en-US"/>
            <w:rPrChange w:id="4095" w:author="Ilkka Rinne" w:date="2022-09-06T14:53:00Z">
              <w:rPr>
                <w:b w:val="0"/>
                <w:lang w:eastAsia="en-US"/>
              </w:rPr>
            </w:rPrChange>
          </w:rPr>
          <w:t xml:space="preserve">insert the </w:t>
        </w:r>
      </w:ins>
      <w:ins w:id="4096" w:author="Ilkka Rinne" w:date="2022-09-06T14:51:00Z">
        <w:r w:rsidR="009A125E" w:rsidRPr="002B3E5F">
          <w:rPr>
            <w:highlight w:val="yellow"/>
            <w:lang w:eastAsia="en-US"/>
            <w:rPrChange w:id="4097" w:author="Ilkka Rinne" w:date="2022-09-06T14:53:00Z">
              <w:rPr>
                <w:b w:val="0"/>
                <w:lang w:eastAsia="en-US"/>
              </w:rPr>
            </w:rPrChange>
          </w:rPr>
          <w:t xml:space="preserve">URL </w:t>
        </w:r>
      </w:ins>
      <w:ins w:id="4098" w:author="Ilkka Rinne" w:date="2022-09-06T14:53:00Z">
        <w:r w:rsidR="002B3E5F" w:rsidRPr="002B3E5F">
          <w:rPr>
            <w:highlight w:val="yellow"/>
            <w:lang w:eastAsia="en-US"/>
            <w:rPrChange w:id="4099" w:author="Ilkka Rinne" w:date="2022-09-06T14:53:00Z">
              <w:rPr>
                <w:b w:val="0"/>
                <w:lang w:eastAsia="en-US"/>
              </w:rPr>
            </w:rPrChange>
          </w:rPr>
          <w:t>for</w:t>
        </w:r>
      </w:ins>
      <w:ins w:id="4100" w:author="Ilkka Rinne" w:date="2022-09-06T14:52:00Z">
        <w:r w:rsidR="002B3E5F" w:rsidRPr="002B3E5F">
          <w:rPr>
            <w:highlight w:val="yellow"/>
            <w:lang w:eastAsia="en-US"/>
            <w:rPrChange w:id="4101" w:author="Ilkka Rinne" w:date="2022-09-06T14:53:00Z">
              <w:rPr>
                <w:b w:val="0"/>
                <w:lang w:eastAsia="en-US"/>
              </w:rPr>
            </w:rPrChange>
          </w:rPr>
          <w:t xml:space="preserve"> 19156_ed2figE1.pdf</w:t>
        </w:r>
      </w:ins>
      <w:ins w:id="4102" w:author="Ilkka Rinne" w:date="2022-09-06T14:53:00Z">
        <w:r w:rsidR="002B3E5F" w:rsidRPr="002B3E5F">
          <w:rPr>
            <w:highlight w:val="yellow"/>
            <w:lang w:eastAsia="en-US"/>
            <w:rPrChange w:id="4103" w:author="Ilkka Rinne" w:date="2022-09-06T14:53:00Z">
              <w:rPr>
                <w:b w:val="0"/>
                <w:lang w:eastAsia="en-US"/>
              </w:rPr>
            </w:rPrChange>
          </w:rPr>
          <w:t xml:space="preserve"> here</w:t>
        </w:r>
      </w:ins>
      <w:ins w:id="4104" w:author="Ilkka Rinne" w:date="2022-09-06T14:51:00Z">
        <w:r w:rsidR="009A125E" w:rsidRPr="002B3E5F">
          <w:rPr>
            <w:highlight w:val="yellow"/>
            <w:lang w:eastAsia="en-US"/>
            <w:rPrChange w:id="4105" w:author="Ilkka Rinne" w:date="2022-09-06T14:53:00Z">
              <w:rPr>
                <w:b w:val="0"/>
                <w:lang w:eastAsia="en-US"/>
              </w:rPr>
            </w:rPrChange>
          </w:rPr>
          <w:t>]</w:t>
        </w:r>
        <w:r w:rsidR="009A125E">
          <w:rPr>
            <w:lang w:eastAsia="en-US"/>
          </w:rPr>
          <w:t>.</w:t>
        </w:r>
      </w:ins>
      <w:ins w:id="4106" w:author="Ilkka Rinne" w:date="2022-09-06T14:48:00Z">
        <w:r>
          <w:rPr>
            <w:lang w:eastAsia="en-US"/>
          </w:rPr>
          <w:t xml:space="preserve"> </w:t>
        </w:r>
      </w:ins>
    </w:p>
    <w:p w14:paraId="095AA06D" w14:textId="7E5F0137" w:rsidR="00393148" w:rsidRDefault="00393148" w:rsidP="00393148">
      <w:pPr>
        <w:rPr>
          <w:ins w:id="4107" w:author="Ilkka Rinne" w:date="2022-09-06T14:54:00Z"/>
        </w:rPr>
      </w:pPr>
      <w:ins w:id="4108" w:author="Ilkka Rinne" w:date="2022-09-06T14:43:00Z">
        <w:r>
          <w:rPr>
            <w:noProof/>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2ACD5F7C" w:rsidR="00610673" w:rsidRPr="00785C54" w:rsidRDefault="00610673" w:rsidP="00610673">
      <w:pPr>
        <w:pStyle w:val="Figuretitle"/>
        <w:autoSpaceDE w:val="0"/>
        <w:autoSpaceDN w:val="0"/>
        <w:adjustRightInd w:val="0"/>
        <w:outlineLvl w:val="0"/>
        <w:rPr>
          <w:ins w:id="4109" w:author="Ilkka Rinne" w:date="2022-09-06T14:56:00Z"/>
          <w:szCs w:val="24"/>
        </w:rPr>
      </w:pPr>
      <w:commentRangeStart w:id="4110"/>
      <w:ins w:id="4111"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10"/>
        <w:r>
          <w:rPr>
            <w:szCs w:val="24"/>
          </w:rPr>
          <w:t>Abstract Observation Core - overview</w:t>
        </w:r>
        <w:r>
          <w:rPr>
            <w:rStyle w:val="CommentReference"/>
            <w:rFonts w:eastAsia="MS Mincho"/>
            <w:b w:val="0"/>
            <w:lang w:eastAsia="ja-JP"/>
          </w:rPr>
          <w:commentReference w:id="4110"/>
        </w:r>
      </w:ins>
    </w:p>
    <w:p w14:paraId="1DBE9C62" w14:textId="2D2B4D6D" w:rsidR="002B3E5F" w:rsidRDefault="002B3E5F" w:rsidP="00393148">
      <w:pPr>
        <w:rPr>
          <w:ins w:id="4112" w:author="Ilkka Rinne" w:date="2022-09-06T14:54:00Z"/>
        </w:rPr>
      </w:pPr>
    </w:p>
    <w:p w14:paraId="779C9C01" w14:textId="5562D9EF" w:rsidR="002B3E5F" w:rsidRDefault="002B3E5F" w:rsidP="002B3E5F">
      <w:pPr>
        <w:pStyle w:val="a2"/>
        <w:rPr>
          <w:ins w:id="4113" w:author="Ilkka Rinne" w:date="2022-09-06T15:04:00Z"/>
        </w:rPr>
      </w:pPr>
      <w:ins w:id="4114" w:author="Ilkka Rinne" w:date="2022-09-06T14:54:00Z">
        <w:r>
          <w:t>Basic Observations – overview</w:t>
        </w:r>
      </w:ins>
    </w:p>
    <w:p w14:paraId="57DB0E27" w14:textId="729218C6" w:rsidR="00CF3D5E" w:rsidRPr="00D77CFA" w:rsidRDefault="00CF3D5E">
      <w:pPr>
        <w:rPr>
          <w:ins w:id="4115" w:author="Ilkka Rinne" w:date="2022-09-06T15:04:00Z"/>
          <w:lang w:eastAsia="en-US"/>
        </w:rPr>
        <w:pPrChange w:id="4116" w:author="Ilkka Rinne" w:date="2022-09-06T15:04:00Z">
          <w:pPr>
            <w:pStyle w:val="ANNEX"/>
          </w:pPr>
        </w:pPrChange>
      </w:pPr>
      <w:ins w:id="4117" w:author="Ilkka Rinne" w:date="2022-09-06T15:04:00Z">
        <w:r>
          <w:rPr>
            <w:lang w:eastAsia="en-US"/>
          </w:rPr>
          <w:t xml:space="preserve">The Figure E.2 </w:t>
        </w:r>
        <w:r w:rsidRPr="00CF3D5E">
          <w:rPr>
            <w:rPrChange w:id="4118" w:author="Ilkka Rinne" w:date="2022-09-06T15:04:00Z">
              <w:rPr>
                <w:b w:val="0"/>
                <w:lang w:eastAsia="en-US"/>
              </w:rPr>
            </w:rPrChange>
          </w:rPr>
          <w:t>provides</w:t>
        </w:r>
        <w:r>
          <w:rPr>
            <w:lang w:eastAsia="en-US"/>
          </w:rPr>
          <w:t xml:space="preserve"> diagram of all classes in package Basic Observations. This Figure is also made available as a standalone PDF document at </w:t>
        </w:r>
        <w:r w:rsidRPr="00D77CFA">
          <w:rPr>
            <w:highlight w:val="yellow"/>
            <w:lang w:eastAsia="en-US"/>
          </w:rPr>
          <w:t>[insert the URL for 19156_ed2figE</w:t>
        </w:r>
      </w:ins>
      <w:ins w:id="4119" w:author="Ilkka Rinne" w:date="2022-09-06T15:05:00Z">
        <w:r>
          <w:rPr>
            <w:highlight w:val="yellow"/>
            <w:lang w:eastAsia="en-US"/>
          </w:rPr>
          <w:t>2</w:t>
        </w:r>
      </w:ins>
      <w:ins w:id="4120"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21" w:author="Ilkka Rinne" w:date="2022-09-06T14:54:00Z"/>
        </w:rPr>
        <w:pPrChange w:id="4122" w:author="Ilkka Rinne" w:date="2022-09-06T15:04:00Z">
          <w:pPr>
            <w:pStyle w:val="a2"/>
          </w:pPr>
        </w:pPrChange>
      </w:pPr>
    </w:p>
    <w:p w14:paraId="09D6A784" w14:textId="374664FC" w:rsidR="002B3E5F" w:rsidRDefault="002B3E5F" w:rsidP="002B3E5F">
      <w:pPr>
        <w:rPr>
          <w:ins w:id="4123" w:author="Ilkka Rinne" w:date="2022-09-06T14:57:00Z"/>
          <w:lang w:eastAsia="en-US"/>
        </w:rPr>
      </w:pPr>
      <w:ins w:id="4124" w:author="Ilkka Rinne" w:date="2022-09-06T14:54:00Z">
        <w:r>
          <w:rPr>
            <w:noProof/>
            <w:lang w:eastAsia="en-US"/>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25" w:author="Ilkka Rinne" w:date="2022-09-06T14:57:00Z"/>
          <w:szCs w:val="24"/>
        </w:rPr>
      </w:pPr>
      <w:commentRangeStart w:id="4126"/>
      <w:ins w:id="4127"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26"/>
        <w:r>
          <w:rPr>
            <w:szCs w:val="24"/>
          </w:rPr>
          <w:t xml:space="preserve">Basic Observations </w:t>
        </w:r>
      </w:ins>
      <w:ins w:id="4128" w:author="Ilkka Rinne" w:date="2022-09-06T15:05:00Z">
        <w:r w:rsidR="000C5640">
          <w:rPr>
            <w:szCs w:val="24"/>
          </w:rPr>
          <w:t>–</w:t>
        </w:r>
      </w:ins>
      <w:ins w:id="4129" w:author="Ilkka Rinne" w:date="2022-09-06T14:57:00Z">
        <w:r>
          <w:rPr>
            <w:szCs w:val="24"/>
          </w:rPr>
          <w:t xml:space="preserve"> overview</w:t>
        </w:r>
        <w:r>
          <w:rPr>
            <w:rStyle w:val="CommentReference"/>
            <w:rFonts w:eastAsia="MS Mincho"/>
            <w:b w:val="0"/>
            <w:lang w:eastAsia="ja-JP"/>
          </w:rPr>
          <w:commentReference w:id="4126"/>
        </w:r>
      </w:ins>
    </w:p>
    <w:p w14:paraId="229CEF24" w14:textId="3FF1DAB7" w:rsidR="00610673" w:rsidRDefault="000C5640" w:rsidP="000C5640">
      <w:pPr>
        <w:pStyle w:val="a2"/>
        <w:rPr>
          <w:ins w:id="4130" w:author="Ilkka Rinne" w:date="2022-09-06T15:05:00Z"/>
        </w:rPr>
      </w:pPr>
      <w:ins w:id="4131" w:author="Ilkka Rinne" w:date="2022-09-06T15:05:00Z">
        <w:r>
          <w:t>Abstract Sample Core – overview</w:t>
        </w:r>
      </w:ins>
    </w:p>
    <w:p w14:paraId="14498344" w14:textId="3F46EA8F" w:rsidR="000C5640" w:rsidRPr="00D77CFA" w:rsidRDefault="000C5640">
      <w:pPr>
        <w:rPr>
          <w:ins w:id="4132" w:author="Ilkka Rinne" w:date="2022-09-06T15:06:00Z"/>
          <w:lang w:eastAsia="en-US"/>
        </w:rPr>
        <w:pPrChange w:id="4133" w:author="Ilkka Rinne" w:date="2022-09-06T15:06:00Z">
          <w:pPr>
            <w:pStyle w:val="ANNEX"/>
          </w:pPr>
        </w:pPrChange>
      </w:pPr>
      <w:ins w:id="4134" w:author="Ilkka Rinne" w:date="2022-09-06T15:06:00Z">
        <w:r>
          <w:rPr>
            <w:lang w:eastAsia="en-US"/>
          </w:rPr>
          <w:t xml:space="preserve">The Figure E.3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35" w:author="Ilkka Rinne" w:date="2022-09-06T15:06:00Z"/>
          <w:lang w:eastAsia="en-US"/>
        </w:rPr>
      </w:pPr>
      <w:ins w:id="4136" w:author="Ilkka Rinne" w:date="2022-09-06T15:06:00Z">
        <w:r>
          <w:rPr>
            <w:noProof/>
            <w:lang w:eastAsia="en-US"/>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8">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37" w:author="Ilkka Rinne" w:date="2022-09-06T15:07:00Z"/>
          <w:szCs w:val="24"/>
        </w:rPr>
      </w:pPr>
      <w:commentRangeStart w:id="4138"/>
      <w:ins w:id="4139"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38"/>
      <w:ins w:id="4140" w:author="Ilkka Rinne" w:date="2022-09-06T15:07:00Z">
        <w:r>
          <w:rPr>
            <w:szCs w:val="24"/>
          </w:rPr>
          <w:t>Abstract Sample Core</w:t>
        </w:r>
      </w:ins>
      <w:ins w:id="4141" w:author="Ilkka Rinne" w:date="2022-09-06T15:06:00Z">
        <w:r>
          <w:rPr>
            <w:szCs w:val="24"/>
          </w:rPr>
          <w:t xml:space="preserve"> – overview</w:t>
        </w:r>
        <w:r>
          <w:rPr>
            <w:rStyle w:val="CommentReference"/>
            <w:rFonts w:eastAsia="MS Mincho"/>
            <w:b w:val="0"/>
            <w:lang w:eastAsia="ja-JP"/>
          </w:rPr>
          <w:commentReference w:id="4138"/>
        </w:r>
      </w:ins>
    </w:p>
    <w:p w14:paraId="51DF311A" w14:textId="0A8D02B9" w:rsidR="00913B69" w:rsidRDefault="00913B69" w:rsidP="00913B69">
      <w:pPr>
        <w:pStyle w:val="a2"/>
        <w:rPr>
          <w:ins w:id="4142" w:author="Ilkka Rinne" w:date="2022-09-06T15:07:00Z"/>
        </w:rPr>
      </w:pPr>
      <w:ins w:id="4143" w:author="Ilkka Rinne" w:date="2022-09-06T15:07:00Z">
        <w:r>
          <w:t>Basic Samples – overview</w:t>
        </w:r>
      </w:ins>
    </w:p>
    <w:p w14:paraId="14445FDB" w14:textId="14E6874B" w:rsidR="004A43E0" w:rsidRDefault="004A43E0" w:rsidP="004A43E0">
      <w:pPr>
        <w:rPr>
          <w:ins w:id="4144" w:author="Ilkka Rinne" w:date="2022-09-06T15:08:00Z"/>
          <w:lang w:eastAsia="en-US"/>
        </w:rPr>
      </w:pPr>
      <w:ins w:id="4145" w:author="Ilkka Rinne" w:date="2022-09-06T15:08:00Z">
        <w:r>
          <w:rPr>
            <w:lang w:eastAsia="en-US"/>
          </w:rPr>
          <w:t xml:space="preserve">The Figure E.4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46" w:author="Ilkka Rinne" w:date="2022-09-06T15:08:00Z"/>
          <w:lang w:eastAsia="en-US"/>
        </w:rPr>
      </w:pPr>
      <w:ins w:id="4147" w:author="Ilkka Rinne" w:date="2022-09-06T15:08:00Z">
        <w:r>
          <w:rPr>
            <w:noProof/>
            <w:lang w:eastAsia="en-US"/>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9">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48" w:author="Ilkka Rinne" w:date="2022-09-06T15:09:00Z"/>
          <w:szCs w:val="24"/>
        </w:rPr>
      </w:pPr>
      <w:commentRangeStart w:id="4149"/>
      <w:ins w:id="4150"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49"/>
        <w:r>
          <w:rPr>
            <w:szCs w:val="24"/>
          </w:rPr>
          <w:t>Basic Samples – overview</w:t>
        </w:r>
        <w:r>
          <w:rPr>
            <w:rStyle w:val="CommentReference"/>
            <w:rFonts w:eastAsia="MS Mincho"/>
            <w:b w:val="0"/>
            <w:lang w:eastAsia="ja-JP"/>
          </w:rPr>
          <w:commentReference w:id="4149"/>
        </w:r>
      </w:ins>
    </w:p>
    <w:p w14:paraId="456F1A13" w14:textId="77777777" w:rsidR="00053A30" w:rsidRPr="00D77CFA" w:rsidRDefault="00053A30" w:rsidP="004A43E0">
      <w:pPr>
        <w:rPr>
          <w:ins w:id="4151" w:author="Ilkka Rinne" w:date="2022-09-06T15:08:00Z"/>
          <w:lang w:eastAsia="en-US"/>
        </w:rPr>
      </w:pPr>
    </w:p>
    <w:p w14:paraId="5C182028" w14:textId="1E1E02DE" w:rsidR="00B3479B" w:rsidRPr="00B3479B" w:rsidRDefault="00B3479B">
      <w:pPr>
        <w:rPr>
          <w:ins w:id="4152" w:author="Ilkka Rinne" w:date="2022-09-06T15:06:00Z"/>
        </w:rPr>
        <w:pPrChange w:id="4153"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54"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55" w:name="_Toc113373583"/>
      <w:commentRangeStart w:id="4156"/>
      <w:r w:rsidRPr="00785C54">
        <w:rPr>
          <w:szCs w:val="24"/>
        </w:rPr>
        <w:lastRenderedPageBreak/>
        <w:t>Bibliography</w:t>
      </w:r>
      <w:commentRangeEnd w:id="4156"/>
      <w:r w:rsidR="003E2160">
        <w:rPr>
          <w:rStyle w:val="CommentReference"/>
          <w:rFonts w:eastAsia="MS Mincho"/>
          <w:b w:val="0"/>
          <w:lang w:eastAsia="ja-JP"/>
        </w:rPr>
        <w:commentReference w:id="4156"/>
      </w:r>
      <w:bookmarkEnd w:id="4155"/>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57"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58" w:author="Katharina Schleidt" w:date="2022-08-13T16:47:00Z"/>
          <w:szCs w:val="24"/>
        </w:rPr>
      </w:pPr>
      <w:commentRangeStart w:id="4159"/>
      <w:r w:rsidRPr="00785C54">
        <w:rPr>
          <w:szCs w:val="24"/>
        </w:rPr>
        <w:t>[</w:t>
      </w:r>
      <w:r w:rsidRPr="00785C54">
        <w:rPr>
          <w:rStyle w:val="bibnumber"/>
          <w:szCs w:val="24"/>
          <w:shd w:val="clear" w:color="auto" w:fill="auto"/>
        </w:rPr>
        <w:t>2</w:t>
      </w:r>
      <w:r w:rsidRPr="00785C54">
        <w:rPr>
          <w:szCs w:val="24"/>
        </w:rPr>
        <w:t>]</w:t>
      </w:r>
      <w:r w:rsidRPr="00785C54">
        <w:rPr>
          <w:szCs w:val="24"/>
        </w:rPr>
        <w:tab/>
      </w:r>
      <w:del w:id="4160"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61"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59"/>
        <w:r w:rsidR="003E2160" w:rsidDel="009E0246">
          <w:rPr>
            <w:rStyle w:val="CommentReference"/>
            <w:rFonts w:eastAsia="MS Mincho"/>
            <w:lang w:eastAsia="ja-JP"/>
          </w:rPr>
          <w:commentReference w:id="4159"/>
        </w:r>
      </w:del>
      <w:ins w:id="4162"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63" w:author="Katharina Schleidt" w:date="2022-08-13T16:47:00Z">
        <w:r w:rsidRPr="00785C54" w:rsidDel="009E0246">
          <w:rPr>
            <w:rStyle w:val="bibnumber"/>
            <w:szCs w:val="24"/>
            <w:shd w:val="clear" w:color="auto" w:fill="auto"/>
          </w:rPr>
          <w:delText>4</w:delText>
        </w:r>
      </w:del>
      <w:ins w:id="4164"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65"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66" w:author="Katharina Schleidt" w:date="2022-08-13T16:47:00Z">
        <w:r w:rsidRPr="00785C54" w:rsidDel="009E0246">
          <w:rPr>
            <w:rStyle w:val="bibnumber"/>
            <w:szCs w:val="24"/>
            <w:shd w:val="clear" w:color="auto" w:fill="auto"/>
          </w:rPr>
          <w:delText>5</w:delText>
        </w:r>
      </w:del>
      <w:ins w:id="4167"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68" w:author="Katharina Schleidt" w:date="2022-08-13T16:47:00Z">
        <w:r w:rsidRPr="00785C54" w:rsidDel="009E0246">
          <w:rPr>
            <w:rStyle w:val="bibnumber"/>
            <w:szCs w:val="24"/>
            <w:shd w:val="clear" w:color="auto" w:fill="auto"/>
          </w:rPr>
          <w:delText>6</w:delText>
        </w:r>
      </w:del>
      <w:ins w:id="4169"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170" w:author="Katharina Schleidt" w:date="2022-08-13T16:48:00Z">
        <w:r w:rsidRPr="00785C54" w:rsidDel="009E0246">
          <w:rPr>
            <w:rStyle w:val="bibnumber"/>
            <w:szCs w:val="24"/>
            <w:shd w:val="clear" w:color="auto" w:fill="auto"/>
          </w:rPr>
          <w:delText>7</w:delText>
        </w:r>
      </w:del>
      <w:ins w:id="4171"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172"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173" w:author="Katharina Schleidt" w:date="2022-08-13T16:48:00Z">
        <w:r w:rsidRPr="00785C54" w:rsidDel="009E0246">
          <w:rPr>
            <w:rStyle w:val="bibnumber"/>
            <w:szCs w:val="24"/>
            <w:shd w:val="clear" w:color="auto" w:fill="auto"/>
          </w:rPr>
          <w:delText>8</w:delText>
        </w:r>
      </w:del>
      <w:ins w:id="4174"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175"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176" w:author="Katharina Schleidt" w:date="2022-08-13T16:48:00Z">
        <w:r w:rsidRPr="00785C54" w:rsidDel="009E0246">
          <w:rPr>
            <w:rStyle w:val="bibnumber"/>
            <w:szCs w:val="24"/>
            <w:shd w:val="clear" w:color="auto" w:fill="auto"/>
          </w:rPr>
          <w:delText>9</w:delText>
        </w:r>
      </w:del>
      <w:ins w:id="4177"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178"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179" w:author="Katharina Schleidt" w:date="2022-08-13T16:48:00Z">
        <w:r w:rsidRPr="00785C54" w:rsidDel="009E0246">
          <w:rPr>
            <w:rStyle w:val="bibnumber"/>
            <w:szCs w:val="24"/>
            <w:shd w:val="clear" w:color="auto" w:fill="auto"/>
          </w:rPr>
          <w:delText>10</w:delText>
        </w:r>
      </w:del>
      <w:ins w:id="4180"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181" w:author="Katharina Schleidt" w:date="2022-08-13T16:48:00Z">
        <w:r w:rsidRPr="00785C54" w:rsidDel="009E0246">
          <w:rPr>
            <w:rStyle w:val="bibnumber"/>
            <w:szCs w:val="24"/>
            <w:shd w:val="clear" w:color="auto" w:fill="auto"/>
          </w:rPr>
          <w:delText>11</w:delText>
        </w:r>
      </w:del>
      <w:ins w:id="4182"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183" w:author="Katharina Schleidt" w:date="2022-08-13T16:48:00Z">
        <w:r w:rsidRPr="00785C54" w:rsidDel="009E0246">
          <w:rPr>
            <w:rStyle w:val="bibnumber"/>
            <w:szCs w:val="24"/>
            <w:shd w:val="clear" w:color="auto" w:fill="auto"/>
          </w:rPr>
          <w:delText>12</w:delText>
        </w:r>
      </w:del>
      <w:ins w:id="4184"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185" w:author="Katharina Schleidt" w:date="2022-08-13T16:48:00Z">
        <w:r w:rsidRPr="00785C54" w:rsidDel="009E0246">
          <w:rPr>
            <w:rStyle w:val="bibnumber"/>
            <w:szCs w:val="24"/>
            <w:shd w:val="clear" w:color="auto" w:fill="auto"/>
          </w:rPr>
          <w:delText>13</w:delText>
        </w:r>
      </w:del>
      <w:ins w:id="4186"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187" w:author="Katharina Schleidt" w:date="2022-08-13T16:48:00Z">
        <w:r w:rsidRPr="00785C54" w:rsidDel="009E0246">
          <w:rPr>
            <w:rStyle w:val="bibnumber"/>
            <w:szCs w:val="24"/>
            <w:shd w:val="clear" w:color="auto" w:fill="auto"/>
          </w:rPr>
          <w:delText>14</w:delText>
        </w:r>
      </w:del>
      <w:ins w:id="4188"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189" w:author="Katharina Schleidt" w:date="2022-08-13T16:48:00Z">
        <w:r w:rsidRPr="00785C54" w:rsidDel="009E0246">
          <w:rPr>
            <w:rStyle w:val="bibnumber"/>
            <w:szCs w:val="24"/>
            <w:shd w:val="clear" w:color="auto" w:fill="auto"/>
          </w:rPr>
          <w:delText>15</w:delText>
        </w:r>
      </w:del>
      <w:ins w:id="4190"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191" w:author="Katharina Schleidt" w:date="2022-08-13T16:48:00Z">
        <w:r w:rsidRPr="00785C54" w:rsidDel="009E0246">
          <w:rPr>
            <w:rStyle w:val="bibnumber"/>
            <w:szCs w:val="24"/>
            <w:shd w:val="clear" w:color="auto" w:fill="auto"/>
          </w:rPr>
          <w:delText>16</w:delText>
        </w:r>
      </w:del>
      <w:ins w:id="4192"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193" w:author="Katharina Schleidt" w:date="2022-08-13T16:48:00Z">
        <w:r w:rsidRPr="00785C54" w:rsidDel="009E0246">
          <w:rPr>
            <w:rStyle w:val="bibnumber"/>
            <w:szCs w:val="24"/>
            <w:shd w:val="clear" w:color="auto" w:fill="auto"/>
          </w:rPr>
          <w:delText>17</w:delText>
        </w:r>
      </w:del>
      <w:ins w:id="4194"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195" w:author="Katharina Schleidt" w:date="2022-08-13T16:48:00Z">
        <w:r w:rsidRPr="00785C54" w:rsidDel="009E0246">
          <w:rPr>
            <w:rStyle w:val="bibnumber"/>
            <w:szCs w:val="24"/>
            <w:shd w:val="clear" w:color="auto" w:fill="auto"/>
          </w:rPr>
          <w:delText>18</w:delText>
        </w:r>
      </w:del>
      <w:ins w:id="4196"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30">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197" w:author="Katharina Schleidt" w:date="2022-08-13T16:48:00Z">
        <w:r w:rsidRPr="00785C54" w:rsidDel="009E0246">
          <w:rPr>
            <w:rStyle w:val="bibnumber"/>
            <w:szCs w:val="24"/>
            <w:shd w:val="clear" w:color="auto" w:fill="auto"/>
          </w:rPr>
          <w:delText>19</w:delText>
        </w:r>
      </w:del>
      <w:ins w:id="4198"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31"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4199" w:author="Katharina Schleidt" w:date="2022-08-13T16:48:00Z">
        <w:r w:rsidRPr="00785C54" w:rsidDel="009E0246">
          <w:rPr>
            <w:rStyle w:val="bibnumber"/>
            <w:szCs w:val="24"/>
            <w:shd w:val="clear" w:color="auto" w:fill="auto"/>
          </w:rPr>
          <w:delText>20</w:delText>
        </w:r>
      </w:del>
      <w:ins w:id="4200"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2"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3">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01" w:author="Katharina Schleidt" w:date="2022-08-13T16:48:00Z">
        <w:r w:rsidRPr="00785C54" w:rsidDel="009E0246">
          <w:rPr>
            <w:rStyle w:val="bibnumber"/>
            <w:szCs w:val="24"/>
            <w:shd w:val="clear" w:color="auto" w:fill="auto"/>
          </w:rPr>
          <w:delText>21</w:delText>
        </w:r>
      </w:del>
      <w:ins w:id="4202"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134">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8:00Z">
        <w:r w:rsidRPr="00785C54" w:rsidDel="009E0246">
          <w:rPr>
            <w:rStyle w:val="bibnumber"/>
            <w:szCs w:val="24"/>
            <w:shd w:val="clear" w:color="auto" w:fill="auto"/>
          </w:rPr>
          <w:delText>22</w:delText>
        </w:r>
      </w:del>
      <w:ins w:id="4204"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05" w:author="Katharina Schleidt" w:date="2022-08-13T16:48:00Z">
        <w:r w:rsidRPr="00785C54" w:rsidDel="009E0246">
          <w:rPr>
            <w:rStyle w:val="bibnumber"/>
            <w:szCs w:val="24"/>
            <w:shd w:val="clear" w:color="auto" w:fill="auto"/>
          </w:rPr>
          <w:delText>23</w:delText>
        </w:r>
      </w:del>
      <w:ins w:id="4206"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 xml:space="preserve">The OGC </w:t>
      </w:r>
      <w:proofErr w:type="spellStart"/>
      <w:r w:rsidRPr="00785C54">
        <w:rPr>
          <w:szCs w:val="24"/>
        </w:rPr>
        <w:t>SensorThings</w:t>
      </w:r>
      <w:proofErr w:type="spellEnd"/>
      <w:r w:rsidRPr="00785C54">
        <w:rPr>
          <w:szCs w:val="24"/>
        </w:rPr>
        <w:t xml:space="preserve">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07" w:author="Katharina Schleidt" w:date="2022-08-13T16:48:00Z">
        <w:r w:rsidRPr="00785C54" w:rsidDel="009E0246">
          <w:rPr>
            <w:rStyle w:val="bibnumber"/>
            <w:szCs w:val="24"/>
            <w:shd w:val="clear" w:color="auto" w:fill="auto"/>
          </w:rPr>
          <w:delText>24</w:delText>
        </w:r>
      </w:del>
      <w:ins w:id="4208"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09" w:author="Katharina Schleidt" w:date="2022-08-13T16:48:00Z">
        <w:r w:rsidRPr="00785C54" w:rsidDel="009E0246">
          <w:rPr>
            <w:rStyle w:val="bibnumber"/>
            <w:szCs w:val="24"/>
            <w:shd w:val="clear" w:color="auto" w:fill="auto"/>
          </w:rPr>
          <w:delText>25</w:delText>
        </w:r>
      </w:del>
      <w:ins w:id="4210"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11" w:author="Katharina Schleidt" w:date="2022-08-13T16:48:00Z">
        <w:r w:rsidRPr="00785C54" w:rsidDel="009E0246">
          <w:rPr>
            <w:rStyle w:val="bibnumber"/>
            <w:szCs w:val="24"/>
            <w:shd w:val="clear" w:color="auto" w:fill="auto"/>
          </w:rPr>
          <w:delText>26</w:delText>
        </w:r>
      </w:del>
      <w:ins w:id="4212"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13" w:author="Katharina Schleidt" w:date="2022-08-13T16:48:00Z">
        <w:r w:rsidRPr="00785C54" w:rsidDel="009E0246">
          <w:rPr>
            <w:rStyle w:val="bibnumber"/>
            <w:szCs w:val="24"/>
            <w:shd w:val="clear" w:color="auto" w:fill="auto"/>
          </w:rPr>
          <w:delText>27</w:delText>
        </w:r>
      </w:del>
      <w:ins w:id="4214"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chleidt</w:t>
      </w:r>
      <w:proofErr w:type="spellEnd"/>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w:t>
      </w:r>
      <w:proofErr w:type="spellStart"/>
      <w:r w:rsidRPr="00785C54">
        <w:rPr>
          <w:szCs w:val="24"/>
        </w:rPr>
        <w:t>Datacubes</w:t>
      </w:r>
      <w:proofErr w:type="spellEnd"/>
      <w:r w:rsidRPr="00785C54">
        <w:rPr>
          <w:szCs w:val="24"/>
        </w:rPr>
        <w:t xml:space="preserve">,"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15" w:author="Katharina Schleidt" w:date="2022-08-13T16:48:00Z">
        <w:r w:rsidRPr="00785C54" w:rsidDel="009E0246">
          <w:rPr>
            <w:rStyle w:val="bibnumber"/>
            <w:szCs w:val="24"/>
            <w:shd w:val="clear" w:color="auto" w:fill="auto"/>
            <w:lang w:val="fr-CH"/>
          </w:rPr>
          <w:delText>28</w:delText>
        </w:r>
      </w:del>
      <w:ins w:id="4216"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5">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17" w:author="Katharina Schleidt" w:date="2022-08-13T16:49:00Z">
        <w:r w:rsidRPr="00785C54" w:rsidDel="009E0246">
          <w:rPr>
            <w:rStyle w:val="bibnumber"/>
            <w:szCs w:val="24"/>
            <w:shd w:val="clear" w:color="auto" w:fill="auto"/>
          </w:rPr>
          <w:delText>29</w:delText>
        </w:r>
      </w:del>
      <w:ins w:id="4218"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136">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19" w:author="Katharina Schleidt" w:date="2022-08-13T16:49:00Z">
        <w:r w:rsidRPr="00785C54" w:rsidDel="009E0246">
          <w:rPr>
            <w:rStyle w:val="bibnumber"/>
            <w:szCs w:val="24"/>
            <w:shd w:val="clear" w:color="auto" w:fill="auto"/>
          </w:rPr>
          <w:delText>30</w:delText>
        </w:r>
      </w:del>
      <w:ins w:id="4220"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w:t>
      </w:r>
      <w:proofErr w:type="spellStart"/>
      <w:r w:rsidRPr="00785C54">
        <w:rPr>
          <w:szCs w:val="24"/>
        </w:rPr>
        <w:t>Schleidt</w:t>
      </w:r>
      <w:proofErr w:type="spellEnd"/>
      <w:r w:rsidRPr="00785C54">
        <w:rPr>
          <w:szCs w:val="24"/>
        </w:rPr>
        <w:t xml:space="preserve">,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137">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21" w:author="Katharina Schleidt" w:date="2022-08-13T16:49:00Z">
        <w:r w:rsidRPr="00785C54" w:rsidDel="009E0246">
          <w:rPr>
            <w:rStyle w:val="bibnumber"/>
            <w:szCs w:val="24"/>
            <w:shd w:val="clear" w:color="auto" w:fill="auto"/>
          </w:rPr>
          <w:delText>31</w:delText>
        </w:r>
      </w:del>
      <w:ins w:id="4222"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8"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23"/>
      <w:ins w:id="4224" w:author="REID-JAMOND Alison" w:date="2022-04-04T08:08:00Z">
        <w:r>
          <w:rPr>
            <w:szCs w:val="24"/>
          </w:rPr>
          <w:t>[3</w:t>
        </w:r>
        <w:del w:id="4225" w:author="Katharina Schleidt" w:date="2022-08-13T16:49:00Z">
          <w:r w:rsidDel="009E0246">
            <w:rPr>
              <w:szCs w:val="24"/>
            </w:rPr>
            <w:delText>2</w:delText>
          </w:r>
        </w:del>
      </w:ins>
      <w:ins w:id="4226" w:author="Katharina Schleidt" w:date="2022-08-13T16:49:00Z">
        <w:r w:rsidR="009E0246">
          <w:rPr>
            <w:szCs w:val="24"/>
          </w:rPr>
          <w:t>1</w:t>
        </w:r>
      </w:ins>
      <w:ins w:id="4227" w:author="REID-JAMOND Alison" w:date="2022-04-04T08:08:00Z">
        <w:r>
          <w:rPr>
            <w:szCs w:val="24"/>
          </w:rPr>
          <w:t xml:space="preserve">] </w:t>
        </w:r>
        <w:r>
          <w:rPr>
            <w:szCs w:val="24"/>
          </w:rPr>
          <w:tab/>
        </w:r>
      </w:ins>
      <w:ins w:id="4228" w:author="Katharina Schleidt" w:date="2022-08-13T16:53:00Z">
        <w:r w:rsidR="001C6797" w:rsidRPr="001C6797">
          <w:rPr>
            <w:szCs w:val="24"/>
          </w:rPr>
          <w:t xml:space="preserve">Spatial Data on the Web Best Practices, W3C Working Group Note, 28 September 2017. Also published as OGC Best Practice 15-107, </w:t>
        </w:r>
      </w:ins>
      <w:ins w:id="4229"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230" w:author="REID-JAMOND Alison" w:date="2022-04-04T08:08:00Z">
        <w:r w:rsidR="009E0246" w:rsidRPr="009E0246">
          <w:rPr>
            <w:rStyle w:val="Hyperlink"/>
            <w:rFonts w:eastAsia="MS Mincho"/>
            <w:szCs w:val="24"/>
            <w:lang w:val="en-GB"/>
          </w:rPr>
          <w:instrText>https://www.w3.org/TR/sdw-bp/</w:instrText>
        </w:r>
      </w:ins>
      <w:ins w:id="4231"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232" w:author="REID-JAMOND Alison" w:date="2022-04-04T08:08:00Z">
        <w:r w:rsidR="009E0246" w:rsidRPr="009E0246">
          <w:rPr>
            <w:rStyle w:val="Hyperlink"/>
            <w:rFonts w:eastAsia="MS Mincho"/>
            <w:szCs w:val="24"/>
            <w:lang w:val="en-GB"/>
          </w:rPr>
          <w:t>https://www.w3.org/TR/sdw-bp/</w:t>
        </w:r>
      </w:ins>
      <w:ins w:id="4233" w:author="Katharina Schleidt" w:date="2022-08-13T16:51:00Z">
        <w:r w:rsidR="009E0246">
          <w:rPr>
            <w:rStyle w:val="Hyperlink"/>
            <w:rFonts w:eastAsia="MS Mincho"/>
            <w:szCs w:val="24"/>
            <w:lang w:val="en-GB"/>
          </w:rPr>
          <w:fldChar w:fldCharType="end"/>
        </w:r>
      </w:ins>
      <w:commentRangeEnd w:id="4223"/>
      <w:ins w:id="4234" w:author="REID-JAMOND Alison" w:date="2022-04-04T08:08:00Z">
        <w:r>
          <w:rPr>
            <w:rStyle w:val="CommentReference"/>
            <w:rFonts w:eastAsia="MS Mincho"/>
            <w:lang w:eastAsia="ja-JP"/>
          </w:rPr>
          <w:commentReference w:id="4223"/>
        </w:r>
      </w:ins>
    </w:p>
    <w:sectPr w:rsidR="001F501C" w:rsidRPr="00785C54" w:rsidSect="002B4EBE">
      <w:footerReference w:type="even" r:id="rId139"/>
      <w:footerReference w:type="default" r:id="rId14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9" w:author="REID-JAMOND Alison" w:date="2022-04-04T08:06:00Z" w:initials="RA">
    <w:p w14:paraId="03B9B45A" w14:textId="77777777" w:rsidR="003E2160" w:rsidRDefault="003E2160">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7"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4"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20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34"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86"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10"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23" w:author="REID-JAMOND Alison" w:date="2022-04-04T11:55:00Z" w:initials="RA">
    <w:p w14:paraId="2E79061C" w14:textId="2A597EAC" w:rsidR="000A6B0A" w:rsidRDefault="000A6B0A">
      <w:pPr>
        <w:pStyle w:val="CommentText"/>
      </w:pPr>
      <w:r>
        <w:rPr>
          <w:rStyle w:val="CommentReference"/>
        </w:rPr>
        <w:annotationRef/>
      </w:r>
      <w:r>
        <w:t xml:space="preserve">The idea of "some </w:t>
      </w:r>
      <w:r>
        <w:t>aplication domains" is quite vague. Is it possible to be more specific about what is meant by "some"?</w:t>
      </w:r>
    </w:p>
  </w:comment>
  <w:comment w:id="144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502" w:author="REID-JAMOND Alison" w:date="2022-04-04T12:02:00Z" w:initials="RA">
    <w:p w14:paraId="06B0E42A" w14:textId="5C1DECA6" w:rsidR="000A6B0A" w:rsidRDefault="000A6B0A">
      <w:pPr>
        <w:pStyle w:val="CommentText"/>
      </w:pPr>
      <w:r>
        <w:rPr>
          <w:rStyle w:val="CommentReference"/>
        </w:rPr>
        <w:annotationRef/>
      </w:r>
      <w:r>
        <w:t>Does "observations" need to be capitalized here? Please check and modify throughout if necessary.</w:t>
      </w:r>
    </w:p>
  </w:comment>
  <w:comment w:id="1509"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74"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704"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8"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74"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this many examples? </w:t>
      </w:r>
    </w:p>
  </w:comment>
  <w:comment w:id="1798" w:author="Katharina Schleidt" w:date="2022-08-23T19:19:00Z" w:initials="KS">
    <w:p w14:paraId="34C1F2C3" w14:textId="37A21A01" w:rsidR="00A81201" w:rsidRDefault="00A81201">
      <w:pPr>
        <w:pStyle w:val="CommentText"/>
      </w:pPr>
      <w:r>
        <w:rPr>
          <w:rStyle w:val="CommentReference"/>
        </w:rPr>
        <w:annotationRef/>
      </w:r>
      <w:r>
        <w:t>Jörg Klausen found this glitch, following sentence required for 2) to make sense!</w:t>
      </w:r>
    </w:p>
  </w:comment>
  <w:comment w:id="1801"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03"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13"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22"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35" w:author="REID-JAMOND Alison" w:date="2022-04-04T13:59:00Z" w:initials="RA">
    <w:p w14:paraId="07A3065F" w14:textId="40599F31" w:rsidR="008058B6" w:rsidRDefault="008058B6">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1848"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886"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901"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10"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11"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38"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51"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1991"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r>
        <w:t>obkect" or "is an object created with the intention of sampling the real-world object"?</w:t>
      </w:r>
    </w:p>
  </w:comment>
  <w:comment w:id="1992"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2007"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21"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46"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51"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52"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61"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2101"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29"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71" w:author="REID-JAMOND Alison" w:date="2022-04-04T14:30:00Z" w:initials="RA">
    <w:p w14:paraId="29A17A0C" w14:textId="61D0BC55" w:rsidR="008058B6" w:rsidRDefault="008058B6">
      <w:pPr>
        <w:pStyle w:val="CommentText"/>
      </w:pPr>
      <w:r>
        <w:rPr>
          <w:rStyle w:val="CommentReference"/>
        </w:rPr>
        <w:annotationRef/>
      </w:r>
      <w:r>
        <w:t>Does "sensors" need to have a capital letter here? Please check and harmonize throughout the document.</w:t>
      </w:r>
    </w:p>
  </w:comment>
  <w:comment w:id="2191"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12"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40"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49"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59"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265"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13"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32"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49"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390"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03"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21"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36"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64"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r>
        <w:t>deploxmentReason:CharacterString" is written in italic font here. Please review.</w:t>
      </w:r>
    </w:p>
  </w:comment>
  <w:comment w:id="2486"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512"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520"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525" w:author="REID-JAMOND Alison" w:date="2022-04-04T15:28:00Z" w:initials="RA">
    <w:p w14:paraId="56280D05" w14:textId="53368DF2" w:rsidR="00047CD7" w:rsidRDefault="00047CD7">
      <w:pPr>
        <w:pStyle w:val="CommentText"/>
      </w:pPr>
      <w:r>
        <w:rPr>
          <w:rStyle w:val="CommentReference"/>
        </w:rPr>
        <w:annotationRef/>
      </w:r>
      <w:r>
        <w:t>This phrasing seems quite informal. Please review and consider replacing with more appropriate phrasing, e.g. to clarify, to confirm, etc.</w:t>
      </w:r>
    </w:p>
  </w:comment>
  <w:comment w:id="2549"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91"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99"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r>
        <w:t>Obersable Properties..."</w:t>
      </w:r>
    </w:p>
  </w:comment>
  <w:comment w:id="2616"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27"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38"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51"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62"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82"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688"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2785"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5"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2956"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2971"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2987"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005"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034"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051"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070" w:author="REID-JAMOND Alison" w:date="2022-04-04T15:29:00Z" w:initials="RA">
    <w:p w14:paraId="0E48B1A1" w14:textId="51680BC9" w:rsidR="00047CD7" w:rsidRDefault="00047CD7">
      <w:pPr>
        <w:pStyle w:val="CommentText"/>
      </w:pPr>
      <w:r>
        <w:rPr>
          <w:rStyle w:val="CommentReference"/>
        </w:rPr>
        <w:annotationRef/>
      </w:r>
      <w:r>
        <w:t>Please see previous comments on this phrasing, e.g. in subclause 9.10.1.</w:t>
      </w:r>
    </w:p>
  </w:comment>
  <w:comment w:id="3076"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102"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193" w:author="REID-JAMOND Alison" w:date="2022-04-04T15:32:00Z" w:initials="RA">
    <w:p w14:paraId="0AAC5BB6" w14:textId="6F27B487" w:rsidR="00047CD7" w:rsidRDefault="00047CD7">
      <w:pPr>
        <w:pStyle w:val="CommentText"/>
      </w:pPr>
      <w:r>
        <w:rPr>
          <w:rStyle w:val="CommentReference"/>
        </w:rPr>
        <w:annotationRef/>
      </w:r>
      <w:r>
        <w:t>This text is marked as a requirement, but the verbal form "shall" is not used. Please check.</w:t>
      </w:r>
    </w:p>
  </w:comment>
  <w:comment w:id="3212"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225"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238"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251"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265"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278"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315" w:author="REID-JAMOND Alison" w:date="2022-04-04T15:34:00Z" w:initials="RA">
    <w:p w14:paraId="7F6D913B" w14:textId="3B7774A2" w:rsidR="00047CD7" w:rsidRDefault="00047CD7">
      <w:pPr>
        <w:pStyle w:val="CommentText"/>
      </w:pPr>
      <w:r>
        <w:rPr>
          <w:rStyle w:val="CommentReference"/>
        </w:rPr>
        <w:annotationRef/>
      </w:r>
      <w:r>
        <w:t>This text is marked as a requirement, but the verbal form "shall" is not used. Please check.</w:t>
      </w:r>
    </w:p>
  </w:comment>
  <w:comment w:id="3525"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526"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r>
        <w:t>superscript+square brackets) shall be inserted in the corresponding table cells after the text.</w:t>
      </w:r>
    </w:p>
  </w:comment>
  <w:comment w:id="3527"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662"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3683"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697"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3914"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3957" w:author="REID-JAMOND Alison" w:date="2022-04-04T15:04:00Z" w:initials="RA">
    <w:p w14:paraId="6FCA18FB" w14:textId="5A501B76" w:rsidR="00047CD7" w:rsidRDefault="00047CD7">
      <w:pPr>
        <w:pStyle w:val="CommentText"/>
      </w:pPr>
      <w:r>
        <w:rPr>
          <w:rStyle w:val="CommentReference"/>
        </w:rPr>
        <w:annotationRef/>
      </w:r>
      <w:r>
        <w:t>"e.g." ?</w:t>
      </w:r>
    </w:p>
  </w:comment>
  <w:comment w:id="4025"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030"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033"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044"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110"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126"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138"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149"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156"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(e.g. specific subclause, table, etc.)</w:t>
      </w:r>
    </w:p>
  </w:comment>
  <w:comment w:id="4159"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223"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7E2EE" w14:textId="77777777" w:rsidR="005B56DE" w:rsidRDefault="005B56DE">
      <w:pPr>
        <w:spacing w:after="0" w:line="240" w:lineRule="auto"/>
      </w:pPr>
      <w:r>
        <w:separator/>
      </w:r>
    </w:p>
    <w:p w14:paraId="5039AE42" w14:textId="77777777" w:rsidR="005B56DE" w:rsidRDefault="005B56DE"/>
  </w:endnote>
  <w:endnote w:type="continuationSeparator" w:id="0">
    <w:p w14:paraId="39F9CB0B" w14:textId="77777777" w:rsidR="005B56DE" w:rsidRDefault="005B56DE">
      <w:pPr>
        <w:spacing w:after="0" w:line="240" w:lineRule="auto"/>
      </w:pPr>
      <w:r>
        <w:continuationSeparator/>
      </w:r>
    </w:p>
    <w:p w14:paraId="3EEF364B" w14:textId="77777777" w:rsidR="005B56DE" w:rsidRDefault="005B56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83E01" w14:textId="77777777" w:rsidR="005B56DE" w:rsidRDefault="005B56DE">
      <w:pPr>
        <w:spacing w:after="0" w:line="240" w:lineRule="auto"/>
      </w:pPr>
      <w:r>
        <w:separator/>
      </w:r>
    </w:p>
    <w:p w14:paraId="4E8F7BC9" w14:textId="77777777" w:rsidR="005B56DE" w:rsidRDefault="005B56DE"/>
  </w:footnote>
  <w:footnote w:type="continuationSeparator" w:id="0">
    <w:p w14:paraId="3F29D0E6" w14:textId="77777777" w:rsidR="005B56DE" w:rsidRDefault="005B56DE">
      <w:pPr>
        <w:spacing w:after="0" w:line="240" w:lineRule="auto"/>
      </w:pPr>
      <w:r>
        <w:continuationSeparator/>
      </w:r>
    </w:p>
    <w:p w14:paraId="423FEE95" w14:textId="77777777" w:rsidR="005B56DE" w:rsidRDefault="005B56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CpB8QEAAMg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&#13;&#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4"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JZw9QEAAM8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ysVUkGdSamG1AH4tpTVmqOv3YiaLJjZ++AokViTQD7QmFchaw20U/o&#13;&#10;6+FFBD9SiET+qTtlJfPIoVHMCZsMUD8IyHYUwb3o2LykZxQ1NpO8C2o6i35Frj20WdCF5yiIUpMt&#13;&#10;GROeYvn6O3dd/sPlb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SqSWc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5"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9kHVk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4"/>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7"/>
  </w:num>
  <w:num w:numId="15" w16cid:durableId="1675959040">
    <w:abstractNumId w:val="16"/>
  </w:num>
  <w:num w:numId="16" w16cid:durableId="1621689596">
    <w:abstractNumId w:val="12"/>
  </w:num>
  <w:num w:numId="17" w16cid:durableId="1870334498">
    <w:abstractNumId w:val="15"/>
  </w:num>
  <w:num w:numId="18" w16cid:durableId="849299687">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mirrorMargin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6DE"/>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21D0"/>
    <w:rsid w:val="008841F6"/>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6.emf"/><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hyperlink" Target="https://example.org/collections/42/items/42" TargetMode="External"/><Relationship Id="rId138" Type="http://schemas.openxmlformats.org/officeDocument/2006/relationships/hyperlink" Target="https://content.iospress.com/articles/semantic-web/sw214" TargetMode="External"/><Relationship Id="rId107" Type="http://schemas.openxmlformats.org/officeDocument/2006/relationships/image" Target="media/image68.emf"/><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3.emf"/><Relationship Id="rId123" Type="http://schemas.openxmlformats.org/officeDocument/2006/relationships/image" Target="media/image82.emf"/><Relationship Id="rId128" Type="http://schemas.openxmlformats.org/officeDocument/2006/relationships/image" Target="media/image87.emf"/><Relationship Id="rId5" Type="http://schemas.openxmlformats.org/officeDocument/2006/relationships/customXml" Target="../customXml/item4.xml"/><Relationship Id="rId90" Type="http://schemas.openxmlformats.org/officeDocument/2006/relationships/image" Target="media/image51.emf"/><Relationship Id="rId95" Type="http://schemas.openxmlformats.org/officeDocument/2006/relationships/image" Target="media/image56.png"/><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2.emf"/><Relationship Id="rId118" Type="http://schemas.openxmlformats.org/officeDocument/2006/relationships/image" Target="media/image77.png"/><Relationship Id="rId134" Type="http://schemas.openxmlformats.org/officeDocument/2006/relationships/hyperlink" Target="http://www.opengeospatial.org/standards/sensorml" TargetMode="External"/><Relationship Id="rId139" Type="http://schemas.openxmlformats.org/officeDocument/2006/relationships/footer" Target="footer5.xml"/><Relationship Id="rId80" Type="http://schemas.openxmlformats.org/officeDocument/2006/relationships/image" Target="media/image45.emf"/><Relationship Id="rId85" Type="http://schemas.openxmlformats.org/officeDocument/2006/relationships/image" Target="media/image46.pn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image" Target="media/image88.emf"/><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2.png"/><Relationship Id="rId96" Type="http://schemas.openxmlformats.org/officeDocument/2006/relationships/image" Target="media/image57.emf"/><Relationship Id="rId140"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3.png"/><Relationship Id="rId119" Type="http://schemas.openxmlformats.org/officeDocument/2006/relationships/image" Target="media/image78.emf"/><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7.emf"/><Relationship Id="rId130" Type="http://schemas.openxmlformats.org/officeDocument/2006/relationships/hyperlink" Target="http://infoscience.epfl.ch/record/313/files/Nieva01.pdf" TargetMode="External"/><Relationship Id="rId135" Type="http://schemas.openxmlformats.org/officeDocument/2006/relationships/hyperlink" Target="http://www.qudt.org/"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image" Target="media/image70.emf"/><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4.emf"/><Relationship Id="rId141"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3.emf"/><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8.png"/><Relationship Id="rId110" Type="http://schemas.openxmlformats.org/officeDocument/2006/relationships/hyperlink" Target="http://sweetontology.net/realm/PlanetarySurface" TargetMode="External"/><Relationship Id="rId115" Type="http://schemas.openxmlformats.org/officeDocument/2006/relationships/image" Target="media/image74.emf"/><Relationship Id="rId131" Type="http://schemas.openxmlformats.org/officeDocument/2006/relationships/hyperlink" Target="https://www.academia.edu/3337298/Measurement_theory_Frequently_asked_questions" TargetMode="External"/><Relationship Id="rId136" Type="http://schemas.openxmlformats.org/officeDocument/2006/relationships/hyperlink" Target="https://www.w3.org/TR/vocab-ssn/" TargetMode="External"/><Relationship Id="rId61" Type="http://schemas.openxmlformats.org/officeDocument/2006/relationships/image" Target="media/image26.emf"/><Relationship Id="rId82" Type="http://schemas.openxmlformats.org/officeDocument/2006/relationships/hyperlink" Target="https://example.org/v1.1/Sensors/41"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1.emf"/><Relationship Id="rId105" Type="http://schemas.openxmlformats.org/officeDocument/2006/relationships/image" Target="media/image66.emf"/><Relationship Id="rId126" Type="http://schemas.openxmlformats.org/officeDocument/2006/relationships/image" Target="media/image85.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4.png"/><Relationship Id="rId98" Type="http://schemas.openxmlformats.org/officeDocument/2006/relationships/image" Target="media/image59.emf"/><Relationship Id="rId121" Type="http://schemas.openxmlformats.org/officeDocument/2006/relationships/image" Target="media/image80.emf"/><Relationship Id="rId142" Type="http://schemas.microsoft.com/office/2011/relationships/people" Target="people.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5.png"/><Relationship Id="rId137" Type="http://schemas.openxmlformats.org/officeDocument/2006/relationships/hyperlink" Target="https://inspire.ec.europa.eu/id/document/tg/d2.9-o%26m-swe"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v1.1/Sensors/43" TargetMode="External"/><Relationship Id="rId88" Type="http://schemas.openxmlformats.org/officeDocument/2006/relationships/image" Target="media/image49.emf"/><Relationship Id="rId111" Type="http://schemas.openxmlformats.org/officeDocument/2006/relationships/hyperlink" Target="http://sweetontology.net/realm/PlanetarySurface" TargetMode="External"/><Relationship Id="rId132" Type="http://schemas.openxmlformats.org/officeDocument/2006/relationships/hyperlink" Target="https://ucum.org/ucum.html"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7.png"/><Relationship Id="rId127" Type="http://schemas.openxmlformats.org/officeDocument/2006/relationships/image" Target="media/image86.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5.e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hyperlink" Target="http://finto.fi/ucum/en/"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187</Pages>
  <Words>45780</Words>
  <Characters>260949</Characters>
  <Application>Microsoft Office Word</Application>
  <DocSecurity>0</DocSecurity>
  <Lines>2174</Lines>
  <Paragraphs>612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306117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58</cp:revision>
  <cp:lastPrinted>2022-09-06T11:34:00Z</cp:lastPrinted>
  <dcterms:created xsi:type="dcterms:W3CDTF">2022-08-13T16:13:00Z</dcterms:created>
  <dcterms:modified xsi:type="dcterms:W3CDTF">2022-09-07T10:09:00Z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