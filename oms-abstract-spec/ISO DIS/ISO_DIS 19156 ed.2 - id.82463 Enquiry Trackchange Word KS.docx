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785C54" w:rsidRDefault="005B5EAD" w:rsidP="00785C54">
      <w:pPr>
        <w:pStyle w:val="zzCover"/>
        <w:rPr>
          <w:rFonts w:ascii="Cambria" w:hAnsi="Cambria"/>
          <w:szCs w:val="24"/>
        </w:rPr>
      </w:pPr>
      <w:r w:rsidRPr="00785C54">
        <w:rPr>
          <w:rFonts w:ascii="Cambria" w:hAnsi="Cambria"/>
          <w:szCs w:val="24"/>
        </w:rPr>
        <w:t>ISO</w:t>
      </w:r>
      <w:ins w:id="2" w:author="REID-JAMOND Alison" w:date="2022-04-04T07:48:00Z">
        <w:r w:rsidR="003E2160">
          <w:rPr>
            <w:rFonts w:ascii="Cambria" w:hAnsi="Cambria"/>
            <w:szCs w:val="24"/>
          </w:rPr>
          <w:t>/DIS</w:t>
        </w:r>
      </w:ins>
      <w:r w:rsidRPr="00785C54">
        <w:rPr>
          <w:rFonts w:ascii="Cambria" w:hAnsi="Cambria"/>
          <w:szCs w:val="24"/>
        </w:rPr>
        <w:t> 19156:</w:t>
      </w:r>
      <w:r w:rsidR="00833896" w:rsidRPr="00785C54">
        <w:rPr>
          <w:rFonts w:ascii="Cambria" w:hAnsi="Cambria"/>
          <w:szCs w:val="24"/>
        </w:rPr>
        <w:t>202</w:t>
      </w:r>
      <w:ins w:id="3" w:author="REID-JAMOND Alison" w:date="2022-04-04T07:48:00Z">
        <w:r w:rsidR="003E2160">
          <w:rPr>
            <w:rFonts w:ascii="Cambria" w:hAnsi="Cambria"/>
            <w:szCs w:val="24"/>
          </w:rPr>
          <w:t>2</w:t>
        </w:r>
      </w:ins>
      <w:del w:id="4" w:author="REID-JAMOND Alison" w:date="2022-04-04T07:48:00Z">
        <w:r w:rsidR="00833896" w:rsidRPr="00785C54" w:rsidDel="003E2160">
          <w:rPr>
            <w:rFonts w:ascii="Cambria" w:hAnsi="Cambria"/>
            <w:szCs w:val="24"/>
          </w:rPr>
          <w:delText>1</w:delText>
        </w:r>
      </w:del>
    </w:p>
    <w:p w14:paraId="2908CFAA" w14:textId="77777777" w:rsidR="005B5EAD" w:rsidRPr="00785C54" w:rsidRDefault="005B5EAD" w:rsidP="00785C54">
      <w:pPr>
        <w:pStyle w:val="zzCover"/>
        <w:rPr>
          <w:rFonts w:ascii="Cambria" w:hAnsi="Cambria"/>
          <w:szCs w:val="24"/>
        </w:rPr>
      </w:pPr>
      <w:r w:rsidRPr="00785C54">
        <w:rPr>
          <w:rFonts w:ascii="Cambria" w:hAnsi="Cambria"/>
          <w:szCs w:val="24"/>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5" w:author="REID-JAMOND Alison" w:date="2022-04-04T07:48:00Z">
        <w:r w:rsidRPr="00785C54" w:rsidDel="003E2160">
          <w:rPr>
            <w:rFonts w:ascii="Cambria" w:hAnsi="Cambria"/>
            <w:szCs w:val="24"/>
          </w:rPr>
          <w:delText>2021-11-15</w:delText>
        </w:r>
      </w:del>
      <w:ins w:id="6"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8" w:author="REID-JAMOND Alison" w:date="2022-04-04T07:49:00Z">
        <w:r w:rsidR="003E2160">
          <w:rPr>
            <w:rStyle w:val="stddocNumber"/>
            <w:rFonts w:eastAsia="Times New Roman"/>
            <w:szCs w:val="24"/>
            <w:shd w:val="clear" w:color="auto" w:fill="auto"/>
          </w:rPr>
          <w:t>2</w:t>
        </w:r>
      </w:ins>
      <w:del w:id="9"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 xml:space="preserve">CP 401 • Ch. de </w:t>
      </w:r>
      <w:proofErr w:type="spellStart"/>
      <w:r w:rsidRPr="00785C54">
        <w:rPr>
          <w:rFonts w:eastAsia="Times New Roman"/>
          <w:szCs w:val="24"/>
        </w:rPr>
        <w:t>Blandonnet</w:t>
      </w:r>
      <w:proofErr w:type="spellEnd"/>
      <w:r w:rsidRPr="00785C54">
        <w:rPr>
          <w:rFonts w:eastAsia="Times New Roman"/>
          <w:szCs w:val="24"/>
        </w:rPr>
        <w:t xml:space="preserve">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00651" w:rsidRDefault="005B5EAD" w:rsidP="00785C54">
      <w:pPr>
        <w:pStyle w:val="zzCopyright"/>
        <w:autoSpaceDE w:val="0"/>
        <w:autoSpaceDN w:val="0"/>
        <w:adjustRightInd w:val="0"/>
        <w:rPr>
          <w:rFonts w:eastAsia="Times New Roman"/>
          <w:szCs w:val="24"/>
          <w:lang w:val="de-DE"/>
          <w:rPrChange w:id="10" w:author="Katharina Schleidt" w:date="2022-05-22T15:19:00Z">
            <w:rPr>
              <w:rFonts w:eastAsia="Times New Roman"/>
              <w:szCs w:val="24"/>
            </w:rPr>
          </w:rPrChange>
        </w:rPr>
      </w:pPr>
      <w:r w:rsidRPr="00100651">
        <w:rPr>
          <w:rFonts w:eastAsia="Times New Roman"/>
          <w:szCs w:val="24"/>
          <w:lang w:val="de-DE"/>
          <w:rPrChange w:id="11" w:author="Katharina Schleidt" w:date="2022-05-22T15:19:00Z">
            <w:rPr>
              <w:rFonts w:eastAsia="Times New Roman"/>
              <w:szCs w:val="24"/>
            </w:rPr>
          </w:rPrChange>
        </w:rPr>
        <w:t xml:space="preserve">Website: </w:t>
      </w:r>
      <w:r w:rsidR="00CD2488">
        <w:fldChar w:fldCharType="begin"/>
      </w:r>
      <w:r w:rsidR="00CD2488" w:rsidRPr="00100651">
        <w:rPr>
          <w:lang w:val="de-DE"/>
          <w:rPrChange w:id="12" w:author="Katharina Schleidt" w:date="2022-05-22T15:19:00Z">
            <w:rPr/>
          </w:rPrChange>
        </w:rPr>
        <w:instrText xml:space="preserve"> HYPERLINK "http://www.iso.org" </w:instrText>
      </w:r>
      <w:r w:rsidR="00CD2488">
        <w:fldChar w:fldCharType="separate"/>
      </w:r>
      <w:r w:rsidRPr="00100651">
        <w:rPr>
          <w:rFonts w:eastAsia="Times New Roman"/>
          <w:szCs w:val="24"/>
          <w:u w:val="single"/>
          <w:lang w:val="de-DE"/>
          <w:rPrChange w:id="13" w:author="Katharina Schleidt" w:date="2022-05-22T15:19: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00651" w:rsidRDefault="005B5EAD" w:rsidP="00785C54">
      <w:pPr>
        <w:pStyle w:val="zzCopyright"/>
        <w:autoSpaceDE w:val="0"/>
        <w:autoSpaceDN w:val="0"/>
        <w:adjustRightInd w:val="0"/>
        <w:rPr>
          <w:rFonts w:eastAsia="Times New Roman"/>
          <w:szCs w:val="24"/>
          <w:lang w:val="de-DE"/>
          <w:rPrChange w:id="14" w:author="Katharina Schleidt" w:date="2022-05-22T15:19:00Z">
            <w:rPr>
              <w:rFonts w:eastAsia="Times New Roman"/>
              <w:szCs w:val="24"/>
            </w:rPr>
          </w:rPrChange>
        </w:rPr>
      </w:pPr>
      <w:proofErr w:type="spellStart"/>
      <w:r w:rsidRPr="00100651">
        <w:rPr>
          <w:rFonts w:eastAsia="Times New Roman"/>
          <w:szCs w:val="24"/>
          <w:lang w:val="de-DE"/>
          <w:rPrChange w:id="15" w:author="Katharina Schleidt" w:date="2022-05-22T15:19:00Z">
            <w:rPr>
              <w:rFonts w:eastAsia="Times New Roman"/>
              <w:szCs w:val="24"/>
            </w:rPr>
          </w:rPrChange>
        </w:rPr>
        <w:t>Published</w:t>
      </w:r>
      <w:proofErr w:type="spellEnd"/>
      <w:r w:rsidRPr="00100651">
        <w:rPr>
          <w:rFonts w:eastAsia="Times New Roman"/>
          <w:szCs w:val="24"/>
          <w:lang w:val="de-DE"/>
          <w:rPrChange w:id="16" w:author="Katharina Schleidt" w:date="2022-05-22T15:19:00Z">
            <w:rPr>
              <w:rFonts w:eastAsia="Times New Roman"/>
              <w:szCs w:val="24"/>
            </w:rPr>
          </w:rPrChange>
        </w:rPr>
        <w:t xml:space="preserve"> in </w:t>
      </w:r>
      <w:proofErr w:type="spellStart"/>
      <w:r w:rsidRPr="00100651">
        <w:rPr>
          <w:rFonts w:eastAsia="Times New Roman"/>
          <w:szCs w:val="24"/>
          <w:lang w:val="de-DE"/>
          <w:rPrChange w:id="17" w:author="Katharina Schleidt" w:date="2022-05-22T15:19:00Z">
            <w:rPr>
              <w:rFonts w:eastAsia="Times New Roman"/>
              <w:szCs w:val="24"/>
            </w:rPr>
          </w:rPrChange>
        </w:rPr>
        <w:t>Switzerland</w:t>
      </w:r>
      <w:proofErr w:type="spellEnd"/>
    </w:p>
    <w:p w14:paraId="2F1CFBAD" w14:textId="77777777" w:rsidR="005B5EAD" w:rsidRPr="00785C54" w:rsidRDefault="005B5EAD" w:rsidP="00785C54">
      <w:pPr>
        <w:pStyle w:val="zzContents"/>
        <w:autoSpaceDE w:val="0"/>
        <w:autoSpaceDN w:val="0"/>
        <w:adjustRightInd w:val="0"/>
        <w:rPr>
          <w:rFonts w:eastAsia="Times New Roman"/>
          <w:szCs w:val="24"/>
        </w:rPr>
      </w:pPr>
      <w:r w:rsidRPr="00785C54">
        <w:rPr>
          <w:rFonts w:eastAsia="Times New Roman"/>
          <w:szCs w:val="24"/>
        </w:rPr>
        <w:lastRenderedPageBreak/>
        <w:t>Contents</w:t>
      </w:r>
    </w:p>
    <w:p w14:paraId="05EFED73" w14:textId="77777777" w:rsidR="005B5EAD" w:rsidRPr="00785C54" w:rsidRDefault="005B5EAD" w:rsidP="00785C54">
      <w:pPr>
        <w:pStyle w:val="TOC1"/>
        <w:autoSpaceDE w:val="0"/>
        <w:autoSpaceDN w:val="0"/>
        <w:adjustRightInd w:val="0"/>
        <w:rPr>
          <w:rFonts w:asciiTheme="minorHAnsi" w:eastAsiaTheme="minorEastAsia" w:hAnsiTheme="minorHAnsi"/>
          <w:b w:val="0"/>
          <w:noProof/>
          <w:szCs w:val="24"/>
          <w:lang w:val="sv-SE" w:eastAsia="sv-SE"/>
        </w:rPr>
      </w:pPr>
      <w:r w:rsidRPr="00785C54">
        <w:rPr>
          <w:szCs w:val="24"/>
        </w:rPr>
        <w:fldChar w:fldCharType="begin" w:fldLock="1"/>
      </w:r>
      <w:r w:rsidRPr="00785C54">
        <w:rPr>
          <w:szCs w:val="24"/>
        </w:rPr>
        <w:instrText xml:space="preserve"> TOC \o "2-2" \h \z \t "Heading 1;1;ANNEX;1;Biblio Title;1;Foreword Title;1;Intro Title;1" </w:instrText>
      </w:r>
      <w:r w:rsidRPr="00785C54">
        <w:rPr>
          <w:szCs w:val="24"/>
        </w:rPr>
        <w:fldChar w:fldCharType="separate"/>
      </w:r>
      <w:hyperlink w:anchor="_Toc87620342" w:history="1">
        <w:r w:rsidRPr="00785C54">
          <w:rPr>
            <w:rStyle w:val="Hyperlink"/>
            <w:noProof/>
            <w:szCs w:val="24"/>
            <w:lang w:eastAsia="en-US"/>
          </w:rPr>
          <w:t>Foreword</w:t>
        </w:r>
        <w:r w:rsidRPr="00785C54">
          <w:rPr>
            <w:rFonts w:eastAsia="Times New Roman"/>
            <w:noProof/>
            <w:webHidden/>
            <w:szCs w:val="24"/>
          </w:rPr>
          <w:tab/>
        </w:r>
        <w:r w:rsidRPr="00785C54">
          <w:rPr>
            <w:noProof/>
            <w:webHidden/>
            <w:szCs w:val="24"/>
          </w:rPr>
          <w:fldChar w:fldCharType="begin" w:fldLock="1"/>
        </w:r>
        <w:r w:rsidRPr="00785C54">
          <w:rPr>
            <w:noProof/>
            <w:webHidden/>
            <w:szCs w:val="24"/>
          </w:rPr>
          <w:instrText xml:space="preserve"> PAGEREF _Toc87620342 \h </w:instrText>
        </w:r>
        <w:r w:rsidRPr="00785C54">
          <w:rPr>
            <w:noProof/>
            <w:webHidden/>
            <w:szCs w:val="24"/>
          </w:rPr>
        </w:r>
        <w:r w:rsidRPr="00785C54">
          <w:rPr>
            <w:noProof/>
            <w:webHidden/>
            <w:szCs w:val="24"/>
          </w:rPr>
          <w:fldChar w:fldCharType="separate"/>
        </w:r>
        <w:r w:rsidRPr="00785C54">
          <w:rPr>
            <w:noProof/>
            <w:webHidden/>
            <w:szCs w:val="24"/>
          </w:rPr>
          <w:t>vi</w:t>
        </w:r>
        <w:r w:rsidRPr="00785C54">
          <w:rPr>
            <w:noProof/>
            <w:webHidden/>
            <w:szCs w:val="24"/>
          </w:rPr>
          <w:fldChar w:fldCharType="end"/>
        </w:r>
      </w:hyperlink>
    </w:p>
    <w:p w14:paraId="607500D5" w14:textId="77777777" w:rsidR="005B5EAD" w:rsidRPr="00785C54" w:rsidRDefault="005D5C5A"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3" w:history="1">
        <w:r w:rsidR="005B5EAD" w:rsidRPr="00785C54">
          <w:rPr>
            <w:rStyle w:val="Hyperlink"/>
            <w:noProof/>
            <w:szCs w:val="24"/>
            <w:lang w:eastAsia="en-US"/>
          </w:rPr>
          <w:t>Introduction</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_Toc87620343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vii</w:t>
        </w:r>
        <w:r w:rsidR="005B5EAD" w:rsidRPr="00785C54">
          <w:rPr>
            <w:noProof/>
            <w:webHidden/>
            <w:szCs w:val="24"/>
          </w:rPr>
          <w:fldChar w:fldCharType="end"/>
        </w:r>
      </w:hyperlink>
    </w:p>
    <w:p w14:paraId="03ADE418" w14:textId="77777777" w:rsidR="005B5EAD" w:rsidRPr="00785C54" w:rsidRDefault="005D5C5A"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4" w:history="1">
        <w:r w:rsidR="005B5EAD" w:rsidRPr="00785C54">
          <w:rPr>
            <w:rStyle w:val="Hyperlink"/>
            <w:noProof/>
            <w:szCs w:val="24"/>
            <w:lang w:eastAsia="en-US"/>
          </w:rPr>
          <w:t>1</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Scope</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_Toc87620344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1</w:t>
        </w:r>
        <w:r w:rsidR="005B5EAD" w:rsidRPr="00785C54">
          <w:rPr>
            <w:noProof/>
            <w:webHidden/>
            <w:szCs w:val="24"/>
          </w:rPr>
          <w:fldChar w:fldCharType="end"/>
        </w:r>
      </w:hyperlink>
    </w:p>
    <w:p w14:paraId="411411BC" w14:textId="77777777" w:rsidR="005B5EAD" w:rsidRPr="00785C54" w:rsidRDefault="005D5C5A"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5" w:history="1">
        <w:r w:rsidR="005B5EAD" w:rsidRPr="00785C54">
          <w:rPr>
            <w:rStyle w:val="Hyperlink"/>
            <w:noProof/>
            <w:szCs w:val="24"/>
            <w:lang w:eastAsia="en-US"/>
          </w:rPr>
          <w:t>2</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Normative references</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_Toc87620345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1</w:t>
        </w:r>
        <w:r w:rsidR="005B5EAD" w:rsidRPr="00785C54">
          <w:rPr>
            <w:noProof/>
            <w:webHidden/>
            <w:szCs w:val="24"/>
          </w:rPr>
          <w:fldChar w:fldCharType="end"/>
        </w:r>
      </w:hyperlink>
    </w:p>
    <w:p w14:paraId="39F928CC" w14:textId="77777777" w:rsidR="005B5EAD" w:rsidRPr="00785C54" w:rsidRDefault="005D5C5A"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6" w:history="1">
        <w:r w:rsidR="005B5EAD" w:rsidRPr="00785C54">
          <w:rPr>
            <w:rStyle w:val="Hyperlink"/>
            <w:noProof/>
            <w:szCs w:val="24"/>
            <w:lang w:eastAsia="en-US"/>
          </w:rPr>
          <w:t>3</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Terms and definitions</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_Toc87620346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1</w:t>
        </w:r>
        <w:r w:rsidR="005B5EAD" w:rsidRPr="00785C54">
          <w:rPr>
            <w:noProof/>
            <w:webHidden/>
            <w:szCs w:val="24"/>
          </w:rPr>
          <w:fldChar w:fldCharType="end"/>
        </w:r>
      </w:hyperlink>
    </w:p>
    <w:p w14:paraId="269EE93C" w14:textId="77777777" w:rsidR="005B5EAD" w:rsidRPr="00785C54" w:rsidRDefault="005D5C5A"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7" w:history="1">
        <w:r w:rsidR="005B5EAD" w:rsidRPr="00785C54">
          <w:rPr>
            <w:rStyle w:val="Hyperlink"/>
            <w:noProof/>
            <w:szCs w:val="24"/>
            <w:lang w:eastAsia="en-US"/>
          </w:rPr>
          <w:t>4</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Document conventions</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_Toc87620347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5</w:t>
        </w:r>
        <w:r w:rsidR="005B5EAD" w:rsidRPr="00785C54">
          <w:rPr>
            <w:noProof/>
            <w:webHidden/>
            <w:szCs w:val="24"/>
          </w:rPr>
          <w:fldChar w:fldCharType="end"/>
        </w:r>
      </w:hyperlink>
    </w:p>
    <w:p w14:paraId="39667572"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48" w:history="1">
        <w:r w:rsidR="005B5EAD" w:rsidRPr="00785C54">
          <w:rPr>
            <w:rStyle w:val="Hyperlink"/>
            <w:noProof/>
            <w:lang w:eastAsia="en-US"/>
          </w:rPr>
          <w:t>4.1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Abbreviated terms and acronyms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_Toc87620348 \h </w:instrText>
        </w:r>
        <w:r w:rsidR="005B5EAD" w:rsidRPr="00785C54">
          <w:rPr>
            <w:noProof/>
            <w:webHidden/>
          </w:rPr>
        </w:r>
        <w:r w:rsidR="005B5EAD" w:rsidRPr="00785C54">
          <w:rPr>
            <w:noProof/>
            <w:webHidden/>
          </w:rPr>
          <w:fldChar w:fldCharType="separate"/>
        </w:r>
        <w:r w:rsidR="005B5EAD" w:rsidRPr="00785C54">
          <w:rPr>
            <w:noProof/>
            <w:webHidden/>
          </w:rPr>
          <w:t>5</w:t>
        </w:r>
        <w:r w:rsidR="005B5EAD" w:rsidRPr="00785C54">
          <w:rPr>
            <w:noProof/>
            <w:webHidden/>
          </w:rPr>
          <w:fldChar w:fldCharType="end"/>
        </w:r>
      </w:hyperlink>
    </w:p>
    <w:p w14:paraId="2AB4574E"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49" w:history="1">
        <w:r w:rsidR="005B5EAD" w:rsidRPr="00785C54">
          <w:rPr>
            <w:rStyle w:val="Hyperlink"/>
            <w:noProof/>
            <w:lang w:eastAsia="en-US"/>
          </w:rPr>
          <w:t>4.2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Schema language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_Toc87620349 \h </w:instrText>
        </w:r>
        <w:r w:rsidR="005B5EAD" w:rsidRPr="00785C54">
          <w:rPr>
            <w:noProof/>
            <w:webHidden/>
          </w:rPr>
        </w:r>
        <w:r w:rsidR="005B5EAD" w:rsidRPr="00785C54">
          <w:rPr>
            <w:noProof/>
            <w:webHidden/>
          </w:rPr>
          <w:fldChar w:fldCharType="separate"/>
        </w:r>
        <w:r w:rsidR="005B5EAD" w:rsidRPr="00785C54">
          <w:rPr>
            <w:noProof/>
            <w:webHidden/>
          </w:rPr>
          <w:t>5</w:t>
        </w:r>
        <w:r w:rsidR="005B5EAD" w:rsidRPr="00785C54">
          <w:rPr>
            <w:noProof/>
            <w:webHidden/>
          </w:rPr>
          <w:fldChar w:fldCharType="end"/>
        </w:r>
      </w:hyperlink>
    </w:p>
    <w:p w14:paraId="63860A59"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50" w:history="1">
        <w:r w:rsidR="005B5EAD" w:rsidRPr="00785C54">
          <w:rPr>
            <w:rStyle w:val="Hyperlink"/>
            <w:noProof/>
            <w:lang w:eastAsia="en-US"/>
          </w:rPr>
          <w:t>4.3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Model element names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_Toc87620350 \h </w:instrText>
        </w:r>
        <w:r w:rsidR="005B5EAD" w:rsidRPr="00785C54">
          <w:rPr>
            <w:noProof/>
            <w:webHidden/>
          </w:rPr>
        </w:r>
        <w:r w:rsidR="005B5EAD" w:rsidRPr="00785C54">
          <w:rPr>
            <w:noProof/>
            <w:webHidden/>
          </w:rPr>
          <w:fldChar w:fldCharType="separate"/>
        </w:r>
        <w:r w:rsidR="005B5EAD" w:rsidRPr="00785C54">
          <w:rPr>
            <w:noProof/>
            <w:webHidden/>
          </w:rPr>
          <w:t>6</w:t>
        </w:r>
        <w:r w:rsidR="005B5EAD" w:rsidRPr="00785C54">
          <w:rPr>
            <w:noProof/>
            <w:webHidden/>
          </w:rPr>
          <w:fldChar w:fldCharType="end"/>
        </w:r>
      </w:hyperlink>
    </w:p>
    <w:p w14:paraId="2847EF52"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51" w:history="1">
        <w:r w:rsidR="005B5EAD" w:rsidRPr="00785C54">
          <w:rPr>
            <w:rStyle w:val="Hyperlink"/>
            <w:noProof/>
            <w:lang w:eastAsia="en-US"/>
          </w:rPr>
          <w:t>4.4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Requirements and recommendations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_Toc87620351 \h </w:instrText>
        </w:r>
        <w:r w:rsidR="005B5EAD" w:rsidRPr="00785C54">
          <w:rPr>
            <w:noProof/>
            <w:webHidden/>
          </w:rPr>
        </w:r>
        <w:r w:rsidR="005B5EAD" w:rsidRPr="00785C54">
          <w:rPr>
            <w:noProof/>
            <w:webHidden/>
          </w:rPr>
          <w:fldChar w:fldCharType="separate"/>
        </w:r>
        <w:r w:rsidR="005B5EAD" w:rsidRPr="00785C54">
          <w:rPr>
            <w:noProof/>
            <w:webHidden/>
          </w:rPr>
          <w:t>6</w:t>
        </w:r>
        <w:r w:rsidR="005B5EAD" w:rsidRPr="00785C54">
          <w:rPr>
            <w:noProof/>
            <w:webHidden/>
          </w:rPr>
          <w:fldChar w:fldCharType="end"/>
        </w:r>
      </w:hyperlink>
    </w:p>
    <w:p w14:paraId="6AB4E159"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52" w:history="1">
        <w:r w:rsidR="005B5EAD" w:rsidRPr="00785C54">
          <w:rPr>
            <w:rStyle w:val="Hyperlink"/>
            <w:noProof/>
            <w:lang w:eastAsia="en-US"/>
          </w:rPr>
          <w:t>4.5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Requirements classes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_Toc87620352 \h </w:instrText>
        </w:r>
        <w:r w:rsidR="005B5EAD" w:rsidRPr="00785C54">
          <w:rPr>
            <w:noProof/>
            <w:webHidden/>
          </w:rPr>
        </w:r>
        <w:r w:rsidR="005B5EAD" w:rsidRPr="00785C54">
          <w:rPr>
            <w:noProof/>
            <w:webHidden/>
          </w:rPr>
          <w:fldChar w:fldCharType="separate"/>
        </w:r>
        <w:r w:rsidR="005B5EAD" w:rsidRPr="00785C54">
          <w:rPr>
            <w:noProof/>
            <w:webHidden/>
          </w:rPr>
          <w:t>7</w:t>
        </w:r>
        <w:r w:rsidR="005B5EAD" w:rsidRPr="00785C54">
          <w:rPr>
            <w:noProof/>
            <w:webHidden/>
          </w:rPr>
          <w:fldChar w:fldCharType="end"/>
        </w:r>
      </w:hyperlink>
    </w:p>
    <w:p w14:paraId="3835F4E4"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53" w:history="1">
        <w:r w:rsidR="005B5EAD" w:rsidRPr="00785C54">
          <w:rPr>
            <w:rStyle w:val="Hyperlink"/>
            <w:noProof/>
            <w:lang w:eastAsia="en-US"/>
          </w:rPr>
          <w:t>4.6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Conformance classes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_Toc87620353 \h </w:instrText>
        </w:r>
        <w:r w:rsidR="005B5EAD" w:rsidRPr="00785C54">
          <w:rPr>
            <w:noProof/>
            <w:webHidden/>
          </w:rPr>
        </w:r>
        <w:r w:rsidR="005B5EAD" w:rsidRPr="00785C54">
          <w:rPr>
            <w:noProof/>
            <w:webHidden/>
          </w:rPr>
          <w:fldChar w:fldCharType="separate"/>
        </w:r>
        <w:r w:rsidR="005B5EAD" w:rsidRPr="00785C54">
          <w:rPr>
            <w:noProof/>
            <w:webHidden/>
          </w:rPr>
          <w:t>8</w:t>
        </w:r>
        <w:r w:rsidR="005B5EAD" w:rsidRPr="00785C54">
          <w:rPr>
            <w:noProof/>
            <w:webHidden/>
          </w:rPr>
          <w:fldChar w:fldCharType="end"/>
        </w:r>
      </w:hyperlink>
    </w:p>
    <w:p w14:paraId="09009557"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54" w:history="1">
        <w:r w:rsidR="005B5EAD" w:rsidRPr="00785C54">
          <w:rPr>
            <w:rStyle w:val="Hyperlink"/>
            <w:noProof/>
            <w:lang w:eastAsia="en-US"/>
          </w:rPr>
          <w:t>4.7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Identifiers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_Toc87620354 \h </w:instrText>
        </w:r>
        <w:r w:rsidR="005B5EAD" w:rsidRPr="00785C54">
          <w:rPr>
            <w:noProof/>
            <w:webHidden/>
          </w:rPr>
        </w:r>
        <w:r w:rsidR="005B5EAD" w:rsidRPr="00785C54">
          <w:rPr>
            <w:noProof/>
            <w:webHidden/>
          </w:rPr>
          <w:fldChar w:fldCharType="separate"/>
        </w:r>
        <w:r w:rsidR="005B5EAD" w:rsidRPr="00785C54">
          <w:rPr>
            <w:noProof/>
            <w:webHidden/>
          </w:rPr>
          <w:t>8</w:t>
        </w:r>
        <w:r w:rsidR="005B5EAD" w:rsidRPr="00785C54">
          <w:rPr>
            <w:noProof/>
            <w:webHidden/>
          </w:rPr>
          <w:fldChar w:fldCharType="end"/>
        </w:r>
      </w:hyperlink>
    </w:p>
    <w:p w14:paraId="766DDB28" w14:textId="77777777" w:rsidR="005B5EAD" w:rsidRPr="00785C54" w:rsidRDefault="005D5C5A" w:rsidP="00785C54">
      <w:pPr>
        <w:pStyle w:val="TOC1"/>
        <w:rPr>
          <w:rFonts w:asciiTheme="minorHAnsi" w:eastAsiaTheme="minorEastAsia" w:hAnsiTheme="minorHAnsi"/>
          <w:b w:val="0"/>
          <w:noProof/>
          <w:lang w:val="sv-SE" w:eastAsia="sv-SE"/>
        </w:rPr>
      </w:pPr>
      <w:hyperlink w:anchor="_Toc87620355" w:history="1">
        <w:r w:rsidR="005B5EAD" w:rsidRPr="00785C54">
          <w:rPr>
            <w:rStyle w:val="Hyperlink"/>
            <w:noProof/>
            <w:lang w:eastAsia="en-US"/>
          </w:rPr>
          <w:t>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Conformance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_Toc87620355 \h </w:instrText>
        </w:r>
        <w:r w:rsidR="005B5EAD" w:rsidRPr="00785C54">
          <w:rPr>
            <w:noProof/>
            <w:webHidden/>
          </w:rPr>
        </w:r>
        <w:r w:rsidR="005B5EAD" w:rsidRPr="00785C54">
          <w:rPr>
            <w:noProof/>
            <w:webHidden/>
          </w:rPr>
          <w:fldChar w:fldCharType="separate"/>
        </w:r>
        <w:r w:rsidR="005B5EAD" w:rsidRPr="00785C54">
          <w:rPr>
            <w:noProof/>
            <w:webHidden/>
          </w:rPr>
          <w:t>9</w:t>
        </w:r>
        <w:r w:rsidR="005B5EAD" w:rsidRPr="00785C54">
          <w:rPr>
            <w:noProof/>
            <w:webHidden/>
          </w:rPr>
          <w:fldChar w:fldCharType="end"/>
        </w:r>
      </w:hyperlink>
    </w:p>
    <w:p w14:paraId="6F7D8258"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56" w:history="1">
        <w:r w:rsidR="005B5EAD" w:rsidRPr="00785C54">
          <w:rPr>
            <w:rStyle w:val="Hyperlink"/>
            <w:noProof/>
            <w:lang w:eastAsia="en-US"/>
          </w:rPr>
          <w:t>5.1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Overview</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_Toc87620356 \h </w:instrText>
        </w:r>
        <w:r w:rsidR="005B5EAD" w:rsidRPr="00785C54">
          <w:rPr>
            <w:noProof/>
            <w:webHidden/>
          </w:rPr>
        </w:r>
        <w:r w:rsidR="005B5EAD" w:rsidRPr="00785C54">
          <w:rPr>
            <w:noProof/>
            <w:webHidden/>
          </w:rPr>
          <w:fldChar w:fldCharType="separate"/>
        </w:r>
        <w:r w:rsidR="005B5EAD" w:rsidRPr="00785C54">
          <w:rPr>
            <w:noProof/>
            <w:webHidden/>
          </w:rPr>
          <w:t>9</w:t>
        </w:r>
        <w:r w:rsidR="005B5EAD" w:rsidRPr="00785C54">
          <w:rPr>
            <w:noProof/>
            <w:webHidden/>
          </w:rPr>
          <w:fldChar w:fldCharType="end"/>
        </w:r>
      </w:hyperlink>
    </w:p>
    <w:p w14:paraId="3CFE4AB4"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57" w:history="1">
        <w:r w:rsidR="005B5EAD" w:rsidRPr="00785C54">
          <w:rPr>
            <w:rStyle w:val="Hyperlink"/>
            <w:noProof/>
            <w:lang w:eastAsia="en-US"/>
          </w:rPr>
          <w:t>5.2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Conformance classes related to models including Observations, Measurements and Samples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_Toc87620357 \h </w:instrText>
        </w:r>
        <w:r w:rsidR="005B5EAD" w:rsidRPr="00785C54">
          <w:rPr>
            <w:noProof/>
            <w:webHidden/>
          </w:rPr>
        </w:r>
        <w:r w:rsidR="005B5EAD" w:rsidRPr="00785C54">
          <w:rPr>
            <w:noProof/>
            <w:webHidden/>
          </w:rPr>
          <w:fldChar w:fldCharType="separate"/>
        </w:r>
        <w:r w:rsidR="005B5EAD" w:rsidRPr="00785C54">
          <w:rPr>
            <w:noProof/>
            <w:webHidden/>
          </w:rPr>
          <w:t>9</w:t>
        </w:r>
        <w:r w:rsidR="005B5EAD" w:rsidRPr="00785C54">
          <w:rPr>
            <w:noProof/>
            <w:webHidden/>
          </w:rPr>
          <w:fldChar w:fldCharType="end"/>
        </w:r>
      </w:hyperlink>
    </w:p>
    <w:p w14:paraId="0284A20D" w14:textId="77777777" w:rsidR="005B5EAD" w:rsidRPr="00785C54" w:rsidRDefault="005D5C5A" w:rsidP="00785C54">
      <w:pPr>
        <w:pStyle w:val="TOC1"/>
        <w:rPr>
          <w:rFonts w:asciiTheme="minorHAnsi" w:eastAsiaTheme="minorEastAsia" w:hAnsiTheme="minorHAnsi"/>
          <w:b w:val="0"/>
          <w:noProof/>
          <w:lang w:val="sv-SE" w:eastAsia="sv-SE"/>
        </w:rPr>
      </w:pPr>
      <w:hyperlink w:anchor="_Toc87620358" w:history="1">
        <w:r w:rsidR="005B5EAD" w:rsidRPr="00785C54">
          <w:rPr>
            <w:rStyle w:val="Hyperlink"/>
            <w:noProof/>
            <w:lang w:eastAsia="en-US"/>
          </w:rPr>
          <w:t>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Packaging, requirements and dependencies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_Toc87620358 \h </w:instrText>
        </w:r>
        <w:r w:rsidR="005B5EAD" w:rsidRPr="00785C54">
          <w:rPr>
            <w:noProof/>
            <w:webHidden/>
          </w:rPr>
        </w:r>
        <w:r w:rsidR="005B5EAD" w:rsidRPr="00785C54">
          <w:rPr>
            <w:noProof/>
            <w:webHidden/>
          </w:rPr>
          <w:fldChar w:fldCharType="separate"/>
        </w:r>
        <w:r w:rsidR="005B5EAD" w:rsidRPr="00785C54">
          <w:rPr>
            <w:noProof/>
            <w:webHidden/>
          </w:rPr>
          <w:t>12</w:t>
        </w:r>
        <w:r w:rsidR="005B5EAD" w:rsidRPr="00785C54">
          <w:rPr>
            <w:noProof/>
            <w:webHidden/>
          </w:rPr>
          <w:fldChar w:fldCharType="end"/>
        </w:r>
      </w:hyperlink>
    </w:p>
    <w:p w14:paraId="35498B37"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59" w:history="1">
        <w:r w:rsidR="005B5EAD" w:rsidRPr="00785C54">
          <w:rPr>
            <w:rStyle w:val="Hyperlink"/>
            <w:noProof/>
            <w:lang w:eastAsia="en-US"/>
          </w:rPr>
          <w:t>6.1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Requirements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_Toc87620359 \h </w:instrText>
        </w:r>
        <w:r w:rsidR="005B5EAD" w:rsidRPr="00785C54">
          <w:rPr>
            <w:noProof/>
            <w:webHidden/>
          </w:rPr>
        </w:r>
        <w:r w:rsidR="005B5EAD" w:rsidRPr="00785C54">
          <w:rPr>
            <w:noProof/>
            <w:webHidden/>
          </w:rPr>
          <w:fldChar w:fldCharType="separate"/>
        </w:r>
        <w:r w:rsidR="005B5EAD" w:rsidRPr="00785C54">
          <w:rPr>
            <w:noProof/>
            <w:webHidden/>
          </w:rPr>
          <w:t>12</w:t>
        </w:r>
        <w:r w:rsidR="005B5EAD" w:rsidRPr="00785C54">
          <w:rPr>
            <w:noProof/>
            <w:webHidden/>
          </w:rPr>
          <w:fldChar w:fldCharType="end"/>
        </w:r>
      </w:hyperlink>
    </w:p>
    <w:p w14:paraId="616E8330"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60" w:history="1">
        <w:r w:rsidR="005B5EAD" w:rsidRPr="00785C54">
          <w:rPr>
            <w:rStyle w:val="Hyperlink"/>
            <w:noProof/>
            <w:lang w:eastAsia="en-US"/>
          </w:rPr>
          <w:t>6.2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UML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_Toc87620360 \h </w:instrText>
        </w:r>
        <w:r w:rsidR="005B5EAD" w:rsidRPr="00785C54">
          <w:rPr>
            <w:noProof/>
            <w:webHidden/>
          </w:rPr>
        </w:r>
        <w:r w:rsidR="005B5EAD" w:rsidRPr="00785C54">
          <w:rPr>
            <w:noProof/>
            <w:webHidden/>
          </w:rPr>
          <w:fldChar w:fldCharType="separate"/>
        </w:r>
        <w:r w:rsidR="005B5EAD" w:rsidRPr="00785C54">
          <w:rPr>
            <w:noProof/>
            <w:webHidden/>
          </w:rPr>
          <w:t>12</w:t>
        </w:r>
        <w:r w:rsidR="005B5EAD" w:rsidRPr="00785C54">
          <w:rPr>
            <w:noProof/>
            <w:webHidden/>
          </w:rPr>
          <w:fldChar w:fldCharType="end"/>
        </w:r>
      </w:hyperlink>
    </w:p>
    <w:p w14:paraId="67ABC0D8"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61" w:history="1">
        <w:r w:rsidR="005B5EAD" w:rsidRPr="00785C54">
          <w:rPr>
            <w:rStyle w:val="Hyperlink"/>
            <w:noProof/>
            <w:lang w:eastAsia="en-US"/>
          </w:rPr>
          <w:t>6.3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Note on the use of Any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_Toc87620361 \h </w:instrText>
        </w:r>
        <w:r w:rsidR="005B5EAD" w:rsidRPr="00785C54">
          <w:rPr>
            <w:noProof/>
            <w:webHidden/>
          </w:rPr>
        </w:r>
        <w:r w:rsidR="005B5EAD" w:rsidRPr="00785C54">
          <w:rPr>
            <w:noProof/>
            <w:webHidden/>
          </w:rPr>
          <w:fldChar w:fldCharType="separate"/>
        </w:r>
        <w:r w:rsidR="005B5EAD" w:rsidRPr="00785C54">
          <w:rPr>
            <w:noProof/>
            <w:webHidden/>
          </w:rPr>
          <w:t>15</w:t>
        </w:r>
        <w:r w:rsidR="005B5EAD" w:rsidRPr="00785C54">
          <w:rPr>
            <w:noProof/>
            <w:webHidden/>
          </w:rPr>
          <w:fldChar w:fldCharType="end"/>
        </w:r>
      </w:hyperlink>
    </w:p>
    <w:p w14:paraId="43121AB3" w14:textId="77777777" w:rsidR="005B5EAD" w:rsidRPr="00785C54" w:rsidRDefault="005D5C5A" w:rsidP="00785C54">
      <w:pPr>
        <w:pStyle w:val="TOC1"/>
        <w:rPr>
          <w:rFonts w:asciiTheme="minorHAnsi" w:eastAsiaTheme="minorEastAsia" w:hAnsiTheme="minorHAnsi"/>
          <w:b w:val="0"/>
          <w:noProof/>
          <w:lang w:val="sv-SE" w:eastAsia="sv-SE"/>
        </w:rPr>
      </w:pPr>
      <w:hyperlink w:anchor="_Toc87620362" w:history="1">
        <w:r w:rsidR="005B5EAD" w:rsidRPr="00785C54">
          <w:rPr>
            <w:rStyle w:val="Hyperlink"/>
            <w:noProof/>
            <w:lang w:eastAsia="en-US"/>
          </w:rPr>
          <w:t>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Fundamental characteristics of observations and samples (informative)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_Toc87620362 \h </w:instrText>
        </w:r>
        <w:r w:rsidR="005B5EAD" w:rsidRPr="00785C54">
          <w:rPr>
            <w:noProof/>
            <w:webHidden/>
          </w:rPr>
        </w:r>
        <w:r w:rsidR="005B5EAD" w:rsidRPr="00785C54">
          <w:rPr>
            <w:noProof/>
            <w:webHidden/>
          </w:rPr>
          <w:fldChar w:fldCharType="separate"/>
        </w:r>
        <w:r w:rsidR="005B5EAD" w:rsidRPr="00785C54">
          <w:rPr>
            <w:noProof/>
            <w:webHidden/>
          </w:rPr>
          <w:t>16</w:t>
        </w:r>
        <w:r w:rsidR="005B5EAD" w:rsidRPr="00785C54">
          <w:rPr>
            <w:noProof/>
            <w:webHidden/>
          </w:rPr>
          <w:fldChar w:fldCharType="end"/>
        </w:r>
      </w:hyperlink>
    </w:p>
    <w:p w14:paraId="28972503"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63" w:history="1">
        <w:r w:rsidR="005B5EAD" w:rsidRPr="00785C54">
          <w:rPr>
            <w:rStyle w:val="Hyperlink"/>
            <w:noProof/>
            <w:lang w:eastAsia="en-US"/>
          </w:rPr>
          <w:t>7.1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_Toc87620363 \h </w:instrText>
        </w:r>
        <w:r w:rsidR="005B5EAD" w:rsidRPr="00785C54">
          <w:rPr>
            <w:noProof/>
            <w:webHidden/>
          </w:rPr>
        </w:r>
        <w:r w:rsidR="005B5EAD" w:rsidRPr="00785C54">
          <w:rPr>
            <w:noProof/>
            <w:webHidden/>
          </w:rPr>
          <w:fldChar w:fldCharType="separate"/>
        </w:r>
        <w:r w:rsidR="005B5EAD" w:rsidRPr="00785C54">
          <w:rPr>
            <w:noProof/>
            <w:webHidden/>
          </w:rPr>
          <w:t>16</w:t>
        </w:r>
        <w:r w:rsidR="005B5EAD" w:rsidRPr="00785C54">
          <w:rPr>
            <w:noProof/>
            <w:webHidden/>
          </w:rPr>
          <w:fldChar w:fldCharType="end"/>
        </w:r>
      </w:hyperlink>
    </w:p>
    <w:p w14:paraId="4973B1B7"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64" w:history="1">
        <w:r w:rsidR="005B5EAD" w:rsidRPr="00785C54">
          <w:rPr>
            <w:rStyle w:val="Hyperlink"/>
            <w:noProof/>
            <w:lang w:eastAsia="en-US"/>
          </w:rPr>
          <w:t>7.2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_Toc87620364 \h </w:instrText>
        </w:r>
        <w:r w:rsidR="005B5EAD" w:rsidRPr="00785C54">
          <w:rPr>
            <w:noProof/>
            <w:webHidden/>
          </w:rPr>
        </w:r>
        <w:r w:rsidR="005B5EAD" w:rsidRPr="00785C54">
          <w:rPr>
            <w:noProof/>
            <w:webHidden/>
          </w:rPr>
          <w:fldChar w:fldCharType="separate"/>
        </w:r>
        <w:r w:rsidR="005B5EAD" w:rsidRPr="00785C54">
          <w:rPr>
            <w:noProof/>
            <w:webHidden/>
          </w:rPr>
          <w:t>18</w:t>
        </w:r>
        <w:r w:rsidR="005B5EAD" w:rsidRPr="00785C54">
          <w:rPr>
            <w:noProof/>
            <w:webHidden/>
          </w:rPr>
          <w:fldChar w:fldCharType="end"/>
        </w:r>
      </w:hyperlink>
    </w:p>
    <w:p w14:paraId="76759A36"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65" w:history="1">
        <w:r w:rsidR="005B5EAD" w:rsidRPr="00785C54">
          <w:rPr>
            <w:rStyle w:val="Hyperlink"/>
            <w:noProof/>
            <w:lang w:eastAsia="en-US"/>
          </w:rPr>
          <w:t>7.3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Alignment between Observation, Sample and domain models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_Toc87620365 \h </w:instrText>
        </w:r>
        <w:r w:rsidR="005B5EAD" w:rsidRPr="00785C54">
          <w:rPr>
            <w:noProof/>
            <w:webHidden/>
          </w:rPr>
        </w:r>
        <w:r w:rsidR="005B5EAD" w:rsidRPr="00785C54">
          <w:rPr>
            <w:noProof/>
            <w:webHidden/>
          </w:rPr>
          <w:fldChar w:fldCharType="separate"/>
        </w:r>
        <w:r w:rsidR="005B5EAD" w:rsidRPr="00785C54">
          <w:rPr>
            <w:noProof/>
            <w:webHidden/>
          </w:rPr>
          <w:t>21</w:t>
        </w:r>
        <w:r w:rsidR="005B5EAD" w:rsidRPr="00785C54">
          <w:rPr>
            <w:noProof/>
            <w:webHidden/>
          </w:rPr>
          <w:fldChar w:fldCharType="end"/>
        </w:r>
      </w:hyperlink>
    </w:p>
    <w:p w14:paraId="18A9F691" w14:textId="77777777" w:rsidR="005B5EAD" w:rsidRPr="00785C54" w:rsidRDefault="005D5C5A" w:rsidP="00785C54">
      <w:pPr>
        <w:pStyle w:val="TOC1"/>
        <w:rPr>
          <w:rFonts w:asciiTheme="minorHAnsi" w:eastAsiaTheme="minorEastAsia" w:hAnsiTheme="minorHAnsi"/>
          <w:b w:val="0"/>
          <w:noProof/>
          <w:lang w:val="sv-SE" w:eastAsia="sv-SE"/>
        </w:rPr>
      </w:pPr>
      <w:hyperlink w:anchor="_Toc87620366" w:history="1">
        <w:r w:rsidR="005B5EAD" w:rsidRPr="00785C54">
          <w:rPr>
            <w:rStyle w:val="Hyperlink"/>
            <w:noProof/>
            <w:lang w:eastAsia="en-US"/>
          </w:rPr>
          <w:t>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Conceptual Observation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_Toc87620366 \h </w:instrText>
        </w:r>
        <w:r w:rsidR="005B5EAD" w:rsidRPr="00785C54">
          <w:rPr>
            <w:noProof/>
            <w:webHidden/>
          </w:rPr>
        </w:r>
        <w:r w:rsidR="005B5EAD" w:rsidRPr="00785C54">
          <w:rPr>
            <w:noProof/>
            <w:webHidden/>
          </w:rPr>
          <w:fldChar w:fldCharType="separate"/>
        </w:r>
        <w:r w:rsidR="005B5EAD" w:rsidRPr="00785C54">
          <w:rPr>
            <w:noProof/>
            <w:webHidden/>
          </w:rPr>
          <w:t>26</w:t>
        </w:r>
        <w:r w:rsidR="005B5EAD" w:rsidRPr="00785C54">
          <w:rPr>
            <w:noProof/>
            <w:webHidden/>
          </w:rPr>
          <w:fldChar w:fldCharType="end"/>
        </w:r>
      </w:hyperlink>
    </w:p>
    <w:p w14:paraId="4B64D059"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67" w:history="1">
        <w:r w:rsidR="005B5EAD" w:rsidRPr="00785C54">
          <w:rPr>
            <w:rStyle w:val="Hyperlink"/>
            <w:noProof/>
            <w:lang w:eastAsia="en-US"/>
          </w:rPr>
          <w:t>8.1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_Toc87620367 \h </w:instrText>
        </w:r>
        <w:r w:rsidR="005B5EAD" w:rsidRPr="00785C54">
          <w:rPr>
            <w:noProof/>
            <w:webHidden/>
          </w:rPr>
        </w:r>
        <w:r w:rsidR="005B5EAD" w:rsidRPr="00785C54">
          <w:rPr>
            <w:noProof/>
            <w:webHidden/>
          </w:rPr>
          <w:fldChar w:fldCharType="separate"/>
        </w:r>
        <w:r w:rsidR="005B5EAD" w:rsidRPr="00785C54">
          <w:rPr>
            <w:noProof/>
            <w:webHidden/>
          </w:rPr>
          <w:t>26</w:t>
        </w:r>
        <w:r w:rsidR="005B5EAD" w:rsidRPr="00785C54">
          <w:rPr>
            <w:noProof/>
            <w:webHidden/>
          </w:rPr>
          <w:fldChar w:fldCharType="end"/>
        </w:r>
      </w:hyperlink>
    </w:p>
    <w:p w14:paraId="7599BE98"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68" w:history="1">
        <w:r w:rsidR="005B5EAD" w:rsidRPr="00785C54">
          <w:rPr>
            <w:rStyle w:val="Hyperlink"/>
            <w:noProof/>
            <w:lang w:eastAsia="en-US"/>
          </w:rPr>
          <w:t>8.2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_Toc87620368 \h </w:instrText>
        </w:r>
        <w:r w:rsidR="005B5EAD" w:rsidRPr="00785C54">
          <w:rPr>
            <w:noProof/>
            <w:webHidden/>
          </w:rPr>
        </w:r>
        <w:r w:rsidR="005B5EAD" w:rsidRPr="00785C54">
          <w:rPr>
            <w:noProof/>
            <w:webHidden/>
          </w:rPr>
          <w:fldChar w:fldCharType="separate"/>
        </w:r>
        <w:r w:rsidR="005B5EAD" w:rsidRPr="00785C54">
          <w:rPr>
            <w:noProof/>
            <w:webHidden/>
          </w:rPr>
          <w:t>28</w:t>
        </w:r>
        <w:r w:rsidR="005B5EAD" w:rsidRPr="00785C54">
          <w:rPr>
            <w:noProof/>
            <w:webHidden/>
          </w:rPr>
          <w:fldChar w:fldCharType="end"/>
        </w:r>
      </w:hyperlink>
    </w:p>
    <w:p w14:paraId="2631CC60"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69" w:history="1">
        <w:r w:rsidR="005B5EAD" w:rsidRPr="00785C54">
          <w:rPr>
            <w:rStyle w:val="Hyperlink"/>
            <w:noProof/>
            <w:lang w:eastAsia="en-US"/>
          </w:rPr>
          <w:t>8.3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ObservableProperty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_Toc87620369 \h </w:instrText>
        </w:r>
        <w:r w:rsidR="005B5EAD" w:rsidRPr="00785C54">
          <w:rPr>
            <w:noProof/>
            <w:webHidden/>
          </w:rPr>
        </w:r>
        <w:r w:rsidR="005B5EAD" w:rsidRPr="00785C54">
          <w:rPr>
            <w:noProof/>
            <w:webHidden/>
          </w:rPr>
          <w:fldChar w:fldCharType="separate"/>
        </w:r>
        <w:r w:rsidR="005B5EAD" w:rsidRPr="00785C54">
          <w:rPr>
            <w:noProof/>
            <w:webHidden/>
          </w:rPr>
          <w:t>34</w:t>
        </w:r>
        <w:r w:rsidR="005B5EAD" w:rsidRPr="00785C54">
          <w:rPr>
            <w:noProof/>
            <w:webHidden/>
          </w:rPr>
          <w:fldChar w:fldCharType="end"/>
        </w:r>
      </w:hyperlink>
    </w:p>
    <w:p w14:paraId="5F7A3BCA"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70" w:history="1">
        <w:r w:rsidR="005B5EAD" w:rsidRPr="00785C54">
          <w:rPr>
            <w:rStyle w:val="Hyperlink"/>
            <w:noProof/>
            <w:lang w:eastAsia="en-US"/>
          </w:rPr>
          <w:t>8.4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_Toc87620370 \h </w:instrText>
        </w:r>
        <w:r w:rsidR="005B5EAD" w:rsidRPr="00785C54">
          <w:rPr>
            <w:noProof/>
            <w:webHidden/>
          </w:rPr>
        </w:r>
        <w:r w:rsidR="005B5EAD" w:rsidRPr="00785C54">
          <w:rPr>
            <w:noProof/>
            <w:webHidden/>
          </w:rPr>
          <w:fldChar w:fldCharType="separate"/>
        </w:r>
        <w:r w:rsidR="005B5EAD" w:rsidRPr="00785C54">
          <w:rPr>
            <w:noProof/>
            <w:webHidden/>
          </w:rPr>
          <w:t>35</w:t>
        </w:r>
        <w:r w:rsidR="005B5EAD" w:rsidRPr="00785C54">
          <w:rPr>
            <w:noProof/>
            <w:webHidden/>
          </w:rPr>
          <w:fldChar w:fldCharType="end"/>
        </w:r>
      </w:hyperlink>
    </w:p>
    <w:p w14:paraId="6F54A812"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71" w:history="1">
        <w:r w:rsidR="005B5EAD" w:rsidRPr="00785C54">
          <w:rPr>
            <w:rStyle w:val="Hyperlink"/>
            <w:noProof/>
            <w:lang w:eastAsia="en-US"/>
          </w:rPr>
          <w:t>8.5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_Toc87620371 \h </w:instrText>
        </w:r>
        <w:r w:rsidR="005B5EAD" w:rsidRPr="00785C54">
          <w:rPr>
            <w:noProof/>
            <w:webHidden/>
          </w:rPr>
        </w:r>
        <w:r w:rsidR="005B5EAD" w:rsidRPr="00785C54">
          <w:rPr>
            <w:noProof/>
            <w:webHidden/>
          </w:rPr>
          <w:fldChar w:fldCharType="separate"/>
        </w:r>
        <w:r w:rsidR="005B5EAD" w:rsidRPr="00785C54">
          <w:rPr>
            <w:noProof/>
            <w:webHidden/>
          </w:rPr>
          <w:t>36</w:t>
        </w:r>
        <w:r w:rsidR="005B5EAD" w:rsidRPr="00785C54">
          <w:rPr>
            <w:noProof/>
            <w:webHidden/>
          </w:rPr>
          <w:fldChar w:fldCharType="end"/>
        </w:r>
      </w:hyperlink>
    </w:p>
    <w:p w14:paraId="1DC0A5C4"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72" w:history="1">
        <w:r w:rsidR="005B5EAD" w:rsidRPr="00785C54">
          <w:rPr>
            <w:rStyle w:val="Hyperlink"/>
            <w:noProof/>
            <w:lang w:eastAsia="en-US"/>
          </w:rPr>
          <w:t>8.6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_Toc87620372 \h </w:instrText>
        </w:r>
        <w:r w:rsidR="005B5EAD" w:rsidRPr="00785C54">
          <w:rPr>
            <w:noProof/>
            <w:webHidden/>
          </w:rPr>
        </w:r>
        <w:r w:rsidR="005B5EAD" w:rsidRPr="00785C54">
          <w:rPr>
            <w:noProof/>
            <w:webHidden/>
          </w:rPr>
          <w:fldChar w:fldCharType="separate"/>
        </w:r>
        <w:r w:rsidR="005B5EAD" w:rsidRPr="00785C54">
          <w:rPr>
            <w:noProof/>
            <w:webHidden/>
          </w:rPr>
          <w:t>37</w:t>
        </w:r>
        <w:r w:rsidR="005B5EAD" w:rsidRPr="00785C54">
          <w:rPr>
            <w:noProof/>
            <w:webHidden/>
          </w:rPr>
          <w:fldChar w:fldCharType="end"/>
        </w:r>
      </w:hyperlink>
    </w:p>
    <w:p w14:paraId="02A400FC"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73" w:history="1">
        <w:r w:rsidR="005B5EAD" w:rsidRPr="00785C54">
          <w:rPr>
            <w:rStyle w:val="Hyperlink"/>
            <w:noProof/>
            <w:lang w:eastAsia="en-US"/>
          </w:rPr>
          <w:t>8.7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Host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_Toc87620373 \h </w:instrText>
        </w:r>
        <w:r w:rsidR="005B5EAD" w:rsidRPr="00785C54">
          <w:rPr>
            <w:noProof/>
            <w:webHidden/>
          </w:rPr>
        </w:r>
        <w:r w:rsidR="005B5EAD" w:rsidRPr="00785C54">
          <w:rPr>
            <w:noProof/>
            <w:webHidden/>
          </w:rPr>
          <w:fldChar w:fldCharType="separate"/>
        </w:r>
        <w:r w:rsidR="005B5EAD" w:rsidRPr="00785C54">
          <w:rPr>
            <w:noProof/>
            <w:webHidden/>
          </w:rPr>
          <w:t>39</w:t>
        </w:r>
        <w:r w:rsidR="005B5EAD" w:rsidRPr="00785C54">
          <w:rPr>
            <w:noProof/>
            <w:webHidden/>
          </w:rPr>
          <w:fldChar w:fldCharType="end"/>
        </w:r>
      </w:hyperlink>
    </w:p>
    <w:p w14:paraId="68C68089"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74" w:history="1">
        <w:r w:rsidR="005B5EAD" w:rsidRPr="00785C54">
          <w:rPr>
            <w:rStyle w:val="Hyperlink"/>
            <w:noProof/>
            <w:lang w:eastAsia="en-US"/>
          </w:rPr>
          <w:t>8.8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Deployment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_Toc87620374 \h </w:instrText>
        </w:r>
        <w:r w:rsidR="005B5EAD" w:rsidRPr="00785C54">
          <w:rPr>
            <w:noProof/>
            <w:webHidden/>
          </w:rPr>
        </w:r>
        <w:r w:rsidR="005B5EAD" w:rsidRPr="00785C54">
          <w:rPr>
            <w:noProof/>
            <w:webHidden/>
          </w:rPr>
          <w:fldChar w:fldCharType="separate"/>
        </w:r>
        <w:r w:rsidR="005B5EAD" w:rsidRPr="00785C54">
          <w:rPr>
            <w:noProof/>
            <w:webHidden/>
          </w:rPr>
          <w:t>40</w:t>
        </w:r>
        <w:r w:rsidR="005B5EAD" w:rsidRPr="00785C54">
          <w:rPr>
            <w:noProof/>
            <w:webHidden/>
          </w:rPr>
          <w:fldChar w:fldCharType="end"/>
        </w:r>
      </w:hyperlink>
    </w:p>
    <w:p w14:paraId="223E026E" w14:textId="77777777" w:rsidR="005B5EAD" w:rsidRPr="00785C54" w:rsidRDefault="005D5C5A" w:rsidP="00785C54">
      <w:pPr>
        <w:pStyle w:val="TOC1"/>
        <w:rPr>
          <w:rFonts w:asciiTheme="minorHAnsi" w:eastAsiaTheme="minorEastAsia" w:hAnsiTheme="minorHAnsi"/>
          <w:b w:val="0"/>
          <w:noProof/>
          <w:lang w:val="sv-SE" w:eastAsia="sv-SE"/>
        </w:rPr>
      </w:pPr>
      <w:hyperlink w:anchor="_Toc87620375" w:history="1">
        <w:r w:rsidR="005B5EAD" w:rsidRPr="00785C54">
          <w:rPr>
            <w:rStyle w:val="Hyperlink"/>
            <w:noProof/>
            <w:lang w:eastAsia="en-US"/>
          </w:rPr>
          <w:t>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 Observation Core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_Toc87620375 \h </w:instrText>
        </w:r>
        <w:r w:rsidR="005B5EAD" w:rsidRPr="00785C54">
          <w:rPr>
            <w:noProof/>
            <w:webHidden/>
          </w:rPr>
        </w:r>
        <w:r w:rsidR="005B5EAD" w:rsidRPr="00785C54">
          <w:rPr>
            <w:noProof/>
            <w:webHidden/>
          </w:rPr>
          <w:fldChar w:fldCharType="separate"/>
        </w:r>
        <w:r w:rsidR="005B5EAD" w:rsidRPr="00785C54">
          <w:rPr>
            <w:noProof/>
            <w:webHidden/>
          </w:rPr>
          <w:t>41</w:t>
        </w:r>
        <w:r w:rsidR="005B5EAD" w:rsidRPr="00785C54">
          <w:rPr>
            <w:noProof/>
            <w:webHidden/>
          </w:rPr>
          <w:fldChar w:fldCharType="end"/>
        </w:r>
      </w:hyperlink>
    </w:p>
    <w:p w14:paraId="3FF00DB4"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76" w:history="1">
        <w:r w:rsidR="005B5EAD" w:rsidRPr="00785C54">
          <w:rPr>
            <w:rStyle w:val="Hyperlink"/>
            <w:noProof/>
            <w:lang w:eastAsia="en-US"/>
          </w:rPr>
          <w:t>9.1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_Toc87620376 \h </w:instrText>
        </w:r>
        <w:r w:rsidR="005B5EAD" w:rsidRPr="00785C54">
          <w:rPr>
            <w:noProof/>
            <w:webHidden/>
          </w:rPr>
        </w:r>
        <w:r w:rsidR="005B5EAD" w:rsidRPr="00785C54">
          <w:rPr>
            <w:noProof/>
            <w:webHidden/>
          </w:rPr>
          <w:fldChar w:fldCharType="separate"/>
        </w:r>
        <w:r w:rsidR="005B5EAD" w:rsidRPr="00785C54">
          <w:rPr>
            <w:noProof/>
            <w:webHidden/>
          </w:rPr>
          <w:t>41</w:t>
        </w:r>
        <w:r w:rsidR="005B5EAD" w:rsidRPr="00785C54">
          <w:rPr>
            <w:noProof/>
            <w:webHidden/>
          </w:rPr>
          <w:fldChar w:fldCharType="end"/>
        </w:r>
      </w:hyperlink>
    </w:p>
    <w:p w14:paraId="774A80C3"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77" w:history="1">
        <w:r w:rsidR="005B5EAD" w:rsidRPr="00785C54">
          <w:rPr>
            <w:rStyle w:val="Hyperlink"/>
            <w:noProof/>
            <w:lang w:eastAsia="en-US"/>
          </w:rPr>
          <w:t>9.2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AbstractObservationCharacteristics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_Toc87620377 \h </w:instrText>
        </w:r>
        <w:r w:rsidR="005B5EAD" w:rsidRPr="00785C54">
          <w:rPr>
            <w:noProof/>
            <w:webHidden/>
          </w:rPr>
        </w:r>
        <w:r w:rsidR="005B5EAD" w:rsidRPr="00785C54">
          <w:rPr>
            <w:noProof/>
            <w:webHidden/>
          </w:rPr>
          <w:fldChar w:fldCharType="separate"/>
        </w:r>
        <w:r w:rsidR="005B5EAD" w:rsidRPr="00785C54">
          <w:rPr>
            <w:noProof/>
            <w:webHidden/>
          </w:rPr>
          <w:t>42</w:t>
        </w:r>
        <w:r w:rsidR="005B5EAD" w:rsidRPr="00785C54">
          <w:rPr>
            <w:noProof/>
            <w:webHidden/>
          </w:rPr>
          <w:fldChar w:fldCharType="end"/>
        </w:r>
      </w:hyperlink>
    </w:p>
    <w:p w14:paraId="003AB8E6"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78" w:history="1">
        <w:r w:rsidR="005B5EAD" w:rsidRPr="00785C54">
          <w:rPr>
            <w:rStyle w:val="Hyperlink"/>
            <w:noProof/>
            <w:lang w:eastAsia="en-US"/>
          </w:rPr>
          <w:t>9.3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_Toc87620378 \h </w:instrText>
        </w:r>
        <w:r w:rsidR="005B5EAD" w:rsidRPr="00785C54">
          <w:rPr>
            <w:noProof/>
            <w:webHidden/>
          </w:rPr>
        </w:r>
        <w:r w:rsidR="005B5EAD" w:rsidRPr="00785C54">
          <w:rPr>
            <w:noProof/>
            <w:webHidden/>
          </w:rPr>
          <w:fldChar w:fldCharType="separate"/>
        </w:r>
        <w:r w:rsidR="005B5EAD" w:rsidRPr="00785C54">
          <w:rPr>
            <w:noProof/>
            <w:webHidden/>
          </w:rPr>
          <w:t>47</w:t>
        </w:r>
        <w:r w:rsidR="005B5EAD" w:rsidRPr="00785C54">
          <w:rPr>
            <w:noProof/>
            <w:webHidden/>
          </w:rPr>
          <w:fldChar w:fldCharType="end"/>
        </w:r>
      </w:hyperlink>
    </w:p>
    <w:p w14:paraId="67D3ED00"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79" w:history="1">
        <w:r w:rsidR="005B5EAD" w:rsidRPr="00785C54">
          <w:rPr>
            <w:rStyle w:val="Hyperlink"/>
            <w:noProof/>
            <w:lang w:eastAsia="en-US"/>
          </w:rPr>
          <w:t>9.4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AbstractObservableProperty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_Toc87620379 \h </w:instrText>
        </w:r>
        <w:r w:rsidR="005B5EAD" w:rsidRPr="00785C54">
          <w:rPr>
            <w:noProof/>
            <w:webHidden/>
          </w:rPr>
        </w:r>
        <w:r w:rsidR="005B5EAD" w:rsidRPr="00785C54">
          <w:rPr>
            <w:noProof/>
            <w:webHidden/>
          </w:rPr>
          <w:fldChar w:fldCharType="separate"/>
        </w:r>
        <w:r w:rsidR="005B5EAD" w:rsidRPr="00785C54">
          <w:rPr>
            <w:noProof/>
            <w:webHidden/>
          </w:rPr>
          <w:t>49</w:t>
        </w:r>
        <w:r w:rsidR="005B5EAD" w:rsidRPr="00785C54">
          <w:rPr>
            <w:noProof/>
            <w:webHidden/>
          </w:rPr>
          <w:fldChar w:fldCharType="end"/>
        </w:r>
      </w:hyperlink>
    </w:p>
    <w:p w14:paraId="4838019A"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80" w:history="1">
        <w:r w:rsidR="005B5EAD" w:rsidRPr="00785C54">
          <w:rPr>
            <w:rStyle w:val="Hyperlink"/>
            <w:noProof/>
            <w:lang w:eastAsia="en-US"/>
          </w:rPr>
          <w:t>9.5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_Toc87620380 \h </w:instrText>
        </w:r>
        <w:r w:rsidR="005B5EAD" w:rsidRPr="00785C54">
          <w:rPr>
            <w:noProof/>
            <w:webHidden/>
          </w:rPr>
        </w:r>
        <w:r w:rsidR="005B5EAD" w:rsidRPr="00785C54">
          <w:rPr>
            <w:noProof/>
            <w:webHidden/>
          </w:rPr>
          <w:fldChar w:fldCharType="separate"/>
        </w:r>
        <w:r w:rsidR="005B5EAD" w:rsidRPr="00785C54">
          <w:rPr>
            <w:noProof/>
            <w:webHidden/>
          </w:rPr>
          <w:t>50</w:t>
        </w:r>
        <w:r w:rsidR="005B5EAD" w:rsidRPr="00785C54">
          <w:rPr>
            <w:noProof/>
            <w:webHidden/>
          </w:rPr>
          <w:fldChar w:fldCharType="end"/>
        </w:r>
      </w:hyperlink>
    </w:p>
    <w:p w14:paraId="27A248B0"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81" w:history="1">
        <w:r w:rsidR="005B5EAD" w:rsidRPr="00785C54">
          <w:rPr>
            <w:rStyle w:val="Hyperlink"/>
            <w:noProof/>
            <w:lang w:eastAsia="en-US"/>
          </w:rPr>
          <w:t>9.6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_Toc87620381 \h </w:instrText>
        </w:r>
        <w:r w:rsidR="005B5EAD" w:rsidRPr="00785C54">
          <w:rPr>
            <w:noProof/>
            <w:webHidden/>
          </w:rPr>
        </w:r>
        <w:r w:rsidR="005B5EAD" w:rsidRPr="00785C54">
          <w:rPr>
            <w:noProof/>
            <w:webHidden/>
          </w:rPr>
          <w:fldChar w:fldCharType="separate"/>
        </w:r>
        <w:r w:rsidR="005B5EAD" w:rsidRPr="00785C54">
          <w:rPr>
            <w:noProof/>
            <w:webHidden/>
          </w:rPr>
          <w:t>51</w:t>
        </w:r>
        <w:r w:rsidR="005B5EAD" w:rsidRPr="00785C54">
          <w:rPr>
            <w:noProof/>
            <w:webHidden/>
          </w:rPr>
          <w:fldChar w:fldCharType="end"/>
        </w:r>
      </w:hyperlink>
    </w:p>
    <w:p w14:paraId="17CB5651"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82" w:history="1">
        <w:r w:rsidR="005B5EAD" w:rsidRPr="00785C54">
          <w:rPr>
            <w:rStyle w:val="Hyperlink"/>
            <w:noProof/>
            <w:lang w:eastAsia="en-US"/>
          </w:rPr>
          <w:t>9.7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AbstractHost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_Toc87620382 \h </w:instrText>
        </w:r>
        <w:r w:rsidR="005B5EAD" w:rsidRPr="00785C54">
          <w:rPr>
            <w:noProof/>
            <w:webHidden/>
          </w:rPr>
        </w:r>
        <w:r w:rsidR="005B5EAD" w:rsidRPr="00785C54">
          <w:rPr>
            <w:noProof/>
            <w:webHidden/>
          </w:rPr>
          <w:fldChar w:fldCharType="separate"/>
        </w:r>
        <w:r w:rsidR="005B5EAD" w:rsidRPr="00785C54">
          <w:rPr>
            <w:noProof/>
            <w:webHidden/>
          </w:rPr>
          <w:t>52</w:t>
        </w:r>
        <w:r w:rsidR="005B5EAD" w:rsidRPr="00785C54">
          <w:rPr>
            <w:noProof/>
            <w:webHidden/>
          </w:rPr>
          <w:fldChar w:fldCharType="end"/>
        </w:r>
      </w:hyperlink>
    </w:p>
    <w:p w14:paraId="6EBB14C0"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83" w:history="1">
        <w:r w:rsidR="005B5EAD" w:rsidRPr="00785C54">
          <w:rPr>
            <w:rStyle w:val="Hyperlink"/>
            <w:noProof/>
            <w:lang w:eastAsia="en-US"/>
          </w:rPr>
          <w:t>9.8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AbstractDeployment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_Toc87620383 \h </w:instrText>
        </w:r>
        <w:r w:rsidR="005B5EAD" w:rsidRPr="00785C54">
          <w:rPr>
            <w:noProof/>
            <w:webHidden/>
          </w:rPr>
        </w:r>
        <w:r w:rsidR="005B5EAD" w:rsidRPr="00785C54">
          <w:rPr>
            <w:noProof/>
            <w:webHidden/>
          </w:rPr>
          <w:fldChar w:fldCharType="separate"/>
        </w:r>
        <w:r w:rsidR="005B5EAD" w:rsidRPr="00785C54">
          <w:rPr>
            <w:noProof/>
            <w:webHidden/>
          </w:rPr>
          <w:t>53</w:t>
        </w:r>
        <w:r w:rsidR="005B5EAD" w:rsidRPr="00785C54">
          <w:rPr>
            <w:noProof/>
            <w:webHidden/>
          </w:rPr>
          <w:fldChar w:fldCharType="end"/>
        </w:r>
      </w:hyperlink>
    </w:p>
    <w:p w14:paraId="1A17F3DA"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84" w:history="1">
        <w:r w:rsidR="005B5EAD" w:rsidRPr="00785C54">
          <w:rPr>
            <w:rStyle w:val="Hyperlink"/>
            <w:noProof/>
            <w:lang w:eastAsia="en-US"/>
          </w:rPr>
          <w:t>9.9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NamedValue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_Toc87620384 \h </w:instrText>
        </w:r>
        <w:r w:rsidR="005B5EAD" w:rsidRPr="00785C54">
          <w:rPr>
            <w:noProof/>
            <w:webHidden/>
          </w:rPr>
        </w:r>
        <w:r w:rsidR="005B5EAD" w:rsidRPr="00785C54">
          <w:rPr>
            <w:noProof/>
            <w:webHidden/>
          </w:rPr>
          <w:fldChar w:fldCharType="separate"/>
        </w:r>
        <w:r w:rsidR="005B5EAD" w:rsidRPr="00785C54">
          <w:rPr>
            <w:noProof/>
            <w:webHidden/>
          </w:rPr>
          <w:t>54</w:t>
        </w:r>
        <w:r w:rsidR="005B5EAD" w:rsidRPr="00785C54">
          <w:rPr>
            <w:noProof/>
            <w:webHidden/>
          </w:rPr>
          <w:fldChar w:fldCharType="end"/>
        </w:r>
      </w:hyperlink>
    </w:p>
    <w:p w14:paraId="23F2AD77"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85" w:history="1">
        <w:r w:rsidR="005B5EAD" w:rsidRPr="00785C54">
          <w:rPr>
            <w:rStyle w:val="Hyperlink"/>
            <w:noProof/>
            <w:lang w:eastAsia="en-US"/>
          </w:rPr>
          <w:t>9.10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_Toc87620385 \h </w:instrText>
        </w:r>
        <w:r w:rsidR="005B5EAD" w:rsidRPr="00785C54">
          <w:rPr>
            <w:noProof/>
            <w:webHidden/>
          </w:rPr>
        </w:r>
        <w:r w:rsidR="005B5EAD" w:rsidRPr="00785C54">
          <w:rPr>
            <w:noProof/>
            <w:webHidden/>
          </w:rPr>
          <w:fldChar w:fldCharType="separate"/>
        </w:r>
        <w:r w:rsidR="005B5EAD" w:rsidRPr="00785C54">
          <w:rPr>
            <w:noProof/>
            <w:webHidden/>
          </w:rPr>
          <w:t>55</w:t>
        </w:r>
        <w:r w:rsidR="005B5EAD" w:rsidRPr="00785C54">
          <w:rPr>
            <w:noProof/>
            <w:webHidden/>
          </w:rPr>
          <w:fldChar w:fldCharType="end"/>
        </w:r>
      </w:hyperlink>
    </w:p>
    <w:p w14:paraId="2FF57BB5" w14:textId="77777777" w:rsidR="005B5EAD" w:rsidRPr="00785C54" w:rsidRDefault="005D5C5A" w:rsidP="00785C54">
      <w:pPr>
        <w:pStyle w:val="TOC1"/>
        <w:rPr>
          <w:rFonts w:asciiTheme="minorHAnsi" w:eastAsiaTheme="minorEastAsia" w:hAnsiTheme="minorHAnsi"/>
          <w:b w:val="0"/>
          <w:noProof/>
          <w:lang w:val="sv-SE" w:eastAsia="sv-SE"/>
        </w:rPr>
      </w:pPr>
      <w:hyperlink w:anchor="_Toc87620386" w:history="1">
        <w:r w:rsidR="005B5EAD" w:rsidRPr="00785C54">
          <w:rPr>
            <w:rStyle w:val="Hyperlink"/>
            <w:noProof/>
            <w:lang w:eastAsia="en-US"/>
          </w:rPr>
          <w:t>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Basic Observations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_Toc87620386 \h </w:instrText>
        </w:r>
        <w:r w:rsidR="005B5EAD" w:rsidRPr="00785C54">
          <w:rPr>
            <w:noProof/>
            <w:webHidden/>
          </w:rPr>
        </w:r>
        <w:r w:rsidR="005B5EAD" w:rsidRPr="00785C54">
          <w:rPr>
            <w:noProof/>
            <w:webHidden/>
          </w:rPr>
          <w:fldChar w:fldCharType="separate"/>
        </w:r>
        <w:r w:rsidR="005B5EAD" w:rsidRPr="00785C54">
          <w:rPr>
            <w:noProof/>
            <w:webHidden/>
          </w:rPr>
          <w:t>56</w:t>
        </w:r>
        <w:r w:rsidR="005B5EAD" w:rsidRPr="00785C54">
          <w:rPr>
            <w:noProof/>
            <w:webHidden/>
          </w:rPr>
          <w:fldChar w:fldCharType="end"/>
        </w:r>
      </w:hyperlink>
    </w:p>
    <w:p w14:paraId="7797A18C"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87" w:history="1">
        <w:r w:rsidR="005B5EAD" w:rsidRPr="00785C54">
          <w:rPr>
            <w:rStyle w:val="Hyperlink"/>
            <w:noProof/>
            <w:lang w:eastAsia="en-US"/>
          </w:rPr>
          <w:t>10.1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_Toc87620387 \h </w:instrText>
        </w:r>
        <w:r w:rsidR="005B5EAD" w:rsidRPr="00785C54">
          <w:rPr>
            <w:noProof/>
            <w:webHidden/>
          </w:rPr>
        </w:r>
        <w:r w:rsidR="005B5EAD" w:rsidRPr="00785C54">
          <w:rPr>
            <w:noProof/>
            <w:webHidden/>
          </w:rPr>
          <w:fldChar w:fldCharType="separate"/>
        </w:r>
        <w:r w:rsidR="005B5EAD" w:rsidRPr="00785C54">
          <w:rPr>
            <w:noProof/>
            <w:webHidden/>
          </w:rPr>
          <w:t>56</w:t>
        </w:r>
        <w:r w:rsidR="005B5EAD" w:rsidRPr="00785C54">
          <w:rPr>
            <w:noProof/>
            <w:webHidden/>
          </w:rPr>
          <w:fldChar w:fldCharType="end"/>
        </w:r>
      </w:hyperlink>
    </w:p>
    <w:p w14:paraId="0F1D6D0D"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88" w:history="1">
        <w:r w:rsidR="005B5EAD" w:rsidRPr="00785C54">
          <w:rPr>
            <w:rStyle w:val="Hyperlink"/>
            <w:noProof/>
            <w:lang w:eastAsia="en-US"/>
          </w:rPr>
          <w:t>10.2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_Toc87620388 \h </w:instrText>
        </w:r>
        <w:r w:rsidR="005B5EAD" w:rsidRPr="00785C54">
          <w:rPr>
            <w:noProof/>
            <w:webHidden/>
          </w:rPr>
        </w:r>
        <w:r w:rsidR="005B5EAD" w:rsidRPr="00785C54">
          <w:rPr>
            <w:noProof/>
            <w:webHidden/>
          </w:rPr>
          <w:fldChar w:fldCharType="separate"/>
        </w:r>
        <w:r w:rsidR="005B5EAD" w:rsidRPr="00785C54">
          <w:rPr>
            <w:noProof/>
            <w:webHidden/>
          </w:rPr>
          <w:t>57</w:t>
        </w:r>
        <w:r w:rsidR="005B5EAD" w:rsidRPr="00785C54">
          <w:rPr>
            <w:noProof/>
            <w:webHidden/>
          </w:rPr>
          <w:fldChar w:fldCharType="end"/>
        </w:r>
      </w:hyperlink>
    </w:p>
    <w:p w14:paraId="76ED427E"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89" w:history="1">
        <w:r w:rsidR="005B5EAD" w:rsidRPr="00785C54">
          <w:rPr>
            <w:rStyle w:val="Hyperlink"/>
            <w:noProof/>
            <w:lang w:eastAsia="en-US"/>
          </w:rPr>
          <w:t>10.3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ObservationCharacteristics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_Toc87620389 \h </w:instrText>
        </w:r>
        <w:r w:rsidR="005B5EAD" w:rsidRPr="00785C54">
          <w:rPr>
            <w:noProof/>
            <w:webHidden/>
          </w:rPr>
        </w:r>
        <w:r w:rsidR="005B5EAD" w:rsidRPr="00785C54">
          <w:rPr>
            <w:noProof/>
            <w:webHidden/>
          </w:rPr>
          <w:fldChar w:fldCharType="separate"/>
        </w:r>
        <w:r w:rsidR="005B5EAD" w:rsidRPr="00785C54">
          <w:rPr>
            <w:noProof/>
            <w:webHidden/>
          </w:rPr>
          <w:t>58</w:t>
        </w:r>
        <w:r w:rsidR="005B5EAD" w:rsidRPr="00785C54">
          <w:rPr>
            <w:noProof/>
            <w:webHidden/>
          </w:rPr>
          <w:fldChar w:fldCharType="end"/>
        </w:r>
      </w:hyperlink>
    </w:p>
    <w:p w14:paraId="071CD383"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90" w:history="1">
        <w:r w:rsidR="005B5EAD" w:rsidRPr="00785C54">
          <w:rPr>
            <w:rStyle w:val="Hyperlink"/>
            <w:noProof/>
            <w:lang w:eastAsia="en-US"/>
          </w:rPr>
          <w:t>10.4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ObservationCollection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_Toc87620390 \h </w:instrText>
        </w:r>
        <w:r w:rsidR="005B5EAD" w:rsidRPr="00785C54">
          <w:rPr>
            <w:noProof/>
            <w:webHidden/>
          </w:rPr>
        </w:r>
        <w:r w:rsidR="005B5EAD" w:rsidRPr="00785C54">
          <w:rPr>
            <w:noProof/>
            <w:webHidden/>
          </w:rPr>
          <w:fldChar w:fldCharType="separate"/>
        </w:r>
        <w:r w:rsidR="005B5EAD" w:rsidRPr="00785C54">
          <w:rPr>
            <w:noProof/>
            <w:webHidden/>
          </w:rPr>
          <w:t>59</w:t>
        </w:r>
        <w:r w:rsidR="005B5EAD" w:rsidRPr="00785C54">
          <w:rPr>
            <w:noProof/>
            <w:webHidden/>
          </w:rPr>
          <w:fldChar w:fldCharType="end"/>
        </w:r>
      </w:hyperlink>
    </w:p>
    <w:p w14:paraId="77EB0641"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91" w:history="1">
        <w:r w:rsidR="005B5EAD" w:rsidRPr="00785C54">
          <w:rPr>
            <w:rStyle w:val="Hyperlink"/>
            <w:noProof/>
            <w:lang w:eastAsia="en-US"/>
          </w:rPr>
          <w:t>10.5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ObservingCapability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_Toc87620391 \h </w:instrText>
        </w:r>
        <w:r w:rsidR="005B5EAD" w:rsidRPr="00785C54">
          <w:rPr>
            <w:noProof/>
            <w:webHidden/>
          </w:rPr>
        </w:r>
        <w:r w:rsidR="005B5EAD" w:rsidRPr="00785C54">
          <w:rPr>
            <w:noProof/>
            <w:webHidden/>
          </w:rPr>
          <w:fldChar w:fldCharType="separate"/>
        </w:r>
        <w:r w:rsidR="005B5EAD" w:rsidRPr="00785C54">
          <w:rPr>
            <w:noProof/>
            <w:webHidden/>
          </w:rPr>
          <w:t>61</w:t>
        </w:r>
        <w:r w:rsidR="005B5EAD" w:rsidRPr="00785C54">
          <w:rPr>
            <w:noProof/>
            <w:webHidden/>
          </w:rPr>
          <w:fldChar w:fldCharType="end"/>
        </w:r>
      </w:hyperlink>
    </w:p>
    <w:p w14:paraId="0E5BD843"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92" w:history="1">
        <w:r w:rsidR="005B5EAD" w:rsidRPr="00785C54">
          <w:rPr>
            <w:rStyle w:val="Hyperlink"/>
            <w:noProof/>
            <w:lang w:eastAsia="en-US"/>
          </w:rPr>
          <w:t>10.6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ObservableProperty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_Toc87620392 \h </w:instrText>
        </w:r>
        <w:r w:rsidR="005B5EAD" w:rsidRPr="00785C54">
          <w:rPr>
            <w:noProof/>
            <w:webHidden/>
          </w:rPr>
        </w:r>
        <w:r w:rsidR="005B5EAD" w:rsidRPr="00785C54">
          <w:rPr>
            <w:noProof/>
            <w:webHidden/>
          </w:rPr>
          <w:fldChar w:fldCharType="separate"/>
        </w:r>
        <w:r w:rsidR="005B5EAD" w:rsidRPr="00785C54">
          <w:rPr>
            <w:noProof/>
            <w:webHidden/>
          </w:rPr>
          <w:t>63</w:t>
        </w:r>
        <w:r w:rsidR="005B5EAD" w:rsidRPr="00785C54">
          <w:rPr>
            <w:noProof/>
            <w:webHidden/>
          </w:rPr>
          <w:fldChar w:fldCharType="end"/>
        </w:r>
      </w:hyperlink>
    </w:p>
    <w:p w14:paraId="74844480"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93" w:history="1">
        <w:r w:rsidR="005B5EAD" w:rsidRPr="00785C54">
          <w:rPr>
            <w:rStyle w:val="Hyperlink"/>
            <w:noProof/>
            <w:lang w:eastAsia="en-US"/>
          </w:rPr>
          <w:t>10.7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_Toc87620393 \h </w:instrText>
        </w:r>
        <w:r w:rsidR="005B5EAD" w:rsidRPr="00785C54">
          <w:rPr>
            <w:noProof/>
            <w:webHidden/>
          </w:rPr>
        </w:r>
        <w:r w:rsidR="005B5EAD" w:rsidRPr="00785C54">
          <w:rPr>
            <w:noProof/>
            <w:webHidden/>
          </w:rPr>
          <w:fldChar w:fldCharType="separate"/>
        </w:r>
        <w:r w:rsidR="005B5EAD" w:rsidRPr="00785C54">
          <w:rPr>
            <w:noProof/>
            <w:webHidden/>
          </w:rPr>
          <w:t>64</w:t>
        </w:r>
        <w:r w:rsidR="005B5EAD" w:rsidRPr="00785C54">
          <w:rPr>
            <w:noProof/>
            <w:webHidden/>
          </w:rPr>
          <w:fldChar w:fldCharType="end"/>
        </w:r>
      </w:hyperlink>
    </w:p>
    <w:p w14:paraId="1144CB41"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94" w:history="1">
        <w:r w:rsidR="005B5EAD" w:rsidRPr="00785C54">
          <w:rPr>
            <w:rStyle w:val="Hyperlink"/>
            <w:noProof/>
            <w:lang w:eastAsia="en-US"/>
          </w:rPr>
          <w:t>10.8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_Toc87620394 \h </w:instrText>
        </w:r>
        <w:r w:rsidR="005B5EAD" w:rsidRPr="00785C54">
          <w:rPr>
            <w:noProof/>
            <w:webHidden/>
          </w:rPr>
        </w:r>
        <w:r w:rsidR="005B5EAD" w:rsidRPr="00785C54">
          <w:rPr>
            <w:noProof/>
            <w:webHidden/>
          </w:rPr>
          <w:fldChar w:fldCharType="separate"/>
        </w:r>
        <w:r w:rsidR="005B5EAD" w:rsidRPr="00785C54">
          <w:rPr>
            <w:noProof/>
            <w:webHidden/>
          </w:rPr>
          <w:t>65</w:t>
        </w:r>
        <w:r w:rsidR="005B5EAD" w:rsidRPr="00785C54">
          <w:rPr>
            <w:noProof/>
            <w:webHidden/>
          </w:rPr>
          <w:fldChar w:fldCharType="end"/>
        </w:r>
      </w:hyperlink>
    </w:p>
    <w:p w14:paraId="17362DB2"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95" w:history="1">
        <w:r w:rsidR="005B5EAD" w:rsidRPr="00785C54">
          <w:rPr>
            <w:rStyle w:val="Hyperlink"/>
            <w:noProof/>
            <w:lang w:eastAsia="en-US"/>
          </w:rPr>
          <w:t>10.9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Host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_Toc87620395 \h </w:instrText>
        </w:r>
        <w:r w:rsidR="005B5EAD" w:rsidRPr="00785C54">
          <w:rPr>
            <w:noProof/>
            <w:webHidden/>
          </w:rPr>
        </w:r>
        <w:r w:rsidR="005B5EAD" w:rsidRPr="00785C54">
          <w:rPr>
            <w:noProof/>
            <w:webHidden/>
          </w:rPr>
          <w:fldChar w:fldCharType="separate"/>
        </w:r>
        <w:r w:rsidR="005B5EAD" w:rsidRPr="00785C54">
          <w:rPr>
            <w:noProof/>
            <w:webHidden/>
          </w:rPr>
          <w:t>66</w:t>
        </w:r>
        <w:r w:rsidR="005B5EAD" w:rsidRPr="00785C54">
          <w:rPr>
            <w:noProof/>
            <w:webHidden/>
          </w:rPr>
          <w:fldChar w:fldCharType="end"/>
        </w:r>
      </w:hyperlink>
    </w:p>
    <w:p w14:paraId="1483B82B"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96" w:history="1">
        <w:r w:rsidR="005B5EAD" w:rsidRPr="00785C54">
          <w:rPr>
            <w:rStyle w:val="Hyperlink"/>
            <w:noProof/>
            <w:lang w:eastAsia="en-US"/>
          </w:rPr>
          <w:t>10.10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Deployment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_Toc87620396 \h </w:instrText>
        </w:r>
        <w:r w:rsidR="005B5EAD" w:rsidRPr="00785C54">
          <w:rPr>
            <w:noProof/>
            <w:webHidden/>
          </w:rPr>
        </w:r>
        <w:r w:rsidR="005B5EAD" w:rsidRPr="00785C54">
          <w:rPr>
            <w:noProof/>
            <w:webHidden/>
          </w:rPr>
          <w:fldChar w:fldCharType="separate"/>
        </w:r>
        <w:r w:rsidR="005B5EAD" w:rsidRPr="00785C54">
          <w:rPr>
            <w:noProof/>
            <w:webHidden/>
          </w:rPr>
          <w:t>67</w:t>
        </w:r>
        <w:r w:rsidR="005B5EAD" w:rsidRPr="00785C54">
          <w:rPr>
            <w:noProof/>
            <w:webHidden/>
          </w:rPr>
          <w:fldChar w:fldCharType="end"/>
        </w:r>
      </w:hyperlink>
    </w:p>
    <w:p w14:paraId="1C3D0D6F"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97" w:history="1">
        <w:r w:rsidR="005B5EAD" w:rsidRPr="00785C54">
          <w:rPr>
            <w:rStyle w:val="Hyperlink"/>
            <w:noProof/>
            <w:lang w:eastAsia="en-US"/>
          </w:rPr>
          <w:t>10.11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GenericDomainFeature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_Toc87620397 \h </w:instrText>
        </w:r>
        <w:r w:rsidR="005B5EAD" w:rsidRPr="00785C54">
          <w:rPr>
            <w:noProof/>
            <w:webHidden/>
          </w:rPr>
        </w:r>
        <w:r w:rsidR="005B5EAD" w:rsidRPr="00785C54">
          <w:rPr>
            <w:noProof/>
            <w:webHidden/>
          </w:rPr>
          <w:fldChar w:fldCharType="separate"/>
        </w:r>
        <w:r w:rsidR="005B5EAD" w:rsidRPr="00785C54">
          <w:rPr>
            <w:noProof/>
            <w:webHidden/>
          </w:rPr>
          <w:t>68</w:t>
        </w:r>
        <w:r w:rsidR="005B5EAD" w:rsidRPr="00785C54">
          <w:rPr>
            <w:noProof/>
            <w:webHidden/>
          </w:rPr>
          <w:fldChar w:fldCharType="end"/>
        </w:r>
      </w:hyperlink>
    </w:p>
    <w:p w14:paraId="6D391D8F" w14:textId="77777777" w:rsidR="005B5EAD" w:rsidRPr="00785C54" w:rsidRDefault="005D5C5A" w:rsidP="00785C54">
      <w:pPr>
        <w:pStyle w:val="TOC2"/>
        <w:rPr>
          <w:rFonts w:asciiTheme="minorHAnsi" w:eastAsiaTheme="minorEastAsia" w:hAnsiTheme="minorHAnsi"/>
          <w:b w:val="0"/>
          <w:noProof/>
          <w:lang w:val="sv-SE" w:eastAsia="sv-SE"/>
        </w:rPr>
      </w:pPr>
      <w:hyperlink w:anchor="_Toc87620398" w:history="1">
        <w:r w:rsidR="005B5EAD" w:rsidRPr="00785C54">
          <w:rPr>
            <w:rStyle w:val="Hyperlink"/>
            <w:noProof/>
            <w:lang w:eastAsia="en-US"/>
          </w:rPr>
          <w:t>10.12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_Toc87620398 \h </w:instrText>
        </w:r>
        <w:r w:rsidR="005B5EAD" w:rsidRPr="00785C54">
          <w:rPr>
            <w:noProof/>
            <w:webHidden/>
          </w:rPr>
        </w:r>
        <w:r w:rsidR="005B5EAD" w:rsidRPr="00785C54">
          <w:rPr>
            <w:noProof/>
            <w:webHidden/>
          </w:rPr>
          <w:fldChar w:fldCharType="separate"/>
        </w:r>
        <w:r w:rsidR="005B5EAD" w:rsidRPr="00785C54">
          <w:rPr>
            <w:noProof/>
            <w:webHidden/>
          </w:rPr>
          <w:t>70</w:t>
        </w:r>
        <w:r w:rsidR="005B5EAD" w:rsidRPr="00785C54">
          <w:rPr>
            <w:noProof/>
            <w:webHidden/>
          </w:rPr>
          <w:fldChar w:fldCharType="end"/>
        </w:r>
      </w:hyperlink>
    </w:p>
    <w:p w14:paraId="432FE6AB" w14:textId="77777777" w:rsidR="005B5EAD" w:rsidRPr="00785C54" w:rsidRDefault="005D5C5A" w:rsidP="00785C54">
      <w:pPr>
        <w:pStyle w:val="TOC1"/>
        <w:rPr>
          <w:rFonts w:asciiTheme="minorHAnsi" w:eastAsiaTheme="minorEastAsia" w:hAnsiTheme="minorHAnsi"/>
          <w:b w:val="0"/>
          <w:noProof/>
          <w:lang w:val="sv-SE" w:eastAsia="sv-SE"/>
        </w:rPr>
      </w:pPr>
      <w:hyperlink w:anchor="_Toc87620399" w:history="1">
        <w:r w:rsidR="005B5EAD" w:rsidRPr="00785C54">
          <w:rPr>
            <w:rStyle w:val="Hyperlink"/>
            <w:noProof/>
            <w:lang w:eastAsia="en-US"/>
          </w:rPr>
          <w:t>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Conceptual Sample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_Toc87620399 \h </w:instrText>
        </w:r>
        <w:r w:rsidR="005B5EAD" w:rsidRPr="00785C54">
          <w:rPr>
            <w:noProof/>
            <w:webHidden/>
          </w:rPr>
        </w:r>
        <w:r w:rsidR="005B5EAD" w:rsidRPr="00785C54">
          <w:rPr>
            <w:noProof/>
            <w:webHidden/>
          </w:rPr>
          <w:fldChar w:fldCharType="separate"/>
        </w:r>
        <w:r w:rsidR="005B5EAD" w:rsidRPr="00785C54">
          <w:rPr>
            <w:noProof/>
            <w:webHidden/>
          </w:rPr>
          <w:t>73</w:t>
        </w:r>
        <w:r w:rsidR="005B5EAD" w:rsidRPr="00785C54">
          <w:rPr>
            <w:noProof/>
            <w:webHidden/>
          </w:rPr>
          <w:fldChar w:fldCharType="end"/>
        </w:r>
      </w:hyperlink>
    </w:p>
    <w:p w14:paraId="1FB1015E"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00" w:history="1">
        <w:r w:rsidR="005B5EAD" w:rsidRPr="00785C54">
          <w:rPr>
            <w:rStyle w:val="Hyperlink"/>
            <w:noProof/>
            <w:lang w:eastAsia="en-US"/>
          </w:rPr>
          <w:t>11.1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_Toc87620400 \h </w:instrText>
        </w:r>
        <w:r w:rsidR="005B5EAD" w:rsidRPr="00785C54">
          <w:rPr>
            <w:noProof/>
            <w:webHidden/>
          </w:rPr>
        </w:r>
        <w:r w:rsidR="005B5EAD" w:rsidRPr="00785C54">
          <w:rPr>
            <w:noProof/>
            <w:webHidden/>
          </w:rPr>
          <w:fldChar w:fldCharType="separate"/>
        </w:r>
        <w:r w:rsidR="005B5EAD" w:rsidRPr="00785C54">
          <w:rPr>
            <w:noProof/>
            <w:webHidden/>
          </w:rPr>
          <w:t>73</w:t>
        </w:r>
        <w:r w:rsidR="005B5EAD" w:rsidRPr="00785C54">
          <w:rPr>
            <w:noProof/>
            <w:webHidden/>
          </w:rPr>
          <w:fldChar w:fldCharType="end"/>
        </w:r>
      </w:hyperlink>
    </w:p>
    <w:p w14:paraId="648E456B"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01" w:history="1">
        <w:r w:rsidR="005B5EAD" w:rsidRPr="00785C54">
          <w:rPr>
            <w:rStyle w:val="Hyperlink"/>
            <w:noProof/>
            <w:lang w:eastAsia="en-US"/>
          </w:rPr>
          <w:t>11.2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_Toc87620401 \h </w:instrText>
        </w:r>
        <w:r w:rsidR="005B5EAD" w:rsidRPr="00785C54">
          <w:rPr>
            <w:noProof/>
            <w:webHidden/>
          </w:rPr>
        </w:r>
        <w:r w:rsidR="005B5EAD" w:rsidRPr="00785C54">
          <w:rPr>
            <w:noProof/>
            <w:webHidden/>
          </w:rPr>
          <w:fldChar w:fldCharType="separate"/>
        </w:r>
        <w:r w:rsidR="005B5EAD" w:rsidRPr="00785C54">
          <w:rPr>
            <w:noProof/>
            <w:webHidden/>
          </w:rPr>
          <w:t>74</w:t>
        </w:r>
        <w:r w:rsidR="005B5EAD" w:rsidRPr="00785C54">
          <w:rPr>
            <w:noProof/>
            <w:webHidden/>
          </w:rPr>
          <w:fldChar w:fldCharType="end"/>
        </w:r>
      </w:hyperlink>
    </w:p>
    <w:p w14:paraId="410A04A5"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02" w:history="1">
        <w:r w:rsidR="005B5EAD" w:rsidRPr="00785C54">
          <w:rPr>
            <w:rStyle w:val="Hyperlink"/>
            <w:noProof/>
            <w:lang w:eastAsia="en-US"/>
          </w:rPr>
          <w:t>11.3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_Toc87620402 \h </w:instrText>
        </w:r>
        <w:r w:rsidR="005B5EAD" w:rsidRPr="00785C54">
          <w:rPr>
            <w:noProof/>
            <w:webHidden/>
          </w:rPr>
        </w:r>
        <w:r w:rsidR="005B5EAD" w:rsidRPr="00785C54">
          <w:rPr>
            <w:noProof/>
            <w:webHidden/>
          </w:rPr>
          <w:fldChar w:fldCharType="separate"/>
        </w:r>
        <w:r w:rsidR="005B5EAD" w:rsidRPr="00785C54">
          <w:rPr>
            <w:noProof/>
            <w:webHidden/>
          </w:rPr>
          <w:t>76</w:t>
        </w:r>
        <w:r w:rsidR="005B5EAD" w:rsidRPr="00785C54">
          <w:rPr>
            <w:noProof/>
            <w:webHidden/>
          </w:rPr>
          <w:fldChar w:fldCharType="end"/>
        </w:r>
      </w:hyperlink>
    </w:p>
    <w:p w14:paraId="38610190"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03" w:history="1">
        <w:r w:rsidR="005B5EAD" w:rsidRPr="00785C54">
          <w:rPr>
            <w:rStyle w:val="Hyperlink"/>
            <w:noProof/>
            <w:lang w:eastAsia="en-US"/>
          </w:rPr>
          <w:t>11.4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_Toc87620403 \h </w:instrText>
        </w:r>
        <w:r w:rsidR="005B5EAD" w:rsidRPr="00785C54">
          <w:rPr>
            <w:noProof/>
            <w:webHidden/>
          </w:rPr>
        </w:r>
        <w:r w:rsidR="005B5EAD" w:rsidRPr="00785C54">
          <w:rPr>
            <w:noProof/>
            <w:webHidden/>
          </w:rPr>
          <w:fldChar w:fldCharType="separate"/>
        </w:r>
        <w:r w:rsidR="005B5EAD" w:rsidRPr="00785C54">
          <w:rPr>
            <w:noProof/>
            <w:webHidden/>
          </w:rPr>
          <w:t>78</w:t>
        </w:r>
        <w:r w:rsidR="005B5EAD" w:rsidRPr="00785C54">
          <w:rPr>
            <w:noProof/>
            <w:webHidden/>
          </w:rPr>
          <w:fldChar w:fldCharType="end"/>
        </w:r>
      </w:hyperlink>
    </w:p>
    <w:p w14:paraId="7C85C00F"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04" w:history="1">
        <w:r w:rsidR="005B5EAD" w:rsidRPr="00785C54">
          <w:rPr>
            <w:rStyle w:val="Hyperlink"/>
            <w:noProof/>
            <w:lang w:eastAsia="en-US"/>
          </w:rPr>
          <w:t>11.5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PreparationStep</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_Toc87620404 \h </w:instrText>
        </w:r>
        <w:r w:rsidR="005B5EAD" w:rsidRPr="00785C54">
          <w:rPr>
            <w:noProof/>
            <w:webHidden/>
          </w:rPr>
        </w:r>
        <w:r w:rsidR="005B5EAD" w:rsidRPr="00785C54">
          <w:rPr>
            <w:noProof/>
            <w:webHidden/>
          </w:rPr>
          <w:fldChar w:fldCharType="separate"/>
        </w:r>
        <w:r w:rsidR="005B5EAD" w:rsidRPr="00785C54">
          <w:rPr>
            <w:noProof/>
            <w:webHidden/>
          </w:rPr>
          <w:t>80</w:t>
        </w:r>
        <w:r w:rsidR="005B5EAD" w:rsidRPr="00785C54">
          <w:rPr>
            <w:noProof/>
            <w:webHidden/>
          </w:rPr>
          <w:fldChar w:fldCharType="end"/>
        </w:r>
      </w:hyperlink>
    </w:p>
    <w:p w14:paraId="3225FBFB"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05" w:history="1">
        <w:r w:rsidR="005B5EAD" w:rsidRPr="00785C54">
          <w:rPr>
            <w:rStyle w:val="Hyperlink"/>
            <w:noProof/>
            <w:lang w:eastAsia="en-US"/>
          </w:rPr>
          <w:t>11.6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_Toc87620405 \h </w:instrText>
        </w:r>
        <w:r w:rsidR="005B5EAD" w:rsidRPr="00785C54">
          <w:rPr>
            <w:noProof/>
            <w:webHidden/>
          </w:rPr>
        </w:r>
        <w:r w:rsidR="005B5EAD" w:rsidRPr="00785C54">
          <w:rPr>
            <w:noProof/>
            <w:webHidden/>
          </w:rPr>
          <w:fldChar w:fldCharType="separate"/>
        </w:r>
        <w:r w:rsidR="005B5EAD" w:rsidRPr="00785C54">
          <w:rPr>
            <w:noProof/>
            <w:webHidden/>
          </w:rPr>
          <w:t>81</w:t>
        </w:r>
        <w:r w:rsidR="005B5EAD" w:rsidRPr="00785C54">
          <w:rPr>
            <w:noProof/>
            <w:webHidden/>
          </w:rPr>
          <w:fldChar w:fldCharType="end"/>
        </w:r>
      </w:hyperlink>
    </w:p>
    <w:p w14:paraId="7640A1D3"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06" w:history="1">
        <w:r w:rsidR="005B5EAD" w:rsidRPr="00785C54">
          <w:rPr>
            <w:rStyle w:val="Hyperlink"/>
            <w:noProof/>
            <w:lang w:eastAsia="en-US"/>
          </w:rPr>
          <w:t>11.7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_Toc87620406 \h </w:instrText>
        </w:r>
        <w:r w:rsidR="005B5EAD" w:rsidRPr="00785C54">
          <w:rPr>
            <w:noProof/>
            <w:webHidden/>
          </w:rPr>
        </w:r>
        <w:r w:rsidR="005B5EAD" w:rsidRPr="00785C54">
          <w:rPr>
            <w:noProof/>
            <w:webHidden/>
          </w:rPr>
          <w:fldChar w:fldCharType="separate"/>
        </w:r>
        <w:r w:rsidR="005B5EAD" w:rsidRPr="00785C54">
          <w:rPr>
            <w:noProof/>
            <w:webHidden/>
          </w:rPr>
          <w:t>82</w:t>
        </w:r>
        <w:r w:rsidR="005B5EAD" w:rsidRPr="00785C54">
          <w:rPr>
            <w:noProof/>
            <w:webHidden/>
          </w:rPr>
          <w:fldChar w:fldCharType="end"/>
        </w:r>
      </w:hyperlink>
    </w:p>
    <w:p w14:paraId="288D0D18" w14:textId="77777777" w:rsidR="005B5EAD" w:rsidRPr="00785C54" w:rsidRDefault="005D5C5A" w:rsidP="00785C54">
      <w:pPr>
        <w:pStyle w:val="TOC1"/>
        <w:rPr>
          <w:rFonts w:asciiTheme="minorHAnsi" w:eastAsiaTheme="minorEastAsia" w:hAnsiTheme="minorHAnsi"/>
          <w:b w:val="0"/>
          <w:noProof/>
          <w:lang w:val="sv-SE" w:eastAsia="sv-SE"/>
        </w:rPr>
      </w:pPr>
      <w:hyperlink w:anchor="_Toc87620407" w:history="1">
        <w:r w:rsidR="005B5EAD" w:rsidRPr="00785C54">
          <w:rPr>
            <w:rStyle w:val="Hyperlink"/>
            <w:noProof/>
            <w:lang w:eastAsia="en-US"/>
          </w:rPr>
          <w:t>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 Sample Core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_Toc87620407 \h </w:instrText>
        </w:r>
        <w:r w:rsidR="005B5EAD" w:rsidRPr="00785C54">
          <w:rPr>
            <w:noProof/>
            <w:webHidden/>
          </w:rPr>
        </w:r>
        <w:r w:rsidR="005B5EAD" w:rsidRPr="00785C54">
          <w:rPr>
            <w:noProof/>
            <w:webHidden/>
          </w:rPr>
          <w:fldChar w:fldCharType="separate"/>
        </w:r>
        <w:r w:rsidR="005B5EAD" w:rsidRPr="00785C54">
          <w:rPr>
            <w:noProof/>
            <w:webHidden/>
          </w:rPr>
          <w:t>83</w:t>
        </w:r>
        <w:r w:rsidR="005B5EAD" w:rsidRPr="00785C54">
          <w:rPr>
            <w:noProof/>
            <w:webHidden/>
          </w:rPr>
          <w:fldChar w:fldCharType="end"/>
        </w:r>
      </w:hyperlink>
    </w:p>
    <w:p w14:paraId="463C2BDC"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08" w:history="1">
        <w:r w:rsidR="005B5EAD" w:rsidRPr="00785C54">
          <w:rPr>
            <w:rStyle w:val="Hyperlink"/>
            <w:noProof/>
            <w:lang w:eastAsia="en-US"/>
          </w:rPr>
          <w:t>12.1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_Toc87620408 \h </w:instrText>
        </w:r>
        <w:r w:rsidR="005B5EAD" w:rsidRPr="00785C54">
          <w:rPr>
            <w:noProof/>
            <w:webHidden/>
          </w:rPr>
        </w:r>
        <w:r w:rsidR="005B5EAD" w:rsidRPr="00785C54">
          <w:rPr>
            <w:noProof/>
            <w:webHidden/>
          </w:rPr>
          <w:fldChar w:fldCharType="separate"/>
        </w:r>
        <w:r w:rsidR="005B5EAD" w:rsidRPr="00785C54">
          <w:rPr>
            <w:noProof/>
            <w:webHidden/>
          </w:rPr>
          <w:t>83</w:t>
        </w:r>
        <w:r w:rsidR="005B5EAD" w:rsidRPr="00785C54">
          <w:rPr>
            <w:noProof/>
            <w:webHidden/>
          </w:rPr>
          <w:fldChar w:fldCharType="end"/>
        </w:r>
      </w:hyperlink>
    </w:p>
    <w:p w14:paraId="0D6B5E1B"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09" w:history="1">
        <w:r w:rsidR="005B5EAD" w:rsidRPr="00785C54">
          <w:rPr>
            <w:rStyle w:val="Hyperlink"/>
            <w:noProof/>
            <w:lang w:eastAsia="en-US"/>
          </w:rPr>
          <w:t>12.2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_Toc87620409 \h </w:instrText>
        </w:r>
        <w:r w:rsidR="005B5EAD" w:rsidRPr="00785C54">
          <w:rPr>
            <w:noProof/>
            <w:webHidden/>
          </w:rPr>
        </w:r>
        <w:r w:rsidR="005B5EAD" w:rsidRPr="00785C54">
          <w:rPr>
            <w:noProof/>
            <w:webHidden/>
          </w:rPr>
          <w:fldChar w:fldCharType="separate"/>
        </w:r>
        <w:r w:rsidR="005B5EAD" w:rsidRPr="00785C54">
          <w:rPr>
            <w:noProof/>
            <w:webHidden/>
          </w:rPr>
          <w:t>84</w:t>
        </w:r>
        <w:r w:rsidR="005B5EAD" w:rsidRPr="00785C54">
          <w:rPr>
            <w:noProof/>
            <w:webHidden/>
          </w:rPr>
          <w:fldChar w:fldCharType="end"/>
        </w:r>
      </w:hyperlink>
    </w:p>
    <w:p w14:paraId="6B05FAB6"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10" w:history="1">
        <w:r w:rsidR="005B5EAD" w:rsidRPr="00785C54">
          <w:rPr>
            <w:rStyle w:val="Hyperlink"/>
            <w:noProof/>
            <w:lang w:eastAsia="en-US"/>
          </w:rPr>
          <w:t>12.3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AbstractSampling</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_Toc87620410 \h </w:instrText>
        </w:r>
        <w:r w:rsidR="005B5EAD" w:rsidRPr="00785C54">
          <w:rPr>
            <w:noProof/>
            <w:webHidden/>
          </w:rPr>
        </w:r>
        <w:r w:rsidR="005B5EAD" w:rsidRPr="00785C54">
          <w:rPr>
            <w:noProof/>
            <w:webHidden/>
          </w:rPr>
          <w:fldChar w:fldCharType="separate"/>
        </w:r>
        <w:r w:rsidR="005B5EAD" w:rsidRPr="00785C54">
          <w:rPr>
            <w:noProof/>
            <w:webHidden/>
          </w:rPr>
          <w:t>86</w:t>
        </w:r>
        <w:r w:rsidR="005B5EAD" w:rsidRPr="00785C54">
          <w:rPr>
            <w:noProof/>
            <w:webHidden/>
          </w:rPr>
          <w:fldChar w:fldCharType="end"/>
        </w:r>
      </w:hyperlink>
    </w:p>
    <w:p w14:paraId="5F700E34"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11" w:history="1">
        <w:r w:rsidR="005B5EAD" w:rsidRPr="00785C54">
          <w:rPr>
            <w:rStyle w:val="Hyperlink"/>
            <w:noProof/>
            <w:lang w:eastAsia="en-US"/>
          </w:rPr>
          <w:t>12.4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_Toc87620411 \h </w:instrText>
        </w:r>
        <w:r w:rsidR="005B5EAD" w:rsidRPr="00785C54">
          <w:rPr>
            <w:noProof/>
            <w:webHidden/>
          </w:rPr>
        </w:r>
        <w:r w:rsidR="005B5EAD" w:rsidRPr="00785C54">
          <w:rPr>
            <w:noProof/>
            <w:webHidden/>
          </w:rPr>
          <w:fldChar w:fldCharType="separate"/>
        </w:r>
        <w:r w:rsidR="005B5EAD" w:rsidRPr="00785C54">
          <w:rPr>
            <w:noProof/>
            <w:webHidden/>
          </w:rPr>
          <w:t>88</w:t>
        </w:r>
        <w:r w:rsidR="005B5EAD" w:rsidRPr="00785C54">
          <w:rPr>
            <w:noProof/>
            <w:webHidden/>
          </w:rPr>
          <w:fldChar w:fldCharType="end"/>
        </w:r>
      </w:hyperlink>
    </w:p>
    <w:p w14:paraId="68DDC4EB"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12" w:history="1">
        <w:r w:rsidR="005B5EAD" w:rsidRPr="00785C54">
          <w:rPr>
            <w:rStyle w:val="Hyperlink"/>
            <w:noProof/>
            <w:lang w:eastAsia="en-US"/>
          </w:rPr>
          <w:t>12.5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_Toc87620412 \h </w:instrText>
        </w:r>
        <w:r w:rsidR="005B5EAD" w:rsidRPr="00785C54">
          <w:rPr>
            <w:noProof/>
            <w:webHidden/>
          </w:rPr>
        </w:r>
        <w:r w:rsidR="005B5EAD" w:rsidRPr="00785C54">
          <w:rPr>
            <w:noProof/>
            <w:webHidden/>
          </w:rPr>
          <w:fldChar w:fldCharType="separate"/>
        </w:r>
        <w:r w:rsidR="005B5EAD" w:rsidRPr="00785C54">
          <w:rPr>
            <w:noProof/>
            <w:webHidden/>
          </w:rPr>
          <w:t>90</w:t>
        </w:r>
        <w:r w:rsidR="005B5EAD" w:rsidRPr="00785C54">
          <w:rPr>
            <w:noProof/>
            <w:webHidden/>
          </w:rPr>
          <w:fldChar w:fldCharType="end"/>
        </w:r>
      </w:hyperlink>
    </w:p>
    <w:p w14:paraId="1ED85805"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13" w:history="1">
        <w:r w:rsidR="005B5EAD" w:rsidRPr="00785C54">
          <w:rPr>
            <w:rStyle w:val="Hyperlink"/>
            <w:noProof/>
            <w:lang w:eastAsia="en-US"/>
          </w:rPr>
          <w:t>12.6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AbstractPreparationProcedure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_Toc87620413 \h </w:instrText>
        </w:r>
        <w:r w:rsidR="005B5EAD" w:rsidRPr="00785C54">
          <w:rPr>
            <w:noProof/>
            <w:webHidden/>
          </w:rPr>
        </w:r>
        <w:r w:rsidR="005B5EAD" w:rsidRPr="00785C54">
          <w:rPr>
            <w:noProof/>
            <w:webHidden/>
          </w:rPr>
          <w:fldChar w:fldCharType="separate"/>
        </w:r>
        <w:r w:rsidR="005B5EAD" w:rsidRPr="00785C54">
          <w:rPr>
            <w:noProof/>
            <w:webHidden/>
          </w:rPr>
          <w:t>91</w:t>
        </w:r>
        <w:r w:rsidR="005B5EAD" w:rsidRPr="00785C54">
          <w:rPr>
            <w:noProof/>
            <w:webHidden/>
          </w:rPr>
          <w:fldChar w:fldCharType="end"/>
        </w:r>
      </w:hyperlink>
    </w:p>
    <w:p w14:paraId="6CB579D3"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14" w:history="1">
        <w:r w:rsidR="005B5EAD" w:rsidRPr="00785C54">
          <w:rPr>
            <w:rStyle w:val="Hyperlink"/>
            <w:noProof/>
            <w:lang w:eastAsia="en-US"/>
          </w:rPr>
          <w:t>12.7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AbstractPreparationStep</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_Toc87620414 \h </w:instrText>
        </w:r>
        <w:r w:rsidR="005B5EAD" w:rsidRPr="00785C54">
          <w:rPr>
            <w:noProof/>
            <w:webHidden/>
          </w:rPr>
        </w:r>
        <w:r w:rsidR="005B5EAD" w:rsidRPr="00785C54">
          <w:rPr>
            <w:noProof/>
            <w:webHidden/>
          </w:rPr>
          <w:fldChar w:fldCharType="separate"/>
        </w:r>
        <w:r w:rsidR="005B5EAD" w:rsidRPr="00785C54">
          <w:rPr>
            <w:noProof/>
            <w:webHidden/>
          </w:rPr>
          <w:t>92</w:t>
        </w:r>
        <w:r w:rsidR="005B5EAD" w:rsidRPr="00785C54">
          <w:rPr>
            <w:noProof/>
            <w:webHidden/>
          </w:rPr>
          <w:fldChar w:fldCharType="end"/>
        </w:r>
      </w:hyperlink>
    </w:p>
    <w:p w14:paraId="090F94D5"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15" w:history="1">
        <w:r w:rsidR="005B5EAD" w:rsidRPr="00785C54">
          <w:rPr>
            <w:rStyle w:val="Hyperlink"/>
            <w:noProof/>
            <w:lang w:eastAsia="en-US"/>
          </w:rPr>
          <w:t>12.8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_Toc87620415 \h </w:instrText>
        </w:r>
        <w:r w:rsidR="005B5EAD" w:rsidRPr="00785C54">
          <w:rPr>
            <w:noProof/>
            <w:webHidden/>
          </w:rPr>
        </w:r>
        <w:r w:rsidR="005B5EAD" w:rsidRPr="00785C54">
          <w:rPr>
            <w:noProof/>
            <w:webHidden/>
          </w:rPr>
          <w:fldChar w:fldCharType="separate"/>
        </w:r>
        <w:r w:rsidR="005B5EAD" w:rsidRPr="00785C54">
          <w:rPr>
            <w:noProof/>
            <w:webHidden/>
          </w:rPr>
          <w:t>93</w:t>
        </w:r>
        <w:r w:rsidR="005B5EAD" w:rsidRPr="00785C54">
          <w:rPr>
            <w:noProof/>
            <w:webHidden/>
          </w:rPr>
          <w:fldChar w:fldCharType="end"/>
        </w:r>
      </w:hyperlink>
    </w:p>
    <w:p w14:paraId="35CD688D" w14:textId="77777777" w:rsidR="005B5EAD" w:rsidRPr="00785C54" w:rsidRDefault="005D5C5A" w:rsidP="00785C54">
      <w:pPr>
        <w:pStyle w:val="TOC1"/>
        <w:rPr>
          <w:rFonts w:asciiTheme="minorHAnsi" w:eastAsiaTheme="minorEastAsia" w:hAnsiTheme="minorHAnsi"/>
          <w:b w:val="0"/>
          <w:noProof/>
          <w:lang w:val="sv-SE" w:eastAsia="sv-SE"/>
        </w:rPr>
      </w:pPr>
      <w:hyperlink w:anchor="_Toc87620416" w:history="1">
        <w:r w:rsidR="005B5EAD" w:rsidRPr="00785C54">
          <w:rPr>
            <w:rStyle w:val="Hyperlink"/>
            <w:noProof/>
            <w:lang w:eastAsia="en-US"/>
          </w:rPr>
          <w:t>13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Basic Samples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_Toc87620416 \h </w:instrText>
        </w:r>
        <w:r w:rsidR="005B5EAD" w:rsidRPr="00785C54">
          <w:rPr>
            <w:noProof/>
            <w:webHidden/>
          </w:rPr>
        </w:r>
        <w:r w:rsidR="005B5EAD" w:rsidRPr="00785C54">
          <w:rPr>
            <w:noProof/>
            <w:webHidden/>
          </w:rPr>
          <w:fldChar w:fldCharType="separate"/>
        </w:r>
        <w:r w:rsidR="005B5EAD" w:rsidRPr="00785C54">
          <w:rPr>
            <w:noProof/>
            <w:webHidden/>
          </w:rPr>
          <w:t>93</w:t>
        </w:r>
        <w:r w:rsidR="005B5EAD" w:rsidRPr="00785C54">
          <w:rPr>
            <w:noProof/>
            <w:webHidden/>
          </w:rPr>
          <w:fldChar w:fldCharType="end"/>
        </w:r>
      </w:hyperlink>
    </w:p>
    <w:p w14:paraId="2430B367"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17" w:history="1">
        <w:r w:rsidR="005B5EAD" w:rsidRPr="00785C54">
          <w:rPr>
            <w:rStyle w:val="Hyperlink"/>
            <w:noProof/>
            <w:lang w:eastAsia="en-US"/>
          </w:rPr>
          <w:t>13.1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_Toc87620417 \h </w:instrText>
        </w:r>
        <w:r w:rsidR="005B5EAD" w:rsidRPr="00785C54">
          <w:rPr>
            <w:noProof/>
            <w:webHidden/>
          </w:rPr>
        </w:r>
        <w:r w:rsidR="005B5EAD" w:rsidRPr="00785C54">
          <w:rPr>
            <w:noProof/>
            <w:webHidden/>
          </w:rPr>
          <w:fldChar w:fldCharType="separate"/>
        </w:r>
        <w:r w:rsidR="005B5EAD" w:rsidRPr="00785C54">
          <w:rPr>
            <w:noProof/>
            <w:webHidden/>
          </w:rPr>
          <w:t>93</w:t>
        </w:r>
        <w:r w:rsidR="005B5EAD" w:rsidRPr="00785C54">
          <w:rPr>
            <w:noProof/>
            <w:webHidden/>
          </w:rPr>
          <w:fldChar w:fldCharType="end"/>
        </w:r>
      </w:hyperlink>
    </w:p>
    <w:p w14:paraId="7B5F4983"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18" w:history="1">
        <w:r w:rsidR="005B5EAD" w:rsidRPr="00785C54">
          <w:rPr>
            <w:rStyle w:val="Hyperlink"/>
            <w:noProof/>
            <w:lang w:eastAsia="en-US"/>
          </w:rPr>
          <w:t>13.2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_Toc87620418 \h </w:instrText>
        </w:r>
        <w:r w:rsidR="005B5EAD" w:rsidRPr="00785C54">
          <w:rPr>
            <w:noProof/>
            <w:webHidden/>
          </w:rPr>
        </w:r>
        <w:r w:rsidR="005B5EAD" w:rsidRPr="00785C54">
          <w:rPr>
            <w:noProof/>
            <w:webHidden/>
          </w:rPr>
          <w:fldChar w:fldCharType="separate"/>
        </w:r>
        <w:r w:rsidR="005B5EAD" w:rsidRPr="00785C54">
          <w:rPr>
            <w:noProof/>
            <w:webHidden/>
          </w:rPr>
          <w:t>94</w:t>
        </w:r>
        <w:r w:rsidR="005B5EAD" w:rsidRPr="00785C54">
          <w:rPr>
            <w:noProof/>
            <w:webHidden/>
          </w:rPr>
          <w:fldChar w:fldCharType="end"/>
        </w:r>
      </w:hyperlink>
    </w:p>
    <w:p w14:paraId="1194114A"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19" w:history="1">
        <w:r w:rsidR="005B5EAD" w:rsidRPr="00785C54">
          <w:rPr>
            <w:rStyle w:val="Hyperlink"/>
            <w:noProof/>
            <w:lang w:eastAsia="en-US"/>
          </w:rPr>
          <w:t>13.3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SpatialSample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_Toc87620419 \h </w:instrText>
        </w:r>
        <w:r w:rsidR="005B5EAD" w:rsidRPr="00785C54">
          <w:rPr>
            <w:noProof/>
            <w:webHidden/>
          </w:rPr>
        </w:r>
        <w:r w:rsidR="005B5EAD" w:rsidRPr="00785C54">
          <w:rPr>
            <w:noProof/>
            <w:webHidden/>
          </w:rPr>
          <w:fldChar w:fldCharType="separate"/>
        </w:r>
        <w:r w:rsidR="005B5EAD" w:rsidRPr="00785C54">
          <w:rPr>
            <w:noProof/>
            <w:webHidden/>
          </w:rPr>
          <w:t>95</w:t>
        </w:r>
        <w:r w:rsidR="005B5EAD" w:rsidRPr="00785C54">
          <w:rPr>
            <w:noProof/>
            <w:webHidden/>
          </w:rPr>
          <w:fldChar w:fldCharType="end"/>
        </w:r>
      </w:hyperlink>
    </w:p>
    <w:p w14:paraId="78681088"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20" w:history="1">
        <w:r w:rsidR="005B5EAD" w:rsidRPr="00785C54">
          <w:rPr>
            <w:rStyle w:val="Hyperlink"/>
            <w:noProof/>
            <w:lang w:eastAsia="en-US"/>
          </w:rPr>
          <w:t>13.4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MaterialSample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_Toc87620420 \h </w:instrText>
        </w:r>
        <w:r w:rsidR="005B5EAD" w:rsidRPr="00785C54">
          <w:rPr>
            <w:noProof/>
            <w:webHidden/>
          </w:rPr>
        </w:r>
        <w:r w:rsidR="005B5EAD" w:rsidRPr="00785C54">
          <w:rPr>
            <w:noProof/>
            <w:webHidden/>
          </w:rPr>
          <w:fldChar w:fldCharType="separate"/>
        </w:r>
        <w:r w:rsidR="005B5EAD" w:rsidRPr="00785C54">
          <w:rPr>
            <w:noProof/>
            <w:webHidden/>
          </w:rPr>
          <w:t>97</w:t>
        </w:r>
        <w:r w:rsidR="005B5EAD" w:rsidRPr="00785C54">
          <w:rPr>
            <w:noProof/>
            <w:webHidden/>
          </w:rPr>
          <w:fldChar w:fldCharType="end"/>
        </w:r>
      </w:hyperlink>
    </w:p>
    <w:p w14:paraId="4B4F2AA4"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21" w:history="1">
        <w:r w:rsidR="005B5EAD" w:rsidRPr="00785C54">
          <w:rPr>
            <w:rStyle w:val="Hyperlink"/>
            <w:noProof/>
            <w:lang w:eastAsia="en-US"/>
          </w:rPr>
          <w:t>13.5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StatisticalSample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_Toc87620421 \h </w:instrText>
        </w:r>
        <w:r w:rsidR="005B5EAD" w:rsidRPr="00785C54">
          <w:rPr>
            <w:noProof/>
            <w:webHidden/>
          </w:rPr>
        </w:r>
        <w:r w:rsidR="005B5EAD" w:rsidRPr="00785C54">
          <w:rPr>
            <w:noProof/>
            <w:webHidden/>
          </w:rPr>
          <w:fldChar w:fldCharType="separate"/>
        </w:r>
        <w:r w:rsidR="005B5EAD" w:rsidRPr="00785C54">
          <w:rPr>
            <w:noProof/>
            <w:webHidden/>
          </w:rPr>
          <w:t>99</w:t>
        </w:r>
        <w:r w:rsidR="005B5EAD" w:rsidRPr="00785C54">
          <w:rPr>
            <w:noProof/>
            <w:webHidden/>
          </w:rPr>
          <w:fldChar w:fldCharType="end"/>
        </w:r>
      </w:hyperlink>
    </w:p>
    <w:p w14:paraId="3723AB86"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22" w:history="1">
        <w:r w:rsidR="005B5EAD" w:rsidRPr="00785C54">
          <w:rPr>
            <w:rStyle w:val="Hyperlink"/>
            <w:noProof/>
            <w:lang w:eastAsia="en-US"/>
          </w:rPr>
          <w:t>13.6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_Toc87620422 \h </w:instrText>
        </w:r>
        <w:r w:rsidR="005B5EAD" w:rsidRPr="00785C54">
          <w:rPr>
            <w:noProof/>
            <w:webHidden/>
          </w:rPr>
        </w:r>
        <w:r w:rsidR="005B5EAD" w:rsidRPr="00785C54">
          <w:rPr>
            <w:noProof/>
            <w:webHidden/>
          </w:rPr>
          <w:fldChar w:fldCharType="separate"/>
        </w:r>
        <w:r w:rsidR="005B5EAD" w:rsidRPr="00785C54">
          <w:rPr>
            <w:noProof/>
            <w:webHidden/>
          </w:rPr>
          <w:t>100</w:t>
        </w:r>
        <w:r w:rsidR="005B5EAD" w:rsidRPr="00785C54">
          <w:rPr>
            <w:noProof/>
            <w:webHidden/>
          </w:rPr>
          <w:fldChar w:fldCharType="end"/>
        </w:r>
      </w:hyperlink>
    </w:p>
    <w:p w14:paraId="6E77F444"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23" w:history="1">
        <w:r w:rsidR="005B5EAD" w:rsidRPr="00785C54">
          <w:rPr>
            <w:rStyle w:val="Hyperlink"/>
            <w:noProof/>
            <w:lang w:eastAsia="en-US"/>
          </w:rPr>
          <w:t>13.7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_Toc87620423 \h </w:instrText>
        </w:r>
        <w:r w:rsidR="005B5EAD" w:rsidRPr="00785C54">
          <w:rPr>
            <w:noProof/>
            <w:webHidden/>
          </w:rPr>
        </w:r>
        <w:r w:rsidR="005B5EAD" w:rsidRPr="00785C54">
          <w:rPr>
            <w:noProof/>
            <w:webHidden/>
          </w:rPr>
          <w:fldChar w:fldCharType="separate"/>
        </w:r>
        <w:r w:rsidR="005B5EAD" w:rsidRPr="00785C54">
          <w:rPr>
            <w:noProof/>
            <w:webHidden/>
          </w:rPr>
          <w:t>101</w:t>
        </w:r>
        <w:r w:rsidR="005B5EAD" w:rsidRPr="00785C54">
          <w:rPr>
            <w:noProof/>
            <w:webHidden/>
          </w:rPr>
          <w:fldChar w:fldCharType="end"/>
        </w:r>
      </w:hyperlink>
    </w:p>
    <w:p w14:paraId="0AE2C493"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24" w:history="1">
        <w:r w:rsidR="005B5EAD" w:rsidRPr="00785C54">
          <w:rPr>
            <w:rStyle w:val="Hyperlink"/>
            <w:noProof/>
            <w:lang w:eastAsia="en-US"/>
          </w:rPr>
          <w:t>13.8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_Toc87620424 \h </w:instrText>
        </w:r>
        <w:r w:rsidR="005B5EAD" w:rsidRPr="00785C54">
          <w:rPr>
            <w:noProof/>
            <w:webHidden/>
          </w:rPr>
        </w:r>
        <w:r w:rsidR="005B5EAD" w:rsidRPr="00785C54">
          <w:rPr>
            <w:noProof/>
            <w:webHidden/>
          </w:rPr>
          <w:fldChar w:fldCharType="separate"/>
        </w:r>
        <w:r w:rsidR="005B5EAD" w:rsidRPr="00785C54">
          <w:rPr>
            <w:noProof/>
            <w:webHidden/>
          </w:rPr>
          <w:t>102</w:t>
        </w:r>
        <w:r w:rsidR="005B5EAD" w:rsidRPr="00785C54">
          <w:rPr>
            <w:noProof/>
            <w:webHidden/>
          </w:rPr>
          <w:fldChar w:fldCharType="end"/>
        </w:r>
      </w:hyperlink>
    </w:p>
    <w:p w14:paraId="389BF639"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25" w:history="1">
        <w:r w:rsidR="005B5EAD" w:rsidRPr="00785C54">
          <w:rPr>
            <w:rStyle w:val="Hyperlink"/>
            <w:noProof/>
            <w:lang w:eastAsia="en-US"/>
          </w:rPr>
          <w:t>13.9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_Toc87620425 \h </w:instrText>
        </w:r>
        <w:r w:rsidR="005B5EAD" w:rsidRPr="00785C54">
          <w:rPr>
            <w:noProof/>
            <w:webHidden/>
          </w:rPr>
        </w:r>
        <w:r w:rsidR="005B5EAD" w:rsidRPr="00785C54">
          <w:rPr>
            <w:noProof/>
            <w:webHidden/>
          </w:rPr>
          <w:fldChar w:fldCharType="separate"/>
        </w:r>
        <w:r w:rsidR="005B5EAD" w:rsidRPr="00785C54">
          <w:rPr>
            <w:noProof/>
            <w:webHidden/>
          </w:rPr>
          <w:t>103</w:t>
        </w:r>
        <w:r w:rsidR="005B5EAD" w:rsidRPr="00785C54">
          <w:rPr>
            <w:noProof/>
            <w:webHidden/>
          </w:rPr>
          <w:fldChar w:fldCharType="end"/>
        </w:r>
      </w:hyperlink>
    </w:p>
    <w:p w14:paraId="5241B2BC"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26" w:history="1">
        <w:r w:rsidR="005B5EAD" w:rsidRPr="00785C54">
          <w:rPr>
            <w:rStyle w:val="Hyperlink"/>
            <w:noProof/>
            <w:lang w:eastAsia="en-US"/>
          </w:rPr>
          <w:t>13.10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PreparationStep</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_Toc87620426 \h </w:instrText>
        </w:r>
        <w:r w:rsidR="005B5EAD" w:rsidRPr="00785C54">
          <w:rPr>
            <w:noProof/>
            <w:webHidden/>
          </w:rPr>
        </w:r>
        <w:r w:rsidR="005B5EAD" w:rsidRPr="00785C54">
          <w:rPr>
            <w:noProof/>
            <w:webHidden/>
          </w:rPr>
          <w:fldChar w:fldCharType="separate"/>
        </w:r>
        <w:r w:rsidR="005B5EAD" w:rsidRPr="00785C54">
          <w:rPr>
            <w:noProof/>
            <w:webHidden/>
          </w:rPr>
          <w:t>104</w:t>
        </w:r>
        <w:r w:rsidR="005B5EAD" w:rsidRPr="00785C54">
          <w:rPr>
            <w:noProof/>
            <w:webHidden/>
          </w:rPr>
          <w:fldChar w:fldCharType="end"/>
        </w:r>
      </w:hyperlink>
    </w:p>
    <w:p w14:paraId="3D72C1D2"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27" w:history="1">
        <w:r w:rsidR="005B5EAD" w:rsidRPr="00785C54">
          <w:rPr>
            <w:rStyle w:val="Hyperlink"/>
            <w:noProof/>
            <w:lang w:eastAsia="en-US"/>
          </w:rPr>
          <w:t>13.11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SampleCollection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_Toc87620427 \h </w:instrText>
        </w:r>
        <w:r w:rsidR="005B5EAD" w:rsidRPr="00785C54">
          <w:rPr>
            <w:noProof/>
            <w:webHidden/>
          </w:rPr>
        </w:r>
        <w:r w:rsidR="005B5EAD" w:rsidRPr="00785C54">
          <w:rPr>
            <w:noProof/>
            <w:webHidden/>
          </w:rPr>
          <w:fldChar w:fldCharType="separate"/>
        </w:r>
        <w:r w:rsidR="005B5EAD" w:rsidRPr="00785C54">
          <w:rPr>
            <w:noProof/>
            <w:webHidden/>
          </w:rPr>
          <w:t>105</w:t>
        </w:r>
        <w:r w:rsidR="005B5EAD" w:rsidRPr="00785C54">
          <w:rPr>
            <w:noProof/>
            <w:webHidden/>
          </w:rPr>
          <w:fldChar w:fldCharType="end"/>
        </w:r>
      </w:hyperlink>
    </w:p>
    <w:p w14:paraId="768261DD"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28" w:history="1">
        <w:r w:rsidR="005B5EAD" w:rsidRPr="00785C54">
          <w:rPr>
            <w:rStyle w:val="Hyperlink"/>
            <w:noProof/>
            <w:lang w:eastAsia="en-US"/>
          </w:rPr>
          <w:t>13.12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PhysicalDimension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_Toc87620428 \h </w:instrText>
        </w:r>
        <w:r w:rsidR="005B5EAD" w:rsidRPr="00785C54">
          <w:rPr>
            <w:noProof/>
            <w:webHidden/>
          </w:rPr>
        </w:r>
        <w:r w:rsidR="005B5EAD" w:rsidRPr="00785C54">
          <w:rPr>
            <w:noProof/>
            <w:webHidden/>
          </w:rPr>
          <w:fldChar w:fldCharType="separate"/>
        </w:r>
        <w:r w:rsidR="005B5EAD" w:rsidRPr="00785C54">
          <w:rPr>
            <w:noProof/>
            <w:webHidden/>
          </w:rPr>
          <w:t>107</w:t>
        </w:r>
        <w:r w:rsidR="005B5EAD" w:rsidRPr="00785C54">
          <w:rPr>
            <w:noProof/>
            <w:webHidden/>
          </w:rPr>
          <w:fldChar w:fldCharType="end"/>
        </w:r>
      </w:hyperlink>
    </w:p>
    <w:p w14:paraId="02F14D8E"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29" w:history="1">
        <w:r w:rsidR="005B5EAD" w:rsidRPr="00785C54">
          <w:rPr>
            <w:rStyle w:val="Hyperlink"/>
            <w:noProof/>
            <w:lang w:eastAsia="en-US"/>
          </w:rPr>
          <w:t>13.13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NamedLocation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_Toc87620429 \h </w:instrText>
        </w:r>
        <w:r w:rsidR="005B5EAD" w:rsidRPr="00785C54">
          <w:rPr>
            <w:noProof/>
            <w:webHidden/>
          </w:rPr>
        </w:r>
        <w:r w:rsidR="005B5EAD" w:rsidRPr="00785C54">
          <w:rPr>
            <w:noProof/>
            <w:webHidden/>
          </w:rPr>
          <w:fldChar w:fldCharType="separate"/>
        </w:r>
        <w:r w:rsidR="005B5EAD" w:rsidRPr="00785C54">
          <w:rPr>
            <w:noProof/>
            <w:webHidden/>
          </w:rPr>
          <w:t>108</w:t>
        </w:r>
        <w:r w:rsidR="005B5EAD" w:rsidRPr="00785C54">
          <w:rPr>
            <w:noProof/>
            <w:webHidden/>
          </w:rPr>
          <w:fldChar w:fldCharType="end"/>
        </w:r>
      </w:hyperlink>
    </w:p>
    <w:p w14:paraId="7E38F435"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30" w:history="1">
        <w:r w:rsidR="005B5EAD" w:rsidRPr="00785C54">
          <w:rPr>
            <w:rStyle w:val="Hyperlink"/>
            <w:noProof/>
            <w:lang w:eastAsia="en-US"/>
          </w:rPr>
          <w:t>13.14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StatisticalClassification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_Toc87620430 \h </w:instrText>
        </w:r>
        <w:r w:rsidR="005B5EAD" w:rsidRPr="00785C54">
          <w:rPr>
            <w:noProof/>
            <w:webHidden/>
          </w:rPr>
        </w:r>
        <w:r w:rsidR="005B5EAD" w:rsidRPr="00785C54">
          <w:rPr>
            <w:noProof/>
            <w:webHidden/>
          </w:rPr>
          <w:fldChar w:fldCharType="separate"/>
        </w:r>
        <w:r w:rsidR="005B5EAD" w:rsidRPr="00785C54">
          <w:rPr>
            <w:noProof/>
            <w:webHidden/>
          </w:rPr>
          <w:t>109</w:t>
        </w:r>
        <w:r w:rsidR="005B5EAD" w:rsidRPr="00785C54">
          <w:rPr>
            <w:noProof/>
            <w:webHidden/>
          </w:rPr>
          <w:fldChar w:fldCharType="end"/>
        </w:r>
      </w:hyperlink>
    </w:p>
    <w:p w14:paraId="69FD9B3A" w14:textId="77777777" w:rsidR="005B5EAD" w:rsidRPr="00785C54" w:rsidRDefault="005D5C5A" w:rsidP="00785C54">
      <w:pPr>
        <w:pStyle w:val="TOC2"/>
        <w:rPr>
          <w:rFonts w:asciiTheme="minorHAnsi" w:eastAsiaTheme="minorEastAsia" w:hAnsiTheme="minorHAnsi"/>
          <w:b w:val="0"/>
          <w:noProof/>
          <w:lang w:val="sv-SE" w:eastAsia="sv-SE"/>
        </w:rPr>
      </w:pPr>
      <w:hyperlink w:anchor="_Toc87620431" w:history="1">
        <w:r w:rsidR="005B5EAD" w:rsidRPr="00785C54">
          <w:rPr>
            <w:rStyle w:val="Hyperlink"/>
            <w:noProof/>
            <w:lang w:eastAsia="en-US"/>
          </w:rPr>
          <w:t>13.15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_Toc87620431 \h </w:instrText>
        </w:r>
        <w:r w:rsidR="005B5EAD" w:rsidRPr="00785C54">
          <w:rPr>
            <w:noProof/>
            <w:webHidden/>
          </w:rPr>
        </w:r>
        <w:r w:rsidR="005B5EAD" w:rsidRPr="00785C54">
          <w:rPr>
            <w:noProof/>
            <w:webHidden/>
          </w:rPr>
          <w:fldChar w:fldCharType="separate"/>
        </w:r>
        <w:r w:rsidR="005B5EAD" w:rsidRPr="00785C54">
          <w:rPr>
            <w:noProof/>
            <w:webHidden/>
          </w:rPr>
          <w:t>110</w:t>
        </w:r>
        <w:r w:rsidR="005B5EAD" w:rsidRPr="00785C54">
          <w:rPr>
            <w:noProof/>
            <w:webHidden/>
          </w:rPr>
          <w:fldChar w:fldCharType="end"/>
        </w:r>
      </w:hyperlink>
    </w:p>
    <w:p w14:paraId="4138E84C" w14:textId="77777777" w:rsidR="005B5EAD" w:rsidRPr="00785C54" w:rsidRDefault="005D5C5A" w:rsidP="00785C54">
      <w:pPr>
        <w:pStyle w:val="TOC1"/>
        <w:rPr>
          <w:rFonts w:asciiTheme="minorHAnsi" w:eastAsiaTheme="minorEastAsia" w:hAnsiTheme="minorHAnsi"/>
          <w:b w:val="0"/>
          <w:noProof/>
          <w:lang w:val="sv-SE" w:eastAsia="sv-SE"/>
        </w:rPr>
      </w:pPr>
      <w:hyperlink w:anchor="_Toc87620432" w:history="1">
        <w:r w:rsidR="005B5EAD" w:rsidRPr="00785C54">
          <w:rPr>
            <w:rStyle w:val="Hyperlink"/>
            <w:noProof/>
            <w:lang w:eastAsia="en-US"/>
          </w:rPr>
          <w:t>Annex A (normative) Abstract Test Suite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_Toc87620432 \h </w:instrText>
        </w:r>
        <w:r w:rsidR="005B5EAD" w:rsidRPr="00785C54">
          <w:rPr>
            <w:noProof/>
            <w:webHidden/>
          </w:rPr>
        </w:r>
        <w:r w:rsidR="005B5EAD" w:rsidRPr="00785C54">
          <w:rPr>
            <w:noProof/>
            <w:webHidden/>
          </w:rPr>
          <w:fldChar w:fldCharType="separate"/>
        </w:r>
        <w:r w:rsidR="005B5EAD" w:rsidRPr="00785C54">
          <w:rPr>
            <w:noProof/>
            <w:webHidden/>
          </w:rPr>
          <w:t>112</w:t>
        </w:r>
        <w:r w:rsidR="005B5EAD" w:rsidRPr="00785C54">
          <w:rPr>
            <w:noProof/>
            <w:webHidden/>
          </w:rPr>
          <w:fldChar w:fldCharType="end"/>
        </w:r>
      </w:hyperlink>
    </w:p>
    <w:p w14:paraId="3F34787C" w14:textId="77777777" w:rsidR="005B5EAD" w:rsidRPr="00785C54" w:rsidRDefault="005D5C5A" w:rsidP="00785C54">
      <w:pPr>
        <w:pStyle w:val="TOC1"/>
        <w:rPr>
          <w:rFonts w:asciiTheme="minorHAnsi" w:eastAsiaTheme="minorEastAsia" w:hAnsiTheme="minorHAnsi"/>
          <w:b w:val="0"/>
          <w:noProof/>
          <w:lang w:val="sv-SE" w:eastAsia="sv-SE"/>
        </w:rPr>
      </w:pPr>
      <w:hyperlink w:anchor="_Toc87620433" w:history="1">
        <w:r w:rsidR="005B5EAD" w:rsidRPr="00785C54">
          <w:rPr>
            <w:rStyle w:val="Hyperlink"/>
            <w:noProof/>
            <w:lang w:eastAsia="en-US"/>
          </w:rPr>
          <w:t>Annex B (informative) Common usage of OMS concepts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_Toc87620433 \h </w:instrText>
        </w:r>
        <w:r w:rsidR="005B5EAD" w:rsidRPr="00785C54">
          <w:rPr>
            <w:noProof/>
            <w:webHidden/>
          </w:rPr>
        </w:r>
        <w:r w:rsidR="005B5EAD" w:rsidRPr="00785C54">
          <w:rPr>
            <w:noProof/>
            <w:webHidden/>
          </w:rPr>
          <w:fldChar w:fldCharType="separate"/>
        </w:r>
        <w:r w:rsidR="005B5EAD" w:rsidRPr="00785C54">
          <w:rPr>
            <w:noProof/>
            <w:webHidden/>
          </w:rPr>
          <w:t>126</w:t>
        </w:r>
        <w:r w:rsidR="005B5EAD" w:rsidRPr="00785C54">
          <w:rPr>
            <w:noProof/>
            <w:webHidden/>
          </w:rPr>
          <w:fldChar w:fldCharType="end"/>
        </w:r>
      </w:hyperlink>
    </w:p>
    <w:p w14:paraId="5AFF14D2" w14:textId="77777777" w:rsidR="005B5EAD" w:rsidRPr="00785C54" w:rsidRDefault="005D5C5A" w:rsidP="00785C54">
      <w:pPr>
        <w:pStyle w:val="TOC1"/>
        <w:rPr>
          <w:rFonts w:asciiTheme="minorHAnsi" w:eastAsiaTheme="minorEastAsia" w:hAnsiTheme="minorHAnsi"/>
          <w:b w:val="0"/>
          <w:noProof/>
          <w:lang w:val="sv-SE" w:eastAsia="sv-SE"/>
        </w:rPr>
      </w:pPr>
      <w:hyperlink w:anchor="_Toc87620434" w:history="1">
        <w:r w:rsidR="005B5EAD" w:rsidRPr="00785C54">
          <w:rPr>
            <w:rStyle w:val="Hyperlink"/>
            <w:noProof/>
            <w:lang w:eastAsia="en-US"/>
          </w:rPr>
          <w:t>Annex C (informative) Changes in the Observation and Sample models between ISO 19156:2011, edition 1 and ISO 19156:2021, edition 2</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_Toc87620434 \h </w:instrText>
        </w:r>
        <w:r w:rsidR="005B5EAD" w:rsidRPr="00785C54">
          <w:rPr>
            <w:noProof/>
            <w:webHidden/>
          </w:rPr>
        </w:r>
        <w:r w:rsidR="005B5EAD" w:rsidRPr="00785C54">
          <w:rPr>
            <w:noProof/>
            <w:webHidden/>
          </w:rPr>
          <w:fldChar w:fldCharType="separate"/>
        </w:r>
        <w:r w:rsidR="005B5EAD" w:rsidRPr="00785C54">
          <w:rPr>
            <w:noProof/>
            <w:webHidden/>
          </w:rPr>
          <w:t>131</w:t>
        </w:r>
        <w:r w:rsidR="005B5EAD" w:rsidRPr="00785C54">
          <w:rPr>
            <w:noProof/>
            <w:webHidden/>
          </w:rPr>
          <w:fldChar w:fldCharType="end"/>
        </w:r>
      </w:hyperlink>
    </w:p>
    <w:p w14:paraId="06CEAC16" w14:textId="77777777" w:rsidR="005B5EAD" w:rsidRPr="00785C54" w:rsidRDefault="005D5C5A" w:rsidP="00785C54">
      <w:pPr>
        <w:pStyle w:val="TOC1"/>
        <w:rPr>
          <w:rFonts w:asciiTheme="minorHAnsi" w:eastAsiaTheme="minorEastAsia" w:hAnsiTheme="minorHAnsi"/>
          <w:b w:val="0"/>
          <w:noProof/>
          <w:lang w:val="sv-SE" w:eastAsia="sv-SE"/>
        </w:rPr>
      </w:pPr>
      <w:hyperlink w:anchor="_Toc87620435" w:history="1">
        <w:r w:rsidR="005B5EAD" w:rsidRPr="00785C54">
          <w:rPr>
            <w:rStyle w:val="Hyperlink"/>
            <w:noProof/>
            <w:lang w:eastAsia="en-US"/>
          </w:rPr>
          <w:t>Annex D (informative) Best practices in use of the Observation and Sampling models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_Toc87620435 \h </w:instrText>
        </w:r>
        <w:r w:rsidR="005B5EAD" w:rsidRPr="00785C54">
          <w:rPr>
            <w:noProof/>
            <w:webHidden/>
          </w:rPr>
        </w:r>
        <w:r w:rsidR="005B5EAD" w:rsidRPr="00785C54">
          <w:rPr>
            <w:noProof/>
            <w:webHidden/>
          </w:rPr>
          <w:fldChar w:fldCharType="separate"/>
        </w:r>
        <w:r w:rsidR="005B5EAD" w:rsidRPr="00785C54">
          <w:rPr>
            <w:noProof/>
            <w:webHidden/>
          </w:rPr>
          <w:t>149</w:t>
        </w:r>
        <w:r w:rsidR="005B5EAD" w:rsidRPr="00785C54">
          <w:rPr>
            <w:noProof/>
            <w:webHidden/>
          </w:rPr>
          <w:fldChar w:fldCharType="end"/>
        </w:r>
      </w:hyperlink>
    </w:p>
    <w:p w14:paraId="41AC7BC5" w14:textId="77777777" w:rsidR="005B5EAD" w:rsidRPr="00785C54" w:rsidRDefault="005D5C5A" w:rsidP="00785C54">
      <w:pPr>
        <w:pStyle w:val="TOC1"/>
        <w:rPr>
          <w:rFonts w:asciiTheme="minorHAnsi" w:eastAsiaTheme="minorEastAsia" w:hAnsiTheme="minorHAnsi"/>
          <w:b w:val="0"/>
          <w:noProof/>
          <w:lang w:val="sv-SE" w:eastAsia="sv-SE"/>
        </w:rPr>
      </w:pPr>
      <w:hyperlink w:anchor="_Toc87620436" w:history="1">
        <w:r w:rsidR="005B5EAD" w:rsidRPr="00785C54">
          <w:rPr>
            <w:rStyle w:val="Hyperlink"/>
            <w:noProof/>
            <w:lang w:eastAsia="en-US"/>
          </w:rPr>
          <w:t>Bibliography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_Toc87620436 \h </w:instrText>
        </w:r>
        <w:r w:rsidR="005B5EAD" w:rsidRPr="00785C54">
          <w:rPr>
            <w:noProof/>
            <w:webHidden/>
          </w:rPr>
        </w:r>
        <w:r w:rsidR="005B5EAD" w:rsidRPr="00785C54">
          <w:rPr>
            <w:noProof/>
            <w:webHidden/>
          </w:rPr>
          <w:fldChar w:fldCharType="separate"/>
        </w:r>
        <w:r w:rsidR="005B5EAD" w:rsidRPr="00785C54">
          <w:rPr>
            <w:noProof/>
            <w:webHidden/>
          </w:rPr>
          <w:t>157</w:t>
        </w:r>
        <w:r w:rsidR="005B5EAD" w:rsidRPr="00785C54">
          <w:rPr>
            <w:noProof/>
            <w:webHidden/>
          </w:rPr>
          <w:fldChar w:fldCharType="end"/>
        </w:r>
      </w:hyperlink>
    </w:p>
    <w:p w14:paraId="1114FBC0" w14:textId="77777777" w:rsidR="005B5EAD" w:rsidRPr="00785C54" w:rsidRDefault="005B5EAD" w:rsidP="00785C54">
      <w:pPr>
        <w:pStyle w:val="TOC1"/>
        <w:autoSpaceDE w:val="0"/>
        <w:autoSpaceDN w:val="0"/>
        <w:adjustRightInd w:val="0"/>
        <w:rPr>
          <w:rFonts w:eastAsia="Times New Roman"/>
          <w:szCs w:val="24"/>
        </w:rPr>
      </w:pPr>
      <w:r w:rsidRPr="00785C54">
        <w:rPr>
          <w:szCs w:val="24"/>
        </w:rPr>
        <w:fldChar w:fldCharType="end"/>
      </w:r>
    </w:p>
    <w:p w14:paraId="6D0ABDA7" w14:textId="77777777" w:rsidR="005B5EAD" w:rsidRPr="00785C54" w:rsidRDefault="005B5EAD" w:rsidP="00785C54">
      <w:pPr>
        <w:pStyle w:val="ForewordTitle"/>
        <w:autoSpaceDE w:val="0"/>
        <w:autoSpaceDN w:val="0"/>
        <w:adjustRightInd w:val="0"/>
        <w:rPr>
          <w:szCs w:val="24"/>
        </w:rPr>
      </w:pPr>
      <w:r w:rsidRPr="00785C54">
        <w:rPr>
          <w:szCs w:val="24"/>
        </w:rPr>
        <w:lastRenderedPageBreak/>
        <w:t>Foreword</w:t>
      </w:r>
    </w:p>
    <w:p w14:paraId="000437BF" w14:textId="77777777" w:rsidR="003E2160" w:rsidRPr="00C36263" w:rsidRDefault="003E2160" w:rsidP="005D5C5A">
      <w:pPr>
        <w:pStyle w:val="ForewordText"/>
        <w:rPr>
          <w:ins w:id="18" w:author="REID-JAMOND Alison" w:date="2022-04-04T07:49:00Z"/>
          <w:lang w:val="en-US"/>
        </w:rPr>
      </w:pPr>
      <w:ins w:id="19"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5D5C5A">
      <w:pPr>
        <w:pStyle w:val="ForewordText"/>
        <w:rPr>
          <w:ins w:id="20" w:author="REID-JAMOND Alison" w:date="2022-04-04T07:49:00Z"/>
          <w:lang w:val="en-US"/>
        </w:rPr>
      </w:pPr>
      <w:ins w:id="21"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r>
          <w:rPr>
            <w:rStyle w:val="Hyperlink"/>
            <w:lang w:val="en-US"/>
          </w:rPr>
          <w:fldChar w:fldCharType="begin"/>
        </w:r>
        <w:r>
          <w:rPr>
            <w:rStyle w:val="Hyperlink"/>
            <w:lang w:val="en-US"/>
          </w:rPr>
          <w:instrText xml:space="preserve"> HYPERLINK "https://www.iso.org/directives-and-policies.html" </w:instrText>
        </w:r>
        <w:r>
          <w:rPr>
            <w:rStyle w:val="Hyperlink"/>
            <w:lang w:val="en-US"/>
          </w:rPr>
          <w:fldChar w:fldCharType="separate"/>
        </w:r>
        <w:r w:rsidRPr="00AE1012">
          <w:rPr>
            <w:rStyle w:val="Hyperlink"/>
            <w:lang w:val="en-US"/>
          </w:rPr>
          <w:t>www.iso.org/directives</w:t>
        </w:r>
        <w:r>
          <w:rPr>
            <w:rStyle w:val="Hyperlink"/>
            <w:lang w:val="en-US"/>
          </w:rPr>
          <w:fldChar w:fldCharType="end"/>
        </w:r>
        <w:r w:rsidRPr="00C36263">
          <w:rPr>
            <w:lang w:val="en-US"/>
          </w:rPr>
          <w:t>).</w:t>
        </w:r>
      </w:ins>
    </w:p>
    <w:p w14:paraId="4389487D" w14:textId="724C42E3" w:rsidR="003E2160" w:rsidRPr="00C36263" w:rsidRDefault="003E2160" w:rsidP="005D5C5A">
      <w:pPr>
        <w:pStyle w:val="ForewordText"/>
        <w:rPr>
          <w:ins w:id="22" w:author="REID-JAMOND Alison" w:date="2022-04-04T07:49:00Z"/>
          <w:lang w:val="en-US"/>
        </w:rPr>
      </w:pPr>
      <w:ins w:id="23"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Hyperlink"/>
            <w:lang w:val="en-US"/>
          </w:rPr>
          <w:fldChar w:fldCharType="begin"/>
        </w:r>
        <w:r>
          <w:rPr>
            <w:rStyle w:val="Hyperlink"/>
            <w:lang w:val="en-US"/>
          </w:rPr>
          <w:instrText xml:space="preserve"> HYPERLINK "https://www.iso.org/iso-standards-and-patents.html" </w:instrText>
        </w:r>
        <w:r>
          <w:rPr>
            <w:rStyle w:val="Hyperlink"/>
            <w:lang w:val="en-US"/>
          </w:rPr>
          <w:fldChar w:fldCharType="separate"/>
        </w:r>
        <w:r w:rsidRPr="005F3C4A">
          <w:rPr>
            <w:rStyle w:val="Hyperlink"/>
            <w:lang w:val="en-US"/>
          </w:rPr>
          <w:t>www.iso.org/patents</w:t>
        </w:r>
        <w:r>
          <w:rPr>
            <w:rStyle w:val="Hyperlink"/>
            <w:lang w:val="en-US"/>
          </w:rPr>
          <w:fldChar w:fldCharType="end"/>
        </w:r>
        <w:r w:rsidRPr="00C36263">
          <w:rPr>
            <w:lang w:val="en-US"/>
          </w:rPr>
          <w:t>).</w:t>
        </w:r>
      </w:ins>
    </w:p>
    <w:p w14:paraId="04AECCC3" w14:textId="77777777" w:rsidR="003E2160" w:rsidRPr="00C36263" w:rsidRDefault="003E2160" w:rsidP="005D5C5A">
      <w:pPr>
        <w:pStyle w:val="ForewordText"/>
        <w:rPr>
          <w:ins w:id="24" w:author="REID-JAMOND Alison" w:date="2022-04-04T07:49:00Z"/>
          <w:lang w:val="en-US"/>
        </w:rPr>
      </w:pPr>
      <w:ins w:id="25"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5D5C5A">
      <w:pPr>
        <w:pStyle w:val="ForewordText"/>
        <w:rPr>
          <w:ins w:id="26" w:author="REID-JAMOND Alison" w:date="2022-04-04T07:49:00Z"/>
          <w:lang w:val="en-US"/>
        </w:rPr>
      </w:pPr>
      <w:ins w:id="27" w:author="REID-JAMOND Alison" w:date="2022-04-04T07:49:00Z">
        <w:r w:rsidRPr="00C36263">
          <w:rPr>
            <w:lang w:val="en-US"/>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r>
          <w:rPr>
            <w:rStyle w:val="Hyperlink"/>
            <w:rFonts w:eastAsia="Malgun Gothic" w:cs="Arial"/>
            <w:szCs w:val="24"/>
            <w:lang w:val="en-US"/>
          </w:rPr>
          <w:fldChar w:fldCharType="begin"/>
        </w:r>
        <w:r>
          <w:rPr>
            <w:rStyle w:val="Hyperlink"/>
            <w:rFonts w:eastAsia="Malgun Gothic" w:cs="Arial"/>
            <w:szCs w:val="24"/>
            <w:lang w:val="en-US"/>
          </w:rPr>
          <w:instrText xml:space="preserve"> HYPERLINK "https://www.iso.org/foreword-supplementary-information.html" </w:instrText>
        </w:r>
        <w:r>
          <w:rPr>
            <w:rStyle w:val="Hyperlink"/>
            <w:rFonts w:eastAsia="Malgun Gothic" w:cs="Arial"/>
            <w:szCs w:val="24"/>
            <w:lang w:val="en-US"/>
          </w:rPr>
          <w:fldChar w:fldCharType="separate"/>
        </w:r>
        <w:r w:rsidRPr="005F3C4A">
          <w:rPr>
            <w:rStyle w:val="Hyperlink"/>
            <w:rFonts w:eastAsia="Malgun Gothic" w:cs="Arial"/>
            <w:szCs w:val="24"/>
            <w:lang w:val="en-US"/>
          </w:rPr>
          <w:t>www.iso.org/iso/foreword.html</w:t>
        </w:r>
        <w:r>
          <w:rPr>
            <w:rStyle w:val="Hyperlink"/>
            <w:rFonts w:eastAsia="Malgun Gothic" w:cs="Arial"/>
            <w:szCs w:val="24"/>
            <w:lang w:val="en-US"/>
          </w:rPr>
          <w:fldChar w:fldCharType="end"/>
        </w:r>
        <w:r w:rsidRPr="005F3C4A">
          <w:rPr>
            <w:rFonts w:eastAsia="Malgun Gothic"/>
            <w:lang w:val="en-US"/>
          </w:rPr>
          <w:t>.</w:t>
        </w:r>
      </w:ins>
    </w:p>
    <w:p w14:paraId="226F037E" w14:textId="5C49044D" w:rsidR="003E2160" w:rsidRDefault="003E2160" w:rsidP="005D5C5A">
      <w:pPr>
        <w:pStyle w:val="ForewordText"/>
        <w:rPr>
          <w:ins w:id="28" w:author="REID-JAMOND Alison" w:date="2022-04-04T07:51:00Z"/>
          <w:lang w:val="en-US"/>
        </w:rPr>
      </w:pPr>
      <w:ins w:id="29"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Geographic informa</w:t>
        </w:r>
        <w:del w:id="30" w:author="Katharina Schleidt" w:date="2022-08-13T16:19:00Z">
          <w:r w:rsidDel="00B54D17">
            <w:rPr>
              <w:i/>
              <w:lang w:val="en-US"/>
            </w:rPr>
            <w:delText>i</w:delText>
          </w:r>
        </w:del>
        <w:r>
          <w:rPr>
            <w:i/>
            <w:lang w:val="en-US"/>
          </w:rPr>
          <w:t>t</w:t>
        </w:r>
      </w:ins>
      <w:ins w:id="31" w:author="Katharina Schleidt" w:date="2022-08-13T16:19:00Z">
        <w:r w:rsidR="00B54D17">
          <w:rPr>
            <w:i/>
            <w:lang w:val="en-US"/>
          </w:rPr>
          <w:t>i</w:t>
        </w:r>
      </w:ins>
      <w:ins w:id="32" w:author="REID-JAMOND Alison" w:date="2022-04-04T07:49:00Z">
        <w:r>
          <w:rPr>
            <w:i/>
            <w:lang w:val="en-US"/>
          </w:rPr>
          <w:t>on/Geomatics</w:t>
        </w:r>
        <w:r w:rsidRPr="00C36263">
          <w:rPr>
            <w:i/>
            <w:lang w:val="en-US"/>
          </w:rPr>
          <w:t xml:space="preserve">, </w:t>
        </w:r>
        <w:r w:rsidRPr="00C36263">
          <w:rPr>
            <w:lang w:val="en-US"/>
          </w:rPr>
          <w:t xml:space="preserve">in collaboration with the European Committee for Standardization (CEN) Technical Committee CEN/TC </w:t>
        </w:r>
      </w:ins>
      <w:ins w:id="33" w:author="REID-JAMOND Alison" w:date="2022-04-04T07:50:00Z">
        <w:r>
          <w:rPr>
            <w:lang w:val="en-US"/>
          </w:rPr>
          <w:t>287</w:t>
        </w:r>
      </w:ins>
      <w:ins w:id="34" w:author="REID-JAMOND Alison" w:date="2022-04-04T07:49:00Z">
        <w:r w:rsidRPr="00C36263">
          <w:rPr>
            <w:lang w:val="en-US"/>
          </w:rPr>
          <w:t>,</w:t>
        </w:r>
        <w:r w:rsidRPr="00C36263">
          <w:rPr>
            <w:i/>
            <w:lang w:val="en-US"/>
          </w:rPr>
          <w:t xml:space="preserve"> </w:t>
        </w:r>
      </w:ins>
      <w:ins w:id="35" w:author="REID-JAMOND Alison" w:date="2022-04-04T07:50:00Z">
        <w:r>
          <w:rPr>
            <w:i/>
            <w:lang w:val="en-US"/>
          </w:rPr>
          <w:t>Intelligent transport systems</w:t>
        </w:r>
      </w:ins>
      <w:ins w:id="36"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37" w:author="REID-JAMOND Alison" w:date="2022-04-04T08:03:00Z">
        <w:r>
          <w:rPr>
            <w:lang w:val="en-US"/>
          </w:rPr>
          <w:t>, and in collaboration with the Open Geospatial Consortium (OGC).</w:t>
        </w:r>
      </w:ins>
    </w:p>
    <w:p w14:paraId="09F999E3" w14:textId="593F414A" w:rsidR="003E2160" w:rsidRPr="00074D99" w:rsidRDefault="003E2160" w:rsidP="005D5C5A">
      <w:pPr>
        <w:pStyle w:val="ForewordText"/>
        <w:rPr>
          <w:ins w:id="38" w:author="REID-JAMOND Alison" w:date="2022-04-04T07:51:00Z"/>
          <w:lang w:val="en-US"/>
        </w:rPr>
      </w:pPr>
      <w:ins w:id="39"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5D5C5A">
      <w:pPr>
        <w:pStyle w:val="ForewordText"/>
        <w:keepNext/>
        <w:rPr>
          <w:ins w:id="40" w:author="REID-JAMOND Alison" w:date="2022-04-04T07:52:00Z"/>
          <w:lang w:val="en-US"/>
        </w:rPr>
      </w:pPr>
      <w:commentRangeStart w:id="41"/>
      <w:ins w:id="42" w:author="REID-JAMOND Alison" w:date="2022-04-04T07:51:00Z">
        <w:r w:rsidRPr="00074D99">
          <w:rPr>
            <w:lang w:val="en-US"/>
          </w:rPr>
          <w:t>The main changes are as follows:</w:t>
        </w:r>
      </w:ins>
      <w:commentRangeEnd w:id="41"/>
      <w:ins w:id="43" w:author="REID-JAMOND Alison" w:date="2022-04-04T08:06:00Z">
        <w:r>
          <w:rPr>
            <w:rStyle w:val="CommentReference"/>
            <w:rFonts w:eastAsia="MS Mincho"/>
            <w:lang w:eastAsia="ja-JP"/>
          </w:rPr>
          <w:commentReference w:id="41"/>
        </w:r>
      </w:ins>
    </w:p>
    <w:p w14:paraId="0E5E5C17" w14:textId="76ED0E99" w:rsidR="003E2160" w:rsidRDefault="003E2160" w:rsidP="005D5C5A">
      <w:pPr>
        <w:pStyle w:val="ForewordText"/>
        <w:keepNext/>
        <w:rPr>
          <w:ins w:id="44" w:author="REID-JAMOND Alison" w:date="2022-04-04T08:03:00Z"/>
          <w:szCs w:val="24"/>
        </w:rPr>
      </w:pPr>
      <w:ins w:id="45" w:author="REID-JAMOND Alison" w:date="2022-04-04T08:04:00Z">
        <w:r>
          <w:rPr>
            <w:szCs w:val="24"/>
          </w:rPr>
          <w:t xml:space="preserve">— </w:t>
        </w:r>
      </w:ins>
      <w:ins w:id="46"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5D5C5A">
      <w:pPr>
        <w:pStyle w:val="ForewordText"/>
        <w:keepNext/>
        <w:rPr>
          <w:ins w:id="47" w:author="REID-JAMOND Alison" w:date="2022-04-04T08:03:00Z"/>
          <w:szCs w:val="24"/>
        </w:rPr>
      </w:pPr>
      <w:ins w:id="48" w:author="REID-JAMOND Alison" w:date="2022-04-04T08:04:00Z">
        <w:r>
          <w:rPr>
            <w:szCs w:val="24"/>
          </w:rPr>
          <w:t xml:space="preserve">— </w:t>
        </w:r>
      </w:ins>
      <w:ins w:id="49" w:author="REID-JAMOND Alison" w:date="2022-04-04T07:52:00Z">
        <w:r w:rsidRPr="00785C54">
          <w:rPr>
            <w:szCs w:val="24"/>
          </w:rPr>
          <w:t xml:space="preserve">The fundamental Observation model has remained largely the same as in the </w:t>
        </w:r>
      </w:ins>
      <w:ins w:id="50" w:author="REID-JAMOND Alison" w:date="2022-04-04T08:03:00Z">
        <w:r>
          <w:rPr>
            <w:szCs w:val="24"/>
          </w:rPr>
          <w:t>2011 edition</w:t>
        </w:r>
      </w:ins>
      <w:ins w:id="51"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5D5C5A">
      <w:pPr>
        <w:pStyle w:val="ForewordText"/>
        <w:keepNext/>
        <w:rPr>
          <w:ins w:id="52" w:author="REID-JAMOND Alison" w:date="2022-04-04T07:51:00Z"/>
          <w:rFonts w:ascii="Calibri" w:hAnsi="Calibri"/>
          <w:lang w:val="en-US"/>
        </w:rPr>
      </w:pPr>
      <w:ins w:id="53" w:author="REID-JAMOND Alison" w:date="2022-04-04T08:04:00Z">
        <w:r>
          <w:rPr>
            <w:szCs w:val="24"/>
          </w:rPr>
          <w:t xml:space="preserve">— </w:t>
        </w:r>
      </w:ins>
      <w:ins w:id="54" w:author="REID-JAMOND Alison" w:date="2022-04-04T07:52:00Z">
        <w:r w:rsidRPr="00785C54">
          <w:rPr>
            <w:szCs w:val="24"/>
          </w:rPr>
          <w:t>The Sample model has also been refined. Given the integral nature of the Sample model, is has been decided to include that term in the name of the standard.</w:t>
        </w:r>
      </w:ins>
    </w:p>
    <w:p w14:paraId="19F239EC" w14:textId="2EB00E5B" w:rsidR="0007557E" w:rsidRPr="0007557E" w:rsidRDefault="0007557E" w:rsidP="005D5C5A">
      <w:pPr>
        <w:pStyle w:val="ForewordText"/>
        <w:rPr>
          <w:ins w:id="55" w:author="Katharina Schleidt" w:date="2022-08-13T16:31:00Z"/>
          <w:lang w:val="en-US"/>
        </w:rPr>
      </w:pPr>
      <w:ins w:id="56" w:author="Katharina Schleidt" w:date="2022-08-13T16:31:00Z">
        <w:r w:rsidRPr="0007557E">
          <w:rPr>
            <w:rStyle w:val="Emphasis"/>
            <w:i w:val="0"/>
            <w:iCs w:val="0"/>
            <w:rPrChange w:id="57" w:author="Katharina Schleidt" w:date="2022-08-13T16:31:00Z">
              <w:rPr>
                <w:rStyle w:val="Emphasis"/>
                <w:b/>
                <w:bCs/>
              </w:rPr>
            </w:rPrChange>
          </w:rPr>
          <w:t>A technical note describing the changes from the earlier version is available as Annex C</w:t>
        </w:r>
        <w:r w:rsidRPr="0007557E">
          <w:t>.</w:t>
        </w:r>
      </w:ins>
    </w:p>
    <w:p w14:paraId="17E5C7D3" w14:textId="05D6BBE0" w:rsidR="003E2160" w:rsidRPr="00114260" w:rsidRDefault="003E2160" w:rsidP="005D5C5A">
      <w:pPr>
        <w:pStyle w:val="ForewordText"/>
        <w:rPr>
          <w:ins w:id="58" w:author="REID-JAMOND Alison" w:date="2022-04-04T07:49:00Z"/>
          <w:lang w:val="en-US"/>
        </w:rPr>
      </w:pPr>
      <w:ins w:id="59"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can be found at </w:t>
        </w:r>
        <w:r>
          <w:rPr>
            <w:rStyle w:val="Hyperlink"/>
            <w:iCs/>
            <w:lang w:val="en-US"/>
          </w:rPr>
          <w:fldChar w:fldCharType="begin"/>
        </w:r>
        <w:r>
          <w:rPr>
            <w:rStyle w:val="Hyperlink"/>
            <w:iCs/>
            <w:lang w:val="en-US"/>
          </w:rPr>
          <w:instrText xml:space="preserve"> HYPERLINK "https://www.iso.org/members.html" </w:instrText>
        </w:r>
        <w:r>
          <w:rPr>
            <w:rStyle w:val="Hyperlink"/>
            <w:iCs/>
            <w:lang w:val="en-US"/>
          </w:rPr>
          <w:fldChar w:fldCharType="separate"/>
        </w:r>
        <w:r w:rsidRPr="00114260">
          <w:rPr>
            <w:rStyle w:val="Hyperlink"/>
            <w:iCs/>
            <w:lang w:val="en-US"/>
          </w:rPr>
          <w:t>www.iso.org/members.html</w:t>
        </w:r>
        <w:r>
          <w:rPr>
            <w:rStyle w:val="Hyperlink"/>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60" w:author="REID-JAMOND Alison" w:date="2022-04-04T07:49:00Z"/>
          <w:szCs w:val="24"/>
        </w:rPr>
      </w:pPr>
      <w:del w:id="61" w:author="REID-JAMOND Alison" w:date="2022-04-04T07:49:00Z">
        <w:r w:rsidRPr="00785C54" w:rsidDel="003E2160">
          <w:rPr>
            <w:szCs w:val="24"/>
          </w:rPr>
          <w:delTex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w:delText>
        </w:r>
        <w:r w:rsidRPr="00785C54" w:rsidDel="003E2160">
          <w:rPr>
            <w:szCs w:val="24"/>
          </w:rPr>
          <w:lastRenderedPageBreak/>
          <w:delText>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62" w:author="REID-JAMOND Alison" w:date="2022-04-04T07:49:00Z"/>
          <w:szCs w:val="24"/>
        </w:rPr>
      </w:pPr>
      <w:del w:id="63"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"https://www.iso.org/directives-and-policies.html"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www.iso.org/directives</w:delText>
        </w:r>
        <w:r w:rsidR="00DD2582" w:rsidDel="003E2160">
          <w:rPr>
            <w:rStyle w:val="Hyperlink"/>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64" w:author="REID-JAMOND Alison" w:date="2022-04-04T07:49:00Z"/>
          <w:szCs w:val="24"/>
        </w:rPr>
      </w:pPr>
      <w:del w:id="65"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"https://www.iso.org/iso-standards-and-patents.html"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www.iso.org/patents</w:delText>
        </w:r>
        <w:r w:rsidR="00DD2582" w:rsidDel="003E2160">
          <w:rPr>
            <w:rStyle w:val="Hyperlink"/>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66" w:author="REID-JAMOND Alison" w:date="2022-04-04T07:49:00Z"/>
          <w:szCs w:val="24"/>
        </w:rPr>
      </w:pPr>
      <w:del w:id="67"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68" w:author="REID-JAMOND Alison" w:date="2022-04-04T07:49:00Z"/>
          <w:szCs w:val="24"/>
        </w:rPr>
      </w:pPr>
      <w:del w:id="69"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Hyperlink"/>
            <w:rFonts w:eastAsia="Malgun Gothic" w:cs="Arial"/>
            <w:szCs w:val="24"/>
            <w:lang w:val="en-GB"/>
          </w:rPr>
          <w:fldChar w:fldCharType="begin"/>
        </w:r>
        <w:r w:rsidR="00DD2582" w:rsidDel="003E2160">
          <w:rPr>
            <w:rStyle w:val="Hyperlink"/>
            <w:rFonts w:eastAsia="Malgun Gothic" w:cs="Arial"/>
            <w:szCs w:val="24"/>
            <w:lang w:val="en-GB"/>
          </w:rPr>
          <w:delInstrText xml:space="preserve"> HYPERLINK "https://www.iso.org/foreword-supplementary-information.html" </w:delInstrText>
        </w:r>
        <w:r w:rsidR="00DD2582" w:rsidDel="003E2160">
          <w:rPr>
            <w:rStyle w:val="Hyperlink"/>
            <w:rFonts w:eastAsia="Malgun Gothic" w:cs="Arial"/>
            <w:szCs w:val="24"/>
            <w:lang w:val="en-GB"/>
          </w:rPr>
          <w:fldChar w:fldCharType="separate"/>
        </w:r>
        <w:r w:rsidRPr="00785C54" w:rsidDel="003E2160">
          <w:rPr>
            <w:rStyle w:val="Hyperlink"/>
            <w:rFonts w:eastAsia="Malgun Gothic" w:cs="Arial"/>
            <w:szCs w:val="24"/>
            <w:lang w:val="en-GB"/>
          </w:rPr>
          <w:delText>www.iso.org/iso/foreword.html</w:delText>
        </w:r>
        <w:r w:rsidR="00DD2582" w:rsidDel="003E2160">
          <w:rPr>
            <w:rStyle w:val="Hyperlink"/>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70" w:author="REID-JAMOND Alison" w:date="2022-04-04T08:07:00Z"/>
          <w:szCs w:val="24"/>
        </w:rPr>
      </w:pPr>
      <w:del w:id="71"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72" w:author="REID-JAMOND Alison" w:date="2022-04-04T08:07:00Z"/>
          <w:szCs w:val="24"/>
        </w:rPr>
      </w:pPr>
      <w:del w:id="73"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74" w:author="REID-JAMOND Alison" w:date="2022-04-04T08:07:00Z"/>
          <w:szCs w:val="24"/>
        </w:rPr>
      </w:pPr>
      <w:del w:id="75"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76" w:author="REID-JAMOND Alison" w:date="2022-04-04T08:07:00Z"/>
          <w:szCs w:val="24"/>
        </w:rPr>
      </w:pPr>
      <w:del w:id="77"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Hyperlink"/>
            <w:iCs/>
            <w:szCs w:val="24"/>
            <w:lang w:val="en-GB"/>
          </w:rPr>
          <w:fldChar w:fldCharType="begin"/>
        </w:r>
        <w:r w:rsidR="00DD2582" w:rsidDel="003E2160">
          <w:rPr>
            <w:rStyle w:val="Hyperlink"/>
            <w:rFonts w:eastAsia="MS Mincho"/>
            <w:iCs/>
            <w:szCs w:val="24"/>
            <w:lang w:val="en-GB"/>
          </w:rPr>
          <w:delInstrText xml:space="preserve"> HYPERLINK "https://www.iso.org/members.html" </w:delInstrText>
        </w:r>
        <w:r w:rsidR="00DD2582" w:rsidDel="003E2160">
          <w:rPr>
            <w:rStyle w:val="Hyperlink"/>
            <w:iCs/>
            <w:szCs w:val="24"/>
            <w:lang w:val="en-GB"/>
          </w:rPr>
          <w:fldChar w:fldCharType="separate"/>
        </w:r>
        <w:r w:rsidRPr="00785C54" w:rsidDel="003E2160">
          <w:rPr>
            <w:rStyle w:val="Hyperlink"/>
            <w:rFonts w:eastAsia="MS Mincho"/>
            <w:iCs/>
            <w:szCs w:val="24"/>
            <w:lang w:val="en-GB"/>
          </w:rPr>
          <w:delText>www.iso.org/members.html</w:delText>
        </w:r>
        <w:r w:rsidR="00DD2582" w:rsidDel="003E2160">
          <w:rPr>
            <w:rStyle w:val="Hyperlink"/>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r w:rsidRPr="00785C54">
        <w:rPr>
          <w:szCs w:val="24"/>
        </w:rPr>
        <w:lastRenderedPageBreak/>
        <w:t>Introduction</w:t>
      </w:r>
    </w:p>
    <w:p w14:paraId="35DA2A79" w14:textId="35A4AA89" w:rsidR="005B5EAD" w:rsidRPr="00785C54" w:rsidRDefault="005B5EAD" w:rsidP="00785C54">
      <w:pPr>
        <w:pStyle w:val="BodyText"/>
        <w:autoSpaceDE w:val="0"/>
        <w:autoSpaceDN w:val="0"/>
        <w:adjustRightInd w:val="0"/>
        <w:rPr>
          <w:szCs w:val="24"/>
        </w:rPr>
      </w:pPr>
      <w:commentRangeStart w:id="78"/>
      <w:r w:rsidRPr="00785C54">
        <w:rPr>
          <w:szCs w:val="24"/>
        </w:rPr>
        <w:t xml:space="preserve">This </w:t>
      </w:r>
      <w:del w:id="79" w:author="Katharina Schleidt" w:date="2022-08-13T16:25:00Z">
        <w:r w:rsidRPr="00785C54" w:rsidDel="00CD0748">
          <w:rPr>
            <w:szCs w:val="24"/>
          </w:rPr>
          <w:delText xml:space="preserve">International Standard </w:delText>
        </w:r>
        <w:commentRangeEnd w:id="78"/>
        <w:r w:rsidR="003E2160" w:rsidDel="00CD0748">
          <w:rPr>
            <w:rStyle w:val="CommentReference"/>
            <w:rFonts w:eastAsia="MS Mincho"/>
            <w:lang w:eastAsia="ja-JP"/>
          </w:rPr>
          <w:commentReference w:id="78"/>
        </w:r>
      </w:del>
      <w:ins w:id="80" w:author="Katharina Schleidt" w:date="2022-08-13T16:25:00Z">
        <w:r w:rsidR="00CD0748">
          <w:rPr>
            <w:szCs w:val="24"/>
          </w:rPr>
          <w:t xml:space="preserve">document </w:t>
        </w:r>
      </w:ins>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5234F63" w:rsidR="005B5EAD" w:rsidRPr="00785C54" w:rsidRDefault="005B5EAD" w:rsidP="00785C54">
      <w:pPr>
        <w:pStyle w:val="BodyText"/>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81" w:author="REID-JAMOND Alison" w:date="2022-04-04T08:09:00Z">
        <w:r w:rsidR="00DD2582" w:rsidDel="003E2160">
          <w:rPr>
            <w:rStyle w:val="Hyperlink"/>
            <w:rFonts w:eastAsia="MS Mincho"/>
            <w:szCs w:val="24"/>
            <w:lang w:val="en-GB"/>
          </w:rPr>
          <w:fldChar w:fldCharType="begin"/>
        </w:r>
        <w:r w:rsidR="00DD2582" w:rsidDel="003E2160">
          <w:rPr>
            <w:rStyle w:val="Hyperlink"/>
            <w:rFonts w:eastAsia="MS Mincho"/>
            <w:szCs w:val="24"/>
            <w:lang w:val="en-GB"/>
          </w:rPr>
          <w:delInstrText xml:space="preserve"> HYPERLINK "https://www.w3.org/TR/sdw-bp/" </w:delInstrText>
        </w:r>
        <w:r w:rsidR="00DD2582" w:rsidDel="003E2160">
          <w:rPr>
            <w:rStyle w:val="Hyperlink"/>
            <w:rFonts w:eastAsia="MS Mincho"/>
            <w:szCs w:val="24"/>
            <w:lang w:val="en-GB"/>
          </w:rPr>
          <w:fldChar w:fldCharType="separate"/>
        </w:r>
        <w:r w:rsidRPr="00785C54" w:rsidDel="003E2160">
          <w:rPr>
            <w:rStyle w:val="Hyperlink"/>
            <w:rFonts w:eastAsia="MS Mincho"/>
            <w:szCs w:val="24"/>
            <w:lang w:val="en-GB"/>
          </w:rPr>
          <w:delText>https://www.w3.org/TR/sdw-bp/</w:delText>
        </w:r>
        <w:r w:rsidR="00DD2582" w:rsidDel="003E2160">
          <w:rPr>
            <w:rStyle w:val="Hyperlink"/>
            <w:rFonts w:eastAsia="MS Mincho"/>
            <w:szCs w:val="24"/>
            <w:lang w:val="en-GB"/>
          </w:rPr>
          <w:fldChar w:fldCharType="end"/>
        </w:r>
      </w:del>
      <w:ins w:id="82" w:author="REID-JAMOND Alison" w:date="2022-04-04T08:09:00Z">
        <w:r w:rsidR="003E2160">
          <w:rPr>
            <w:rStyle w:val="Hyperlink"/>
            <w:rFonts w:eastAsia="MS Mincho"/>
            <w:szCs w:val="24"/>
            <w:lang w:val="en-GB"/>
          </w:rPr>
          <w:t>Reference [32]</w:t>
        </w:r>
      </w:ins>
      <w:r w:rsidRPr="00785C54">
        <w:rPr>
          <w:szCs w:val="24"/>
        </w:rPr>
        <w:t xml:space="preserve">. This includes several new standards for describing and publishing sensors and observations, such as the OGC SensorThings </w:t>
      </w:r>
      <w:proofErr w:type="gramStart"/>
      <w:r w:rsidRPr="00785C54">
        <w:rPr>
          <w:szCs w:val="24"/>
        </w:rPr>
        <w:t>API</w:t>
      </w:r>
      <w:r w:rsidRPr="00785C54">
        <w:rPr>
          <w:szCs w:val="24"/>
          <w:vertAlign w:val="superscript"/>
        </w:rPr>
        <w:t>[</w:t>
      </w:r>
      <w:proofErr w:type="gramEnd"/>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83"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84" w:author="REID-JAMOND Alison" w:date="2022-04-04T08:09:00Z">
        <w:r w:rsidRPr="00785C54" w:rsidDel="003E2160">
          <w:rPr>
            <w:szCs w:val="24"/>
          </w:rPr>
          <w:delText>.</w:delText>
        </w:r>
      </w:del>
      <w:r w:rsidRPr="00785C54">
        <w:rPr>
          <w:szCs w:val="24"/>
        </w:rPr>
        <w:t xml:space="preserve"> </w:t>
      </w:r>
      <w:commentRangeStart w:id="85"/>
      <w:r w:rsidRPr="00785C54">
        <w:rPr>
          <w:szCs w:val="24"/>
        </w:rPr>
        <w:t xml:space="preserve">This </w:t>
      </w:r>
      <w:del w:id="86" w:author="Katharina Schleidt" w:date="2022-08-12T18:13:00Z">
        <w:r w:rsidRPr="00785C54" w:rsidDel="006C4FD2">
          <w:rPr>
            <w:szCs w:val="24"/>
          </w:rPr>
          <w:delText xml:space="preserve">new version </w:delText>
        </w:r>
      </w:del>
      <w:ins w:id="87" w:author="Katharina Schleidt" w:date="2022-08-12T18:13:00Z">
        <w:r w:rsidR="006C4FD2">
          <w:rPr>
            <w:szCs w:val="24"/>
          </w:rPr>
          <w:t xml:space="preserve">second edition </w:t>
        </w:r>
        <w:r w:rsidR="006C4FD2" w:rsidRPr="006C4FD2">
          <w:rPr>
            <w:szCs w:val="24"/>
          </w:rPr>
          <w:t>ISO 19156:2022</w:t>
        </w:r>
        <w:r w:rsidR="006C4FD2">
          <w:rPr>
            <w:szCs w:val="24"/>
          </w:rPr>
          <w:t xml:space="preserve"> </w:t>
        </w:r>
      </w:ins>
      <w:r w:rsidRPr="00785C54">
        <w:rPr>
          <w:szCs w:val="24"/>
        </w:rPr>
        <w:t>of the Observations</w:t>
      </w:r>
      <w:ins w:id="88" w:author="Katharina Schleidt" w:date="2022-08-13T16:28:00Z">
        <w:r w:rsidR="00CD0748">
          <w:rPr>
            <w:szCs w:val="24"/>
          </w:rPr>
          <w:t>,</w:t>
        </w:r>
      </w:ins>
      <w:r w:rsidRPr="00785C54">
        <w:rPr>
          <w:szCs w:val="24"/>
        </w:rPr>
        <w:t xml:space="preserve"> </w:t>
      </w:r>
      <w:del w:id="89" w:author="Katharina Schleidt" w:date="2022-08-13T16:28:00Z">
        <w:r w:rsidRPr="00785C54" w:rsidDel="00CD0748">
          <w:rPr>
            <w:szCs w:val="24"/>
          </w:rPr>
          <w:delText>and M</w:delText>
        </w:r>
      </w:del>
      <w:ins w:id="90" w:author="Katharina Schleidt" w:date="2022-08-13T16:28:00Z">
        <w:r w:rsidR="00CD0748">
          <w:rPr>
            <w:szCs w:val="24"/>
          </w:rPr>
          <w:t>m</w:t>
        </w:r>
      </w:ins>
      <w:r w:rsidRPr="00785C54">
        <w:rPr>
          <w:szCs w:val="24"/>
        </w:rPr>
        <w:t xml:space="preserve">easurements </w:t>
      </w:r>
      <w:ins w:id="91" w:author="Katharina Schleidt" w:date="2022-08-13T16:28:00Z">
        <w:r w:rsidR="00CD0748">
          <w:rPr>
            <w:szCs w:val="24"/>
          </w:rPr>
          <w:t xml:space="preserve">and samples </w:t>
        </w:r>
      </w:ins>
      <w:r w:rsidRPr="00785C54">
        <w:rPr>
          <w:szCs w:val="24"/>
        </w:rPr>
        <w:t xml:space="preserve">Standard </w:t>
      </w:r>
      <w:commentRangeEnd w:id="85"/>
      <w:r w:rsidR="003E2160">
        <w:rPr>
          <w:rStyle w:val="CommentReference"/>
          <w:rFonts w:eastAsia="MS Mincho"/>
          <w:lang w:eastAsia="ja-JP"/>
        </w:rPr>
        <w:commentReference w:id="85"/>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BodyText"/>
        <w:autoSpaceDE w:val="0"/>
        <w:autoSpaceDN w:val="0"/>
        <w:adjustRightInd w:val="0"/>
        <w:rPr>
          <w:ins w:id="92"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BodyText"/>
        <w:autoSpaceDE w:val="0"/>
        <w:autoSpaceDN w:val="0"/>
        <w:adjustRightInd w:val="0"/>
        <w:rPr>
          <w:szCs w:val="24"/>
        </w:rPr>
      </w:pPr>
      <w:ins w:id="93"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94"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lastRenderedPageBreak/>
        <w:t>Geographic information — Observations, measurements and samples</w:t>
      </w:r>
    </w:p>
    <w:p w14:paraId="73526851"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Scope</w:t>
      </w:r>
    </w:p>
    <w:p w14:paraId="3B78DDFE" w14:textId="42E8DF28" w:rsidR="005B5EAD" w:rsidRPr="00785C54" w:rsidRDefault="005B5EAD" w:rsidP="00785C54">
      <w:pPr>
        <w:pStyle w:val="BodyText"/>
        <w:autoSpaceDE w:val="0"/>
        <w:autoSpaceDN w:val="0"/>
        <w:adjustRightInd w:val="0"/>
        <w:rPr>
          <w:szCs w:val="24"/>
        </w:rPr>
      </w:pPr>
      <w:r w:rsidRPr="00785C54">
        <w:rPr>
          <w:szCs w:val="24"/>
        </w:rPr>
        <w:t xml:space="preserve">This </w:t>
      </w:r>
      <w:del w:id="97" w:author="REID-JAMOND Alison" w:date="2022-04-04T11:19:00Z">
        <w:r w:rsidRPr="00785C54" w:rsidDel="008B5385">
          <w:rPr>
            <w:szCs w:val="24"/>
          </w:rPr>
          <w:delText>International Standard</w:delText>
        </w:r>
      </w:del>
      <w:ins w:id="98"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BodyText"/>
        <w:autoSpaceDE w:val="0"/>
        <w:autoSpaceDN w:val="0"/>
        <w:adjustRightInd w:val="0"/>
        <w:rPr>
          <w:szCs w:val="24"/>
        </w:rPr>
      </w:pPr>
      <w:r w:rsidRPr="00785C54">
        <w:rPr>
          <w:szCs w:val="24"/>
        </w:rPr>
        <w:t xml:space="preserve">Observations commonly involve sampling of an ultimate feature-of-interest. This </w:t>
      </w:r>
      <w:del w:id="99" w:author="REID-JAMOND Alison" w:date="2022-04-04T11:19:00Z">
        <w:r w:rsidRPr="00785C54" w:rsidDel="008B5385">
          <w:rPr>
            <w:szCs w:val="24"/>
          </w:rPr>
          <w:delText>International Standard</w:delText>
        </w:r>
      </w:del>
      <w:ins w:id="100"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101" w:author="REID-JAMOND Alison" w:date="2022-04-04T11:20:00Z">
            <w:rPr>
              <w:szCs w:val="24"/>
            </w:rPr>
          </w:rPrChange>
        </w:rPr>
        <w:t>ex</w:t>
      </w:r>
      <w:del w:id="102" w:author="REID-JAMOND Alison" w:date="2022-04-04T11:20:00Z">
        <w:r w:rsidRPr="008B5385" w:rsidDel="008B5385">
          <w:rPr>
            <w:i/>
            <w:szCs w:val="24"/>
            <w:rPrChange w:id="103" w:author="REID-JAMOND Alison" w:date="2022-04-04T11:20:00Z">
              <w:rPr>
                <w:szCs w:val="24"/>
              </w:rPr>
            </w:rPrChange>
          </w:rPr>
          <w:delText>-</w:delText>
        </w:r>
      </w:del>
      <w:ins w:id="104" w:author="REID-JAMOND Alison" w:date="2022-04-04T11:20:00Z">
        <w:r w:rsidR="008B5385">
          <w:rPr>
            <w:i/>
            <w:szCs w:val="24"/>
          </w:rPr>
          <w:t xml:space="preserve"> </w:t>
        </w:r>
      </w:ins>
      <w:r w:rsidRPr="008B5385">
        <w:rPr>
          <w:i/>
          <w:szCs w:val="24"/>
          <w:rPrChange w:id="105" w:author="REID-JAMOND Alison" w:date="2022-04-04T11:20:00Z">
            <w:rPr>
              <w:szCs w:val="24"/>
            </w:rPr>
          </w:rPrChange>
        </w:rPr>
        <w:t>situ</w:t>
      </w:r>
      <w:r w:rsidRPr="00785C54">
        <w:rPr>
          <w:szCs w:val="24"/>
        </w:rPr>
        <w:t xml:space="preserve"> observations)</w:t>
      </w:r>
      <w:del w:id="106"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BodyText"/>
        <w:autoSpaceDE w:val="0"/>
        <w:autoSpaceDN w:val="0"/>
        <w:adjustRightInd w:val="0"/>
        <w:rPr>
          <w:szCs w:val="24"/>
        </w:rPr>
      </w:pPr>
      <w:r w:rsidRPr="00785C54">
        <w:rPr>
          <w:szCs w:val="24"/>
        </w:rPr>
        <w:t xml:space="preserve">This </w:t>
      </w:r>
      <w:del w:id="107" w:author="REID-JAMOND Alison" w:date="2022-04-04T11:20:00Z">
        <w:r w:rsidRPr="00785C54" w:rsidDel="008B5385">
          <w:rPr>
            <w:szCs w:val="24"/>
          </w:rPr>
          <w:delText>International Standard</w:delText>
        </w:r>
      </w:del>
      <w:ins w:id="108"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Normative references</w:t>
      </w:r>
    </w:p>
    <w:p w14:paraId="0346F530" w14:textId="77777777" w:rsidR="000A6B0A" w:rsidRPr="00F2622B" w:rsidRDefault="000A6B0A" w:rsidP="005D5C5A">
      <w:pPr>
        <w:pStyle w:val="BodyText"/>
        <w:rPr>
          <w:ins w:id="109" w:author="REID-JAMOND Alison" w:date="2022-04-04T11:21:00Z"/>
        </w:rPr>
      </w:pPr>
      <w:ins w:id="110"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BodyText"/>
        <w:autoSpaceDE w:val="0"/>
        <w:autoSpaceDN w:val="0"/>
        <w:adjustRightInd w:val="0"/>
        <w:rPr>
          <w:szCs w:val="24"/>
        </w:rPr>
      </w:pPr>
      <w:del w:id="111"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2" w:author="Katharina Schleidt" w:date="2022-05-22T15:19:00Z">
            <w:rPr>
              <w:szCs w:val="24"/>
            </w:rPr>
          </w:rPrChange>
        </w:rPr>
      </w:pPr>
      <w:r w:rsidRPr="00100651">
        <w:rPr>
          <w:rStyle w:val="stdpublisher"/>
          <w:szCs w:val="24"/>
          <w:shd w:val="clear" w:color="auto" w:fill="auto"/>
          <w:lang w:val="de-DE"/>
          <w:rPrChange w:id="113" w:author="Katharina Schleidt" w:date="2022-05-22T15:19:00Z">
            <w:rPr>
              <w:rStyle w:val="stdpublisher"/>
              <w:szCs w:val="24"/>
              <w:shd w:val="clear" w:color="auto" w:fill="auto"/>
            </w:rPr>
          </w:rPrChange>
        </w:rPr>
        <w:t>ISO</w:t>
      </w:r>
      <w:r w:rsidRPr="00100651">
        <w:rPr>
          <w:szCs w:val="24"/>
          <w:lang w:val="de-DE"/>
          <w:rPrChange w:id="114" w:author="Katharina Schleidt" w:date="2022-05-22T15:19:00Z">
            <w:rPr>
              <w:szCs w:val="24"/>
            </w:rPr>
          </w:rPrChange>
        </w:rPr>
        <w:t> </w:t>
      </w:r>
      <w:r w:rsidRPr="00100651">
        <w:rPr>
          <w:rStyle w:val="stddocNumber"/>
          <w:szCs w:val="24"/>
          <w:shd w:val="clear" w:color="auto" w:fill="auto"/>
          <w:lang w:val="de-DE"/>
          <w:rPrChange w:id="115" w:author="Katharina Schleidt" w:date="2022-05-22T15:19:00Z">
            <w:rPr>
              <w:rStyle w:val="stddocNumber"/>
              <w:szCs w:val="24"/>
              <w:shd w:val="clear" w:color="auto" w:fill="auto"/>
            </w:rPr>
          </w:rPrChange>
        </w:rPr>
        <w:t>19107</w:t>
      </w:r>
      <w:r w:rsidRPr="00100651">
        <w:rPr>
          <w:szCs w:val="24"/>
          <w:lang w:val="de-DE"/>
          <w:rPrChange w:id="116" w:author="Katharina Schleidt" w:date="2022-05-22T15:19:00Z">
            <w:rPr>
              <w:szCs w:val="24"/>
            </w:rPr>
          </w:rPrChange>
        </w:rPr>
        <w:t>:</w:t>
      </w:r>
      <w:r w:rsidRPr="00100651">
        <w:rPr>
          <w:rStyle w:val="stdyear"/>
          <w:szCs w:val="24"/>
          <w:shd w:val="clear" w:color="auto" w:fill="auto"/>
          <w:lang w:val="de-DE"/>
          <w:rPrChange w:id="117" w:author="Katharina Schleidt" w:date="2022-05-22T15:19:00Z">
            <w:rPr>
              <w:rStyle w:val="stdyear"/>
              <w:szCs w:val="24"/>
              <w:shd w:val="clear" w:color="auto" w:fill="auto"/>
            </w:rPr>
          </w:rPrChange>
        </w:rPr>
        <w:t>2019</w:t>
      </w:r>
      <w:r w:rsidRPr="00100651">
        <w:rPr>
          <w:szCs w:val="24"/>
          <w:lang w:val="de-DE"/>
          <w:rPrChange w:id="118" w:author="Katharina Schleidt" w:date="2022-05-22T15:19:00Z">
            <w:rPr>
              <w:szCs w:val="24"/>
            </w:rPr>
          </w:rPrChange>
        </w:rPr>
        <w:t xml:space="preserve">, </w:t>
      </w:r>
      <w:r w:rsidRPr="00100651">
        <w:rPr>
          <w:rStyle w:val="stddocTitle"/>
          <w:szCs w:val="24"/>
          <w:shd w:val="clear" w:color="auto" w:fill="auto"/>
          <w:lang w:val="de-DE"/>
          <w:rPrChange w:id="119" w:author="Katharina Schleidt" w:date="2022-05-22T15:19:00Z">
            <w:rPr>
              <w:rStyle w:val="stddocTitle"/>
              <w:szCs w:val="24"/>
              <w:shd w:val="clear" w:color="auto" w:fill="auto"/>
            </w:rPr>
          </w:rPrChange>
        </w:rPr>
        <w:t xml:space="preserve">Geographic </w:t>
      </w:r>
      <w:proofErr w:type="spellStart"/>
      <w:r w:rsidRPr="00100651">
        <w:rPr>
          <w:rStyle w:val="stddocTitle"/>
          <w:szCs w:val="24"/>
          <w:shd w:val="clear" w:color="auto" w:fill="auto"/>
          <w:lang w:val="de-DE"/>
          <w:rPrChange w:id="120" w:author="Katharina Schleidt" w:date="2022-05-22T15:19:00Z">
            <w:rPr>
              <w:rStyle w:val="stddocTitle"/>
              <w:szCs w:val="24"/>
              <w:shd w:val="clear" w:color="auto" w:fill="auto"/>
            </w:rPr>
          </w:rPrChange>
        </w:rPr>
        <w:t>information</w:t>
      </w:r>
      <w:proofErr w:type="spellEnd"/>
      <w:r w:rsidRPr="00100651">
        <w:rPr>
          <w:rStyle w:val="stddocTitle"/>
          <w:szCs w:val="24"/>
          <w:shd w:val="clear" w:color="auto" w:fill="auto"/>
          <w:lang w:val="de-DE"/>
          <w:rPrChange w:id="121" w:author="Katharina Schleidt" w:date="2022-05-22T15:19:00Z">
            <w:rPr>
              <w:rStyle w:val="stddocTitle"/>
              <w:szCs w:val="24"/>
              <w:shd w:val="clear" w:color="auto" w:fill="auto"/>
            </w:rPr>
          </w:rPrChange>
        </w:rPr>
        <w:t xml:space="preserve"> — </w:t>
      </w:r>
      <w:proofErr w:type="spellStart"/>
      <w:r w:rsidRPr="00100651">
        <w:rPr>
          <w:rStyle w:val="stddocTitle"/>
          <w:szCs w:val="24"/>
          <w:shd w:val="clear" w:color="auto" w:fill="auto"/>
          <w:lang w:val="de-DE"/>
          <w:rPrChange w:id="122" w:author="Katharina Schleidt" w:date="2022-05-22T15:19:00Z">
            <w:rPr>
              <w:rStyle w:val="stddocTitle"/>
              <w:szCs w:val="24"/>
              <w:shd w:val="clear" w:color="auto" w:fill="auto"/>
            </w:rPr>
          </w:rPrChange>
        </w:rPr>
        <w:t>Spatial</w:t>
      </w:r>
      <w:proofErr w:type="spellEnd"/>
      <w:r w:rsidRPr="00100651">
        <w:rPr>
          <w:rStyle w:val="stddocTitle"/>
          <w:szCs w:val="24"/>
          <w:shd w:val="clear" w:color="auto" w:fill="auto"/>
          <w:lang w:val="de-DE"/>
          <w:rPrChange w:id="123" w:author="Katharina Schleidt" w:date="2022-05-22T15:19:00Z">
            <w:rPr>
              <w:rStyle w:val="stddocTitle"/>
              <w:szCs w:val="24"/>
              <w:shd w:val="clear" w:color="auto" w:fill="auto"/>
            </w:rPr>
          </w:rPrChange>
        </w:rPr>
        <w:t xml:space="preserve"> </w:t>
      </w:r>
      <w:proofErr w:type="spellStart"/>
      <w:r w:rsidRPr="00100651">
        <w:rPr>
          <w:rStyle w:val="stddocTitle"/>
          <w:szCs w:val="24"/>
          <w:shd w:val="clear" w:color="auto" w:fill="auto"/>
          <w:lang w:val="de-DE"/>
          <w:rPrChange w:id="124" w:author="Katharina Schleidt" w:date="2022-05-22T15:19:00Z">
            <w:rPr>
              <w:rStyle w:val="stddocTitle"/>
              <w:szCs w:val="24"/>
              <w:shd w:val="clear" w:color="auto" w:fill="auto"/>
            </w:rPr>
          </w:rPrChange>
        </w:rPr>
        <w:t>schema</w:t>
      </w:r>
      <w:proofErr w:type="spellEnd"/>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25" w:author="Katharina Schleidt" w:date="2022-05-22T15:19:00Z">
            <w:rPr>
              <w:szCs w:val="24"/>
            </w:rPr>
          </w:rPrChange>
        </w:rPr>
      </w:pPr>
      <w:r w:rsidRPr="00100651">
        <w:rPr>
          <w:rStyle w:val="stdpublisher"/>
          <w:szCs w:val="24"/>
          <w:shd w:val="clear" w:color="auto" w:fill="auto"/>
          <w:lang w:val="de-DE"/>
          <w:rPrChange w:id="126" w:author="Katharina Schleidt" w:date="2022-05-22T15:19:00Z">
            <w:rPr>
              <w:rStyle w:val="stdpublisher"/>
              <w:szCs w:val="24"/>
              <w:shd w:val="clear" w:color="auto" w:fill="auto"/>
            </w:rPr>
          </w:rPrChange>
        </w:rPr>
        <w:t>ISO</w:t>
      </w:r>
      <w:r w:rsidRPr="00100651">
        <w:rPr>
          <w:szCs w:val="24"/>
          <w:lang w:val="de-DE"/>
          <w:rPrChange w:id="127" w:author="Katharina Schleidt" w:date="2022-05-22T15:19:00Z">
            <w:rPr>
              <w:szCs w:val="24"/>
            </w:rPr>
          </w:rPrChange>
        </w:rPr>
        <w:t> </w:t>
      </w:r>
      <w:r w:rsidRPr="00100651">
        <w:rPr>
          <w:rStyle w:val="stddocNumber"/>
          <w:szCs w:val="24"/>
          <w:shd w:val="clear" w:color="auto" w:fill="auto"/>
          <w:lang w:val="de-DE"/>
          <w:rPrChange w:id="128" w:author="Katharina Schleidt" w:date="2022-05-22T15:19:00Z">
            <w:rPr>
              <w:rStyle w:val="stddocNumber"/>
              <w:szCs w:val="24"/>
              <w:shd w:val="clear" w:color="auto" w:fill="auto"/>
            </w:rPr>
          </w:rPrChange>
        </w:rPr>
        <w:t>19108</w:t>
      </w:r>
      <w:r w:rsidRPr="00100651">
        <w:rPr>
          <w:szCs w:val="24"/>
          <w:lang w:val="de-DE"/>
          <w:rPrChange w:id="129" w:author="Katharina Schleidt" w:date="2022-05-22T15:19:00Z">
            <w:rPr>
              <w:szCs w:val="24"/>
            </w:rPr>
          </w:rPrChange>
        </w:rPr>
        <w:t>:</w:t>
      </w:r>
      <w:r w:rsidRPr="00100651">
        <w:rPr>
          <w:rStyle w:val="stdyear"/>
          <w:szCs w:val="24"/>
          <w:shd w:val="clear" w:color="auto" w:fill="auto"/>
          <w:lang w:val="de-DE"/>
          <w:rPrChange w:id="130" w:author="Katharina Schleidt" w:date="2022-05-22T15:19:00Z">
            <w:rPr>
              <w:rStyle w:val="stdyear"/>
              <w:szCs w:val="24"/>
              <w:shd w:val="clear" w:color="auto" w:fill="auto"/>
            </w:rPr>
          </w:rPrChange>
        </w:rPr>
        <w:t>2002</w:t>
      </w:r>
      <w:r w:rsidRPr="00100651">
        <w:rPr>
          <w:szCs w:val="24"/>
          <w:lang w:val="de-DE"/>
          <w:rPrChange w:id="131" w:author="Katharina Schleidt" w:date="2022-05-22T15:19:00Z">
            <w:rPr>
              <w:szCs w:val="24"/>
            </w:rPr>
          </w:rPrChange>
        </w:rPr>
        <w:t xml:space="preserve">, </w:t>
      </w:r>
      <w:r w:rsidRPr="00100651">
        <w:rPr>
          <w:rStyle w:val="stddocTitle"/>
          <w:szCs w:val="24"/>
          <w:shd w:val="clear" w:color="auto" w:fill="auto"/>
          <w:lang w:val="de-DE"/>
          <w:rPrChange w:id="132" w:author="Katharina Schleidt" w:date="2022-05-22T15:19:00Z">
            <w:rPr>
              <w:rStyle w:val="stddocTitle"/>
              <w:szCs w:val="24"/>
              <w:shd w:val="clear" w:color="auto" w:fill="auto"/>
            </w:rPr>
          </w:rPrChange>
        </w:rPr>
        <w:t xml:space="preserve">Geographic </w:t>
      </w:r>
      <w:proofErr w:type="spellStart"/>
      <w:r w:rsidRPr="00100651">
        <w:rPr>
          <w:rStyle w:val="stddocTitle"/>
          <w:szCs w:val="24"/>
          <w:shd w:val="clear" w:color="auto" w:fill="auto"/>
          <w:lang w:val="de-DE"/>
          <w:rPrChange w:id="133" w:author="Katharina Schleidt" w:date="2022-05-22T15:19:00Z">
            <w:rPr>
              <w:rStyle w:val="stddocTitle"/>
              <w:szCs w:val="24"/>
              <w:shd w:val="clear" w:color="auto" w:fill="auto"/>
            </w:rPr>
          </w:rPrChange>
        </w:rPr>
        <w:t>information</w:t>
      </w:r>
      <w:proofErr w:type="spellEnd"/>
      <w:r w:rsidRPr="00100651">
        <w:rPr>
          <w:rStyle w:val="stddocTitle"/>
          <w:szCs w:val="24"/>
          <w:shd w:val="clear" w:color="auto" w:fill="auto"/>
          <w:lang w:val="de-DE"/>
          <w:rPrChange w:id="134" w:author="Katharina Schleidt" w:date="2022-05-22T15:19:00Z">
            <w:rPr>
              <w:rStyle w:val="stddocTitle"/>
              <w:szCs w:val="24"/>
              <w:shd w:val="clear" w:color="auto" w:fill="auto"/>
            </w:rPr>
          </w:rPrChange>
        </w:rPr>
        <w:t xml:space="preserve"> — Temporal </w:t>
      </w:r>
      <w:proofErr w:type="spellStart"/>
      <w:r w:rsidRPr="00100651">
        <w:rPr>
          <w:rStyle w:val="stddocTitle"/>
          <w:szCs w:val="24"/>
          <w:shd w:val="clear" w:color="auto" w:fill="auto"/>
          <w:lang w:val="de-DE"/>
          <w:rPrChange w:id="135" w:author="Katharina Schleidt" w:date="2022-05-22T15:19:00Z">
            <w:rPr>
              <w:rStyle w:val="stddocTitle"/>
              <w:szCs w:val="24"/>
              <w:shd w:val="clear" w:color="auto" w:fill="auto"/>
            </w:rPr>
          </w:rPrChange>
        </w:rPr>
        <w:t>schema</w:t>
      </w:r>
      <w:proofErr w:type="spellEnd"/>
    </w:p>
    <w:p w14:paraId="2D2A844A" w14:textId="6AB82F50" w:rsidR="005B5EAD" w:rsidRPr="00785C54" w:rsidDel="009E0246"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36" w:author="Katharina Schleidt" w:date="2022-08-13T16:46:00Z"/>
          <w:szCs w:val="24"/>
        </w:rPr>
      </w:pPr>
      <w:commentRangeStart w:id="137"/>
      <w:del w:id="138" w:author="Katharina Schleidt" w:date="2022-08-13T16:46: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19109</w:delText>
        </w:r>
        <w:r w:rsidRPr="00785C54" w:rsidDel="009E0246">
          <w:rPr>
            <w:szCs w:val="24"/>
          </w:rPr>
          <w:delText>:</w:delText>
        </w:r>
        <w:r w:rsidRPr="00785C54" w:rsidDel="009E0246">
          <w:rPr>
            <w:rStyle w:val="stdyear"/>
            <w:szCs w:val="24"/>
            <w:shd w:val="clear" w:color="auto" w:fill="auto"/>
          </w:rPr>
          <w:delText>2015</w:delText>
        </w:r>
        <w:r w:rsidRPr="00785C54" w:rsidDel="009E0246">
          <w:rPr>
            <w:szCs w:val="24"/>
          </w:rPr>
          <w:delText xml:space="preserve">, </w:delText>
        </w:r>
        <w:r w:rsidRPr="00785C54" w:rsidDel="009E0246">
          <w:rPr>
            <w:rStyle w:val="stddocTitle"/>
            <w:szCs w:val="24"/>
            <w:shd w:val="clear" w:color="auto" w:fill="auto"/>
          </w:rPr>
          <w:delText>Geographic information — Rules for application schema</w:delText>
        </w:r>
        <w:commentRangeEnd w:id="137"/>
        <w:r w:rsidR="000A6B0A" w:rsidDel="009E0246">
          <w:rPr>
            <w:rStyle w:val="CommentReference"/>
            <w:rFonts w:eastAsia="MS Mincho"/>
            <w:lang w:eastAsia="ja-JP"/>
          </w:rPr>
          <w:commentReference w:id="137"/>
        </w:r>
      </w:del>
    </w:p>
    <w:p w14:paraId="5321D1C4"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Terms and definitions</w:t>
      </w:r>
    </w:p>
    <w:p w14:paraId="117874F2" w14:textId="77777777" w:rsidR="000A6B0A" w:rsidRPr="00164FB3" w:rsidRDefault="000A6B0A" w:rsidP="005D5C5A">
      <w:pPr>
        <w:pStyle w:val="BodyText"/>
        <w:rPr>
          <w:ins w:id="139" w:author="REID-JAMOND Alison" w:date="2022-04-04T11:37:00Z"/>
        </w:rPr>
      </w:pPr>
      <w:ins w:id="140" w:author="REID-JAMOND Alison" w:date="2022-04-04T11:37:00Z">
        <w:r>
          <w:t>For the purposes of this document, the following terms and definitions apply.</w:t>
        </w:r>
      </w:ins>
    </w:p>
    <w:p w14:paraId="552B194A" w14:textId="77777777" w:rsidR="000A6B0A" w:rsidRPr="00164FB3" w:rsidRDefault="000A6B0A" w:rsidP="005D5C5A">
      <w:pPr>
        <w:pStyle w:val="BodyText"/>
        <w:rPr>
          <w:ins w:id="141" w:author="REID-JAMOND Alison" w:date="2022-04-04T11:37:00Z"/>
          <w:rFonts w:ascii="Times New Roman" w:eastAsia="Times New Roman" w:hAnsi="Times New Roman"/>
          <w:sz w:val="24"/>
          <w:szCs w:val="24"/>
          <w:lang w:val="en-US"/>
        </w:rPr>
      </w:pPr>
      <w:ins w:id="142"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5D5C5A">
      <w:pPr>
        <w:pStyle w:val="ListContinue1"/>
        <w:rPr>
          <w:ins w:id="143" w:author="REID-JAMOND Alison" w:date="2022-04-04T11:37:00Z"/>
          <w:rStyle w:val="Hyperlink"/>
          <w:lang w:val="en-US"/>
        </w:rPr>
      </w:pPr>
      <w:ins w:id="144" w:author="REID-JAMOND Alison" w:date="2022-04-04T11:37:00Z">
        <w:r w:rsidRPr="00680875">
          <w:rPr>
            <w:lang w:val="en-US"/>
          </w:rPr>
          <w:t>—</w:t>
        </w:r>
        <w:r w:rsidRPr="00680875">
          <w:rPr>
            <w:lang w:val="en-US"/>
          </w:rPr>
          <w:tab/>
          <w:t xml:space="preserve">ISO Online browsing platform: available at </w:t>
        </w:r>
        <w:r>
          <w:rPr>
            <w:rStyle w:val="Hyperlink"/>
            <w:lang w:val="en-US"/>
          </w:rPr>
          <w:fldChar w:fldCharType="begin"/>
        </w:r>
        <w:r>
          <w:rPr>
            <w:rStyle w:val="Hyperlink"/>
            <w:lang w:val="en-US"/>
          </w:rPr>
          <w:instrText xml:space="preserve"> HYPERLINK "https://www.iso.org/obp/ui" </w:instrText>
        </w:r>
        <w:r>
          <w:rPr>
            <w:rStyle w:val="Hyperlink"/>
            <w:lang w:val="en-US"/>
          </w:rPr>
          <w:fldChar w:fldCharType="separate"/>
        </w:r>
        <w:r w:rsidRPr="000B5210">
          <w:rPr>
            <w:rStyle w:val="Hyperlink"/>
            <w:lang w:val="en-US"/>
          </w:rPr>
          <w:t>https://www.iso.org/obp</w:t>
        </w:r>
        <w:r>
          <w:rPr>
            <w:rStyle w:val="Hyperlink"/>
            <w:lang w:val="en-US"/>
          </w:rPr>
          <w:fldChar w:fldCharType="end"/>
        </w:r>
      </w:ins>
    </w:p>
    <w:p w14:paraId="5BCE4D73" w14:textId="457638E1" w:rsidR="000A6B0A" w:rsidRDefault="000A6B0A" w:rsidP="005D5C5A">
      <w:pPr>
        <w:pStyle w:val="ListContinue1"/>
        <w:rPr>
          <w:ins w:id="145" w:author="REID-JAMOND Alison" w:date="2022-04-04T11:37:00Z"/>
          <w:rStyle w:val="Hyperlink"/>
          <w:lang w:val="en-US"/>
        </w:rPr>
      </w:pPr>
      <w:ins w:id="146" w:author="REID-JAMOND Alison" w:date="2022-04-04T11:37:00Z">
        <w:r>
          <w:rPr>
            <w:lang w:val="en-US"/>
          </w:rPr>
          <w:t>—</w:t>
        </w:r>
        <w:r>
          <w:rPr>
            <w:lang w:val="en-US"/>
          </w:rPr>
          <w:tab/>
        </w:r>
        <w:r w:rsidRPr="00164FB3">
          <w:rPr>
            <w:lang w:val="en-US"/>
          </w:rPr>
          <w:t xml:space="preserve">IEC </w:t>
        </w:r>
        <w:proofErr w:type="spellStart"/>
        <w:r w:rsidRPr="00164FB3">
          <w:rPr>
            <w:lang w:val="en-US"/>
          </w:rPr>
          <w:t>Electropedia</w:t>
        </w:r>
        <w:proofErr w:type="spellEnd"/>
        <w:r w:rsidRPr="00164FB3">
          <w:rPr>
            <w:lang w:val="en-US"/>
          </w:rPr>
          <w:t xml:space="preserve">: available at </w:t>
        </w:r>
        <w:r>
          <w:rPr>
            <w:rStyle w:val="Hyperlink"/>
            <w:lang w:val="en-US"/>
          </w:rPr>
          <w:fldChar w:fldCharType="begin"/>
        </w:r>
        <w:r>
          <w:rPr>
            <w:rStyle w:val="Hyperlink"/>
            <w:lang w:val="en-US"/>
          </w:rPr>
          <w:instrText xml:space="preserve"> HYPERLINK "https://www.electropedia.org/" </w:instrText>
        </w:r>
        <w:r>
          <w:rPr>
            <w:rStyle w:val="Hyperlink"/>
            <w:lang w:val="en-US"/>
          </w:rPr>
          <w:fldChar w:fldCharType="separate"/>
        </w:r>
        <w:r w:rsidRPr="001C302A">
          <w:rPr>
            <w:rStyle w:val="Hyperlink"/>
            <w:lang w:val="en-US"/>
          </w:rPr>
          <w:t>https://www.electropedia.org/</w:t>
        </w:r>
        <w:r>
          <w:rPr>
            <w:rStyle w:val="Hyperlink"/>
            <w:lang w:val="en-US"/>
          </w:rPr>
          <w:fldChar w:fldCharType="end"/>
        </w:r>
      </w:ins>
    </w:p>
    <w:p w14:paraId="53791F99" w14:textId="2F01DFAF" w:rsidR="005B5EAD" w:rsidRPr="00785C54" w:rsidDel="000A6B0A" w:rsidRDefault="000A6B0A" w:rsidP="00785C54">
      <w:pPr>
        <w:pStyle w:val="BodyText"/>
        <w:autoSpaceDE w:val="0"/>
        <w:autoSpaceDN w:val="0"/>
        <w:adjustRightInd w:val="0"/>
        <w:rPr>
          <w:del w:id="147" w:author="REID-JAMOND Alison" w:date="2022-04-04T11:37:00Z"/>
          <w:szCs w:val="24"/>
        </w:rPr>
      </w:pPr>
      <w:ins w:id="148" w:author="REID-JAMOND Alison" w:date="2022-04-04T11:38:00Z">
        <w:r>
          <w:rPr>
            <w:szCs w:val="24"/>
          </w:rPr>
          <w:t>a</w:t>
        </w:r>
      </w:ins>
      <w:del w:id="149"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BodyText"/>
        <w:autoSpaceDE w:val="0"/>
        <w:autoSpaceDN w:val="0"/>
        <w:adjustRightInd w:val="0"/>
        <w:rPr>
          <w:del w:id="150" w:author="REID-JAMOND Alison" w:date="2022-04-04T11:37:00Z"/>
          <w:szCs w:val="24"/>
        </w:rPr>
      </w:pPr>
      <w:del w:id="151"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52" w:author="REID-JAMOND Alison" w:date="2022-04-04T11:37:00Z"/>
          <w:szCs w:val="24"/>
        </w:rPr>
      </w:pPr>
      <w:del w:id="153"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54" w:author="REID-JAMOND Alison" w:date="2022-04-04T11:37:00Z">
        <w:r w:rsidRPr="00785C54" w:rsidDel="000A6B0A">
          <w:rPr>
            <w:szCs w:val="24"/>
          </w:rPr>
          <w:lastRenderedPageBreak/>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04F5A6AE" w14:textId="77777777" w:rsidR="005B5EAD" w:rsidRPr="00785C54" w:rsidRDefault="005B5EAD" w:rsidP="00785C54">
      <w:pPr>
        <w:pStyle w:val="TermNum"/>
        <w:autoSpaceDE w:val="0"/>
        <w:autoSpaceDN w:val="0"/>
        <w:adjustRightInd w:val="0"/>
        <w:rPr>
          <w:szCs w:val="24"/>
        </w:rPr>
      </w:pPr>
      <w:r w:rsidRPr="00785C54">
        <w:rPr>
          <w:szCs w:val="24"/>
        </w:rPr>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317AF6C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w:t>
      </w:r>
      <w:del w:id="155" w:author="Katharina Schleidt" w:date="2022-08-13T15:25:00Z">
        <w:r w:rsidRPr="00785C54" w:rsidDel="00F81F37">
          <w:rPr>
            <w:szCs w:val="24"/>
          </w:rPr>
          <w:delText xml:space="preserve">, </w:delText>
        </w:r>
      </w:del>
      <w:ins w:id="156" w:author="Katharina Schleidt" w:date="2022-08-13T15:25:00Z">
        <w:r w:rsidR="00F81F37">
          <w:rPr>
            <w:szCs w:val="24"/>
          </w:rPr>
          <w:t xml:space="preserve"> and</w:t>
        </w:r>
        <w:r w:rsidR="00F81F37" w:rsidRPr="00785C54">
          <w:rPr>
            <w:szCs w:val="24"/>
          </w:rPr>
          <w:t xml:space="preserve"> </w:t>
        </w:r>
      </w:ins>
      <w:r w:rsidRPr="00785C54">
        <w:rPr>
          <w:szCs w:val="24"/>
        </w:rPr>
        <w:t>Date</w:t>
      </w:r>
      <w:del w:id="157" w:author="Katharina Schleidt" w:date="2022-08-13T15:22:00Z">
        <w:r w:rsidRPr="00785C54" w:rsidDel="00F81F37">
          <w:rPr>
            <w:szCs w:val="24"/>
          </w:rPr>
          <w:delText xml:space="preserve"> and SG Point (conversion of data into a series of codes)</w:delText>
        </w:r>
      </w:del>
      <w:r w:rsidRPr="00785C54">
        <w:rPr>
          <w:szCs w:val="24"/>
        </w:rPr>
        <w:t>.</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3DFE41F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w:t>
      </w:r>
      <w:del w:id="158" w:author="Katharina Schleidt" w:date="2022-08-13T16:11:00Z">
        <w:r w:rsidRPr="00785C54" w:rsidDel="009061F0">
          <w:rPr>
            <w:szCs w:val="24"/>
          </w:rPr>
          <w:delText>may</w:delText>
        </w:r>
      </w:del>
      <w:ins w:id="159" w:author="Katharina Schleidt" w:date="2022-08-13T16:11:00Z">
        <w:r w:rsidR="009061F0">
          <w:rPr>
            <w:szCs w:val="24"/>
          </w:rPr>
          <w:t>can</w:t>
        </w:r>
      </w:ins>
      <w:r w:rsidRPr="00785C54">
        <w:rPr>
          <w:szCs w:val="24"/>
        </w:rPr>
        <w:t xml:space="preserve">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8B2A5F4" w:rsidR="005B5EAD" w:rsidRPr="000A6B0A" w:rsidRDefault="005B5EAD" w:rsidP="00785C54">
      <w:pPr>
        <w:pStyle w:val="Terms"/>
        <w:autoSpaceDE w:val="0"/>
        <w:autoSpaceDN w:val="0"/>
        <w:adjustRightInd w:val="0"/>
        <w:rPr>
          <w:i/>
          <w:szCs w:val="24"/>
          <w:rPrChange w:id="160" w:author="REID-JAMOND Alison" w:date="2022-04-04T11:35:00Z">
            <w:rPr>
              <w:szCs w:val="24"/>
            </w:rPr>
          </w:rPrChange>
        </w:rPr>
      </w:pPr>
      <w:r w:rsidRPr="000A6B0A">
        <w:rPr>
          <w:i/>
          <w:szCs w:val="24"/>
          <w:rPrChange w:id="161" w:author="REID-JAMOND Alison" w:date="2022-04-04T11:35:00Z">
            <w:rPr>
              <w:szCs w:val="24"/>
            </w:rPr>
          </w:rPrChange>
        </w:rPr>
        <w:t>ex</w:t>
      </w:r>
      <w:ins w:id="162" w:author="REID-JAMOND Alison" w:date="2022-04-04T11:35:00Z">
        <w:del w:id="163" w:author="Katharina Schleidt" w:date="2022-08-12T18:50:00Z">
          <w:r w:rsidR="000A6B0A" w:rsidRPr="000A6B0A" w:rsidDel="00333312">
            <w:rPr>
              <w:i/>
              <w:szCs w:val="24"/>
              <w:rPrChange w:id="164" w:author="REID-JAMOND Alison" w:date="2022-04-04T11:35:00Z">
                <w:rPr>
                  <w:szCs w:val="24"/>
                </w:rPr>
              </w:rPrChange>
            </w:rPr>
            <w:delText xml:space="preserve"> </w:delText>
          </w:r>
        </w:del>
      </w:ins>
      <w:del w:id="165" w:author="Katharina Schleidt" w:date="2022-08-12T18:50:00Z">
        <w:r w:rsidRPr="000A6B0A" w:rsidDel="00333312">
          <w:rPr>
            <w:i/>
            <w:szCs w:val="24"/>
            <w:rPrChange w:id="166" w:author="REID-JAMOND Alison" w:date="2022-04-04T11:35:00Z">
              <w:rPr>
                <w:szCs w:val="24"/>
              </w:rPr>
            </w:rPrChange>
          </w:rPr>
          <w:delText>-</w:delText>
        </w:r>
      </w:del>
      <w:ins w:id="167" w:author="Katharina Schleidt" w:date="2022-08-12T18:50:00Z">
        <w:r w:rsidR="00333312">
          <w:rPr>
            <w:i/>
            <w:szCs w:val="24"/>
          </w:rPr>
          <w:t xml:space="preserve"> </w:t>
        </w:r>
      </w:ins>
      <w:r w:rsidRPr="000A6B0A">
        <w:rPr>
          <w:i/>
          <w:szCs w:val="24"/>
          <w:rPrChange w:id="168"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285AB7A8" w:rsidR="005B5EA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69" w:author="Katharina Schleidt" w:date="2022-08-12T18:55:00Z"/>
          <w:szCs w:val="24"/>
        </w:rPr>
      </w:pPr>
      <w:r w:rsidRPr="00785C54">
        <w:rPr>
          <w:szCs w:val="24"/>
        </w:rPr>
        <w:t xml:space="preserve">Note 1 to entry: Opposite of </w:t>
      </w:r>
      <w:r w:rsidRPr="00333312">
        <w:rPr>
          <w:i/>
          <w:iCs/>
          <w:szCs w:val="24"/>
          <w:rPrChange w:id="170" w:author="Katharina Schleidt" w:date="2022-08-12T18:49:00Z">
            <w:rPr>
              <w:szCs w:val="24"/>
            </w:rPr>
          </w:rPrChange>
        </w:rPr>
        <w:t>in</w:t>
      </w:r>
      <w:del w:id="171" w:author="Katharina Schleidt" w:date="2022-08-12T18:49:00Z">
        <w:r w:rsidRPr="00333312" w:rsidDel="00333312">
          <w:rPr>
            <w:i/>
            <w:iCs/>
            <w:szCs w:val="24"/>
            <w:rPrChange w:id="172" w:author="Katharina Schleidt" w:date="2022-08-12T18:49:00Z">
              <w:rPr>
                <w:szCs w:val="24"/>
              </w:rPr>
            </w:rPrChange>
          </w:rPr>
          <w:delText>-</w:delText>
        </w:r>
      </w:del>
      <w:ins w:id="173" w:author="Katharina Schleidt" w:date="2022-08-12T18:49:00Z">
        <w:r w:rsidR="00333312" w:rsidRPr="00333312">
          <w:rPr>
            <w:i/>
            <w:iCs/>
            <w:szCs w:val="24"/>
            <w:rPrChange w:id="174" w:author="Katharina Schleidt" w:date="2022-08-12T18:49:00Z">
              <w:rPr>
                <w:szCs w:val="24"/>
              </w:rPr>
            </w:rPrChange>
          </w:rPr>
          <w:t xml:space="preserve"> </w:t>
        </w:r>
      </w:ins>
      <w:r w:rsidRPr="00333312">
        <w:rPr>
          <w:i/>
          <w:iCs/>
          <w:szCs w:val="24"/>
          <w:rPrChange w:id="175" w:author="Katharina Schleidt" w:date="2022-08-12T18:49:00Z">
            <w:rPr>
              <w:szCs w:val="24"/>
            </w:rPr>
          </w:rPrChange>
        </w:rPr>
        <w:t>situ</w:t>
      </w:r>
      <w:r w:rsidRPr="00785C54">
        <w:rPr>
          <w:szCs w:val="24"/>
        </w:rPr>
        <w:t xml:space="preserve"> (on-site).</w:t>
      </w:r>
    </w:p>
    <w:p w14:paraId="3896717C" w14:textId="11A23D0B"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76" w:author="Katharina Schleidt" w:date="2022-08-12T18:55:00Z"/>
          <w:szCs w:val="24"/>
        </w:rPr>
        <w:pPrChange w:id="177" w:author="Katharina Schleidt" w:date="2022-08-12T18:55:00Z">
          <w:pPr>
            <w:pStyle w:val="Definition"/>
            <w:autoSpaceDE w:val="0"/>
            <w:autoSpaceDN w:val="0"/>
            <w:adjustRightInd w:val="0"/>
          </w:pPr>
        </w:pPrChange>
      </w:pPr>
      <w:ins w:id="178" w:author="Katharina Schleidt" w:date="2022-08-12T18:55:00Z">
        <w:r>
          <w:rPr>
            <w:szCs w:val="24"/>
          </w:rPr>
          <w:t xml:space="preserve">Note 2 to entry: an example of </w:t>
        </w:r>
      </w:ins>
      <w:ins w:id="179" w:author="Katharina Schleidt" w:date="2022-08-12T18:57:00Z">
        <w:r w:rsidRPr="00242E6C">
          <w:rPr>
            <w:i/>
            <w:iCs/>
            <w:szCs w:val="24"/>
            <w:rPrChange w:id="180" w:author="Katharina Schleidt" w:date="2022-08-12T18:58:00Z">
              <w:rPr>
                <w:szCs w:val="24"/>
              </w:rPr>
            </w:rPrChange>
          </w:rPr>
          <w:t>ex situ</w:t>
        </w:r>
        <w:r w:rsidRPr="00242E6C">
          <w:rPr>
            <w:szCs w:val="24"/>
          </w:rPr>
          <w:t xml:space="preserve"> &amp; direct </w:t>
        </w:r>
      </w:ins>
      <w:ins w:id="181" w:author="Katharina Schleidt" w:date="2022-08-12T18:55:00Z">
        <w:r>
          <w:rPr>
            <w:szCs w:val="24"/>
          </w:rPr>
          <w:t xml:space="preserve">is measuring a patient’s temperature with a </w:t>
        </w:r>
      </w:ins>
      <w:ins w:id="182" w:author="Katharina Schleidt" w:date="2022-08-12T18:57:00Z">
        <w:r w:rsidRPr="00242E6C">
          <w:rPr>
            <w:szCs w:val="24"/>
          </w:rPr>
          <w:t>mercury thermometer in a blood-sample</w:t>
        </w:r>
      </w:ins>
      <w:ins w:id="183" w:author="Katharina Schleidt" w:date="2022-08-12T18:55:00Z">
        <w:r>
          <w:rPr>
            <w:szCs w:val="24"/>
          </w:rPr>
          <w:t>.</w:t>
        </w:r>
      </w:ins>
    </w:p>
    <w:p w14:paraId="7E8C7717" w14:textId="1FF12E02" w:rsidR="00242E6C" w:rsidRPr="00785C54"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4" w:author="Katharina Schleidt" w:date="2022-08-12T18:55:00Z"/>
          <w:szCs w:val="24"/>
        </w:rPr>
        <w:pPrChange w:id="185" w:author="Katharina Schleidt" w:date="2022-08-12T18:55:00Z">
          <w:pPr>
            <w:pStyle w:val="Definition"/>
            <w:autoSpaceDE w:val="0"/>
            <w:autoSpaceDN w:val="0"/>
            <w:adjustRightInd w:val="0"/>
          </w:pPr>
        </w:pPrChange>
      </w:pPr>
      <w:ins w:id="186" w:author="Katharina Schleidt" w:date="2022-08-12T18:55:00Z">
        <w:r>
          <w:rPr>
            <w:szCs w:val="24"/>
          </w:rPr>
          <w:t xml:space="preserve">Note 3 to entry: an example of </w:t>
        </w:r>
      </w:ins>
      <w:ins w:id="187" w:author="Katharina Schleidt" w:date="2022-08-12T18:57:00Z">
        <w:r w:rsidRPr="00242E6C">
          <w:rPr>
            <w:i/>
            <w:iCs/>
            <w:szCs w:val="24"/>
            <w:rPrChange w:id="188" w:author="Katharina Schleidt" w:date="2022-08-12T18:58:00Z">
              <w:rPr>
                <w:szCs w:val="24"/>
              </w:rPr>
            </w:rPrChange>
          </w:rPr>
          <w:t>ex</w:t>
        </w:r>
      </w:ins>
      <w:ins w:id="189" w:author="Katharina Schleidt" w:date="2022-08-12T18:58:00Z">
        <w:r w:rsidRPr="00242E6C">
          <w:rPr>
            <w:i/>
            <w:iCs/>
            <w:szCs w:val="24"/>
            <w:rPrChange w:id="190" w:author="Katharina Schleidt" w:date="2022-08-12T18:58:00Z">
              <w:rPr>
                <w:szCs w:val="24"/>
              </w:rPr>
            </w:rPrChange>
          </w:rPr>
          <w:t xml:space="preserve"> </w:t>
        </w:r>
      </w:ins>
      <w:ins w:id="191" w:author="Katharina Schleidt" w:date="2022-08-12T18:57:00Z">
        <w:r w:rsidRPr="00242E6C">
          <w:rPr>
            <w:i/>
            <w:iCs/>
            <w:szCs w:val="24"/>
            <w:rPrChange w:id="192" w:author="Katharina Schleidt" w:date="2022-08-12T18:58:00Z">
              <w:rPr>
                <w:szCs w:val="24"/>
              </w:rPr>
            </w:rPrChange>
          </w:rPr>
          <w:t>situ</w:t>
        </w:r>
        <w:r w:rsidRPr="00242E6C">
          <w:rPr>
            <w:szCs w:val="24"/>
          </w:rPr>
          <w:t xml:space="preserve"> </w:t>
        </w:r>
      </w:ins>
      <w:ins w:id="193" w:author="Katharina Schleidt" w:date="2022-08-12T18:55:00Z">
        <w:r w:rsidRPr="00333312">
          <w:rPr>
            <w:szCs w:val="24"/>
          </w:rPr>
          <w:t xml:space="preserve">&amp; remote </w:t>
        </w:r>
        <w:r>
          <w:rPr>
            <w:szCs w:val="24"/>
          </w:rPr>
          <w:t xml:space="preserve">is measuring a patient’s temperature with an </w:t>
        </w:r>
        <w:r w:rsidRPr="00333312">
          <w:rPr>
            <w:szCs w:val="24"/>
          </w:rPr>
          <w:t xml:space="preserve">infra-red thermometer </w:t>
        </w:r>
      </w:ins>
      <w:ins w:id="194" w:author="Katharina Schleidt" w:date="2022-08-12T18:58:00Z">
        <w:r w:rsidRPr="00242E6C">
          <w:rPr>
            <w:szCs w:val="24"/>
          </w:rPr>
          <w:t>pointed at the blood sample</w:t>
        </w:r>
      </w:ins>
      <w:ins w:id="195" w:author="Katharina Schleidt" w:date="2022-08-12T18:55:00Z">
        <w:r>
          <w:rPr>
            <w:szCs w:val="24"/>
          </w:rPr>
          <w:t>.</w:t>
        </w:r>
      </w:ins>
    </w:p>
    <w:p w14:paraId="3B447894" w14:textId="77777777" w:rsidR="00242E6C" w:rsidRPr="00785C54" w:rsidRDefault="00242E6C"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
    <w:p w14:paraId="172C1AF1" w14:textId="77777777" w:rsidR="005B5EAD" w:rsidRPr="00785C54" w:rsidRDefault="005B5EAD" w:rsidP="00785C54">
      <w:pPr>
        <w:pStyle w:val="TermNum"/>
        <w:autoSpaceDE w:val="0"/>
        <w:autoSpaceDN w:val="0"/>
        <w:adjustRightInd w:val="0"/>
        <w:rPr>
          <w:szCs w:val="24"/>
        </w:rPr>
      </w:pPr>
      <w:r w:rsidRPr="00785C54">
        <w:rPr>
          <w:szCs w:val="24"/>
        </w:rPr>
        <w:lastRenderedPageBreak/>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305FFF0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A feature </w:t>
      </w:r>
      <w:del w:id="196" w:author="Katharina Schleidt" w:date="2022-08-13T16:12:00Z">
        <w:r w:rsidRPr="00785C54" w:rsidDel="009061F0">
          <w:rPr>
            <w:szCs w:val="24"/>
          </w:rPr>
          <w:delText>may</w:delText>
        </w:r>
      </w:del>
      <w:ins w:id="197" w:author="Katharina Schleidt" w:date="2022-08-13T16:12:00Z">
        <w:r w:rsidR="009061F0">
          <w:rPr>
            <w:szCs w:val="24"/>
          </w:rPr>
          <w:t>can</w:t>
        </w:r>
      </w:ins>
      <w:r w:rsidRPr="00785C54">
        <w:rPr>
          <w:szCs w:val="24"/>
        </w:rPr>
        <w:t xml:space="preserve">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0E9C82BF" w14:textId="77777777" w:rsidR="005B5EAD" w:rsidRPr="00785C54" w:rsidRDefault="005B5EAD" w:rsidP="00785C54">
      <w:pPr>
        <w:pStyle w:val="TermNum"/>
        <w:autoSpaceDE w:val="0"/>
        <w:autoSpaceDN w:val="0"/>
        <w:adjustRightInd w:val="0"/>
        <w:rPr>
          <w:szCs w:val="24"/>
        </w:rPr>
      </w:pPr>
      <w:r w:rsidRPr="00785C54">
        <w:rPr>
          <w:szCs w:val="24"/>
        </w:rPr>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46BBFCFE" w:rsidR="005B5EAD" w:rsidRDefault="005B5EAD" w:rsidP="00785C54">
      <w:pPr>
        <w:pStyle w:val="Definition"/>
        <w:autoSpaceDE w:val="0"/>
        <w:autoSpaceDN w:val="0"/>
        <w:adjustRightInd w:val="0"/>
        <w:rPr>
          <w:ins w:id="198" w:author="Katharina Schleidt" w:date="2022-08-12T18:51:00Z"/>
          <w:szCs w:val="24"/>
        </w:rPr>
      </w:pPr>
      <w:r w:rsidRPr="00785C54">
        <w:rPr>
          <w:szCs w:val="24"/>
        </w:rPr>
        <w:t>class of features having common characteristics</w:t>
      </w:r>
    </w:p>
    <w:p w14:paraId="6DA95662" w14:textId="159A8D23" w:rsidR="00333312" w:rsidRPr="00785C54" w:rsidRDefault="00333312" w:rsidP="00333312">
      <w:pPr>
        <w:pStyle w:val="TermNum"/>
        <w:autoSpaceDE w:val="0"/>
        <w:autoSpaceDN w:val="0"/>
        <w:adjustRightInd w:val="0"/>
        <w:rPr>
          <w:ins w:id="199" w:author="Katharina Schleidt" w:date="2022-08-12T18:51:00Z"/>
          <w:szCs w:val="24"/>
        </w:rPr>
      </w:pPr>
      <w:ins w:id="200" w:author="Katharina Schleidt" w:date="2022-08-12T18:51:00Z">
        <w:r w:rsidRPr="00785C54">
          <w:rPr>
            <w:szCs w:val="24"/>
          </w:rPr>
          <w:t>3.1</w:t>
        </w:r>
      </w:ins>
      <w:ins w:id="201" w:author="Katharina Schleidt" w:date="2022-08-12T19:02:00Z">
        <w:r w:rsidR="008A04A0">
          <w:rPr>
            <w:szCs w:val="24"/>
          </w:rPr>
          <w:t>0</w:t>
        </w:r>
      </w:ins>
    </w:p>
    <w:p w14:paraId="0F23F372" w14:textId="77777777" w:rsidR="00242E6C" w:rsidRPr="00A04920" w:rsidRDefault="00333312" w:rsidP="00242E6C">
      <w:pPr>
        <w:pStyle w:val="Terms"/>
        <w:autoSpaceDE w:val="0"/>
        <w:autoSpaceDN w:val="0"/>
        <w:adjustRightInd w:val="0"/>
        <w:rPr>
          <w:ins w:id="202" w:author="Katharina Schleidt" w:date="2022-08-12T18:56:00Z"/>
          <w:i/>
          <w:szCs w:val="24"/>
        </w:rPr>
      </w:pPr>
      <w:ins w:id="203" w:author="Katharina Schleidt" w:date="2022-08-12T18:51:00Z">
        <w:r w:rsidRPr="00333312">
          <w:rPr>
            <w:i/>
            <w:iCs/>
            <w:szCs w:val="24"/>
            <w:rPrChange w:id="204" w:author="Katharina Schleidt" w:date="2022-08-12T18:52:00Z">
              <w:rPr>
                <w:szCs w:val="24"/>
              </w:rPr>
            </w:rPrChange>
          </w:rPr>
          <w:t>in situ</w:t>
        </w:r>
      </w:ins>
    </w:p>
    <w:p w14:paraId="713F0CE4" w14:textId="2080EA05" w:rsidR="00242E6C" w:rsidRPr="00785C54" w:rsidRDefault="00242E6C" w:rsidP="00242E6C">
      <w:pPr>
        <w:pStyle w:val="Terms"/>
        <w:autoSpaceDE w:val="0"/>
        <w:autoSpaceDN w:val="0"/>
        <w:adjustRightInd w:val="0"/>
        <w:rPr>
          <w:ins w:id="205" w:author="Katharina Schleidt" w:date="2022-08-12T18:56:00Z"/>
          <w:szCs w:val="24"/>
        </w:rPr>
      </w:pPr>
      <w:ins w:id="206" w:author="Katharina Schleidt" w:date="2022-08-12T18:56:00Z">
        <w:r w:rsidRPr="00785C54">
          <w:rPr>
            <w:szCs w:val="24"/>
          </w:rPr>
          <w:t>o</w:t>
        </w:r>
        <w:r>
          <w:rPr>
            <w:szCs w:val="24"/>
          </w:rPr>
          <w:t>n</w:t>
        </w:r>
        <w:r w:rsidRPr="00785C54">
          <w:rPr>
            <w:szCs w:val="24"/>
          </w:rPr>
          <w:t>-site</w:t>
        </w:r>
      </w:ins>
    </w:p>
    <w:p w14:paraId="34E56C13" w14:textId="58550A4A" w:rsidR="00333312" w:rsidRDefault="00242E6C" w:rsidP="00242E6C">
      <w:pPr>
        <w:pStyle w:val="Definition"/>
        <w:autoSpaceDE w:val="0"/>
        <w:autoSpaceDN w:val="0"/>
        <w:adjustRightInd w:val="0"/>
        <w:rPr>
          <w:ins w:id="207" w:author="Katharina Schleidt" w:date="2022-08-12T18:58:00Z"/>
          <w:szCs w:val="24"/>
        </w:rPr>
        <w:pPrChange w:id="208" w:author="Katharina Schleidt" w:date="2022-08-12T18:58:00Z">
          <w:pPr>
            <w:pStyle w:val="Terms"/>
            <w:autoSpaceDE w:val="0"/>
            <w:autoSpaceDN w:val="0"/>
            <w:adjustRightInd w:val="0"/>
          </w:pPr>
        </w:pPrChange>
      </w:pPr>
      <w:ins w:id="209" w:author="Katharina Schleidt" w:date="2022-08-12T18:56:00Z">
        <w:r w:rsidRPr="00785C54">
          <w:rPr>
            <w:szCs w:val="24"/>
          </w:rPr>
          <w:t>r</w:t>
        </w:r>
      </w:ins>
      <w:ins w:id="210" w:author="Katharina Schleidt" w:date="2022-08-12T18:52:00Z">
        <w:r w:rsidR="00333312" w:rsidRPr="00333312">
          <w:rPr>
            <w:szCs w:val="24"/>
          </w:rPr>
          <w:t>eferring to the study, maintenance or conservation of a specimen or population without removing it from its natural surroundings</w:t>
        </w:r>
      </w:ins>
    </w:p>
    <w:p w14:paraId="0414C298" w14:textId="734AB558" w:rsidR="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11" w:author="Katharina Schleidt" w:date="2022-08-12T18:56:00Z"/>
          <w:szCs w:val="24"/>
        </w:rPr>
      </w:pPr>
      <w:ins w:id="212" w:author="Katharina Schleidt" w:date="2022-08-12T18:56:00Z">
        <w:r w:rsidRPr="00785C54">
          <w:rPr>
            <w:szCs w:val="24"/>
          </w:rPr>
          <w:t xml:space="preserve">Note 1 to entry: Opposite of </w:t>
        </w:r>
        <w:r>
          <w:rPr>
            <w:i/>
            <w:iCs/>
            <w:szCs w:val="24"/>
          </w:rPr>
          <w:t>ex</w:t>
        </w:r>
        <w:r w:rsidRPr="00A04920">
          <w:rPr>
            <w:i/>
            <w:iCs/>
            <w:szCs w:val="24"/>
          </w:rPr>
          <w:t xml:space="preserve"> situ</w:t>
        </w:r>
        <w:r w:rsidRPr="00785C54">
          <w:rPr>
            <w:szCs w:val="24"/>
          </w:rPr>
          <w:t xml:space="preserve"> (</w:t>
        </w:r>
        <w:r>
          <w:rPr>
            <w:szCs w:val="24"/>
          </w:rPr>
          <w:t>off</w:t>
        </w:r>
        <w:r w:rsidRPr="00785C54">
          <w:rPr>
            <w:szCs w:val="24"/>
          </w:rPr>
          <w:t>-site).</w:t>
        </w:r>
      </w:ins>
    </w:p>
    <w:p w14:paraId="2B79E38A" w14:textId="02EA17D5"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13" w:author="Katharina Schleidt" w:date="2022-08-12T18:56:00Z"/>
          <w:szCs w:val="24"/>
        </w:rPr>
      </w:pPr>
      <w:ins w:id="214" w:author="Katharina Schleidt" w:date="2022-08-12T18:56:00Z">
        <w:r>
          <w:rPr>
            <w:szCs w:val="24"/>
          </w:rPr>
          <w:t xml:space="preserve">Note 2 to entry: an example of </w:t>
        </w:r>
        <w:r w:rsidRPr="00242E6C">
          <w:rPr>
            <w:i/>
            <w:iCs/>
            <w:szCs w:val="24"/>
            <w:rPrChange w:id="215" w:author="Katharina Schleidt" w:date="2022-08-12T18:59:00Z">
              <w:rPr>
                <w:szCs w:val="24"/>
              </w:rPr>
            </w:rPrChange>
          </w:rPr>
          <w:t>in</w:t>
        </w:r>
      </w:ins>
      <w:ins w:id="216" w:author="Katharina Schleidt" w:date="2022-08-12T18:59:00Z">
        <w:r w:rsidRPr="00242E6C">
          <w:rPr>
            <w:i/>
            <w:iCs/>
            <w:szCs w:val="24"/>
            <w:rPrChange w:id="217" w:author="Katharina Schleidt" w:date="2022-08-12T18:59:00Z">
              <w:rPr>
                <w:szCs w:val="24"/>
              </w:rPr>
            </w:rPrChange>
          </w:rPr>
          <w:t xml:space="preserve"> </w:t>
        </w:r>
      </w:ins>
      <w:ins w:id="218" w:author="Katharina Schleidt" w:date="2022-08-12T18:56:00Z">
        <w:r w:rsidRPr="00242E6C">
          <w:rPr>
            <w:i/>
            <w:iCs/>
            <w:szCs w:val="24"/>
            <w:rPrChange w:id="219" w:author="Katharina Schleidt" w:date="2022-08-12T18:59:00Z">
              <w:rPr>
                <w:szCs w:val="24"/>
              </w:rPr>
            </w:rPrChange>
          </w:rPr>
          <w:t>situ</w:t>
        </w:r>
        <w:r w:rsidRPr="00333312">
          <w:rPr>
            <w:szCs w:val="24"/>
          </w:rPr>
          <w:t xml:space="preserve"> &amp; direct </w:t>
        </w:r>
        <w:r>
          <w:rPr>
            <w:szCs w:val="24"/>
          </w:rPr>
          <w:t xml:space="preserve">is measuring a patient’s temperature with a </w:t>
        </w:r>
        <w:r w:rsidRPr="00333312">
          <w:rPr>
            <w:szCs w:val="24"/>
          </w:rPr>
          <w:t xml:space="preserve">mercury thermometer in </w:t>
        </w:r>
        <w:r>
          <w:rPr>
            <w:szCs w:val="24"/>
          </w:rPr>
          <w:t>the</w:t>
        </w:r>
        <w:r w:rsidRPr="00333312">
          <w:rPr>
            <w:szCs w:val="24"/>
          </w:rPr>
          <w:t xml:space="preserve"> patient</w:t>
        </w:r>
        <w:r>
          <w:rPr>
            <w:szCs w:val="24"/>
          </w:rPr>
          <w:t>’</w:t>
        </w:r>
        <w:r w:rsidRPr="00333312">
          <w:rPr>
            <w:szCs w:val="24"/>
          </w:rPr>
          <w:t xml:space="preserve">s </w:t>
        </w:r>
        <w:r>
          <w:rPr>
            <w:szCs w:val="24"/>
          </w:rPr>
          <w:t>rectum.</w:t>
        </w:r>
      </w:ins>
    </w:p>
    <w:p w14:paraId="289008FC" w14:textId="6A3FD51D" w:rsidR="00333312" w:rsidRPr="00785C54" w:rsidDel="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0" w:author="Katharina Schleidt" w:date="2022-08-12T18:56:00Z"/>
          <w:szCs w:val="24"/>
        </w:rPr>
        <w:pPrChange w:id="221" w:author="Katharina Schleidt" w:date="2022-08-12T18:56:00Z">
          <w:pPr>
            <w:pStyle w:val="Definition"/>
            <w:autoSpaceDE w:val="0"/>
            <w:autoSpaceDN w:val="0"/>
            <w:adjustRightInd w:val="0"/>
          </w:pPr>
        </w:pPrChange>
      </w:pPr>
      <w:ins w:id="222" w:author="Katharina Schleidt" w:date="2022-08-12T18:56:00Z">
        <w:r>
          <w:rPr>
            <w:szCs w:val="24"/>
          </w:rPr>
          <w:t xml:space="preserve">Note 3 to entry: an example of </w:t>
        </w:r>
        <w:r w:rsidRPr="00242E6C">
          <w:rPr>
            <w:i/>
            <w:iCs/>
            <w:szCs w:val="24"/>
            <w:rPrChange w:id="223" w:author="Katharina Schleidt" w:date="2022-08-12T18:59:00Z">
              <w:rPr>
                <w:szCs w:val="24"/>
              </w:rPr>
            </w:rPrChange>
          </w:rPr>
          <w:t>in</w:t>
        </w:r>
      </w:ins>
      <w:ins w:id="224" w:author="Katharina Schleidt" w:date="2022-08-12T18:59:00Z">
        <w:r w:rsidRPr="00242E6C">
          <w:rPr>
            <w:i/>
            <w:iCs/>
            <w:szCs w:val="24"/>
            <w:rPrChange w:id="225" w:author="Katharina Schleidt" w:date="2022-08-12T18:59:00Z">
              <w:rPr>
                <w:szCs w:val="24"/>
              </w:rPr>
            </w:rPrChange>
          </w:rPr>
          <w:t xml:space="preserve"> </w:t>
        </w:r>
      </w:ins>
      <w:ins w:id="226" w:author="Katharina Schleidt" w:date="2022-08-12T18:56:00Z">
        <w:r w:rsidRPr="00242E6C">
          <w:rPr>
            <w:i/>
            <w:iCs/>
            <w:szCs w:val="24"/>
            <w:rPrChange w:id="227" w:author="Katharina Schleidt" w:date="2022-08-12T18:59:00Z">
              <w:rPr>
                <w:szCs w:val="24"/>
              </w:rPr>
            </w:rPrChange>
          </w:rPr>
          <w:t>situ</w:t>
        </w:r>
        <w:r w:rsidRPr="00333312">
          <w:rPr>
            <w:szCs w:val="24"/>
          </w:rPr>
          <w:t xml:space="preserve"> &amp; remote </w:t>
        </w:r>
        <w:r>
          <w:rPr>
            <w:szCs w:val="24"/>
          </w:rPr>
          <w:t xml:space="preserve">is measuring a patient’s temperature with an </w:t>
        </w:r>
        <w:r w:rsidRPr="00333312">
          <w:rPr>
            <w:szCs w:val="24"/>
          </w:rPr>
          <w:t>infra-red thermometer at a distance</w:t>
        </w:r>
        <w:r>
          <w:rPr>
            <w:szCs w:val="24"/>
          </w:rPr>
          <w:t>.</w:t>
        </w:r>
      </w:ins>
    </w:p>
    <w:p w14:paraId="4FEDAC37" w14:textId="619E6DC3" w:rsidR="005B5EAD" w:rsidRPr="00785C54" w:rsidDel="008A04A0" w:rsidRDefault="005B5EAD" w:rsidP="00785C54">
      <w:pPr>
        <w:pStyle w:val="TermNum"/>
        <w:autoSpaceDE w:val="0"/>
        <w:autoSpaceDN w:val="0"/>
        <w:adjustRightInd w:val="0"/>
        <w:rPr>
          <w:del w:id="228" w:author="Katharina Schleidt" w:date="2022-08-12T19:03:00Z"/>
          <w:szCs w:val="24"/>
        </w:rPr>
      </w:pPr>
      <w:del w:id="229" w:author="Katharina Schleidt" w:date="2022-08-12T19:03:00Z">
        <w:r w:rsidRPr="00785C54" w:rsidDel="008A04A0">
          <w:rPr>
            <w:szCs w:val="24"/>
          </w:rPr>
          <w:delText>3.1</w:delText>
        </w:r>
      </w:del>
      <w:del w:id="230" w:author="Katharina Schleidt" w:date="2022-08-12T19:02:00Z">
        <w:r w:rsidRPr="00785C54" w:rsidDel="008A04A0">
          <w:rPr>
            <w:szCs w:val="24"/>
          </w:rPr>
          <w:delText>0</w:delText>
        </w:r>
      </w:del>
    </w:p>
    <w:p w14:paraId="6BF4AAF8" w14:textId="328566D6" w:rsidR="005B5EAD" w:rsidRPr="00785C54" w:rsidDel="008A04A0" w:rsidRDefault="005B5EAD" w:rsidP="00785C54">
      <w:pPr>
        <w:pStyle w:val="Terms"/>
        <w:autoSpaceDE w:val="0"/>
        <w:autoSpaceDN w:val="0"/>
        <w:adjustRightInd w:val="0"/>
        <w:rPr>
          <w:del w:id="231" w:author="Katharina Schleidt" w:date="2022-08-12T19:03:00Z"/>
          <w:szCs w:val="24"/>
        </w:rPr>
      </w:pPr>
      <w:del w:id="232" w:author="Katharina Schleidt" w:date="2022-08-12T19:03:00Z">
        <w:r w:rsidRPr="00785C54" w:rsidDel="008A04A0">
          <w:rPr>
            <w:szCs w:val="24"/>
          </w:rPr>
          <w:delText>measurand</w:delText>
        </w:r>
      </w:del>
    </w:p>
    <w:p w14:paraId="244FE900" w14:textId="63090157" w:rsidR="005B5EAD" w:rsidRPr="00785C54" w:rsidDel="008A04A0" w:rsidRDefault="005B5EAD" w:rsidP="00785C54">
      <w:pPr>
        <w:pStyle w:val="Definition"/>
        <w:autoSpaceDE w:val="0"/>
        <w:autoSpaceDN w:val="0"/>
        <w:adjustRightInd w:val="0"/>
        <w:rPr>
          <w:del w:id="233" w:author="Katharina Schleidt" w:date="2022-08-12T19:03:00Z"/>
          <w:szCs w:val="24"/>
        </w:rPr>
      </w:pPr>
      <w:del w:id="234" w:author="Katharina Schleidt" w:date="2022-08-12T19:03:00Z">
        <w:r w:rsidRPr="00785C54" w:rsidDel="008A04A0">
          <w:rPr>
            <w:szCs w:val="24"/>
          </w:rPr>
          <w:delText>quantity intended to be measured</w:delText>
        </w:r>
      </w:del>
    </w:p>
    <w:p w14:paraId="28AA770C" w14:textId="78D4D2C5" w:rsidR="005B5EAD" w:rsidRPr="00785C54" w:rsidRDefault="005B5EAD" w:rsidP="00785C54">
      <w:pPr>
        <w:pStyle w:val="TermNum"/>
        <w:autoSpaceDE w:val="0"/>
        <w:autoSpaceDN w:val="0"/>
        <w:adjustRightInd w:val="0"/>
        <w:rPr>
          <w:szCs w:val="24"/>
        </w:rPr>
      </w:pPr>
      <w:r w:rsidRPr="00785C54">
        <w:rPr>
          <w:szCs w:val="24"/>
        </w:rPr>
        <w:t>3.1</w:t>
      </w:r>
      <w:del w:id="235" w:author="Katharina Schleidt" w:date="2022-08-12T19:02:00Z">
        <w:r w:rsidRPr="00785C54" w:rsidDel="008A04A0">
          <w:rPr>
            <w:szCs w:val="24"/>
          </w:rPr>
          <w:delText>1</w:delText>
        </w:r>
      </w:del>
      <w:ins w:id="236" w:author="Katharina Schleidt" w:date="2022-08-12T19:04:00Z">
        <w:r w:rsidR="008A04A0">
          <w:rPr>
            <w:szCs w:val="24"/>
          </w:rPr>
          <w:t>1</w:t>
        </w:r>
      </w:ins>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2CB21160" w:rsidR="005B5EAD" w:rsidRPr="00785C54" w:rsidRDefault="005B5EAD" w:rsidP="00785C54">
      <w:pPr>
        <w:pStyle w:val="TermNum"/>
        <w:autoSpaceDE w:val="0"/>
        <w:autoSpaceDN w:val="0"/>
        <w:adjustRightInd w:val="0"/>
        <w:rPr>
          <w:szCs w:val="24"/>
        </w:rPr>
      </w:pPr>
      <w:r w:rsidRPr="00785C54">
        <w:rPr>
          <w:szCs w:val="24"/>
        </w:rPr>
        <w:t>3.1</w:t>
      </w:r>
      <w:ins w:id="237" w:author="Katharina Schleidt" w:date="2022-08-12T19:04:00Z">
        <w:r w:rsidR="008A04A0">
          <w:rPr>
            <w:szCs w:val="24"/>
          </w:rPr>
          <w:t>2</w:t>
        </w:r>
      </w:ins>
      <w:del w:id="238" w:author="Katharina Schleidt" w:date="2022-08-12T19:02:00Z">
        <w:r w:rsidRPr="00785C54" w:rsidDel="008A04A0">
          <w:rPr>
            <w:szCs w:val="24"/>
          </w:rPr>
          <w:delText>2</w:delText>
        </w:r>
      </w:del>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0A3EDDDE" w:rsidR="005B5EAD" w:rsidRPr="00785C54" w:rsidRDefault="005B5EAD" w:rsidP="00785C54">
      <w:pPr>
        <w:pStyle w:val="TermNum"/>
        <w:autoSpaceDE w:val="0"/>
        <w:autoSpaceDN w:val="0"/>
        <w:adjustRightInd w:val="0"/>
        <w:rPr>
          <w:szCs w:val="24"/>
        </w:rPr>
      </w:pPr>
      <w:r w:rsidRPr="00785C54">
        <w:rPr>
          <w:szCs w:val="24"/>
        </w:rPr>
        <w:t>3.1</w:t>
      </w:r>
      <w:ins w:id="239" w:author="Katharina Schleidt" w:date="2022-08-12T19:04:00Z">
        <w:r w:rsidR="008A04A0">
          <w:rPr>
            <w:szCs w:val="24"/>
          </w:rPr>
          <w:t>3</w:t>
        </w:r>
      </w:ins>
      <w:del w:id="240" w:author="Katharina Schleidt" w:date="2022-08-12T19:02:00Z">
        <w:r w:rsidRPr="00785C54" w:rsidDel="008A04A0">
          <w:rPr>
            <w:szCs w:val="24"/>
          </w:rPr>
          <w:delText>3</w:delText>
        </w:r>
      </w:del>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0F2691CB" w:rsidR="005B5EAD" w:rsidRDefault="005B5EAD" w:rsidP="00785C54">
      <w:pPr>
        <w:pStyle w:val="Definition"/>
        <w:autoSpaceDE w:val="0"/>
        <w:autoSpaceDN w:val="0"/>
        <w:adjustRightInd w:val="0"/>
        <w:rPr>
          <w:ins w:id="241" w:author="Katharina Schleidt" w:date="2022-08-12T18:33:00Z"/>
          <w:szCs w:val="24"/>
        </w:rPr>
      </w:pPr>
      <w:r w:rsidRPr="00785C54">
        <w:rPr>
          <w:szCs w:val="24"/>
        </w:rPr>
        <w:t>act carried out by an observer to determine the value of an observable property of an object (feature-of-interest) by using a procedure, with the value is provided as the result</w:t>
      </w:r>
    </w:p>
    <w:p w14:paraId="47045620" w14:textId="6CEF88F6" w:rsidR="0018223B" w:rsidRPr="00785C54" w:rsidRDefault="0018223B" w:rsidP="0018223B">
      <w:pPr>
        <w:pStyle w:val="TermNum"/>
        <w:autoSpaceDE w:val="0"/>
        <w:autoSpaceDN w:val="0"/>
        <w:adjustRightInd w:val="0"/>
        <w:rPr>
          <w:ins w:id="242" w:author="Katharina Schleidt" w:date="2022-08-12T18:33:00Z"/>
          <w:szCs w:val="24"/>
        </w:rPr>
      </w:pPr>
      <w:ins w:id="243" w:author="Katharina Schleidt" w:date="2022-08-12T18:33:00Z">
        <w:r w:rsidRPr="00785C54">
          <w:rPr>
            <w:szCs w:val="24"/>
          </w:rPr>
          <w:t>3.1</w:t>
        </w:r>
      </w:ins>
      <w:ins w:id="244" w:author="Katharina Schleidt" w:date="2022-08-12T19:04:00Z">
        <w:r w:rsidR="008A04A0">
          <w:rPr>
            <w:szCs w:val="24"/>
          </w:rPr>
          <w:t>4</w:t>
        </w:r>
      </w:ins>
    </w:p>
    <w:p w14:paraId="75DAFF48" w14:textId="0E867839" w:rsidR="0018223B" w:rsidRPr="00785C54" w:rsidRDefault="0018223B" w:rsidP="0018223B">
      <w:pPr>
        <w:pStyle w:val="Terms"/>
        <w:autoSpaceDE w:val="0"/>
        <w:autoSpaceDN w:val="0"/>
        <w:adjustRightInd w:val="0"/>
        <w:rPr>
          <w:ins w:id="245" w:author="Katharina Schleidt" w:date="2022-08-12T18:34:00Z"/>
          <w:szCs w:val="24"/>
        </w:rPr>
      </w:pPr>
      <w:ins w:id="246" w:author="Katharina Schleidt" w:date="2022-08-12T18:34:00Z">
        <w:r w:rsidRPr="00785C54">
          <w:rPr>
            <w:szCs w:val="24"/>
          </w:rPr>
          <w:t>observation</w:t>
        </w:r>
        <w:r>
          <w:rPr>
            <w:szCs w:val="24"/>
          </w:rPr>
          <w:t xml:space="preserve"> result</w:t>
        </w:r>
      </w:ins>
    </w:p>
    <w:p w14:paraId="4412EAE0" w14:textId="77777777" w:rsidR="0018223B" w:rsidRPr="0018223B" w:rsidRDefault="0018223B" w:rsidP="0018223B">
      <w:pPr>
        <w:pStyle w:val="Definition"/>
        <w:autoSpaceDE w:val="0"/>
        <w:autoSpaceDN w:val="0"/>
        <w:adjustRightInd w:val="0"/>
        <w:rPr>
          <w:ins w:id="247" w:author="Katharina Schleidt" w:date="2022-08-12T18:34:00Z"/>
          <w:szCs w:val="24"/>
        </w:rPr>
      </w:pPr>
      <w:ins w:id="248" w:author="Katharina Schleidt" w:date="2022-08-12T18:34:00Z">
        <w:r w:rsidRPr="0018223B">
          <w:rPr>
            <w:szCs w:val="24"/>
          </w:rPr>
          <w:lastRenderedPageBreak/>
          <w:t>estimate of the value of a property determined through a known observation procedure</w:t>
        </w:r>
      </w:ins>
    </w:p>
    <w:p w14:paraId="55B3CA33" w14:textId="24C97502" w:rsidR="0018223B" w:rsidRPr="00785C54" w:rsidDel="0018223B" w:rsidRDefault="0018223B" w:rsidP="0018223B">
      <w:pPr>
        <w:pStyle w:val="Definition"/>
        <w:autoSpaceDE w:val="0"/>
        <w:autoSpaceDN w:val="0"/>
        <w:adjustRightInd w:val="0"/>
        <w:rPr>
          <w:del w:id="249" w:author="Katharina Schleidt" w:date="2022-08-12T18:34:00Z"/>
          <w:szCs w:val="24"/>
        </w:rPr>
      </w:pPr>
      <w:ins w:id="250" w:author="Katharina Schleidt" w:date="2022-08-12T18:34:00Z">
        <w:r w:rsidRPr="0018223B">
          <w:rPr>
            <w:szCs w:val="24"/>
          </w:rPr>
          <w:t>[SOURCE: ISO 19156:2011, 4.14]</w:t>
        </w:r>
      </w:ins>
    </w:p>
    <w:p w14:paraId="5CAEE2E8" w14:textId="2E42367F" w:rsidR="005B5EAD" w:rsidRPr="00785C54" w:rsidRDefault="005B5EAD" w:rsidP="00785C54">
      <w:pPr>
        <w:pStyle w:val="TermNum"/>
        <w:autoSpaceDE w:val="0"/>
        <w:autoSpaceDN w:val="0"/>
        <w:adjustRightInd w:val="0"/>
        <w:rPr>
          <w:szCs w:val="24"/>
        </w:rPr>
      </w:pPr>
      <w:r w:rsidRPr="00785C54">
        <w:rPr>
          <w:szCs w:val="24"/>
        </w:rPr>
        <w:t>3.1</w:t>
      </w:r>
      <w:ins w:id="251" w:author="Katharina Schleidt" w:date="2022-08-12T19:04:00Z">
        <w:r w:rsidR="008A04A0">
          <w:rPr>
            <w:szCs w:val="24"/>
          </w:rPr>
          <w:t>5</w:t>
        </w:r>
      </w:ins>
      <w:del w:id="252" w:author="Katharina Schleidt" w:date="2022-08-12T18:34:00Z">
        <w:r w:rsidRPr="00785C54" w:rsidDel="0018223B">
          <w:rPr>
            <w:szCs w:val="24"/>
          </w:rPr>
          <w:delText>4</w:delText>
        </w:r>
      </w:del>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34604987" w:rsidR="005B5EAD" w:rsidRPr="00785C54" w:rsidRDefault="005B5EAD" w:rsidP="00785C54">
      <w:pPr>
        <w:pStyle w:val="TermNum"/>
        <w:autoSpaceDE w:val="0"/>
        <w:autoSpaceDN w:val="0"/>
        <w:adjustRightInd w:val="0"/>
        <w:rPr>
          <w:szCs w:val="24"/>
        </w:rPr>
      </w:pPr>
      <w:r w:rsidRPr="00785C54">
        <w:rPr>
          <w:szCs w:val="24"/>
        </w:rPr>
        <w:t>3.1</w:t>
      </w:r>
      <w:ins w:id="253" w:author="Katharina Schleidt" w:date="2022-08-12T19:04:00Z">
        <w:r w:rsidR="008A04A0">
          <w:rPr>
            <w:szCs w:val="24"/>
          </w:rPr>
          <w:t>6</w:t>
        </w:r>
      </w:ins>
      <w:del w:id="254" w:author="Katharina Schleidt" w:date="2022-08-12T18:35:00Z">
        <w:r w:rsidRPr="00785C54" w:rsidDel="0018223B">
          <w:rPr>
            <w:szCs w:val="24"/>
          </w:rPr>
          <w:delText>5</w:delText>
        </w:r>
      </w:del>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369A0895" w14:textId="7351EEB7" w:rsidR="005B5EAD" w:rsidRPr="00785C54" w:rsidRDefault="005B5EAD" w:rsidP="00785C54">
      <w:pPr>
        <w:pStyle w:val="TermNum"/>
        <w:autoSpaceDE w:val="0"/>
        <w:autoSpaceDN w:val="0"/>
        <w:adjustRightInd w:val="0"/>
        <w:rPr>
          <w:szCs w:val="24"/>
        </w:rPr>
      </w:pPr>
      <w:r w:rsidRPr="00785C54">
        <w:rPr>
          <w:szCs w:val="24"/>
        </w:rPr>
        <w:t>3.1</w:t>
      </w:r>
      <w:ins w:id="255" w:author="Katharina Schleidt" w:date="2022-08-12T19:04:00Z">
        <w:r w:rsidR="008A04A0">
          <w:rPr>
            <w:szCs w:val="24"/>
          </w:rPr>
          <w:t>7</w:t>
        </w:r>
      </w:ins>
      <w:del w:id="256" w:author="Katharina Schleidt" w:date="2022-08-12T18:35:00Z">
        <w:r w:rsidRPr="00785C54" w:rsidDel="0018223B">
          <w:rPr>
            <w:szCs w:val="24"/>
          </w:rPr>
          <w:delText>6</w:delText>
        </w:r>
      </w:del>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38819334" w:rsidR="005B5EAD" w:rsidRPr="00785C54" w:rsidRDefault="005B5EAD" w:rsidP="00785C54">
      <w:pPr>
        <w:pStyle w:val="TermNum"/>
        <w:autoSpaceDE w:val="0"/>
        <w:autoSpaceDN w:val="0"/>
        <w:adjustRightInd w:val="0"/>
        <w:rPr>
          <w:szCs w:val="24"/>
        </w:rPr>
      </w:pPr>
      <w:r w:rsidRPr="00785C54">
        <w:rPr>
          <w:szCs w:val="24"/>
        </w:rPr>
        <w:t>3.1</w:t>
      </w:r>
      <w:ins w:id="257" w:author="Katharina Schleidt" w:date="2022-08-12T19:04:00Z">
        <w:r w:rsidR="008A04A0">
          <w:rPr>
            <w:szCs w:val="24"/>
          </w:rPr>
          <w:t>8</w:t>
        </w:r>
      </w:ins>
      <w:del w:id="258" w:author="Katharina Schleidt" w:date="2022-08-12T18:35:00Z">
        <w:r w:rsidRPr="00785C54" w:rsidDel="0018223B">
          <w:rPr>
            <w:szCs w:val="24"/>
          </w:rPr>
          <w:delText>7</w:delText>
        </w:r>
      </w:del>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452B9279"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59" w:author="Katharina Schleidt" w:date="2022-08-12T19:06:00Z"/>
          <w:szCs w:val="24"/>
        </w:rPr>
      </w:pPr>
      <w:r w:rsidRPr="00785C54">
        <w:rPr>
          <w:szCs w:val="24"/>
        </w:rPr>
        <w:t>EXAMPLE</w:t>
      </w:r>
      <w:r w:rsidRPr="00785C54">
        <w:rPr>
          <w:szCs w:val="24"/>
        </w:rPr>
        <w:tab/>
      </w:r>
      <w:commentRangeStart w:id="260"/>
      <w:r w:rsidRPr="00785C54">
        <w:rPr>
          <w:szCs w:val="24"/>
        </w:rPr>
        <w:t>Abby</w:t>
      </w:r>
      <w:del w:id="261" w:author="Katharina Schleidt" w:date="2022-08-13T15:38:00Z">
        <w:r w:rsidRPr="00785C54" w:rsidDel="001574A6">
          <w:rPr>
            <w:szCs w:val="24"/>
          </w:rPr>
          <w:delText>'</w:delText>
        </w:r>
      </w:del>
      <w:ins w:id="262" w:author="Katharina Schleidt" w:date="2022-08-13T15:38:00Z">
        <w:r w:rsidR="001574A6">
          <w:rPr>
            <w:szCs w:val="24"/>
          </w:rPr>
          <w:t>’</w:t>
        </w:r>
      </w:ins>
      <w:r w:rsidRPr="00785C54">
        <w:rPr>
          <w:szCs w:val="24"/>
        </w:rPr>
        <w:t xml:space="preserve">s </w:t>
      </w:r>
      <w:commentRangeEnd w:id="260"/>
      <w:r w:rsidR="0018223B">
        <w:rPr>
          <w:rStyle w:val="CommentReference"/>
          <w:rFonts w:eastAsia="MS Mincho"/>
          <w:lang w:eastAsia="ja-JP"/>
        </w:rPr>
        <w:commentReference w:id="260"/>
      </w:r>
      <w:r w:rsidRPr="00785C54">
        <w:rPr>
          <w:szCs w:val="24"/>
        </w:rPr>
        <w:t xml:space="preserve">car has the colour red, where </w:t>
      </w:r>
      <w:del w:id="263" w:author="Katharina Schleidt" w:date="2022-08-13T15:38:00Z">
        <w:r w:rsidRPr="00785C54" w:rsidDel="001574A6">
          <w:rPr>
            <w:szCs w:val="24"/>
          </w:rPr>
          <w:delText>"</w:delText>
        </w:r>
      </w:del>
      <w:ins w:id="264" w:author="Katharina Schleidt" w:date="2022-08-13T15:38:00Z">
        <w:r w:rsidR="001574A6">
          <w:rPr>
            <w:szCs w:val="24"/>
          </w:rPr>
          <w:t>“</w:t>
        </w:r>
      </w:ins>
      <w:r w:rsidRPr="00785C54">
        <w:rPr>
          <w:szCs w:val="24"/>
        </w:rPr>
        <w:t>colour red</w:t>
      </w:r>
      <w:del w:id="265" w:author="Katharina Schleidt" w:date="2022-08-13T15:38:00Z">
        <w:r w:rsidRPr="00785C54" w:rsidDel="001574A6">
          <w:rPr>
            <w:szCs w:val="24"/>
          </w:rPr>
          <w:delText>"</w:delText>
        </w:r>
      </w:del>
      <w:ins w:id="266" w:author="Katharina Schleidt" w:date="2022-08-13T15:38:00Z">
        <w:r w:rsidR="001574A6">
          <w:rPr>
            <w:szCs w:val="24"/>
          </w:rPr>
          <w:t>”</w:t>
        </w:r>
      </w:ins>
      <w:r w:rsidRPr="00785C54">
        <w:rPr>
          <w:szCs w:val="24"/>
        </w:rPr>
        <w:t xml:space="preserve"> is a property of the car.</w:t>
      </w:r>
    </w:p>
    <w:p w14:paraId="2BD3D08F" w14:textId="1112ECF4" w:rsidR="008A04A0" w:rsidRPr="00785C54" w:rsidRDefault="008A04A0"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67" w:author="Katharina Schleidt" w:date="2022-08-12T19:06:00Z">
        <w:r w:rsidRPr="00785C54">
          <w:rPr>
            <w:szCs w:val="24"/>
          </w:rPr>
          <w:t>Note 1 to entry</w:t>
        </w:r>
        <w:r w:rsidRPr="008A04A0">
          <w:rPr>
            <w:szCs w:val="24"/>
          </w:rPr>
          <w:t xml:space="preserve">: in some communities, the </w:t>
        </w:r>
        <w:r>
          <w:rPr>
            <w:szCs w:val="24"/>
          </w:rPr>
          <w:t>o</w:t>
        </w:r>
        <w:r w:rsidRPr="008A04A0">
          <w:rPr>
            <w:szCs w:val="24"/>
          </w:rPr>
          <w:t>bserved</w:t>
        </w:r>
        <w:r>
          <w:rPr>
            <w:szCs w:val="24"/>
          </w:rPr>
          <w:t xml:space="preserve"> p</w:t>
        </w:r>
        <w:r w:rsidRPr="008A04A0">
          <w:rPr>
            <w:szCs w:val="24"/>
          </w:rPr>
          <w:t>roperty is referred to as the measurand</w:t>
        </w:r>
      </w:ins>
    </w:p>
    <w:p w14:paraId="18B39B90" w14:textId="2B99915E"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xml:space="preserve">, modified — Example </w:t>
      </w:r>
      <w:ins w:id="268" w:author="Katharina Schleidt" w:date="2022-08-12T19:06:00Z">
        <w:r w:rsidR="008A04A0">
          <w:rPr>
            <w:szCs w:val="24"/>
          </w:rPr>
          <w:t xml:space="preserve">and note </w:t>
        </w:r>
      </w:ins>
      <w:del w:id="269" w:author="Katharina Schleidt" w:date="2022-08-12T19:06:00Z">
        <w:r w:rsidRPr="00785C54" w:rsidDel="008A04A0">
          <w:rPr>
            <w:szCs w:val="24"/>
          </w:rPr>
          <w:delText xml:space="preserve">has </w:delText>
        </w:r>
      </w:del>
      <w:ins w:id="270" w:author="Katharina Schleidt" w:date="2022-08-12T19:06:00Z">
        <w:r w:rsidR="008A04A0" w:rsidRPr="00785C54">
          <w:rPr>
            <w:szCs w:val="24"/>
          </w:rPr>
          <w:t>ha</w:t>
        </w:r>
        <w:r w:rsidR="008A04A0">
          <w:rPr>
            <w:szCs w:val="24"/>
          </w:rPr>
          <w:t>ve</w:t>
        </w:r>
        <w:r w:rsidR="008A04A0" w:rsidRPr="00785C54">
          <w:rPr>
            <w:szCs w:val="24"/>
          </w:rPr>
          <w:t xml:space="preserve"> </w:t>
        </w:r>
      </w:ins>
      <w:r w:rsidRPr="00785C54">
        <w:rPr>
          <w:szCs w:val="24"/>
        </w:rPr>
        <w:t>been added to the entry.]</w:t>
      </w:r>
    </w:p>
    <w:p w14:paraId="3D63949E" w14:textId="443E7D08" w:rsidR="005B5EAD" w:rsidRPr="00785C54" w:rsidRDefault="005B5EAD" w:rsidP="00785C54">
      <w:pPr>
        <w:pStyle w:val="TermNum"/>
        <w:autoSpaceDE w:val="0"/>
        <w:autoSpaceDN w:val="0"/>
        <w:adjustRightInd w:val="0"/>
        <w:rPr>
          <w:szCs w:val="24"/>
        </w:rPr>
      </w:pPr>
      <w:r w:rsidRPr="00785C54">
        <w:rPr>
          <w:szCs w:val="24"/>
        </w:rPr>
        <w:t>3.</w:t>
      </w:r>
      <w:ins w:id="271" w:author="Katharina Schleidt" w:date="2022-08-12T19:04:00Z">
        <w:r w:rsidR="008A04A0">
          <w:rPr>
            <w:szCs w:val="24"/>
          </w:rPr>
          <w:t>19</w:t>
        </w:r>
      </w:ins>
      <w:del w:id="272" w:author="Katharina Schleidt" w:date="2022-08-12T19:02:00Z">
        <w:r w:rsidRPr="00785C54" w:rsidDel="008A04A0">
          <w:rPr>
            <w:szCs w:val="24"/>
          </w:rPr>
          <w:delText>1</w:delText>
        </w:r>
      </w:del>
      <w:del w:id="273" w:author="Katharina Schleidt" w:date="2022-08-12T18:35:00Z">
        <w:r w:rsidRPr="00785C54" w:rsidDel="0018223B">
          <w:rPr>
            <w:szCs w:val="24"/>
          </w:rPr>
          <w:delText>8</w:delText>
        </w:r>
      </w:del>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1D420C96" w14:textId="1748CA8B" w:rsidR="00EB7CD5" w:rsidRPr="00785C54" w:rsidRDefault="00EB7CD5" w:rsidP="00EB7CD5">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74" w:author="Katharina Schleidt" w:date="2022-08-10T19:50:00Z"/>
          <w:szCs w:val="24"/>
        </w:rPr>
      </w:pPr>
      <w:moveToRangeStart w:id="275" w:author="Katharina Schleidt" w:date="2022-08-10T19:50:00Z" w:name="move111053467"/>
      <w:moveTo w:id="276" w:author="Katharina Schleidt" w:date="2022-08-10T19:50:00Z">
        <w:r w:rsidRPr="00785C54">
          <w:rPr>
            <w:szCs w:val="24"/>
          </w:rPr>
          <w:t>EXAMPLE</w:t>
        </w:r>
        <w:r w:rsidRPr="00785C54">
          <w:rPr>
            <w:szCs w:val="24"/>
          </w:rPr>
          <w:tab/>
          <w:t xml:space="preserve">Cars (a feature type) all have a characteristic colour, where </w:t>
        </w:r>
        <w:del w:id="277" w:author="Katharina Schleidt" w:date="2022-08-13T15:38:00Z">
          <w:r w:rsidRPr="00785C54" w:rsidDel="001574A6">
            <w:rPr>
              <w:szCs w:val="24"/>
            </w:rPr>
            <w:delText>"</w:delText>
          </w:r>
        </w:del>
      </w:moveTo>
      <w:ins w:id="278" w:author="Katharina Schleidt" w:date="2022-08-13T15:38:00Z">
        <w:r w:rsidR="001574A6">
          <w:rPr>
            <w:szCs w:val="24"/>
          </w:rPr>
          <w:t>“</w:t>
        </w:r>
      </w:ins>
      <w:moveTo w:id="279" w:author="Katharina Schleidt" w:date="2022-08-10T19:50:00Z">
        <w:r w:rsidRPr="00785C54">
          <w:rPr>
            <w:szCs w:val="24"/>
          </w:rPr>
          <w:t>colour</w:t>
        </w:r>
        <w:del w:id="280" w:author="Katharina Schleidt" w:date="2022-08-13T15:38:00Z">
          <w:r w:rsidRPr="00785C54" w:rsidDel="001574A6">
            <w:rPr>
              <w:szCs w:val="24"/>
            </w:rPr>
            <w:delText>"</w:delText>
          </w:r>
        </w:del>
      </w:moveTo>
      <w:ins w:id="281" w:author="Katharina Schleidt" w:date="2022-08-13T15:38:00Z">
        <w:r w:rsidR="001574A6">
          <w:rPr>
            <w:szCs w:val="24"/>
          </w:rPr>
          <w:t>”</w:t>
        </w:r>
      </w:ins>
      <w:moveTo w:id="282" w:author="Katharina Schleidt" w:date="2022-08-10T19:50:00Z">
        <w:r w:rsidRPr="00785C54">
          <w:rPr>
            <w:szCs w:val="24"/>
          </w:rPr>
          <w:t xml:space="preserve"> is a property type.</w:t>
        </w:r>
      </w:moveTo>
    </w:p>
    <w:moveToRangeEnd w:id="275"/>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62769D97" w:rsidR="005B5EAD" w:rsidRPr="00785C54" w:rsidDel="00EB7CD5"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83" w:author="Katharina Schleidt" w:date="2022-08-10T19:50:00Z"/>
          <w:szCs w:val="24"/>
        </w:rPr>
      </w:pPr>
      <w:moveFromRangeStart w:id="284" w:author="Katharina Schleidt" w:date="2022-08-10T19:50:00Z" w:name="move111053467"/>
      <w:moveFrom w:id="285" w:author="Katharina Schleidt" w:date="2022-08-10T19:50:00Z">
        <w:r w:rsidRPr="00785C54" w:rsidDel="00EB7CD5">
          <w:rPr>
            <w:szCs w:val="24"/>
          </w:rPr>
          <w:t>EXAMPLE</w:t>
        </w:r>
        <w:r w:rsidRPr="00785C54" w:rsidDel="00EB7CD5">
          <w:rPr>
            <w:szCs w:val="24"/>
          </w:rPr>
          <w:tab/>
          <w:t xml:space="preserve">Cars (a feature type) all have a characteristic colour, where </w:t>
        </w:r>
        <w:del w:id="286" w:author="Katharina Schleidt" w:date="2022-08-13T15:38:00Z">
          <w:r w:rsidRPr="00785C54" w:rsidDel="001574A6">
            <w:rPr>
              <w:szCs w:val="24"/>
            </w:rPr>
            <w:delText>"</w:delText>
          </w:r>
        </w:del>
      </w:moveFrom>
      <w:ins w:id="287" w:author="Katharina Schleidt" w:date="2022-08-13T15:38:00Z">
        <w:r w:rsidR="001574A6">
          <w:rPr>
            <w:szCs w:val="24"/>
          </w:rPr>
          <w:t>“</w:t>
        </w:r>
      </w:ins>
      <w:moveFrom w:id="288" w:author="Katharina Schleidt" w:date="2022-08-10T19:50:00Z">
        <w:r w:rsidRPr="00785C54" w:rsidDel="00EB7CD5">
          <w:rPr>
            <w:szCs w:val="24"/>
          </w:rPr>
          <w:t>colour</w:t>
        </w:r>
        <w:del w:id="289" w:author="Katharina Schleidt" w:date="2022-08-13T15:38:00Z">
          <w:r w:rsidRPr="00785C54" w:rsidDel="001574A6">
            <w:rPr>
              <w:szCs w:val="24"/>
            </w:rPr>
            <w:delText>"</w:delText>
          </w:r>
        </w:del>
      </w:moveFrom>
      <w:ins w:id="290" w:author="Katharina Schleidt" w:date="2022-08-13T15:38:00Z">
        <w:r w:rsidR="001574A6">
          <w:rPr>
            <w:szCs w:val="24"/>
          </w:rPr>
          <w:t>”</w:t>
        </w:r>
      </w:ins>
      <w:moveFrom w:id="291" w:author="Katharina Schleidt" w:date="2022-08-10T19:50:00Z">
        <w:r w:rsidRPr="00785C54" w:rsidDel="00EB7CD5">
          <w:rPr>
            <w:szCs w:val="24"/>
          </w:rPr>
          <w:t xml:space="preserve"> is a property type.</w:t>
        </w:r>
      </w:moveFrom>
    </w:p>
    <w:moveFromRangeEnd w:id="284"/>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w:t>
      </w:r>
      <w:proofErr w:type="spellStart"/>
      <w:r w:rsidRPr="00785C54">
        <w:rPr>
          <w:szCs w:val="24"/>
        </w:rPr>
        <w:t>determinand</w:t>
      </w:r>
      <w:proofErr w:type="spellEnd"/>
      <w:r w:rsidRPr="00785C54">
        <w:rPr>
          <w:szCs w:val="24"/>
        </w:rPr>
        <w:t>”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12C8E2D2" w:rsidR="005B5EAD" w:rsidRPr="00785C54" w:rsidRDefault="005B5EAD" w:rsidP="00785C54">
      <w:pPr>
        <w:pStyle w:val="TermNum"/>
        <w:autoSpaceDE w:val="0"/>
        <w:autoSpaceDN w:val="0"/>
        <w:adjustRightInd w:val="0"/>
        <w:rPr>
          <w:szCs w:val="24"/>
        </w:rPr>
      </w:pPr>
      <w:r w:rsidRPr="00785C54">
        <w:rPr>
          <w:szCs w:val="24"/>
        </w:rPr>
        <w:t>3.</w:t>
      </w:r>
      <w:ins w:id="292" w:author="Katharina Schleidt" w:date="2022-08-12T18:35:00Z">
        <w:r w:rsidR="0018223B">
          <w:rPr>
            <w:szCs w:val="24"/>
          </w:rPr>
          <w:t>2</w:t>
        </w:r>
      </w:ins>
      <w:ins w:id="293" w:author="Katharina Schleidt" w:date="2022-08-12T19:05:00Z">
        <w:r w:rsidR="008A04A0">
          <w:rPr>
            <w:szCs w:val="24"/>
          </w:rPr>
          <w:t>0</w:t>
        </w:r>
      </w:ins>
      <w:del w:id="294" w:author="Katharina Schleidt" w:date="2022-08-12T18:35:00Z">
        <w:r w:rsidRPr="00785C54" w:rsidDel="0018223B">
          <w:rPr>
            <w:szCs w:val="24"/>
          </w:rPr>
          <w:delText>19</w:delText>
        </w:r>
      </w:del>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2E88CABE" w:rsidR="005B5EAD" w:rsidRPr="00785C54" w:rsidRDefault="005B5EAD" w:rsidP="00785C54">
      <w:pPr>
        <w:pStyle w:val="TermNum"/>
        <w:autoSpaceDE w:val="0"/>
        <w:autoSpaceDN w:val="0"/>
        <w:adjustRightInd w:val="0"/>
        <w:rPr>
          <w:szCs w:val="24"/>
        </w:rPr>
      </w:pPr>
      <w:r w:rsidRPr="00785C54">
        <w:rPr>
          <w:szCs w:val="24"/>
        </w:rPr>
        <w:t>3.2</w:t>
      </w:r>
      <w:ins w:id="295" w:author="Katharina Schleidt" w:date="2022-08-12T19:05:00Z">
        <w:r w:rsidR="008A04A0">
          <w:rPr>
            <w:szCs w:val="24"/>
          </w:rPr>
          <w:t>1</w:t>
        </w:r>
      </w:ins>
      <w:del w:id="296" w:author="Katharina Schleidt" w:date="2022-08-12T18:35:00Z">
        <w:r w:rsidRPr="00785C54" w:rsidDel="0018223B">
          <w:rPr>
            <w:szCs w:val="24"/>
          </w:rPr>
          <w:delText>0</w:delText>
        </w:r>
      </w:del>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lastRenderedPageBreak/>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2DC5681F" w:rsidR="005B5EAD" w:rsidRPr="00785C54" w:rsidRDefault="005B5EAD" w:rsidP="00785C54">
      <w:pPr>
        <w:pStyle w:val="TermNum"/>
        <w:autoSpaceDE w:val="0"/>
        <w:autoSpaceDN w:val="0"/>
        <w:adjustRightInd w:val="0"/>
        <w:rPr>
          <w:szCs w:val="24"/>
        </w:rPr>
      </w:pPr>
      <w:r w:rsidRPr="00785C54">
        <w:rPr>
          <w:szCs w:val="24"/>
        </w:rPr>
        <w:t>3.2</w:t>
      </w:r>
      <w:ins w:id="297" w:author="Katharina Schleidt" w:date="2022-08-12T19:05:00Z">
        <w:r w:rsidR="008A04A0">
          <w:rPr>
            <w:szCs w:val="24"/>
          </w:rPr>
          <w:t>2</w:t>
        </w:r>
      </w:ins>
      <w:del w:id="298" w:author="Katharina Schleidt" w:date="2022-08-12T18:35:00Z">
        <w:r w:rsidRPr="00785C54" w:rsidDel="0018223B">
          <w:rPr>
            <w:szCs w:val="24"/>
          </w:rPr>
          <w:delText>1</w:delText>
        </w:r>
      </w:del>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909372F" w:rsidR="005B5EAD" w:rsidRPr="00785C54" w:rsidRDefault="005B5EAD" w:rsidP="00785C54">
      <w:pPr>
        <w:pStyle w:val="TermNum"/>
        <w:autoSpaceDE w:val="0"/>
        <w:autoSpaceDN w:val="0"/>
        <w:adjustRightInd w:val="0"/>
        <w:rPr>
          <w:szCs w:val="24"/>
        </w:rPr>
      </w:pPr>
      <w:r w:rsidRPr="00785C54">
        <w:rPr>
          <w:szCs w:val="24"/>
        </w:rPr>
        <w:t>3.2</w:t>
      </w:r>
      <w:ins w:id="299" w:author="Katharina Schleidt" w:date="2022-08-12T19:05:00Z">
        <w:r w:rsidR="008A04A0">
          <w:rPr>
            <w:szCs w:val="24"/>
          </w:rPr>
          <w:t>3</w:t>
        </w:r>
      </w:ins>
      <w:del w:id="300" w:author="Katharina Schleidt" w:date="2022-08-12T18:35:00Z">
        <w:r w:rsidRPr="00785C54" w:rsidDel="0018223B">
          <w:rPr>
            <w:szCs w:val="24"/>
          </w:rPr>
          <w:delText>2</w:delText>
        </w:r>
      </w:del>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E67023" w14:textId="3D080F7F" w:rsidR="005B5EAD" w:rsidRPr="00785C54" w:rsidRDefault="005B5EAD" w:rsidP="00785C54">
      <w:pPr>
        <w:pStyle w:val="TermNum"/>
        <w:autoSpaceDE w:val="0"/>
        <w:autoSpaceDN w:val="0"/>
        <w:adjustRightInd w:val="0"/>
        <w:rPr>
          <w:szCs w:val="24"/>
        </w:rPr>
      </w:pPr>
      <w:r w:rsidRPr="00785C54">
        <w:rPr>
          <w:szCs w:val="24"/>
        </w:rPr>
        <w:t>3.2</w:t>
      </w:r>
      <w:ins w:id="301" w:author="Katharina Schleidt" w:date="2022-08-12T19:05:00Z">
        <w:r w:rsidR="008A04A0">
          <w:rPr>
            <w:szCs w:val="24"/>
          </w:rPr>
          <w:t>4</w:t>
        </w:r>
      </w:ins>
      <w:del w:id="302" w:author="Katharina Schleidt" w:date="2022-08-12T18:35:00Z">
        <w:r w:rsidRPr="00785C54" w:rsidDel="0018223B">
          <w:rPr>
            <w:szCs w:val="24"/>
          </w:rPr>
          <w:delText>3</w:delText>
        </w:r>
      </w:del>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t>element of a measuring system that is directly affected by a phenomenon, body, or substance carrying a quantity to be measured</w:t>
      </w:r>
    </w:p>
    <w:p w14:paraId="3880BD3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xml:space="preserve"> </w:t>
      </w:r>
      <w:r w:rsidRPr="00785C54">
        <w:rPr>
          <w:rStyle w:val="stddocumentType"/>
          <w:szCs w:val="24"/>
          <w:shd w:val="clear" w:color="auto" w:fill="auto"/>
        </w:rPr>
        <w:t>Guide</w:t>
      </w:r>
      <w:r w:rsidRPr="00785C54">
        <w:rPr>
          <w:szCs w:val="24"/>
        </w:rPr>
        <w:t> </w:t>
      </w:r>
      <w:r w:rsidRPr="00785C54">
        <w:rPr>
          <w:rStyle w:val="stddocNumber"/>
          <w:szCs w:val="24"/>
          <w:shd w:val="clear" w:color="auto" w:fill="auto"/>
        </w:rPr>
        <w:t>99</w:t>
      </w:r>
      <w:r w:rsidRPr="00785C54">
        <w:rPr>
          <w:szCs w:val="24"/>
        </w:rPr>
        <w:t>:</w:t>
      </w:r>
      <w:r w:rsidRPr="00785C54">
        <w:rPr>
          <w:rStyle w:val="stdyear"/>
          <w:szCs w:val="24"/>
          <w:shd w:val="clear" w:color="auto" w:fill="auto"/>
        </w:rPr>
        <w:t>2007</w:t>
      </w:r>
      <w:r w:rsidRPr="00785C54">
        <w:rPr>
          <w:szCs w:val="24"/>
        </w:rPr>
        <w:t xml:space="preserve">, </w:t>
      </w:r>
      <w:r w:rsidRPr="00785C54">
        <w:rPr>
          <w:rStyle w:val="stdsection"/>
          <w:szCs w:val="24"/>
          <w:shd w:val="clear" w:color="auto" w:fill="auto"/>
        </w:rPr>
        <w:t>3.8</w:t>
      </w:r>
      <w:r w:rsidRPr="00785C54">
        <w:rPr>
          <w:szCs w:val="24"/>
        </w:rPr>
        <w:t>, modified — Example and Note 1 to entry were deleted.]</w:t>
      </w:r>
    </w:p>
    <w:p w14:paraId="3DE76050" w14:textId="0BECEAC2" w:rsidR="005B5EAD" w:rsidRPr="00785C54" w:rsidRDefault="005B5EAD" w:rsidP="00785C54">
      <w:pPr>
        <w:pStyle w:val="TermNum"/>
        <w:autoSpaceDE w:val="0"/>
        <w:autoSpaceDN w:val="0"/>
        <w:adjustRightInd w:val="0"/>
        <w:rPr>
          <w:szCs w:val="24"/>
        </w:rPr>
      </w:pPr>
      <w:r w:rsidRPr="00785C54">
        <w:rPr>
          <w:szCs w:val="24"/>
        </w:rPr>
        <w:t>3.2</w:t>
      </w:r>
      <w:ins w:id="303" w:author="Katharina Schleidt" w:date="2022-08-12T19:05:00Z">
        <w:r w:rsidR="008A04A0">
          <w:rPr>
            <w:szCs w:val="24"/>
          </w:rPr>
          <w:t>5</w:t>
        </w:r>
      </w:ins>
      <w:del w:id="304" w:author="Katharina Schleidt" w:date="2022-08-12T18:35:00Z">
        <w:r w:rsidRPr="00785C54" w:rsidDel="0018223B">
          <w:rPr>
            <w:szCs w:val="24"/>
          </w:rPr>
          <w:delText>4</w:delText>
        </w:r>
      </w:del>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19003BF" w:rsidR="005B5EAD" w:rsidRPr="00785C54" w:rsidRDefault="005B5EAD" w:rsidP="00785C54">
      <w:pPr>
        <w:pStyle w:val="TermNum"/>
        <w:autoSpaceDE w:val="0"/>
        <w:autoSpaceDN w:val="0"/>
        <w:adjustRightInd w:val="0"/>
        <w:rPr>
          <w:szCs w:val="24"/>
        </w:rPr>
      </w:pPr>
      <w:r w:rsidRPr="00785C54">
        <w:rPr>
          <w:szCs w:val="24"/>
        </w:rPr>
        <w:t>3.2</w:t>
      </w:r>
      <w:ins w:id="305" w:author="Katharina Schleidt" w:date="2022-08-12T19:05:00Z">
        <w:r w:rsidR="008A04A0">
          <w:rPr>
            <w:szCs w:val="24"/>
          </w:rPr>
          <w:t>6</w:t>
        </w:r>
      </w:ins>
      <w:del w:id="306" w:author="Katharina Schleidt" w:date="2022-08-12T18:35:00Z">
        <w:r w:rsidRPr="00785C54" w:rsidDel="0018223B">
          <w:rPr>
            <w:szCs w:val="24"/>
          </w:rPr>
          <w:delText>5</w:delText>
        </w:r>
      </w:del>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t>reference quantity chosen from a unit equivalence group</w:t>
      </w:r>
    </w:p>
    <w:p w14:paraId="5D369F31" w14:textId="683623A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In positioning services, the usual units of measurement are either angular units or linear units. Implementations of positioning services must clearly distinguish between SI units and non-SI units. When non-SI units are employed, it is requir</w:t>
      </w:r>
      <w:ins w:id="307" w:author="Katharina Schleidt" w:date="2022-08-12T19:18:00Z">
        <w:r w:rsidR="00E10000">
          <w:rPr>
            <w:szCs w:val="24"/>
          </w:rPr>
          <w:t>e</w:t>
        </w:r>
      </w:ins>
      <w:r w:rsidRPr="00785C54">
        <w:rPr>
          <w:szCs w:val="24"/>
        </w:rPr>
        <w:t>d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5DEC9DF8" w:rsidR="005B5EAD" w:rsidRPr="00785C54" w:rsidRDefault="005B5EAD" w:rsidP="00785C54">
      <w:pPr>
        <w:pStyle w:val="TermNum"/>
        <w:autoSpaceDE w:val="0"/>
        <w:autoSpaceDN w:val="0"/>
        <w:adjustRightInd w:val="0"/>
        <w:rPr>
          <w:szCs w:val="24"/>
        </w:rPr>
      </w:pPr>
      <w:r w:rsidRPr="00785C54">
        <w:rPr>
          <w:szCs w:val="24"/>
        </w:rPr>
        <w:t>3.2</w:t>
      </w:r>
      <w:ins w:id="308" w:author="Katharina Schleidt" w:date="2022-08-12T19:05:00Z">
        <w:r w:rsidR="008A04A0">
          <w:rPr>
            <w:szCs w:val="24"/>
          </w:rPr>
          <w:t>7</w:t>
        </w:r>
      </w:ins>
      <w:del w:id="309" w:author="Katharina Schleidt" w:date="2022-08-12T18:35:00Z">
        <w:r w:rsidRPr="00785C54" w:rsidDel="0018223B">
          <w:rPr>
            <w:szCs w:val="24"/>
          </w:rPr>
          <w:delText>6</w:delText>
        </w:r>
      </w:del>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lastRenderedPageBreak/>
        <w:t>Document conventions</w:t>
      </w:r>
    </w:p>
    <w:p w14:paraId="53762A55" w14:textId="77777777" w:rsidR="005B5EAD" w:rsidRPr="00785C54" w:rsidRDefault="005B5EAD" w:rsidP="00785C54">
      <w:pPr>
        <w:pStyle w:val="Heading2"/>
        <w:tabs>
          <w:tab w:val="left" w:pos="400"/>
        </w:tabs>
        <w:autoSpaceDE w:val="0"/>
        <w:autoSpaceDN w:val="0"/>
        <w:adjustRightInd w:val="0"/>
        <w:rPr>
          <w:rFonts w:eastAsia="Times New Roman"/>
          <w:szCs w:val="24"/>
        </w:rPr>
      </w:pPr>
      <w:commentRangeStart w:id="310"/>
      <w:r w:rsidRPr="00785C54">
        <w:rPr>
          <w:rFonts w:eastAsia="Times New Roman"/>
          <w:szCs w:val="24"/>
        </w:rPr>
        <w:t>Abbreviated terms and acronyms</w:t>
      </w:r>
      <w:commentRangeEnd w:id="310"/>
      <w:r w:rsidR="000A6B0A">
        <w:rPr>
          <w:rStyle w:val="CommentReference"/>
          <w:b w:val="0"/>
        </w:rPr>
        <w:commentReference w:id="310"/>
      </w:r>
    </w:p>
    <w:tbl>
      <w:tblPr>
        <w:tblStyle w:val="TableGrid"/>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311"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312" w:author="REID-JAMOND Alison" w:date="2022-04-04T15:02:00Z"/>
                <w:szCs w:val="24"/>
              </w:rPr>
            </w:pPr>
            <w:ins w:id="313"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314" w:author="REID-JAMOND Alison" w:date="2022-04-04T15:02:00Z"/>
                <w:szCs w:val="24"/>
              </w:rPr>
            </w:pPr>
            <w:ins w:id="315"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43448664"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316" w:author="REID-JAMOND Alison" w:date="2022-04-04T11:49:00Z">
              <w:r w:rsidR="000A6B0A">
                <w:rPr>
                  <w:szCs w:val="24"/>
                </w:rPr>
                <w:t>n</w:t>
              </w:r>
            </w:ins>
            <w:del w:id="317" w:author="REID-JAMOND Alison" w:date="2022-04-04T11:49:00Z">
              <w:r w:rsidRPr="00785C54" w:rsidDel="000A6B0A">
                <w:rPr>
                  <w:szCs w:val="24"/>
                </w:rPr>
                <w:delText>N</w:delText>
              </w:r>
            </w:del>
            <w:r w:rsidRPr="00785C54">
              <w:rPr>
                <w:szCs w:val="24"/>
              </w:rPr>
              <w:t>frastructure for S</w:t>
            </w:r>
            <w:del w:id="318" w:author="REID-JAMOND Alison" w:date="2022-04-04T11:49:00Z">
              <w:r w:rsidR="001574A6" w:rsidRPr="00785C54" w:rsidDel="000A6B0A">
                <w:rPr>
                  <w:szCs w:val="24"/>
                </w:rPr>
                <w:delText>p</w:delText>
              </w:r>
            </w:del>
            <w:ins w:id="319" w:author="REID-JAMOND Alison" w:date="2022-04-04T11:49:00Z">
              <w:r w:rsidR="000A6B0A">
                <w:rPr>
                  <w:szCs w:val="24"/>
                </w:rPr>
                <w:t>p</w:t>
              </w:r>
            </w:ins>
            <w:r w:rsidRPr="00785C54">
              <w:rPr>
                <w:szCs w:val="24"/>
              </w:rPr>
              <w:t>atial Info</w:t>
            </w:r>
            <w:del w:id="320" w:author="REID-JAMOND Alison" w:date="2022-04-04T11:49:00Z">
              <w:r w:rsidRPr="00785C54" w:rsidDel="000A6B0A">
                <w:rPr>
                  <w:szCs w:val="24"/>
                </w:rPr>
                <w:delText>R</w:delText>
              </w:r>
            </w:del>
            <w:ins w:id="321"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322"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proofErr w:type="spellStart"/>
            <w:r w:rsidRPr="00785C54">
              <w:rPr>
                <w:szCs w:val="24"/>
              </w:rPr>
              <w:t>SensorML</w:t>
            </w:r>
            <w:proofErr w:type="spellEnd"/>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SensorThings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Unified </w:t>
            </w:r>
            <w:proofErr w:type="spellStart"/>
            <w:r w:rsidRPr="00785C54">
              <w:rPr>
                <w:szCs w:val="24"/>
              </w:rPr>
              <w:t>Modeling</w:t>
            </w:r>
            <w:proofErr w:type="spellEnd"/>
            <w:r w:rsidRPr="00785C54">
              <w:rPr>
                <w:szCs w:val="24"/>
              </w:rPr>
              <w:t xml:space="preserve">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323" w:author="REID-JAMOND Alison" w:date="2022-04-04T11:50:00Z">
              <w:r>
                <w:rPr>
                  <w:szCs w:val="24"/>
                </w:rPr>
                <w:t>t</w:t>
              </w:r>
            </w:ins>
            <w:del w:id="324" w:author="REID-JAMOND Alison" w:date="2022-04-04T11:50:00Z">
              <w:r w:rsidR="005B5EAD" w:rsidRPr="00785C54" w:rsidDel="000A6B0A">
                <w:rPr>
                  <w:szCs w:val="24"/>
                </w:rPr>
                <w:delText>T</w:delText>
              </w:r>
            </w:del>
            <w:r w:rsidR="005B5EAD" w:rsidRPr="00785C54">
              <w:rPr>
                <w:szCs w:val="24"/>
              </w:rPr>
              <w:t xml:space="preserve">wo </w:t>
            </w:r>
            <w:ins w:id="325" w:author="REID-JAMOND Alison" w:date="2022-04-04T11:50:00Z">
              <w:r>
                <w:rPr>
                  <w:szCs w:val="24"/>
                </w:rPr>
                <w:t>d</w:t>
              </w:r>
            </w:ins>
            <w:del w:id="326"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327" w:author="REID-JAMOND Alison" w:date="2022-04-04T11:50:00Z">
              <w:r>
                <w:rPr>
                  <w:szCs w:val="24"/>
                </w:rPr>
                <w:t>t</w:t>
              </w:r>
            </w:ins>
            <w:del w:id="328" w:author="REID-JAMOND Alison" w:date="2022-04-04T11:50:00Z">
              <w:r w:rsidR="005B5EAD" w:rsidRPr="00785C54" w:rsidDel="000A6B0A">
                <w:rPr>
                  <w:szCs w:val="24"/>
                </w:rPr>
                <w:delText>T</w:delText>
              </w:r>
            </w:del>
            <w:r w:rsidR="005B5EAD" w:rsidRPr="00785C54">
              <w:rPr>
                <w:szCs w:val="24"/>
              </w:rPr>
              <w:t xml:space="preserve">hree </w:t>
            </w:r>
            <w:ins w:id="329" w:author="REID-JAMOND Alison" w:date="2022-04-04T11:50:00Z">
              <w:r>
                <w:rPr>
                  <w:szCs w:val="24"/>
                </w:rPr>
                <w:t>d</w:t>
              </w:r>
            </w:ins>
            <w:del w:id="330" w:author="REID-JAMOND Alison" w:date="2022-04-04T11:50:00Z">
              <w:r w:rsidR="005B5EAD" w:rsidRPr="00785C54" w:rsidDel="000A6B0A">
                <w:rPr>
                  <w:szCs w:val="24"/>
                </w:rPr>
                <w:delText>D</w:delText>
              </w:r>
            </w:del>
            <w:r w:rsidR="005B5EAD" w:rsidRPr="00785C54">
              <w:rPr>
                <w:szCs w:val="24"/>
              </w:rPr>
              <w:t>imensional</w:t>
            </w:r>
          </w:p>
        </w:tc>
      </w:tr>
    </w:tbl>
    <w:p w14:paraId="1E2509F5" w14:textId="6F2BC5A0"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Schema language</w:t>
      </w:r>
    </w:p>
    <w:p w14:paraId="0DFBAF1C" w14:textId="1382DF65" w:rsidR="005B5EAD" w:rsidRPr="00785C54" w:rsidRDefault="005B5EAD" w:rsidP="00785C54">
      <w:pPr>
        <w:pStyle w:val="BodyText"/>
        <w:autoSpaceDE w:val="0"/>
        <w:autoSpaceDN w:val="0"/>
        <w:adjustRightInd w:val="0"/>
        <w:rPr>
          <w:szCs w:val="24"/>
        </w:rPr>
      </w:pPr>
      <w:r w:rsidRPr="00785C54">
        <w:rPr>
          <w:szCs w:val="24"/>
        </w:rPr>
        <w:t xml:space="preserve">The conceptual schema specified in this </w:t>
      </w:r>
      <w:del w:id="331" w:author="REID-JAMOND Alison" w:date="2022-04-04T11:52:00Z">
        <w:r w:rsidRPr="00785C54" w:rsidDel="000A6B0A">
          <w:rPr>
            <w:szCs w:val="24"/>
          </w:rPr>
          <w:delText>International Standard</w:delText>
        </w:r>
      </w:del>
      <w:ins w:id="332"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333"/>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del w:id="334" w:author="Katharina Schleidt" w:date="2022-08-12T18:14:00Z">
        <w:r w:rsidRPr="00785C54" w:rsidDel="006C4FD2">
          <w:rPr>
            <w:szCs w:val="24"/>
          </w:rPr>
          <w:delText>:</w:delText>
        </w:r>
        <w:r w:rsidRPr="00785C54" w:rsidDel="006C4FD2">
          <w:rPr>
            <w:rStyle w:val="stdyear"/>
            <w:szCs w:val="24"/>
            <w:shd w:val="clear" w:color="auto" w:fill="auto"/>
          </w:rPr>
          <w:delText>2015</w:delText>
        </w:r>
        <w:commentRangeEnd w:id="333"/>
        <w:r w:rsidR="000A6B0A" w:rsidDel="006C4FD2">
          <w:rPr>
            <w:rStyle w:val="CommentReference"/>
            <w:rFonts w:eastAsia="MS Mincho"/>
            <w:lang w:eastAsia="ja-JP"/>
          </w:rPr>
          <w:commentReference w:id="333"/>
        </w:r>
      </w:del>
      <w:r w:rsidRPr="00785C54">
        <w:rPr>
          <w:szCs w:val="24"/>
        </w:rPr>
        <w:t>.</w:t>
      </w:r>
    </w:p>
    <w:p w14:paraId="0B797401" w14:textId="4C693212" w:rsidR="005B5EAD" w:rsidRPr="00785C54" w:rsidRDefault="00D1473D" w:rsidP="00785C54">
      <w:pPr>
        <w:pStyle w:val="BodyText"/>
        <w:autoSpaceDE w:val="0"/>
        <w:autoSpaceDN w:val="0"/>
        <w:adjustRightInd w:val="0"/>
        <w:rPr>
          <w:szCs w:val="24"/>
        </w:rPr>
      </w:pPr>
      <w:ins w:id="335" w:author="Katharina Schleidt" w:date="2022-08-13T16:52:00Z">
        <w:r w:rsidRPr="00D1473D">
          <w:rPr>
            <w:szCs w:val="24"/>
          </w:rPr>
          <w:t>The UML in Abstract Core and Basic packages is conformant with the profile described in ISO 19136-1:2020, Annex E. Use of this restricted idiom supports direct transformation into a GML Application Schema. The stereotype «FeatureType» states that a class is an instance of the «</w:t>
        </w:r>
        <w:proofErr w:type="spellStart"/>
        <w:r w:rsidRPr="00D1473D">
          <w:rPr>
            <w:szCs w:val="24"/>
          </w:rPr>
          <w:t>metaclass</w:t>
        </w:r>
        <w:proofErr w:type="spellEnd"/>
        <w:r w:rsidRPr="00D1473D">
          <w:rPr>
            <w:szCs w:val="24"/>
          </w:rPr>
          <w:t>» FeatureType (ISO 19109), and therefore represents a feature type.</w:t>
        </w:r>
      </w:ins>
      <w:del w:id="336" w:author="Katharina Schleidt" w:date="2022-08-13T16:52:00Z">
        <w:r w:rsidR="005B5EAD" w:rsidRPr="00785C54" w:rsidDel="00D1473D">
          <w:rPr>
            <w:szCs w:val="24"/>
          </w:rPr>
          <w:delText xml:space="preserve">The UML in Abstract Core and Basic packages is conformant with the profile described in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noBreakHyphen/>
        </w:r>
        <w:r w:rsidR="005B5EAD" w:rsidRPr="00785C54" w:rsidDel="00D1473D">
          <w:rPr>
            <w:rStyle w:val="stddocPartNumber"/>
            <w:szCs w:val="24"/>
            <w:shd w:val="clear" w:color="auto" w:fill="auto"/>
          </w:rPr>
          <w:delText>1</w:delText>
        </w:r>
        <w:r w:rsidR="005B5EAD" w:rsidRPr="00785C54" w:rsidDel="00D1473D">
          <w:rPr>
            <w:szCs w:val="24"/>
          </w:rPr>
          <w:delText>:</w:delText>
        </w:r>
        <w:r w:rsidR="005B5EAD" w:rsidRPr="00785C54" w:rsidDel="00D1473D">
          <w:rPr>
            <w:rStyle w:val="stdyear"/>
            <w:szCs w:val="24"/>
            <w:shd w:val="clear" w:color="auto" w:fill="auto"/>
          </w:rPr>
          <w:delText>2020</w:delText>
        </w:r>
        <w:r w:rsidR="005B5EAD" w:rsidRPr="00785C54" w:rsidDel="00D1473D">
          <w:rPr>
            <w:szCs w:val="24"/>
          </w:rPr>
          <w:delText xml:space="preserve">, </w:delText>
        </w:r>
        <w:r w:rsidR="005B5EAD" w:rsidRPr="00785C54" w:rsidDel="00D1473D">
          <w:rPr>
            <w:rStyle w:val="stdsection"/>
            <w:szCs w:val="24"/>
            <w:shd w:val="clear" w:color="auto" w:fill="auto"/>
          </w:rPr>
          <w:delText>Annex E</w:delText>
        </w:r>
        <w:r w:rsidR="005B5EAD" w:rsidRPr="00785C54" w:rsidDel="00D1473D">
          <w:rPr>
            <w:szCs w:val="24"/>
          </w:rPr>
          <w:delText xml:space="preserve">. Use of this restricted idiom supports direct transformation into a GML Application Schema.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delText xml:space="preserve"> introduces some additional stereotypes. In particular «FeatureType» implies that a class is an instance of the «metaclass» GF_FeatureType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19109</w:delText>
        </w:r>
        <w:r w:rsidR="005B5EAD" w:rsidRPr="00785C54" w:rsidDel="00D1473D">
          <w:rPr>
            <w:szCs w:val="24"/>
          </w:rPr>
          <w:delText>), and therefore represents a feature type.</w:delText>
        </w:r>
      </w:del>
    </w:p>
    <w:p w14:paraId="4D6411FF" w14:textId="77777777" w:rsidR="005B5EAD" w:rsidRPr="00785C54" w:rsidRDefault="005B5EAD" w:rsidP="00785C54">
      <w:pPr>
        <w:pStyle w:val="BodyText"/>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Model element names</w:t>
      </w:r>
    </w:p>
    <w:p w14:paraId="6224DA45" w14:textId="5CBDC81C" w:rsidR="005B5EAD" w:rsidRPr="00785C54" w:rsidRDefault="005B5EAD" w:rsidP="00785C54">
      <w:pPr>
        <w:pStyle w:val="BodyText"/>
        <w:autoSpaceDE w:val="0"/>
        <w:autoSpaceDN w:val="0"/>
        <w:adjustRightInd w:val="0"/>
        <w:rPr>
          <w:szCs w:val="24"/>
        </w:rPr>
      </w:pPr>
      <w:r w:rsidRPr="00785C54">
        <w:rPr>
          <w:szCs w:val="24"/>
        </w:rPr>
        <w:t xml:space="preserve">This </w:t>
      </w:r>
      <w:ins w:id="337" w:author="REID-JAMOND Alison" w:date="2022-04-04T11:54:00Z">
        <w:r w:rsidR="000A6B0A">
          <w:rPr>
            <w:szCs w:val="24"/>
          </w:rPr>
          <w:t>document</w:t>
        </w:r>
      </w:ins>
      <w:del w:id="338"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w:t>
      </w:r>
      <w:del w:id="339" w:author="Katharina Schleidt" w:date="2022-08-13T15:38:00Z">
        <w:r w:rsidRPr="00785C54" w:rsidDel="001574A6">
          <w:rPr>
            <w:szCs w:val="24"/>
          </w:rPr>
          <w:delText>"</w:delText>
        </w:r>
      </w:del>
      <w:ins w:id="340" w:author="Katharina Schleidt" w:date="2022-08-13T15:38:00Z">
        <w:r w:rsidR="001574A6">
          <w:rPr>
            <w:szCs w:val="24"/>
          </w:rPr>
          <w:t>“</w:t>
        </w:r>
      </w:ins>
      <w:r w:rsidRPr="00785C54">
        <w:rPr>
          <w:szCs w:val="24"/>
        </w:rPr>
        <w:t>most neutral</w:t>
      </w:r>
      <w:del w:id="341" w:author="Katharina Schleidt" w:date="2022-08-13T15:38:00Z">
        <w:r w:rsidRPr="00785C54" w:rsidDel="001574A6">
          <w:rPr>
            <w:szCs w:val="24"/>
          </w:rPr>
          <w:delText>"</w:delText>
        </w:r>
      </w:del>
      <w:ins w:id="342" w:author="Katharina Schleidt" w:date="2022-08-13T15:38:00Z">
        <w:r w:rsidR="001574A6">
          <w:rPr>
            <w:szCs w:val="24"/>
          </w:rPr>
          <w:t>”</w:t>
        </w:r>
      </w:ins>
      <w:r w:rsidRPr="00785C54">
        <w:rPr>
          <w:szCs w:val="24"/>
        </w:rPr>
        <w:t xml:space="preserve"> term has been used in naming the classes, attributes and associations provided. The terminology does not, however, correspond precisely with any single discipline. As an aid to implementers, a mapping from the element names specified in this </w:t>
      </w:r>
      <w:del w:id="343" w:author="REID-JAMOND Alison" w:date="2022-04-04T11:55:00Z">
        <w:r w:rsidRPr="00785C54" w:rsidDel="000A6B0A">
          <w:rPr>
            <w:szCs w:val="24"/>
          </w:rPr>
          <w:delText>International Standard</w:delText>
        </w:r>
      </w:del>
      <w:ins w:id="344" w:author="REID-JAMOND Alison" w:date="2022-04-04T11:55:00Z">
        <w:r w:rsidR="000A6B0A">
          <w:rPr>
            <w:szCs w:val="24"/>
          </w:rPr>
          <w:t>document</w:t>
        </w:r>
      </w:ins>
      <w:r w:rsidRPr="00785C54">
        <w:rPr>
          <w:szCs w:val="24"/>
        </w:rPr>
        <w:t xml:space="preserve"> to common terminology </w:t>
      </w:r>
      <w:commentRangeStart w:id="345"/>
      <w:r w:rsidRPr="00785C54">
        <w:rPr>
          <w:szCs w:val="24"/>
        </w:rPr>
        <w:t xml:space="preserve">in </w:t>
      </w:r>
      <w:proofErr w:type="spellStart"/>
      <w:ins w:id="346" w:author="Katharina Schleidt" w:date="2022-08-10T19:52:00Z">
        <w:r w:rsidR="00AD1F03">
          <w:t>related</w:t>
        </w:r>
      </w:ins>
      <w:del w:id="347" w:author="Katharina Schleidt" w:date="2022-08-10T19:52:00Z">
        <w:r w:rsidRPr="00785C54" w:rsidDel="00AD1F03">
          <w:rPr>
            <w:szCs w:val="24"/>
          </w:rPr>
          <w:delText xml:space="preserve">some </w:delText>
        </w:r>
      </w:del>
      <w:r w:rsidRPr="00785C54">
        <w:rPr>
          <w:szCs w:val="24"/>
        </w:rPr>
        <w:t>application</w:t>
      </w:r>
      <w:proofErr w:type="spellEnd"/>
      <w:r w:rsidRPr="00785C54">
        <w:rPr>
          <w:szCs w:val="24"/>
        </w:rPr>
        <w:t xml:space="preserve"> domains </w:t>
      </w:r>
      <w:commentRangeEnd w:id="345"/>
      <w:r w:rsidR="000A6B0A">
        <w:rPr>
          <w:rStyle w:val="CommentReference"/>
          <w:rFonts w:eastAsia="MS Mincho"/>
          <w:lang w:eastAsia="ja-JP"/>
        </w:rPr>
        <w:commentReference w:id="345"/>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Requirements and recommendations</w:t>
      </w:r>
    </w:p>
    <w:p w14:paraId="4F7A5A7C" w14:textId="77777777" w:rsidR="005B5EAD" w:rsidRPr="00785C54" w:rsidRDefault="005B5EAD" w:rsidP="00785C54">
      <w:pPr>
        <w:pStyle w:val="BodyText"/>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t>Requirement /</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reqN</w:t>
            </w:r>
            <w:proofErr w:type="spellEnd"/>
            <w:r w:rsidRPr="00785C54">
              <w:rPr>
                <w:b/>
                <w:szCs w:val="24"/>
              </w:rPr>
              <w:t>}</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reqN</w:t>
      </w:r>
      <w:proofErr w:type="spellEnd"/>
      <w:r w:rsidRPr="00785C54">
        <w:rPr>
          <w:b/>
          <w:szCs w:val="24"/>
        </w:rPr>
        <w:t>}</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BodyText"/>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BodyText"/>
        <w:autoSpaceDE w:val="0"/>
        <w:autoSpaceDN w:val="0"/>
        <w:adjustRightInd w:val="0"/>
        <w:rPr>
          <w:szCs w:val="24"/>
        </w:rPr>
      </w:pPr>
      <w:r w:rsidRPr="00785C54">
        <w:rPr>
          <w:szCs w:val="24"/>
        </w:rPr>
        <w:t>The following base (/</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obs-cpt</w:t>
      </w:r>
      <w:proofErr w:type="spellEnd"/>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w:t>
      </w:r>
      <w:proofErr w:type="spellEnd"/>
      <w:r w:rsidRPr="00785C54">
        <w:rPr>
          <w:b/>
          <w:szCs w:val="24"/>
        </w:rPr>
        <w:t>-core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w:t>
      </w:r>
      <w:proofErr w:type="spellEnd"/>
      <w:r w:rsidRPr="00785C54">
        <w:rPr>
          <w:b/>
          <w:szCs w:val="24"/>
        </w:rPr>
        <w:t>-basic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sam-cpt</w:t>
      </w:r>
      <w:proofErr w:type="spellEnd"/>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w:t>
      </w:r>
      <w:proofErr w:type="spellEnd"/>
      <w:r w:rsidRPr="00785C54">
        <w:rPr>
          <w:b/>
          <w:szCs w:val="24"/>
        </w:rPr>
        <w:t>-core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w:t>
      </w:r>
      <w:proofErr w:type="spellEnd"/>
      <w:r w:rsidRPr="00785C54">
        <w:rPr>
          <w:b/>
          <w:szCs w:val="24"/>
        </w:rPr>
        <w:t>-basic</w:t>
      </w:r>
      <w:r w:rsidRPr="00785C54">
        <w:rPr>
          <w:szCs w:val="24"/>
        </w:rPr>
        <w:t>: Basic Samples.</w:t>
      </w:r>
    </w:p>
    <w:p w14:paraId="55387737" w14:textId="77777777" w:rsidR="005B5EAD" w:rsidRPr="00785C54" w:rsidRDefault="005B5EAD" w:rsidP="00785C54">
      <w:pPr>
        <w:pStyle w:val="BodyText"/>
        <w:autoSpaceDE w:val="0"/>
        <w:autoSpaceDN w:val="0"/>
        <w:adjustRightInd w:val="0"/>
        <w:rPr>
          <w:szCs w:val="24"/>
        </w:rPr>
      </w:pPr>
      <w:r w:rsidRPr="00785C54">
        <w:rPr>
          <w:szCs w:val="24"/>
        </w:rPr>
        <w:t>In the lines below, the base (/</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 has been left out for better readability.</w:t>
      </w:r>
    </w:p>
    <w:p w14:paraId="72425092"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w:t>
      </w:r>
      <w:proofErr w:type="spellStart"/>
      <w:r w:rsidRPr="00785C54">
        <w:rPr>
          <w:b/>
          <w:szCs w:val="24"/>
        </w:rPr>
        <w:t>sem</w:t>
      </w:r>
      <w:proofErr w:type="spellEnd"/>
      <w:r w:rsidRPr="00785C54">
        <w:rPr>
          <w:szCs w:val="24"/>
        </w:rPr>
        <w:t>: The semantic definition of the concept, together with the naming of the Class.</w:t>
      </w:r>
    </w:p>
    <w:p w14:paraId="7B7A3509"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attribute or associations, the following syntax is used:</w:t>
      </w:r>
    </w:p>
    <w:p w14:paraId="1A5183B2" w14:textId="465D5BFC"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48" w:author="REID-JAMOND Alison" w:date="2022-04-04T11:58:00Z">
        <w:r>
          <w:rPr>
            <w:szCs w:val="24"/>
          </w:rPr>
          <w:t>—</w:t>
        </w:r>
      </w:ins>
      <w:del w:id="349"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w:t>
      </w:r>
      <w:proofErr w:type="spellStart"/>
      <w:r w:rsidR="005B5EAD" w:rsidRPr="00785C54">
        <w:rPr>
          <w:b/>
          <w:szCs w:val="24"/>
        </w:rPr>
        <w:t>sem</w:t>
      </w:r>
      <w:proofErr w:type="spellEnd"/>
      <w:r w:rsidR="005B5EAD" w:rsidRPr="00785C54">
        <w:rPr>
          <w:szCs w:val="24"/>
        </w:rPr>
        <w:t xml:space="preserve">: The semantic definition of the concept, together with the naming of the attribute or association role. Except for cases where concepts are mandatory within all packages, these statements are phrased to be cardinality neutral, e.g. they also apply to cardinality </w:t>
      </w:r>
      <w:proofErr w:type="gramStart"/>
      <w:r w:rsidR="005B5EAD" w:rsidRPr="00785C54">
        <w:rPr>
          <w:szCs w:val="24"/>
        </w:rPr>
        <w:t>0..</w:t>
      </w:r>
      <w:proofErr w:type="gramEnd"/>
      <w:r w:rsidR="005B5EAD" w:rsidRPr="00785C54">
        <w:rPr>
          <w:szCs w:val="24"/>
        </w:rPr>
        <w:t>*;</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50" w:author="REID-JAMOND Alison" w:date="2022-04-04T11:58:00Z">
        <w:r>
          <w:rPr>
            <w:szCs w:val="24"/>
          </w:rPr>
          <w:t>—</w:t>
        </w:r>
      </w:ins>
      <w:del w:id="351"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52" w:author="REID-JAMOND Alison" w:date="2022-04-04T11:58:00Z">
        <w:r>
          <w:rPr>
            <w:szCs w:val="24"/>
          </w:rPr>
          <w:t>—</w:t>
        </w:r>
      </w:ins>
      <w:del w:id="353"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689DBDB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54" w:author="REID-JAMOND Alison" w:date="2022-04-04T11:58:00Z">
        <w:r>
          <w:rPr>
            <w:szCs w:val="24"/>
          </w:rPr>
          <w:t>—</w:t>
        </w:r>
      </w:ins>
      <w:del w:id="355"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xml:space="preserve">: Additional constraints. As these sometimes pertain to multiple attributes or associations, this part of the name </w:t>
      </w:r>
      <w:del w:id="356" w:author="Katharina Schleidt" w:date="2022-08-13T16:12:00Z">
        <w:r w:rsidR="005B5EAD" w:rsidRPr="00785C54" w:rsidDel="009061F0">
          <w:rPr>
            <w:szCs w:val="24"/>
          </w:rPr>
          <w:delText>may</w:delText>
        </w:r>
      </w:del>
      <w:ins w:id="357" w:author="Katharina Schleidt" w:date="2022-08-13T16:12:00Z">
        <w:r w:rsidR="009061F0">
          <w:rPr>
            <w:szCs w:val="24"/>
          </w:rPr>
          <w:t>can</w:t>
        </w:r>
      </w:ins>
      <w:r w:rsidR="005B5EAD" w:rsidRPr="00785C54">
        <w:rPr>
          <w:szCs w:val="24"/>
        </w:rPr>
        <w:t xml:space="preserve"> become more complex.</w:t>
      </w:r>
    </w:p>
    <w:p w14:paraId="7A06AA82" w14:textId="55AFF0FA" w:rsidR="005B5EAD" w:rsidRPr="00785C54" w:rsidRDefault="005B5EAD" w:rsidP="00785C54">
      <w:pPr>
        <w:pStyle w:val="BodyText"/>
        <w:autoSpaceDE w:val="0"/>
        <w:autoSpaceDN w:val="0"/>
        <w:adjustRightInd w:val="0"/>
        <w:rPr>
          <w:szCs w:val="24"/>
        </w:rPr>
      </w:pPr>
      <w:del w:id="358" w:author="REID-JAMOND Alison" w:date="2022-04-04T11:58:00Z">
        <w:r w:rsidRPr="00785C54" w:rsidDel="000A6B0A">
          <w:rPr>
            <w:szCs w:val="24"/>
          </w:rPr>
          <w:delText>Please note that the i</w:delText>
        </w:r>
      </w:del>
      <w:ins w:id="359" w:author="REID-JAMOND Alison" w:date="2022-04-04T11:58:00Z">
        <w:r w:rsidR="000A6B0A">
          <w:rPr>
            <w:szCs w:val="24"/>
          </w:rPr>
          <w:t>I</w:t>
        </w:r>
      </w:ins>
      <w:r w:rsidRPr="00785C54">
        <w:rPr>
          <w:szCs w:val="24"/>
        </w:rPr>
        <w:t xml:space="preserve">ndividual requirements are case sensitive, following UML naming conventions. Requirements pertaining to classes contain the class name in </w:t>
      </w:r>
      <w:proofErr w:type="spellStart"/>
      <w:r w:rsidRPr="00785C54">
        <w:rPr>
          <w:szCs w:val="24"/>
        </w:rPr>
        <w:t>UpperCamelCase</w:t>
      </w:r>
      <w:proofErr w:type="spellEnd"/>
      <w:r w:rsidRPr="00785C54">
        <w:rPr>
          <w:szCs w:val="24"/>
        </w:rPr>
        <w:t xml:space="preserve">, requirements pertaining to associations utilize the association role name in </w:t>
      </w:r>
      <w:proofErr w:type="spellStart"/>
      <w:r w:rsidRPr="00785C54">
        <w:rPr>
          <w:szCs w:val="24"/>
        </w:rPr>
        <w:t>lowerCamelCase</w:t>
      </w:r>
      <w:proofErr w:type="spellEnd"/>
      <w:r w:rsidRPr="00785C54">
        <w:rPr>
          <w:szCs w:val="24"/>
        </w:rPr>
        <w:t>.</w:t>
      </w:r>
    </w:p>
    <w:p w14:paraId="6CC836D5" w14:textId="77777777" w:rsidR="005B5EAD" w:rsidRPr="00785C54" w:rsidRDefault="005B5EAD" w:rsidP="00785C54">
      <w:pPr>
        <w:pStyle w:val="BodyText"/>
        <w:autoSpaceDE w:val="0"/>
        <w:autoSpaceDN w:val="0"/>
        <w:adjustRightInd w:val="0"/>
        <w:rPr>
          <w:szCs w:val="24"/>
        </w:rPr>
      </w:pPr>
      <w:r w:rsidRPr="00785C54">
        <w:rPr>
          <w:szCs w:val="24"/>
        </w:rPr>
        <w:t xml:space="preserve">All recommendations are </w:t>
      </w:r>
      <w:r w:rsidRPr="000A6B0A">
        <w:rPr>
          <w:rPrChange w:id="360"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785C54">
              <w:rPr>
                <w:b/>
                <w:szCs w:val="24"/>
              </w:rPr>
              <w:t>Recommendation /rec/{</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recO</w:t>
            </w:r>
            <w:proofErr w:type="spellEnd"/>
            <w:r w:rsidRPr="00785C54">
              <w:rPr>
                <w:b/>
                <w:szCs w:val="24"/>
              </w:rPr>
              <w:t>}</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/rec/{</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recO</w:t>
      </w:r>
      <w:proofErr w:type="spellEnd"/>
      <w:r w:rsidRPr="00785C54">
        <w:rPr>
          <w:b/>
          <w:szCs w:val="24"/>
        </w:rPr>
        <w:t>}</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Requirements classes</w:t>
      </w:r>
    </w:p>
    <w:p w14:paraId="335C4398" w14:textId="5F943D19" w:rsidR="005B5EAD" w:rsidRPr="00785C54" w:rsidRDefault="005B5EAD" w:rsidP="00785C54">
      <w:pPr>
        <w:pStyle w:val="BodyText"/>
        <w:autoSpaceDE w:val="0"/>
        <w:autoSpaceDN w:val="0"/>
        <w:adjustRightInd w:val="0"/>
        <w:rPr>
          <w:szCs w:val="24"/>
        </w:rPr>
      </w:pPr>
      <w:r w:rsidRPr="00785C54">
        <w:rPr>
          <w:szCs w:val="24"/>
        </w:rPr>
        <w:t xml:space="preserve">Each statement (requirement or recommendation) in this </w:t>
      </w:r>
      <w:del w:id="361" w:author="REID-JAMOND Alison" w:date="2022-04-04T11:58:00Z">
        <w:r w:rsidRPr="00785C54" w:rsidDel="000A6B0A">
          <w:rPr>
            <w:szCs w:val="24"/>
          </w:rPr>
          <w:delText xml:space="preserve">standard </w:delText>
        </w:r>
      </w:del>
      <w:ins w:id="362"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BodyText"/>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BodyText"/>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classZ</w:t>
            </w:r>
            <w:proofErr w:type="spellEnd"/>
            <w:r w:rsidRPr="00785C54">
              <w:rPr>
                <w:szCs w:val="24"/>
              </w:rPr>
              <w:t>}</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reqN</w:t>
            </w:r>
            <w:proofErr w:type="spellEnd"/>
            <w:r w:rsidRPr="00785C54">
              <w:rPr>
                <w:szCs w:val="24"/>
              </w:rPr>
              <w:t>}</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recO</w:t>
            </w:r>
            <w:proofErr w:type="spellEnd"/>
            <w:r w:rsidRPr="00785C54">
              <w:rPr>
                <w:szCs w:val="24"/>
              </w:rPr>
              <w:t>}</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reqP</w:t>
            </w:r>
            <w:proofErr w:type="spellEnd"/>
            <w:r w:rsidRPr="00785C54">
              <w:rPr>
                <w:szCs w:val="24"/>
              </w:rPr>
              <w:t>}</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BodyText"/>
        <w:autoSpaceDE w:val="0"/>
        <w:autoSpaceDN w:val="0"/>
        <w:adjustRightInd w:val="0"/>
        <w:rPr>
          <w:szCs w:val="24"/>
        </w:rPr>
      </w:pPr>
      <w:r w:rsidRPr="00785C54">
        <w:rPr>
          <w:szCs w:val="24"/>
        </w:rPr>
        <w:t xml:space="preserve">All requirements in a class </w:t>
      </w:r>
      <w:del w:id="363" w:author="REID-JAMOND Alison" w:date="2022-04-04T11:59:00Z">
        <w:r w:rsidRPr="00785C54" w:rsidDel="000A6B0A">
          <w:rPr>
            <w:szCs w:val="24"/>
          </w:rPr>
          <w:delText xml:space="preserve">must </w:delText>
        </w:r>
      </w:del>
      <w:ins w:id="364"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082ACD34" w:rsidR="005B5EAD" w:rsidRPr="00785C54" w:rsidRDefault="005B5EAD" w:rsidP="00785C54">
      <w:pPr>
        <w:pStyle w:val="BodyText"/>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365"/>
      <w:r w:rsidRPr="00785C54">
        <w:rPr>
          <w:szCs w:val="24"/>
        </w:rPr>
        <w:t xml:space="preserve">All requirements in a dependency </w:t>
      </w:r>
      <w:del w:id="366" w:author="Katharina Schleidt" w:date="2022-08-10T19:12:00Z">
        <w:r w:rsidRPr="00785C54" w:rsidDel="002F2035">
          <w:rPr>
            <w:szCs w:val="24"/>
          </w:rPr>
          <w:delText>SHALL</w:delText>
        </w:r>
      </w:del>
      <w:ins w:id="367" w:author="Katharina Schleidt" w:date="2022-08-10T19:12:00Z">
        <w:r w:rsidR="002F2035">
          <w:rPr>
            <w:szCs w:val="24"/>
          </w:rPr>
          <w:t>shall</w:t>
        </w:r>
      </w:ins>
      <w:r w:rsidRPr="00785C54">
        <w:rPr>
          <w:szCs w:val="24"/>
        </w:rPr>
        <w:t xml:space="preserve"> also be satisfied by a conforming implementation.</w:t>
      </w:r>
      <w:commentRangeEnd w:id="365"/>
      <w:r w:rsidR="000A6B0A">
        <w:rPr>
          <w:rStyle w:val="CommentReference"/>
          <w:rFonts w:eastAsia="MS Mincho"/>
          <w:lang w:eastAsia="ja-JP"/>
        </w:rPr>
        <w:commentReference w:id="365"/>
      </w:r>
    </w:p>
    <w:p w14:paraId="0FF0D485" w14:textId="77777777" w:rsidR="005B5EAD" w:rsidRPr="00785C54" w:rsidRDefault="005B5EAD" w:rsidP="00785C54">
      <w:pPr>
        <w:pStyle w:val="BodyText"/>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Conformance classes</w:t>
      </w:r>
    </w:p>
    <w:p w14:paraId="4AA5CCFF" w14:textId="731ABC13" w:rsidR="005B5EAD" w:rsidRPr="00785C54" w:rsidRDefault="005B5EAD" w:rsidP="00785C54">
      <w:pPr>
        <w:pStyle w:val="BodyText"/>
        <w:autoSpaceDE w:val="0"/>
        <w:autoSpaceDN w:val="0"/>
        <w:adjustRightInd w:val="0"/>
        <w:rPr>
          <w:szCs w:val="24"/>
        </w:rPr>
      </w:pPr>
      <w:r w:rsidRPr="00785C54">
        <w:rPr>
          <w:szCs w:val="24"/>
        </w:rPr>
        <w:t>Conformance to this standard is possible at a number of levels, specified by conformance classes</w:t>
      </w:r>
      <w:ins w:id="368" w:author="REID-JAMOND Alison" w:date="2022-04-04T14:56:00Z">
        <w:r w:rsidR="00047CD7">
          <w:rPr>
            <w:szCs w:val="24"/>
          </w:rPr>
          <w:t xml:space="preserve"> in accordance with </w:t>
        </w:r>
      </w:ins>
      <w:del w:id="369"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370"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BodyText"/>
        <w:autoSpaceDE w:val="0"/>
        <w:autoSpaceDN w:val="0"/>
        <w:adjustRightInd w:val="0"/>
        <w:rPr>
          <w:szCs w:val="24"/>
        </w:rPr>
      </w:pPr>
      <w:r w:rsidRPr="00785C54">
        <w:rPr>
          <w:szCs w:val="24"/>
        </w:rPr>
        <w:t xml:space="preserve">All tests in a class </w:t>
      </w:r>
      <w:del w:id="371" w:author="REID-JAMOND Alison" w:date="2022-04-04T12:01:00Z">
        <w:r w:rsidRPr="00785C54" w:rsidDel="000A6B0A">
          <w:rPr>
            <w:szCs w:val="24"/>
          </w:rPr>
          <w:delText xml:space="preserve">must </w:delText>
        </w:r>
      </w:del>
      <w:ins w:id="372"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Identifiers</w:t>
      </w:r>
    </w:p>
    <w:p w14:paraId="30CF06FD" w14:textId="5B1229D3" w:rsidR="005B5EAD" w:rsidRPr="00785C54" w:rsidRDefault="005B5EAD" w:rsidP="00785C54">
      <w:pPr>
        <w:pStyle w:val="BodyText"/>
        <w:autoSpaceDE w:val="0"/>
        <w:autoSpaceDN w:val="0"/>
        <w:adjustRightInd w:val="0"/>
        <w:rPr>
          <w:szCs w:val="24"/>
        </w:rPr>
      </w:pPr>
      <w:r w:rsidRPr="00785C54">
        <w:rPr>
          <w:szCs w:val="24"/>
        </w:rPr>
        <w:t xml:space="preserve">Each requirements class, requirement and recommendation </w:t>
      </w:r>
      <w:proofErr w:type="gramStart"/>
      <w:r w:rsidRPr="00785C54">
        <w:rPr>
          <w:szCs w:val="24"/>
        </w:rPr>
        <w:t>is</w:t>
      </w:r>
      <w:proofErr w:type="gramEnd"/>
      <w:r w:rsidRPr="00785C54">
        <w:rPr>
          <w:szCs w:val="24"/>
        </w:rPr>
        <w:t xml:space="preserve"> identified by a unique identifier. This allows cross-referencing of class membership, dependencies</w:t>
      </w:r>
      <w:del w:id="373"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BodyText"/>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BodyText"/>
        <w:autoSpaceDE w:val="0"/>
        <w:autoSpaceDN w:val="0"/>
        <w:adjustRightInd w:val="0"/>
        <w:rPr>
          <w:szCs w:val="24"/>
        </w:rPr>
      </w:pPr>
      <w:r w:rsidRPr="00785C54">
        <w:rPr>
          <w:szCs w:val="24"/>
        </w:rPr>
        <w:t>The URI for each requirements class has the form:</w:t>
      </w:r>
    </w:p>
    <w:p w14:paraId="5F8CE851" w14:textId="77777777" w:rsidR="005B5EAD" w:rsidRPr="00785C54" w:rsidRDefault="005D5C5A" w:rsidP="00785C54">
      <w:pPr>
        <w:pStyle w:val="BodyText"/>
        <w:autoSpaceDE w:val="0"/>
        <w:autoSpaceDN w:val="0"/>
        <w:adjustRightInd w:val="0"/>
        <w:rPr>
          <w:szCs w:val="24"/>
        </w:rPr>
      </w:pPr>
      <w:hyperlink r:id="rId24"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BodyText"/>
        <w:autoSpaceDE w:val="0"/>
        <w:autoSpaceDN w:val="0"/>
        <w:adjustRightInd w:val="0"/>
        <w:rPr>
          <w:szCs w:val="24"/>
        </w:rPr>
      </w:pPr>
      <w:r w:rsidRPr="00785C54">
        <w:rPr>
          <w:szCs w:val="24"/>
        </w:rPr>
        <w:t>The URI for each requirement has the form:</w:t>
      </w:r>
    </w:p>
    <w:p w14:paraId="4FF338BC" w14:textId="77777777" w:rsidR="005B5EAD" w:rsidRPr="00785C54" w:rsidRDefault="005D5C5A" w:rsidP="00785C54">
      <w:pPr>
        <w:pStyle w:val="BodyText"/>
        <w:autoSpaceDE w:val="0"/>
        <w:autoSpaceDN w:val="0"/>
        <w:adjustRightInd w:val="0"/>
        <w:rPr>
          <w:szCs w:val="24"/>
        </w:rPr>
      </w:pPr>
      <w:hyperlink r:id="rId25"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BodyText"/>
        <w:autoSpaceDE w:val="0"/>
        <w:autoSpaceDN w:val="0"/>
        <w:adjustRightInd w:val="0"/>
        <w:rPr>
          <w:szCs w:val="24"/>
        </w:rPr>
      </w:pPr>
      <w:r w:rsidRPr="00785C54">
        <w:rPr>
          <w:szCs w:val="24"/>
        </w:rPr>
        <w:t>The URI for each recommendation has the form:</w:t>
      </w:r>
    </w:p>
    <w:p w14:paraId="2D5D3FB3" w14:textId="77777777" w:rsidR="005B5EAD" w:rsidRPr="00785C54" w:rsidRDefault="005D5C5A" w:rsidP="00785C54">
      <w:pPr>
        <w:pStyle w:val="BodyText"/>
        <w:autoSpaceDE w:val="0"/>
        <w:autoSpaceDN w:val="0"/>
        <w:adjustRightInd w:val="0"/>
        <w:rPr>
          <w:szCs w:val="24"/>
        </w:rPr>
      </w:pPr>
      <w:hyperlink r:id="rId26"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BodyText"/>
        <w:autoSpaceDE w:val="0"/>
        <w:autoSpaceDN w:val="0"/>
        <w:adjustRightInd w:val="0"/>
        <w:rPr>
          <w:szCs w:val="24"/>
        </w:rPr>
      </w:pPr>
      <w:r w:rsidRPr="00785C54">
        <w:rPr>
          <w:szCs w:val="24"/>
        </w:rPr>
        <w:t>The URI for each conformance class has the form:</w:t>
      </w:r>
    </w:p>
    <w:p w14:paraId="5140DBAF" w14:textId="77777777" w:rsidR="005B5EAD" w:rsidRPr="00785C54" w:rsidRDefault="005D5C5A" w:rsidP="00785C54">
      <w:pPr>
        <w:pStyle w:val="BodyText"/>
        <w:autoSpaceDE w:val="0"/>
        <w:autoSpaceDN w:val="0"/>
        <w:adjustRightInd w:val="0"/>
        <w:rPr>
          <w:szCs w:val="24"/>
        </w:rPr>
      </w:pPr>
      <w:hyperlink r:id="rId27" w:history="1">
        <w:r w:rsidR="005B5EAD" w:rsidRPr="00785C54">
          <w:rPr>
            <w:color w:val="0000FF"/>
            <w:szCs w:val="24"/>
            <w:u w:val="single"/>
          </w:rPr>
          <w:t>http://www.opengis.net/spec/om/3.0/conf/pkg/classM</w:t>
        </w:r>
      </w:hyperlink>
    </w:p>
    <w:p w14:paraId="4038ABB4"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Conformance</w:t>
      </w:r>
    </w:p>
    <w:p w14:paraId="591FFE24"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Overview</w:t>
      </w:r>
    </w:p>
    <w:p w14:paraId="3B659E8B" w14:textId="55891329" w:rsidR="005B5EAD" w:rsidRPr="00785C54" w:rsidRDefault="005B5EAD" w:rsidP="00785C54">
      <w:pPr>
        <w:pStyle w:val="BodyText"/>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374" w:author="REID-JAMOND Alison" w:date="2022-04-04T12:02:00Z">
        <w:r w:rsidRPr="00785C54" w:rsidDel="000A6B0A">
          <w:rPr>
            <w:szCs w:val="24"/>
          </w:rPr>
          <w:delText>International Standard</w:delText>
        </w:r>
      </w:del>
      <w:ins w:id="375" w:author="REID-JAMOND Alison" w:date="2022-04-04T12:02:00Z">
        <w:r w:rsidR="000A6B0A">
          <w:rPr>
            <w:szCs w:val="24"/>
          </w:rPr>
          <w:t>document</w:t>
        </w:r>
      </w:ins>
      <w:r w:rsidRPr="00785C54">
        <w:rPr>
          <w:szCs w:val="24"/>
        </w:rPr>
        <w:t xml:space="preserve"> use the Unified </w:t>
      </w:r>
      <w:proofErr w:type="spellStart"/>
      <w:r w:rsidRPr="00785C54">
        <w:rPr>
          <w:szCs w:val="24"/>
        </w:rPr>
        <w:t>Modeling</w:t>
      </w:r>
      <w:proofErr w:type="spellEnd"/>
      <w:r w:rsidRPr="00785C54">
        <w:rPr>
          <w:szCs w:val="24"/>
        </w:rPr>
        <w:t xml:space="preserve"> Language (UML) to present conceptual </w:t>
      </w:r>
      <w:commentRangeStart w:id="376"/>
      <w:r w:rsidRPr="00785C54">
        <w:rPr>
          <w:szCs w:val="24"/>
        </w:rPr>
        <w:t>schemas for describing Observations</w:t>
      </w:r>
      <w:commentRangeEnd w:id="376"/>
      <w:r w:rsidR="000A6B0A">
        <w:rPr>
          <w:rStyle w:val="CommentReference"/>
          <w:rFonts w:eastAsia="MS Mincho"/>
          <w:lang w:eastAsia="ja-JP"/>
        </w:rPr>
        <w:commentReference w:id="376"/>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BodyText"/>
        <w:autoSpaceDE w:val="0"/>
        <w:autoSpaceDN w:val="0"/>
        <w:adjustRightInd w:val="0"/>
        <w:rPr>
          <w:szCs w:val="24"/>
        </w:rPr>
      </w:pPr>
      <w:r w:rsidRPr="00785C54">
        <w:rPr>
          <w:szCs w:val="24"/>
        </w:rPr>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377" w:author="REID-JAMOND Alison" w:date="2022-04-04T12:03:00Z">
        <w:r w:rsidRPr="00785C54" w:rsidDel="000A6B0A">
          <w:rPr>
            <w:szCs w:val="24"/>
          </w:rPr>
          <w:delText>International Standard</w:delText>
        </w:r>
      </w:del>
      <w:ins w:id="378"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BodyText"/>
        <w:autoSpaceDE w:val="0"/>
        <w:autoSpaceDN w:val="0"/>
        <w:adjustRightInd w:val="0"/>
        <w:rPr>
          <w:szCs w:val="24"/>
        </w:rPr>
      </w:pPr>
      <w:r w:rsidRPr="00785C54">
        <w:rPr>
          <w:szCs w:val="24"/>
        </w:rPr>
        <w:t xml:space="preserve">The UML model in this </w:t>
      </w:r>
      <w:del w:id="379" w:author="REID-JAMOND Alison" w:date="2022-04-04T12:03:00Z">
        <w:r w:rsidRPr="00785C54" w:rsidDel="000A6B0A">
          <w:rPr>
            <w:szCs w:val="24"/>
          </w:rPr>
          <w:delText>International Standard</w:delText>
        </w:r>
      </w:del>
      <w:ins w:id="380"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w:t>
      </w:r>
      <w:proofErr w:type="gramStart"/>
      <w:r w:rsidRPr="00785C54">
        <w:rPr>
          <w:szCs w:val="24"/>
        </w:rPr>
        <w:t>these reference</w:t>
      </w:r>
      <w:proofErr w:type="gramEnd"/>
      <w:r w:rsidRPr="00785C54">
        <w:rPr>
          <w:szCs w:val="24"/>
        </w:rPr>
        <w:t xml:space="preserv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BodyText"/>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4F36CA15"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Conformance classes</w:t>
      </w:r>
      <w:del w:id="381" w:author="Katharina Schleidt" w:date="2022-08-13T16:55:00Z">
        <w:r w:rsidRPr="00785C54" w:rsidDel="001C6797">
          <w:rPr>
            <w:rFonts w:eastAsia="Times New Roman"/>
            <w:szCs w:val="24"/>
          </w:rPr>
          <w:delText xml:space="preserve"> related to models including Observations, Measurements and Samples</w:delText>
        </w:r>
      </w:del>
    </w:p>
    <w:p w14:paraId="52CEA53A" w14:textId="053DE847" w:rsidR="005B5EAD" w:rsidRPr="00785C54" w:rsidRDefault="005B5EAD" w:rsidP="00785C54">
      <w:pPr>
        <w:pStyle w:val="BodyText"/>
        <w:autoSpaceDE w:val="0"/>
        <w:autoSpaceDN w:val="0"/>
        <w:adjustRightInd w:val="0"/>
        <w:rPr>
          <w:szCs w:val="24"/>
        </w:rPr>
      </w:pPr>
      <w:commentRangeStart w:id="382"/>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del w:id="383" w:author="Katharina Schleidt" w:date="2022-08-13T16:55:00Z">
        <w:r w:rsidRPr="00785C54" w:rsidDel="001C6797">
          <w:rPr>
            <w:szCs w:val="24"/>
          </w:rPr>
          <w:delText>:</w:delText>
        </w:r>
        <w:r w:rsidRPr="00785C54" w:rsidDel="001C6797">
          <w:rPr>
            <w:rStyle w:val="stdyear"/>
            <w:szCs w:val="24"/>
            <w:shd w:val="clear" w:color="auto" w:fill="auto"/>
          </w:rPr>
          <w:delText>2015</w:delText>
        </w:r>
      </w:del>
      <w:r w:rsidRPr="00785C54">
        <w:rPr>
          <w:szCs w:val="24"/>
        </w:rPr>
        <w:t xml:space="preserve">. </w:t>
      </w:r>
      <w:commentRangeEnd w:id="382"/>
      <w:r w:rsidR="000A6B0A">
        <w:rPr>
          <w:rStyle w:val="CommentReference"/>
          <w:rFonts w:eastAsia="MS Mincho"/>
          <w:lang w:eastAsia="ja-JP"/>
        </w:rPr>
        <w:commentReference w:id="382"/>
      </w:r>
      <w:r w:rsidRPr="00785C54">
        <w:rPr>
          <w:szCs w:val="24"/>
        </w:rPr>
        <w:t xml:space="preserve">Application Schemas also claiming conformance to this </w:t>
      </w:r>
      <w:del w:id="384" w:author="Katharina Schleidt" w:date="2022-08-13T16:26:00Z">
        <w:r w:rsidRPr="00785C54" w:rsidDel="00CD0748">
          <w:rPr>
            <w:szCs w:val="24"/>
          </w:rPr>
          <w:delText xml:space="preserve">International Standard </w:delText>
        </w:r>
      </w:del>
      <w:ins w:id="385" w:author="Katharina Schleidt" w:date="2022-08-13T16:26:00Z">
        <w:r w:rsidR="00CD0748">
          <w:rPr>
            <w:szCs w:val="24"/>
          </w:rPr>
          <w:t xml:space="preserve">document </w:t>
        </w:r>
      </w:ins>
      <w:r w:rsidRPr="00785C54">
        <w:rPr>
          <w:szCs w:val="24"/>
        </w:rPr>
        <w:t xml:space="preserve">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708F6475" w:rsidR="005B5EAD" w:rsidRPr="00785C54" w:rsidRDefault="005B5EAD" w:rsidP="00785C54">
      <w:pPr>
        <w:pStyle w:val="BodyText"/>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w:t>
      </w:r>
      <w:del w:id="386" w:author="Katharina Schleidt" w:date="2022-08-13T16:56:00Z">
        <w:r w:rsidRPr="00785C54" w:rsidDel="001C6797">
          <w:rPr>
            <w:szCs w:val="24"/>
          </w:rPr>
          <w:delText xml:space="preserve">Measurements </w:delText>
        </w:r>
      </w:del>
      <w:ins w:id="387" w:author="Katharina Schleidt" w:date="2022-08-13T16:56:00Z">
        <w:r w:rsidR="001C6797">
          <w:rPr>
            <w:szCs w:val="24"/>
          </w:rPr>
          <w:t>m</w:t>
        </w:r>
        <w:r w:rsidR="001C6797" w:rsidRPr="00785C54">
          <w:rPr>
            <w:szCs w:val="24"/>
          </w:rPr>
          <w:t xml:space="preserve">easurements </w:t>
        </w:r>
      </w:ins>
      <w:r w:rsidRPr="00785C54">
        <w:rPr>
          <w:szCs w:val="24"/>
        </w:rPr>
        <w:t xml:space="preserve">and </w:t>
      </w:r>
      <w:del w:id="388" w:author="Katharina Schleidt" w:date="2022-08-13T16:56:00Z">
        <w:r w:rsidRPr="00785C54" w:rsidDel="001C6797">
          <w:rPr>
            <w:szCs w:val="24"/>
          </w:rPr>
          <w:delText xml:space="preserve">Samples </w:delText>
        </w:r>
      </w:del>
      <w:ins w:id="389" w:author="Katharina Schleidt" w:date="2022-08-13T16:56:00Z">
        <w:r w:rsidR="001C6797">
          <w:rPr>
            <w:szCs w:val="24"/>
          </w:rPr>
          <w:t>s</w:t>
        </w:r>
        <w:r w:rsidR="001C6797" w:rsidRPr="00785C54">
          <w:rPr>
            <w:szCs w:val="24"/>
          </w:rPr>
          <w:t xml:space="preserve">amples </w:t>
        </w:r>
      </w:ins>
      <w:r w:rsidRPr="00785C54">
        <w:rPr>
          <w:szCs w:val="24"/>
        </w:rPr>
        <w:t xml:space="preserve">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390"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391"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392"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 xml:space="preserve">Table </w:t>
      </w:r>
      <w:r w:rsidRPr="00785C54">
        <w:rPr>
          <w:rStyle w:val="citetbl"/>
          <w:szCs w:val="24"/>
          <w:shd w:val="clear" w:color="auto" w:fill="auto"/>
        </w:rPr>
        <w:lastRenderedPageBreak/>
        <w:t>6</w:t>
      </w:r>
      <w:r w:rsidRPr="00785C54">
        <w:rPr>
          <w:szCs w:val="24"/>
        </w:rPr>
        <w:t xml:space="preserve"> list all of these</w:t>
      </w:r>
      <w:del w:id="393" w:author="REID-JAMOND Alison" w:date="2022-04-04T12:03:00Z">
        <w:r w:rsidRPr="00785C54" w:rsidDel="000A6B0A">
          <w:rPr>
            <w:szCs w:val="24"/>
          </w:rPr>
          <w:delText xml:space="preserve"> the</w:delText>
        </w:r>
      </w:del>
      <w:r w:rsidRPr="00785C54">
        <w:rPr>
          <w:szCs w:val="24"/>
        </w:rPr>
        <w:t xml:space="preserve"> classes by package, their relative identifiers and the corresponding subclauses of the Abstract Test Suite. The full URIs of the conformance classes </w:t>
      </w:r>
      <w:ins w:id="394" w:author="REID-JAMOND Alison" w:date="2022-04-04T12:04:00Z">
        <w:r w:rsidR="000A6B0A">
          <w:rPr>
            <w:szCs w:val="24"/>
          </w:rPr>
          <w:t>are</w:t>
        </w:r>
      </w:ins>
      <w:del w:id="395" w:author="REID-JAMOND Alison" w:date="2022-04-04T12:04:00Z">
        <w:r w:rsidRPr="00785C54" w:rsidDel="000A6B0A">
          <w:rPr>
            <w:szCs w:val="24"/>
          </w:rPr>
          <w:delText>is</w:delText>
        </w:r>
      </w:del>
      <w:r w:rsidRPr="00785C54">
        <w:rPr>
          <w:szCs w:val="24"/>
        </w:rPr>
        <w:t xml:space="preserve"> formed by prefixing the relative URI path as described in</w:t>
      </w:r>
      <w:del w:id="396"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8"/>
        <w:gridCol w:w="3544"/>
        <w:gridCol w:w="1939"/>
      </w:tblGrid>
      <w:tr w:rsidR="005B5EAD" w:rsidRPr="00785C54" w14:paraId="428FD190" w14:textId="77777777" w:rsidTr="00290246">
        <w:tc>
          <w:tcPr>
            <w:tcW w:w="4238" w:type="dxa"/>
            <w:tcBorders>
              <w:top w:val="single" w:sz="12" w:space="0" w:color="auto"/>
              <w:bottom w:val="single" w:sz="12" w:space="0" w:color="auto"/>
            </w:tcBorders>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44" w:type="dxa"/>
            <w:tcBorders>
              <w:top w:val="single" w:sz="12" w:space="0" w:color="auto"/>
              <w:bottom w:val="single" w:sz="12" w:space="0" w:color="auto"/>
            </w:tcBorders>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7A2041F8" w14:textId="1DADC8E5" w:rsidR="005B5EAD" w:rsidRPr="00785C54" w:rsidRDefault="005B5EAD" w:rsidP="00785C54">
            <w:pPr>
              <w:pStyle w:val="Tableheader"/>
              <w:autoSpaceDE w:val="0"/>
              <w:autoSpaceDN w:val="0"/>
              <w:adjustRightInd w:val="0"/>
              <w:jc w:val="center"/>
              <w:rPr>
                <w:b/>
                <w:bCs/>
                <w:szCs w:val="20"/>
              </w:rPr>
            </w:pPr>
            <w:del w:id="397" w:author="REID-JAMOND Alison" w:date="2022-04-04T12:04:00Z">
              <w:r w:rsidRPr="00785C54" w:rsidDel="000A6B0A">
                <w:rPr>
                  <w:rStyle w:val="citeapp"/>
                  <w:b/>
                  <w:szCs w:val="24"/>
                  <w:shd w:val="clear" w:color="auto" w:fill="auto"/>
                </w:rPr>
                <w:delText>Annex A</w:delText>
              </w:r>
            </w:del>
            <w:ins w:id="398"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399"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290246">
        <w:tc>
          <w:tcPr>
            <w:tcW w:w="4238" w:type="dxa"/>
            <w:tcBorders>
              <w:top w:val="single" w:sz="12" w:space="0" w:color="auto"/>
            </w:tcBorders>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3544" w:type="dxa"/>
            <w:tcBorders>
              <w:top w:val="single" w:sz="12" w:space="0" w:color="auto"/>
            </w:tcBorders>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p>
        </w:tc>
        <w:tc>
          <w:tcPr>
            <w:tcW w:w="1939" w:type="dxa"/>
            <w:tcBorders>
              <w:top w:val="single" w:sz="12" w:space="0" w:color="auto"/>
            </w:tcBorders>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290246">
        <w:tc>
          <w:tcPr>
            <w:tcW w:w="4238" w:type="dxa"/>
          </w:tcPr>
          <w:p w14:paraId="1337F46C" w14:textId="487CA75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00" w:author="Katharina Schleidt" w:date="2022-08-13T15:38:00Z">
              <w:r w:rsidRPr="00785C54" w:rsidDel="001574A6">
                <w:rPr>
                  <w:szCs w:val="24"/>
                </w:rPr>
                <w:delText>-</w:delText>
              </w:r>
            </w:del>
            <w:ins w:id="401" w:author="Katharina Schleidt" w:date="2022-08-13T15:38:00Z">
              <w:r w:rsidR="001574A6">
                <w:rPr>
                  <w:szCs w:val="24"/>
                </w:rPr>
                <w:t>–</w:t>
              </w:r>
            </w:ins>
            <w:r w:rsidRPr="00785C54">
              <w:rPr>
                <w:szCs w:val="24"/>
              </w:rPr>
              <w:t xml:space="preserve"> Deployment</w:t>
            </w:r>
          </w:p>
        </w:tc>
        <w:tc>
          <w:tcPr>
            <w:tcW w:w="3544" w:type="dxa"/>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/Deployment</w:t>
            </w:r>
          </w:p>
        </w:tc>
        <w:tc>
          <w:tcPr>
            <w:tcW w:w="1939" w:type="dxa"/>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290246">
        <w:tc>
          <w:tcPr>
            <w:tcW w:w="4238" w:type="dxa"/>
          </w:tcPr>
          <w:p w14:paraId="7AF274D2" w14:textId="41EEDD1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02" w:author="Katharina Schleidt" w:date="2022-08-13T15:38:00Z">
              <w:r w:rsidRPr="00785C54" w:rsidDel="001574A6">
                <w:rPr>
                  <w:szCs w:val="24"/>
                </w:rPr>
                <w:delText>-</w:delText>
              </w:r>
            </w:del>
            <w:ins w:id="403" w:author="Katharina Schleidt" w:date="2022-08-13T15:38:00Z">
              <w:r w:rsidR="001574A6">
                <w:rPr>
                  <w:szCs w:val="24"/>
                </w:rPr>
                <w:t>–</w:t>
              </w:r>
            </w:ins>
            <w:r w:rsidRPr="00785C54">
              <w:rPr>
                <w:szCs w:val="24"/>
              </w:rPr>
              <w:t xml:space="preserve"> Host</w:t>
            </w:r>
          </w:p>
        </w:tc>
        <w:tc>
          <w:tcPr>
            <w:tcW w:w="3544" w:type="dxa"/>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/Host</w:t>
            </w:r>
          </w:p>
        </w:tc>
        <w:tc>
          <w:tcPr>
            <w:tcW w:w="1939" w:type="dxa"/>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290246">
        <w:tc>
          <w:tcPr>
            <w:tcW w:w="4238" w:type="dxa"/>
          </w:tcPr>
          <w:p w14:paraId="5D42BF74" w14:textId="4B023460"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04" w:author="Katharina Schleidt" w:date="2022-08-13T15:38:00Z">
              <w:r w:rsidRPr="00785C54" w:rsidDel="001574A6">
                <w:rPr>
                  <w:szCs w:val="24"/>
                </w:rPr>
                <w:delText>-</w:delText>
              </w:r>
            </w:del>
            <w:ins w:id="405" w:author="Katharina Schleidt" w:date="2022-08-13T15:38:00Z">
              <w:r w:rsidR="001574A6">
                <w:rPr>
                  <w:szCs w:val="24"/>
                </w:rPr>
                <w:t>–</w:t>
              </w:r>
            </w:ins>
            <w:r w:rsidRPr="00785C54">
              <w:rPr>
                <w:szCs w:val="24"/>
              </w:rPr>
              <w:t xml:space="preserve"> </w:t>
            </w:r>
            <w:proofErr w:type="spellStart"/>
            <w:r w:rsidRPr="00785C54">
              <w:rPr>
                <w:szCs w:val="24"/>
              </w:rPr>
              <w:t>ObservableProperty</w:t>
            </w:r>
            <w:proofErr w:type="spellEnd"/>
          </w:p>
        </w:tc>
        <w:tc>
          <w:tcPr>
            <w:tcW w:w="3544" w:type="dxa"/>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c>
          <w:tcPr>
            <w:tcW w:w="1939" w:type="dxa"/>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290246">
        <w:tc>
          <w:tcPr>
            <w:tcW w:w="4238" w:type="dxa"/>
          </w:tcPr>
          <w:p w14:paraId="272F0FE4" w14:textId="526F82FE"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06" w:author="Katharina Schleidt" w:date="2022-08-13T15:38:00Z">
              <w:r w:rsidRPr="00785C54" w:rsidDel="001574A6">
                <w:rPr>
                  <w:szCs w:val="24"/>
                </w:rPr>
                <w:delText>-</w:delText>
              </w:r>
            </w:del>
            <w:ins w:id="407" w:author="Katharina Schleidt" w:date="2022-08-13T15:38:00Z">
              <w:r w:rsidR="001574A6">
                <w:rPr>
                  <w:szCs w:val="24"/>
                </w:rPr>
                <w:t>–</w:t>
              </w:r>
            </w:ins>
            <w:r w:rsidRPr="00785C54">
              <w:rPr>
                <w:szCs w:val="24"/>
              </w:rPr>
              <w:t xml:space="preserve"> Observation</w:t>
            </w:r>
          </w:p>
        </w:tc>
        <w:tc>
          <w:tcPr>
            <w:tcW w:w="3544" w:type="dxa"/>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/Observation</w:t>
            </w:r>
          </w:p>
        </w:tc>
        <w:tc>
          <w:tcPr>
            <w:tcW w:w="1939" w:type="dxa"/>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290246">
        <w:tc>
          <w:tcPr>
            <w:tcW w:w="4238" w:type="dxa"/>
          </w:tcPr>
          <w:p w14:paraId="7105C632" w14:textId="184BA1C2"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08" w:author="Katharina Schleidt" w:date="2022-08-13T15:38:00Z">
              <w:r w:rsidRPr="00785C54" w:rsidDel="001574A6">
                <w:rPr>
                  <w:szCs w:val="24"/>
                </w:rPr>
                <w:delText>-</w:delText>
              </w:r>
            </w:del>
            <w:ins w:id="409" w:author="Katharina Schleidt" w:date="2022-08-13T15:38:00Z">
              <w:r w:rsidR="001574A6">
                <w:rPr>
                  <w:szCs w:val="24"/>
                </w:rPr>
                <w:t>–</w:t>
              </w:r>
            </w:ins>
            <w:r w:rsidRPr="00785C54">
              <w:rPr>
                <w:szCs w:val="24"/>
              </w:rPr>
              <w:t xml:space="preserve"> Observer</w:t>
            </w:r>
          </w:p>
        </w:tc>
        <w:tc>
          <w:tcPr>
            <w:tcW w:w="3544" w:type="dxa"/>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/Observer</w:t>
            </w:r>
          </w:p>
        </w:tc>
        <w:tc>
          <w:tcPr>
            <w:tcW w:w="1939" w:type="dxa"/>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290246">
        <w:tc>
          <w:tcPr>
            <w:tcW w:w="4238" w:type="dxa"/>
          </w:tcPr>
          <w:p w14:paraId="243F9DFA" w14:textId="36E584C7"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10" w:author="Katharina Schleidt" w:date="2022-08-13T15:38:00Z">
              <w:r w:rsidRPr="00785C54" w:rsidDel="001574A6">
                <w:rPr>
                  <w:szCs w:val="24"/>
                </w:rPr>
                <w:delText>-</w:delText>
              </w:r>
            </w:del>
            <w:ins w:id="411" w:author="Katharina Schleidt" w:date="2022-08-13T15:38:00Z">
              <w:r w:rsidR="001574A6">
                <w:rPr>
                  <w:szCs w:val="24"/>
                </w:rPr>
                <w:t>–</w:t>
              </w:r>
            </w:ins>
            <w:r w:rsidRPr="00785C54">
              <w:rPr>
                <w:szCs w:val="24"/>
              </w:rPr>
              <w:t xml:space="preserve"> </w:t>
            </w:r>
            <w:proofErr w:type="spellStart"/>
            <w:r w:rsidRPr="00785C54">
              <w:rPr>
                <w:szCs w:val="24"/>
              </w:rPr>
              <w:t>ObservingProcedure</w:t>
            </w:r>
            <w:proofErr w:type="spellEnd"/>
          </w:p>
        </w:tc>
        <w:tc>
          <w:tcPr>
            <w:tcW w:w="3544" w:type="dxa"/>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c>
          <w:tcPr>
            <w:tcW w:w="1939" w:type="dxa"/>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290246">
        <w:tc>
          <w:tcPr>
            <w:tcW w:w="4238" w:type="dxa"/>
            <w:tcBorders>
              <w:bottom w:val="single" w:sz="12" w:space="0" w:color="auto"/>
            </w:tcBorders>
          </w:tcPr>
          <w:p w14:paraId="1134307F" w14:textId="54872F45"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12" w:author="Katharina Schleidt" w:date="2022-08-13T15:38:00Z">
              <w:r w:rsidRPr="00785C54" w:rsidDel="001574A6">
                <w:rPr>
                  <w:szCs w:val="24"/>
                </w:rPr>
                <w:delText>-</w:delText>
              </w:r>
            </w:del>
            <w:ins w:id="413" w:author="Katharina Schleidt" w:date="2022-08-13T15:38:00Z">
              <w:r w:rsidR="001574A6">
                <w:rPr>
                  <w:szCs w:val="24"/>
                </w:rPr>
                <w:t>–</w:t>
              </w:r>
            </w:ins>
            <w:r w:rsidRPr="00785C54">
              <w:rPr>
                <w:szCs w:val="24"/>
              </w:rPr>
              <w:t xml:space="preserve"> Procedure</w:t>
            </w:r>
          </w:p>
        </w:tc>
        <w:tc>
          <w:tcPr>
            <w:tcW w:w="3544" w:type="dxa"/>
            <w:tcBorders>
              <w:bottom w:val="single" w:sz="12" w:space="0" w:color="auto"/>
            </w:tcBorders>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/Procedure</w:t>
            </w:r>
          </w:p>
        </w:tc>
        <w:tc>
          <w:tcPr>
            <w:tcW w:w="1939" w:type="dxa"/>
            <w:tcBorders>
              <w:bottom w:val="single" w:sz="12" w:space="0" w:color="auto"/>
            </w:tcBorders>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BodyText"/>
        <w:rPr>
          <w:lang w:val="fr-CH"/>
        </w:rPr>
      </w:pPr>
      <w:r w:rsidRPr="00785C54">
        <w:rPr>
          <w:lang w:val="fr-CH"/>
        </w:rPr>
        <w:br w:type="page"/>
      </w:r>
    </w:p>
    <w:p w14:paraId="7B7ECD5E" w14:textId="506147A8" w:rsidR="005B5EAD" w:rsidRPr="00785C54" w:rsidRDefault="005B5EAD" w:rsidP="00785C54">
      <w:pPr>
        <w:pStyle w:val="Tabletitle"/>
        <w:autoSpaceDE w:val="0"/>
        <w:autoSpaceDN w:val="0"/>
        <w:adjustRightInd w:val="0"/>
        <w:outlineLvl w:val="0"/>
        <w:rPr>
          <w:szCs w:val="24"/>
          <w:lang w:val="fr-CH"/>
        </w:rPr>
      </w:pPr>
      <w:r w:rsidRPr="00785C54">
        <w:rPr>
          <w:szCs w:val="24"/>
          <w:lang w:val="fr-CH"/>
        </w:rPr>
        <w:lastRenderedPageBreak/>
        <w:t xml:space="preserve">Table 2 — Abstract Observation </w:t>
      </w:r>
      <w:del w:id="414" w:author="Katharina Schleidt" w:date="2022-08-13T16:35:00Z">
        <w:r w:rsidRPr="00785C54" w:rsidDel="00022C0A">
          <w:rPr>
            <w:szCs w:val="24"/>
            <w:lang w:val="fr-CH"/>
          </w:rPr>
          <w:delText xml:space="preserve">core </w:delText>
        </w:r>
      </w:del>
      <w:proofErr w:type="spellStart"/>
      <w:ins w:id="415" w:author="Katharina Schleidt" w:date="2022-08-13T16:35:00Z">
        <w:r w:rsidR="00022C0A">
          <w:rPr>
            <w:szCs w:val="24"/>
            <w:lang w:val="fr-CH"/>
          </w:rPr>
          <w:t>C</w:t>
        </w:r>
        <w:r w:rsidR="00022C0A" w:rsidRPr="00785C54">
          <w:rPr>
            <w:szCs w:val="24"/>
            <w:lang w:val="fr-CH"/>
          </w:rPr>
          <w:t>ore</w:t>
        </w:r>
        <w:proofErr w:type="spellEnd"/>
        <w:r w:rsidR="00022C0A" w:rsidRPr="00785C54">
          <w:rPr>
            <w:szCs w:val="24"/>
            <w:lang w:val="fr-CH"/>
          </w:rPr>
          <w:t xml:space="preserve"> </w:t>
        </w:r>
      </w:ins>
      <w:proofErr w:type="spellStart"/>
      <w:r w:rsidRPr="00785C54">
        <w:rPr>
          <w:szCs w:val="24"/>
          <w:lang w:val="fr-CH"/>
        </w:rPr>
        <w:t>conformance</w:t>
      </w:r>
      <w:proofErr w:type="spellEnd"/>
      <w:r w:rsidRPr="00785C54">
        <w:rPr>
          <w:szCs w:val="24"/>
          <w:lang w:val="fr-CH"/>
        </w:rPr>
        <w:t xml:space="preserve"> classes</w:t>
      </w:r>
    </w:p>
    <w:tbl>
      <w:tblPr>
        <w:tblStyle w:val="TableGrid"/>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175"/>
        <w:gridCol w:w="3607"/>
        <w:gridCol w:w="1939"/>
      </w:tblGrid>
      <w:tr w:rsidR="005B5EAD" w:rsidRPr="00785C54" w14:paraId="649CB8BC" w14:textId="77777777" w:rsidTr="00290246">
        <w:tc>
          <w:tcPr>
            <w:tcW w:w="4175" w:type="dxa"/>
            <w:tcBorders>
              <w:top w:val="single" w:sz="12" w:space="0" w:color="auto"/>
              <w:bottom w:val="single" w:sz="12" w:space="0" w:color="auto"/>
            </w:tcBorders>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607" w:type="dxa"/>
            <w:tcBorders>
              <w:top w:val="single" w:sz="12" w:space="0" w:color="auto"/>
              <w:bottom w:val="single" w:sz="12" w:space="0" w:color="auto"/>
            </w:tcBorders>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55421E99" w14:textId="2025B1DF" w:rsidR="005B5EAD" w:rsidRPr="00785C54" w:rsidRDefault="005B5EAD" w:rsidP="00785C54">
            <w:pPr>
              <w:pStyle w:val="Tableheader"/>
              <w:autoSpaceDE w:val="0"/>
              <w:autoSpaceDN w:val="0"/>
              <w:adjustRightInd w:val="0"/>
              <w:jc w:val="center"/>
              <w:rPr>
                <w:b/>
                <w:bCs/>
                <w:szCs w:val="20"/>
              </w:rPr>
            </w:pPr>
            <w:del w:id="416" w:author="REID-JAMOND Alison" w:date="2022-04-04T12:04:00Z">
              <w:r w:rsidRPr="00785C54" w:rsidDel="000A6B0A">
                <w:rPr>
                  <w:rStyle w:val="citeapp"/>
                  <w:b/>
                  <w:szCs w:val="24"/>
                  <w:shd w:val="clear" w:color="auto" w:fill="auto"/>
                </w:rPr>
                <w:delText>Annex A</w:delText>
              </w:r>
            </w:del>
            <w:ins w:id="417"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418"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7F251F">
        <w:tc>
          <w:tcPr>
            <w:tcW w:w="4175" w:type="dxa"/>
            <w:tcBorders>
              <w:top w:val="single" w:sz="12" w:space="0" w:color="auto"/>
            </w:tcBorders>
          </w:tcPr>
          <w:p w14:paraId="6B67E660" w14:textId="6B21150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19" w:author="Katharina Schleidt" w:date="2022-08-13T16:36:00Z">
              <w:r w:rsidRPr="00785C54" w:rsidDel="00022C0A">
                <w:rPr>
                  <w:szCs w:val="24"/>
                </w:rPr>
                <w:delText xml:space="preserve">core </w:delText>
              </w:r>
            </w:del>
            <w:ins w:id="420" w:author="Katharina Schleidt" w:date="2022-08-13T16:36:00Z">
              <w:r w:rsidR="00022C0A">
                <w:rPr>
                  <w:szCs w:val="24"/>
                </w:rPr>
                <w:t>C</w:t>
              </w:r>
              <w:r w:rsidR="00022C0A" w:rsidRPr="00785C54">
                <w:rPr>
                  <w:szCs w:val="24"/>
                </w:rPr>
                <w:t xml:space="preserve">ore </w:t>
              </w:r>
            </w:ins>
            <w:r w:rsidRPr="00785C54">
              <w:rPr>
                <w:szCs w:val="24"/>
              </w:rPr>
              <w:t>package</w:t>
            </w:r>
          </w:p>
        </w:tc>
        <w:tc>
          <w:tcPr>
            <w:tcW w:w="3607" w:type="dxa"/>
            <w:tcBorders>
              <w:top w:val="single" w:sz="12" w:space="0" w:color="auto"/>
            </w:tcBorders>
          </w:tcPr>
          <w:p w14:paraId="0BFDE82A" w14:textId="08F227C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
        </w:tc>
        <w:tc>
          <w:tcPr>
            <w:tcW w:w="1939" w:type="dxa"/>
            <w:tcBorders>
              <w:top w:val="single" w:sz="12" w:space="0" w:color="auto"/>
            </w:tcBorders>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7F251F">
        <w:tc>
          <w:tcPr>
            <w:tcW w:w="4175" w:type="dxa"/>
          </w:tcPr>
          <w:p w14:paraId="117D48DD" w14:textId="0A1ABB0C"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21" w:author="Katharina Schleidt" w:date="2022-08-13T16:36:00Z">
              <w:r w:rsidRPr="00785C54" w:rsidDel="00022C0A">
                <w:rPr>
                  <w:szCs w:val="24"/>
                </w:rPr>
                <w:delText xml:space="preserve">core </w:delText>
              </w:r>
            </w:del>
            <w:ins w:id="422" w:author="Katharina Schleidt" w:date="2022-08-13T16:36:00Z">
              <w:r w:rsidR="00022C0A">
                <w:rPr>
                  <w:szCs w:val="24"/>
                </w:rPr>
                <w:t>C</w:t>
              </w:r>
              <w:r w:rsidR="00022C0A" w:rsidRPr="00785C54">
                <w:rPr>
                  <w:szCs w:val="24"/>
                </w:rPr>
                <w:t xml:space="preserve">ore </w:t>
              </w:r>
            </w:ins>
            <w:del w:id="423" w:author="Katharina Schleidt" w:date="2022-08-13T15:38:00Z">
              <w:r w:rsidRPr="00785C54" w:rsidDel="001574A6">
                <w:rPr>
                  <w:szCs w:val="24"/>
                </w:rPr>
                <w:delText>-</w:delText>
              </w:r>
            </w:del>
            <w:ins w:id="424" w:author="Katharina Schleidt" w:date="2022-08-13T15:38:00Z">
              <w:r w:rsidR="001574A6">
                <w:rPr>
                  <w:szCs w:val="24"/>
                </w:rPr>
                <w:t>–</w:t>
              </w:r>
            </w:ins>
            <w:r w:rsidRPr="00785C54">
              <w:rPr>
                <w:szCs w:val="24"/>
              </w:rPr>
              <w:t xml:space="preserve"> </w:t>
            </w:r>
            <w:proofErr w:type="spellStart"/>
            <w:r w:rsidRPr="00785C54">
              <w:rPr>
                <w:szCs w:val="24"/>
              </w:rPr>
              <w:t>AbstractDeployment</w:t>
            </w:r>
            <w:proofErr w:type="spellEnd"/>
          </w:p>
        </w:tc>
        <w:tc>
          <w:tcPr>
            <w:tcW w:w="3607" w:type="dxa"/>
          </w:tcPr>
          <w:p w14:paraId="0E610F1E" w14:textId="05946D22"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c>
          <w:tcPr>
            <w:tcW w:w="1939" w:type="dxa"/>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7F251F">
        <w:tc>
          <w:tcPr>
            <w:tcW w:w="4175" w:type="dxa"/>
          </w:tcPr>
          <w:p w14:paraId="0CE0BE33" w14:textId="1DE6514E"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25" w:author="Katharina Schleidt" w:date="2022-08-13T16:36:00Z">
              <w:r w:rsidRPr="00785C54" w:rsidDel="00022C0A">
                <w:rPr>
                  <w:szCs w:val="24"/>
                </w:rPr>
                <w:delText xml:space="preserve">core </w:delText>
              </w:r>
            </w:del>
            <w:ins w:id="426" w:author="Katharina Schleidt" w:date="2022-08-13T16:36:00Z">
              <w:r w:rsidR="00022C0A">
                <w:rPr>
                  <w:szCs w:val="24"/>
                </w:rPr>
                <w:t>C</w:t>
              </w:r>
              <w:r w:rsidR="00022C0A" w:rsidRPr="00785C54">
                <w:rPr>
                  <w:szCs w:val="24"/>
                </w:rPr>
                <w:t xml:space="preserve">ore </w:t>
              </w:r>
            </w:ins>
            <w:del w:id="427" w:author="Katharina Schleidt" w:date="2022-08-13T15:38:00Z">
              <w:r w:rsidRPr="00785C54" w:rsidDel="001574A6">
                <w:rPr>
                  <w:szCs w:val="24"/>
                </w:rPr>
                <w:delText>-</w:delText>
              </w:r>
            </w:del>
            <w:ins w:id="428" w:author="Katharina Schleidt" w:date="2022-08-13T15:38:00Z">
              <w:r w:rsidR="001574A6">
                <w:rPr>
                  <w:szCs w:val="24"/>
                </w:rPr>
                <w:t>–</w:t>
              </w:r>
            </w:ins>
            <w:r w:rsidRPr="00785C54">
              <w:rPr>
                <w:szCs w:val="24"/>
              </w:rPr>
              <w:t xml:space="preserve"> </w:t>
            </w:r>
            <w:proofErr w:type="spellStart"/>
            <w:r w:rsidRPr="00785C54">
              <w:rPr>
                <w:szCs w:val="24"/>
              </w:rPr>
              <w:t>AbstractHost</w:t>
            </w:r>
            <w:proofErr w:type="spellEnd"/>
          </w:p>
        </w:tc>
        <w:tc>
          <w:tcPr>
            <w:tcW w:w="3607" w:type="dxa"/>
          </w:tcPr>
          <w:p w14:paraId="24ED7010" w14:textId="55FEA06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c>
          <w:tcPr>
            <w:tcW w:w="1939" w:type="dxa"/>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7F251F">
        <w:tc>
          <w:tcPr>
            <w:tcW w:w="4175" w:type="dxa"/>
          </w:tcPr>
          <w:p w14:paraId="21EB5A7D" w14:textId="1D8982CA"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29" w:author="Katharina Schleidt" w:date="2022-08-13T16:36:00Z">
              <w:r w:rsidRPr="00785C54" w:rsidDel="00022C0A">
                <w:rPr>
                  <w:szCs w:val="24"/>
                </w:rPr>
                <w:delText xml:space="preserve">core </w:delText>
              </w:r>
            </w:del>
            <w:ins w:id="430" w:author="Katharina Schleidt" w:date="2022-08-13T16:36:00Z">
              <w:r w:rsidR="00022C0A">
                <w:rPr>
                  <w:szCs w:val="24"/>
                </w:rPr>
                <w:t>C</w:t>
              </w:r>
              <w:r w:rsidR="00022C0A" w:rsidRPr="00785C54">
                <w:rPr>
                  <w:szCs w:val="24"/>
                </w:rPr>
                <w:t xml:space="preserve">ore </w:t>
              </w:r>
            </w:ins>
            <w:del w:id="431" w:author="Katharina Schleidt" w:date="2022-08-13T15:38:00Z">
              <w:r w:rsidRPr="00785C54" w:rsidDel="001574A6">
                <w:rPr>
                  <w:szCs w:val="24"/>
                </w:rPr>
                <w:delText>-</w:delText>
              </w:r>
            </w:del>
            <w:ins w:id="432" w:author="Katharina Schleidt" w:date="2022-08-13T15:38:00Z">
              <w:r w:rsidR="001574A6">
                <w:rPr>
                  <w:szCs w:val="24"/>
                </w:rPr>
                <w:t>–</w:t>
              </w:r>
            </w:ins>
            <w:r w:rsidRPr="00785C54">
              <w:rPr>
                <w:szCs w:val="24"/>
              </w:rPr>
              <w:t xml:space="preserve"> </w:t>
            </w:r>
            <w:proofErr w:type="spellStart"/>
            <w:r w:rsidRPr="00785C54">
              <w:rPr>
                <w:szCs w:val="24"/>
              </w:rPr>
              <w:t>AbstractObservableProperty</w:t>
            </w:r>
            <w:proofErr w:type="spellEnd"/>
          </w:p>
        </w:tc>
        <w:tc>
          <w:tcPr>
            <w:tcW w:w="3607" w:type="dxa"/>
          </w:tcPr>
          <w:p w14:paraId="5CFB3471" w14:textId="3FFF825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c>
          <w:tcPr>
            <w:tcW w:w="1939" w:type="dxa"/>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7F251F">
        <w:tc>
          <w:tcPr>
            <w:tcW w:w="4175" w:type="dxa"/>
          </w:tcPr>
          <w:p w14:paraId="74ACFCF4" w14:textId="4C3ED55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33" w:author="Katharina Schleidt" w:date="2022-08-13T16:36:00Z">
              <w:r w:rsidRPr="00785C54" w:rsidDel="00022C0A">
                <w:rPr>
                  <w:szCs w:val="24"/>
                </w:rPr>
                <w:delText xml:space="preserve">core </w:delText>
              </w:r>
            </w:del>
            <w:ins w:id="434" w:author="Katharina Schleidt" w:date="2022-08-13T16:36:00Z">
              <w:r w:rsidR="00022C0A">
                <w:rPr>
                  <w:szCs w:val="24"/>
                </w:rPr>
                <w:t>C</w:t>
              </w:r>
              <w:r w:rsidR="00022C0A" w:rsidRPr="00785C54">
                <w:rPr>
                  <w:szCs w:val="24"/>
                </w:rPr>
                <w:t xml:space="preserve">ore </w:t>
              </w:r>
            </w:ins>
            <w:del w:id="435" w:author="Katharina Schleidt" w:date="2022-08-13T15:38:00Z">
              <w:r w:rsidRPr="00785C54" w:rsidDel="001574A6">
                <w:rPr>
                  <w:szCs w:val="24"/>
                </w:rPr>
                <w:delText>-</w:delText>
              </w:r>
            </w:del>
            <w:ins w:id="436" w:author="Katharina Schleidt" w:date="2022-08-13T15:38:00Z">
              <w:r w:rsidR="001574A6">
                <w:rPr>
                  <w:szCs w:val="24"/>
                </w:rPr>
                <w:t>–</w:t>
              </w:r>
            </w:ins>
            <w:r w:rsidRPr="00785C54">
              <w:rPr>
                <w:szCs w:val="24"/>
              </w:rPr>
              <w:t xml:space="preserve"> </w:t>
            </w:r>
            <w:proofErr w:type="spellStart"/>
            <w:r w:rsidRPr="00785C54">
              <w:rPr>
                <w:szCs w:val="24"/>
              </w:rPr>
              <w:t>AbstractObservation</w:t>
            </w:r>
            <w:proofErr w:type="spellEnd"/>
          </w:p>
        </w:tc>
        <w:tc>
          <w:tcPr>
            <w:tcW w:w="3607" w:type="dxa"/>
          </w:tcPr>
          <w:p w14:paraId="2B711055" w14:textId="3537F9BB"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c>
          <w:tcPr>
            <w:tcW w:w="1939" w:type="dxa"/>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7F251F">
        <w:tc>
          <w:tcPr>
            <w:tcW w:w="4175" w:type="dxa"/>
          </w:tcPr>
          <w:p w14:paraId="4D2B39F5" w14:textId="3E4E6FB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37" w:author="Katharina Schleidt" w:date="2022-08-13T16:36:00Z">
              <w:r w:rsidRPr="00785C54" w:rsidDel="00022C0A">
                <w:rPr>
                  <w:szCs w:val="24"/>
                </w:rPr>
                <w:delText xml:space="preserve">core </w:delText>
              </w:r>
            </w:del>
            <w:ins w:id="438" w:author="Katharina Schleidt" w:date="2022-08-13T16:36:00Z">
              <w:r w:rsidR="00022C0A">
                <w:rPr>
                  <w:szCs w:val="24"/>
                </w:rPr>
                <w:t>C</w:t>
              </w:r>
              <w:r w:rsidR="00022C0A" w:rsidRPr="00785C54">
                <w:rPr>
                  <w:szCs w:val="24"/>
                </w:rPr>
                <w:t xml:space="preserve">ore </w:t>
              </w:r>
            </w:ins>
            <w:del w:id="439" w:author="Katharina Schleidt" w:date="2022-08-13T15:38:00Z">
              <w:r w:rsidRPr="00785C54" w:rsidDel="001574A6">
                <w:rPr>
                  <w:szCs w:val="24"/>
                </w:rPr>
                <w:delText>-</w:delText>
              </w:r>
            </w:del>
            <w:ins w:id="440" w:author="Katharina Schleidt" w:date="2022-08-13T15:38:00Z">
              <w:r w:rsidR="001574A6">
                <w:rPr>
                  <w:szCs w:val="24"/>
                </w:rPr>
                <w:t>–</w:t>
              </w:r>
            </w:ins>
            <w:r w:rsidRPr="00785C54">
              <w:rPr>
                <w:szCs w:val="24"/>
              </w:rPr>
              <w:t xml:space="preserve"> </w:t>
            </w:r>
            <w:proofErr w:type="spellStart"/>
            <w:r w:rsidRPr="00785C54">
              <w:rPr>
                <w:szCs w:val="24"/>
              </w:rPr>
              <w:t>AbstractObservationCharacteristics</w:t>
            </w:r>
            <w:proofErr w:type="spellEnd"/>
          </w:p>
        </w:tc>
        <w:tc>
          <w:tcPr>
            <w:tcW w:w="3607" w:type="dxa"/>
          </w:tcPr>
          <w:p w14:paraId="0E5B446C" w14:textId="7D44D384"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c>
          <w:tcPr>
            <w:tcW w:w="1939" w:type="dxa"/>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7F251F">
        <w:tc>
          <w:tcPr>
            <w:tcW w:w="4175" w:type="dxa"/>
          </w:tcPr>
          <w:p w14:paraId="5EE464F7" w14:textId="5CF9FB2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41" w:author="Katharina Schleidt" w:date="2022-08-13T16:36:00Z">
              <w:r w:rsidRPr="00785C54" w:rsidDel="00022C0A">
                <w:rPr>
                  <w:szCs w:val="24"/>
                </w:rPr>
                <w:delText xml:space="preserve">core </w:delText>
              </w:r>
            </w:del>
            <w:ins w:id="442" w:author="Katharina Schleidt" w:date="2022-08-13T16:36:00Z">
              <w:r w:rsidR="00022C0A">
                <w:rPr>
                  <w:szCs w:val="24"/>
                </w:rPr>
                <w:t>C</w:t>
              </w:r>
              <w:r w:rsidR="00022C0A" w:rsidRPr="00785C54">
                <w:rPr>
                  <w:szCs w:val="24"/>
                </w:rPr>
                <w:t xml:space="preserve">ore </w:t>
              </w:r>
            </w:ins>
            <w:del w:id="443" w:author="Katharina Schleidt" w:date="2022-08-13T15:38:00Z">
              <w:r w:rsidRPr="00785C54" w:rsidDel="001574A6">
                <w:rPr>
                  <w:szCs w:val="24"/>
                </w:rPr>
                <w:delText>-</w:delText>
              </w:r>
            </w:del>
            <w:ins w:id="444" w:author="Katharina Schleidt" w:date="2022-08-13T15:38:00Z">
              <w:r w:rsidR="001574A6">
                <w:rPr>
                  <w:szCs w:val="24"/>
                </w:rPr>
                <w:t>–</w:t>
              </w:r>
            </w:ins>
            <w:r w:rsidRPr="00785C54">
              <w:rPr>
                <w:szCs w:val="24"/>
              </w:rPr>
              <w:t xml:space="preserve"> </w:t>
            </w:r>
            <w:proofErr w:type="spellStart"/>
            <w:r w:rsidRPr="00785C54">
              <w:rPr>
                <w:szCs w:val="24"/>
              </w:rPr>
              <w:t>AbstractObserver</w:t>
            </w:r>
            <w:proofErr w:type="spellEnd"/>
          </w:p>
        </w:tc>
        <w:tc>
          <w:tcPr>
            <w:tcW w:w="3607" w:type="dxa"/>
          </w:tcPr>
          <w:p w14:paraId="7B024007" w14:textId="64971993"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c>
          <w:tcPr>
            <w:tcW w:w="1939" w:type="dxa"/>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7F251F">
        <w:tc>
          <w:tcPr>
            <w:tcW w:w="4175" w:type="dxa"/>
          </w:tcPr>
          <w:p w14:paraId="23D39A75" w14:textId="26F1113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45" w:author="Katharina Schleidt" w:date="2022-08-13T16:36:00Z">
              <w:r w:rsidRPr="00785C54" w:rsidDel="00022C0A">
                <w:rPr>
                  <w:szCs w:val="24"/>
                </w:rPr>
                <w:delText xml:space="preserve">core </w:delText>
              </w:r>
            </w:del>
            <w:ins w:id="446" w:author="Katharina Schleidt" w:date="2022-08-13T16:36:00Z">
              <w:r w:rsidR="00022C0A">
                <w:rPr>
                  <w:szCs w:val="24"/>
                </w:rPr>
                <w:t>C</w:t>
              </w:r>
              <w:r w:rsidR="00022C0A" w:rsidRPr="00785C54">
                <w:rPr>
                  <w:szCs w:val="24"/>
                </w:rPr>
                <w:t xml:space="preserve">ore </w:t>
              </w:r>
            </w:ins>
            <w:del w:id="447" w:author="Katharina Schleidt" w:date="2022-08-13T15:38:00Z">
              <w:r w:rsidRPr="00785C54" w:rsidDel="001574A6">
                <w:rPr>
                  <w:szCs w:val="24"/>
                </w:rPr>
                <w:delText>-</w:delText>
              </w:r>
            </w:del>
            <w:ins w:id="448" w:author="Katharina Schleidt" w:date="2022-08-13T15:38:00Z">
              <w:r w:rsidR="001574A6">
                <w:rPr>
                  <w:szCs w:val="24"/>
                </w:rPr>
                <w:t>–</w:t>
              </w:r>
            </w:ins>
            <w:r w:rsidRPr="00785C54">
              <w:rPr>
                <w:szCs w:val="24"/>
              </w:rPr>
              <w:t xml:space="preserve"> </w:t>
            </w:r>
            <w:proofErr w:type="spellStart"/>
            <w:r w:rsidRPr="00785C54">
              <w:rPr>
                <w:szCs w:val="24"/>
              </w:rPr>
              <w:t>AbstractObservingProcedure</w:t>
            </w:r>
            <w:proofErr w:type="spellEnd"/>
          </w:p>
        </w:tc>
        <w:tc>
          <w:tcPr>
            <w:tcW w:w="3607" w:type="dxa"/>
          </w:tcPr>
          <w:p w14:paraId="07D94D02" w14:textId="51367119"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c>
          <w:tcPr>
            <w:tcW w:w="1939" w:type="dxa"/>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7F251F">
        <w:tc>
          <w:tcPr>
            <w:tcW w:w="4175" w:type="dxa"/>
            <w:tcBorders>
              <w:bottom w:val="single" w:sz="12" w:space="0" w:color="auto"/>
            </w:tcBorders>
          </w:tcPr>
          <w:p w14:paraId="6712E9E1" w14:textId="09809948"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49" w:author="Katharina Schleidt" w:date="2022-08-13T16:36:00Z">
              <w:r w:rsidRPr="00785C54" w:rsidDel="00022C0A">
                <w:rPr>
                  <w:szCs w:val="24"/>
                </w:rPr>
                <w:delText xml:space="preserve">core </w:delText>
              </w:r>
            </w:del>
            <w:ins w:id="450" w:author="Katharina Schleidt" w:date="2022-08-13T16:36:00Z">
              <w:r w:rsidR="00022C0A">
                <w:rPr>
                  <w:szCs w:val="24"/>
                </w:rPr>
                <w:t>C</w:t>
              </w:r>
              <w:r w:rsidR="00022C0A" w:rsidRPr="00785C54">
                <w:rPr>
                  <w:szCs w:val="24"/>
                </w:rPr>
                <w:t xml:space="preserve">ore </w:t>
              </w:r>
            </w:ins>
            <w:del w:id="451" w:author="Katharina Schleidt" w:date="2022-08-13T15:38:00Z">
              <w:r w:rsidRPr="00785C54" w:rsidDel="001574A6">
                <w:rPr>
                  <w:szCs w:val="24"/>
                </w:rPr>
                <w:delText>-</w:delText>
              </w:r>
            </w:del>
            <w:ins w:id="452" w:author="Katharina Schleidt" w:date="2022-08-13T15:38:00Z">
              <w:r w:rsidR="001574A6">
                <w:rPr>
                  <w:szCs w:val="24"/>
                </w:rPr>
                <w:t>–</w:t>
              </w:r>
            </w:ins>
            <w:r w:rsidRPr="00785C54">
              <w:rPr>
                <w:szCs w:val="24"/>
              </w:rPr>
              <w:t xml:space="preserve"> </w:t>
            </w:r>
            <w:proofErr w:type="spellStart"/>
            <w:r w:rsidRPr="00785C54">
              <w:rPr>
                <w:szCs w:val="24"/>
              </w:rPr>
              <w:t>NamedValue</w:t>
            </w:r>
            <w:proofErr w:type="spellEnd"/>
          </w:p>
        </w:tc>
        <w:tc>
          <w:tcPr>
            <w:tcW w:w="3607" w:type="dxa"/>
            <w:tcBorders>
              <w:bottom w:val="single" w:sz="12" w:space="0" w:color="auto"/>
            </w:tcBorders>
          </w:tcPr>
          <w:p w14:paraId="5BA34EA1" w14:textId="578FAE4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c>
          <w:tcPr>
            <w:tcW w:w="1939" w:type="dxa"/>
            <w:tcBorders>
              <w:bottom w:val="single" w:sz="12" w:space="0" w:color="auto"/>
            </w:tcBorders>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7C4E1485" w14:textId="77777777" w:rsidTr="00FD7078">
        <w:trPr>
          <w:jc w:val="center"/>
        </w:trPr>
        <w:tc>
          <w:tcPr>
            <w:tcW w:w="4252" w:type="dxa"/>
            <w:tcBorders>
              <w:top w:val="single" w:sz="12" w:space="0" w:color="auto"/>
              <w:bottom w:val="single" w:sz="12" w:space="0" w:color="auto"/>
            </w:tcBorders>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18F4A441" w14:textId="2580C655" w:rsidR="005B5EAD" w:rsidRPr="00785C54" w:rsidRDefault="005B5EAD" w:rsidP="00785C54">
            <w:pPr>
              <w:pStyle w:val="Tableheader"/>
              <w:autoSpaceDE w:val="0"/>
              <w:autoSpaceDN w:val="0"/>
              <w:adjustRightInd w:val="0"/>
              <w:jc w:val="center"/>
              <w:rPr>
                <w:b/>
                <w:bCs/>
                <w:szCs w:val="20"/>
              </w:rPr>
            </w:pPr>
            <w:del w:id="453" w:author="REID-JAMOND Alison" w:date="2022-04-04T12:04:00Z">
              <w:r w:rsidRPr="00785C54" w:rsidDel="000A6B0A">
                <w:rPr>
                  <w:rStyle w:val="citeapp"/>
                  <w:b/>
                  <w:szCs w:val="24"/>
                  <w:shd w:val="clear" w:color="auto" w:fill="auto"/>
                </w:rPr>
                <w:delText>Annex A</w:delText>
              </w:r>
            </w:del>
            <w:ins w:id="454"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455"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FD7078">
        <w:trPr>
          <w:jc w:val="center"/>
        </w:trPr>
        <w:tc>
          <w:tcPr>
            <w:tcW w:w="4252" w:type="dxa"/>
            <w:tcBorders>
              <w:top w:val="single" w:sz="12" w:space="0" w:color="auto"/>
            </w:tcBorders>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3555" w:type="dxa"/>
            <w:tcBorders>
              <w:top w:val="single" w:sz="12" w:space="0" w:color="auto"/>
            </w:tcBorders>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
        </w:tc>
        <w:tc>
          <w:tcPr>
            <w:tcW w:w="1945" w:type="dxa"/>
            <w:tcBorders>
              <w:top w:val="single" w:sz="12" w:space="0" w:color="auto"/>
            </w:tcBorders>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FD7078">
        <w:trPr>
          <w:jc w:val="center"/>
        </w:trPr>
        <w:tc>
          <w:tcPr>
            <w:tcW w:w="4252" w:type="dxa"/>
          </w:tcPr>
          <w:p w14:paraId="4C3F6606" w14:textId="7AB73568"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56" w:author="Katharina Schleidt" w:date="2022-08-13T15:38:00Z">
              <w:r w:rsidRPr="00785C54" w:rsidDel="001574A6">
                <w:rPr>
                  <w:szCs w:val="24"/>
                </w:rPr>
                <w:delText>-</w:delText>
              </w:r>
            </w:del>
            <w:ins w:id="457" w:author="Katharina Schleidt" w:date="2022-08-13T15:38:00Z">
              <w:r w:rsidR="001574A6">
                <w:rPr>
                  <w:szCs w:val="24"/>
                </w:rPr>
                <w:t>–</w:t>
              </w:r>
            </w:ins>
            <w:r w:rsidRPr="00785C54">
              <w:rPr>
                <w:szCs w:val="24"/>
              </w:rPr>
              <w:t xml:space="preserve"> Deployment</w:t>
            </w:r>
          </w:p>
        </w:tc>
        <w:tc>
          <w:tcPr>
            <w:tcW w:w="3555" w:type="dxa"/>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-basic/Deployment</w:t>
            </w:r>
          </w:p>
        </w:tc>
        <w:tc>
          <w:tcPr>
            <w:tcW w:w="1945" w:type="dxa"/>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FD7078">
        <w:trPr>
          <w:jc w:val="center"/>
        </w:trPr>
        <w:tc>
          <w:tcPr>
            <w:tcW w:w="4252" w:type="dxa"/>
          </w:tcPr>
          <w:p w14:paraId="365802D7" w14:textId="5AF9C44A"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58" w:author="Katharina Schleidt" w:date="2022-08-13T15:38:00Z">
              <w:r w:rsidRPr="00785C54" w:rsidDel="001574A6">
                <w:rPr>
                  <w:szCs w:val="24"/>
                </w:rPr>
                <w:delText>-</w:delText>
              </w:r>
            </w:del>
            <w:ins w:id="459" w:author="Katharina Schleidt" w:date="2022-08-13T15:38:00Z">
              <w:r w:rsidR="001574A6">
                <w:rPr>
                  <w:szCs w:val="24"/>
                </w:rPr>
                <w:t>–</w:t>
              </w:r>
            </w:ins>
            <w:r w:rsidRPr="00785C54">
              <w:rPr>
                <w:szCs w:val="24"/>
              </w:rPr>
              <w:t xml:space="preserve"> </w:t>
            </w:r>
            <w:proofErr w:type="spellStart"/>
            <w:r w:rsidRPr="00785C54">
              <w:rPr>
                <w:szCs w:val="24"/>
              </w:rPr>
              <w:t>GenericDomainFeature</w:t>
            </w:r>
            <w:proofErr w:type="spellEnd"/>
          </w:p>
        </w:tc>
        <w:tc>
          <w:tcPr>
            <w:tcW w:w="3555" w:type="dxa"/>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c>
          <w:tcPr>
            <w:tcW w:w="1945" w:type="dxa"/>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FD7078">
        <w:trPr>
          <w:jc w:val="center"/>
        </w:trPr>
        <w:tc>
          <w:tcPr>
            <w:tcW w:w="4252" w:type="dxa"/>
          </w:tcPr>
          <w:p w14:paraId="63596147" w14:textId="145D0FF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60" w:author="Katharina Schleidt" w:date="2022-08-13T15:38:00Z">
              <w:r w:rsidRPr="00785C54" w:rsidDel="001574A6">
                <w:rPr>
                  <w:szCs w:val="24"/>
                </w:rPr>
                <w:delText>-</w:delText>
              </w:r>
            </w:del>
            <w:ins w:id="461" w:author="Katharina Schleidt" w:date="2022-08-13T15:38:00Z">
              <w:r w:rsidR="001574A6">
                <w:rPr>
                  <w:szCs w:val="24"/>
                </w:rPr>
                <w:t>–</w:t>
              </w:r>
            </w:ins>
            <w:r w:rsidRPr="00785C54">
              <w:rPr>
                <w:szCs w:val="24"/>
              </w:rPr>
              <w:t xml:space="preserve"> Host</w:t>
            </w:r>
          </w:p>
        </w:tc>
        <w:tc>
          <w:tcPr>
            <w:tcW w:w="3555" w:type="dxa"/>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-basic/Host</w:t>
            </w:r>
          </w:p>
        </w:tc>
        <w:tc>
          <w:tcPr>
            <w:tcW w:w="1945" w:type="dxa"/>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FD7078">
        <w:trPr>
          <w:jc w:val="center"/>
        </w:trPr>
        <w:tc>
          <w:tcPr>
            <w:tcW w:w="4252" w:type="dxa"/>
          </w:tcPr>
          <w:p w14:paraId="6111CC27" w14:textId="172B34D2"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62" w:author="Katharina Schleidt" w:date="2022-08-13T15:38:00Z">
              <w:r w:rsidRPr="00785C54" w:rsidDel="001574A6">
                <w:rPr>
                  <w:szCs w:val="24"/>
                </w:rPr>
                <w:delText>-</w:delText>
              </w:r>
            </w:del>
            <w:ins w:id="463" w:author="Katharina Schleidt" w:date="2022-08-13T15:38:00Z">
              <w:r w:rsidR="001574A6">
                <w:rPr>
                  <w:szCs w:val="24"/>
                </w:rPr>
                <w:t>–</w:t>
              </w:r>
            </w:ins>
            <w:r w:rsidRPr="00785C54">
              <w:rPr>
                <w:szCs w:val="24"/>
              </w:rPr>
              <w:t xml:space="preserve"> </w:t>
            </w:r>
            <w:proofErr w:type="spellStart"/>
            <w:r w:rsidRPr="00785C54">
              <w:rPr>
                <w:szCs w:val="24"/>
              </w:rPr>
              <w:t>ObservableProperty</w:t>
            </w:r>
            <w:proofErr w:type="spellEnd"/>
          </w:p>
        </w:tc>
        <w:tc>
          <w:tcPr>
            <w:tcW w:w="3555" w:type="dxa"/>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c>
          <w:tcPr>
            <w:tcW w:w="1945" w:type="dxa"/>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FD7078">
        <w:trPr>
          <w:jc w:val="center"/>
        </w:trPr>
        <w:tc>
          <w:tcPr>
            <w:tcW w:w="4252" w:type="dxa"/>
          </w:tcPr>
          <w:p w14:paraId="4C2A68C1" w14:textId="6CB0AF4F"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64" w:author="Katharina Schleidt" w:date="2022-08-13T15:38:00Z">
              <w:r w:rsidRPr="00785C54" w:rsidDel="001574A6">
                <w:rPr>
                  <w:szCs w:val="24"/>
                </w:rPr>
                <w:delText>-</w:delText>
              </w:r>
            </w:del>
            <w:ins w:id="465" w:author="Katharina Schleidt" w:date="2022-08-13T15:38:00Z">
              <w:r w:rsidR="001574A6">
                <w:rPr>
                  <w:szCs w:val="24"/>
                </w:rPr>
                <w:t>–</w:t>
              </w:r>
            </w:ins>
            <w:r w:rsidRPr="00785C54">
              <w:rPr>
                <w:szCs w:val="24"/>
              </w:rPr>
              <w:t xml:space="preserve"> Observation</w:t>
            </w:r>
          </w:p>
        </w:tc>
        <w:tc>
          <w:tcPr>
            <w:tcW w:w="3555" w:type="dxa"/>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-basic/Observation</w:t>
            </w:r>
          </w:p>
        </w:tc>
        <w:tc>
          <w:tcPr>
            <w:tcW w:w="1945" w:type="dxa"/>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FD7078">
        <w:trPr>
          <w:jc w:val="center"/>
        </w:trPr>
        <w:tc>
          <w:tcPr>
            <w:tcW w:w="4252" w:type="dxa"/>
          </w:tcPr>
          <w:p w14:paraId="14A12568" w14:textId="7B615A9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66" w:author="Katharina Schleidt" w:date="2022-08-13T15:38:00Z">
              <w:r w:rsidRPr="00785C54" w:rsidDel="001574A6">
                <w:rPr>
                  <w:szCs w:val="24"/>
                </w:rPr>
                <w:delText>-</w:delText>
              </w:r>
            </w:del>
            <w:ins w:id="467" w:author="Katharina Schleidt" w:date="2022-08-13T15:38:00Z">
              <w:r w:rsidR="001574A6">
                <w:rPr>
                  <w:szCs w:val="24"/>
                </w:rPr>
                <w:t>–</w:t>
              </w:r>
            </w:ins>
            <w:r w:rsidRPr="00785C54">
              <w:rPr>
                <w:szCs w:val="24"/>
              </w:rPr>
              <w:t xml:space="preserve"> </w:t>
            </w:r>
            <w:proofErr w:type="spellStart"/>
            <w:r w:rsidRPr="00785C54">
              <w:rPr>
                <w:szCs w:val="24"/>
              </w:rPr>
              <w:t>ObservationCharacteristics</w:t>
            </w:r>
            <w:proofErr w:type="spellEnd"/>
          </w:p>
        </w:tc>
        <w:tc>
          <w:tcPr>
            <w:tcW w:w="3555" w:type="dxa"/>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c>
          <w:tcPr>
            <w:tcW w:w="1945" w:type="dxa"/>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FD7078">
        <w:trPr>
          <w:jc w:val="center"/>
        </w:trPr>
        <w:tc>
          <w:tcPr>
            <w:tcW w:w="4252" w:type="dxa"/>
          </w:tcPr>
          <w:p w14:paraId="1042441D" w14:textId="432AC5A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68" w:author="Katharina Schleidt" w:date="2022-08-13T15:38:00Z">
              <w:r w:rsidRPr="00785C54" w:rsidDel="001574A6">
                <w:rPr>
                  <w:szCs w:val="24"/>
                </w:rPr>
                <w:delText>-</w:delText>
              </w:r>
            </w:del>
            <w:ins w:id="469" w:author="Katharina Schleidt" w:date="2022-08-13T15:38:00Z">
              <w:r w:rsidR="001574A6">
                <w:rPr>
                  <w:szCs w:val="24"/>
                </w:rPr>
                <w:t>–</w:t>
              </w:r>
            </w:ins>
            <w:r w:rsidRPr="00785C54">
              <w:rPr>
                <w:szCs w:val="24"/>
              </w:rPr>
              <w:t xml:space="preserve"> </w:t>
            </w:r>
            <w:proofErr w:type="spellStart"/>
            <w:r w:rsidRPr="00785C54">
              <w:rPr>
                <w:szCs w:val="24"/>
              </w:rPr>
              <w:t>ObservationCollection</w:t>
            </w:r>
            <w:proofErr w:type="spellEnd"/>
          </w:p>
        </w:tc>
        <w:tc>
          <w:tcPr>
            <w:tcW w:w="3555" w:type="dxa"/>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c>
          <w:tcPr>
            <w:tcW w:w="1945" w:type="dxa"/>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FD7078">
        <w:trPr>
          <w:jc w:val="center"/>
        </w:trPr>
        <w:tc>
          <w:tcPr>
            <w:tcW w:w="4252" w:type="dxa"/>
          </w:tcPr>
          <w:p w14:paraId="6EA86111" w14:textId="03E07589"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70" w:author="Katharina Schleidt" w:date="2022-08-13T15:38:00Z">
              <w:r w:rsidRPr="00785C54" w:rsidDel="001574A6">
                <w:rPr>
                  <w:szCs w:val="24"/>
                </w:rPr>
                <w:delText>-</w:delText>
              </w:r>
            </w:del>
            <w:ins w:id="471" w:author="Katharina Schleidt" w:date="2022-08-13T15:38:00Z">
              <w:r w:rsidR="001574A6">
                <w:rPr>
                  <w:szCs w:val="24"/>
                </w:rPr>
                <w:t>–</w:t>
              </w:r>
            </w:ins>
            <w:r w:rsidRPr="00785C54">
              <w:rPr>
                <w:szCs w:val="24"/>
              </w:rPr>
              <w:t xml:space="preserve"> Observer</w:t>
            </w:r>
          </w:p>
        </w:tc>
        <w:tc>
          <w:tcPr>
            <w:tcW w:w="3555" w:type="dxa"/>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-basic/Observer</w:t>
            </w:r>
          </w:p>
        </w:tc>
        <w:tc>
          <w:tcPr>
            <w:tcW w:w="1945" w:type="dxa"/>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FD7078">
        <w:trPr>
          <w:jc w:val="center"/>
        </w:trPr>
        <w:tc>
          <w:tcPr>
            <w:tcW w:w="4252" w:type="dxa"/>
          </w:tcPr>
          <w:p w14:paraId="4AFAFB22" w14:textId="73D4D40B"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72" w:author="Katharina Schleidt" w:date="2022-08-13T15:38:00Z">
              <w:r w:rsidRPr="00785C54" w:rsidDel="001574A6">
                <w:rPr>
                  <w:szCs w:val="24"/>
                </w:rPr>
                <w:delText>-</w:delText>
              </w:r>
            </w:del>
            <w:ins w:id="473" w:author="Katharina Schleidt" w:date="2022-08-13T15:38:00Z">
              <w:r w:rsidR="001574A6">
                <w:rPr>
                  <w:szCs w:val="24"/>
                </w:rPr>
                <w:t>–</w:t>
              </w:r>
            </w:ins>
            <w:r w:rsidRPr="00785C54">
              <w:rPr>
                <w:szCs w:val="24"/>
              </w:rPr>
              <w:t xml:space="preserve"> </w:t>
            </w:r>
            <w:proofErr w:type="spellStart"/>
            <w:r w:rsidRPr="00785C54">
              <w:rPr>
                <w:szCs w:val="24"/>
              </w:rPr>
              <w:t>ObservingCapability</w:t>
            </w:r>
            <w:proofErr w:type="spellEnd"/>
          </w:p>
        </w:tc>
        <w:tc>
          <w:tcPr>
            <w:tcW w:w="3555" w:type="dxa"/>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c>
          <w:tcPr>
            <w:tcW w:w="1945" w:type="dxa"/>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FD7078">
        <w:trPr>
          <w:jc w:val="center"/>
        </w:trPr>
        <w:tc>
          <w:tcPr>
            <w:tcW w:w="4252" w:type="dxa"/>
            <w:tcBorders>
              <w:bottom w:val="single" w:sz="12" w:space="0" w:color="auto"/>
            </w:tcBorders>
          </w:tcPr>
          <w:p w14:paraId="5FCF9A20" w14:textId="5A785A8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74" w:author="Katharina Schleidt" w:date="2022-08-13T15:38:00Z">
              <w:r w:rsidRPr="00785C54" w:rsidDel="001574A6">
                <w:rPr>
                  <w:szCs w:val="24"/>
                </w:rPr>
                <w:delText>-</w:delText>
              </w:r>
            </w:del>
            <w:ins w:id="475" w:author="Katharina Schleidt" w:date="2022-08-13T15:38:00Z">
              <w:r w:rsidR="001574A6">
                <w:rPr>
                  <w:szCs w:val="24"/>
                </w:rPr>
                <w:t>–</w:t>
              </w:r>
            </w:ins>
            <w:r w:rsidRPr="00785C54">
              <w:rPr>
                <w:szCs w:val="24"/>
              </w:rPr>
              <w:t xml:space="preserve"> </w:t>
            </w:r>
            <w:proofErr w:type="spellStart"/>
            <w:r w:rsidRPr="00785C54">
              <w:rPr>
                <w:szCs w:val="24"/>
              </w:rPr>
              <w:t>ObservingProcedure</w:t>
            </w:r>
            <w:proofErr w:type="spellEnd"/>
          </w:p>
        </w:tc>
        <w:tc>
          <w:tcPr>
            <w:tcW w:w="3555" w:type="dxa"/>
            <w:tcBorders>
              <w:bottom w:val="single" w:sz="12" w:space="0" w:color="auto"/>
            </w:tcBorders>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c>
          <w:tcPr>
            <w:tcW w:w="1945" w:type="dxa"/>
            <w:tcBorders>
              <w:bottom w:val="single" w:sz="12" w:space="0" w:color="auto"/>
            </w:tcBorders>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785C54" w:rsidRDefault="005B5EAD" w:rsidP="00785C54">
      <w:pPr>
        <w:pStyle w:val="Tabletitle"/>
        <w:autoSpaceDE w:val="0"/>
        <w:autoSpaceDN w:val="0"/>
        <w:adjustRightInd w:val="0"/>
        <w:outlineLvl w:val="0"/>
        <w:rPr>
          <w:szCs w:val="24"/>
        </w:rPr>
      </w:pPr>
      <w:r w:rsidRPr="00785C54">
        <w:rPr>
          <w:szCs w:val="24"/>
        </w:rPr>
        <w:t>Table 4 — Conceptual Sample schema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DD1E4F1" w14:textId="77777777" w:rsidTr="00FD7078">
        <w:trPr>
          <w:jc w:val="center"/>
        </w:trPr>
        <w:tc>
          <w:tcPr>
            <w:tcW w:w="4252" w:type="dxa"/>
            <w:tcBorders>
              <w:top w:val="single" w:sz="12" w:space="0" w:color="auto"/>
              <w:bottom w:val="single" w:sz="12" w:space="0" w:color="auto"/>
            </w:tcBorders>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6344B49D" w14:textId="05DFE6EF" w:rsidR="005B5EAD" w:rsidRPr="00785C54" w:rsidRDefault="005B5EAD" w:rsidP="00785C54">
            <w:pPr>
              <w:pStyle w:val="Tableheader"/>
              <w:autoSpaceDE w:val="0"/>
              <w:autoSpaceDN w:val="0"/>
              <w:adjustRightInd w:val="0"/>
              <w:jc w:val="center"/>
              <w:rPr>
                <w:b/>
                <w:bCs/>
                <w:szCs w:val="20"/>
              </w:rPr>
            </w:pPr>
            <w:del w:id="476" w:author="REID-JAMOND Alison" w:date="2022-04-04T12:04:00Z">
              <w:r w:rsidRPr="00785C54" w:rsidDel="000A6B0A">
                <w:rPr>
                  <w:rStyle w:val="citeapp"/>
                  <w:b/>
                  <w:szCs w:val="24"/>
                  <w:shd w:val="clear" w:color="auto" w:fill="auto"/>
                </w:rPr>
                <w:delText>Annex A</w:delText>
              </w:r>
            </w:del>
            <w:ins w:id="477"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478"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FD7078">
        <w:trPr>
          <w:jc w:val="center"/>
        </w:trPr>
        <w:tc>
          <w:tcPr>
            <w:tcW w:w="4252" w:type="dxa"/>
            <w:tcBorders>
              <w:top w:val="single" w:sz="12" w:space="0" w:color="auto"/>
            </w:tcBorders>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3555" w:type="dxa"/>
            <w:tcBorders>
              <w:top w:val="single" w:sz="12" w:space="0" w:color="auto"/>
            </w:tcBorders>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p>
        </w:tc>
        <w:tc>
          <w:tcPr>
            <w:tcW w:w="1945" w:type="dxa"/>
            <w:tcBorders>
              <w:top w:val="single" w:sz="12" w:space="0" w:color="auto"/>
            </w:tcBorders>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FD7078">
        <w:trPr>
          <w:jc w:val="center"/>
        </w:trPr>
        <w:tc>
          <w:tcPr>
            <w:tcW w:w="4252" w:type="dxa"/>
          </w:tcPr>
          <w:p w14:paraId="005B9457" w14:textId="3423378D"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479" w:author="Katharina Schleidt" w:date="2022-08-13T15:38:00Z">
              <w:r w:rsidRPr="00785C54" w:rsidDel="001574A6">
                <w:rPr>
                  <w:szCs w:val="24"/>
                </w:rPr>
                <w:delText>-</w:delText>
              </w:r>
            </w:del>
            <w:ins w:id="480" w:author="Katharina Schleidt" w:date="2022-08-13T15:38:00Z">
              <w:r w:rsidR="001574A6">
                <w:rPr>
                  <w:szCs w:val="24"/>
                </w:rPr>
                <w:t>–</w:t>
              </w:r>
            </w:ins>
            <w:r w:rsidRPr="00785C54">
              <w:rPr>
                <w:szCs w:val="24"/>
              </w:rPr>
              <w:t xml:space="preserve"> </w:t>
            </w:r>
            <w:proofErr w:type="spellStart"/>
            <w:r w:rsidRPr="00785C54">
              <w:rPr>
                <w:szCs w:val="24"/>
              </w:rPr>
              <w:t>PreparationProcedure</w:t>
            </w:r>
            <w:proofErr w:type="spellEnd"/>
          </w:p>
        </w:tc>
        <w:tc>
          <w:tcPr>
            <w:tcW w:w="3555" w:type="dxa"/>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c>
          <w:tcPr>
            <w:tcW w:w="1945" w:type="dxa"/>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FD7078">
        <w:trPr>
          <w:jc w:val="center"/>
        </w:trPr>
        <w:tc>
          <w:tcPr>
            <w:tcW w:w="4252" w:type="dxa"/>
          </w:tcPr>
          <w:p w14:paraId="7DB238B1" w14:textId="75C8C51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481" w:author="Katharina Schleidt" w:date="2022-08-13T15:38:00Z">
              <w:r w:rsidRPr="00785C54" w:rsidDel="001574A6">
                <w:rPr>
                  <w:szCs w:val="24"/>
                </w:rPr>
                <w:delText>-</w:delText>
              </w:r>
            </w:del>
            <w:ins w:id="482" w:author="Katharina Schleidt" w:date="2022-08-13T15:38:00Z">
              <w:r w:rsidR="001574A6">
                <w:rPr>
                  <w:szCs w:val="24"/>
                </w:rPr>
                <w:t>–</w:t>
              </w:r>
            </w:ins>
            <w:r w:rsidRPr="00785C54">
              <w:rPr>
                <w:szCs w:val="24"/>
              </w:rPr>
              <w:t xml:space="preserve"> </w:t>
            </w:r>
            <w:proofErr w:type="spellStart"/>
            <w:r w:rsidRPr="00785C54">
              <w:rPr>
                <w:szCs w:val="24"/>
              </w:rPr>
              <w:t>PreparationStep</w:t>
            </w:r>
            <w:proofErr w:type="spellEnd"/>
          </w:p>
        </w:tc>
        <w:tc>
          <w:tcPr>
            <w:tcW w:w="3555" w:type="dxa"/>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c>
          <w:tcPr>
            <w:tcW w:w="1945" w:type="dxa"/>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FD7078">
        <w:trPr>
          <w:jc w:val="center"/>
        </w:trPr>
        <w:tc>
          <w:tcPr>
            <w:tcW w:w="4252" w:type="dxa"/>
          </w:tcPr>
          <w:p w14:paraId="69E935D3" w14:textId="76593F5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483" w:author="Katharina Schleidt" w:date="2022-08-13T15:38:00Z">
              <w:r w:rsidRPr="00785C54" w:rsidDel="001574A6">
                <w:rPr>
                  <w:szCs w:val="24"/>
                </w:rPr>
                <w:delText>-</w:delText>
              </w:r>
            </w:del>
            <w:ins w:id="484" w:author="Katharina Schleidt" w:date="2022-08-13T15:38:00Z">
              <w:r w:rsidR="001574A6">
                <w:rPr>
                  <w:szCs w:val="24"/>
                </w:rPr>
                <w:t>–</w:t>
              </w:r>
            </w:ins>
            <w:r w:rsidRPr="00785C54">
              <w:rPr>
                <w:szCs w:val="24"/>
              </w:rPr>
              <w:t xml:space="preserve"> Sample</w:t>
            </w:r>
          </w:p>
        </w:tc>
        <w:tc>
          <w:tcPr>
            <w:tcW w:w="3555" w:type="dxa"/>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/Sample</w:t>
            </w:r>
          </w:p>
        </w:tc>
        <w:tc>
          <w:tcPr>
            <w:tcW w:w="1945" w:type="dxa"/>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FD7078">
        <w:trPr>
          <w:jc w:val="center"/>
        </w:trPr>
        <w:tc>
          <w:tcPr>
            <w:tcW w:w="4252" w:type="dxa"/>
          </w:tcPr>
          <w:p w14:paraId="6E60AD24" w14:textId="4777BE23"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Sample </w:t>
            </w:r>
            <w:del w:id="485" w:author="Katharina Schleidt" w:date="2022-08-13T15:38:00Z">
              <w:r w:rsidRPr="00785C54" w:rsidDel="001574A6">
                <w:rPr>
                  <w:szCs w:val="24"/>
                </w:rPr>
                <w:delText>-</w:delText>
              </w:r>
            </w:del>
            <w:ins w:id="486" w:author="Katharina Schleidt" w:date="2022-08-13T15:38:00Z">
              <w:r w:rsidR="001574A6">
                <w:rPr>
                  <w:szCs w:val="24"/>
                </w:rPr>
                <w:t>–</w:t>
              </w:r>
            </w:ins>
            <w:r w:rsidRPr="00785C54">
              <w:rPr>
                <w:szCs w:val="24"/>
              </w:rPr>
              <w:t xml:space="preserve"> Sampler</w:t>
            </w:r>
          </w:p>
        </w:tc>
        <w:tc>
          <w:tcPr>
            <w:tcW w:w="3555" w:type="dxa"/>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/Sampler</w:t>
            </w:r>
          </w:p>
        </w:tc>
        <w:tc>
          <w:tcPr>
            <w:tcW w:w="1945" w:type="dxa"/>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FD7078">
        <w:trPr>
          <w:jc w:val="center"/>
        </w:trPr>
        <w:tc>
          <w:tcPr>
            <w:tcW w:w="4252" w:type="dxa"/>
          </w:tcPr>
          <w:p w14:paraId="50D3F287" w14:textId="67D9906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487" w:author="Katharina Schleidt" w:date="2022-08-13T15:38:00Z">
              <w:r w:rsidRPr="00785C54" w:rsidDel="001574A6">
                <w:rPr>
                  <w:szCs w:val="24"/>
                </w:rPr>
                <w:delText>-</w:delText>
              </w:r>
            </w:del>
            <w:ins w:id="488" w:author="Katharina Schleidt" w:date="2022-08-13T15:38:00Z">
              <w:r w:rsidR="001574A6">
                <w:rPr>
                  <w:szCs w:val="24"/>
                </w:rPr>
                <w:t>–</w:t>
              </w:r>
            </w:ins>
            <w:r w:rsidRPr="00785C54">
              <w:rPr>
                <w:szCs w:val="24"/>
              </w:rPr>
              <w:t xml:space="preserve"> Sampling</w:t>
            </w:r>
          </w:p>
        </w:tc>
        <w:tc>
          <w:tcPr>
            <w:tcW w:w="3555" w:type="dxa"/>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/Sampling</w:t>
            </w:r>
          </w:p>
        </w:tc>
        <w:tc>
          <w:tcPr>
            <w:tcW w:w="1945" w:type="dxa"/>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FD7078">
        <w:trPr>
          <w:jc w:val="center"/>
        </w:trPr>
        <w:tc>
          <w:tcPr>
            <w:tcW w:w="4252" w:type="dxa"/>
            <w:tcBorders>
              <w:bottom w:val="single" w:sz="12" w:space="0" w:color="auto"/>
            </w:tcBorders>
          </w:tcPr>
          <w:p w14:paraId="5B5BB21B" w14:textId="273CCBB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489" w:author="Katharina Schleidt" w:date="2022-08-13T15:38:00Z">
              <w:r w:rsidRPr="00785C54" w:rsidDel="001574A6">
                <w:rPr>
                  <w:szCs w:val="24"/>
                </w:rPr>
                <w:delText>-</w:delText>
              </w:r>
            </w:del>
            <w:ins w:id="490" w:author="Katharina Schleidt" w:date="2022-08-13T15:38:00Z">
              <w:r w:rsidR="001574A6">
                <w:rPr>
                  <w:szCs w:val="24"/>
                </w:rPr>
                <w:t>–</w:t>
              </w:r>
            </w:ins>
            <w:r w:rsidRPr="00785C54">
              <w:rPr>
                <w:szCs w:val="24"/>
              </w:rPr>
              <w:t xml:space="preserve"> </w:t>
            </w:r>
            <w:proofErr w:type="spellStart"/>
            <w:r w:rsidRPr="00785C54">
              <w:rPr>
                <w:szCs w:val="24"/>
              </w:rPr>
              <w:t>SamplingProcedure</w:t>
            </w:r>
            <w:proofErr w:type="spellEnd"/>
          </w:p>
        </w:tc>
        <w:tc>
          <w:tcPr>
            <w:tcW w:w="3555" w:type="dxa"/>
            <w:tcBorders>
              <w:bottom w:val="single" w:sz="12" w:space="0" w:color="auto"/>
            </w:tcBorders>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c>
          <w:tcPr>
            <w:tcW w:w="1945" w:type="dxa"/>
            <w:tcBorders>
              <w:bottom w:val="single" w:sz="12" w:space="0" w:color="auto"/>
            </w:tcBorders>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BodyText"/>
      </w:pPr>
      <w:r w:rsidRPr="00785C54">
        <w:br w:type="page"/>
      </w:r>
    </w:p>
    <w:p w14:paraId="2D83394F" w14:textId="4D7E7EEE"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5 — Abstract Sample </w:t>
      </w:r>
      <w:del w:id="491" w:author="Katharina Schleidt" w:date="2022-08-13T16:40:00Z">
        <w:r w:rsidRPr="00785C54" w:rsidDel="00022C0A">
          <w:rPr>
            <w:szCs w:val="24"/>
          </w:rPr>
          <w:delText xml:space="preserve">core </w:delText>
        </w:r>
      </w:del>
      <w:ins w:id="492" w:author="Katharina Schleidt" w:date="2022-08-13T16:40:00Z">
        <w:r w:rsidR="00022C0A">
          <w:rPr>
            <w:szCs w:val="24"/>
          </w:rPr>
          <w:t>C</w:t>
        </w:r>
        <w:r w:rsidR="00022C0A" w:rsidRPr="00785C54">
          <w:rPr>
            <w:szCs w:val="24"/>
          </w:rPr>
          <w:t xml:space="preserve">ore </w:t>
        </w:r>
      </w:ins>
      <w:r w:rsidRPr="00785C54">
        <w:rPr>
          <w:szCs w:val="24"/>
        </w:rPr>
        <w:t>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70D950E" w14:textId="77777777" w:rsidTr="00FD7078">
        <w:trPr>
          <w:jc w:val="center"/>
        </w:trPr>
        <w:tc>
          <w:tcPr>
            <w:tcW w:w="4252" w:type="dxa"/>
            <w:tcBorders>
              <w:top w:val="single" w:sz="12" w:space="0" w:color="auto"/>
              <w:bottom w:val="single" w:sz="12" w:space="0" w:color="auto"/>
            </w:tcBorders>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0AAE2D54" w14:textId="76AA94B4" w:rsidR="005B5EAD" w:rsidRPr="00785C54" w:rsidRDefault="005B5EAD" w:rsidP="00785C54">
            <w:pPr>
              <w:pStyle w:val="Tableheader"/>
              <w:autoSpaceDE w:val="0"/>
              <w:autoSpaceDN w:val="0"/>
              <w:adjustRightInd w:val="0"/>
              <w:jc w:val="center"/>
              <w:rPr>
                <w:b/>
                <w:bCs/>
                <w:szCs w:val="20"/>
              </w:rPr>
            </w:pPr>
            <w:del w:id="493" w:author="REID-JAMOND Alison" w:date="2022-04-04T12:04:00Z">
              <w:r w:rsidRPr="00785C54" w:rsidDel="000A6B0A">
                <w:rPr>
                  <w:rStyle w:val="citeapp"/>
                  <w:b/>
                  <w:szCs w:val="24"/>
                  <w:shd w:val="clear" w:color="auto" w:fill="auto"/>
                </w:rPr>
                <w:delText>Annex A</w:delText>
              </w:r>
            </w:del>
            <w:ins w:id="494"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495"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FD7078">
        <w:trPr>
          <w:jc w:val="center"/>
        </w:trPr>
        <w:tc>
          <w:tcPr>
            <w:tcW w:w="4252" w:type="dxa"/>
            <w:tcBorders>
              <w:top w:val="single" w:sz="12" w:space="0" w:color="auto"/>
            </w:tcBorders>
          </w:tcPr>
          <w:p w14:paraId="3F1C1400" w14:textId="54193DF2" w:rsidR="005B5EAD" w:rsidRPr="00785C54" w:rsidRDefault="005B5EAD" w:rsidP="00785C54">
            <w:pPr>
              <w:pStyle w:val="Tablebody"/>
              <w:autoSpaceDE w:val="0"/>
              <w:autoSpaceDN w:val="0"/>
              <w:adjustRightInd w:val="0"/>
              <w:rPr>
                <w:szCs w:val="20"/>
              </w:rPr>
            </w:pPr>
            <w:r w:rsidRPr="00785C54">
              <w:rPr>
                <w:szCs w:val="24"/>
              </w:rPr>
              <w:t xml:space="preserve">Abstract Sample </w:t>
            </w:r>
            <w:del w:id="496" w:author="Katharina Schleidt" w:date="2022-08-13T16:40:00Z">
              <w:r w:rsidRPr="00785C54" w:rsidDel="00022C0A">
                <w:rPr>
                  <w:szCs w:val="24"/>
                </w:rPr>
                <w:delText xml:space="preserve">core </w:delText>
              </w:r>
            </w:del>
            <w:ins w:id="497" w:author="Katharina Schleidt" w:date="2022-08-13T16:40:00Z">
              <w:r w:rsidR="00022C0A">
                <w:rPr>
                  <w:szCs w:val="24"/>
                </w:rPr>
                <w:t>C</w:t>
              </w:r>
              <w:r w:rsidR="00022C0A" w:rsidRPr="00785C54">
                <w:rPr>
                  <w:szCs w:val="24"/>
                </w:rPr>
                <w:t xml:space="preserve">ore </w:t>
              </w:r>
            </w:ins>
            <w:r w:rsidRPr="00785C54">
              <w:rPr>
                <w:szCs w:val="24"/>
              </w:rPr>
              <w:t>package</w:t>
            </w:r>
          </w:p>
        </w:tc>
        <w:tc>
          <w:tcPr>
            <w:tcW w:w="3555" w:type="dxa"/>
            <w:tcBorders>
              <w:top w:val="single" w:sz="12" w:space="0" w:color="auto"/>
            </w:tcBorders>
          </w:tcPr>
          <w:p w14:paraId="33381CA4" w14:textId="79A1805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
        </w:tc>
        <w:tc>
          <w:tcPr>
            <w:tcW w:w="1945" w:type="dxa"/>
            <w:tcBorders>
              <w:top w:val="single" w:sz="12" w:space="0" w:color="auto"/>
            </w:tcBorders>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FD7078">
        <w:trPr>
          <w:jc w:val="center"/>
        </w:trPr>
        <w:tc>
          <w:tcPr>
            <w:tcW w:w="4252" w:type="dxa"/>
          </w:tcPr>
          <w:p w14:paraId="2505C58F" w14:textId="6A33595C" w:rsidR="005B5EAD" w:rsidRPr="00785C54" w:rsidRDefault="005B5EAD" w:rsidP="00785C54">
            <w:pPr>
              <w:pStyle w:val="Tablebody"/>
              <w:autoSpaceDE w:val="0"/>
              <w:autoSpaceDN w:val="0"/>
              <w:adjustRightInd w:val="0"/>
              <w:rPr>
                <w:szCs w:val="20"/>
              </w:rPr>
            </w:pPr>
            <w:r w:rsidRPr="00785C54">
              <w:rPr>
                <w:szCs w:val="24"/>
              </w:rPr>
              <w:t xml:space="preserve">Abstract Sample </w:t>
            </w:r>
            <w:del w:id="498" w:author="Katharina Schleidt" w:date="2022-08-13T16:40:00Z">
              <w:r w:rsidRPr="00785C54" w:rsidDel="00022C0A">
                <w:rPr>
                  <w:szCs w:val="24"/>
                </w:rPr>
                <w:delText xml:space="preserve">core </w:delText>
              </w:r>
            </w:del>
            <w:ins w:id="499" w:author="Katharina Schleidt" w:date="2022-08-13T16:40:00Z">
              <w:r w:rsidR="00022C0A">
                <w:rPr>
                  <w:szCs w:val="24"/>
                </w:rPr>
                <w:t>C</w:t>
              </w:r>
              <w:r w:rsidR="00022C0A" w:rsidRPr="00785C54">
                <w:rPr>
                  <w:szCs w:val="24"/>
                </w:rPr>
                <w:t xml:space="preserve">ore </w:t>
              </w:r>
            </w:ins>
            <w:del w:id="500" w:author="Katharina Schleidt" w:date="2022-08-13T15:38:00Z">
              <w:r w:rsidRPr="00785C54" w:rsidDel="001574A6">
                <w:rPr>
                  <w:szCs w:val="24"/>
                </w:rPr>
                <w:delText>-</w:delText>
              </w:r>
            </w:del>
            <w:ins w:id="501" w:author="Katharina Schleidt" w:date="2022-08-13T15:38:00Z">
              <w:r w:rsidR="001574A6">
                <w:rPr>
                  <w:szCs w:val="24"/>
                </w:rPr>
                <w:t>–</w:t>
              </w:r>
            </w:ins>
            <w:r w:rsidRPr="00785C54">
              <w:rPr>
                <w:szCs w:val="24"/>
              </w:rPr>
              <w:t xml:space="preserve"> </w:t>
            </w:r>
            <w:proofErr w:type="spellStart"/>
            <w:r w:rsidRPr="00785C54">
              <w:rPr>
                <w:szCs w:val="24"/>
              </w:rPr>
              <w:t>AbstractPreparationProcedure</w:t>
            </w:r>
            <w:proofErr w:type="spellEnd"/>
          </w:p>
        </w:tc>
        <w:tc>
          <w:tcPr>
            <w:tcW w:w="3555" w:type="dxa"/>
          </w:tcPr>
          <w:p w14:paraId="6978B652" w14:textId="2A14FCE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c>
          <w:tcPr>
            <w:tcW w:w="1945" w:type="dxa"/>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FD7078">
        <w:trPr>
          <w:jc w:val="center"/>
        </w:trPr>
        <w:tc>
          <w:tcPr>
            <w:tcW w:w="4252" w:type="dxa"/>
          </w:tcPr>
          <w:p w14:paraId="08452A47" w14:textId="72E5263E" w:rsidR="005B5EAD" w:rsidRPr="00785C54" w:rsidRDefault="005B5EAD" w:rsidP="00785C54">
            <w:pPr>
              <w:pStyle w:val="Tablebody"/>
              <w:autoSpaceDE w:val="0"/>
              <w:autoSpaceDN w:val="0"/>
              <w:adjustRightInd w:val="0"/>
              <w:rPr>
                <w:szCs w:val="20"/>
              </w:rPr>
            </w:pPr>
            <w:r w:rsidRPr="00785C54">
              <w:rPr>
                <w:szCs w:val="24"/>
              </w:rPr>
              <w:t xml:space="preserve">Abstract Sample </w:t>
            </w:r>
            <w:del w:id="502" w:author="Katharina Schleidt" w:date="2022-08-13T16:40:00Z">
              <w:r w:rsidRPr="00785C54" w:rsidDel="00022C0A">
                <w:rPr>
                  <w:szCs w:val="24"/>
                </w:rPr>
                <w:delText xml:space="preserve">core </w:delText>
              </w:r>
            </w:del>
            <w:ins w:id="503" w:author="Katharina Schleidt" w:date="2022-08-13T16:40:00Z">
              <w:r w:rsidR="00022C0A">
                <w:rPr>
                  <w:szCs w:val="24"/>
                </w:rPr>
                <w:t>C</w:t>
              </w:r>
              <w:r w:rsidR="00022C0A" w:rsidRPr="00785C54">
                <w:rPr>
                  <w:szCs w:val="24"/>
                </w:rPr>
                <w:t xml:space="preserve">ore </w:t>
              </w:r>
            </w:ins>
            <w:del w:id="504" w:author="Katharina Schleidt" w:date="2022-08-13T15:38:00Z">
              <w:r w:rsidRPr="00785C54" w:rsidDel="001574A6">
                <w:rPr>
                  <w:szCs w:val="24"/>
                </w:rPr>
                <w:delText>-</w:delText>
              </w:r>
            </w:del>
            <w:ins w:id="505" w:author="Katharina Schleidt" w:date="2022-08-13T15:38:00Z">
              <w:r w:rsidR="001574A6">
                <w:rPr>
                  <w:szCs w:val="24"/>
                </w:rPr>
                <w:t>–</w:t>
              </w:r>
            </w:ins>
            <w:r w:rsidRPr="00785C54">
              <w:rPr>
                <w:szCs w:val="24"/>
              </w:rPr>
              <w:t xml:space="preserve"> </w:t>
            </w:r>
            <w:proofErr w:type="spellStart"/>
            <w:r w:rsidRPr="00785C54">
              <w:rPr>
                <w:szCs w:val="24"/>
              </w:rPr>
              <w:t>AbstractPreparationStep</w:t>
            </w:r>
            <w:proofErr w:type="spellEnd"/>
          </w:p>
        </w:tc>
        <w:tc>
          <w:tcPr>
            <w:tcW w:w="3555" w:type="dxa"/>
          </w:tcPr>
          <w:p w14:paraId="607393DF" w14:textId="44E96F51"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c>
          <w:tcPr>
            <w:tcW w:w="1945" w:type="dxa"/>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FD7078">
        <w:trPr>
          <w:jc w:val="center"/>
        </w:trPr>
        <w:tc>
          <w:tcPr>
            <w:tcW w:w="4252" w:type="dxa"/>
          </w:tcPr>
          <w:p w14:paraId="2A95935A" w14:textId="7E82C318" w:rsidR="005B5EAD" w:rsidRPr="00785C54" w:rsidRDefault="005B5EAD" w:rsidP="00785C54">
            <w:pPr>
              <w:pStyle w:val="Tablebody"/>
              <w:autoSpaceDE w:val="0"/>
              <w:autoSpaceDN w:val="0"/>
              <w:adjustRightInd w:val="0"/>
              <w:rPr>
                <w:szCs w:val="20"/>
              </w:rPr>
            </w:pPr>
            <w:r w:rsidRPr="00785C54">
              <w:rPr>
                <w:szCs w:val="24"/>
              </w:rPr>
              <w:t xml:space="preserve">Abstract Sample </w:t>
            </w:r>
            <w:del w:id="506" w:author="Katharina Schleidt" w:date="2022-08-13T16:40:00Z">
              <w:r w:rsidRPr="00785C54" w:rsidDel="00022C0A">
                <w:rPr>
                  <w:szCs w:val="24"/>
                </w:rPr>
                <w:delText xml:space="preserve">core </w:delText>
              </w:r>
            </w:del>
            <w:ins w:id="507" w:author="Katharina Schleidt" w:date="2022-08-13T16:40:00Z">
              <w:r w:rsidR="00022C0A">
                <w:rPr>
                  <w:szCs w:val="24"/>
                </w:rPr>
                <w:t>C</w:t>
              </w:r>
              <w:r w:rsidR="00022C0A" w:rsidRPr="00785C54">
                <w:rPr>
                  <w:szCs w:val="24"/>
                </w:rPr>
                <w:t xml:space="preserve">ore </w:t>
              </w:r>
            </w:ins>
            <w:del w:id="508" w:author="Katharina Schleidt" w:date="2022-08-13T15:38:00Z">
              <w:r w:rsidRPr="00785C54" w:rsidDel="001574A6">
                <w:rPr>
                  <w:szCs w:val="24"/>
                </w:rPr>
                <w:delText>-</w:delText>
              </w:r>
            </w:del>
            <w:ins w:id="509" w:author="Katharina Schleidt" w:date="2022-08-13T15:38:00Z">
              <w:r w:rsidR="001574A6">
                <w:rPr>
                  <w:szCs w:val="24"/>
                </w:rPr>
                <w:t>–</w:t>
              </w:r>
            </w:ins>
            <w:r w:rsidRPr="00785C54">
              <w:rPr>
                <w:szCs w:val="24"/>
              </w:rPr>
              <w:t xml:space="preserve"> </w:t>
            </w:r>
            <w:proofErr w:type="spellStart"/>
            <w:r w:rsidRPr="00785C54">
              <w:rPr>
                <w:szCs w:val="24"/>
              </w:rPr>
              <w:t>AbstractSample</w:t>
            </w:r>
            <w:proofErr w:type="spellEnd"/>
          </w:p>
        </w:tc>
        <w:tc>
          <w:tcPr>
            <w:tcW w:w="3555" w:type="dxa"/>
          </w:tcPr>
          <w:p w14:paraId="4742A076" w14:textId="2B7E65B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c>
          <w:tcPr>
            <w:tcW w:w="1945" w:type="dxa"/>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FD7078">
        <w:trPr>
          <w:jc w:val="center"/>
        </w:trPr>
        <w:tc>
          <w:tcPr>
            <w:tcW w:w="4252" w:type="dxa"/>
          </w:tcPr>
          <w:p w14:paraId="02CF689B" w14:textId="1D331A98" w:rsidR="005B5EAD" w:rsidRPr="00785C54" w:rsidRDefault="005B5EAD" w:rsidP="00785C54">
            <w:pPr>
              <w:pStyle w:val="Tablebody"/>
              <w:autoSpaceDE w:val="0"/>
              <w:autoSpaceDN w:val="0"/>
              <w:adjustRightInd w:val="0"/>
              <w:rPr>
                <w:szCs w:val="20"/>
              </w:rPr>
            </w:pPr>
            <w:r w:rsidRPr="00785C54">
              <w:rPr>
                <w:szCs w:val="24"/>
              </w:rPr>
              <w:t xml:space="preserve">Abstract Sample </w:t>
            </w:r>
            <w:del w:id="510" w:author="Katharina Schleidt" w:date="2022-08-13T16:40:00Z">
              <w:r w:rsidRPr="00785C54" w:rsidDel="00022C0A">
                <w:rPr>
                  <w:szCs w:val="24"/>
                </w:rPr>
                <w:delText xml:space="preserve">core </w:delText>
              </w:r>
            </w:del>
            <w:ins w:id="511" w:author="Katharina Schleidt" w:date="2022-08-13T16:40:00Z">
              <w:r w:rsidR="00022C0A">
                <w:rPr>
                  <w:szCs w:val="24"/>
                </w:rPr>
                <w:t>C</w:t>
              </w:r>
              <w:r w:rsidR="00022C0A" w:rsidRPr="00785C54">
                <w:rPr>
                  <w:szCs w:val="24"/>
                </w:rPr>
                <w:t xml:space="preserve">ore </w:t>
              </w:r>
            </w:ins>
            <w:del w:id="512" w:author="Katharina Schleidt" w:date="2022-08-13T15:38:00Z">
              <w:r w:rsidRPr="00785C54" w:rsidDel="001574A6">
                <w:rPr>
                  <w:szCs w:val="24"/>
                </w:rPr>
                <w:delText>-</w:delText>
              </w:r>
            </w:del>
            <w:ins w:id="513" w:author="Katharina Schleidt" w:date="2022-08-13T15:38:00Z">
              <w:r w:rsidR="001574A6">
                <w:rPr>
                  <w:szCs w:val="24"/>
                </w:rPr>
                <w:t>–</w:t>
              </w:r>
            </w:ins>
            <w:r w:rsidRPr="00785C54">
              <w:rPr>
                <w:szCs w:val="24"/>
              </w:rPr>
              <w:t xml:space="preserve"> </w:t>
            </w:r>
            <w:proofErr w:type="spellStart"/>
            <w:r w:rsidRPr="00785C54">
              <w:rPr>
                <w:szCs w:val="24"/>
              </w:rPr>
              <w:t>AbstractSampler</w:t>
            </w:r>
            <w:proofErr w:type="spellEnd"/>
          </w:p>
        </w:tc>
        <w:tc>
          <w:tcPr>
            <w:tcW w:w="3555" w:type="dxa"/>
          </w:tcPr>
          <w:p w14:paraId="69ECBF60" w14:textId="78885C7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c>
          <w:tcPr>
            <w:tcW w:w="1945" w:type="dxa"/>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FD7078">
        <w:trPr>
          <w:jc w:val="center"/>
        </w:trPr>
        <w:tc>
          <w:tcPr>
            <w:tcW w:w="4252" w:type="dxa"/>
          </w:tcPr>
          <w:p w14:paraId="7430F651" w14:textId="2FDEAB72" w:rsidR="005B5EAD" w:rsidRPr="00785C54" w:rsidRDefault="005B5EAD" w:rsidP="00785C54">
            <w:pPr>
              <w:pStyle w:val="Tablebody"/>
              <w:autoSpaceDE w:val="0"/>
              <w:autoSpaceDN w:val="0"/>
              <w:adjustRightInd w:val="0"/>
              <w:rPr>
                <w:szCs w:val="20"/>
              </w:rPr>
            </w:pPr>
            <w:r w:rsidRPr="00785C54">
              <w:rPr>
                <w:szCs w:val="24"/>
              </w:rPr>
              <w:t xml:space="preserve">Abstract Sample </w:t>
            </w:r>
            <w:del w:id="514" w:author="Katharina Schleidt" w:date="2022-08-13T16:40:00Z">
              <w:r w:rsidRPr="00785C54" w:rsidDel="00022C0A">
                <w:rPr>
                  <w:szCs w:val="24"/>
                </w:rPr>
                <w:delText xml:space="preserve">core </w:delText>
              </w:r>
            </w:del>
            <w:ins w:id="515" w:author="Katharina Schleidt" w:date="2022-08-13T16:40:00Z">
              <w:r w:rsidR="00022C0A">
                <w:rPr>
                  <w:szCs w:val="24"/>
                </w:rPr>
                <w:t>C</w:t>
              </w:r>
              <w:r w:rsidR="00022C0A" w:rsidRPr="00785C54">
                <w:rPr>
                  <w:szCs w:val="24"/>
                </w:rPr>
                <w:t xml:space="preserve">ore </w:t>
              </w:r>
            </w:ins>
            <w:del w:id="516" w:author="Katharina Schleidt" w:date="2022-08-13T15:38:00Z">
              <w:r w:rsidRPr="00785C54" w:rsidDel="001574A6">
                <w:rPr>
                  <w:szCs w:val="24"/>
                </w:rPr>
                <w:delText>-</w:delText>
              </w:r>
            </w:del>
            <w:ins w:id="517" w:author="Katharina Schleidt" w:date="2022-08-13T15:38:00Z">
              <w:r w:rsidR="001574A6">
                <w:rPr>
                  <w:szCs w:val="24"/>
                </w:rPr>
                <w:t>–</w:t>
              </w:r>
            </w:ins>
            <w:r w:rsidRPr="00785C54">
              <w:rPr>
                <w:szCs w:val="24"/>
              </w:rPr>
              <w:t xml:space="preserve"> </w:t>
            </w:r>
            <w:proofErr w:type="spellStart"/>
            <w:r w:rsidRPr="00785C54">
              <w:rPr>
                <w:szCs w:val="24"/>
              </w:rPr>
              <w:t>AbstractSampling</w:t>
            </w:r>
            <w:proofErr w:type="spellEnd"/>
          </w:p>
        </w:tc>
        <w:tc>
          <w:tcPr>
            <w:tcW w:w="3555" w:type="dxa"/>
          </w:tcPr>
          <w:p w14:paraId="15667B7D" w14:textId="7CC7A3A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c>
          <w:tcPr>
            <w:tcW w:w="1945" w:type="dxa"/>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FD7078">
        <w:trPr>
          <w:jc w:val="center"/>
        </w:trPr>
        <w:tc>
          <w:tcPr>
            <w:tcW w:w="4252" w:type="dxa"/>
            <w:tcBorders>
              <w:bottom w:val="single" w:sz="12" w:space="0" w:color="auto"/>
            </w:tcBorders>
          </w:tcPr>
          <w:p w14:paraId="19FB4503" w14:textId="0271E438" w:rsidR="005B5EAD" w:rsidRPr="00785C54" w:rsidRDefault="005B5EAD" w:rsidP="00785C54">
            <w:pPr>
              <w:pStyle w:val="Tablebody"/>
              <w:autoSpaceDE w:val="0"/>
              <w:autoSpaceDN w:val="0"/>
              <w:adjustRightInd w:val="0"/>
              <w:rPr>
                <w:szCs w:val="20"/>
              </w:rPr>
            </w:pPr>
            <w:r w:rsidRPr="00785C54">
              <w:rPr>
                <w:szCs w:val="24"/>
              </w:rPr>
              <w:t xml:space="preserve">Abstract Sample </w:t>
            </w:r>
            <w:del w:id="518" w:author="Katharina Schleidt" w:date="2022-08-13T16:40:00Z">
              <w:r w:rsidRPr="00785C54" w:rsidDel="00022C0A">
                <w:rPr>
                  <w:szCs w:val="24"/>
                </w:rPr>
                <w:delText xml:space="preserve">core </w:delText>
              </w:r>
            </w:del>
            <w:ins w:id="519" w:author="Katharina Schleidt" w:date="2022-08-13T16:40:00Z">
              <w:r w:rsidR="00022C0A">
                <w:rPr>
                  <w:szCs w:val="24"/>
                </w:rPr>
                <w:t>C</w:t>
              </w:r>
              <w:r w:rsidR="00022C0A" w:rsidRPr="00785C54">
                <w:rPr>
                  <w:szCs w:val="24"/>
                </w:rPr>
                <w:t xml:space="preserve">ore </w:t>
              </w:r>
            </w:ins>
            <w:del w:id="520" w:author="Katharina Schleidt" w:date="2022-08-13T15:38:00Z">
              <w:r w:rsidRPr="00785C54" w:rsidDel="001574A6">
                <w:rPr>
                  <w:szCs w:val="24"/>
                </w:rPr>
                <w:delText>-</w:delText>
              </w:r>
            </w:del>
            <w:ins w:id="521" w:author="Katharina Schleidt" w:date="2022-08-13T15:38:00Z">
              <w:r w:rsidR="001574A6">
                <w:rPr>
                  <w:szCs w:val="24"/>
                </w:rPr>
                <w:t>–</w:t>
              </w:r>
            </w:ins>
            <w:r w:rsidRPr="00785C54">
              <w:rPr>
                <w:szCs w:val="24"/>
              </w:rPr>
              <w:t xml:space="preserve"> </w:t>
            </w:r>
            <w:proofErr w:type="spellStart"/>
            <w:r w:rsidRPr="00785C54">
              <w:rPr>
                <w:szCs w:val="24"/>
              </w:rPr>
              <w:t>AbstractSamplingProcedure</w:t>
            </w:r>
            <w:proofErr w:type="spellEnd"/>
          </w:p>
        </w:tc>
        <w:tc>
          <w:tcPr>
            <w:tcW w:w="3555" w:type="dxa"/>
            <w:tcBorders>
              <w:bottom w:val="single" w:sz="12" w:space="0" w:color="auto"/>
            </w:tcBorders>
          </w:tcPr>
          <w:p w14:paraId="57933E15" w14:textId="59D3935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c>
          <w:tcPr>
            <w:tcW w:w="1945" w:type="dxa"/>
            <w:tcBorders>
              <w:bottom w:val="single" w:sz="12" w:space="0" w:color="auto"/>
            </w:tcBorders>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4C78E497" w14:textId="77777777" w:rsidTr="00FD7078">
        <w:trPr>
          <w:jc w:val="center"/>
        </w:trPr>
        <w:tc>
          <w:tcPr>
            <w:tcW w:w="4252" w:type="dxa"/>
            <w:tcBorders>
              <w:top w:val="single" w:sz="12" w:space="0" w:color="auto"/>
              <w:bottom w:val="single" w:sz="12" w:space="0" w:color="auto"/>
            </w:tcBorders>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4E31182A" w14:textId="1E99CE60" w:rsidR="005B5EAD" w:rsidRPr="00785C54" w:rsidRDefault="005B5EAD" w:rsidP="00785C54">
            <w:pPr>
              <w:pStyle w:val="Tableheader"/>
              <w:autoSpaceDE w:val="0"/>
              <w:autoSpaceDN w:val="0"/>
              <w:adjustRightInd w:val="0"/>
              <w:jc w:val="center"/>
              <w:rPr>
                <w:b/>
                <w:bCs/>
                <w:szCs w:val="20"/>
              </w:rPr>
            </w:pPr>
            <w:del w:id="522"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523"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FD7078">
        <w:trPr>
          <w:jc w:val="center"/>
        </w:trPr>
        <w:tc>
          <w:tcPr>
            <w:tcW w:w="4252" w:type="dxa"/>
            <w:tcBorders>
              <w:top w:val="single" w:sz="12" w:space="0" w:color="auto"/>
            </w:tcBorders>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3555" w:type="dxa"/>
            <w:tcBorders>
              <w:top w:val="single" w:sz="12" w:space="0" w:color="auto"/>
            </w:tcBorders>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
        </w:tc>
        <w:tc>
          <w:tcPr>
            <w:tcW w:w="1945" w:type="dxa"/>
            <w:tcBorders>
              <w:top w:val="single" w:sz="12" w:space="0" w:color="auto"/>
            </w:tcBorders>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FD7078">
        <w:trPr>
          <w:jc w:val="center"/>
        </w:trPr>
        <w:tc>
          <w:tcPr>
            <w:tcW w:w="4252" w:type="dxa"/>
          </w:tcPr>
          <w:p w14:paraId="538F23DE" w14:textId="2F8D89A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24" w:author="Katharina Schleidt" w:date="2022-08-13T15:38:00Z">
              <w:r w:rsidRPr="00785C54" w:rsidDel="001574A6">
                <w:rPr>
                  <w:szCs w:val="24"/>
                </w:rPr>
                <w:delText>-</w:delText>
              </w:r>
            </w:del>
            <w:ins w:id="525" w:author="Katharina Schleidt" w:date="2022-08-13T15:38:00Z">
              <w:r w:rsidR="001574A6">
                <w:rPr>
                  <w:szCs w:val="24"/>
                </w:rPr>
                <w:t>–</w:t>
              </w:r>
            </w:ins>
            <w:r w:rsidRPr="00785C54">
              <w:rPr>
                <w:szCs w:val="24"/>
              </w:rPr>
              <w:t xml:space="preserve"> </w:t>
            </w:r>
            <w:proofErr w:type="spellStart"/>
            <w:r w:rsidRPr="00785C54">
              <w:rPr>
                <w:szCs w:val="24"/>
              </w:rPr>
              <w:t>MaterialSample</w:t>
            </w:r>
            <w:proofErr w:type="spellEnd"/>
          </w:p>
        </w:tc>
        <w:tc>
          <w:tcPr>
            <w:tcW w:w="3555" w:type="dxa"/>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c>
          <w:tcPr>
            <w:tcW w:w="1945" w:type="dxa"/>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FD7078">
        <w:trPr>
          <w:jc w:val="center"/>
        </w:trPr>
        <w:tc>
          <w:tcPr>
            <w:tcW w:w="4252" w:type="dxa"/>
          </w:tcPr>
          <w:p w14:paraId="34B8D8CB" w14:textId="0B0A6B07"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26" w:author="Katharina Schleidt" w:date="2022-08-13T15:38:00Z">
              <w:r w:rsidRPr="00785C54" w:rsidDel="001574A6">
                <w:rPr>
                  <w:szCs w:val="24"/>
                </w:rPr>
                <w:delText>-</w:delText>
              </w:r>
            </w:del>
            <w:ins w:id="527" w:author="Katharina Schleidt" w:date="2022-08-13T15:38:00Z">
              <w:r w:rsidR="001574A6">
                <w:rPr>
                  <w:szCs w:val="24"/>
                </w:rPr>
                <w:t>–</w:t>
              </w:r>
            </w:ins>
            <w:r w:rsidRPr="00785C54">
              <w:rPr>
                <w:szCs w:val="24"/>
              </w:rPr>
              <w:t xml:space="preserve"> </w:t>
            </w:r>
            <w:proofErr w:type="spellStart"/>
            <w:r w:rsidRPr="00785C54">
              <w:rPr>
                <w:szCs w:val="24"/>
              </w:rPr>
              <w:t>NamedLocation</w:t>
            </w:r>
            <w:proofErr w:type="spellEnd"/>
          </w:p>
        </w:tc>
        <w:tc>
          <w:tcPr>
            <w:tcW w:w="3555" w:type="dxa"/>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c>
          <w:tcPr>
            <w:tcW w:w="1945" w:type="dxa"/>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FD7078">
        <w:trPr>
          <w:jc w:val="center"/>
        </w:trPr>
        <w:tc>
          <w:tcPr>
            <w:tcW w:w="4252" w:type="dxa"/>
          </w:tcPr>
          <w:p w14:paraId="51415D19" w14:textId="2DCA112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28" w:author="Katharina Schleidt" w:date="2022-08-13T15:38:00Z">
              <w:r w:rsidRPr="00785C54" w:rsidDel="001574A6">
                <w:rPr>
                  <w:szCs w:val="24"/>
                </w:rPr>
                <w:delText>-</w:delText>
              </w:r>
            </w:del>
            <w:ins w:id="529" w:author="Katharina Schleidt" w:date="2022-08-13T15:38:00Z">
              <w:r w:rsidR="001574A6">
                <w:rPr>
                  <w:szCs w:val="24"/>
                </w:rPr>
                <w:t>–</w:t>
              </w:r>
            </w:ins>
            <w:r w:rsidRPr="00785C54">
              <w:rPr>
                <w:szCs w:val="24"/>
              </w:rPr>
              <w:t xml:space="preserve"> </w:t>
            </w:r>
            <w:proofErr w:type="spellStart"/>
            <w:r w:rsidRPr="00785C54">
              <w:rPr>
                <w:szCs w:val="24"/>
              </w:rPr>
              <w:t>PhysicalDimension</w:t>
            </w:r>
            <w:proofErr w:type="spellEnd"/>
          </w:p>
        </w:tc>
        <w:tc>
          <w:tcPr>
            <w:tcW w:w="3555" w:type="dxa"/>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c>
          <w:tcPr>
            <w:tcW w:w="1945" w:type="dxa"/>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FD7078">
        <w:trPr>
          <w:jc w:val="center"/>
        </w:trPr>
        <w:tc>
          <w:tcPr>
            <w:tcW w:w="4252" w:type="dxa"/>
          </w:tcPr>
          <w:p w14:paraId="71B9E9A1" w14:textId="3484C60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30" w:author="Katharina Schleidt" w:date="2022-08-13T15:38:00Z">
              <w:r w:rsidRPr="00785C54" w:rsidDel="001574A6">
                <w:rPr>
                  <w:szCs w:val="24"/>
                </w:rPr>
                <w:delText>-</w:delText>
              </w:r>
            </w:del>
            <w:ins w:id="531" w:author="Katharina Schleidt" w:date="2022-08-13T15:38:00Z">
              <w:r w:rsidR="001574A6">
                <w:rPr>
                  <w:szCs w:val="24"/>
                </w:rPr>
                <w:t>–</w:t>
              </w:r>
            </w:ins>
            <w:r w:rsidRPr="00785C54">
              <w:rPr>
                <w:szCs w:val="24"/>
              </w:rPr>
              <w:t xml:space="preserve"> Sample</w:t>
            </w:r>
          </w:p>
        </w:tc>
        <w:tc>
          <w:tcPr>
            <w:tcW w:w="3555" w:type="dxa"/>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-basic/Sample</w:t>
            </w:r>
          </w:p>
        </w:tc>
        <w:tc>
          <w:tcPr>
            <w:tcW w:w="1945" w:type="dxa"/>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FD7078">
        <w:trPr>
          <w:jc w:val="center"/>
        </w:trPr>
        <w:tc>
          <w:tcPr>
            <w:tcW w:w="4252" w:type="dxa"/>
          </w:tcPr>
          <w:p w14:paraId="1703961E" w14:textId="21823218"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32" w:author="Katharina Schleidt" w:date="2022-08-13T15:38:00Z">
              <w:r w:rsidRPr="00785C54" w:rsidDel="001574A6">
                <w:rPr>
                  <w:szCs w:val="24"/>
                </w:rPr>
                <w:delText>-</w:delText>
              </w:r>
            </w:del>
            <w:ins w:id="533" w:author="Katharina Schleidt" w:date="2022-08-13T15:38:00Z">
              <w:r w:rsidR="001574A6">
                <w:rPr>
                  <w:szCs w:val="24"/>
                </w:rPr>
                <w:t>–</w:t>
              </w:r>
            </w:ins>
            <w:r w:rsidRPr="00785C54">
              <w:rPr>
                <w:szCs w:val="24"/>
              </w:rPr>
              <w:t xml:space="preserve"> </w:t>
            </w:r>
            <w:proofErr w:type="spellStart"/>
            <w:r w:rsidRPr="00785C54">
              <w:rPr>
                <w:szCs w:val="24"/>
              </w:rPr>
              <w:t>SampleCollection</w:t>
            </w:r>
            <w:proofErr w:type="spellEnd"/>
          </w:p>
        </w:tc>
        <w:tc>
          <w:tcPr>
            <w:tcW w:w="3555" w:type="dxa"/>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c>
          <w:tcPr>
            <w:tcW w:w="1945" w:type="dxa"/>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FD7078">
        <w:trPr>
          <w:jc w:val="center"/>
        </w:trPr>
        <w:tc>
          <w:tcPr>
            <w:tcW w:w="4252" w:type="dxa"/>
          </w:tcPr>
          <w:p w14:paraId="30DA2B57" w14:textId="1A5F2BD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34" w:author="Katharina Schleidt" w:date="2022-08-13T15:38:00Z">
              <w:r w:rsidRPr="00785C54" w:rsidDel="001574A6">
                <w:rPr>
                  <w:szCs w:val="24"/>
                </w:rPr>
                <w:delText>-</w:delText>
              </w:r>
            </w:del>
            <w:ins w:id="535" w:author="Katharina Schleidt" w:date="2022-08-13T15:38:00Z">
              <w:r w:rsidR="001574A6">
                <w:rPr>
                  <w:szCs w:val="24"/>
                </w:rPr>
                <w:t>–</w:t>
              </w:r>
            </w:ins>
            <w:r w:rsidRPr="00785C54">
              <w:rPr>
                <w:szCs w:val="24"/>
              </w:rPr>
              <w:t xml:space="preserve"> Sampler</w:t>
            </w:r>
          </w:p>
        </w:tc>
        <w:tc>
          <w:tcPr>
            <w:tcW w:w="3555" w:type="dxa"/>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-basic/Sampler</w:t>
            </w:r>
          </w:p>
        </w:tc>
        <w:tc>
          <w:tcPr>
            <w:tcW w:w="1945" w:type="dxa"/>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FD7078">
        <w:trPr>
          <w:jc w:val="center"/>
        </w:trPr>
        <w:tc>
          <w:tcPr>
            <w:tcW w:w="4252" w:type="dxa"/>
          </w:tcPr>
          <w:p w14:paraId="1A5623E2" w14:textId="1F0AFFE8"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 xml:space="preserve">Basic Samples </w:t>
            </w:r>
            <w:del w:id="536" w:author="Katharina Schleidt" w:date="2022-08-13T15:38:00Z">
              <w:r w:rsidRPr="00785C54" w:rsidDel="001574A6">
                <w:rPr>
                  <w:szCs w:val="24"/>
                </w:rPr>
                <w:delText>-</w:delText>
              </w:r>
            </w:del>
            <w:ins w:id="537" w:author="Katharina Schleidt" w:date="2022-08-13T15:38:00Z">
              <w:r w:rsidR="001574A6">
                <w:rPr>
                  <w:szCs w:val="24"/>
                </w:rPr>
                <w:t>–</w:t>
              </w:r>
            </w:ins>
            <w:r w:rsidRPr="00785C54">
              <w:rPr>
                <w:szCs w:val="24"/>
              </w:rPr>
              <w:t xml:space="preserve"> Sampling</w:t>
            </w:r>
          </w:p>
        </w:tc>
        <w:tc>
          <w:tcPr>
            <w:tcW w:w="3555" w:type="dxa"/>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-basic/Sampling</w:t>
            </w:r>
          </w:p>
        </w:tc>
        <w:tc>
          <w:tcPr>
            <w:tcW w:w="1945" w:type="dxa"/>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FD7078">
        <w:trPr>
          <w:jc w:val="center"/>
        </w:trPr>
        <w:tc>
          <w:tcPr>
            <w:tcW w:w="4252" w:type="dxa"/>
          </w:tcPr>
          <w:p w14:paraId="68636897" w14:textId="48C8D5B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38" w:author="Katharina Schleidt" w:date="2022-08-13T15:38:00Z">
              <w:r w:rsidRPr="00785C54" w:rsidDel="001574A6">
                <w:rPr>
                  <w:szCs w:val="24"/>
                </w:rPr>
                <w:delText>-</w:delText>
              </w:r>
            </w:del>
            <w:ins w:id="539" w:author="Katharina Schleidt" w:date="2022-08-13T15:38:00Z">
              <w:r w:rsidR="001574A6">
                <w:rPr>
                  <w:szCs w:val="24"/>
                </w:rPr>
                <w:t>–</w:t>
              </w:r>
            </w:ins>
            <w:r w:rsidRPr="00785C54">
              <w:rPr>
                <w:szCs w:val="24"/>
              </w:rPr>
              <w:t xml:space="preserve"> </w:t>
            </w:r>
            <w:proofErr w:type="spellStart"/>
            <w:r w:rsidRPr="00785C54">
              <w:rPr>
                <w:szCs w:val="24"/>
              </w:rPr>
              <w:t>SpatialSample</w:t>
            </w:r>
            <w:proofErr w:type="spellEnd"/>
          </w:p>
        </w:tc>
        <w:tc>
          <w:tcPr>
            <w:tcW w:w="3555" w:type="dxa"/>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c>
          <w:tcPr>
            <w:tcW w:w="1945" w:type="dxa"/>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FD7078">
        <w:trPr>
          <w:jc w:val="center"/>
        </w:trPr>
        <w:tc>
          <w:tcPr>
            <w:tcW w:w="4252" w:type="dxa"/>
          </w:tcPr>
          <w:p w14:paraId="7059027A" w14:textId="20F5F44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40" w:author="Katharina Schleidt" w:date="2022-08-13T15:38:00Z">
              <w:r w:rsidRPr="00785C54" w:rsidDel="001574A6">
                <w:rPr>
                  <w:szCs w:val="24"/>
                </w:rPr>
                <w:delText>-</w:delText>
              </w:r>
            </w:del>
            <w:ins w:id="541" w:author="Katharina Schleidt" w:date="2022-08-13T15:38:00Z">
              <w:r w:rsidR="001574A6">
                <w:rPr>
                  <w:szCs w:val="24"/>
                </w:rPr>
                <w:t>–</w:t>
              </w:r>
            </w:ins>
            <w:r w:rsidRPr="00785C54">
              <w:rPr>
                <w:szCs w:val="24"/>
              </w:rPr>
              <w:t xml:space="preserve"> </w:t>
            </w:r>
            <w:proofErr w:type="spellStart"/>
            <w:r w:rsidRPr="00785C54">
              <w:rPr>
                <w:szCs w:val="24"/>
              </w:rPr>
              <w:t>StatisticalClassification</w:t>
            </w:r>
            <w:proofErr w:type="spellEnd"/>
          </w:p>
        </w:tc>
        <w:tc>
          <w:tcPr>
            <w:tcW w:w="3555" w:type="dxa"/>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c>
          <w:tcPr>
            <w:tcW w:w="1945" w:type="dxa"/>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FD7078">
        <w:trPr>
          <w:jc w:val="center"/>
        </w:trPr>
        <w:tc>
          <w:tcPr>
            <w:tcW w:w="4252" w:type="dxa"/>
            <w:tcBorders>
              <w:bottom w:val="single" w:sz="12" w:space="0" w:color="auto"/>
            </w:tcBorders>
          </w:tcPr>
          <w:p w14:paraId="226B8411" w14:textId="7AA2CC1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42" w:author="Katharina Schleidt" w:date="2022-08-13T15:38:00Z">
              <w:r w:rsidRPr="00785C54" w:rsidDel="001574A6">
                <w:rPr>
                  <w:szCs w:val="24"/>
                </w:rPr>
                <w:delText>-</w:delText>
              </w:r>
            </w:del>
            <w:ins w:id="543" w:author="Katharina Schleidt" w:date="2022-08-13T15:38:00Z">
              <w:r w:rsidR="001574A6">
                <w:rPr>
                  <w:szCs w:val="24"/>
                </w:rPr>
                <w:t>–</w:t>
              </w:r>
            </w:ins>
            <w:r w:rsidRPr="00785C54">
              <w:rPr>
                <w:szCs w:val="24"/>
              </w:rPr>
              <w:t xml:space="preserve"> </w:t>
            </w:r>
            <w:proofErr w:type="spellStart"/>
            <w:r w:rsidRPr="00785C54">
              <w:rPr>
                <w:szCs w:val="24"/>
              </w:rPr>
              <w:t>StatisticalSample</w:t>
            </w:r>
            <w:proofErr w:type="spellEnd"/>
          </w:p>
        </w:tc>
        <w:tc>
          <w:tcPr>
            <w:tcW w:w="3555" w:type="dxa"/>
            <w:tcBorders>
              <w:bottom w:val="single" w:sz="12" w:space="0" w:color="auto"/>
            </w:tcBorders>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c>
          <w:tcPr>
            <w:tcW w:w="1945" w:type="dxa"/>
            <w:tcBorders>
              <w:bottom w:val="single" w:sz="12" w:space="0" w:color="auto"/>
            </w:tcBorders>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Packaging, requirements and dependencies</w:t>
      </w:r>
    </w:p>
    <w:p w14:paraId="76FBA22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Requirements</w:t>
      </w:r>
    </w:p>
    <w:p w14:paraId="2E89E07C" w14:textId="51EC9543" w:rsidR="005B5EAD" w:rsidRPr="00785C54" w:rsidRDefault="005B5EAD" w:rsidP="00785C54">
      <w:pPr>
        <w:pStyle w:val="BodyText"/>
        <w:autoSpaceDE w:val="0"/>
        <w:autoSpaceDN w:val="0"/>
        <w:adjustRightInd w:val="0"/>
        <w:rPr>
          <w:szCs w:val="24"/>
        </w:rPr>
      </w:pPr>
      <w:r w:rsidRPr="00785C54">
        <w:rPr>
          <w:szCs w:val="24"/>
        </w:rPr>
        <w:t>As OMS implementations often seamlessly integrate with existing data ecosystems, a very flexible requirements and conformance structure is defined. This structure</w:t>
      </w:r>
      <w:ins w:id="544" w:author="Katharina Schleidt" w:date="2022-08-13T16:33:00Z">
        <w:r w:rsidR="0007557E">
          <w:rPr>
            <w:szCs w:val="24"/>
          </w:rPr>
          <w:t xml:space="preserve"> </w:t>
        </w:r>
      </w:ins>
      <w:r w:rsidRPr="00785C54">
        <w:rPr>
          <w:szCs w:val="24"/>
        </w:rPr>
        <w:t>enables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BodyText"/>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6BDBA63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545"/>
      <w:r w:rsidRPr="00785C54">
        <w:rPr>
          <w:szCs w:val="24"/>
        </w:rPr>
        <w:t>EXAMPLE</w:t>
      </w:r>
      <w:r w:rsidRPr="00785C54">
        <w:rPr>
          <w:szCs w:val="24"/>
        </w:rPr>
        <w:tab/>
      </w:r>
      <w:ins w:id="546" w:author="Katharina Schleidt" w:date="2022-08-13T15:52:00Z">
        <w:r w:rsidR="002A0086" w:rsidRPr="002A0086">
          <w:rPr>
            <w:szCs w:val="24"/>
          </w:rPr>
          <w:t>Some providers only serve information</w:t>
        </w:r>
        <w:r w:rsidR="002A0086">
          <w:rPr>
            <w:szCs w:val="24"/>
          </w:rPr>
          <w:t xml:space="preserve"> </w:t>
        </w:r>
      </w:ins>
      <w:del w:id="547" w:author="Katharina Schleidt" w:date="2022-08-13T15:52:00Z">
        <w:r w:rsidRPr="00785C54" w:rsidDel="002A0086">
          <w:rPr>
            <w:szCs w:val="24"/>
          </w:rPr>
          <w:delText xml:space="preserve">A provider may only serve information </w:delText>
        </w:r>
        <w:commentRangeEnd w:id="545"/>
        <w:r w:rsidR="000A6B0A" w:rsidDel="002A0086">
          <w:rPr>
            <w:rStyle w:val="CommentReference"/>
            <w:rFonts w:eastAsia="MS Mincho"/>
            <w:lang w:eastAsia="ja-JP"/>
          </w:rPr>
          <w:commentReference w:id="545"/>
        </w:r>
      </w:del>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BodyText"/>
        <w:autoSpaceDE w:val="0"/>
        <w:autoSpaceDN w:val="0"/>
        <w:adjustRightInd w:val="0"/>
        <w:rPr>
          <w:szCs w:val="24"/>
        </w:rPr>
      </w:pPr>
      <w:r w:rsidRPr="00785C54">
        <w:rPr>
          <w:szCs w:val="24"/>
        </w:rPr>
        <w:t>For this purpose, a fine</w:t>
      </w:r>
      <w:ins w:id="548" w:author="REID-JAMOND Alison" w:date="2022-04-04T12:42:00Z">
        <w:r w:rsidR="000A6B0A">
          <w:rPr>
            <w:szCs w:val="24"/>
          </w:rPr>
          <w:t>-</w:t>
        </w:r>
      </w:ins>
      <w:del w:id="549" w:author="REID-JAMOND Alison" w:date="2022-04-04T12:42:00Z">
        <w:r w:rsidRPr="00785C54" w:rsidDel="000A6B0A">
          <w:rPr>
            <w:szCs w:val="24"/>
          </w:rPr>
          <w:delText xml:space="preserve"> </w:delText>
        </w:r>
      </w:del>
      <w:r w:rsidRPr="00785C54">
        <w:rPr>
          <w:szCs w:val="24"/>
        </w:rPr>
        <w:t xml:space="preserve">grained structure for requirements and recommendations, requirements classes and conformance classes has been defined. As far as possible, patterns from the OGC Modular </w:t>
      </w:r>
      <w:proofErr w:type="gramStart"/>
      <w:r w:rsidRPr="00785C54">
        <w:rPr>
          <w:szCs w:val="24"/>
        </w:rPr>
        <w:lastRenderedPageBreak/>
        <w:t>Specification</w:t>
      </w:r>
      <w:r w:rsidRPr="00785C54">
        <w:rPr>
          <w:szCs w:val="24"/>
          <w:vertAlign w:val="superscript"/>
        </w:rPr>
        <w:t>[</w:t>
      </w:r>
      <w:proofErr w:type="gramEnd"/>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550" w:author="REID-JAMOND Alison" w:date="2022-04-04T12:42:00Z">
        <w:r w:rsidR="000A6B0A">
          <w:rPr>
            <w:szCs w:val="24"/>
          </w:rPr>
          <w:t>.</w:t>
        </w:r>
      </w:ins>
      <w:del w:id="551"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552" w:author="REID-JAMOND Alison" w:date="2022-04-04T12:42:00Z">
        <w:r w:rsidR="000A6B0A">
          <w:rPr>
            <w:szCs w:val="24"/>
          </w:rPr>
          <w:t>.</w:t>
        </w:r>
      </w:ins>
      <w:del w:id="553" w:author="REID-JAMOND Alison" w:date="2022-04-04T12:42:00Z">
        <w:r w:rsidRPr="00785C54" w:rsidDel="000A6B0A">
          <w:rPr>
            <w:szCs w:val="24"/>
          </w:rPr>
          <w:delText>;</w:delText>
        </w:r>
      </w:del>
    </w:p>
    <w:p w14:paraId="7D45F59A" w14:textId="348612E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Thematic </w:t>
      </w:r>
      <w:del w:id="554" w:author="Katharina Schleidt" w:date="2022-08-13T17:24:00Z">
        <w:r w:rsidRPr="00785C54" w:rsidDel="000F7C96">
          <w:rPr>
            <w:szCs w:val="24"/>
          </w:rPr>
          <w:delText>Domain</w:delText>
        </w:r>
      </w:del>
      <w:ins w:id="555" w:author="Katharina Schleidt" w:date="2022-08-13T17:24:00Z">
        <w:r w:rsidR="000F7C96">
          <w:rPr>
            <w:szCs w:val="24"/>
          </w:rPr>
          <w:t>domain</w:t>
        </w:r>
      </w:ins>
      <w:r w:rsidRPr="00785C54">
        <w:rPr>
          <w:szCs w:val="24"/>
        </w:rPr>
        <w:t xml:space="preserve">s </w:t>
      </w:r>
      <w:del w:id="556" w:author="Katharina Schleidt" w:date="2022-08-13T16:12:00Z">
        <w:r w:rsidRPr="00785C54" w:rsidDel="009061F0">
          <w:rPr>
            <w:szCs w:val="24"/>
          </w:rPr>
          <w:delText>may</w:delText>
        </w:r>
      </w:del>
      <w:ins w:id="557" w:author="Katharina Schleidt" w:date="2022-08-13T16:12:00Z">
        <w:r w:rsidR="009061F0">
          <w:rPr>
            <w:szCs w:val="24"/>
          </w:rPr>
          <w:t>can</w:t>
        </w:r>
      </w:ins>
      <w:r w:rsidRPr="00785C54">
        <w:rPr>
          <w:szCs w:val="24"/>
        </w:rPr>
        <w:t xml:space="preserve">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BodyText"/>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BodyText"/>
        <w:autoSpaceDE w:val="0"/>
        <w:autoSpaceDN w:val="0"/>
        <w:adjustRightInd w:val="0"/>
        <w:rPr>
          <w:szCs w:val="24"/>
        </w:rPr>
      </w:pPr>
      <w:r w:rsidRPr="00785C54">
        <w:rPr>
          <w:szCs w:val="24"/>
        </w:rPr>
        <w:t>One example of such external definition and hosting pertains to the provision of observable properties. In previous versions of the</w:t>
      </w:r>
      <w:ins w:id="558" w:author="REID-JAMOND Alison" w:date="2022-04-04T08:13:00Z">
        <w:r w:rsidR="003E2160">
          <w:rPr>
            <w:szCs w:val="24"/>
          </w:rPr>
          <w:t xml:space="preserve"> Observations and Measurements (</w:t>
        </w:r>
      </w:ins>
      <w:del w:id="559" w:author="REID-JAMOND Alison" w:date="2022-04-04T08:13:00Z">
        <w:r w:rsidRPr="00785C54" w:rsidDel="003E2160">
          <w:rPr>
            <w:szCs w:val="24"/>
          </w:rPr>
          <w:delText xml:space="preserve"> </w:delText>
        </w:r>
      </w:del>
      <w:r w:rsidRPr="00785C54">
        <w:rPr>
          <w:szCs w:val="24"/>
        </w:rPr>
        <w:t>O&amp;M</w:t>
      </w:r>
      <w:ins w:id="560" w:author="REID-JAMOND Alison" w:date="2022-04-04T08:13:00Z">
        <w:r w:rsidR="003E2160">
          <w:rPr>
            <w:szCs w:val="24"/>
          </w:rPr>
          <w:t>)</w:t>
        </w:r>
      </w:ins>
      <w:r w:rsidRPr="00785C54">
        <w:rPr>
          <w:szCs w:val="24"/>
        </w:rPr>
        <w:t xml:space="preserve"> Model, the observable properties concept was only included as a </w:t>
      </w:r>
      <w:proofErr w:type="spellStart"/>
      <w:r w:rsidRPr="00785C54">
        <w:rPr>
          <w:szCs w:val="24"/>
        </w:rPr>
        <w:t>metaclass</w:t>
      </w:r>
      <w:proofErr w:type="spellEnd"/>
      <w:r w:rsidRPr="00785C54">
        <w:rPr>
          <w:szCs w:val="24"/>
        </w:rPr>
        <w:t>, with the assumption that a reference to an existing code list will be provided. Within the current OMS Model,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BodyText"/>
        <w:autoSpaceDE w:val="0"/>
        <w:autoSpaceDN w:val="0"/>
        <w:adjustRightInd w:val="0"/>
        <w:rPr>
          <w:szCs w:val="24"/>
        </w:rPr>
      </w:pPr>
      <w:r w:rsidRPr="00785C54">
        <w:rPr>
          <w:szCs w:val="24"/>
        </w:rPr>
        <w:t xml:space="preserve">In order to expose this flexibility beyond the package structure described above, a </w:t>
      </w:r>
      <w:proofErr w:type="gramStart"/>
      <w:r w:rsidRPr="00785C54">
        <w:rPr>
          <w:szCs w:val="24"/>
        </w:rPr>
        <w:t>fine grained</w:t>
      </w:r>
      <w:proofErr w:type="gramEnd"/>
      <w:r w:rsidRPr="00785C54">
        <w:rPr>
          <w:szCs w:val="24"/>
        </w:rPr>
        <w:t xml:space="preserve">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UML</w:t>
      </w:r>
    </w:p>
    <w:p w14:paraId="1E92562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UML package structure</w:t>
      </w:r>
    </w:p>
    <w:p w14:paraId="6EFFEFA1" w14:textId="77777777" w:rsidR="005B5EAD" w:rsidRPr="00785C54" w:rsidRDefault="005B5EAD" w:rsidP="00785C54">
      <w:pPr>
        <w:pStyle w:val="BodyText"/>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5C257D2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xml:space="preserve">: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w:t>
      </w:r>
      <w:del w:id="561" w:author="Katharina Schleidt" w:date="2022-08-13T16:56:00Z">
        <w:r w:rsidRPr="00785C54" w:rsidDel="001C6797">
          <w:rPr>
            <w:szCs w:val="24"/>
          </w:rPr>
          <w:delText xml:space="preserve">Measurements </w:delText>
        </w:r>
      </w:del>
      <w:ins w:id="562" w:author="Katharina Schleidt" w:date="2022-08-13T16:56:00Z">
        <w:r w:rsidR="001C6797">
          <w:rPr>
            <w:szCs w:val="24"/>
          </w:rPr>
          <w:t>m</w:t>
        </w:r>
        <w:r w:rsidR="001C6797" w:rsidRPr="00785C54">
          <w:rPr>
            <w:szCs w:val="24"/>
          </w:rPr>
          <w:t xml:space="preserve">easurements </w:t>
        </w:r>
      </w:ins>
      <w:r w:rsidRPr="00785C54">
        <w:rPr>
          <w:szCs w:val="24"/>
        </w:rPr>
        <w:t xml:space="preserve">and </w:t>
      </w:r>
      <w:del w:id="563" w:author="Katharina Schleidt" w:date="2022-08-13T16:56:00Z">
        <w:r w:rsidRPr="00785C54" w:rsidDel="001C6797">
          <w:rPr>
            <w:szCs w:val="24"/>
          </w:rPr>
          <w:delText xml:space="preserve">Samples </w:delText>
        </w:r>
      </w:del>
      <w:ins w:id="564" w:author="Katharina Schleidt" w:date="2022-08-13T16:56:00Z">
        <w:r w:rsidR="001C6797">
          <w:rPr>
            <w:szCs w:val="24"/>
          </w:rPr>
          <w:t>s</w:t>
        </w:r>
        <w:r w:rsidR="001C6797" w:rsidRPr="00785C54">
          <w:rPr>
            <w:szCs w:val="24"/>
          </w:rPr>
          <w:t xml:space="preserve">amples </w:t>
        </w:r>
      </w:ins>
      <w:del w:id="565" w:author="Katharina Schleidt" w:date="2022-08-13T16:56:00Z">
        <w:r w:rsidRPr="00785C54" w:rsidDel="001C6797">
          <w:rPr>
            <w:szCs w:val="24"/>
          </w:rPr>
          <w:delText>Model</w:delText>
        </w:r>
      </w:del>
      <w:ins w:id="566" w:author="Katharina Schleidt" w:date="2022-08-13T16:56:00Z">
        <w:r w:rsidR="001C6797">
          <w:rPr>
            <w:szCs w:val="24"/>
          </w:rPr>
          <w:t>m</w:t>
        </w:r>
        <w:r w:rsidR="001C6797" w:rsidRPr="00785C54">
          <w:rPr>
            <w:szCs w:val="24"/>
          </w:rPr>
          <w:t>odel</w:t>
        </w:r>
      </w:ins>
      <w:r w:rsidRPr="00785C54">
        <w:rPr>
          <w:szCs w:val="24"/>
        </w:rPr>
        <w:t>,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Abstract Core</w:t>
      </w:r>
      <w:r w:rsidRPr="00785C54">
        <w:rPr>
          <w:szCs w:val="24"/>
        </w:rPr>
        <w:t xml:space="preserve">: Within the Abstract Core Model Packages, only abstract </w:t>
      </w:r>
      <w:proofErr w:type="spellStart"/>
      <w:r w:rsidRPr="00785C54">
        <w:rPr>
          <w:szCs w:val="24"/>
        </w:rPr>
        <w:t>featureTypes</w:t>
      </w:r>
      <w:proofErr w:type="spellEnd"/>
      <w:r w:rsidRPr="00785C54">
        <w:rPr>
          <w:szCs w:val="24"/>
        </w:rPr>
        <w:t xml:space="preserve"> are provided following the semantic structure of the Conceptual model (</w:t>
      </w:r>
      <w:proofErr w:type="gramStart"/>
      <w:r w:rsidRPr="00785C54">
        <w:rPr>
          <w:szCs w:val="24"/>
        </w:rPr>
        <w:t>i.e</w:t>
      </w:r>
      <w:ins w:id="567" w:author="REID-JAMOND Alison" w:date="2022-04-04T12:44:00Z">
        <w:r w:rsidR="000A6B0A">
          <w:rPr>
            <w:szCs w:val="24"/>
          </w:rPr>
          <w:t>.</w:t>
        </w:r>
      </w:ins>
      <w:proofErr w:type="gramEnd"/>
      <w:del w:id="568"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w:t>
      </w:r>
      <w:proofErr w:type="spellStart"/>
      <w:r w:rsidRPr="00785C54">
        <w:rPr>
          <w:szCs w:val="24"/>
        </w:rPr>
        <w:t>featureTypes</w:t>
      </w:r>
      <w:proofErr w:type="spellEnd"/>
      <w:r w:rsidRPr="00785C54">
        <w:rPr>
          <w:szCs w:val="24"/>
        </w:rPr>
        <w:t xml:space="preserve"> reference the conceptual Interfaces for greater </w:t>
      </w:r>
      <w:r w:rsidRPr="00785C54">
        <w:rPr>
          <w:szCs w:val="24"/>
        </w:rPr>
        <w:lastRenderedPageBreak/>
        <w:t>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Basic</w:t>
      </w:r>
      <w:r w:rsidRPr="00785C54">
        <w:rPr>
          <w:szCs w:val="24"/>
        </w:rPr>
        <w:t xml:space="preserve">: Within the Basic Packages, simple concrete </w:t>
      </w:r>
      <w:proofErr w:type="spellStart"/>
      <w:r w:rsidRPr="00785C54">
        <w:rPr>
          <w:szCs w:val="24"/>
        </w:rPr>
        <w:t>featureTypes</w:t>
      </w:r>
      <w:proofErr w:type="spellEnd"/>
      <w:r w:rsidRPr="00785C54">
        <w:rPr>
          <w:szCs w:val="24"/>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UML package dependencies</w:t>
      </w:r>
    </w:p>
    <w:p w14:paraId="3F7E0A6B" w14:textId="3933B51B" w:rsidR="005B5EAD" w:rsidRPr="00785C54" w:rsidRDefault="005B5EAD" w:rsidP="00785C54">
      <w:pPr>
        <w:pStyle w:val="BodyText"/>
        <w:autoSpaceDE w:val="0"/>
        <w:autoSpaceDN w:val="0"/>
        <w:adjustRightInd w:val="0"/>
        <w:rPr>
          <w:szCs w:val="24"/>
        </w:rPr>
      </w:pPr>
      <w:r w:rsidRPr="00785C54">
        <w:rPr>
          <w:szCs w:val="24"/>
        </w:rPr>
        <w:t xml:space="preserve">Some model elements used in the schema are defined in other International Standards. </w:t>
      </w:r>
      <w:del w:id="569"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570" w:author="REID-JAMOND Alison" w:date="2022-04-04T11:23:00Z">
        <w:r w:rsidRPr="00785C54" w:rsidDel="000A6B0A">
          <w:rPr>
            <w:szCs w:val="24"/>
          </w:rPr>
          <w:delText>International Standard</w:delText>
        </w:r>
      </w:del>
      <w:ins w:id="571"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572"/>
      <w:r w:rsidRPr="00785C54">
        <w:rPr>
          <w:szCs w:val="24"/>
        </w:rPr>
        <w:t>Table 7 — UML package level dependencies</w:t>
      </w:r>
      <w:commentRangeEnd w:id="572"/>
      <w:r w:rsidR="000A6B0A">
        <w:rPr>
          <w:rStyle w:val="CommentReference"/>
          <w:rFonts w:eastAsia="MS Mincho"/>
          <w:b w:val="0"/>
          <w:lang w:eastAsia="ja-JP"/>
        </w:rPr>
        <w:commentReference w:id="572"/>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525693" w:rsidR="005B5EAD" w:rsidRPr="00785C54" w:rsidRDefault="006C4FD2" w:rsidP="00785C54">
            <w:pPr>
              <w:pStyle w:val="Tableheader"/>
              <w:autoSpaceDE w:val="0"/>
              <w:autoSpaceDN w:val="0"/>
              <w:adjustRightInd w:val="0"/>
              <w:jc w:val="center"/>
              <w:rPr>
                <w:b/>
                <w:szCs w:val="20"/>
              </w:rPr>
            </w:pPr>
            <w:ins w:id="573" w:author="Katharina Schleidt" w:date="2022-08-12T18:15:00Z">
              <w:r w:rsidRPr="006C4FD2">
                <w:rPr>
                  <w:b/>
                  <w:szCs w:val="24"/>
                </w:rPr>
                <w:t>OMS Package</w:t>
              </w:r>
            </w:ins>
            <w:del w:id="574" w:author="Katharina Schleidt" w:date="2022-08-12T18:15:00Z">
              <w:r w:rsidR="005B5EAD" w:rsidRPr="00785C54" w:rsidDel="006C4FD2">
                <w:rPr>
                  <w:b/>
                  <w:szCs w:val="24"/>
                </w:rPr>
                <w:delText>Dependency from package</w:delText>
              </w:r>
            </w:del>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21A513FB" w:rsidR="005B5EAD" w:rsidRPr="00785C54" w:rsidRDefault="006C4FD2" w:rsidP="00785C54">
            <w:pPr>
              <w:pStyle w:val="Tableheader"/>
              <w:autoSpaceDE w:val="0"/>
              <w:autoSpaceDN w:val="0"/>
              <w:adjustRightInd w:val="0"/>
              <w:jc w:val="center"/>
              <w:rPr>
                <w:b/>
                <w:szCs w:val="20"/>
              </w:rPr>
            </w:pPr>
            <w:ins w:id="575" w:author="Katharina Schleidt" w:date="2022-08-12T18:15:00Z">
              <w:r w:rsidRPr="006C4FD2">
                <w:rPr>
                  <w:b/>
                  <w:szCs w:val="24"/>
                </w:rPr>
                <w:t>Package</w:t>
              </w:r>
            </w:ins>
            <w:del w:id="576" w:author="Katharina Schleidt" w:date="2022-08-12T18:15:00Z">
              <w:r w:rsidR="005B5EAD" w:rsidRPr="00785C54" w:rsidDel="006C4FD2">
                <w:rPr>
                  <w:b/>
                  <w:szCs w:val="24"/>
                </w:rPr>
                <w:delText>to package</w:delText>
              </w:r>
            </w:del>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36830E05" w:rsidR="005B5EAD" w:rsidRPr="00785C54" w:rsidRDefault="00DA272F" w:rsidP="00785C54">
            <w:pPr>
              <w:pStyle w:val="Tableheader"/>
              <w:autoSpaceDE w:val="0"/>
              <w:autoSpaceDN w:val="0"/>
              <w:adjustRightInd w:val="0"/>
              <w:jc w:val="center"/>
              <w:rPr>
                <w:b/>
                <w:szCs w:val="20"/>
              </w:rPr>
            </w:pPr>
            <w:ins w:id="577" w:author="Katharina Schleidt" w:date="2022-08-12T18:15:00Z">
              <w:r w:rsidRPr="00DA272F">
                <w:rPr>
                  <w:b/>
                  <w:szCs w:val="24"/>
                </w:rPr>
                <w:t>International Standard</w:t>
              </w:r>
            </w:ins>
            <w:del w:id="578" w:author="Katharina Schleidt" w:date="2022-08-12T18:15:00Z">
              <w:r w:rsidR="005B5EAD" w:rsidRPr="00785C54" w:rsidDel="00DA272F">
                <w:rPr>
                  <w:b/>
                  <w:szCs w:val="24"/>
                </w:rPr>
                <w:delText>in an International Standard</w:delText>
              </w:r>
            </w:del>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73186178" w:rsidR="005B5EAD" w:rsidRPr="00785C54" w:rsidRDefault="00DA272F" w:rsidP="00785C54">
            <w:pPr>
              <w:pStyle w:val="Tableheader"/>
              <w:autoSpaceDE w:val="0"/>
              <w:autoSpaceDN w:val="0"/>
              <w:adjustRightInd w:val="0"/>
              <w:jc w:val="center"/>
              <w:rPr>
                <w:b/>
                <w:bCs/>
                <w:szCs w:val="20"/>
              </w:rPr>
            </w:pPr>
            <w:ins w:id="579" w:author="Katharina Schleidt" w:date="2022-08-12T18:16:00Z">
              <w:r w:rsidRPr="00DA272F">
                <w:rPr>
                  <w:b/>
                  <w:szCs w:val="24"/>
                </w:rPr>
                <w:t>Classes</w:t>
              </w:r>
            </w:ins>
            <w:del w:id="580" w:author="Katharina Schleidt" w:date="2022-08-12T18:16:00Z">
              <w:r w:rsidR="005B5EAD" w:rsidRPr="00785C54" w:rsidDel="00DA272F">
                <w:rPr>
                  <w:b/>
                  <w:szCs w:val="24"/>
                </w:rPr>
                <w:delText>Notes</w:delText>
              </w:r>
            </w:del>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74570BD5"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581" w:author="Katharina Schleidt" w:date="2022-08-12T17:59:00Z">
              <w:r w:rsidRPr="00785C54" w:rsidDel="00F543D2">
                <w:rPr>
                  <w:szCs w:val="24"/>
                </w:rPr>
                <w:delText>(Edition 1)</w:delText>
              </w:r>
            </w:del>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4C9CE28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582"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proofErr w:type="spellStart"/>
            <w:r w:rsidRPr="00785C54">
              <w:rPr>
                <w:szCs w:val="24"/>
              </w:rPr>
              <w:t>TM_Object</w:t>
            </w:r>
            <w:proofErr w:type="spellEnd"/>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54E6D83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583"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proofErr w:type="spellStart"/>
            <w:r w:rsidRPr="00785C54">
              <w:rPr>
                <w:szCs w:val="24"/>
              </w:rPr>
              <w:t>GenericName</w:t>
            </w:r>
            <w:proofErr w:type="spellEnd"/>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37F1F382"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584" w:author="Katharina Schleidt" w:date="2022-08-13T16:37:00Z">
              <w:r w:rsidRPr="00785C54" w:rsidDel="00022C0A">
                <w:rPr>
                  <w:szCs w:val="24"/>
                </w:rPr>
                <w:delText>core</w:delText>
              </w:r>
            </w:del>
            <w:ins w:id="585"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1387CA02" w:rsidR="005B5EAD" w:rsidRPr="00785C54" w:rsidRDefault="005B5EAD" w:rsidP="00785C54">
            <w:pPr>
              <w:pStyle w:val="Tablebody"/>
              <w:autoSpaceDE w:val="0"/>
              <w:autoSpaceDN w:val="0"/>
              <w:adjustRightInd w:val="0"/>
              <w:rPr>
                <w:szCs w:val="20"/>
              </w:rPr>
            </w:pPr>
            <w:commentRangeStart w:id="586"/>
            <w:del w:id="587" w:author="Katharina Schleidt" w:date="2022-08-12T18:00:00Z">
              <w:r w:rsidRPr="00785C54" w:rsidDel="00F543D2">
                <w:rPr>
                  <w:szCs w:val="24"/>
                </w:rPr>
                <w:delText>This International Standard</w:delText>
              </w:r>
              <w:commentRangeEnd w:id="586"/>
              <w:r w:rsidR="000A6B0A" w:rsidDel="00F543D2">
                <w:rPr>
                  <w:rStyle w:val="CommentReference"/>
                  <w:rFonts w:eastAsia="MS Mincho"/>
                  <w:lang w:eastAsia="ja-JP"/>
                </w:rPr>
                <w:commentReference w:id="586"/>
              </w:r>
            </w:del>
            <w:ins w:id="588" w:author="Katharina Schleidt" w:date="2022-08-12T18:00:00Z">
              <w:r w:rsidR="00F543D2">
                <w:rPr>
                  <w:szCs w:val="24"/>
                </w:rPr>
                <w:t>ISO 19156:2022</w:t>
              </w:r>
            </w:ins>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proofErr w:type="spellStart"/>
            <w:r w:rsidRPr="00785C54">
              <w:rPr>
                <w:szCs w:val="24"/>
              </w:rPr>
              <w:t>TM_Instant</w:t>
            </w:r>
            <w:proofErr w:type="spellEnd"/>
            <w:r w:rsidRPr="00785C54">
              <w:rPr>
                <w:szCs w:val="24"/>
              </w:rPr>
              <w:t xml:space="preserve">, </w:t>
            </w:r>
            <w:proofErr w:type="spellStart"/>
            <w:r w:rsidRPr="00785C54">
              <w:rPr>
                <w:szCs w:val="24"/>
              </w:rPr>
              <w:t>TM_Period</w:t>
            </w:r>
            <w:proofErr w:type="spellEnd"/>
            <w:r w:rsidRPr="00785C54">
              <w:rPr>
                <w:szCs w:val="24"/>
              </w:rPr>
              <w:t xml:space="preserve">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4EA2F035"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589" w:author="Katharina Schleidt" w:date="2022-08-13T16:37:00Z">
              <w:r w:rsidRPr="00785C54" w:rsidDel="00022C0A">
                <w:rPr>
                  <w:szCs w:val="24"/>
                </w:rPr>
                <w:delText>core</w:delText>
              </w:r>
            </w:del>
            <w:ins w:id="590"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1C61837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591"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4CA10EE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592" w:author="Katharina Schleidt" w:date="2022-08-13T16:37:00Z">
              <w:r w:rsidRPr="00785C54" w:rsidDel="00022C0A">
                <w:rPr>
                  <w:szCs w:val="24"/>
                </w:rPr>
                <w:delText>core</w:delText>
              </w:r>
            </w:del>
            <w:ins w:id="593"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06D8F31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594"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proofErr w:type="spellStart"/>
            <w:r w:rsidRPr="00785C54">
              <w:rPr>
                <w:szCs w:val="24"/>
              </w:rPr>
              <w:t>CharacterString</w:t>
            </w:r>
            <w:proofErr w:type="spellEnd"/>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2DAE0B8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595" w:author="Katharina Schleidt" w:date="2022-08-13T16:37:00Z">
              <w:r w:rsidRPr="00785C54" w:rsidDel="00022C0A">
                <w:rPr>
                  <w:szCs w:val="24"/>
                </w:rPr>
                <w:delText>core</w:delText>
              </w:r>
            </w:del>
            <w:ins w:id="596"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19FC1754" w:rsidR="005B5EAD" w:rsidRPr="00785C54" w:rsidRDefault="00F543D2" w:rsidP="00785C54">
            <w:pPr>
              <w:pStyle w:val="Tablebody"/>
              <w:autoSpaceDE w:val="0"/>
              <w:autoSpaceDN w:val="0"/>
              <w:adjustRightInd w:val="0"/>
              <w:rPr>
                <w:szCs w:val="20"/>
              </w:rPr>
            </w:pPr>
            <w:ins w:id="597" w:author="Katharina Schleidt" w:date="2022-08-12T18:00:00Z">
              <w:r>
                <w:rPr>
                  <w:szCs w:val="24"/>
                </w:rPr>
                <w:t>ISO 19156:2022</w:t>
              </w:r>
            </w:ins>
            <w:del w:id="598"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60B23E4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599"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0A46699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600"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3C6E857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601"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6C0F16B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602"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proofErr w:type="spellStart"/>
            <w:r w:rsidRPr="00785C54">
              <w:rPr>
                <w:szCs w:val="24"/>
              </w:rPr>
              <w:t>TM_Object</w:t>
            </w:r>
            <w:proofErr w:type="spellEnd"/>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11F50E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603"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proofErr w:type="spellStart"/>
            <w:r w:rsidRPr="00785C54">
              <w:rPr>
                <w:szCs w:val="24"/>
              </w:rPr>
              <w:t>GenericName</w:t>
            </w:r>
            <w:proofErr w:type="spellEnd"/>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lastRenderedPageBreak/>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618F7545" w:rsidR="005B5EAD" w:rsidRPr="00785C54" w:rsidRDefault="00F543D2" w:rsidP="00785C54">
            <w:pPr>
              <w:pStyle w:val="Tablebody"/>
              <w:autoSpaceDE w:val="0"/>
              <w:autoSpaceDN w:val="0"/>
              <w:adjustRightInd w:val="0"/>
              <w:rPr>
                <w:szCs w:val="20"/>
              </w:rPr>
            </w:pPr>
            <w:ins w:id="604" w:author="Katharina Schleidt" w:date="2022-08-12T18:00:00Z">
              <w:r>
                <w:rPr>
                  <w:szCs w:val="24"/>
                </w:rPr>
                <w:t>ISO 19156:2022</w:t>
              </w:r>
            </w:ins>
            <w:del w:id="605"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0C87E061" w:rsidR="005B5EAD" w:rsidRPr="00785C54" w:rsidRDefault="005B5EAD" w:rsidP="00785C54">
            <w:pPr>
              <w:pStyle w:val="Tablebody"/>
              <w:autoSpaceDE w:val="0"/>
              <w:autoSpaceDN w:val="0"/>
              <w:adjustRightInd w:val="0"/>
              <w:rPr>
                <w:szCs w:val="20"/>
              </w:rPr>
            </w:pPr>
            <w:r w:rsidRPr="00785C54">
              <w:rPr>
                <w:szCs w:val="24"/>
              </w:rPr>
              <w:t xml:space="preserve">Abstract Sample </w:t>
            </w:r>
            <w:del w:id="606" w:author="Katharina Schleidt" w:date="2022-08-13T16:37:00Z">
              <w:r w:rsidRPr="00785C54" w:rsidDel="00022C0A">
                <w:rPr>
                  <w:szCs w:val="24"/>
                </w:rPr>
                <w:delText>core</w:delText>
              </w:r>
            </w:del>
            <w:ins w:id="607"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F93EC2" w:rsidR="005B5EAD" w:rsidRPr="00785C54" w:rsidRDefault="00F543D2" w:rsidP="00785C54">
            <w:pPr>
              <w:pStyle w:val="Tablebody"/>
              <w:autoSpaceDE w:val="0"/>
              <w:autoSpaceDN w:val="0"/>
              <w:adjustRightInd w:val="0"/>
              <w:rPr>
                <w:szCs w:val="20"/>
              </w:rPr>
            </w:pPr>
            <w:ins w:id="608" w:author="Katharina Schleidt" w:date="2022-08-12T18:00:00Z">
              <w:r>
                <w:rPr>
                  <w:szCs w:val="24"/>
                </w:rPr>
                <w:t>ISO 19156:2022</w:t>
              </w:r>
            </w:ins>
            <w:del w:id="609"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6491D96A" w:rsidR="005B5EAD" w:rsidRPr="00785C54" w:rsidRDefault="005B5EAD" w:rsidP="00785C54">
            <w:pPr>
              <w:pStyle w:val="Tablebody"/>
              <w:autoSpaceDE w:val="0"/>
              <w:autoSpaceDN w:val="0"/>
              <w:adjustRightInd w:val="0"/>
              <w:rPr>
                <w:szCs w:val="20"/>
              </w:rPr>
            </w:pPr>
            <w:r w:rsidRPr="00785C54">
              <w:rPr>
                <w:szCs w:val="24"/>
              </w:rPr>
              <w:t xml:space="preserve">Abstract Sample </w:t>
            </w:r>
            <w:del w:id="610" w:author="Katharina Schleidt" w:date="2022-08-13T16:37:00Z">
              <w:r w:rsidRPr="00785C54" w:rsidDel="00022C0A">
                <w:rPr>
                  <w:szCs w:val="24"/>
                </w:rPr>
                <w:delText>core</w:delText>
              </w:r>
            </w:del>
            <w:ins w:id="611"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791070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612"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6CE67D33" w:rsidR="005B5EAD" w:rsidRPr="00785C54" w:rsidRDefault="005B5EAD" w:rsidP="00785C54">
            <w:pPr>
              <w:pStyle w:val="Tablebody"/>
              <w:autoSpaceDE w:val="0"/>
              <w:autoSpaceDN w:val="0"/>
              <w:adjustRightInd w:val="0"/>
              <w:rPr>
                <w:szCs w:val="20"/>
              </w:rPr>
            </w:pPr>
            <w:r w:rsidRPr="00785C54">
              <w:rPr>
                <w:szCs w:val="24"/>
              </w:rPr>
              <w:t xml:space="preserve">Abstract Sample </w:t>
            </w:r>
            <w:del w:id="613" w:author="Katharina Schleidt" w:date="2022-08-13T16:37:00Z">
              <w:r w:rsidRPr="00785C54" w:rsidDel="00022C0A">
                <w:rPr>
                  <w:szCs w:val="24"/>
                </w:rPr>
                <w:delText>core</w:delText>
              </w:r>
            </w:del>
            <w:ins w:id="614"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3948363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615"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16B4C238" w:rsidR="005B5EAD" w:rsidRPr="00785C54" w:rsidRDefault="005B5EAD" w:rsidP="00785C54">
            <w:pPr>
              <w:pStyle w:val="Tablebody"/>
              <w:autoSpaceDE w:val="0"/>
              <w:autoSpaceDN w:val="0"/>
              <w:adjustRightInd w:val="0"/>
              <w:rPr>
                <w:szCs w:val="20"/>
              </w:rPr>
            </w:pPr>
            <w:r w:rsidRPr="00785C54">
              <w:rPr>
                <w:szCs w:val="24"/>
              </w:rPr>
              <w:t xml:space="preserve">Abstract Sample </w:t>
            </w:r>
            <w:del w:id="616" w:author="Katharina Schleidt" w:date="2022-08-13T16:37:00Z">
              <w:r w:rsidRPr="00785C54" w:rsidDel="00022C0A">
                <w:rPr>
                  <w:szCs w:val="24"/>
                </w:rPr>
                <w:delText>core</w:delText>
              </w:r>
            </w:del>
            <w:ins w:id="617"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02E91A0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618"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proofErr w:type="spellStart"/>
            <w:r w:rsidRPr="00785C54">
              <w:rPr>
                <w:szCs w:val="24"/>
              </w:rPr>
              <w:t>CharacterString</w:t>
            </w:r>
            <w:proofErr w:type="spellEnd"/>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4303C34E" w:rsidR="005B5EAD" w:rsidRPr="00785C54" w:rsidRDefault="005B5EAD" w:rsidP="00785C54">
            <w:pPr>
              <w:pStyle w:val="Tablebody"/>
              <w:autoSpaceDE w:val="0"/>
              <w:autoSpaceDN w:val="0"/>
              <w:adjustRightInd w:val="0"/>
              <w:rPr>
                <w:szCs w:val="20"/>
              </w:rPr>
            </w:pPr>
            <w:r w:rsidRPr="00785C54">
              <w:rPr>
                <w:szCs w:val="24"/>
              </w:rPr>
              <w:t xml:space="preserve">Abstract Sample </w:t>
            </w:r>
            <w:del w:id="619" w:author="Katharina Schleidt" w:date="2022-08-13T16:37:00Z">
              <w:r w:rsidRPr="00785C54" w:rsidDel="00022C0A">
                <w:rPr>
                  <w:szCs w:val="24"/>
                </w:rPr>
                <w:delText>core</w:delText>
              </w:r>
            </w:del>
            <w:ins w:id="620"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3E10AC9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621" w:author="Katharina Schleidt" w:date="2022-08-13T16:37:00Z">
              <w:r w:rsidRPr="00785C54" w:rsidDel="00022C0A">
                <w:rPr>
                  <w:szCs w:val="24"/>
                </w:rPr>
                <w:delText>core</w:delText>
              </w:r>
            </w:del>
            <w:ins w:id="622"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6266ABD2" w:rsidR="005B5EAD" w:rsidRPr="00785C54" w:rsidRDefault="00F543D2" w:rsidP="00785C54">
            <w:pPr>
              <w:pStyle w:val="Tablebody"/>
              <w:autoSpaceDE w:val="0"/>
              <w:autoSpaceDN w:val="0"/>
              <w:adjustRightInd w:val="0"/>
              <w:rPr>
                <w:szCs w:val="20"/>
              </w:rPr>
            </w:pPr>
            <w:ins w:id="623" w:author="Katharina Schleidt" w:date="2022-08-12T18:00:00Z">
              <w:r>
                <w:rPr>
                  <w:szCs w:val="24"/>
                </w:rPr>
                <w:t>ISO 19156:2022</w:t>
              </w:r>
            </w:ins>
            <w:del w:id="624"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proofErr w:type="spellStart"/>
            <w:r w:rsidRPr="00785C54">
              <w:rPr>
                <w:szCs w:val="24"/>
              </w:rPr>
              <w:t>NamedValue</w:t>
            </w:r>
            <w:proofErr w:type="spellEnd"/>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28CB696B" w:rsidR="005B5EAD" w:rsidRPr="00785C54" w:rsidRDefault="00F543D2" w:rsidP="00785C54">
            <w:pPr>
              <w:pStyle w:val="Tablebody"/>
              <w:autoSpaceDE w:val="0"/>
              <w:autoSpaceDN w:val="0"/>
              <w:adjustRightInd w:val="0"/>
              <w:rPr>
                <w:szCs w:val="20"/>
              </w:rPr>
            </w:pPr>
            <w:ins w:id="625" w:author="Katharina Schleidt" w:date="2022-08-12T18:00:00Z">
              <w:r>
                <w:rPr>
                  <w:szCs w:val="24"/>
                </w:rPr>
                <w:t>ISO 19156:2022</w:t>
              </w:r>
            </w:ins>
            <w:del w:id="626"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67E6699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627"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1DBE4D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628"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6AF09E7B" w:rsidR="0095046C" w:rsidRPr="00785C54" w:rsidRDefault="0095046C" w:rsidP="00785C54">
      <w:pPr>
        <w:pStyle w:val="BodyText"/>
      </w:pPr>
      <w:r w:rsidRPr="00785C54">
        <w:t> </w:t>
      </w:r>
    </w:p>
    <w:p w14:paraId="5F546C2F" w14:textId="1BA5F8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49319A19" wp14:editId="75DEFF13">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t>Figure 1 — External UML package dependencies</w:t>
      </w:r>
    </w:p>
    <w:p w14:paraId="2834EC7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Note on the use of Any</w:t>
      </w:r>
    </w:p>
    <w:p w14:paraId="115F4BCC" w14:textId="54F1E52B" w:rsidR="005B5EAD" w:rsidRPr="00785C54" w:rsidRDefault="005B5EAD" w:rsidP="00785C54">
      <w:pPr>
        <w:pStyle w:val="BodyText"/>
        <w:autoSpaceDE w:val="0"/>
        <w:autoSpaceDN w:val="0"/>
        <w:adjustRightInd w:val="0"/>
        <w:rPr>
          <w:szCs w:val="24"/>
        </w:rPr>
      </w:pPr>
      <w:r w:rsidRPr="00785C54">
        <w:rPr>
          <w:szCs w:val="24"/>
        </w:rPr>
        <w:t xml:space="preserve">The UML models defined in this </w:t>
      </w:r>
      <w:del w:id="629" w:author="REID-JAMOND Alison" w:date="2022-04-04T12:44:00Z">
        <w:r w:rsidRPr="00785C54" w:rsidDel="000A6B0A">
          <w:rPr>
            <w:szCs w:val="24"/>
          </w:rPr>
          <w:delText>International Standard</w:delText>
        </w:r>
      </w:del>
      <w:ins w:id="630" w:author="REID-JAMOND Alison" w:date="2022-04-04T12:44:00Z">
        <w:r w:rsidR="000A6B0A">
          <w:rPr>
            <w:szCs w:val="24"/>
          </w:rPr>
          <w:t>document</w:t>
        </w:r>
      </w:ins>
      <w:r w:rsidRPr="00785C54">
        <w:rPr>
          <w:szCs w:val="24"/>
        </w:rPr>
        <w:t xml:space="preserve"> make extensive use of the Any interface defined in </w:t>
      </w:r>
      <w:ins w:id="631"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proofErr w:type="spellStart"/>
      <w:r w:rsidRPr="00785C54">
        <w:rPr>
          <w:b/>
          <w:szCs w:val="24"/>
        </w:rPr>
        <w:t>proximateFeatureOfInterest</w:t>
      </w:r>
      <w:proofErr w:type="spellEnd"/>
      <w:r w:rsidRPr="00785C54">
        <w:rPr>
          <w:szCs w:val="24"/>
        </w:rPr>
        <w:t xml:space="preserve">, </w:t>
      </w:r>
      <w:proofErr w:type="spellStart"/>
      <w:r w:rsidRPr="00785C54">
        <w:rPr>
          <w:b/>
          <w:szCs w:val="24"/>
        </w:rPr>
        <w:t>ultimateFeatureOfInterest</w:t>
      </w:r>
      <w:proofErr w:type="spellEnd"/>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proofErr w:type="spellStart"/>
      <w:r w:rsidRPr="00785C54">
        <w:rPr>
          <w:b/>
          <w:szCs w:val="24"/>
        </w:rPr>
        <w:t>featureOfInterest</w:t>
      </w:r>
      <w:proofErr w:type="spellEnd"/>
      <w:r w:rsidRPr="00785C54">
        <w:rPr>
          <w:szCs w:val="24"/>
        </w:rPr>
        <w:t xml:space="preserve"> and </w:t>
      </w:r>
      <w:proofErr w:type="spellStart"/>
      <w:r w:rsidRPr="00785C54">
        <w:rPr>
          <w:b/>
          <w:szCs w:val="24"/>
        </w:rPr>
        <w:t>sampledFeature</w:t>
      </w:r>
      <w:proofErr w:type="spellEnd"/>
      <w:r w:rsidRPr="00785C54">
        <w:rPr>
          <w:szCs w:val="24"/>
        </w:rPr>
        <w:t xml:space="preserve"> </w:t>
      </w:r>
      <w:del w:id="632" w:author="REID-JAMOND Alison" w:date="2022-04-04T12:44:00Z">
        <w:r w:rsidRPr="00785C54" w:rsidDel="000A6B0A">
          <w:rPr>
            <w:szCs w:val="24"/>
          </w:rPr>
          <w:delText xml:space="preserve">MAY </w:delText>
        </w:r>
      </w:del>
      <w:ins w:id="633" w:author="REID-JAMOND Alison" w:date="2022-04-04T12:44:00Z">
        <w:r w:rsidR="000A6B0A">
          <w:rPr>
            <w:szCs w:val="24"/>
          </w:rPr>
          <w:t xml:space="preserve">may </w:t>
        </w:r>
      </w:ins>
      <w:r w:rsidRPr="00785C54">
        <w:rPr>
          <w:szCs w:val="24"/>
        </w:rPr>
        <w:t>be of any type or a reference to a</w:t>
      </w:r>
      <w:del w:id="634"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376B2AE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Any type can be </w:t>
      </w:r>
      <w:proofErr w:type="spellStart"/>
      <w:proofErr w:type="gramStart"/>
      <w:r w:rsidRPr="00785C54">
        <w:rPr>
          <w:szCs w:val="24"/>
        </w:rPr>
        <w:t>owl:Thing</w:t>
      </w:r>
      <w:proofErr w:type="spellEnd"/>
      <w:proofErr w:type="gramEnd"/>
      <w:r w:rsidRPr="00785C54">
        <w:rPr>
          <w:szCs w:val="24"/>
        </w:rPr>
        <w:t xml:space="preserve">, featureType, </w:t>
      </w:r>
      <w:proofErr w:type="spellStart"/>
      <w:r w:rsidRPr="00785C54">
        <w:rPr>
          <w:szCs w:val="24"/>
        </w:rPr>
        <w:t>dataType</w:t>
      </w:r>
      <w:proofErr w:type="spellEnd"/>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635"/>
      <w:r w:rsidRPr="00785C54">
        <w:rPr>
          <w:szCs w:val="24"/>
        </w:rPr>
        <w:t>EXAMPLES</w:t>
      </w:r>
      <w:del w:id="636" w:author="REID-JAMOND Alison" w:date="2022-04-04T12:44:00Z">
        <w:r w:rsidRPr="00785C54" w:rsidDel="000A6B0A">
          <w:rPr>
            <w:szCs w:val="24"/>
          </w:rPr>
          <w:delText>:</w:delText>
        </w:r>
      </w:del>
      <w:r w:rsidR="00564377" w:rsidRPr="00785C54">
        <w:rPr>
          <w:szCs w:val="24"/>
        </w:rPr>
        <w:tab/>
      </w:r>
      <w:commentRangeEnd w:id="635"/>
      <w:r w:rsidR="000A6B0A">
        <w:rPr>
          <w:rStyle w:val="CommentReference"/>
          <w:rFonts w:eastAsia="MS Mincho"/>
          <w:lang w:eastAsia="ja-JP"/>
        </w:rPr>
        <w:commentReference w:id="635"/>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29" w:anchor="planetaryboundarylayer" w:history="1">
        <w:r w:rsidRPr="00785C54">
          <w:rPr>
            <w:rStyle w:val="Hyperlink"/>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SensorThings deployment: </w:t>
      </w:r>
      <w:hyperlink r:id="rId30" w:history="1">
        <w:r w:rsidRPr="00785C54">
          <w:rPr>
            <w:rStyle w:val="Hyperlink"/>
            <w:rFonts w:eastAsia="MS Mincho"/>
            <w:szCs w:val="24"/>
            <w:lang w:val="en-GB"/>
          </w:rPr>
          <w:t>https://lubw-frost.docker01.ilt-dmz.iosb.fraunhofer.de/v1.1/Locations(269)</w:t>
        </w:r>
      </w:hyperlink>
    </w:p>
    <w:p w14:paraId="4EF64560" w14:textId="29101CF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ins w:id="637" w:author="REID-JAMOND Alison" w:date="2022-04-04T12:45:00Z">
        <w:r w:rsidR="000A6B0A">
          <w:rPr>
            <w:szCs w:val="24"/>
          </w:rPr>
          <w:t xml:space="preserve">ISO </w:t>
        </w:r>
      </w:ins>
      <w:r w:rsidRPr="00785C54">
        <w:rPr>
          <w:szCs w:val="24"/>
        </w:rPr>
        <w:t>19115 Metadata:</w:t>
      </w:r>
      <w:r w:rsidRPr="00785C54">
        <w:rPr>
          <w:szCs w:val="24"/>
        </w:rPr>
        <w:fldChar w:fldCharType="begin" w:fldLock="1"/>
      </w:r>
      <w:r w:rsidRPr="00785C54">
        <w:rPr>
          <w:szCs w:val="24"/>
        </w:rPr>
        <w:instrText xml:space="preserve"> REF _Ref85725453 \r \h </w:instrText>
      </w:r>
      <w:r w:rsidRPr="00785C54">
        <w:rPr>
          <w:szCs w:val="24"/>
        </w:rPr>
      </w:r>
      <w:r w:rsidRPr="00785C54">
        <w:rPr>
          <w:szCs w:val="24"/>
        </w:rPr>
        <w:fldChar w:fldCharType="end"/>
      </w:r>
      <w:r w:rsidRPr="00785C54">
        <w:rPr>
          <w:szCs w:val="24"/>
        </w:rPr>
        <w:t xml:space="preserve"> </w:t>
      </w:r>
      <w:hyperlink r:id="rId31" w:history="1">
        <w:r w:rsidRPr="00785C54">
          <w:rPr>
            <w:rStyle w:val="Hyperlink"/>
            <w:rFonts w:eastAsia="MS Mincho"/>
            <w:szCs w:val="24"/>
            <w:lang w:val="en-GB"/>
          </w:rPr>
          <w:t>https://inspire-geoportal.ec.europa.eu/resources/INSPIRE-61494ff5-6fad-11e8-b649-52540023a883_20210415-080302/services/1/PullResults/701-750/43.iso19139.xml</w:t>
        </w:r>
      </w:hyperlink>
    </w:p>
    <w:p w14:paraId="58D04CD0" w14:textId="282B5CFB"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 xml:space="preserve">Reference to an instance of </w:t>
      </w:r>
      <w:del w:id="638" w:author="Katharina Schleidt" w:date="2022-08-13T16:58:00Z">
        <w:r w:rsidRPr="00785C54" w:rsidDel="00D5345E">
          <w:rPr>
            <w:szCs w:val="24"/>
          </w:rPr>
          <w:delText>B</w:delText>
        </w:r>
      </w:del>
      <w:ins w:id="639" w:author="Katharina Schleidt" w:date="2022-08-13T16:58:00Z">
        <w:r w:rsidR="00D5345E">
          <w:rPr>
            <w:szCs w:val="24"/>
          </w:rPr>
          <w:t>b</w:t>
        </w:r>
      </w:ins>
      <w:r w:rsidRPr="00785C54">
        <w:rPr>
          <w:szCs w:val="24"/>
        </w:rPr>
        <w:t>orehole</w:t>
      </w:r>
      <w:del w:id="640" w:author="REID-JAMOND Alison" w:date="2022-04-04T12:45:00Z">
        <w:r w:rsidRPr="00785C54" w:rsidDel="000A6B0A">
          <w:rPr>
            <w:szCs w:val="24"/>
          </w:rPr>
          <w:delText xml:space="preserve"> </w:delText>
        </w:r>
      </w:del>
      <w:r w:rsidRPr="00785C54">
        <w:rPr>
          <w:szCs w:val="24"/>
        </w:rPr>
        <w:t xml:space="preserve">: </w:t>
      </w:r>
      <w:hyperlink r:id="rId32" w:history="1">
        <w:r w:rsidRPr="00785C54">
          <w:rPr>
            <w:rStyle w:val="Hyperlink"/>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proofErr w:type="gramStart"/>
      <w:r w:rsidRPr="00785C54">
        <w:rPr>
          <w:szCs w:val="24"/>
        </w:rPr>
        <w:t>an</w:t>
      </w:r>
      <w:proofErr w:type="gramEnd"/>
      <w:r w:rsidRPr="00785C54">
        <w:rPr>
          <w:szCs w:val="24"/>
        </w:rPr>
        <w:t xml:space="preserve"> hydro station</w:t>
      </w:r>
      <w:del w:id="641" w:author="REID-JAMOND Alison" w:date="2022-04-04T12:45:00Z">
        <w:r w:rsidRPr="00785C54" w:rsidDel="000A6B0A">
          <w:rPr>
            <w:szCs w:val="24"/>
          </w:rPr>
          <w:delText xml:space="preserve"> </w:delText>
        </w:r>
      </w:del>
      <w:r w:rsidRPr="00785C54">
        <w:rPr>
          <w:szCs w:val="24"/>
        </w:rPr>
        <w:t xml:space="preserve">: </w:t>
      </w:r>
      <w:hyperlink r:id="rId33" w:history="1">
        <w:r w:rsidRPr="00785C54">
          <w:rPr>
            <w:rStyle w:val="Hyperlink"/>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642" w:author="REID-JAMOND Alison" w:date="2022-04-04T12:45:00Z">
        <w:r w:rsidRPr="00785C54" w:rsidDel="000A6B0A">
          <w:rPr>
            <w:szCs w:val="24"/>
          </w:rPr>
          <w:delText xml:space="preserve"> </w:delText>
        </w:r>
      </w:del>
      <w:r w:rsidRPr="00785C54">
        <w:rPr>
          <w:szCs w:val="24"/>
        </w:rPr>
        <w:t xml:space="preserve">: </w:t>
      </w:r>
      <w:hyperlink r:id="rId34" w:history="1">
        <w:r w:rsidRPr="00785C54">
          <w:rPr>
            <w:rStyle w:val="Hyperlink"/>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An (embedded) SWE </w:t>
      </w:r>
      <w:proofErr w:type="spellStart"/>
      <w:r w:rsidRPr="00785C54">
        <w:rPr>
          <w:szCs w:val="24"/>
        </w:rPr>
        <w:t>DataRecord</w:t>
      </w:r>
      <w:proofErr w:type="spellEnd"/>
    </w:p>
    <w:p w14:paraId="73DD288B" w14:textId="2097C7C6"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w:t>
      </w:r>
      <w:ins w:id="643" w:author="Katharina Schleidt" w:date="2022-08-13T16:59:00Z">
        <w:r w:rsidR="00D5345E">
          <w:rPr>
            <w:szCs w:val="24"/>
          </w:rPr>
          <w:t>O</w:t>
        </w:r>
      </w:ins>
      <w:del w:id="644" w:author="Katharina Schleidt" w:date="2022-08-13T16:59:00Z">
        <w:r w:rsidRPr="00785C54" w:rsidDel="00D5345E">
          <w:rPr>
            <w:szCs w:val="24"/>
          </w:rPr>
          <w:delText>o</w:delText>
        </w:r>
      </w:del>
      <w:r w:rsidRPr="00785C54">
        <w:rPr>
          <w:szCs w:val="24"/>
        </w:rPr>
        <w:t xml:space="preserve">bservation Result: </w:t>
      </w:r>
      <w:hyperlink r:id="rId35" w:history="1">
        <w:r w:rsidRPr="00785C54">
          <w:rPr>
            <w:rStyle w:val="Hyperlink"/>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OMS </w:t>
      </w:r>
      <w:proofErr w:type="spellStart"/>
      <w:r w:rsidRPr="00785C54">
        <w:rPr>
          <w:szCs w:val="24"/>
        </w:rPr>
        <w:t>MaterialSample</w:t>
      </w:r>
      <w:proofErr w:type="spellEnd"/>
      <w:r w:rsidRPr="00785C54">
        <w:rPr>
          <w:szCs w:val="24"/>
        </w:rPr>
        <w:t xml:space="preserve"> -&gt; Reference to a rock sample</w:t>
      </w:r>
      <w:del w:id="645" w:author="REID-JAMOND Alison" w:date="2022-04-04T12:45:00Z">
        <w:r w:rsidRPr="00785C54" w:rsidDel="000A6B0A">
          <w:rPr>
            <w:szCs w:val="24"/>
          </w:rPr>
          <w:delText xml:space="preserve"> </w:delText>
        </w:r>
      </w:del>
      <w:r w:rsidRPr="00785C54">
        <w:rPr>
          <w:szCs w:val="24"/>
        </w:rPr>
        <w:t xml:space="preserve">: </w:t>
      </w:r>
      <w:hyperlink r:id="rId36" w:history="1">
        <w:r w:rsidRPr="00785C54">
          <w:rPr>
            <w:rStyle w:val="Hyperlink"/>
            <w:rFonts w:eastAsia="MS Mincho"/>
            <w:szCs w:val="24"/>
            <w:lang w:val="en-GB"/>
          </w:rPr>
          <w:t>https://www.geodata.rocks/Samples/SD-5054_1_A_564_7WR_20-40</w:t>
        </w:r>
      </w:hyperlink>
    </w:p>
    <w:p w14:paraId="10C5EB6B"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Fundamental characteristics of observations and samples (informative)</w:t>
      </w:r>
    </w:p>
    <w:p w14:paraId="13E526D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Observation schema</w:t>
      </w:r>
    </w:p>
    <w:p w14:paraId="590EC33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Property evaluation</w:t>
      </w:r>
    </w:p>
    <w:p w14:paraId="26640407" w14:textId="40A7368C" w:rsidR="005B5EAD" w:rsidRPr="00785C54" w:rsidRDefault="005B5EAD" w:rsidP="00785C54">
      <w:pPr>
        <w:pStyle w:val="BodyText"/>
        <w:autoSpaceDE w:val="0"/>
        <w:autoSpaceDN w:val="0"/>
        <w:adjustRightInd w:val="0"/>
        <w:rPr>
          <w:szCs w:val="24"/>
        </w:rPr>
      </w:pPr>
      <w:r w:rsidRPr="00785C54">
        <w:rPr>
          <w:szCs w:val="24"/>
        </w:rPr>
        <w:t>Properties of a feature fall into two basic categories</w:t>
      </w:r>
      <w:ins w:id="646" w:author="REID-JAMOND Alison" w:date="2022-04-04T12:46:00Z">
        <w:r w:rsidR="000A6B0A">
          <w:rPr>
            <w:szCs w:val="24"/>
          </w:rPr>
          <w:t>.</w:t>
        </w:r>
      </w:ins>
      <w:del w:id="647" w:author="REID-JAMOND Alison" w:date="2022-04-04T12:46:00Z">
        <w:r w:rsidRPr="00785C54" w:rsidDel="000A6B0A">
          <w:rPr>
            <w:szCs w:val="24"/>
          </w:rPr>
          <w:delText>:</w:delText>
        </w:r>
      </w:del>
    </w:p>
    <w:p w14:paraId="65FB3B5C" w14:textId="5ED3D50A"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8" w:author="REID-JAMOND Alison" w:date="2022-04-04T12:46:00Z">
        <w:r>
          <w:rPr>
            <w:szCs w:val="24"/>
          </w:rPr>
          <w:t>1</w:t>
        </w:r>
      </w:ins>
      <w:del w:id="649"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w:t>
      </w:r>
      <w:proofErr w:type="gramStart"/>
      <w:r w:rsidR="005B5EAD" w:rsidRPr="00785C54">
        <w:rPr>
          <w:szCs w:val="24"/>
        </w:rPr>
        <w:t>e.g.</w:t>
      </w:r>
      <w:proofErr w:type="gramEnd"/>
      <w:r w:rsidR="005B5EAD" w:rsidRPr="00785C54">
        <w:rPr>
          <w:szCs w:val="24"/>
        </w:rPr>
        <w:t xml:space="preserve"> name, price, legal boundary) assigned by some authority. These are exact</w:t>
      </w:r>
      <w:ins w:id="650" w:author="REID-JAMOND Alison" w:date="2022-04-04T12:46:00Z">
        <w:r>
          <w:rPr>
            <w:szCs w:val="24"/>
          </w:rPr>
          <w:t>.</w:t>
        </w:r>
      </w:ins>
      <w:del w:id="651" w:author="REID-JAMOND Alison" w:date="2022-04-04T12:46:00Z">
        <w:r w:rsidR="005B5EAD" w:rsidRPr="00785C54" w:rsidDel="000A6B0A">
          <w:rPr>
            <w:szCs w:val="24"/>
          </w:rPr>
          <w:delText>;</w:delText>
        </w:r>
      </w:del>
    </w:p>
    <w:p w14:paraId="722128D0" w14:textId="7BCC11CD"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52" w:author="REID-JAMOND Alison" w:date="2022-04-04T12:46:00Z">
        <w:r>
          <w:rPr>
            <w:szCs w:val="24"/>
          </w:rPr>
          <w:t>2</w:t>
        </w:r>
      </w:ins>
      <w:del w:id="653"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w:t>
      </w:r>
      <w:proofErr w:type="gramStart"/>
      <w:r w:rsidR="005B5EAD" w:rsidRPr="00785C54">
        <w:rPr>
          <w:szCs w:val="24"/>
        </w:rPr>
        <w:t>e.g.</w:t>
      </w:r>
      <w:proofErr w:type="gramEnd"/>
      <w:r w:rsidR="005B5EAD" w:rsidRPr="00785C54">
        <w:rPr>
          <w:szCs w:val="24"/>
        </w:rPr>
        <w:t xml:space="preserve"> height, classification, colour) determined by application of an observation procedure.</w:t>
      </w:r>
    </w:p>
    <w:p w14:paraId="7D279F15" w14:textId="77777777" w:rsidR="005B5EAD" w:rsidRPr="00785C54" w:rsidRDefault="005B5EAD" w:rsidP="00785C54">
      <w:pPr>
        <w:pStyle w:val="BodyText"/>
        <w:autoSpaceDE w:val="0"/>
        <w:autoSpaceDN w:val="0"/>
        <w:adjustRightInd w:val="0"/>
        <w:rPr>
          <w:szCs w:val="24"/>
        </w:rPr>
      </w:pPr>
      <w:r w:rsidRPr="00785C54">
        <w:rPr>
          <w:szCs w:val="24"/>
        </w:rPr>
        <w:t>These are estimates, with a finite error associated with the value.</w:t>
      </w:r>
    </w:p>
    <w:p w14:paraId="740EDBA4" w14:textId="77777777" w:rsidR="005B5EAD" w:rsidRPr="00785C54" w:rsidRDefault="005B5EAD" w:rsidP="00785C54">
      <w:pPr>
        <w:pStyle w:val="BodyText"/>
        <w:autoSpaceDE w:val="0"/>
        <w:autoSpaceDN w:val="0"/>
        <w:adjustRightInd w:val="0"/>
        <w:rPr>
          <w:szCs w:val="24"/>
        </w:rPr>
      </w:pPr>
      <w:r w:rsidRPr="00785C54">
        <w:rPr>
          <w:szCs w:val="24"/>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790D1BE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commentRangeStart w:id="654"/>
      <w:r w:rsidRPr="00785C54">
        <w:rPr>
          <w:rFonts w:eastAsia="Times New Roman"/>
          <w:szCs w:val="24"/>
        </w:rPr>
        <w:t>Observation</w:t>
      </w:r>
      <w:commentRangeEnd w:id="654"/>
      <w:r w:rsidR="000A6B0A">
        <w:rPr>
          <w:rStyle w:val="CommentReference"/>
          <w:b w:val="0"/>
        </w:rPr>
        <w:commentReference w:id="654"/>
      </w:r>
    </w:p>
    <w:p w14:paraId="06F3B04E" w14:textId="77777777" w:rsidR="005B5EAD" w:rsidRPr="00785C54" w:rsidRDefault="005B5EAD" w:rsidP="00785C54">
      <w:pPr>
        <w:pStyle w:val="BodyText"/>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77777777" w:rsidR="005B5EAD" w:rsidRPr="00785C54" w:rsidRDefault="005B5EAD" w:rsidP="00785C54">
      <w:pPr>
        <w:pStyle w:val="BodyText"/>
        <w:autoSpaceDE w:val="0"/>
        <w:autoSpaceDN w:val="0"/>
        <w:adjustRightInd w:val="0"/>
        <w:rPr>
          <w:szCs w:val="24"/>
        </w:rPr>
      </w:pPr>
      <w:r w:rsidRPr="00785C54">
        <w:rPr>
          <w:szCs w:val="24"/>
        </w:rPr>
        <w:t>In conventional measurement theory (</w:t>
      </w:r>
      <w:proofErr w:type="gramStart"/>
      <w:r w:rsidRPr="00785C54">
        <w:rPr>
          <w:szCs w:val="24"/>
        </w:rPr>
        <w:t>e.g.</w:t>
      </w:r>
      <w:r w:rsidRPr="00785C54">
        <w:rPr>
          <w:szCs w:val="24"/>
          <w:vertAlign w:val="superscript"/>
        </w:rPr>
        <w:t>[</w:t>
      </w:r>
      <w:proofErr w:type="gramEnd"/>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xml:space="preserve">) the term “measurement” is used. However, a distinction between measurement and category-observation has been adopted in more recent </w:t>
      </w:r>
      <w:proofErr w:type="gramStart"/>
      <w:r w:rsidRPr="00785C54">
        <w:rPr>
          <w:szCs w:val="24"/>
        </w:rPr>
        <w:t>work</w:t>
      </w:r>
      <w:r w:rsidRPr="00785C54">
        <w:rPr>
          <w:szCs w:val="24"/>
          <w:vertAlign w:val="superscript"/>
        </w:rPr>
        <w:t>[</w:t>
      </w:r>
      <w:proofErr w:type="gramEnd"/>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BodyText"/>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BodyText"/>
        <w:autoSpaceDE w:val="0"/>
        <w:autoSpaceDN w:val="0"/>
        <w:adjustRightInd w:val="0"/>
        <w:rPr>
          <w:szCs w:val="24"/>
        </w:rPr>
      </w:pPr>
      <w:r w:rsidRPr="00785C54">
        <w:rPr>
          <w:szCs w:val="24"/>
        </w:rPr>
        <w:t>Observation details are important for data discovery and for data quality estimation.</w:t>
      </w:r>
    </w:p>
    <w:p w14:paraId="052D2458" w14:textId="77777777" w:rsidR="005B5EAD" w:rsidRPr="00785C54" w:rsidRDefault="005B5EAD" w:rsidP="00785C54">
      <w:pPr>
        <w:pStyle w:val="BodyText"/>
        <w:autoSpaceDE w:val="0"/>
        <w:autoSpaceDN w:val="0"/>
        <w:adjustRightInd w:val="0"/>
        <w:rPr>
          <w:szCs w:val="24"/>
        </w:rPr>
      </w:pPr>
      <w:r w:rsidRPr="00785C54">
        <w:rPr>
          <w:szCs w:val="24"/>
        </w:rPr>
        <w:t>The observation could be considered to carry “property-level” instance metadata, which complements the dataset-level and feature-level metadata commonly provided via catalogue services (</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one).</w:t>
      </w:r>
    </w:p>
    <w:p w14:paraId="2FD7F9D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Properties of an Observation</w:t>
      </w:r>
    </w:p>
    <w:p w14:paraId="0B989DF3" w14:textId="6AA1B1C1" w:rsidR="005B5EAD" w:rsidRPr="00785C54" w:rsidRDefault="005B5EAD" w:rsidP="00785C54">
      <w:pPr>
        <w:pStyle w:val="BodyText"/>
        <w:autoSpaceDE w:val="0"/>
        <w:autoSpaceDN w:val="0"/>
        <w:adjustRightInd w:val="0"/>
        <w:rPr>
          <w:szCs w:val="24"/>
        </w:rPr>
      </w:pPr>
      <w:r w:rsidRPr="00785C54">
        <w:rPr>
          <w:szCs w:val="24"/>
        </w:rPr>
        <w:t xml:space="preserve">An observation results in a value being assigned to a characteristic. The characteristic is a property of a feature, the latter being the feature-of-interest of the observation. The observation uses a specified procedure performed by an observer, which is often an instrument or </w:t>
      </w:r>
      <w:proofErr w:type="gramStart"/>
      <w:r w:rsidRPr="00785C54">
        <w:rPr>
          <w:szCs w:val="24"/>
        </w:rPr>
        <w:t>sensor</w:t>
      </w:r>
      <w:r w:rsidRPr="00785C54">
        <w:rPr>
          <w:szCs w:val="24"/>
          <w:vertAlign w:val="superscript"/>
        </w:rPr>
        <w:t>[</w:t>
      </w:r>
      <w:proofErr w:type="gramEnd"/>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w:t>
      </w:r>
      <w:proofErr w:type="gramStart"/>
      <w:r w:rsidRPr="00785C54">
        <w:rPr>
          <w:szCs w:val="24"/>
        </w:rPr>
        <w:t>characteristic)of</w:t>
      </w:r>
      <w:proofErr w:type="gramEnd"/>
      <w:r w:rsidRPr="00785C54">
        <w:rPr>
          <w:szCs w:val="24"/>
        </w:rPr>
        <w:t xml:space="preserve"> the feature-of-interest, and the other properties of the observation provide context or metadata to support evaluation, interpretation and use of the result</w:t>
      </w:r>
      <w:commentRangeStart w:id="655"/>
      <w:r w:rsidRPr="00785C54">
        <w:rPr>
          <w:szCs w:val="24"/>
        </w:rPr>
        <w:t xml:space="preserve">. </w:t>
      </w:r>
      <w:del w:id="656" w:author="Katharina Schleidt" w:date="2022-08-13T18:09:00Z">
        <w:r w:rsidRPr="00785C54" w:rsidDel="00E804F5">
          <w:rPr>
            <w:szCs w:val="24"/>
          </w:rPr>
          <w:delText>The diagram below</w:delText>
        </w:r>
        <w:commentRangeEnd w:id="655"/>
        <w:r w:rsidR="000A6B0A" w:rsidDel="00E804F5">
          <w:rPr>
            <w:rStyle w:val="CommentReference"/>
            <w:rFonts w:eastAsia="MS Mincho"/>
            <w:lang w:eastAsia="ja-JP"/>
          </w:rPr>
          <w:commentReference w:id="655"/>
        </w:r>
      </w:del>
      <w:ins w:id="657" w:author="Katharina Schleidt" w:date="2022-08-13T18:09:00Z">
        <w:r w:rsidR="00E804F5">
          <w:rPr>
            <w:szCs w:val="24"/>
          </w:rPr>
          <w:t>Figure 2</w:t>
        </w:r>
      </w:ins>
      <w:r w:rsidRPr="00785C54">
        <w:rPr>
          <w:szCs w:val="24"/>
        </w:rPr>
        <w:t xml:space="preserve"> (based on representation work done under </w:t>
      </w:r>
      <w:proofErr w:type="gramStart"/>
      <w:r w:rsidRPr="00785C54">
        <w:rPr>
          <w:szCs w:val="24"/>
        </w:rPr>
        <w:t>INSPIRE</w:t>
      </w:r>
      <w:r w:rsidRPr="00785C54">
        <w:rPr>
          <w:szCs w:val="24"/>
          <w:vertAlign w:val="superscript"/>
        </w:rPr>
        <w:t>[</w:t>
      </w:r>
      <w:proofErr w:type="gramEnd"/>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416B3E4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4A41AE9E" wp14:editId="0218EB91">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t>Figure 2 — Properties of an Observation</w:t>
      </w:r>
    </w:p>
    <w:p w14:paraId="3F8F1C94" w14:textId="2A807C21" w:rsidR="005B5EAD" w:rsidRPr="00785C54" w:rsidRDefault="005B5EAD" w:rsidP="00785C54">
      <w:pPr>
        <w:pStyle w:val="BodyText"/>
        <w:autoSpaceDE w:val="0"/>
        <w:autoSpaceDN w:val="0"/>
        <w:adjustRightInd w:val="0"/>
        <w:rPr>
          <w:szCs w:val="24"/>
        </w:rPr>
      </w:pPr>
      <w:r w:rsidRPr="00785C54">
        <w:rPr>
          <w:szCs w:val="24"/>
        </w:rPr>
        <w:t xml:space="preserve">The relationship between the properties of an observation and those of its feature-of-interest is key to the semantics of the data model elaborated in this </w:t>
      </w:r>
      <w:ins w:id="658" w:author="REID-JAMOND Alison" w:date="2022-04-04T12:48:00Z">
        <w:r w:rsidR="000A6B0A">
          <w:rPr>
            <w:szCs w:val="24"/>
          </w:rPr>
          <w:t>document</w:t>
        </w:r>
      </w:ins>
      <w:del w:id="659" w:author="REID-JAMOND Alison" w:date="2022-04-04T12:48:00Z">
        <w:r w:rsidRPr="00785C54" w:rsidDel="000A6B0A">
          <w:rPr>
            <w:szCs w:val="24"/>
          </w:rPr>
          <w:delText>standard</w:delText>
        </w:r>
      </w:del>
      <w:r w:rsidRPr="00785C54">
        <w:rPr>
          <w:szCs w:val="24"/>
        </w:rPr>
        <w:t xml:space="preserve">. This is further elaborated in </w:t>
      </w:r>
      <w:del w:id="660" w:author="REID-JAMOND Alison" w:date="2022-04-04T12:48:00Z">
        <w:r w:rsidRPr="00785C54" w:rsidDel="000A6B0A">
          <w:rPr>
            <w:szCs w:val="24"/>
          </w:rPr>
          <w:delText>Annex </w:delText>
        </w:r>
      </w:del>
      <w:ins w:id="661"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 location</w:t>
      </w:r>
    </w:p>
    <w:p w14:paraId="19C8D753" w14:textId="77777777" w:rsidR="005B5EAD" w:rsidRPr="00785C54" w:rsidRDefault="005B5EAD" w:rsidP="00785C54">
      <w:pPr>
        <w:pStyle w:val="BodyText"/>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BodyText"/>
        <w:autoSpaceDE w:val="0"/>
        <w:autoSpaceDN w:val="0"/>
        <w:adjustRightInd w:val="0"/>
        <w:rPr>
          <w:szCs w:val="24"/>
        </w:rPr>
      </w:pPr>
      <w:r w:rsidRPr="00785C54">
        <w:rPr>
          <w:szCs w:val="24"/>
        </w:rPr>
        <w:t xml:space="preserve">However, the location of the feature-of-interest </w:t>
      </w:r>
      <w:commentRangeStart w:id="662"/>
      <w:del w:id="663" w:author="REID-JAMOND Alison" w:date="2022-04-04T12:48:00Z">
        <w:r w:rsidRPr="00785C54" w:rsidDel="000A6B0A">
          <w:rPr>
            <w:szCs w:val="24"/>
          </w:rPr>
          <w:delText xml:space="preserve">may </w:delText>
        </w:r>
      </w:del>
      <w:ins w:id="664" w:author="REID-JAMOND Alison" w:date="2022-04-04T12:48:00Z">
        <w:r w:rsidR="000A6B0A">
          <w:rPr>
            <w:szCs w:val="24"/>
          </w:rPr>
          <w:t xml:space="preserve">can potentially </w:t>
        </w:r>
      </w:ins>
      <w:commentRangeEnd w:id="662"/>
      <w:ins w:id="665" w:author="REID-JAMOND Alison" w:date="2022-04-04T12:49:00Z">
        <w:r w:rsidR="000A6B0A">
          <w:rPr>
            <w:rStyle w:val="CommentReference"/>
            <w:rFonts w:eastAsia="MS Mincho"/>
            <w:lang w:eastAsia="ja-JP"/>
          </w:rPr>
          <w:commentReference w:id="662"/>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666" w:author="REID-JAMOND Alison" w:date="2022-04-04T12:49:00Z">
        <w:r w:rsidRPr="00785C54" w:rsidDel="000A6B0A">
          <w:rPr>
            <w:szCs w:val="24"/>
          </w:rPr>
          <w:delText xml:space="preserve">may </w:delText>
        </w:r>
      </w:del>
      <w:ins w:id="667"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BodyText"/>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77777777" w:rsidR="005B5EAD" w:rsidRPr="00785C54" w:rsidRDefault="005B5EAD" w:rsidP="00785C54">
      <w:pPr>
        <w:pStyle w:val="BodyText"/>
        <w:autoSpaceDE w:val="0"/>
        <w:autoSpaceDN w:val="0"/>
        <w:adjustRightInd w:val="0"/>
        <w:rPr>
          <w:szCs w:val="24"/>
        </w:rPr>
      </w:pPr>
      <w:r w:rsidRPr="00785C54">
        <w:rPr>
          <w:szCs w:val="24"/>
        </w:rPr>
        <w:lastRenderedPageBreak/>
        <w:t>The model is generic. The geospatial location of the feature-of-interest may be of little or no interest for some observations (</w:t>
      </w:r>
      <w:proofErr w:type="gramStart"/>
      <w:r w:rsidRPr="00785C54">
        <w:rPr>
          <w:szCs w:val="24"/>
        </w:rPr>
        <w:t>e.g.</w:t>
      </w:r>
      <w:proofErr w:type="gramEnd"/>
      <w:r w:rsidRPr="00785C54">
        <w:rPr>
          <w:szCs w:val="24"/>
        </w:rPr>
        <w:t xml:space="preserve"> live specimens, observations made on non-located things like chemical species).</w:t>
      </w:r>
    </w:p>
    <w:p w14:paraId="4F806EFE" w14:textId="77777777" w:rsidR="005B5EAD" w:rsidRPr="00785C54" w:rsidRDefault="005B5EAD" w:rsidP="00785C54">
      <w:pPr>
        <w:pStyle w:val="BodyText"/>
        <w:autoSpaceDE w:val="0"/>
        <w:autoSpaceDN w:val="0"/>
        <w:adjustRightInd w:val="0"/>
        <w:rPr>
          <w:szCs w:val="24"/>
        </w:rPr>
      </w:pPr>
      <w:r w:rsidRPr="00785C54">
        <w:rPr>
          <w:szCs w:val="24"/>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668"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Result types</w:t>
      </w:r>
    </w:p>
    <w:p w14:paraId="69FD83DE" w14:textId="77777777" w:rsidR="005B5EAD" w:rsidRPr="00785C54" w:rsidRDefault="005B5EAD" w:rsidP="00785C54">
      <w:pPr>
        <w:pStyle w:val="BodyText"/>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BodyText"/>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Use of the observation model</w:t>
      </w:r>
    </w:p>
    <w:p w14:paraId="6AF26413" w14:textId="77777777" w:rsidR="005B5EAD" w:rsidRPr="00785C54" w:rsidRDefault="005B5EAD" w:rsidP="00785C54">
      <w:pPr>
        <w:pStyle w:val="BodyText"/>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49DB7745" w:rsidR="005B5EAD" w:rsidRPr="00785C54" w:rsidRDefault="005B5EAD" w:rsidP="00785C54">
      <w:pPr>
        <w:pStyle w:val="BodyText"/>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w:t>
      </w:r>
      <w:commentRangeStart w:id="669"/>
      <w:r w:rsidRPr="00785C54">
        <w:rPr>
          <w:szCs w:val="24"/>
        </w:rPr>
        <w:t>(</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del w:id="670" w:author="Katharina Schleidt" w:date="2022-08-12T18:16:00Z">
        <w:r w:rsidRPr="00785C54" w:rsidDel="00DA272F">
          <w:rPr>
            <w:szCs w:val="24"/>
          </w:rPr>
          <w:delText>:</w:delText>
        </w:r>
        <w:r w:rsidRPr="00785C54" w:rsidDel="00DA272F">
          <w:rPr>
            <w:rStyle w:val="stdyear"/>
            <w:szCs w:val="24"/>
            <w:shd w:val="clear" w:color="auto" w:fill="auto"/>
          </w:rPr>
          <w:delText>2014</w:delText>
        </w:r>
      </w:del>
      <w:r w:rsidRPr="00785C54">
        <w:rPr>
          <w:szCs w:val="24"/>
        </w:rPr>
        <w:t>).</w:t>
      </w:r>
      <w:commentRangeEnd w:id="669"/>
      <w:r w:rsidR="00A52B09">
        <w:rPr>
          <w:rStyle w:val="CommentReference"/>
          <w:rFonts w:eastAsia="MS Mincho"/>
          <w:lang w:eastAsia="ja-JP"/>
        </w:rPr>
        <w:commentReference w:id="669"/>
      </w:r>
    </w:p>
    <w:p w14:paraId="4F13DA40" w14:textId="77777777" w:rsidR="005B5EAD" w:rsidRPr="00785C54" w:rsidRDefault="005B5EAD" w:rsidP="00785C54">
      <w:pPr>
        <w:pStyle w:val="BodyText"/>
        <w:autoSpaceDE w:val="0"/>
        <w:autoSpaceDN w:val="0"/>
        <w:adjustRightInd w:val="0"/>
        <w:rPr>
          <w:szCs w:val="24"/>
        </w:rPr>
      </w:pPr>
      <w:r w:rsidRPr="00785C54">
        <w:rPr>
          <w:szCs w:val="24"/>
        </w:rPr>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 schema</w:t>
      </w:r>
    </w:p>
    <w:p w14:paraId="2A7D06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Role of sample features</w:t>
      </w:r>
    </w:p>
    <w:p w14:paraId="197F86FE" w14:textId="77777777" w:rsidR="005B5EAD" w:rsidRPr="00785C54" w:rsidRDefault="005B5EAD" w:rsidP="00785C54">
      <w:pPr>
        <w:pStyle w:val="BodyText"/>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Proximate vs. ultimate feature-of-interest</w:t>
      </w:r>
    </w:p>
    <w:p w14:paraId="2F324F87"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3A34824" w:rsidR="005B5EAD" w:rsidRPr="00785C54" w:rsidRDefault="005B5EAD" w:rsidP="00785C54">
      <w:pPr>
        <w:pStyle w:val="BodyText"/>
        <w:autoSpaceDE w:val="0"/>
        <w:autoSpaceDN w:val="0"/>
        <w:adjustRightInd w:val="0"/>
        <w:rPr>
          <w:szCs w:val="24"/>
        </w:rPr>
      </w:pPr>
      <w:r w:rsidRPr="00785C54">
        <w:rPr>
          <w:szCs w:val="24"/>
        </w:rPr>
        <w:t xml:space="preserve">The observation model maps the result of the application of a procedure to a subject, which plays the role of feature-of-interest of the observation. However, the proximate feature-of-interest of an observation </w:t>
      </w:r>
      <w:ins w:id="671" w:author="Katharina Schleidt" w:date="2022-08-13T15:54:00Z">
        <w:r w:rsidR="002A0086" w:rsidRPr="002A0086">
          <w:rPr>
            <w:szCs w:val="24"/>
          </w:rPr>
          <w:t>is not always</w:t>
        </w:r>
      </w:ins>
      <w:del w:id="672" w:author="Katharina Schleidt" w:date="2022-08-13T15:54:00Z">
        <w:r w:rsidRPr="00785C54" w:rsidDel="002A0086">
          <w:rPr>
            <w:szCs w:val="24"/>
          </w:rPr>
          <w:delText>may not be</w:delText>
        </w:r>
      </w:del>
      <w:r w:rsidRPr="00785C54">
        <w:rPr>
          <w:szCs w:val="24"/>
        </w:rPr>
        <w:t xml:space="preserv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BodyText"/>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084612D8" w:rsidR="005B5EAD" w:rsidRPr="00785C54" w:rsidRDefault="005B5EAD" w:rsidP="00785C54">
      <w:pPr>
        <w:pStyle w:val="BodyText"/>
        <w:autoSpaceDE w:val="0"/>
        <w:autoSpaceDN w:val="0"/>
        <w:adjustRightInd w:val="0"/>
        <w:rPr>
          <w:szCs w:val="24"/>
        </w:rPr>
      </w:pPr>
      <w:r w:rsidRPr="00785C54">
        <w:rPr>
          <w:szCs w:val="24"/>
        </w:rPr>
        <w:t xml:space="preserve">For various reasons, the domain feature </w:t>
      </w:r>
      <w:del w:id="673" w:author="Katharina Schleidt" w:date="2022-08-13T15:55:00Z">
        <w:r w:rsidRPr="00785C54" w:rsidDel="002A0086">
          <w:rPr>
            <w:szCs w:val="24"/>
          </w:rPr>
          <w:delText xml:space="preserve">may </w:delText>
        </w:r>
      </w:del>
      <w:ins w:id="674" w:author="Katharina Schleidt" w:date="2022-08-13T15:55:00Z">
        <w:r w:rsidR="002A0086">
          <w:rPr>
            <w:szCs w:val="24"/>
          </w:rPr>
          <w:t>is</w:t>
        </w:r>
        <w:r w:rsidR="002A0086" w:rsidRPr="00785C54">
          <w:rPr>
            <w:szCs w:val="24"/>
          </w:rPr>
          <w:t xml:space="preserve"> </w:t>
        </w:r>
      </w:ins>
      <w:r w:rsidRPr="00785C54">
        <w:rPr>
          <w:szCs w:val="24"/>
        </w:rPr>
        <w:t xml:space="preserve">not </w:t>
      </w:r>
      <w:del w:id="675" w:author="Katharina Schleidt" w:date="2022-08-13T15:55:00Z">
        <w:r w:rsidRPr="00785C54" w:rsidDel="002A0086">
          <w:rPr>
            <w:szCs w:val="24"/>
          </w:rPr>
          <w:delText xml:space="preserve">be </w:delText>
        </w:r>
      </w:del>
      <w:r w:rsidRPr="00785C54">
        <w:rPr>
          <w:szCs w:val="24"/>
        </w:rPr>
        <w:t>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BodyText"/>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676" w:author="REID-JAMOND Alison" w:date="2022-04-04T13:59:00Z">
        <w:r w:rsidRPr="00785C54" w:rsidDel="008058B6">
          <w:rPr>
            <w:szCs w:val="24"/>
          </w:rPr>
          <w:delText xml:space="preserve">may </w:delText>
        </w:r>
      </w:del>
      <w:ins w:id="677"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BodyText"/>
        <w:autoSpaceDE w:val="0"/>
        <w:autoSpaceDN w:val="0"/>
        <w:adjustRightInd w:val="0"/>
        <w:rPr>
          <w:szCs w:val="24"/>
        </w:rPr>
      </w:pPr>
      <w:r w:rsidRPr="00785C54">
        <w:rPr>
          <w:szCs w:val="24"/>
        </w:rPr>
        <w:t>In some cases, the observation procedure obtains values for properties that are not characteristic of the type of the ultimate feature</w:t>
      </w:r>
      <w:ins w:id="678"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Observed property is a proxy</w:t>
      </w:r>
    </w:p>
    <w:p w14:paraId="14D29392" w14:textId="77777777" w:rsidR="005B5EAD" w:rsidRPr="00785C54" w:rsidRDefault="005B5EAD" w:rsidP="00785C54">
      <w:pPr>
        <w:pStyle w:val="BodyText"/>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BodyText"/>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2076999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679"/>
      <w:r w:rsidRPr="00785C54">
        <w:rPr>
          <w:szCs w:val="24"/>
        </w:rPr>
        <w:t xml:space="preserve">remote sensing observation </w:t>
      </w:r>
      <w:del w:id="680" w:author="Katharina Schleidt" w:date="2022-08-13T15:57:00Z">
        <w:r w:rsidRPr="00785C54" w:rsidDel="002A0086">
          <w:rPr>
            <w:szCs w:val="24"/>
          </w:rPr>
          <w:delText xml:space="preserve">might </w:delText>
        </w:r>
      </w:del>
      <w:ins w:id="681" w:author="Katharina Schleidt" w:date="2022-08-13T15:57:00Z">
        <w:r w:rsidR="002A0086">
          <w:rPr>
            <w:szCs w:val="24"/>
          </w:rPr>
          <w:t>can potentially</w:t>
        </w:r>
        <w:r w:rsidR="002A0086" w:rsidRPr="00785C54">
          <w:rPr>
            <w:szCs w:val="24"/>
          </w:rPr>
          <w:t xml:space="preserve"> </w:t>
        </w:r>
      </w:ins>
      <w:r w:rsidRPr="00785C54">
        <w:rPr>
          <w:szCs w:val="24"/>
        </w:rPr>
        <w:t>obtain the reflectance colour</w:t>
      </w:r>
      <w:commentRangeEnd w:id="679"/>
      <w:r w:rsidR="008058B6">
        <w:rPr>
          <w:rStyle w:val="CommentReference"/>
          <w:rFonts w:eastAsia="MS Mincho"/>
          <w:lang w:eastAsia="ja-JP"/>
        </w:rPr>
        <w:commentReference w:id="679"/>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682" w:author="REID-JAMOND Alison" w:date="2022-04-04T14:01:00Z">
        <w:r w:rsidRPr="00785C54" w:rsidDel="008058B6">
          <w:rPr>
            <w:szCs w:val="24"/>
          </w:rPr>
          <w:delText xml:space="preserve">may </w:delText>
        </w:r>
      </w:del>
      <w:ins w:id="683"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BodyText"/>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40779ADF"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For certain styles of mineralization, the gold concentration of rocks in a region </w:t>
      </w:r>
      <w:del w:id="684" w:author="Katharina Schleidt" w:date="2022-08-13T16:09:00Z">
        <w:r w:rsidRPr="00785C54" w:rsidDel="009061F0">
          <w:rPr>
            <w:szCs w:val="24"/>
          </w:rPr>
          <w:delText>might</w:delText>
        </w:r>
      </w:del>
      <w:ins w:id="685" w:author="Katharina Schleidt" w:date="2022-08-13T16:09:00Z">
        <w:r w:rsidR="009061F0">
          <w:rPr>
            <w:szCs w:val="24"/>
          </w:rPr>
          <w:t>can</w:t>
        </w:r>
      </w:ins>
      <w:r w:rsidRPr="00785C54">
        <w:rPr>
          <w:szCs w:val="24"/>
        </w:rPr>
        <w:t xml:space="preserve"> be estimated through measurement of a related element (</w:t>
      </w:r>
      <w:proofErr w:type="gramStart"/>
      <w:r w:rsidRPr="00785C54">
        <w:rPr>
          <w:szCs w:val="24"/>
        </w:rPr>
        <w:t>e.g.</w:t>
      </w:r>
      <w:proofErr w:type="gramEnd"/>
      <w:r w:rsidRPr="00785C54">
        <w:rPr>
          <w:szCs w:val="24"/>
        </w:rPr>
        <w:t xml:space="preserve"> copper), in a specimen of gravel collected from a stream that drains part of the region. The gravel samples the rocks in the catchment of the stream, </w:t>
      </w:r>
      <w:proofErr w:type="gramStart"/>
      <w:r w:rsidRPr="00785C54">
        <w:rPr>
          <w:szCs w:val="24"/>
        </w:rPr>
        <w:t>i.e.</w:t>
      </w:r>
      <w:proofErr w:type="gramEnd"/>
      <w:r w:rsidRPr="00785C54">
        <w:rPr>
          <w:szCs w:val="24"/>
        </w:rPr>
        <w:t xml:space="preserve"> in the stream bed and upslope.</w:t>
      </w:r>
    </w:p>
    <w:p w14:paraId="1CD5C25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Role of Sample</w:t>
      </w:r>
    </w:p>
    <w:p w14:paraId="4F8CAD70" w14:textId="648910FE" w:rsidR="005B5EAD" w:rsidRPr="00785C54" w:rsidRDefault="005B5EAD" w:rsidP="00785C54">
      <w:pPr>
        <w:pStyle w:val="BodyText"/>
        <w:autoSpaceDE w:val="0"/>
        <w:autoSpaceDN w:val="0"/>
        <w:adjustRightInd w:val="0"/>
        <w:rPr>
          <w:szCs w:val="24"/>
        </w:rPr>
      </w:pPr>
      <w:r w:rsidRPr="00785C54">
        <w:rPr>
          <w:szCs w:val="24"/>
        </w:rPr>
        <w:t>Samples are artefacts of an observational strategy</w:t>
      </w:r>
      <w:del w:id="686"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4BF5C25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687" w:author="REID-JAMOND Alison" w:date="2022-04-04T14:01:00Z">
        <w:r w:rsidRPr="00785C54" w:rsidDel="008058B6">
          <w:rPr>
            <w:szCs w:val="24"/>
          </w:rPr>
          <w:delText xml:space="preserve">...) </w:delText>
        </w:r>
      </w:del>
      <w:ins w:id="688" w:author="REID-JAMOND Alison" w:date="2022-04-04T14:01:00Z">
        <w:r w:rsidR="008058B6">
          <w:rPr>
            <w:szCs w:val="24"/>
          </w:rPr>
          <w:t>etc.</w:t>
        </w:r>
        <w:r w:rsidR="008058B6" w:rsidRPr="00785C54">
          <w:rPr>
            <w:szCs w:val="24"/>
          </w:rPr>
          <w:t xml:space="preserve">) </w:t>
        </w:r>
      </w:ins>
      <w:r w:rsidRPr="00785C54">
        <w:rPr>
          <w:szCs w:val="24"/>
        </w:rPr>
        <w:t>has been established,</w:t>
      </w:r>
      <w:ins w:id="689" w:author="REID-JAMOND Alison" w:date="2022-04-04T14:06:00Z">
        <w:r w:rsidR="008058B6">
          <w:rPr>
            <w:szCs w:val="24"/>
          </w:rPr>
          <w:t xml:space="preserve"> or</w:t>
        </w:r>
      </w:ins>
      <w:r w:rsidRPr="00785C54">
        <w:rPr>
          <w:szCs w:val="24"/>
        </w:rPr>
        <w:t xml:space="preserve"> sensors</w:t>
      </w:r>
      <w:del w:id="690"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691"/>
      <w:r w:rsidRPr="00785C54">
        <w:rPr>
          <w:szCs w:val="24"/>
        </w:rPr>
        <w:t xml:space="preserve">the </w:t>
      </w:r>
      <w:del w:id="692" w:author="Katharina Schleidt" w:date="2022-08-13T16:44:00Z">
        <w:r w:rsidRPr="00785C54" w:rsidDel="00AA0D5F">
          <w:rPr>
            <w:szCs w:val="24"/>
          </w:rPr>
          <w:delText>“</w:delText>
        </w:r>
      </w:del>
      <w:r w:rsidRPr="00785C54">
        <w:rPr>
          <w:szCs w:val="24"/>
        </w:rPr>
        <w:t>world in the vicinity of the observer/sampler</w:t>
      </w:r>
      <w:commentRangeEnd w:id="691"/>
      <w:r w:rsidR="008058B6">
        <w:rPr>
          <w:rStyle w:val="CommentReference"/>
          <w:rFonts w:eastAsia="MS Mincho"/>
          <w:lang w:eastAsia="ja-JP"/>
        </w:rPr>
        <w:commentReference w:id="691"/>
      </w:r>
      <w:del w:id="693" w:author="Katharina Schleidt" w:date="2022-08-13T16:44:00Z">
        <w:r w:rsidRPr="00785C54" w:rsidDel="00AA0D5F">
          <w:rPr>
            <w:szCs w:val="24"/>
          </w:rPr>
          <w:delText>”</w:delText>
        </w:r>
      </w:del>
      <w:r w:rsidRPr="00785C54">
        <w:rPr>
          <w:szCs w:val="24"/>
        </w:rPr>
        <w:t>, so the observed properties relate to the physical medium at the observer/sampler described by the sample, and not to any physical artefact such as a mooring, buoy, benchmark, monument, well, and so forth that</w:t>
      </w:r>
      <w:del w:id="694" w:author="REID-JAMOND Alison" w:date="2022-04-04T14:05:00Z">
        <w:r w:rsidRPr="00785C54" w:rsidDel="008058B6">
          <w:rPr>
            <w:szCs w:val="24"/>
          </w:rPr>
          <w:delText xml:space="preserve"> may</w:delText>
        </w:r>
      </w:del>
      <w:ins w:id="695" w:author="REID-JAMOND Alison" w:date="2022-04-04T14:05:00Z">
        <w:r w:rsidR="008058B6">
          <w:rPr>
            <w:szCs w:val="24"/>
          </w:rPr>
          <w:t xml:space="preserve"> are potentially</w:t>
        </w:r>
      </w:ins>
      <w:del w:id="696"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697" w:author="REID-JAMOND Alison" w:date="2022-04-04T14:01:00Z">
            <w:rPr>
              <w:szCs w:val="24"/>
            </w:rPr>
          </w:rPrChange>
        </w:rPr>
        <w:t>ex</w:t>
      </w:r>
      <w:ins w:id="698" w:author="REID-JAMOND Alison" w:date="2022-04-04T14:01:00Z">
        <w:r w:rsidR="008058B6" w:rsidRPr="008058B6">
          <w:rPr>
            <w:i/>
            <w:szCs w:val="24"/>
            <w:rPrChange w:id="699" w:author="REID-JAMOND Alison" w:date="2022-04-04T14:01:00Z">
              <w:rPr>
                <w:szCs w:val="24"/>
              </w:rPr>
            </w:rPrChange>
          </w:rPr>
          <w:t xml:space="preserve"> </w:t>
        </w:r>
      </w:ins>
      <w:del w:id="700" w:author="REID-JAMOND Alison" w:date="2022-04-04T14:01:00Z">
        <w:r w:rsidRPr="008058B6" w:rsidDel="008058B6">
          <w:rPr>
            <w:i/>
            <w:szCs w:val="24"/>
            <w:rPrChange w:id="701" w:author="REID-JAMOND Alison" w:date="2022-04-04T14:01:00Z">
              <w:rPr>
                <w:szCs w:val="24"/>
              </w:rPr>
            </w:rPrChange>
          </w:rPr>
          <w:delText>-</w:delText>
        </w:r>
      </w:del>
      <w:r w:rsidRPr="008058B6">
        <w:rPr>
          <w:i/>
          <w:szCs w:val="24"/>
          <w:rPrChange w:id="702" w:author="REID-JAMOND Alison" w:date="2022-04-04T14:01:00Z">
            <w:rPr>
              <w:szCs w:val="24"/>
            </w:rPr>
          </w:rPrChange>
        </w:rPr>
        <w:t>situ</w:t>
      </w:r>
      <w:r w:rsidRPr="00785C54">
        <w:rPr>
          <w:szCs w:val="24"/>
        </w:rPr>
        <w:t xml:space="preserve">) curated and preserved for the purpose of keeping a trace of their existence. Examples are biodiversity studies, crop seed preservation, and so forth. In those cases, the material samples considered are called specimen. That’s why the class named </w:t>
      </w:r>
      <w:proofErr w:type="spellStart"/>
      <w:r w:rsidRPr="00785C54">
        <w:rPr>
          <w:szCs w:val="24"/>
        </w:rPr>
        <w:t>SF_Specimen</w:t>
      </w:r>
      <w:proofErr w:type="spellEnd"/>
      <w:r w:rsidRPr="00785C54">
        <w:rPr>
          <w:szCs w:val="24"/>
        </w:rPr>
        <w:t xml:space="preserve"> in the previous version of the standard is renamed into </w:t>
      </w:r>
      <w:proofErr w:type="spellStart"/>
      <w:r w:rsidRPr="00785C54">
        <w:rPr>
          <w:szCs w:val="24"/>
        </w:rPr>
        <w:t>MaterialSample</w:t>
      </w:r>
      <w:proofErr w:type="spellEnd"/>
      <w:r w:rsidRPr="00785C54">
        <w:rPr>
          <w:szCs w:val="24"/>
        </w:rPr>
        <w:t xml:space="preserv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703" w:author="REID-JAMOND Alison" w:date="2022-04-04T14:04:00Z">
        <w:r w:rsidRPr="00785C54" w:rsidDel="008058B6">
          <w:rPr>
            <w:szCs w:val="24"/>
          </w:rPr>
          <w:delText xml:space="preserve">may </w:delText>
        </w:r>
      </w:del>
      <w:ins w:id="704"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705" w:author="REID-JAMOND Alison" w:date="2022-04-04T14:07:00Z">
        <w:r w:rsidRPr="00785C54" w:rsidDel="008058B6">
          <w:rPr>
            <w:szCs w:val="24"/>
          </w:rPr>
          <w:delText xml:space="preserve">might </w:delText>
        </w:r>
      </w:del>
      <w:ins w:id="706"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6E5A5E53" w:rsidR="005B5EAD" w:rsidRPr="00785C54" w:rsidRDefault="005B5EAD" w:rsidP="00785C54">
      <w:pPr>
        <w:pStyle w:val="BodyText"/>
        <w:autoSpaceDE w:val="0"/>
        <w:autoSpaceDN w:val="0"/>
        <w:adjustRightInd w:val="0"/>
        <w:rPr>
          <w:szCs w:val="24"/>
        </w:rPr>
      </w:pPr>
      <w:r w:rsidRPr="00785C54">
        <w:rPr>
          <w:szCs w:val="24"/>
        </w:rPr>
        <w:t xml:space="preserve">A sample is intended to sample some object in an application domain. However, in some cases the identity, and even the exact type, of the sampled object </w:t>
      </w:r>
      <w:ins w:id="707" w:author="Katharina Schleidt" w:date="2022-08-13T15:55:00Z">
        <w:r w:rsidR="002A0086" w:rsidRPr="002A0086">
          <w:rPr>
            <w:szCs w:val="24"/>
          </w:rPr>
          <w:t>is not</w:t>
        </w:r>
      </w:ins>
      <w:del w:id="708" w:author="Katharina Schleidt" w:date="2022-08-13T15:55:00Z">
        <w:r w:rsidRPr="00785C54" w:rsidDel="002A0086">
          <w:rPr>
            <w:szCs w:val="24"/>
          </w:rPr>
          <w:delText>may not be</w:delText>
        </w:r>
      </w:del>
      <w:r w:rsidRPr="00785C54">
        <w:rPr>
          <w:szCs w:val="24"/>
        </w:rPr>
        <w:t xml:space="preserve"> known when observations are made using the sample.</w:t>
      </w:r>
    </w:p>
    <w:p w14:paraId="53665D4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Sampling process</w:t>
      </w:r>
    </w:p>
    <w:p w14:paraId="19162552" w14:textId="77777777" w:rsidR="005B5EAD" w:rsidRPr="00785C54" w:rsidRDefault="005B5EAD" w:rsidP="00785C54">
      <w:pPr>
        <w:pStyle w:val="BodyText"/>
        <w:autoSpaceDE w:val="0"/>
        <w:autoSpaceDN w:val="0"/>
        <w:adjustRightInd w:val="0"/>
        <w:rPr>
          <w:szCs w:val="24"/>
        </w:rPr>
      </w:pPr>
      <w:r w:rsidRPr="00785C54">
        <w:rPr>
          <w:szCs w:val="24"/>
        </w:rPr>
        <w:t>Understanding the process by which samples are obtained is often essential to understanding the context of subsequent measurements on this object (feature-of-interest). Different sampling strategies can provide vastly different samples, in turn leading to different result values in observations pertaining to these samples.</w:t>
      </w:r>
    </w:p>
    <w:p w14:paraId="01A2862C" w14:textId="77777777" w:rsidR="005B5EAD" w:rsidRPr="00785C54" w:rsidRDefault="005B5EAD" w:rsidP="00785C54">
      <w:pPr>
        <w:pStyle w:val="BodyText"/>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BodyText"/>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BodyText"/>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709" w:author="REID-JAMOND Alison" w:date="2022-04-04T14:07:00Z">
        <w:r w:rsidRPr="00785C54" w:rsidDel="008058B6">
          <w:rPr>
            <w:szCs w:val="24"/>
          </w:rPr>
          <w:delText xml:space="preserve">may </w:delText>
        </w:r>
      </w:del>
      <w:ins w:id="710" w:author="REID-JAMOND Alison" w:date="2022-04-04T14:07:00Z">
        <w:r w:rsidR="008058B6">
          <w:rPr>
            <w:szCs w:val="24"/>
          </w:rPr>
          <w:t xml:space="preserve">are perhaps </w:t>
        </w:r>
      </w:ins>
      <w:r w:rsidRPr="00785C54">
        <w:rPr>
          <w:szCs w:val="24"/>
        </w:rPr>
        <w:t xml:space="preserve">first be sampled by gender and age. Sampling </w:t>
      </w:r>
      <w:ins w:id="711" w:author="REID-JAMOND Alison" w:date="2022-04-04T14:07:00Z">
        <w:r w:rsidR="008058B6">
          <w:rPr>
            <w:szCs w:val="24"/>
          </w:rPr>
          <w:t>p</w:t>
        </w:r>
      </w:ins>
      <w:del w:id="712"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BodyText"/>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Classification of samples</w:t>
      </w:r>
    </w:p>
    <w:p w14:paraId="0F39D0F4" w14:textId="77777777" w:rsidR="005B5EAD" w:rsidRPr="00785C54" w:rsidRDefault="005B5EAD" w:rsidP="00785C54">
      <w:pPr>
        <w:pStyle w:val="BodyText"/>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BodyText"/>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BodyText"/>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BodyText"/>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Alignment between Observation, Sample and domain models</w:t>
      </w:r>
    </w:p>
    <w:p w14:paraId="3785551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Model consistency</w:t>
      </w:r>
    </w:p>
    <w:p w14:paraId="111E6ACA" w14:textId="77777777" w:rsidR="005B5EAD" w:rsidRPr="00785C54" w:rsidRDefault="005B5EAD" w:rsidP="00785C54">
      <w:pPr>
        <w:pStyle w:val="BodyText"/>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The feature type defines its set of characteristics as properties. For consistency, the feature-of-interest shall carry the observed property as part of the definition of its type (</w:t>
      </w:r>
      <w:proofErr w:type="gramStart"/>
      <w:r w:rsidRPr="00785C54">
        <w:rPr>
          <w:szCs w:val="24"/>
        </w:rPr>
        <w:t>e.g.</w:t>
      </w:r>
      <w:proofErr w:type="gramEnd"/>
      <w:r w:rsidRPr="00785C54">
        <w:rPr>
          <w:szCs w:val="24"/>
        </w:rPr>
        <w:t xml:space="preserve">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pallet with the characteristic mass is to be described via a feature model. In the simplest form, an interface “Pallet” may be defined as having the attribute “mass” of type “Measure” describing the mass characteristic 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061F2B8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13" w:author="REID-JAMOND Alison" w:date="2022-04-04T14:09:00Z"/>
          <w:szCs w:val="24"/>
        </w:rPr>
      </w:pPr>
      <w:r w:rsidRPr="00785C54">
        <w:rPr>
          <w:noProof/>
          <w:szCs w:val="24"/>
        </w:rPr>
        <w:drawing>
          <wp:inline distT="0" distB="0" distL="0" distR="0" wp14:anchorId="64B55BE8" wp14:editId="18F69627">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p>
    <w:p w14:paraId="74D69916" w14:textId="6993691D" w:rsidR="008058B6" w:rsidRPr="00785C54" w:rsidRDefault="008058B6">
      <w:pPr>
        <w:pStyle w:val="Figurenote"/>
        <w:pPrChange w:id="714"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715"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3 — (Example) Pallet interface</w:t>
      </w:r>
      <w:del w:id="716"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BodyText"/>
        <w:autoSpaceDE w:val="0"/>
        <w:autoSpaceDN w:val="0"/>
        <w:adjustRightInd w:val="0"/>
        <w:rPr>
          <w:szCs w:val="24"/>
        </w:rPr>
      </w:pPr>
      <w:r w:rsidRPr="00785C54">
        <w:rPr>
          <w:szCs w:val="24"/>
        </w:rPr>
        <w:t>Alternatively, through utilization of the OMS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BodyText"/>
        <w:autoSpaceDE w:val="0"/>
        <w:autoSpaceDN w:val="0"/>
        <w:adjustRightInd w:val="0"/>
        <w:rPr>
          <w:szCs w:val="24"/>
        </w:rPr>
      </w:pPr>
      <w:r w:rsidRPr="00785C54">
        <w:rPr>
          <w:szCs w:val="24"/>
        </w:rPr>
        <w:t xml:space="preserve">For this purpose, the observation shall have </w:t>
      </w:r>
      <w:proofErr w:type="spellStart"/>
      <w:r w:rsidRPr="00785C54">
        <w:rPr>
          <w:szCs w:val="24"/>
        </w:rPr>
        <w:t>observedProperty</w:t>
      </w:r>
      <w:proofErr w:type="spellEnd"/>
      <w:r w:rsidRPr="00785C54">
        <w:rPr>
          <w:szCs w:val="24"/>
        </w:rP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2EB297F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47D94A3" wp14:editId="7BA909F9">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p>
    <w:p w14:paraId="65C52009" w14:textId="4BC2AACC" w:rsidR="008058B6" w:rsidRDefault="008058B6">
      <w:pPr>
        <w:pStyle w:val="Figurenote"/>
        <w:rPr>
          <w:ins w:id="717" w:author="REID-JAMOND Alison" w:date="2022-04-04T14:08:00Z"/>
        </w:rPr>
        <w:pPrChange w:id="718" w:author="REID-JAMOND Alison" w:date="2022-04-04T14:08:00Z">
          <w:pPr>
            <w:pStyle w:val="Figuretitle"/>
            <w:autoSpaceDE w:val="0"/>
            <w:autoSpaceDN w:val="0"/>
            <w:adjustRightInd w:val="0"/>
            <w:outlineLvl w:val="0"/>
          </w:pPr>
        </w:pPrChange>
      </w:pPr>
      <w:ins w:id="719"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t>Figure 4 — (Example) An observation with consistent properties</w:t>
      </w:r>
      <w:del w:id="720"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02EFFA72" w:rsidR="005B5EAD" w:rsidRPr="00785C54" w:rsidRDefault="005B5EAD" w:rsidP="00785C54">
      <w:pPr>
        <w:pStyle w:val="BodyText"/>
        <w:autoSpaceDE w:val="0"/>
        <w:autoSpaceDN w:val="0"/>
        <w:adjustRightInd w:val="0"/>
        <w:rPr>
          <w:szCs w:val="24"/>
        </w:rPr>
      </w:pPr>
      <w:commentRangeStart w:id="721"/>
      <w:del w:id="722" w:author="Katharina Schleidt" w:date="2022-08-13T18:11:00Z">
        <w:r w:rsidRPr="00785C54" w:rsidDel="005D5C5A">
          <w:rPr>
            <w:szCs w:val="24"/>
          </w:rPr>
          <w:delText xml:space="preserve">The figure below </w:delText>
        </w:r>
      </w:del>
      <w:ins w:id="723" w:author="Katharina Schleidt" w:date="2022-08-13T18:11:00Z">
        <w:r w:rsidR="005D5C5A">
          <w:rPr>
            <w:szCs w:val="24"/>
          </w:rPr>
          <w:t xml:space="preserve">Figure 5 </w:t>
        </w:r>
      </w:ins>
      <w:r w:rsidRPr="00785C54">
        <w:rPr>
          <w:szCs w:val="24"/>
        </w:rPr>
        <w:t xml:space="preserve">shows </w:t>
      </w:r>
      <w:commentRangeEnd w:id="721"/>
      <w:r w:rsidR="008058B6">
        <w:rPr>
          <w:rStyle w:val="CommentReference"/>
          <w:rFonts w:eastAsia="MS Mincho"/>
          <w:lang w:eastAsia="ja-JP"/>
        </w:rPr>
        <w:commentReference w:id="721"/>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4756B965"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24" w:author="REID-JAMOND Alison" w:date="2022-04-04T14:10:00Z"/>
          <w:szCs w:val="24"/>
        </w:rPr>
      </w:pPr>
      <w:r w:rsidRPr="00785C54">
        <w:rPr>
          <w:noProof/>
          <w:szCs w:val="24"/>
        </w:rPr>
        <w:lastRenderedPageBreak/>
        <w:drawing>
          <wp:inline distT="0" distB="0" distL="0" distR="0" wp14:anchorId="56F74289" wp14:editId="57C5B7C2">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p>
    <w:p w14:paraId="65133B1F" w14:textId="20234242" w:rsidR="008058B6" w:rsidRPr="00785C54" w:rsidRDefault="008058B6">
      <w:pPr>
        <w:pStyle w:val="Figurenote"/>
        <w:pPrChange w:id="725"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726" w:author="REID-JAMOND Alison" w:date="2022-04-04T14:10:00Z">
        <w:r>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727" w:author="REID-JAMOND Alison" w:date="2022-04-04T14:10:00Z">
        <w:r w:rsidRPr="00785C54" w:rsidDel="008058B6">
          <w:rPr>
            <w:szCs w:val="24"/>
          </w:rPr>
          <w:delText>: for additional context, the Observer, Host and Deployment have been added</w:delText>
        </w:r>
      </w:del>
    </w:p>
    <w:p w14:paraId="1F0E8F6F" w14:textId="15DB3313" w:rsidR="005B5EAD" w:rsidRPr="00785C54" w:rsidRDefault="005B5EAD" w:rsidP="00785C54">
      <w:pPr>
        <w:pStyle w:val="BodyText"/>
        <w:autoSpaceDE w:val="0"/>
        <w:autoSpaceDN w:val="0"/>
        <w:adjustRightInd w:val="0"/>
        <w:rPr>
          <w:szCs w:val="24"/>
        </w:rPr>
      </w:pPr>
      <w:r w:rsidRPr="00785C54">
        <w:rPr>
          <w:szCs w:val="24"/>
        </w:rPr>
        <w:t>An attribute from within the conceptual model can be instantiated as an Observation in the concrete realization. The attributes that have been defined for the domain feature within the interface, in the example “mass” and “</w:t>
      </w:r>
      <w:proofErr w:type="spellStart"/>
      <w:r w:rsidRPr="00785C54">
        <w:rPr>
          <w:szCs w:val="24"/>
        </w:rPr>
        <w:t>uom</w:t>
      </w:r>
      <w:proofErr w:type="spellEnd"/>
      <w:r w:rsidRPr="00785C54">
        <w:rPr>
          <w:szCs w:val="24"/>
        </w:rPr>
        <w:t xml:space="preserve">”, can be realized through the association of an </w:t>
      </w:r>
      <w:del w:id="728" w:author="Katharina Schleidt" w:date="2022-08-13T17:00:00Z">
        <w:r w:rsidRPr="00785C54" w:rsidDel="00D5345E">
          <w:rPr>
            <w:szCs w:val="24"/>
          </w:rPr>
          <w:delText xml:space="preserve">observation </w:delText>
        </w:r>
      </w:del>
      <w:ins w:id="729" w:author="Katharina Schleidt" w:date="2022-08-13T17:00:00Z">
        <w:r w:rsidR="00D5345E">
          <w:rPr>
            <w:szCs w:val="24"/>
          </w:rPr>
          <w:t>O</w:t>
        </w:r>
        <w:r w:rsidR="00D5345E" w:rsidRPr="00785C54">
          <w:rPr>
            <w:szCs w:val="24"/>
          </w:rPr>
          <w:t xml:space="preserve">bservation </w:t>
        </w:r>
      </w:ins>
      <w:r w:rsidRPr="00785C54">
        <w:rPr>
          <w:szCs w:val="24"/>
        </w:rPr>
        <w:t>carrying this information. Formally, these two representations both realize the defined interface.</w:t>
      </w:r>
    </w:p>
    <w:p w14:paraId="0CA166C6" w14:textId="69DF25FE" w:rsidR="005B5EAD" w:rsidRPr="00785C54" w:rsidRDefault="005B5EAD" w:rsidP="00785C54">
      <w:pPr>
        <w:pStyle w:val="BodyText"/>
        <w:autoSpaceDE w:val="0"/>
        <w:autoSpaceDN w:val="0"/>
        <w:adjustRightInd w:val="0"/>
        <w:rPr>
          <w:szCs w:val="24"/>
        </w:rPr>
      </w:pPr>
      <w:r w:rsidRPr="00785C54">
        <w:rPr>
          <w:szCs w:val="24"/>
        </w:rPr>
        <w:t xml:space="preserve">Based on the use case, when modelling one must decide whether solely providing information of type ‘Measure’ with </w:t>
      </w:r>
      <w:proofErr w:type="spellStart"/>
      <w:r w:rsidRPr="00785C54">
        <w:rPr>
          <w:szCs w:val="24"/>
        </w:rPr>
        <w:t>uom</w:t>
      </w:r>
      <w:proofErr w:type="spellEnd"/>
      <w:r w:rsidRPr="00785C54">
        <w:rPr>
          <w:szCs w:val="24"/>
        </w:rPr>
        <w:t xml:space="preserve">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w:t>
      </w:r>
      <w:proofErr w:type="gramStart"/>
      <w:r w:rsidRPr="00785C54">
        <w:rPr>
          <w:szCs w:val="24"/>
        </w:rPr>
        <w:t>e.g.</w:t>
      </w:r>
      <w:proofErr w:type="gramEnd"/>
      <w:del w:id="730" w:author="REID-JAMOND Alison" w:date="2022-04-04T14:10:00Z">
        <w:r w:rsidRPr="00785C54" w:rsidDel="008058B6">
          <w:rPr>
            <w:szCs w:val="24"/>
          </w:rPr>
          <w:delText>:</w:delText>
        </w:r>
      </w:del>
      <w:r w:rsidRPr="00785C54">
        <w:rPr>
          <w:szCs w:val="24"/>
        </w:rPr>
        <w:t xml:space="preserve"> dam empty/full, rainfall observation</w:t>
      </w:r>
      <w:ins w:id="731" w:author="REID-JAMOND Alison" w:date="2022-04-04T14:10:00Z">
        <w:r w:rsidR="008058B6">
          <w:rPr>
            <w:szCs w:val="24"/>
          </w:rPr>
          <w:t>, etc.</w:t>
        </w:r>
      </w:ins>
      <w:del w:id="732"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Relationship between Sample and </w:t>
      </w:r>
      <w:commentRangeStart w:id="733"/>
      <w:r w:rsidRPr="00785C54">
        <w:rPr>
          <w:rFonts w:eastAsia="Times New Roman"/>
          <w:szCs w:val="24"/>
        </w:rPr>
        <w:t>domain features</w:t>
      </w:r>
      <w:commentRangeEnd w:id="733"/>
      <w:r w:rsidR="008058B6">
        <w:rPr>
          <w:rStyle w:val="CommentReference"/>
          <w:b w:val="0"/>
        </w:rPr>
        <w:commentReference w:id="733"/>
      </w:r>
    </w:p>
    <w:p w14:paraId="732E8318" w14:textId="77777777" w:rsidR="005B5EAD" w:rsidRPr="00785C54" w:rsidRDefault="005B5EAD" w:rsidP="00785C54">
      <w:pPr>
        <w:pStyle w:val="BodyText"/>
        <w:autoSpaceDE w:val="0"/>
        <w:autoSpaceDN w:val="0"/>
        <w:adjustRightInd w:val="0"/>
        <w:rPr>
          <w:szCs w:val="24"/>
        </w:rPr>
      </w:pPr>
      <w:r w:rsidRPr="00785C54">
        <w:rPr>
          <w:szCs w:val="24"/>
        </w:rPr>
        <w:t>A sample feature is established in order to make observations concerning some domain feature. The association “</w:t>
      </w:r>
      <w:proofErr w:type="spellStart"/>
      <w:r w:rsidRPr="00785C54">
        <w:rPr>
          <w:szCs w:val="24"/>
        </w:rPr>
        <w:t>sampledFeature</w:t>
      </w:r>
      <w:proofErr w:type="spellEnd"/>
      <w:r w:rsidRPr="00785C54">
        <w:rPr>
          <w:szCs w:val="24"/>
        </w:rPr>
        <w:t xml:space="preserv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profile typically samples a water- or atmospheric-column; a well samples the water in an aquifer; a tissue specimen samples a part of an organism.</w:t>
      </w:r>
    </w:p>
    <w:p w14:paraId="67BBBCA8" w14:textId="1F2CF629"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1AEC3DA4" wp14:editId="6B7BE745">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26D21C62" w:rsidR="005B5EAD" w:rsidRPr="00785C54" w:rsidRDefault="005B5EAD" w:rsidP="00785C54">
      <w:pPr>
        <w:pStyle w:val="BodyText"/>
        <w:autoSpaceDE w:val="0"/>
        <w:autoSpaceDN w:val="0"/>
        <w:adjustRightInd w:val="0"/>
        <w:rPr>
          <w:szCs w:val="24"/>
        </w:rPr>
      </w:pPr>
      <w:r w:rsidRPr="00785C54">
        <w:rPr>
          <w:szCs w:val="24"/>
        </w:rPr>
        <w:t xml:space="preserve">Both the Sample and the </w:t>
      </w:r>
      <w:del w:id="734" w:author="Katharina Schleidt" w:date="2022-08-13T17:24:00Z">
        <w:r w:rsidRPr="00785C54" w:rsidDel="000F7C96">
          <w:rPr>
            <w:szCs w:val="24"/>
          </w:rPr>
          <w:delText>Domain</w:delText>
        </w:r>
      </w:del>
      <w:ins w:id="735" w:author="Katharina Schleidt" w:date="2022-08-13T17:24:00Z">
        <w:r w:rsidR="000F7C96">
          <w:rPr>
            <w:szCs w:val="24"/>
          </w:rPr>
          <w:t>domain</w:t>
        </w:r>
      </w:ins>
      <w:r w:rsidRPr="00785C54">
        <w:rPr>
          <w:szCs w:val="24"/>
        </w:rPr>
        <w:t xml:space="preserve"> feature </w:t>
      </w:r>
      <w:ins w:id="736" w:author="Katharina Schleidt" w:date="2022-08-13T15:56:00Z">
        <w:r w:rsidR="002A0086" w:rsidRPr="002A0086">
          <w:rPr>
            <w:szCs w:val="24"/>
          </w:rPr>
          <w:t>can potentially</w:t>
        </w:r>
        <w:r w:rsidR="002A0086">
          <w:rPr>
            <w:szCs w:val="24"/>
          </w:rPr>
          <w:t xml:space="preserve"> </w:t>
        </w:r>
      </w:ins>
      <w:del w:id="737" w:author="Katharina Schleidt" w:date="2022-08-13T15:56:00Z">
        <w:r w:rsidRPr="00785C54" w:rsidDel="002A0086">
          <w:rPr>
            <w:szCs w:val="24"/>
          </w:rPr>
          <w:delText xml:space="preserve">may </w:delText>
        </w:r>
      </w:del>
      <w:r w:rsidRPr="00785C54">
        <w:rPr>
          <w:szCs w:val="24"/>
        </w:rPr>
        <w:t>appear as the feature-of-interest. If a Sample feature is involved, it samples a feature of a type defined in a domain model.</w:t>
      </w:r>
    </w:p>
    <w:p w14:paraId="2CA09A77" w14:textId="1AADBE08" w:rsidR="005B5EAD" w:rsidRPr="00785C54" w:rsidRDefault="005B5EAD" w:rsidP="00785C54">
      <w:pPr>
        <w:pStyle w:val="BodyText"/>
        <w:autoSpaceDE w:val="0"/>
        <w:autoSpaceDN w:val="0"/>
        <w:adjustRightInd w:val="0"/>
        <w:rPr>
          <w:szCs w:val="24"/>
        </w:rPr>
      </w:pPr>
      <w:r w:rsidRPr="00785C54">
        <w:rPr>
          <w:szCs w:val="24"/>
        </w:rPr>
        <w:t xml:space="preserve">Any </w:t>
      </w:r>
      <w:del w:id="738" w:author="Katharina Schleidt" w:date="2022-08-13T17:24:00Z">
        <w:r w:rsidRPr="00785C54" w:rsidDel="000F7C96">
          <w:rPr>
            <w:szCs w:val="24"/>
          </w:rPr>
          <w:delText>Domain</w:delText>
        </w:r>
      </w:del>
      <w:ins w:id="739" w:author="Katharina Schleidt" w:date="2022-08-13T17:24:00Z">
        <w:r w:rsidR="000F7C96">
          <w:rPr>
            <w:szCs w:val="24"/>
          </w:rPr>
          <w:t>domain</w:t>
        </w:r>
      </w:ins>
      <w:r w:rsidRPr="00785C54">
        <w:rPr>
          <w:szCs w:val="24"/>
        </w:rPr>
        <w:t xml:space="preserve"> object can be a </w:t>
      </w:r>
      <w:proofErr w:type="spellStart"/>
      <w:r w:rsidRPr="00785C54">
        <w:rPr>
          <w:szCs w:val="24"/>
        </w:rPr>
        <w:t>featureOfInterest</w:t>
      </w:r>
      <w:proofErr w:type="spellEnd"/>
      <w:r w:rsidRPr="00785C54">
        <w:rPr>
          <w:szCs w:val="24"/>
        </w:rPr>
        <w:t xml:space="preserve"> of an Observation.</w:t>
      </w:r>
    </w:p>
    <w:p w14:paraId="2852947C" w14:textId="77777777" w:rsidR="005B5EAD" w:rsidRPr="00785C54" w:rsidRDefault="005B5EAD" w:rsidP="00785C54">
      <w:pPr>
        <w:pStyle w:val="BodyText"/>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417917A9" w:rsidR="005B5EAD" w:rsidRPr="00785C54" w:rsidRDefault="005B5EAD" w:rsidP="00785C54">
      <w:pPr>
        <w:pStyle w:val="BodyText"/>
        <w:autoSpaceDE w:val="0"/>
        <w:autoSpaceDN w:val="0"/>
        <w:adjustRightInd w:val="0"/>
        <w:rPr>
          <w:szCs w:val="24"/>
        </w:rPr>
      </w:pPr>
      <w:r w:rsidRPr="00785C54">
        <w:rPr>
          <w:szCs w:val="24"/>
        </w:rPr>
        <w:t xml:space="preserve">In this example, </w:t>
      </w:r>
      <w:commentRangeStart w:id="740"/>
      <w:commentRangeStart w:id="741"/>
      <w:r w:rsidRPr="00785C54">
        <w:rPr>
          <w:szCs w:val="24"/>
        </w:rPr>
        <w:t xml:space="preserve">Well, Aquifer and </w:t>
      </w:r>
      <w:proofErr w:type="spellStart"/>
      <w:r w:rsidRPr="00785C54">
        <w:rPr>
          <w:szCs w:val="24"/>
        </w:rPr>
        <w:t>FluidBody</w:t>
      </w:r>
      <w:proofErr w:type="spellEnd"/>
      <w:r w:rsidRPr="00785C54">
        <w:rPr>
          <w:szCs w:val="24"/>
        </w:rPr>
        <w:t xml:space="preserve"> </w:t>
      </w:r>
      <w:commentRangeEnd w:id="740"/>
      <w:r w:rsidR="008058B6">
        <w:rPr>
          <w:rStyle w:val="CommentReference"/>
          <w:rFonts w:eastAsia="MS Mincho"/>
          <w:lang w:eastAsia="ja-JP"/>
        </w:rPr>
        <w:commentReference w:id="740"/>
      </w:r>
      <w:commentRangeEnd w:id="741"/>
      <w:r w:rsidR="00D5345E">
        <w:rPr>
          <w:rStyle w:val="CommentReference"/>
          <w:rFonts w:eastAsia="MS Mincho"/>
          <w:lang w:eastAsia="ja-JP"/>
        </w:rPr>
        <w:commentReference w:id="741"/>
      </w:r>
      <w:r w:rsidRPr="00785C54">
        <w:rPr>
          <w:szCs w:val="24"/>
        </w:rPr>
        <w:t xml:space="preserve">are modelled outside the OMS model </w:t>
      </w:r>
      <w:ins w:id="742" w:author="Katharina Schleidt" w:date="2022-08-13T17:02:00Z">
        <w:r w:rsidR="00DA74AC" w:rsidRPr="00DA74AC">
          <w:rPr>
            <w:rStyle w:val="Emphasis"/>
            <w:i w:val="0"/>
            <w:iCs w:val="0"/>
            <w:rPrChange w:id="743" w:author="Katharina Schleidt" w:date="2022-08-13T17:02:00Z">
              <w:rPr>
                <w:rStyle w:val="Emphasis"/>
                <w:b/>
                <w:bCs/>
              </w:rPr>
            </w:rPrChange>
          </w:rPr>
          <w:t xml:space="preserve">(in </w:t>
        </w:r>
        <w:proofErr w:type="gramStart"/>
        <w:r w:rsidR="00DA74AC" w:rsidRPr="00DA74AC">
          <w:rPr>
            <w:rStyle w:val="Emphasis"/>
            <w:i w:val="0"/>
            <w:iCs w:val="0"/>
            <w:rPrChange w:id="744" w:author="Katharina Schleidt" w:date="2022-08-13T17:02:00Z">
              <w:rPr>
                <w:rStyle w:val="Emphasis"/>
                <w:b/>
                <w:bCs/>
              </w:rPr>
            </w:rPrChange>
          </w:rPr>
          <w:t>OGC:GWML</w:t>
        </w:r>
        <w:proofErr w:type="gramEnd"/>
        <w:r w:rsidR="00DA74AC" w:rsidRPr="00DA74AC">
          <w:rPr>
            <w:rStyle w:val="Emphasis"/>
            <w:i w:val="0"/>
            <w:iCs w:val="0"/>
            <w:rPrChange w:id="745" w:author="Katharina Schleidt" w:date="2022-08-13T17:02:00Z">
              <w:rPr>
                <w:rStyle w:val="Emphasis"/>
                <w:b/>
                <w:bCs/>
              </w:rPr>
            </w:rPrChange>
          </w:rPr>
          <w:t xml:space="preserve">2) </w:t>
        </w:r>
      </w:ins>
      <w:r w:rsidRPr="00785C54">
        <w:rPr>
          <w:szCs w:val="24"/>
        </w:rPr>
        <w:t>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Instances from the domain model are the proximate and ultimate features of interest of the </w:t>
      </w:r>
      <w:proofErr w:type="spellStart"/>
      <w:r w:rsidRPr="00785C54">
        <w:rPr>
          <w:szCs w:val="24"/>
        </w:rPr>
        <w:t>WaterSalinity</w:t>
      </w:r>
      <w:proofErr w:type="spellEnd"/>
      <w:r w:rsidRPr="00785C54">
        <w:rPr>
          <w:szCs w:val="24"/>
        </w:rPr>
        <w:t xml:space="preserve"> Observation.</w:t>
      </w:r>
    </w:p>
    <w:p w14:paraId="4C4ACD68" w14:textId="1E652FF5" w:rsidR="005B5EAD" w:rsidRPr="00785C54" w:rsidRDefault="005B5EAD" w:rsidP="00785C54">
      <w:pPr>
        <w:pStyle w:val="BodyText"/>
        <w:autoSpaceDE w:val="0"/>
        <w:autoSpaceDN w:val="0"/>
        <w:adjustRightInd w:val="0"/>
        <w:rPr>
          <w:szCs w:val="24"/>
        </w:rPr>
      </w:pPr>
      <w:r w:rsidRPr="00785C54">
        <w:rPr>
          <w:szCs w:val="24"/>
        </w:rPr>
        <w:t xml:space="preserve">The Well that samples the Aquifer acts as a proxy to the Aquifer in the observation act. The Well is thus considered as the </w:t>
      </w:r>
      <w:proofErr w:type="spellStart"/>
      <w:r w:rsidRPr="00785C54">
        <w:rPr>
          <w:szCs w:val="24"/>
        </w:rPr>
        <w:t>proximateFeatureOfInterest</w:t>
      </w:r>
      <w:proofErr w:type="spellEnd"/>
      <w:r w:rsidRPr="00785C54">
        <w:rPr>
          <w:szCs w:val="24"/>
        </w:rPr>
        <w:t xml:space="preserve"> of the Observation. The </w:t>
      </w:r>
      <w:proofErr w:type="spellStart"/>
      <w:r w:rsidRPr="00785C54">
        <w:rPr>
          <w:szCs w:val="24"/>
        </w:rPr>
        <w:t>sampledFeature</w:t>
      </w:r>
      <w:proofErr w:type="spellEnd"/>
      <w:r w:rsidRPr="00785C54">
        <w:rPr>
          <w:szCs w:val="24"/>
        </w:rPr>
        <w:t xml:space="preserve"> (the Aquifer) of the </w:t>
      </w:r>
      <w:del w:id="746" w:author="Katharina Schleidt" w:date="2022-08-13T17:01:00Z">
        <w:r w:rsidRPr="00785C54" w:rsidDel="00D5345E">
          <w:rPr>
            <w:szCs w:val="24"/>
          </w:rPr>
          <w:delText xml:space="preserve">Well </w:delText>
        </w:r>
      </w:del>
      <w:proofErr w:type="spellStart"/>
      <w:ins w:id="747" w:author="Katharina Schleidt" w:date="2022-08-13T17:01:00Z">
        <w:r w:rsidR="00D5345E">
          <w:rPr>
            <w:szCs w:val="24"/>
          </w:rPr>
          <w:t>w</w:t>
        </w:r>
        <w:r w:rsidR="00D5345E" w:rsidRPr="00785C54">
          <w:rPr>
            <w:szCs w:val="24"/>
          </w:rPr>
          <w:t xml:space="preserve">ell </w:t>
        </w:r>
      </w:ins>
      <w:r w:rsidRPr="00785C54">
        <w:rPr>
          <w:szCs w:val="24"/>
        </w:rPr>
        <w:t>being</w:t>
      </w:r>
      <w:proofErr w:type="spellEnd"/>
      <w:r w:rsidRPr="00785C54">
        <w:rPr>
          <w:szCs w:val="24"/>
        </w:rPr>
        <w:t xml:space="preserve"> the </w:t>
      </w:r>
      <w:proofErr w:type="spellStart"/>
      <w:r w:rsidRPr="00785C54">
        <w:rPr>
          <w:szCs w:val="24"/>
        </w:rPr>
        <w:t>ultimateFeatureOfInterest</w:t>
      </w:r>
      <w:proofErr w:type="spellEnd"/>
      <w:r w:rsidRPr="00785C54">
        <w:rPr>
          <w:szCs w:val="24"/>
        </w:rPr>
        <w:t>.</w:t>
      </w:r>
    </w:p>
    <w:p w14:paraId="6CB6DAAE" w14:textId="55E7B6A7"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3556FC43" wp14:editId="51EA5E0E">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t>Figure 7 — (Example) Sampling Cascade example including domain features</w:t>
      </w:r>
    </w:p>
    <w:p w14:paraId="45A6A50D" w14:textId="6346CE69" w:rsidR="005B5EAD" w:rsidRPr="00785C54" w:rsidRDefault="005B5EAD" w:rsidP="00785C54">
      <w:pPr>
        <w:pStyle w:val="BodyText"/>
        <w:autoSpaceDE w:val="0"/>
        <w:autoSpaceDN w:val="0"/>
        <w:adjustRightInd w:val="0"/>
        <w:rPr>
          <w:szCs w:val="24"/>
        </w:rPr>
      </w:pPr>
      <w:r w:rsidRPr="00785C54">
        <w:rPr>
          <w:szCs w:val="24"/>
        </w:rPr>
        <w:t xml:space="preserve">Depending on the use case, </w:t>
      </w:r>
      <w:del w:id="748" w:author="Katharina Schleidt" w:date="2022-08-13T16:10:00Z">
        <w:r w:rsidRPr="00785C54" w:rsidDel="009061F0">
          <w:rPr>
            <w:szCs w:val="24"/>
          </w:rPr>
          <w:delText xml:space="preserve">one might want </w:delText>
        </w:r>
      </w:del>
      <w:ins w:id="749" w:author="Katharina Schleidt" w:date="2022-08-13T16:10:00Z">
        <w:r w:rsidR="009061F0">
          <w:rPr>
            <w:szCs w:val="24"/>
          </w:rPr>
          <w:t xml:space="preserve">it is advisable </w:t>
        </w:r>
      </w:ins>
      <w:r w:rsidRPr="00785C54">
        <w:rPr>
          <w:szCs w:val="24"/>
        </w:rPr>
        <w:t xml:space="preserve">to push the modelling choice a step further and instantiate a </w:t>
      </w:r>
      <w:proofErr w:type="spellStart"/>
      <w:r w:rsidRPr="00785C54">
        <w:rPr>
          <w:szCs w:val="24"/>
        </w:rPr>
        <w:t>FluidBody</w:t>
      </w:r>
      <w:proofErr w:type="spellEnd"/>
      <w:r w:rsidRPr="00785C54">
        <w:rPr>
          <w:szCs w:val="24"/>
        </w:rPr>
        <w:t xml:space="preserve"> in the system according to the semantic of the domain model (Well, Aquifer, </w:t>
      </w:r>
      <w:proofErr w:type="spellStart"/>
      <w:r w:rsidRPr="00785C54">
        <w:rPr>
          <w:szCs w:val="24"/>
        </w:rPr>
        <w:t>FluidBody</w:t>
      </w:r>
      <w:proofErr w:type="spellEnd"/>
      <w:r w:rsidRPr="00785C54">
        <w:rPr>
          <w:szCs w:val="24"/>
        </w:rPr>
        <w:t xml:space="preserve">). That example is further refined in </w:t>
      </w:r>
      <w:r w:rsidRPr="00785C54">
        <w:rPr>
          <w:rStyle w:val="citefig"/>
          <w:szCs w:val="24"/>
          <w:shd w:val="clear" w:color="auto" w:fill="auto"/>
        </w:rPr>
        <w:t>Figure 8</w:t>
      </w:r>
      <w:r w:rsidRPr="00785C54">
        <w:rPr>
          <w:szCs w:val="24"/>
        </w:rPr>
        <w:t xml:space="preserve">. Then depending on the viewpoint considered, either the instance of the Aquifer and/or the instance of the </w:t>
      </w:r>
      <w:proofErr w:type="spellStart"/>
      <w:r w:rsidRPr="00785C54">
        <w:rPr>
          <w:szCs w:val="24"/>
        </w:rPr>
        <w:t>FluidBody</w:t>
      </w:r>
      <w:proofErr w:type="spellEnd"/>
      <w:r w:rsidRPr="00785C54">
        <w:rPr>
          <w:szCs w:val="24"/>
        </w:rPr>
        <w:t xml:space="preserve"> can be considered as the </w:t>
      </w:r>
      <w:proofErr w:type="spellStart"/>
      <w:r w:rsidRPr="00785C54">
        <w:rPr>
          <w:szCs w:val="24"/>
        </w:rPr>
        <w:t>ultimateFeatureOfInterest</w:t>
      </w:r>
      <w:proofErr w:type="spellEnd"/>
      <w:r w:rsidRPr="00785C54">
        <w:rPr>
          <w:szCs w:val="24"/>
        </w:rPr>
        <w:t xml:space="preserve"> of the Observation. The Well remains the </w:t>
      </w:r>
      <w:proofErr w:type="spellStart"/>
      <w:r w:rsidRPr="00785C54">
        <w:rPr>
          <w:szCs w:val="24"/>
        </w:rPr>
        <w:t>proximateFeatureOfInterest</w:t>
      </w:r>
      <w:proofErr w:type="spellEnd"/>
      <w:r w:rsidRPr="00785C54">
        <w:rPr>
          <w:szCs w:val="24"/>
        </w:rPr>
        <w:t>.</w:t>
      </w:r>
    </w:p>
    <w:p w14:paraId="2516B8FE" w14:textId="51C3D21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05F88C8" wp14:editId="3A3C2648">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t>Figure 8 — (Example) Complex Sampling Cascade example referencing external domain feature</w:t>
      </w:r>
    </w:p>
    <w:p w14:paraId="364B779B"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Conceptual Observation schema</w:t>
      </w:r>
    </w:p>
    <w:p w14:paraId="0838530C"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73D6AFC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Observation model</w:t>
      </w:r>
    </w:p>
    <w:p w14:paraId="0E214207" w14:textId="79FA5770" w:rsidR="005B5EAD" w:rsidRPr="00785C54" w:rsidRDefault="005B5EAD" w:rsidP="00785C54">
      <w:pPr>
        <w:pStyle w:val="BodyText"/>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w:t>
      </w:r>
      <w:del w:id="750" w:author="Katharina Schleidt" w:date="2022-08-13T17:36:00Z">
        <w:r w:rsidRPr="00785C54" w:rsidDel="00BE49F6">
          <w:rPr>
            <w:szCs w:val="24"/>
          </w:rPr>
          <w:delText xml:space="preserve">the </w:delText>
        </w:r>
      </w:del>
      <w:del w:id="751"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1160C3B2"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48404D9E" wp14:editId="6A9C6C22">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Observation schema package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bl>
    <w:p w14:paraId="3A2D086B" w14:textId="5EE0083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relatedObservation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proofErr w:type="spellStart"/>
            <w:r w:rsidRPr="00785C54">
              <w:rPr>
                <w:b/>
                <w:szCs w:val="24"/>
              </w:rPr>
              <w:t>relatedObservation</w:t>
            </w:r>
            <w:proofErr w:type="spellEnd"/>
            <w:r w:rsidRPr="00785C54">
              <w:rPr>
                <w:szCs w:val="24"/>
              </w:rPr>
              <w:t xml:space="preserve"> </w:t>
            </w:r>
            <w:del w:id="752" w:author="REID-JAMOND Alison" w:date="2022-04-04T14:14:00Z">
              <w:r w:rsidRPr="00785C54" w:rsidDel="008058B6">
                <w:rPr>
                  <w:szCs w:val="24"/>
                </w:rPr>
                <w:delText xml:space="preserve">SHALL </w:delText>
              </w:r>
            </w:del>
            <w:ins w:id="753" w:author="REID-JAMOND Alison" w:date="2022-04-04T14:14:00Z">
              <w:r w:rsidR="008058B6">
                <w:rPr>
                  <w:szCs w:val="24"/>
                </w:rPr>
                <w:t>shall</w:t>
              </w:r>
              <w:r w:rsidR="008058B6" w:rsidRPr="00785C54">
                <w:rPr>
                  <w:szCs w:val="24"/>
                </w:rPr>
                <w:t xml:space="preserve"> </w:t>
              </w:r>
            </w:ins>
            <w:r w:rsidRPr="00785C54">
              <w:rPr>
                <w:szCs w:val="24"/>
              </w:rPr>
              <w:t xml:space="preserve">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w:t>
            </w:r>
            <w:r w:rsidRPr="00785C54">
              <w:rPr>
                <w:szCs w:val="24"/>
              </w:rPr>
              <w:lastRenderedPageBreak/>
              <w:t>may be used to provide further information as to the nature of the relation.</w:t>
            </w:r>
          </w:p>
        </w:tc>
      </w:tr>
    </w:tbl>
    <w:p w14:paraId="3BCB753C" w14:textId="712F597F"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Observation</w:t>
      </w:r>
    </w:p>
    <w:p w14:paraId="075D4D6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084E10BC"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754" w:author="Katharina Schleidt" w:date="2022-08-13T15:38:00Z">
              <w:r w:rsidRPr="00785C54" w:rsidDel="001574A6">
                <w:rPr>
                  <w:szCs w:val="24"/>
                </w:rPr>
                <w:delText>-</w:delText>
              </w:r>
            </w:del>
            <w:ins w:id="755" w:author="Katharina Schleidt" w:date="2022-08-13T15:38:00Z">
              <w:r w:rsidR="001574A6">
                <w:rPr>
                  <w:szCs w:val="24"/>
                </w:rPr>
                <w:t>–</w:t>
              </w:r>
            </w:ins>
            <w:r w:rsidRPr="00785C54">
              <w:rPr>
                <w:szCs w:val="24"/>
              </w:rPr>
              <w:t xml:space="preserve">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w:t>
            </w:r>
            <w:proofErr w:type="spellEnd"/>
            <w:r w:rsidRPr="00785C54">
              <w:rPr>
                <w:szCs w:val="24"/>
              </w:rPr>
              <w: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r>
    </w:tbl>
    <w:p w14:paraId="05CDED55" w14:textId="0908B81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commentRangeStart w:id="756"/>
      <w:r w:rsidRPr="00785C54">
        <w:rPr>
          <w:rFonts w:eastAsia="Times New Roman"/>
          <w:szCs w:val="24"/>
        </w:rPr>
        <w:t>Interface Observation</w:t>
      </w:r>
      <w:commentRangeEnd w:id="756"/>
      <w:r w:rsidR="008058B6">
        <w:rPr>
          <w:rStyle w:val="CommentReference"/>
          <w:b w:val="0"/>
        </w:rPr>
        <w:commentReference w:id="756"/>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c>
          <w:tcPr>
            <w:tcW w:w="5103" w:type="dxa"/>
            <w:tcMar>
              <w:top w:w="100" w:type="dxa"/>
              <w:left w:w="100" w:type="dxa"/>
              <w:bottom w:w="100" w:type="dxa"/>
              <w:right w:w="100" w:type="dxa"/>
            </w:tcMar>
          </w:tcPr>
          <w:p w14:paraId="046AC792" w14:textId="2922F953" w:rsidR="005B5EAD" w:rsidRPr="00785C54" w:rsidRDefault="008E3E24" w:rsidP="00785C54">
            <w:pPr>
              <w:pStyle w:val="Tablebody"/>
              <w:autoSpaceDE w:val="0"/>
              <w:autoSpaceDN w:val="0"/>
              <w:adjustRightInd w:val="0"/>
              <w:jc w:val="both"/>
              <w:rPr>
                <w:szCs w:val="20"/>
              </w:rPr>
            </w:pPr>
            <w:ins w:id="757" w:author="Katharina Schleidt" w:date="2022-08-10T19:54:00Z">
              <w:r>
                <w:t xml:space="preserve">An </w:t>
              </w:r>
              <w:r w:rsidRPr="00DA74AC">
                <w:rPr>
                  <w:b/>
                  <w:bCs/>
                  <w:rPrChange w:id="758" w:author="Katharina Schleidt" w:date="2022-08-13T17:03:00Z">
                    <w:rPr/>
                  </w:rPrChange>
                </w:rPr>
                <w:t>Observation</w:t>
              </w:r>
              <w:r>
                <w:t xml:space="preserve"> is shall be defined </w:t>
              </w:r>
              <w:proofErr w:type="spellStart"/>
              <w:r>
                <w:t>as</w:t>
              </w:r>
            </w:ins>
            <w:del w:id="759" w:author="Katharina Schleidt" w:date="2022-08-10T19:54:00Z">
              <w:r w:rsidR="005B5EAD" w:rsidRPr="00785C54" w:rsidDel="008E3E24">
                <w:rPr>
                  <w:szCs w:val="24"/>
                </w:rPr>
                <w:delText xml:space="preserve">An observation is </w:delText>
              </w:r>
            </w:del>
            <w:r w:rsidR="005B5EAD" w:rsidRPr="00785C54">
              <w:rPr>
                <w:szCs w:val="24"/>
              </w:rPr>
              <w:t>an</w:t>
            </w:r>
            <w:proofErr w:type="spellEnd"/>
            <w:r w:rsidR="005B5EAD" w:rsidRPr="00785C54">
              <w:rPr>
                <w:szCs w:val="24"/>
              </w:rPr>
              <w:t xml:space="preserve"> act carried out by an </w:t>
            </w:r>
            <w:r w:rsidR="005B5EAD" w:rsidRPr="00785C54">
              <w:rPr>
                <w:b/>
                <w:szCs w:val="24"/>
              </w:rPr>
              <w:t>Observer</w:t>
            </w:r>
            <w:r w:rsidR="005B5EAD" w:rsidRPr="00785C54">
              <w:rPr>
                <w:szCs w:val="24"/>
              </w:rPr>
              <w:t xml:space="preserve"> to determine the value of an </w:t>
            </w:r>
            <w:proofErr w:type="spellStart"/>
            <w:r w:rsidR="005B5EAD" w:rsidRPr="00785C54">
              <w:rPr>
                <w:b/>
                <w:szCs w:val="24"/>
              </w:rPr>
              <w:t>ObservableProperty</w:t>
            </w:r>
            <w:proofErr w:type="spellEnd"/>
            <w:r w:rsidR="005B5EAD" w:rsidRPr="00785C54">
              <w:rPr>
                <w:szCs w:val="24"/>
              </w:rPr>
              <w:t xml:space="preserve"> of an object (</w:t>
            </w:r>
            <w:proofErr w:type="spellStart"/>
            <w:r w:rsidR="005B5EAD" w:rsidRPr="00785C54">
              <w:rPr>
                <w:b/>
                <w:szCs w:val="24"/>
              </w:rPr>
              <w:t>featureOfInterest</w:t>
            </w:r>
            <w:proofErr w:type="spellEnd"/>
            <w:r w:rsidR="005B5EAD" w:rsidRPr="00785C54">
              <w:rPr>
                <w:b/>
                <w:szCs w:val="24"/>
              </w:rPr>
              <w:t>)</w:t>
            </w:r>
            <w:r w:rsidR="005B5EAD" w:rsidRPr="00785C54">
              <w:rPr>
                <w:szCs w:val="24"/>
              </w:rPr>
              <w:t xml:space="preserve"> by using an </w:t>
            </w:r>
            <w:proofErr w:type="spellStart"/>
            <w:r w:rsidR="005B5EAD" w:rsidRPr="00785C54">
              <w:rPr>
                <w:b/>
                <w:szCs w:val="24"/>
              </w:rPr>
              <w:t>ObservingProcedure</w:t>
            </w:r>
            <w:proofErr w:type="spellEnd"/>
            <w:r w:rsidR="005B5EAD" w:rsidRPr="00785C54">
              <w:rPr>
                <w:szCs w:val="24"/>
              </w:rPr>
              <w:t xml:space="preserve">; the value is provided as the </w:t>
            </w:r>
            <w:r w:rsidR="005B5EAD" w:rsidRPr="00785C54">
              <w:rPr>
                <w:b/>
                <w:szCs w:val="24"/>
              </w:rPr>
              <w:t>result</w:t>
            </w:r>
            <w:r w:rsidR="005B5EAD"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760" w:author="REID-JAMOND Alison" w:date="2022-04-04T14:14:00Z">
        <w:r w:rsidR="008058B6">
          <w:rPr>
            <w:szCs w:val="24"/>
          </w:rPr>
          <w:t>.</w:t>
        </w:r>
      </w:ins>
      <w:del w:id="761"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phenomenonTime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c>
          <w:tcPr>
            <w:tcW w:w="5103" w:type="dxa"/>
            <w:tcMar>
              <w:top w:w="100" w:type="dxa"/>
              <w:left w:w="100" w:type="dxa"/>
              <w:bottom w:w="100" w:type="dxa"/>
              <w:right w:w="100" w:type="dxa"/>
            </w:tcMar>
          </w:tcPr>
          <w:p w14:paraId="6E3815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result</w:t>
            </w:r>
            <w:r w:rsidRPr="00785C54">
              <w:rPr>
                <w:szCs w:val="24"/>
              </w:rPr>
              <w:t xml:space="preserve"> applies to the characteristic of the </w:t>
            </w:r>
            <w:proofErr w:type="spellStart"/>
            <w:r w:rsidRPr="00785C54">
              <w:rPr>
                <w:b/>
                <w:szCs w:val="24"/>
              </w:rPr>
              <w:t>FeatureOfInterest</w:t>
            </w:r>
            <w:proofErr w:type="spellEnd"/>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phenomenonTime</w:t>
            </w:r>
            <w:proofErr w:type="spellEnd"/>
            <w:r w:rsidRPr="00785C54">
              <w:rPr>
                <w:szCs w:val="24"/>
              </w:rPr>
              <w:t xml:space="preserve"> is described, this </w:t>
            </w:r>
            <w:del w:id="762" w:author="REID-JAMOND Alison" w:date="2022-04-04T14:14:00Z">
              <w:r w:rsidRPr="00785C54" w:rsidDel="008058B6">
                <w:rPr>
                  <w:szCs w:val="24"/>
                </w:rPr>
                <w:delText xml:space="preserve">SHALL </w:delText>
              </w:r>
            </w:del>
            <w:ins w:id="763"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phenomenonTime:TM_Object</w:t>
            </w:r>
            <w:proofErr w:type="spellEnd"/>
          </w:p>
        </w:tc>
      </w:tr>
    </w:tbl>
    <w:p w14:paraId="44CFDFD5" w14:textId="59DBA745"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764" w:author="Katharina Schleidt" w:date="2022-08-13T16:15:00Z"/>
          <w:szCs w:val="24"/>
        </w:rPr>
      </w:pPr>
      <w:commentRangeStart w:id="765"/>
      <w:r w:rsidRPr="00785C54">
        <w:rPr>
          <w:szCs w:val="24"/>
        </w:rPr>
        <w:t>NOTE 1</w:t>
      </w:r>
      <w:r w:rsidRPr="00785C54">
        <w:rPr>
          <w:szCs w:val="24"/>
        </w:rPr>
        <w:tab/>
      </w:r>
      <w:ins w:id="766" w:author="Katharina Schleidt" w:date="2022-08-13T16:15:00Z">
        <w:r w:rsidR="00325C73">
          <w:t xml:space="preserve">The </w:t>
        </w:r>
        <w:proofErr w:type="spellStart"/>
        <w:r w:rsidR="00325C73">
          <w:t>phenomenonTime</w:t>
        </w:r>
        <w:proofErr w:type="spellEnd"/>
        <w:r w:rsidR="00325C73">
          <w:t xml:space="preserve"> is often the time of interaction with a real-world feature either by a </w:t>
        </w:r>
        <w:proofErr w:type="spellStart"/>
        <w:r w:rsidR="00325C73">
          <w:t>SamplingProcedure</w:t>
        </w:r>
        <w:proofErr w:type="spellEnd"/>
        <w:r w:rsidR="00325C73">
          <w:t xml:space="preserve"> (time at which a Sample has been taken) or by an </w:t>
        </w:r>
        <w:proofErr w:type="spellStart"/>
        <w:r w:rsidR="00325C73">
          <w:t>ObservingProcedure.</w:t>
        </w:r>
      </w:ins>
      <w:del w:id="767" w:author="Katharina Schleidt" w:date="2022-08-13T16:15:00Z">
        <w:r w:rsidRPr="00785C54" w:rsidDel="00325C73">
          <w:rPr>
            <w:szCs w:val="24"/>
          </w:rPr>
          <w:delText xml:space="preserve">The phenomenonTime is often the time </w:delText>
        </w:r>
      </w:del>
      <w:ins w:id="768" w:author="REID-JAMOND Alison" w:date="2022-04-04T14:15:00Z">
        <w:del w:id="769" w:author="Katharina Schleidt" w:date="2022-08-13T16:15:00Z">
          <w:r w:rsidR="008058B6" w:rsidDel="00325C73">
            <w:rPr>
              <w:szCs w:val="24"/>
            </w:rPr>
            <w:delText xml:space="preserve">at which </w:delText>
          </w:r>
        </w:del>
      </w:ins>
      <w:del w:id="770" w:author="Katharina Schleidt" w:date="2022-08-13T16:15:00Z">
        <w:r w:rsidRPr="00785C54" w:rsidDel="00325C73">
          <w:rPr>
            <w:szCs w:val="24"/>
          </w:rPr>
          <w:delText>the Sample has been taken.</w:delText>
        </w:r>
      </w:del>
    </w:p>
    <w:p w14:paraId="75CAC36B" w14:textId="1B92628E"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771" w:author="Katharina Schleidt" w:date="2022-08-13T16:15:00Z"/>
          <w:szCs w:val="24"/>
        </w:rPr>
      </w:pPr>
      <w:del w:id="772" w:author="Katharina Schleidt" w:date="2022-08-13T16:15:00Z">
        <w:r w:rsidRPr="00785C54" w:rsidDel="00325C73">
          <w:rPr>
            <w:szCs w:val="24"/>
          </w:rPr>
          <w:delText>NOTE 2</w:delText>
        </w:r>
        <w:r w:rsidRPr="00785C54" w:rsidDel="00325C73">
          <w:rPr>
            <w:szCs w:val="24"/>
          </w:rPr>
          <w:tab/>
          <w:delText>This is often the time of interaction by a sampling Procedure or observation Procedure with a real-world feature.</w:delText>
        </w:r>
        <w:commentRangeEnd w:id="765"/>
        <w:r w:rsidR="008058B6" w:rsidDel="00325C73">
          <w:rPr>
            <w:rStyle w:val="CommentReference"/>
            <w:rFonts w:eastAsia="MS Mincho"/>
            <w:lang w:eastAsia="ja-JP"/>
          </w:rPr>
          <w:commentReference w:id="765"/>
        </w:r>
      </w:del>
    </w:p>
    <w:p w14:paraId="7EB7E64A" w14:textId="23FDEE5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proofErr w:type="spellEnd"/>
      <w:r w:rsidRPr="00785C54">
        <w:rPr>
          <w:szCs w:val="24"/>
        </w:rPr>
        <w:t> </w:t>
      </w:r>
      <w:ins w:id="773" w:author="Katharina Schleidt" w:date="2022-08-13T16:15:00Z">
        <w:r w:rsidR="00325C73">
          <w:rPr>
            <w:szCs w:val="24"/>
          </w:rPr>
          <w:t>2</w:t>
        </w:r>
      </w:ins>
      <w:del w:id="774" w:author="Katharina Schleidt" w:date="2022-08-13T16:15:00Z">
        <w:r w:rsidRPr="00785C54" w:rsidDel="00325C73">
          <w:rPr>
            <w:szCs w:val="24"/>
          </w:rPr>
          <w:delText>3</w:delText>
        </w:r>
      </w:del>
      <w:r w:rsidRPr="00785C54">
        <w:rPr>
          <w:szCs w:val="24"/>
        </w:rPr>
        <w:tab/>
        <w:t xml:space="preserve">If the result is the average of multiple samples taken at different times, then the </w:t>
      </w:r>
      <w:proofErr w:type="spellStart"/>
      <w:r w:rsidRPr="00785C54">
        <w:rPr>
          <w:szCs w:val="24"/>
        </w:rPr>
        <w:t>phenomenonTime</w:t>
      </w:r>
      <w:proofErr w:type="spellEnd"/>
      <w:r w:rsidRPr="00785C54">
        <w:rPr>
          <w:szCs w:val="24"/>
        </w:rPr>
        <w:t xml:space="preserv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775" w:author="REID-JAMOND Alison" w:date="2022-04-04T14:16:00Z">
              <w:r w:rsidRPr="00785C54" w:rsidDel="008058B6">
                <w:rPr>
                  <w:szCs w:val="24"/>
                </w:rPr>
                <w:delText xml:space="preserve">SHALL </w:delText>
              </w:r>
            </w:del>
            <w:ins w:id="776" w:author="REID-JAMOND Alison" w:date="2022-04-04T14:16: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phenomenonTime</w:t>
            </w:r>
            <w:proofErr w:type="spellEnd"/>
            <w:r w:rsidRPr="00785C54">
              <w:rPr>
                <w:b/>
                <w:szCs w:val="24"/>
              </w:rPr>
              <w:t>.</w:t>
            </w:r>
          </w:p>
        </w:tc>
      </w:tr>
    </w:tbl>
    <w:p w14:paraId="2CF1A0CD" w14:textId="2A570F3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observedProperty</w:t>
            </w:r>
            <w:proofErr w:type="spellEnd"/>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777" w:author="REID-JAMOND Alison" w:date="2022-04-04T14:16:00Z">
              <w:r w:rsidRPr="00785C54" w:rsidDel="008058B6">
                <w:rPr>
                  <w:szCs w:val="24"/>
                </w:rPr>
                <w:delText xml:space="preserve">SHOULD </w:delText>
              </w:r>
            </w:del>
            <w:ins w:id="778"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proofErr w:type="spellStart"/>
            <w:r w:rsidRPr="00785C54">
              <w:rPr>
                <w:b/>
                <w:szCs w:val="24"/>
              </w:rPr>
              <w:t>phenomenonTime</w:t>
            </w:r>
            <w:proofErr w:type="spellEnd"/>
            <w:r w:rsidRPr="00785C54">
              <w:rPr>
                <w:b/>
                <w:szCs w:val="24"/>
              </w:rPr>
              <w:t>.</w:t>
            </w:r>
          </w:p>
        </w:tc>
      </w:tr>
    </w:tbl>
    <w:p w14:paraId="34348089" w14:textId="21CB7E1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resultTime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resultTime</w:t>
            </w:r>
            <w:proofErr w:type="spellEnd"/>
            <w:r w:rsidRPr="00785C54">
              <w:rPr>
                <w:szCs w:val="24"/>
              </w:rPr>
              <w:t xml:space="preserve"> is described, this </w:t>
            </w:r>
            <w:del w:id="779" w:author="REID-JAMOND Alison" w:date="2022-04-04T14:16:00Z">
              <w:r w:rsidRPr="00785C54" w:rsidDel="008058B6">
                <w:rPr>
                  <w:szCs w:val="24"/>
                </w:rPr>
                <w:delText xml:space="preserve">SHALL </w:delText>
              </w:r>
            </w:del>
            <w:ins w:id="780"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resultTime:TM_Object</w:t>
            </w:r>
            <w:proofErr w:type="spellEnd"/>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The </w:t>
      </w:r>
      <w:proofErr w:type="spellStart"/>
      <w:r w:rsidRPr="00785C54">
        <w:rPr>
          <w:szCs w:val="24"/>
        </w:rPr>
        <w:t>resultTime</w:t>
      </w:r>
      <w:proofErr w:type="spellEnd"/>
      <w:r w:rsidRPr="00785C54">
        <w:rPr>
          <w:szCs w:val="24"/>
        </w:rPr>
        <w:t xml:space="preserve"> typically corresponds to when the Procedure associated with the Observation was completed. For some observations this is identical to the </w:t>
      </w:r>
      <w:proofErr w:type="spellStart"/>
      <w:r w:rsidRPr="00785C54">
        <w:rPr>
          <w:szCs w:val="24"/>
        </w:rPr>
        <w:t>phenomenonTime</w:t>
      </w:r>
      <w:proofErr w:type="spellEnd"/>
      <w:r w:rsidRPr="00785C54">
        <w:rPr>
          <w:szCs w:val="24"/>
        </w:rPr>
        <w:t>.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Where a measurement is made on a specimen in a laboratory, the </w:t>
      </w:r>
      <w:proofErr w:type="spellStart"/>
      <w:r w:rsidRPr="00785C54">
        <w:rPr>
          <w:szCs w:val="24"/>
        </w:rPr>
        <w:t>phenomenonTime</w:t>
      </w:r>
      <w:proofErr w:type="spellEnd"/>
      <w:r w:rsidRPr="00785C54">
        <w:rPr>
          <w:szCs w:val="24"/>
        </w:rPr>
        <w:t xml:space="preserve"> is the time the specimen was retrieved from its host, while the </w:t>
      </w:r>
      <w:proofErr w:type="spellStart"/>
      <w:r w:rsidRPr="00785C54">
        <w:rPr>
          <w:szCs w:val="24"/>
        </w:rPr>
        <w:t>resultTime</w:t>
      </w:r>
      <w:proofErr w:type="spellEnd"/>
      <w:r w:rsidRPr="00785C54">
        <w:rPr>
          <w:szCs w:val="24"/>
        </w:rPr>
        <w:t xml:space="preserv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The </w:t>
      </w:r>
      <w:proofErr w:type="spellStart"/>
      <w:r w:rsidRPr="00785C54">
        <w:rPr>
          <w:szCs w:val="24"/>
        </w:rPr>
        <w:t>resultTime</w:t>
      </w:r>
      <w:proofErr w:type="spellEnd"/>
      <w:r w:rsidRPr="00785C54">
        <w:rPr>
          <w:szCs w:val="24"/>
        </w:rPr>
        <w:t xml:space="preserv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 xml:space="preserve">Where sensor observation results are post-processed, the </w:t>
      </w:r>
      <w:proofErr w:type="spellStart"/>
      <w:r w:rsidRPr="00785C54">
        <w:rPr>
          <w:szCs w:val="24"/>
        </w:rPr>
        <w:t>resultTime</w:t>
      </w:r>
      <w:proofErr w:type="spellEnd"/>
      <w:r w:rsidRPr="00785C54">
        <w:rPr>
          <w:szCs w:val="24"/>
        </w:rPr>
        <w:t xml:space="preserve"> is the post-processing time, while the </w:t>
      </w:r>
      <w:proofErr w:type="spellStart"/>
      <w:r w:rsidRPr="00785C54">
        <w:rPr>
          <w:szCs w:val="24"/>
        </w:rPr>
        <w:t>phenomenonTime</w:t>
      </w:r>
      <w:proofErr w:type="spellEnd"/>
      <w:r w:rsidRPr="00785C54">
        <w:rPr>
          <w:szCs w:val="24"/>
        </w:rPr>
        <w:t xml:space="preserv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Simulations may be used to estimate the values for phenomena in the future or past. The </w:t>
      </w:r>
      <w:proofErr w:type="spellStart"/>
      <w:r w:rsidRPr="00785C54">
        <w:rPr>
          <w:szCs w:val="24"/>
        </w:rPr>
        <w:t>phenomenonTime</w:t>
      </w:r>
      <w:proofErr w:type="spellEnd"/>
      <w:r w:rsidRPr="00785C54">
        <w:rPr>
          <w:szCs w:val="24"/>
        </w:rPr>
        <w:t xml:space="preserve"> is the time that the result applies to, while the </w:t>
      </w:r>
      <w:proofErr w:type="spellStart"/>
      <w:r w:rsidRPr="00785C54">
        <w:rPr>
          <w:szCs w:val="24"/>
        </w:rPr>
        <w:t>resultTime</w:t>
      </w:r>
      <w:proofErr w:type="spellEnd"/>
      <w:r w:rsidRPr="00785C54">
        <w:rPr>
          <w:szCs w:val="24"/>
        </w:rPr>
        <w:t xml:space="preserv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781" w:author="REID-JAMOND Alison" w:date="2022-04-04T14:16:00Z">
              <w:r w:rsidRPr="00785C54" w:rsidDel="008058B6">
                <w:rPr>
                  <w:szCs w:val="24"/>
                </w:rPr>
                <w:delText xml:space="preserve">SHALL </w:delText>
              </w:r>
            </w:del>
            <w:ins w:id="782" w:author="REID-JAMOND Alison" w:date="2022-04-04T14:16: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resultTime</w:t>
            </w:r>
            <w:proofErr w:type="spellEnd"/>
            <w:r w:rsidRPr="00785C54">
              <w:rPr>
                <w:szCs w:val="24"/>
              </w:rPr>
              <w:t>.</w:t>
            </w:r>
          </w:p>
        </w:tc>
      </w:tr>
    </w:tbl>
    <w:p w14:paraId="37ED8CA0" w14:textId="4A6A439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validTime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validTime</w:t>
            </w:r>
            <w:proofErr w:type="spellEnd"/>
            <w:r w:rsidRPr="00785C54">
              <w:rPr>
                <w:b/>
                <w:szCs w:val="24"/>
              </w:rPr>
              <w:t>(s)</w:t>
            </w:r>
            <w:r w:rsidRPr="00785C54">
              <w:rPr>
                <w:szCs w:val="24"/>
              </w:rPr>
              <w:t xml:space="preserve"> are described they </w:t>
            </w:r>
            <w:del w:id="783" w:author="REID-JAMOND Alison" w:date="2022-04-04T14:16:00Z">
              <w:r w:rsidRPr="00785C54" w:rsidDel="008058B6">
                <w:rPr>
                  <w:szCs w:val="24"/>
                </w:rPr>
                <w:delText xml:space="preserve">SHALL </w:delText>
              </w:r>
            </w:del>
            <w:ins w:id="784"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validTime:TM_Period</w:t>
            </w:r>
            <w:proofErr w:type="spellEnd"/>
          </w:p>
        </w:tc>
      </w:tr>
    </w:tbl>
    <w:p w14:paraId="1C067B5E" w14:textId="3213093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785" w:author="Katharina Schleidt" w:date="2022-08-10T19:19:00Z">
        <w:r w:rsidR="00113B7F">
          <w:rPr>
            <w:szCs w:val="24"/>
          </w:rPr>
          <w:t xml:space="preserve"> 1</w:t>
        </w:r>
      </w:ins>
      <w:r w:rsidRPr="00785C54">
        <w:rPr>
          <w:szCs w:val="24"/>
        </w:rPr>
        <w:tab/>
        <w:t>This attribute is commonly required in forecasting applications.</w:t>
      </w:r>
    </w:p>
    <w:p w14:paraId="2C294B03" w14:textId="77777777" w:rsidR="00C63DF3" w:rsidRPr="00785C54" w:rsidRDefault="00C63DF3" w:rsidP="00785C54">
      <w:pPr>
        <w:pStyle w:val="BodyText"/>
      </w:pPr>
      <w:r w:rsidRPr="00785C54">
        <w:br w:type="page"/>
      </w:r>
    </w:p>
    <w:p w14:paraId="3FB788F5" w14:textId="1754D2D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Association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proofErr w:type="spellStart"/>
            <w:r w:rsidRPr="00785C54">
              <w:rPr>
                <w:b/>
                <w:szCs w:val="24"/>
              </w:rPr>
              <w:t>featureOfInterest</w:t>
            </w:r>
            <w:proofErr w:type="spellEnd"/>
            <w:r w:rsidRPr="00785C54">
              <w:rPr>
                <w:b/>
                <w:szCs w:val="24"/>
              </w:rPr>
              <w:t>(s)</w:t>
            </w:r>
            <w:r w:rsidRPr="00785C54">
              <w:rPr>
                <w:szCs w:val="24"/>
              </w:rPr>
              <w:t xml:space="preserve"> </w:t>
            </w:r>
            <w:del w:id="786" w:author="REID-JAMOND Alison" w:date="2022-04-04T14:16:00Z">
              <w:r w:rsidRPr="00785C54" w:rsidDel="008058B6">
                <w:rPr>
                  <w:szCs w:val="24"/>
                </w:rPr>
                <w:delText xml:space="preserve">SHALL </w:delText>
              </w:r>
            </w:del>
            <w:ins w:id="787"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proofErr w:type="spellStart"/>
            <w:r w:rsidRPr="00785C54">
              <w:rPr>
                <w:b/>
                <w:szCs w:val="24"/>
              </w:rPr>
              <w:t>featureOfInterest</w:t>
            </w:r>
            <w:proofErr w:type="spellEnd"/>
            <w:r w:rsidRPr="00785C54">
              <w:rPr>
                <w:szCs w:val="24"/>
              </w:rPr>
              <w:t>.</w:t>
            </w:r>
          </w:p>
        </w:tc>
      </w:tr>
    </w:tbl>
    <w:p w14:paraId="320BB2B4" w14:textId="1D1A9FC6" w:rsidR="005B5EAD" w:rsidRPr="00785C54" w:rsidDel="00113B7F"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788" w:author="Katharina Schleidt" w:date="2022-08-10T19:20:00Z"/>
          <w:szCs w:val="24"/>
        </w:rPr>
      </w:pPr>
      <w:moveFromRangeStart w:id="789" w:author="Katharina Schleidt" w:date="2022-08-10T19:20:00Z" w:name="move111051638"/>
      <w:moveFrom w:id="790" w:author="Katharina Schleidt" w:date="2022-08-10T19:20:00Z">
        <w:r w:rsidRPr="00785C54" w:rsidDel="00113B7F">
          <w:rPr>
            <w:szCs w:val="24"/>
          </w:rPr>
          <w:t>NOTE 1</w:t>
        </w:r>
        <w:r w:rsidRPr="00785C54" w:rsidDel="00113B7F">
          <w:rPr>
            <w:szCs w:val="24"/>
          </w:rPr>
          <w:tab/>
          <w:t>The featureOfInterest can be of Any type</w:t>
        </w:r>
        <w:ins w:id="791" w:author="REID-JAMOND Alison" w:date="2022-04-04T14:17:00Z">
          <w:r w:rsidR="008058B6" w:rsidDel="00113B7F">
            <w:rPr>
              <w:szCs w:val="24"/>
            </w:rPr>
            <w:t>.</w:t>
          </w:r>
        </w:ins>
      </w:moveFrom>
    </w:p>
    <w:moveFromRangeEnd w:id="789"/>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An instance of a feature modelled in a specific domain model (Borehole according to OGC </w:t>
      </w:r>
      <w:proofErr w:type="spellStart"/>
      <w:r w:rsidRPr="00785C54">
        <w:rPr>
          <w:szCs w:val="24"/>
        </w:rPr>
        <w:t>GeoSciML</w:t>
      </w:r>
      <w:proofErr w:type="spellEnd"/>
      <w:r w:rsidRPr="00785C54">
        <w:rPr>
          <w:szCs w:val="24"/>
        </w:rPr>
        <w:t>).</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0F0B8954" w14:textId="77777777" w:rsidR="00113B7F" w:rsidRPr="00785C54" w:rsidRDefault="00113B7F" w:rsidP="00113B7F">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792" w:author="Katharina Schleidt" w:date="2022-08-10T19:20:00Z"/>
          <w:szCs w:val="24"/>
        </w:rPr>
      </w:pPr>
      <w:moveToRangeStart w:id="793" w:author="Katharina Schleidt" w:date="2022-08-10T19:20:00Z" w:name="move111051638"/>
      <w:moveTo w:id="794" w:author="Katharina Schleidt" w:date="2022-08-10T19:20:00Z">
        <w:r w:rsidRPr="00785C54">
          <w:rPr>
            <w:szCs w:val="24"/>
          </w:rPr>
          <w:t>NOTE 1</w:t>
        </w:r>
        <w:r w:rsidRPr="00785C54">
          <w:rPr>
            <w:szCs w:val="24"/>
          </w:rPr>
          <w:tab/>
          <w:t xml:space="preserve">The </w:t>
        </w:r>
        <w:proofErr w:type="spellStart"/>
        <w:r w:rsidRPr="00785C54">
          <w:rPr>
            <w:szCs w:val="24"/>
          </w:rPr>
          <w:t>featureOfInterest</w:t>
        </w:r>
        <w:proofErr w:type="spellEnd"/>
        <w:r w:rsidRPr="00785C54">
          <w:rPr>
            <w:szCs w:val="24"/>
          </w:rPr>
          <w:t xml:space="preserve"> can be of Any type</w:t>
        </w:r>
        <w:r>
          <w:rPr>
            <w:szCs w:val="24"/>
          </w:rPr>
          <w:t>.</w:t>
        </w:r>
      </w:moveTo>
    </w:p>
    <w:moveToRangeEnd w:id="793"/>
    <w:p w14:paraId="5C7591D8" w14:textId="23DDA77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ins w:id="795" w:author="Katharina Schleidt" w:date="2022-08-13T15:40:00Z">
        <w:r w:rsidR="001574A6" w:rsidRPr="001574A6">
          <w:rPr>
            <w:szCs w:val="24"/>
          </w:rPr>
          <w:t xml:space="preserve">This object is </w:t>
        </w:r>
      </w:ins>
      <w:ins w:id="796" w:author="Katharina Schleidt" w:date="2022-08-13T15:41:00Z">
        <w:r w:rsidR="001574A6">
          <w:rPr>
            <w:szCs w:val="24"/>
          </w:rPr>
          <w:t xml:space="preserve">either </w:t>
        </w:r>
      </w:ins>
      <w:ins w:id="797" w:author="Katharina Schleidt" w:date="2022-08-13T15:40:00Z">
        <w:r w:rsidR="001574A6" w:rsidRPr="001574A6">
          <w:rPr>
            <w:szCs w:val="24"/>
          </w:rPr>
          <w:t xml:space="preserve">the real-world object whose properties are under observation, or </w:t>
        </w:r>
      </w:ins>
      <w:ins w:id="798" w:author="Katharina Schleidt" w:date="2022-08-13T15:41:00Z">
        <w:r w:rsidR="001574A6">
          <w:rPr>
            <w:szCs w:val="24"/>
          </w:rPr>
          <w:t xml:space="preserve">it </w:t>
        </w:r>
      </w:ins>
      <w:ins w:id="799" w:author="Katharina Schleidt" w:date="2022-08-13T15:40:00Z">
        <w:r w:rsidR="001574A6" w:rsidRPr="001574A6">
          <w:rPr>
            <w:szCs w:val="24"/>
          </w:rPr>
          <w:t xml:space="preserve">is an object used as a proxy for a real-world object that is not directly observable, as described in clause 7.2 Sample Schema. An observation instance serves as a </w:t>
        </w:r>
        <w:proofErr w:type="spellStart"/>
        <w:r w:rsidR="001574A6" w:rsidRPr="001574A6">
          <w:rPr>
            <w:szCs w:val="24"/>
          </w:rPr>
          <w:t>propertyValueProvider</w:t>
        </w:r>
        <w:proofErr w:type="spellEnd"/>
        <w:r w:rsidR="001574A6" w:rsidRPr="001574A6">
          <w:rPr>
            <w:szCs w:val="24"/>
          </w:rPr>
          <w:t xml:space="preserve"> for its feature-of-interest.</w:t>
        </w:r>
      </w:ins>
      <w:del w:id="800" w:author="Katharina Schleidt" w:date="2022-08-13T15:40:00Z">
        <w:r w:rsidRPr="00785C54" w:rsidDel="001574A6">
          <w:rPr>
            <w:szCs w:val="24"/>
          </w:rPr>
          <w:delText xml:space="preserve">This object is the real-world object whose properties are under observation, </w:delText>
        </w:r>
        <w:commentRangeStart w:id="801"/>
        <w:r w:rsidRPr="00785C54" w:rsidDel="001574A6">
          <w:rPr>
            <w:szCs w:val="24"/>
          </w:rPr>
          <w:delText>or is an object created with the intention to sample the real-world object,</w:delText>
        </w:r>
        <w:commentRangeEnd w:id="801"/>
        <w:r w:rsidR="008058B6" w:rsidDel="001574A6">
          <w:rPr>
            <w:rStyle w:val="CommentReference"/>
            <w:rFonts w:eastAsia="MS Mincho"/>
            <w:lang w:eastAsia="ja-JP"/>
          </w:rPr>
          <w:commentReference w:id="801"/>
        </w:r>
        <w:r w:rsidRPr="00785C54" w:rsidDel="001574A6">
          <w:rPr>
            <w:szCs w:val="24"/>
          </w:rPr>
          <w:delText xml:space="preserve"> as described </w:delText>
        </w:r>
        <w:commentRangeStart w:id="802"/>
        <w:r w:rsidRPr="00785C54" w:rsidDel="001574A6">
          <w:rPr>
            <w:szCs w:val="24"/>
          </w:rPr>
          <w:delText xml:space="preserve">in the Sampling part of </w:delText>
        </w:r>
        <w:r w:rsidRPr="00785C54" w:rsidDel="001574A6">
          <w:rPr>
            <w:rStyle w:val="citesec"/>
            <w:szCs w:val="24"/>
            <w:shd w:val="clear" w:color="auto" w:fill="auto"/>
          </w:rPr>
          <w:delText>section 7</w:delText>
        </w:r>
        <w:commentRangeEnd w:id="802"/>
        <w:r w:rsidR="008058B6" w:rsidDel="001574A6">
          <w:rPr>
            <w:rStyle w:val="CommentReference"/>
            <w:rFonts w:eastAsia="MS Mincho"/>
            <w:lang w:eastAsia="ja-JP"/>
          </w:rPr>
          <w:commentReference w:id="802"/>
        </w:r>
        <w:r w:rsidRPr="00785C54" w:rsidDel="001574A6">
          <w:rPr>
            <w:szCs w:val="24"/>
          </w:rPr>
          <w:delText>. An observation instance serves as a propertyValueProvider for its feature-of-interest.</w:delText>
        </w:r>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w:t>
            </w:r>
            <w:proofErr w:type="spellEnd"/>
            <w:r w:rsidRPr="00785C54">
              <w:rPr>
                <w:szCs w:val="24"/>
              </w:rPr>
              <w: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803" w:author="REID-JAMOND Alison" w:date="2022-04-04T14:18:00Z">
              <w:r w:rsidRPr="00785C54" w:rsidDel="008058B6">
                <w:rPr>
                  <w:szCs w:val="24"/>
                </w:rPr>
                <w:delText xml:space="preserve">SHALL </w:delText>
              </w:r>
            </w:del>
            <w:ins w:id="804" w:author="REID-JAMOND Alison" w:date="2022-04-04T14:18:00Z">
              <w:r w:rsidR="008058B6">
                <w:rPr>
                  <w:szCs w:val="24"/>
                </w:rPr>
                <w:t>shall</w:t>
              </w:r>
              <w:r w:rsidR="008058B6" w:rsidRPr="00785C54">
                <w:rPr>
                  <w:szCs w:val="24"/>
                </w:rPr>
                <w:t xml:space="preserve"> </w:t>
              </w:r>
            </w:ins>
            <w:r w:rsidRPr="00785C54">
              <w:rPr>
                <w:szCs w:val="24"/>
              </w:rPr>
              <w:t xml:space="preserve">have at least 1 </w:t>
            </w:r>
            <w:proofErr w:type="spellStart"/>
            <w:r w:rsidRPr="00785C54">
              <w:rPr>
                <w:b/>
                <w:szCs w:val="24"/>
              </w:rPr>
              <w:t>featureOfInterest</w:t>
            </w:r>
            <w:proofErr w:type="spellEnd"/>
            <w:r w:rsidRPr="00785C54">
              <w:rPr>
                <w:szCs w:val="24"/>
              </w:rPr>
              <w:t xml:space="preserve"> and </w:t>
            </w:r>
            <w:del w:id="805" w:author="REID-JAMOND Alison" w:date="2022-04-04T14:19:00Z">
              <w:r w:rsidRPr="00785C54" w:rsidDel="008058B6">
                <w:rPr>
                  <w:szCs w:val="24"/>
                </w:rPr>
                <w:delText xml:space="preserve">MAY </w:delText>
              </w:r>
            </w:del>
            <w:ins w:id="806"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proofErr w:type="spellStart"/>
            <w:r w:rsidRPr="00785C54">
              <w:rPr>
                <w:b/>
                <w:szCs w:val="24"/>
              </w:rPr>
              <w:t>featureOfInterest</w:t>
            </w:r>
            <w:proofErr w:type="spellEnd"/>
            <w:r w:rsidRPr="00785C54">
              <w:rPr>
                <w:szCs w:val="24"/>
              </w:rPr>
              <w:t xml:space="preserve"> association </w:t>
            </w:r>
            <w:del w:id="807" w:author="REID-JAMOND Alison" w:date="2022-04-04T14:19:00Z">
              <w:r w:rsidRPr="00785C54" w:rsidDel="008058B6">
                <w:rPr>
                  <w:szCs w:val="24"/>
                </w:rPr>
                <w:delText xml:space="preserve">SHALL </w:delText>
              </w:r>
            </w:del>
            <w:ins w:id="808"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observedProperty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ObservableProperty</w:t>
            </w:r>
            <w:proofErr w:type="spellEnd"/>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proofErr w:type="spellStart"/>
            <w:r w:rsidRPr="00785C54">
              <w:rPr>
                <w:b/>
                <w:szCs w:val="24"/>
              </w:rPr>
              <w:t>ObservableProperty</w:t>
            </w:r>
            <w:proofErr w:type="spellEnd"/>
            <w:r w:rsidRPr="00785C54">
              <w:rPr>
                <w:szCs w:val="24"/>
              </w:rPr>
              <w:t xml:space="preserve"> is provided, the association with the role </w:t>
            </w:r>
            <w:proofErr w:type="spellStart"/>
            <w:r w:rsidRPr="00785C54">
              <w:rPr>
                <w:b/>
                <w:szCs w:val="24"/>
              </w:rPr>
              <w:t>observedProperty</w:t>
            </w:r>
            <w:proofErr w:type="spellEnd"/>
            <w:r w:rsidRPr="00785C54">
              <w:rPr>
                <w:szCs w:val="24"/>
              </w:rPr>
              <w:t xml:space="preserve"> </w:t>
            </w:r>
            <w:del w:id="809" w:author="REID-JAMOND Alison" w:date="2022-04-04T14:19:00Z">
              <w:r w:rsidRPr="00785C54" w:rsidDel="008058B6">
                <w:rPr>
                  <w:szCs w:val="24"/>
                </w:rPr>
                <w:delText xml:space="preserve">SHALL </w:delText>
              </w:r>
            </w:del>
            <w:ins w:id="810"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811" w:author="REID-JAMOND Alison" w:date="2022-04-04T14:19:00Z">
              <w:r w:rsidR="008058B6">
                <w:rPr>
                  <w:szCs w:val="24"/>
                </w:rPr>
                <w:t>shall</w:t>
              </w:r>
            </w:ins>
            <w:del w:id="812" w:author="REID-JAMOND Alison" w:date="2022-04-04T14:19:00Z">
              <w:r w:rsidRPr="00785C54" w:rsidDel="008058B6">
                <w:rPr>
                  <w:szCs w:val="24"/>
                </w:rPr>
                <w:delText>SHALL</w:delText>
              </w:r>
            </w:del>
            <w:r w:rsidRPr="00785C54">
              <w:rPr>
                <w:szCs w:val="24"/>
              </w:rPr>
              <w:t xml:space="preserve"> have exactly 1 </w:t>
            </w:r>
            <w:proofErr w:type="spellStart"/>
            <w:r w:rsidRPr="00785C54">
              <w:rPr>
                <w:b/>
                <w:szCs w:val="24"/>
              </w:rPr>
              <w:t>observedProperty</w:t>
            </w:r>
            <w:proofErr w:type="spellEnd"/>
            <w:r w:rsidRPr="00785C54">
              <w:rPr>
                <w:szCs w:val="24"/>
              </w:rPr>
              <w:t>.</w:t>
            </w:r>
          </w:p>
        </w:tc>
      </w:tr>
    </w:tbl>
    <w:p w14:paraId="599495AE" w14:textId="677681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813" w:author="REID-JAMOND Alison" w:date="2022-04-04T14:19:00Z">
              <w:r w:rsidR="008058B6">
                <w:rPr>
                  <w:szCs w:val="24"/>
                </w:rPr>
                <w:t>shall</w:t>
              </w:r>
            </w:ins>
            <w:del w:id="814" w:author="REID-JAMOND Alison" w:date="2022-04-04T14:19:00Z">
              <w:r w:rsidRPr="00785C54" w:rsidDel="008058B6">
                <w:rPr>
                  <w:szCs w:val="24"/>
                </w:rPr>
                <w:delText>SHALL</w:delText>
              </w:r>
            </w:del>
            <w:r w:rsidRPr="00785C54">
              <w:rPr>
                <w:szCs w:val="24"/>
              </w:rPr>
              <w:t xml:space="preserve"> be used.</w:t>
            </w:r>
          </w:p>
        </w:tc>
      </w:tr>
    </w:tbl>
    <w:p w14:paraId="616ACC81" w14:textId="37DDE05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815"/>
      <w:r w:rsidRPr="00785C54">
        <w:rPr>
          <w:szCs w:val="24"/>
        </w:rPr>
        <w:t>NOTE 1</w:t>
      </w:r>
      <w:r w:rsidRPr="00785C54">
        <w:rPr>
          <w:szCs w:val="24"/>
        </w:rPr>
        <w:tab/>
        <w:t>The result can be of Any type as it may represent the value of any feature property.</w:t>
      </w:r>
    </w:p>
    <w:p w14:paraId="59346992" w14:textId="6BD728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If the observed property is a spatial operation or function, the type of the result </w:t>
      </w:r>
      <w:del w:id="816" w:author="Katharina Schleidt" w:date="2022-08-13T16:00:00Z">
        <w:r w:rsidRPr="00785C54" w:rsidDel="00DD1147">
          <w:rPr>
            <w:szCs w:val="24"/>
          </w:rPr>
          <w:delText xml:space="preserve">may </w:delText>
        </w:r>
      </w:del>
      <w:ins w:id="817" w:author="Katharina Schleidt" w:date="2022-08-13T16:00:00Z">
        <w:r w:rsidR="00DD1147">
          <w:rPr>
            <w:szCs w:val="24"/>
          </w:rPr>
          <w:t>can</w:t>
        </w:r>
        <w:r w:rsidR="00DD1147" w:rsidRPr="00785C54">
          <w:rPr>
            <w:szCs w:val="24"/>
          </w:rPr>
          <w:t xml:space="preserve"> </w:t>
        </w:r>
      </w:ins>
      <w:r w:rsidRPr="00785C54">
        <w:rPr>
          <w:szCs w:val="24"/>
        </w:rPr>
        <w:t>be a coverage.</w:t>
      </w:r>
      <w:commentRangeEnd w:id="815"/>
      <w:r w:rsidR="008058B6">
        <w:rPr>
          <w:rStyle w:val="CommentReference"/>
          <w:rFonts w:eastAsia="MS Mincho"/>
          <w:lang w:eastAsia="ja-JP"/>
        </w:rPr>
        <w:commentReference w:id="815"/>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818" w:author="REID-JAMOND Alison" w:date="2022-04-04T14:21:00Z">
              <w:r w:rsidRPr="00785C54" w:rsidDel="008058B6">
                <w:rPr>
                  <w:szCs w:val="24"/>
                </w:rPr>
                <w:delText xml:space="preserve">SHALL </w:delText>
              </w:r>
            </w:del>
            <w:ins w:id="819"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820"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observingProcedure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ObservingProcedure</w:t>
            </w:r>
            <w:proofErr w:type="spellEnd"/>
            <w:r w:rsidRPr="00785C54">
              <w:rPr>
                <w:szCs w:val="24"/>
              </w:rPr>
              <w:t xml:space="preserve"> used by the </w:t>
            </w:r>
            <w:r w:rsidRPr="00785C54">
              <w:rPr>
                <w:b/>
                <w:szCs w:val="24"/>
              </w:rPr>
              <w:t>Observation</w:t>
            </w:r>
            <w:r w:rsidRPr="00785C54">
              <w:rPr>
                <w:szCs w:val="24"/>
              </w:rPr>
              <w:t xml:space="preserve"> to determine the value of the </w:t>
            </w:r>
            <w:proofErr w:type="spellStart"/>
            <w:r w:rsidRPr="00785C54">
              <w:rPr>
                <w:b/>
                <w:szCs w:val="24"/>
              </w:rPr>
              <w:t>ObservableProperty</w:t>
            </w:r>
            <w:proofErr w:type="spellEnd"/>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proofErr w:type="spellStart"/>
            <w:r w:rsidRPr="00785C54">
              <w:rPr>
                <w:b/>
                <w:szCs w:val="24"/>
              </w:rPr>
              <w:t>ObservingProcedure</w:t>
            </w:r>
            <w:proofErr w:type="spellEnd"/>
            <w:r w:rsidRPr="00785C54">
              <w:rPr>
                <w:szCs w:val="24"/>
              </w:rPr>
              <w:t xml:space="preserve"> is provided, the association with the role </w:t>
            </w:r>
            <w:proofErr w:type="spellStart"/>
            <w:r w:rsidRPr="00785C54">
              <w:rPr>
                <w:b/>
                <w:szCs w:val="24"/>
              </w:rPr>
              <w:t>procedure</w:t>
            </w:r>
            <w:del w:id="821" w:author="REID-JAMOND Alison" w:date="2022-04-04T14:21:00Z">
              <w:r w:rsidRPr="00785C54" w:rsidDel="008058B6">
                <w:rPr>
                  <w:szCs w:val="24"/>
                </w:rPr>
                <w:delText xml:space="preserve"> SHALL</w:delText>
              </w:r>
            </w:del>
            <w:ins w:id="822" w:author="REID-JAMOND Alison" w:date="2022-04-04T14:21:00Z">
              <w:r w:rsidR="008058B6">
                <w:rPr>
                  <w:szCs w:val="24"/>
                </w:rPr>
                <w:t>shall</w:t>
              </w:r>
            </w:ins>
            <w:proofErr w:type="spellEnd"/>
            <w:r w:rsidRPr="00785C54">
              <w:rPr>
                <w:szCs w:val="24"/>
              </w:rPr>
              <w:t xml:space="preserve"> be used.</w:t>
            </w:r>
          </w:p>
        </w:tc>
      </w:tr>
    </w:tbl>
    <w:p w14:paraId="52D25049" w14:textId="07A2BCE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ins w:id="823" w:author="Katharina Schleidt" w:date="2022-08-10T19:23:00Z">
        <w:r w:rsidR="00113B7F">
          <w:rPr>
            <w:szCs w:val="24"/>
          </w:rPr>
          <w:t xml:space="preserve"> 1</w:t>
        </w:r>
      </w:ins>
      <w:r w:rsidRPr="00785C54">
        <w:rPr>
          <w:szCs w:val="24"/>
        </w:rPr>
        <w:tab/>
        <w:t>Observed radiance wavelength is determined by the response characteristics of the sensor.</w:t>
      </w:r>
    </w:p>
    <w:p w14:paraId="695ED38A" w14:textId="77777777" w:rsidR="005B5EAD" w:rsidRPr="00785C54" w:rsidRDefault="005B5EAD" w:rsidP="00785C54">
      <w:pPr>
        <w:pStyle w:val="BodyText"/>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824" w:author="REID-JAMOND Alison" w:date="2022-04-04T14:21:00Z">
              <w:r w:rsidRPr="00785C54" w:rsidDel="008058B6">
                <w:rPr>
                  <w:szCs w:val="24"/>
                </w:rPr>
                <w:delText xml:space="preserve">SHALL </w:delText>
              </w:r>
            </w:del>
            <w:ins w:id="825" w:author="REID-JAMOND Alison" w:date="2022-04-04T14:21: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observingProcedure</w:t>
            </w:r>
            <w:proofErr w:type="spellEnd"/>
            <w:r w:rsidRPr="00785C54">
              <w:rPr>
                <w:szCs w:val="24"/>
              </w:rPr>
              <w:t>.</w:t>
            </w:r>
          </w:p>
        </w:tc>
      </w:tr>
    </w:tbl>
    <w:p w14:paraId="30B28E7F" w14:textId="0E82DDD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c>
          <w:tcPr>
            <w:tcW w:w="5103" w:type="dxa"/>
            <w:tcMar>
              <w:top w:w="100" w:type="dxa"/>
              <w:left w:w="100" w:type="dxa"/>
              <w:bottom w:w="100" w:type="dxa"/>
              <w:right w:w="100" w:type="dxa"/>
            </w:tcMar>
          </w:tcPr>
          <w:p w14:paraId="7C264DFF" w14:textId="46AB3C82"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del w:id="826" w:author="Katharina Schleidt" w:date="2022-08-13T16:17:00Z">
              <w:r w:rsidRPr="00785C54" w:rsidDel="005E5AD4">
                <w:rPr>
                  <w:b/>
                  <w:szCs w:val="24"/>
                </w:rPr>
                <w:delText xml:space="preserve"> (ref)</w:delText>
              </w:r>
            </w:del>
            <w:r w:rsidRPr="00785C54">
              <w:rPr>
                <w:szCs w:val="24"/>
              </w:rPr>
              <w:t xml:space="preserve"> that is involved in the creation of this </w:t>
            </w:r>
            <w:r w:rsidRPr="00785C54">
              <w:rPr>
                <w:b/>
                <w:szCs w:val="24"/>
              </w:rPr>
              <w:t>Observation</w:t>
            </w:r>
            <w:r w:rsidRPr="00785C54">
              <w:rPr>
                <w:szCs w:val="24"/>
              </w:rPr>
              <w:t>.</w:t>
            </w:r>
          </w:p>
          <w:p w14:paraId="5103CA99" w14:textId="6FF667C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827"/>
            <w:del w:id="828" w:author="Katharina Schleidt" w:date="2022-08-10T19:13:00Z">
              <w:r w:rsidRPr="00785C54" w:rsidDel="002F2035">
                <w:rPr>
                  <w:szCs w:val="24"/>
                </w:rPr>
                <w:delText>SHALL</w:delText>
              </w:r>
            </w:del>
            <w:ins w:id="829" w:author="Katharina Schleidt" w:date="2022-08-10T19:13:00Z">
              <w:r w:rsidR="002F2035">
                <w:rPr>
                  <w:szCs w:val="24"/>
                </w:rPr>
                <w:t>shall</w:t>
              </w:r>
            </w:ins>
            <w:r w:rsidRPr="00785C54">
              <w:rPr>
                <w:szCs w:val="24"/>
              </w:rPr>
              <w:t xml:space="preserve"> </w:t>
            </w:r>
            <w:commentRangeEnd w:id="827"/>
            <w:r w:rsidR="008058B6">
              <w:rPr>
                <w:rStyle w:val="CommentReference"/>
                <w:rFonts w:eastAsia="MS Mincho"/>
                <w:lang w:eastAsia="ja-JP"/>
              </w:rPr>
              <w:commentReference w:id="827"/>
            </w:r>
            <w:r w:rsidRPr="00785C54">
              <w:rPr>
                <w:szCs w:val="24"/>
              </w:rPr>
              <w:t>be used.</w:t>
            </w:r>
          </w:p>
        </w:tc>
      </w:tr>
    </w:tbl>
    <w:p w14:paraId="57577C42" w14:textId="32C5C46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111464F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830" w:author="Katharina Schleidt" w:date="2022-08-10T19:13:00Z">
              <w:r w:rsidRPr="00785C54" w:rsidDel="002F2035">
                <w:rPr>
                  <w:szCs w:val="24"/>
                </w:rPr>
                <w:delText>SHALL</w:delText>
              </w:r>
            </w:del>
            <w:ins w:id="831" w:author="Katharina Schleidt" w:date="2022-08-10T19:13:00Z">
              <w:r w:rsidR="002F2035">
                <w:rPr>
                  <w:szCs w:val="24"/>
                </w:rPr>
                <w:t>shall</w:t>
              </w:r>
            </w:ins>
            <w:r w:rsidRPr="00785C54">
              <w:rPr>
                <w:szCs w:val="24"/>
              </w:rPr>
              <w:t xml:space="preserve"> be used.</w:t>
            </w:r>
          </w:p>
        </w:tc>
      </w:tr>
    </w:tbl>
    <w:p w14:paraId="2293DB1A" w14:textId="07E717A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Observer or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c>
          <w:tcPr>
            <w:tcW w:w="5024" w:type="dxa"/>
            <w:tcMar>
              <w:top w:w="100" w:type="dxa"/>
              <w:left w:w="100" w:type="dxa"/>
              <w:bottom w:w="100" w:type="dxa"/>
              <w:right w:w="100" w:type="dxa"/>
            </w:tcMar>
          </w:tcPr>
          <w:p w14:paraId="6EBAA81D" w14:textId="105328B6"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832" w:author="Katharina Schleidt" w:date="2022-08-10T19:15:00Z">
              <w:r w:rsidRPr="00785C54" w:rsidDel="002F2035">
                <w:rPr>
                  <w:szCs w:val="24"/>
                </w:rPr>
                <w:delText>SHOULD</w:delText>
              </w:r>
            </w:del>
            <w:ins w:id="833" w:author="Katharina Schleidt" w:date="2022-08-10T19:15:00Z">
              <w:r w:rsidR="002F2035">
                <w:rPr>
                  <w:szCs w:val="24"/>
                </w:rPr>
                <w:t>should</w:t>
              </w:r>
            </w:ins>
            <w:r w:rsidRPr="00785C54">
              <w:rPr>
                <w:szCs w:val="24"/>
              </w:rPr>
              <w:t xml:space="preserve"> be provided</w:t>
            </w:r>
          </w:p>
        </w:tc>
      </w:tr>
    </w:tbl>
    <w:p w14:paraId="53CFA7C5" w14:textId="5F835A4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w:t>
      </w:r>
      <w:proofErr w:type="spellStart"/>
      <w:r w:rsidRPr="00785C54">
        <w:rPr>
          <w:rFonts w:eastAsia="Times New Roman"/>
          <w:szCs w:val="24"/>
        </w:rPr>
        <w:t>ObservableProperty</w:t>
      </w:r>
      <w:proofErr w:type="spellEnd"/>
      <w:r w:rsidRPr="00785C54">
        <w:rPr>
          <w:rFonts w:eastAsia="Times New Roman"/>
          <w:szCs w:val="24"/>
        </w:rPr>
        <w:t xml:space="preserve"> characteristic associated with </w:t>
      </w:r>
      <w:proofErr w:type="spellStart"/>
      <w:r w:rsidRPr="00785C54">
        <w:rPr>
          <w:rFonts w:eastAsia="Times New Roman"/>
          <w:szCs w:val="24"/>
        </w:rPr>
        <w:t>featureOfInterest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c>
          <w:tcPr>
            <w:tcW w:w="5024" w:type="dxa"/>
            <w:tcMar>
              <w:top w:w="100" w:type="dxa"/>
              <w:left w:w="100" w:type="dxa"/>
              <w:bottom w:w="100" w:type="dxa"/>
              <w:right w:w="100" w:type="dxa"/>
            </w:tcMar>
          </w:tcPr>
          <w:p w14:paraId="1BF3EB98" w14:textId="20B99CDA" w:rsidR="005B5EAD" w:rsidRPr="00785C54" w:rsidRDefault="005B5EAD" w:rsidP="00785C54">
            <w:pPr>
              <w:pStyle w:val="Tablebody"/>
              <w:autoSpaceDE w:val="0"/>
              <w:autoSpaceDN w:val="0"/>
              <w:adjustRightInd w:val="0"/>
              <w:jc w:val="both"/>
              <w:rPr>
                <w:b/>
                <w:szCs w:val="20"/>
              </w:rPr>
            </w:pPr>
            <w:r w:rsidRPr="00785C54">
              <w:rPr>
                <w:szCs w:val="24"/>
              </w:rPr>
              <w:t xml:space="preserve">The </w:t>
            </w:r>
            <w:proofErr w:type="spellStart"/>
            <w:r w:rsidRPr="00785C54">
              <w:rPr>
                <w:b/>
                <w:szCs w:val="24"/>
              </w:rPr>
              <w:t>ObservableProperty</w:t>
            </w:r>
            <w:proofErr w:type="spellEnd"/>
            <w:r w:rsidRPr="00785C54">
              <w:rPr>
                <w:szCs w:val="24"/>
              </w:rPr>
              <w:t xml:space="preserve"> referenced by </w:t>
            </w:r>
            <w:proofErr w:type="spellStart"/>
            <w:r w:rsidRPr="00785C54">
              <w:rPr>
                <w:b/>
                <w:szCs w:val="24"/>
              </w:rPr>
              <w:t>observedProperty</w:t>
            </w:r>
            <w:proofErr w:type="spellEnd"/>
            <w:r w:rsidRPr="00785C54">
              <w:rPr>
                <w:szCs w:val="24"/>
              </w:rPr>
              <w:t xml:space="preserve"> </w:t>
            </w:r>
            <w:del w:id="834" w:author="Katharina Schleidt" w:date="2022-08-10T19:15:00Z">
              <w:r w:rsidRPr="00785C54" w:rsidDel="002F2035">
                <w:rPr>
                  <w:szCs w:val="24"/>
                </w:rPr>
                <w:delText>SHOULD</w:delText>
              </w:r>
            </w:del>
            <w:ins w:id="835" w:author="Katharina Schleidt" w:date="2022-08-10T19:15:00Z">
              <w:r w:rsidR="002F2035">
                <w:rPr>
                  <w:szCs w:val="24"/>
                </w:rPr>
                <w:t>should</w:t>
              </w:r>
            </w:ins>
            <w:r w:rsidRPr="00785C54">
              <w:rPr>
                <w:szCs w:val="24"/>
              </w:rPr>
              <w:t xml:space="preserve"> correspond to a characteristic associated with the </w:t>
            </w:r>
            <w:proofErr w:type="spellStart"/>
            <w:r w:rsidRPr="00785C54">
              <w:rPr>
                <w:b/>
                <w:szCs w:val="24"/>
              </w:rPr>
              <w:t>featureOfInterest</w:t>
            </w:r>
            <w:proofErr w:type="spellEnd"/>
          </w:p>
        </w:tc>
      </w:tr>
    </w:tbl>
    <w:p w14:paraId="4E450D75" w14:textId="484D06F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Constraint suitable </w:t>
      </w:r>
      <w:proofErr w:type="spellStart"/>
      <w:r w:rsidRPr="00785C54">
        <w:rPr>
          <w:rFonts w:eastAsia="Times New Roman"/>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c>
          <w:tcPr>
            <w:tcW w:w="5024" w:type="dxa"/>
            <w:tcMar>
              <w:top w:w="100" w:type="dxa"/>
              <w:left w:w="100" w:type="dxa"/>
              <w:bottom w:w="100" w:type="dxa"/>
              <w:right w:w="100" w:type="dxa"/>
            </w:tcMar>
          </w:tcPr>
          <w:p w14:paraId="62BE383E" w14:textId="6B54C8FF" w:rsidR="005B5EAD" w:rsidRPr="00785C54" w:rsidRDefault="005B5EAD" w:rsidP="00785C54">
            <w:pPr>
              <w:pStyle w:val="Tablebody"/>
              <w:autoSpaceDE w:val="0"/>
              <w:autoSpaceDN w:val="0"/>
              <w:adjustRightInd w:val="0"/>
              <w:jc w:val="both"/>
              <w:rPr>
                <w:szCs w:val="20"/>
              </w:rPr>
            </w:pPr>
            <w:r w:rsidRPr="00785C54">
              <w:rPr>
                <w:szCs w:val="24"/>
              </w:rPr>
              <w:t xml:space="preserve">The </w:t>
            </w:r>
            <w:proofErr w:type="spellStart"/>
            <w:r w:rsidRPr="00785C54">
              <w:rPr>
                <w:b/>
                <w:szCs w:val="24"/>
              </w:rPr>
              <w:t>ObservingProcedure</w:t>
            </w:r>
            <w:proofErr w:type="spellEnd"/>
            <w:r w:rsidRPr="00785C54">
              <w:rPr>
                <w:szCs w:val="24"/>
              </w:rPr>
              <w:t xml:space="preserve"> referenced by </w:t>
            </w:r>
            <w:r w:rsidRPr="00785C54">
              <w:rPr>
                <w:b/>
                <w:szCs w:val="24"/>
              </w:rPr>
              <w:t>procedure</w:t>
            </w:r>
            <w:r w:rsidRPr="00785C54">
              <w:rPr>
                <w:szCs w:val="24"/>
              </w:rPr>
              <w:t xml:space="preserve"> </w:t>
            </w:r>
            <w:del w:id="836" w:author="Katharina Schleidt" w:date="2022-08-10T19:15:00Z">
              <w:r w:rsidRPr="00785C54" w:rsidDel="002F2035">
                <w:rPr>
                  <w:szCs w:val="24"/>
                </w:rPr>
                <w:delText>SHOULD</w:delText>
              </w:r>
            </w:del>
            <w:ins w:id="837"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p>
        </w:tc>
      </w:tr>
    </w:tbl>
    <w:p w14:paraId="1D6442F7" w14:textId="44A338E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suitable result type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/Observation/result-con</w:t>
            </w:r>
          </w:p>
        </w:tc>
        <w:tc>
          <w:tcPr>
            <w:tcW w:w="5024" w:type="dxa"/>
            <w:tcMar>
              <w:top w:w="100" w:type="dxa"/>
              <w:left w:w="100" w:type="dxa"/>
              <w:bottom w:w="100" w:type="dxa"/>
              <w:right w:w="100" w:type="dxa"/>
            </w:tcMar>
          </w:tcPr>
          <w:p w14:paraId="5A1EE43A" w14:textId="7318879E"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838" w:author="Katharina Schleidt" w:date="2022-08-10T19:15:00Z">
              <w:r w:rsidRPr="00785C54" w:rsidDel="002F2035">
                <w:rPr>
                  <w:szCs w:val="24"/>
                </w:rPr>
                <w:delText>SHOULD</w:delText>
              </w:r>
            </w:del>
            <w:ins w:id="839"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p>
        </w:tc>
      </w:tr>
    </w:tbl>
    <w:p w14:paraId="5D91B3B1" w14:textId="3045ACF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unit of measure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c>
          <w:tcPr>
            <w:tcW w:w="5024" w:type="dxa"/>
            <w:tcMar>
              <w:top w:w="100" w:type="dxa"/>
              <w:left w:w="100" w:type="dxa"/>
              <w:bottom w:w="100" w:type="dxa"/>
              <w:right w:w="100" w:type="dxa"/>
            </w:tcMar>
          </w:tcPr>
          <w:p w14:paraId="52F5DE6A" w14:textId="23E604E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w:t>
            </w:r>
            <w:del w:id="840" w:author="Katharina Schleidt" w:date="2022-08-10T19:13:00Z">
              <w:r w:rsidRPr="00785C54" w:rsidDel="002F2035">
                <w:rPr>
                  <w:szCs w:val="24"/>
                </w:rPr>
                <w:delText>SHALL</w:delText>
              </w:r>
            </w:del>
            <w:ins w:id="841" w:author="Katharina Schleidt" w:date="2022-08-10T19:13:00Z">
              <w:r w:rsidR="002F2035">
                <w:rPr>
                  <w:szCs w:val="24"/>
                </w:rPr>
                <w:t>shall</w:t>
              </w:r>
            </w:ins>
            <w:r w:rsidRPr="00785C54">
              <w:rPr>
                <w:szCs w:val="24"/>
              </w:rPr>
              <w:t xml:space="preserve"> provide a unit of measure (UoM) if the result is measurable. If the UoM is not contained in the result, it </w:t>
            </w:r>
            <w:del w:id="842" w:author="Katharina Schleidt" w:date="2022-08-10T19:13:00Z">
              <w:r w:rsidRPr="00785C54" w:rsidDel="002F2035">
                <w:rPr>
                  <w:szCs w:val="24"/>
                </w:rPr>
                <w:delText>SHALL</w:delText>
              </w:r>
            </w:del>
            <w:ins w:id="843" w:author="Katharina Schleidt" w:date="2022-08-10T19:13:00Z">
              <w:r w:rsidR="002F2035">
                <w:rPr>
                  <w:szCs w:val="24"/>
                </w:rPr>
                <w:t>shall</w:t>
              </w:r>
            </w:ins>
            <w:r w:rsidRPr="00785C54">
              <w:rPr>
                <w:szCs w:val="24"/>
              </w:rPr>
              <w:t xml:space="preserve">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c>
          <w:tcPr>
            <w:tcW w:w="5024" w:type="dxa"/>
            <w:tcMar>
              <w:top w:w="100" w:type="dxa"/>
              <w:left w:w="100" w:type="dxa"/>
              <w:bottom w:w="100" w:type="dxa"/>
              <w:right w:w="100" w:type="dxa"/>
            </w:tcMar>
          </w:tcPr>
          <w:p w14:paraId="7242F9BD" w14:textId="2796503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w:t>
            </w:r>
            <w:del w:id="844" w:author="Katharina Schleidt" w:date="2022-08-10T19:15:00Z">
              <w:r w:rsidRPr="00785C54" w:rsidDel="002F2035">
                <w:rPr>
                  <w:szCs w:val="24"/>
                </w:rPr>
                <w:delText>SHOULD</w:delText>
              </w:r>
            </w:del>
            <w:ins w:id="845"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r w:rsidRPr="00785C54">
              <w:rPr>
                <w:szCs w:val="24"/>
              </w:rPr>
              <w:t xml:space="preserve"> and </w:t>
            </w:r>
            <w:proofErr w:type="spellStart"/>
            <w:r w:rsidRPr="00785C54">
              <w:rPr>
                <w:b/>
                <w:szCs w:val="24"/>
              </w:rPr>
              <w:t>ObservingProcedure</w:t>
            </w:r>
            <w:proofErr w:type="spellEnd"/>
          </w:p>
        </w:tc>
      </w:tr>
    </w:tbl>
    <w:p w14:paraId="7359BD21" w14:textId="4F5E65D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846"/>
      <w:r w:rsidRPr="00785C54">
        <w:rPr>
          <w:szCs w:val="24"/>
        </w:rPr>
        <w:t>NOTE</w:t>
      </w:r>
      <w:ins w:id="847" w:author="Katharina Schleidt" w:date="2022-08-10T19:24:00Z">
        <w:r w:rsidR="00113B7F">
          <w:rPr>
            <w:szCs w:val="24"/>
          </w:rPr>
          <w:t xml:space="preserve"> 1</w:t>
        </w:r>
      </w:ins>
      <w:r w:rsidRPr="00785C54">
        <w:rPr>
          <w:szCs w:val="24"/>
        </w:rPr>
        <w:tab/>
        <w:t xml:space="preserve">In the case where the result of the Observation is a classification, for which no unit exists, the UoM </w:t>
      </w:r>
      <w:del w:id="848" w:author="Katharina Schleidt" w:date="2022-08-13T15:57:00Z">
        <w:r w:rsidRPr="00785C54" w:rsidDel="002A0086">
          <w:rPr>
            <w:szCs w:val="24"/>
          </w:rPr>
          <w:delText xml:space="preserve">should </w:delText>
        </w:r>
      </w:del>
      <w:ins w:id="849" w:author="Katharina Schleidt" w:date="2022-08-13T15:57:00Z">
        <w:r w:rsidR="002A0086">
          <w:rPr>
            <w:szCs w:val="24"/>
          </w:rPr>
          <w:t>can</w:t>
        </w:r>
        <w:r w:rsidR="002A0086" w:rsidRPr="00785C54">
          <w:rPr>
            <w:szCs w:val="24"/>
          </w:rPr>
          <w:t xml:space="preserve"> </w:t>
        </w:r>
      </w:ins>
      <w:r w:rsidRPr="00785C54">
        <w:rPr>
          <w:szCs w:val="24"/>
        </w:rPr>
        <w:t xml:space="preserve">be declared as unitless </w:t>
      </w:r>
      <w:commentRangeEnd w:id="846"/>
      <w:r w:rsidR="008058B6">
        <w:rPr>
          <w:rStyle w:val="CommentReference"/>
          <w:rFonts w:eastAsia="MS Mincho"/>
          <w:lang w:eastAsia="ja-JP"/>
        </w:rPr>
        <w:commentReference w:id="846"/>
      </w:r>
      <w:r w:rsidRPr="00785C54">
        <w:rPr>
          <w:szCs w:val="24"/>
        </w:rPr>
        <w:t>(e.g., referencing</w:t>
      </w:r>
      <w:ins w:id="850" w:author="Katharina Schleidt" w:date="2022-08-13T15:58:00Z">
        <w:r w:rsidR="00DD1147">
          <w:rPr>
            <w:szCs w:val="24"/>
          </w:rPr>
          <w:t xml:space="preserve"> the</w:t>
        </w:r>
      </w:ins>
      <w:r w:rsidRPr="00785C54">
        <w:rPr>
          <w:szCs w:val="24"/>
        </w:rPr>
        <w:t xml:space="preserve"> </w:t>
      </w:r>
      <w:proofErr w:type="gramStart"/>
      <w:r w:rsidRPr="00785C54">
        <w:rPr>
          <w:szCs w:val="24"/>
        </w:rPr>
        <w:t>QUDT</w:t>
      </w:r>
      <w:r w:rsidRPr="00785C54">
        <w:rPr>
          <w:szCs w:val="24"/>
          <w:vertAlign w:val="superscript"/>
        </w:rPr>
        <w:t>[</w:t>
      </w:r>
      <w:proofErr w:type="gramEnd"/>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851"/>
      <w:commentRangeStart w:id="852"/>
      <w:r w:rsidR="00DD2582">
        <w:rPr>
          <w:rStyle w:val="Hyperlink"/>
          <w:szCs w:val="24"/>
          <w:lang w:val="en-GB" w:eastAsia="ja-JP"/>
        </w:rPr>
        <w:fldChar w:fldCharType="begin"/>
      </w:r>
      <w:r w:rsidR="00DD2582">
        <w:rPr>
          <w:rStyle w:val="Hyperlink"/>
          <w:szCs w:val="24"/>
          <w:lang w:val="en-GB" w:eastAsia="ja-JP"/>
        </w:rPr>
        <w:instrText xml:space="preserve"> HYPERLINK "http://qudt.org/vocab/unit/UNITLESS" </w:instrText>
      </w:r>
      <w:r w:rsidR="00DD2582">
        <w:rPr>
          <w:rStyle w:val="Hyperlink"/>
          <w:szCs w:val="24"/>
          <w:lang w:val="en-GB" w:eastAsia="ja-JP"/>
        </w:rPr>
        <w:fldChar w:fldCharType="separate"/>
      </w:r>
      <w:r w:rsidRPr="00785C54">
        <w:rPr>
          <w:rStyle w:val="Hyperlink"/>
          <w:szCs w:val="24"/>
          <w:lang w:val="en-GB" w:eastAsia="ja-JP"/>
        </w:rPr>
        <w:t>http://qudt.org/vocab/unit/UNITLESS</w:t>
      </w:r>
      <w:r w:rsidR="00DD2582">
        <w:rPr>
          <w:rStyle w:val="Hyperlink"/>
          <w:szCs w:val="24"/>
          <w:lang w:val="en-GB" w:eastAsia="ja-JP"/>
        </w:rPr>
        <w:fldChar w:fldCharType="end"/>
      </w:r>
      <w:commentRangeEnd w:id="851"/>
      <w:r w:rsidR="008058B6">
        <w:rPr>
          <w:rStyle w:val="CommentReference"/>
          <w:rFonts w:eastAsia="MS Mincho"/>
          <w:lang w:eastAsia="ja-JP"/>
        </w:rPr>
        <w:commentReference w:id="851"/>
      </w:r>
      <w:commentRangeEnd w:id="852"/>
      <w:r w:rsidR="008B6B3B">
        <w:rPr>
          <w:rStyle w:val="CommentReference"/>
          <w:rFonts w:eastAsia="MS Mincho"/>
          <w:lang w:eastAsia="ja-JP"/>
        </w:rPr>
        <w:commentReference w:id="852"/>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w:t>
      </w:r>
      <w:ins w:id="853" w:author="Katharina Schleidt" w:date="2022-08-12T19:21:00Z">
        <w:r w:rsidR="008B6B3B">
          <w:rPr>
            <w:szCs w:val="24"/>
          </w:rPr>
          <w:t xml:space="preserve">entry </w:t>
        </w:r>
      </w:ins>
      <w:r w:rsidRPr="00785C54">
        <w:rPr>
          <w:szCs w:val="24"/>
        </w:rPr>
        <w:t>for “no units”).</w:t>
      </w:r>
    </w:p>
    <w:p w14:paraId="54B980D1"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p>
    <w:p w14:paraId="6B8FA6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r w:rsidRPr="00785C54">
        <w:rPr>
          <w:rFonts w:eastAsia="Times New Roman"/>
          <w:szCs w:val="24"/>
        </w:rPr>
        <w:t xml:space="preserv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ObservableProperty</w:t>
            </w:r>
            <w:proofErr w:type="spellEnd"/>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w:t>
            </w:r>
            <w:proofErr w:type="spellStart"/>
            <w:r w:rsidRPr="00785C54">
              <w:rPr>
                <w:szCs w:val="24"/>
              </w:rPr>
              <w:t>ObservableProperty-sem</w:t>
            </w:r>
            <w:proofErr w:type="spellEnd"/>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/observer-</w:t>
            </w:r>
            <w:proofErr w:type="spellStart"/>
            <w:r w:rsidRPr="00785C54">
              <w:rPr>
                <w:szCs w:val="24"/>
              </w:rPr>
              <w:t>sem</w:t>
            </w:r>
            <w:proofErr w:type="spellEnd"/>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0D1A2621" w14:textId="23BDBDB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Interface </w:t>
      </w:r>
      <w:proofErr w:type="spellStart"/>
      <w:r w:rsidRPr="00785C54">
        <w:rPr>
          <w:rFonts w:eastAsia="Times New Roman"/>
          <w:szCs w:val="24"/>
        </w:rPr>
        <w:t>ObservableProperty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w:t>
            </w:r>
            <w:proofErr w:type="spellStart"/>
            <w:r w:rsidRPr="00785C54">
              <w:rPr>
                <w:szCs w:val="24"/>
              </w:rPr>
              <w:t>ObservableProperty-sem</w:t>
            </w:r>
            <w:proofErr w:type="spellEnd"/>
          </w:p>
        </w:tc>
        <w:tc>
          <w:tcPr>
            <w:tcW w:w="5103" w:type="dxa"/>
            <w:tcMar>
              <w:top w:w="100" w:type="dxa"/>
              <w:left w:w="100" w:type="dxa"/>
              <w:bottom w:w="100" w:type="dxa"/>
              <w:right w:w="100" w:type="dxa"/>
            </w:tcMar>
          </w:tcPr>
          <w:p w14:paraId="00D1E087" w14:textId="16CD20C7" w:rsidR="005B5EAD" w:rsidRPr="00785C54" w:rsidRDefault="004C36B0" w:rsidP="00785C54">
            <w:pPr>
              <w:pStyle w:val="Tablebody"/>
              <w:autoSpaceDE w:val="0"/>
              <w:autoSpaceDN w:val="0"/>
              <w:adjustRightInd w:val="0"/>
              <w:jc w:val="both"/>
              <w:rPr>
                <w:szCs w:val="20"/>
              </w:rPr>
            </w:pPr>
            <w:ins w:id="854" w:author="Katharina Schleidt" w:date="2022-08-10T19:55:00Z">
              <w:r>
                <w:t xml:space="preserve">An </w:t>
              </w:r>
              <w:proofErr w:type="spellStart"/>
              <w:r w:rsidRPr="00E91BC4">
                <w:rPr>
                  <w:b/>
                  <w:bCs/>
                  <w:szCs w:val="24"/>
                  <w:rPrChange w:id="855" w:author="Katharina Schleidt" w:date="2022-08-13T17:28:00Z">
                    <w:rPr>
                      <w:szCs w:val="24"/>
                    </w:rPr>
                  </w:rPrChange>
                </w:rPr>
                <w:t>ObservableProperty</w:t>
              </w:r>
              <w:proofErr w:type="spellEnd"/>
              <w:r>
                <w:t xml:space="preserve"> shall be defined as </w:t>
              </w:r>
            </w:ins>
            <w:del w:id="856" w:author="Katharina Schleidt" w:date="2022-08-10T19:55:00Z">
              <w:r w:rsidR="005B5EAD" w:rsidRPr="00785C54" w:rsidDel="004C36B0">
                <w:rPr>
                  <w:szCs w:val="24"/>
                </w:rPr>
                <w:delText xml:space="preserve">A </w:delText>
              </w:r>
            </w:del>
            <w:ins w:id="857" w:author="Katharina Schleidt" w:date="2022-08-10T19:55:00Z">
              <w:r>
                <w:rPr>
                  <w:szCs w:val="24"/>
                </w:rPr>
                <w:t>a</w:t>
              </w:r>
              <w:r w:rsidRPr="00785C54">
                <w:rPr>
                  <w:szCs w:val="24"/>
                </w:rPr>
                <w:t xml:space="preserve"> </w:t>
              </w:r>
            </w:ins>
            <w:r w:rsidR="005B5EAD" w:rsidRPr="00785C54">
              <w:rPr>
                <w:szCs w:val="24"/>
              </w:rPr>
              <w:t xml:space="preserve">quality (property, characteristic) of the </w:t>
            </w:r>
            <w:r w:rsidR="005B5EAD" w:rsidRPr="00785C54">
              <w:rPr>
                <w:b/>
                <w:szCs w:val="24"/>
              </w:rPr>
              <w:t>feature-of-interest</w:t>
            </w:r>
            <w:r w:rsidR="005B5EAD"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5C407129" w:rsidR="005B5EAD" w:rsidRPr="00785C54" w:rsidRDefault="005B5EAD" w:rsidP="00785C54">
      <w:pPr>
        <w:pStyle w:val="Examplecontinued"/>
      </w:pPr>
      <w:commentRangeStart w:id="858"/>
      <w:r w:rsidRPr="00785C54">
        <w:t>On a groundwater well</w:t>
      </w:r>
      <w:ins w:id="859" w:author="Katharina Schleidt" w:date="2022-08-12T19:10:00Z">
        <w:r w:rsidR="009A7292">
          <w:t>,</w:t>
        </w:r>
      </w:ins>
      <w:ins w:id="860" w:author="Katharina Schleidt" w:date="2022-08-12T19:14:00Z">
        <w:r w:rsidR="009A7292">
          <w:t xml:space="preserve"> the</w:t>
        </w:r>
      </w:ins>
      <w:del w:id="861" w:author="Katharina Schleidt" w:date="2022-08-12T19:10:00Z">
        <w:r w:rsidRPr="00785C54" w:rsidDel="009A7292">
          <w:delText xml:space="preserve"> we</w:delText>
        </w:r>
      </w:del>
      <w:del w:id="862" w:author="Katharina Schleidt" w:date="2022-08-12T19:13:00Z">
        <w:r w:rsidRPr="00785C54" w:rsidDel="009A7292">
          <w:delText>:</w:delText>
        </w:r>
      </w:del>
      <w:commentRangeEnd w:id="858"/>
      <w:r w:rsidR="008058B6">
        <w:rPr>
          <w:rStyle w:val="CommentReference"/>
          <w:rFonts w:eastAsia="MS Mincho"/>
          <w:lang w:eastAsia="ja-JP"/>
        </w:rPr>
        <w:commentReference w:id="858"/>
      </w:r>
    </w:p>
    <w:p w14:paraId="1E770095" w14:textId="155688E5" w:rsidR="005B5EAD"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863" w:author="Katharina Schleidt" w:date="2022-08-12T19:14:00Z"/>
          <w:szCs w:val="24"/>
        </w:rPr>
      </w:pPr>
      <w:r w:rsidRPr="00785C54">
        <w:rPr>
          <w:szCs w:val="24"/>
        </w:rPr>
        <w:t>a)</w:t>
      </w:r>
      <w:r w:rsidRPr="00785C54">
        <w:rPr>
          <w:szCs w:val="24"/>
        </w:rPr>
        <w:tab/>
      </w:r>
      <w:del w:id="864" w:author="Katharina Schleidt" w:date="2022-08-12T19:14:00Z">
        <w:r w:rsidRPr="00785C54" w:rsidDel="009A7292">
          <w:rPr>
            <w:szCs w:val="24"/>
          </w:rPr>
          <w:delText xml:space="preserve">Monitor </w:delText>
        </w:r>
      </w:del>
      <w:r w:rsidRPr="00785C54">
        <w:rPr>
          <w:szCs w:val="24"/>
        </w:rPr>
        <w:t>Groundwater Level (1 observable property)</w:t>
      </w:r>
    </w:p>
    <w:p w14:paraId="33CE6ADF" w14:textId="6F25CF0C" w:rsidR="009A7292" w:rsidRPr="00785C54" w:rsidRDefault="009A7292"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65" w:author="Katharina Schleidt" w:date="2022-08-12T19:14:00Z">
        <w:r>
          <w:rPr>
            <w:szCs w:val="24"/>
          </w:rPr>
          <w:t>is monitored</w:t>
        </w:r>
      </w:ins>
    </w:p>
    <w:p w14:paraId="565E1B9C" w14:textId="19C47F79"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866" w:author="Katharina Schleidt" w:date="2022-08-12T19:14:00Z">
        <w:r w:rsidRPr="00785C54" w:rsidDel="009A7292">
          <w:rPr>
            <w:szCs w:val="24"/>
          </w:rPr>
          <w:delText xml:space="preserve">With </w:delText>
        </w:r>
      </w:del>
      <w:ins w:id="867" w:author="Katharina Schleidt" w:date="2022-08-12T19:14:00Z">
        <w:r w:rsidR="009A7292">
          <w:rPr>
            <w:szCs w:val="24"/>
          </w:rPr>
          <w:t>w</w:t>
        </w:r>
        <w:r w:rsidR="009A7292" w:rsidRPr="00785C54">
          <w:rPr>
            <w:szCs w:val="24"/>
          </w:rPr>
          <w:t xml:space="preserve">ith </w:t>
        </w:r>
      </w:ins>
      <w:r w:rsidRPr="00785C54">
        <w:rPr>
          <w:szCs w:val="24"/>
        </w:rPr>
        <w:t>an automated probe (that remains in the ground all year, constituting 1 procedure).</w:t>
      </w:r>
    </w:p>
    <w:p w14:paraId="73561473" w14:textId="1006E145" w:rsidR="005B5EAD" w:rsidRPr="00785C54" w:rsidRDefault="009A7292"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868"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ins w:id="869" w:author="Katharina Schleidt" w:date="2022-08-12T19:15:00Z">
        <w:r>
          <w:rPr>
            <w:szCs w:val="24"/>
          </w:rPr>
          <w:t xml:space="preserve">In addition, </w:t>
        </w:r>
        <w:r w:rsidRPr="00785C54">
          <w:rPr>
            <w:szCs w:val="24"/>
          </w:rPr>
          <w:t xml:space="preserve">the groundwater well </w:t>
        </w:r>
        <w:r>
          <w:rPr>
            <w:szCs w:val="24"/>
          </w:rPr>
          <w:t xml:space="preserve">is revisited in the context of </w:t>
        </w:r>
      </w:ins>
      <w:del w:id="870" w:author="Katharina Schleidt" w:date="2022-08-12T19:15:00Z">
        <w:r w:rsidR="005B5EAD" w:rsidRPr="00785C54" w:rsidDel="009A7292">
          <w:rPr>
            <w:szCs w:val="24"/>
          </w:rPr>
          <w:delText xml:space="preserve">Then we have </w:delText>
        </w:r>
      </w:del>
      <w:r w:rsidR="005B5EAD" w:rsidRPr="00785C54">
        <w:rPr>
          <w:szCs w:val="24"/>
        </w:rPr>
        <w:t xml:space="preserve">physical campaigns </w:t>
      </w:r>
      <w:del w:id="871" w:author="Katharina Schleidt" w:date="2022-08-12T19:16:00Z">
        <w:r w:rsidR="005B5EAD" w:rsidRPr="00785C54" w:rsidDel="00E10000">
          <w:rPr>
            <w:szCs w:val="24"/>
          </w:rPr>
          <w:delText>where we revisit the groundwater well and:</w:delText>
        </w:r>
      </w:del>
      <w:proofErr w:type="gramStart"/>
      <w:ins w:id="872" w:author="Katharina Schleidt" w:date="2022-08-12T19:16:00Z">
        <w:r w:rsidR="00E10000">
          <w:rPr>
            <w:szCs w:val="24"/>
          </w:rPr>
          <w:t>where</w:t>
        </w:r>
        <w:proofErr w:type="gramEnd"/>
        <w:r w:rsidR="00E10000">
          <w:rPr>
            <w:szCs w:val="24"/>
          </w:rPr>
          <w:t xml:space="preserve"> the</w:t>
        </w:r>
      </w:ins>
    </w:p>
    <w:p w14:paraId="485B6561" w14:textId="64DBF436" w:rsidR="005B5EAD"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873" w:author="Katharina Schleidt" w:date="2022-08-12T19:16:00Z"/>
          <w:szCs w:val="24"/>
        </w:rPr>
      </w:pPr>
      <w:ins w:id="874" w:author="Katharina Schleidt" w:date="2022-08-12T19:17:00Z">
        <w:r>
          <w:rPr>
            <w:szCs w:val="24"/>
          </w:rPr>
          <w:t>c)</w:t>
        </w:r>
      </w:ins>
      <w:r w:rsidR="005B5EAD" w:rsidRPr="009A7292">
        <w:rPr>
          <w:szCs w:val="24"/>
        </w:rPr>
        <w:tab/>
      </w:r>
      <w:del w:id="875" w:author="Katharina Schleidt" w:date="2022-08-12T19:16:00Z">
        <w:r w:rsidR="005B5EAD" w:rsidRPr="009A7292" w:rsidDel="00E10000">
          <w:rPr>
            <w:szCs w:val="24"/>
          </w:rPr>
          <w:delText xml:space="preserve">Measure the </w:delText>
        </w:r>
      </w:del>
      <w:r w:rsidR="005B5EAD" w:rsidRPr="009A7292">
        <w:rPr>
          <w:szCs w:val="24"/>
        </w:rPr>
        <w:t>Groundwater Level (still the same observable property as above)</w:t>
      </w:r>
      <w:r w:rsidR="005B5EAD" w:rsidRPr="009A7292">
        <w:rPr>
          <w:szCs w:val="24"/>
        </w:rPr>
        <w:br/>
      </w:r>
      <w:del w:id="876" w:author="Katharina Schleidt" w:date="2022-08-12T19:16:00Z">
        <w:r w:rsidR="005B5EAD" w:rsidRPr="009A7292" w:rsidDel="00E10000">
          <w:rPr>
            <w:szCs w:val="24"/>
          </w:rPr>
          <w:delText>but</w:delText>
        </w:r>
      </w:del>
    </w:p>
    <w:p w14:paraId="0F1BEF65" w14:textId="31EF4B5D" w:rsidR="00E10000" w:rsidRPr="009A7292"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877" w:author="Katharina Schleidt" w:date="2022-08-12T19:15:00Z">
          <w:pPr>
            <w:pStyle w:val="ListContinue2-"/>
          </w:pPr>
        </w:pPrChange>
      </w:pPr>
      <w:ins w:id="878" w:author="Katharina Schleidt" w:date="2022-08-12T19:17:00Z">
        <w:r>
          <w:rPr>
            <w:szCs w:val="24"/>
          </w:rPr>
          <w:t>i</w:t>
        </w:r>
      </w:ins>
      <w:ins w:id="879" w:author="Katharina Schleidt" w:date="2022-08-12T19:16:00Z">
        <w:r>
          <w:rPr>
            <w:szCs w:val="24"/>
          </w:rPr>
          <w:t xml:space="preserve">s measured, but </w:t>
        </w:r>
      </w:ins>
    </w:p>
    <w:p w14:paraId="754D1FC3" w14:textId="2CFB98E5" w:rsidR="005B5EAD" w:rsidRPr="009A7292"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880" w:author="Katharina Schleidt" w:date="2022-08-12T19:15:00Z">
          <w:pPr>
            <w:pStyle w:val="ListContinue2-"/>
          </w:pPr>
        </w:pPrChange>
      </w:pPr>
      <w:ins w:id="881" w:author="Katharina Schleidt" w:date="2022-08-12T19:17:00Z">
        <w:r>
          <w:rPr>
            <w:szCs w:val="24"/>
          </w:rPr>
          <w:t>d)</w:t>
        </w:r>
      </w:ins>
      <w:r w:rsidR="005B5EAD" w:rsidRPr="009A7292">
        <w:rPr>
          <w:szCs w:val="24"/>
        </w:rPr>
        <w:tab/>
      </w:r>
      <w:del w:id="882" w:author="Katharina Schleidt" w:date="2022-08-12T19:17:00Z">
        <w:r w:rsidR="005B5EAD" w:rsidRPr="009A7292" w:rsidDel="00E10000">
          <w:rPr>
            <w:szCs w:val="24"/>
          </w:rPr>
          <w:delText xml:space="preserve">With </w:delText>
        </w:r>
      </w:del>
      <w:ins w:id="883" w:author="Katharina Schleidt" w:date="2022-08-12T19:17:00Z">
        <w:r>
          <w:rPr>
            <w:szCs w:val="24"/>
          </w:rPr>
          <w:t>w</w:t>
        </w:r>
        <w:r w:rsidRPr="009A7292">
          <w:rPr>
            <w:szCs w:val="24"/>
          </w:rPr>
          <w:t xml:space="preserve">ith </w:t>
        </w:r>
      </w:ins>
      <w:r w:rsidR="005B5EAD" w:rsidRPr="009A7292">
        <w:rPr>
          <w:szCs w:val="24"/>
        </w:rPr>
        <w:t>a manual probe</w:t>
      </w:r>
      <w:del w:id="884" w:author="Katharina Schleidt" w:date="2022-08-12T19:17:00Z">
        <w:r w:rsidR="005B5EAD" w:rsidRPr="009A7292" w:rsidDel="00E10000">
          <w:rPr>
            <w:szCs w:val="24"/>
          </w:rPr>
          <w:delText xml:space="preserve">, </w:delText>
        </w:r>
      </w:del>
      <w:ins w:id="885" w:author="Katharina Schleidt" w:date="2022-08-12T19:17:00Z">
        <w:r>
          <w:rPr>
            <w:szCs w:val="24"/>
          </w:rPr>
          <w:t>.</w:t>
        </w:r>
        <w:r w:rsidRPr="009A7292">
          <w:rPr>
            <w:szCs w:val="24"/>
          </w:rPr>
          <w:t xml:space="preserve"> </w:t>
        </w:r>
        <w:r>
          <w:rPr>
            <w:szCs w:val="24"/>
          </w:rPr>
          <w:t>(</w:t>
        </w:r>
      </w:ins>
      <w:proofErr w:type="gramStart"/>
      <w:r w:rsidR="005B5EAD" w:rsidRPr="009A7292">
        <w:rPr>
          <w:szCs w:val="24"/>
        </w:rPr>
        <w:t>this</w:t>
      </w:r>
      <w:proofErr w:type="gramEnd"/>
      <w:r w:rsidR="005B5EAD" w:rsidRPr="009A7292">
        <w:rPr>
          <w:szCs w:val="24"/>
        </w:rPr>
        <w:t xml:space="preserve"> is a different procedure</w:t>
      </w:r>
      <w:ins w:id="886" w:author="Katharina Schleidt" w:date="2022-08-12T19:17:00Z">
        <w:r>
          <w:rPr>
            <w:szCs w:val="24"/>
          </w:rPr>
          <w:t xml:space="preserve"> than use</w:t>
        </w:r>
      </w:ins>
      <w:ins w:id="887" w:author="Katharina Schleidt" w:date="2022-08-12T19:18:00Z">
        <w:r>
          <w:rPr>
            <w:szCs w:val="24"/>
          </w:rPr>
          <w:t>d</w:t>
        </w:r>
      </w:ins>
      <w:ins w:id="888" w:author="Katharina Schleidt" w:date="2022-08-12T19:17:00Z">
        <w:r>
          <w:rPr>
            <w:szCs w:val="24"/>
          </w:rPr>
          <w:t xml:space="preserve"> above)</w:t>
        </w:r>
      </w:ins>
      <w:r w:rsidR="005B5EAD" w:rsidRPr="009A7292">
        <w:rPr>
          <w:szCs w:val="24"/>
        </w:rPr>
        <w:t>.</w:t>
      </w:r>
    </w:p>
    <w:p w14:paraId="2AC880C4" w14:textId="77777777" w:rsidR="005B5EAD" w:rsidRPr="00785C54" w:rsidRDefault="005B5EAD"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889"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r w:rsidRPr="00785C54">
        <w:rPr>
          <w:szCs w:val="24"/>
        </w:rPr>
        <w:t>This allows for checking whether the probe needs recalibration.</w:t>
      </w:r>
    </w:p>
    <w:p w14:paraId="69009BA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/observer-</w:t>
            </w:r>
            <w:proofErr w:type="spellStart"/>
            <w:r w:rsidRPr="00785C54">
              <w:rPr>
                <w:szCs w:val="24"/>
              </w:rPr>
              <w:t>sem</w:t>
            </w:r>
            <w:proofErr w:type="spellEnd"/>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proofErr w:type="spellStart"/>
            <w:r w:rsidRPr="00785C54">
              <w:rPr>
                <w:b/>
                <w:szCs w:val="24"/>
              </w:rPr>
              <w:t>ObservableProperty</w:t>
            </w:r>
            <w:proofErr w:type="spellEnd"/>
            <w:r w:rsidRPr="00785C54">
              <w:rPr>
                <w:szCs w:val="24"/>
              </w:rPr>
              <w:t>.</w:t>
            </w:r>
          </w:p>
          <w:p w14:paraId="4ECEE4F0" w14:textId="661ED70F"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890" w:author="Katharina Schleidt" w:date="2022-08-10T19:13:00Z">
              <w:r w:rsidRPr="00785C54" w:rsidDel="002F2035">
                <w:rPr>
                  <w:szCs w:val="24"/>
                </w:rPr>
                <w:delText>SHALL</w:delText>
              </w:r>
            </w:del>
            <w:ins w:id="891" w:author="Katharina Schleidt" w:date="2022-08-10T19:13:00Z">
              <w:r w:rsidR="002F2035">
                <w:rPr>
                  <w:szCs w:val="24"/>
                </w:rPr>
                <w:t>shall</w:t>
              </w:r>
            </w:ins>
            <w:r w:rsidRPr="00785C54">
              <w:rPr>
                <w:szCs w:val="24"/>
              </w:rPr>
              <w:t xml:space="preserve"> be used.</w:t>
            </w:r>
          </w:p>
        </w:tc>
      </w:tr>
    </w:tbl>
    <w:p w14:paraId="3BEAB928" w14:textId="6F3DBCFD"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Procedure</w:t>
      </w:r>
    </w:p>
    <w:p w14:paraId="36CDF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Procedure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/Procedure/Procedure-</w:t>
            </w:r>
            <w:proofErr w:type="spellStart"/>
            <w:r w:rsidRPr="00785C54">
              <w:rPr>
                <w:szCs w:val="24"/>
              </w:rPr>
              <w:t>sem</w:t>
            </w:r>
            <w:proofErr w:type="spellEnd"/>
          </w:p>
        </w:tc>
      </w:tr>
    </w:tbl>
    <w:p w14:paraId="22B1C90E" w14:textId="205BD32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Interface Procedure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/Procedure/Procedure-</w:t>
            </w:r>
            <w:proofErr w:type="spellStart"/>
            <w:r w:rsidRPr="00785C54">
              <w:rPr>
                <w:szCs w:val="24"/>
              </w:rPr>
              <w:t>sem</w:t>
            </w:r>
            <w:proofErr w:type="spellEnd"/>
          </w:p>
        </w:tc>
        <w:tc>
          <w:tcPr>
            <w:tcW w:w="5245" w:type="dxa"/>
            <w:tcMar>
              <w:top w:w="100" w:type="dxa"/>
              <w:left w:w="100" w:type="dxa"/>
              <w:bottom w:w="100" w:type="dxa"/>
              <w:right w:w="100" w:type="dxa"/>
            </w:tcMar>
          </w:tcPr>
          <w:p w14:paraId="53863D01" w14:textId="05537C87" w:rsidR="005B5EAD" w:rsidRPr="00785C54" w:rsidRDefault="004C36B0" w:rsidP="00785C54">
            <w:pPr>
              <w:pStyle w:val="Tablebody"/>
              <w:autoSpaceDE w:val="0"/>
              <w:autoSpaceDN w:val="0"/>
              <w:adjustRightInd w:val="0"/>
              <w:jc w:val="both"/>
              <w:rPr>
                <w:szCs w:val="20"/>
              </w:rPr>
            </w:pPr>
            <w:ins w:id="892" w:author="Katharina Schleidt" w:date="2022-08-10T19:56:00Z">
              <w:r w:rsidRPr="004C36B0">
                <w:rPr>
                  <w:szCs w:val="24"/>
                </w:rPr>
                <w:t xml:space="preserve">A </w:t>
              </w:r>
              <w:r w:rsidRPr="00E91BC4">
                <w:rPr>
                  <w:b/>
                  <w:bCs/>
                  <w:szCs w:val="24"/>
                  <w:rPrChange w:id="893" w:author="Katharina Schleidt" w:date="2022-08-13T17:29:00Z">
                    <w:rPr>
                      <w:szCs w:val="24"/>
                    </w:rPr>
                  </w:rPrChange>
                </w:rPr>
                <w:t>Procedure</w:t>
              </w:r>
              <w:r w:rsidRPr="004C36B0">
                <w:rPr>
                  <w:szCs w:val="24"/>
                </w:rPr>
                <w:t xml:space="preserve"> shall be defined as </w:t>
              </w:r>
            </w:ins>
            <w:commentRangeStart w:id="894"/>
            <w:del w:id="895" w:author="Katharina Schleidt" w:date="2022-08-13T17:29:00Z">
              <w:r w:rsidR="005B5EAD" w:rsidRPr="00785C54" w:rsidDel="00E91BC4">
                <w:rPr>
                  <w:szCs w:val="24"/>
                </w:rPr>
                <w:delText xml:space="preserve">A </w:delText>
              </w:r>
            </w:del>
            <w:ins w:id="896" w:author="Katharina Schleidt" w:date="2022-08-13T17:29:00Z">
              <w:r w:rsidR="00E91BC4">
                <w:rPr>
                  <w:szCs w:val="24"/>
                </w:rPr>
                <w:t>a</w:t>
              </w:r>
              <w:r w:rsidR="00E91BC4" w:rsidRPr="00785C54">
                <w:rPr>
                  <w:szCs w:val="24"/>
                </w:rPr>
                <w:t xml:space="preserve"> </w:t>
              </w:r>
            </w:ins>
            <w:r w:rsidR="005B5EAD" w:rsidRPr="00785C54">
              <w:rPr>
                <w:szCs w:val="24"/>
              </w:rPr>
              <w:t>description of steps performed.</w:t>
            </w:r>
            <w:commentRangeEnd w:id="894"/>
            <w:r w:rsidR="008058B6">
              <w:rPr>
                <w:rStyle w:val="CommentReference"/>
                <w:rFonts w:eastAsia="MS Mincho"/>
                <w:lang w:eastAsia="ja-JP"/>
              </w:rPr>
              <w:commentReference w:id="894"/>
            </w:r>
          </w:p>
        </w:tc>
      </w:tr>
    </w:tbl>
    <w:p w14:paraId="45B9959B" w14:textId="5CC63E55" w:rsidR="005B5EAD" w:rsidRPr="008058B6" w:rsidDel="008058B6" w:rsidRDefault="005B5EAD">
      <w:pPr>
        <w:pStyle w:val="Note"/>
        <w:rPr>
          <w:del w:id="897" w:author="REID-JAMOND Alison" w:date="2022-04-04T14:27:00Z"/>
        </w:rPr>
        <w:pPrChange w:id="898"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899" w:author="REID-JAMOND Alison" w:date="2022-04-04T14:27:00Z">
        <w:r w:rsidR="008058B6" w:rsidRPr="008058B6">
          <w:t xml:space="preserve"> 1</w:t>
        </w:r>
      </w:ins>
      <w:del w:id="900"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901"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902"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6BC8BFE3"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903" w:author="REID-JAMOND Alison" w:date="2022-04-04T14:27:00Z">
        <w:r w:rsidRPr="00785C54" w:rsidDel="008058B6">
          <w:rPr>
            <w:szCs w:val="24"/>
          </w:rPr>
          <w:delText>2)</w:delText>
        </w:r>
      </w:del>
      <w:ins w:id="904" w:author="REID-JAMOND Alison" w:date="2022-04-04T14:27:00Z">
        <w:r w:rsidR="008058B6">
          <w:rPr>
            <w:szCs w:val="24"/>
          </w:rPr>
          <w:t>NOTE 2</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905"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w:t>
        </w:r>
        <w:del w:id="906" w:author="Katharina Schleidt" w:date="2022-08-12T18:24:00Z">
          <w:r w:rsidR="008058B6" w:rsidRPr="00785C54" w:rsidDel="00193100">
            <w:rPr>
              <w:rStyle w:val="stdyear"/>
              <w:szCs w:val="24"/>
              <w:shd w:val="clear" w:color="auto" w:fill="auto"/>
            </w:rPr>
            <w:delText>11</w:delText>
          </w:r>
        </w:del>
      </w:ins>
      <w:ins w:id="907" w:author="Katharina Schleidt" w:date="2022-08-12T18:24:00Z">
        <w:r w:rsidR="00193100">
          <w:rPr>
            <w:rStyle w:val="stdyear"/>
            <w:szCs w:val="24"/>
            <w:shd w:val="clear" w:color="auto" w:fill="auto"/>
          </w:rPr>
          <w:t>22</w:t>
        </w:r>
      </w:ins>
      <w:ins w:id="908" w:author="REID-JAMOND Alison" w:date="2022-04-04T14:27:00Z">
        <w:r w:rsidR="008058B6" w:rsidRPr="00785C54">
          <w:rPr>
            <w:szCs w:val="24"/>
          </w:rPr>
          <w:t xml:space="preserve"> </w:t>
        </w:r>
        <w:r w:rsidR="008058B6">
          <w:rPr>
            <w:szCs w:val="24"/>
          </w:rPr>
          <w:t>(</w:t>
        </w:r>
      </w:ins>
      <w:del w:id="909" w:author="REID-JAMOND Alison" w:date="2022-04-04T14:27:00Z">
        <w:r w:rsidRPr="00785C54" w:rsidDel="008058B6">
          <w:rPr>
            <w:szCs w:val="24"/>
          </w:rPr>
          <w:delText xml:space="preserve"> </w:delText>
        </w:r>
      </w:del>
      <w:r w:rsidRPr="00785C54">
        <w:rPr>
          <w:szCs w:val="24"/>
        </w:rPr>
        <w:t xml:space="preserve">this </w:t>
      </w:r>
      <w:del w:id="910" w:author="REID-JAMOND Alison" w:date="2022-04-04T14:27:00Z">
        <w:r w:rsidRPr="00785C54" w:rsidDel="008058B6">
          <w:rPr>
            <w:szCs w:val="24"/>
          </w:rPr>
          <w:delText>version t</w:delText>
        </w:r>
      </w:del>
      <w:ins w:id="911" w:author="REID-JAMOND Alison" w:date="2022-04-04T14:27:00Z">
        <w:r w:rsidR="008058B6">
          <w:rPr>
            <w:szCs w:val="24"/>
          </w:rPr>
          <w:t>document) t</w:t>
        </w:r>
      </w:ins>
      <w:r w:rsidRPr="00785C54">
        <w:rPr>
          <w:szCs w:val="24"/>
        </w:rPr>
        <w:t xml:space="preserve">o avoid unnecessary confusion between the </w:t>
      </w:r>
      <w:proofErr w:type="gramStart"/>
      <w:r w:rsidRPr="00785C54">
        <w:rPr>
          <w:szCs w:val="24"/>
        </w:rPr>
        <w:t>terms</w:t>
      </w:r>
      <w:proofErr w:type="gramEnd"/>
      <w:r w:rsidRPr="00785C54">
        <w:rPr>
          <w:szCs w:val="24"/>
        </w:rPr>
        <w:t xml:space="preserve"> </w:t>
      </w:r>
      <w:ins w:id="912" w:author="REID-JAMOND Alison" w:date="2022-04-04T14:28:00Z">
        <w:r w:rsidR="008058B6">
          <w:rPr>
            <w:szCs w:val="24"/>
          </w:rPr>
          <w:t>"</w:t>
        </w:r>
      </w:ins>
      <w:r w:rsidRPr="00785C54">
        <w:rPr>
          <w:szCs w:val="24"/>
        </w:rPr>
        <w:t>procedure</w:t>
      </w:r>
      <w:ins w:id="913" w:author="REID-JAMOND Alison" w:date="2022-04-04T14:28:00Z">
        <w:r w:rsidR="008058B6">
          <w:rPr>
            <w:szCs w:val="24"/>
          </w:rPr>
          <w:t>"</w:t>
        </w:r>
      </w:ins>
      <w:r w:rsidRPr="00785C54">
        <w:rPr>
          <w:szCs w:val="24"/>
        </w:rPr>
        <w:t xml:space="preserve"> and </w:t>
      </w:r>
      <w:ins w:id="914" w:author="REID-JAMOND Alison" w:date="2022-04-04T14:28:00Z">
        <w:r w:rsidR="008058B6">
          <w:rPr>
            <w:szCs w:val="24"/>
          </w:rPr>
          <w:t>"</w:t>
        </w:r>
      </w:ins>
      <w:r w:rsidRPr="00785C54">
        <w:rPr>
          <w:szCs w:val="24"/>
        </w:rPr>
        <w:t>process</w:t>
      </w:r>
      <w:ins w:id="915"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ObservingProcedure</w:t>
      </w:r>
      <w:proofErr w:type="spellEnd"/>
    </w:p>
    <w:p w14:paraId="32C6A4F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ObservingProcedure</w:t>
            </w:r>
            <w:proofErr w:type="spellEnd"/>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w:t>
            </w:r>
            <w:proofErr w:type="spellStart"/>
            <w:r w:rsidRPr="00785C54">
              <w:rPr>
                <w:szCs w:val="24"/>
              </w:rPr>
              <w:t>ObservingProcedure-sem</w:t>
            </w:r>
            <w:proofErr w:type="spellEnd"/>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/observer-</w:t>
            </w:r>
            <w:proofErr w:type="spellStart"/>
            <w:r w:rsidRPr="00785C54">
              <w:rPr>
                <w:szCs w:val="24"/>
              </w:rPr>
              <w:t>sem</w:t>
            </w:r>
            <w:proofErr w:type="spellEnd"/>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71F5C7D7" w14:textId="07DE17C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w:t>
            </w:r>
            <w:proofErr w:type="spellStart"/>
            <w:r w:rsidRPr="00785C54">
              <w:rPr>
                <w:szCs w:val="24"/>
              </w:rPr>
              <w:t>ObservingProcedure-sem</w:t>
            </w:r>
            <w:proofErr w:type="spellEnd"/>
          </w:p>
        </w:tc>
        <w:tc>
          <w:tcPr>
            <w:tcW w:w="5474" w:type="dxa"/>
            <w:tcMar>
              <w:top w:w="100" w:type="dxa"/>
              <w:left w:w="100" w:type="dxa"/>
              <w:bottom w:w="100" w:type="dxa"/>
              <w:right w:w="100" w:type="dxa"/>
            </w:tcMar>
          </w:tcPr>
          <w:p w14:paraId="16759953" w14:textId="4A445C68" w:rsidR="005B5EAD" w:rsidRPr="00785C54" w:rsidRDefault="005B5EAD" w:rsidP="00785C54">
            <w:pPr>
              <w:pStyle w:val="Tablebody"/>
              <w:autoSpaceDE w:val="0"/>
              <w:autoSpaceDN w:val="0"/>
              <w:adjustRightInd w:val="0"/>
              <w:jc w:val="both"/>
              <w:rPr>
                <w:szCs w:val="20"/>
              </w:rPr>
            </w:pPr>
            <w:del w:id="916" w:author="Katharina Schleidt" w:date="2022-08-10T19:57:00Z">
              <w:r w:rsidRPr="00785C54" w:rsidDel="004C36B0">
                <w:rPr>
                  <w:szCs w:val="24"/>
                </w:rPr>
                <w:delText xml:space="preserve">The </w:delText>
              </w:r>
            </w:del>
            <w:ins w:id="917" w:author="Katharina Schleidt" w:date="2022-08-10T19:57:00Z">
              <w:r w:rsidR="004C36B0" w:rsidRPr="004C36B0">
                <w:rPr>
                  <w:szCs w:val="24"/>
                </w:rPr>
                <w:t xml:space="preserve">An </w:t>
              </w:r>
              <w:proofErr w:type="spellStart"/>
              <w:r w:rsidR="004C36B0" w:rsidRPr="00E91BC4">
                <w:rPr>
                  <w:b/>
                  <w:bCs/>
                  <w:szCs w:val="24"/>
                  <w:rPrChange w:id="918" w:author="Katharina Schleidt" w:date="2022-08-13T17:29:00Z">
                    <w:rPr>
                      <w:szCs w:val="24"/>
                    </w:rPr>
                  </w:rPrChange>
                </w:rPr>
                <w:t>ObservingProcedure</w:t>
              </w:r>
              <w:proofErr w:type="spellEnd"/>
              <w:r w:rsidR="004C36B0" w:rsidRPr="004C36B0">
                <w:rPr>
                  <w:szCs w:val="24"/>
                </w:rPr>
                <w:t xml:space="preserve"> shall be defined as </w:t>
              </w:r>
              <w:r w:rsidR="004C36B0">
                <w:rPr>
                  <w:szCs w:val="24"/>
                </w:rPr>
                <w:t>t</w:t>
              </w:r>
              <w:r w:rsidR="004C36B0" w:rsidRPr="00785C54">
                <w:rPr>
                  <w:szCs w:val="24"/>
                </w:rPr>
                <w:t xml:space="preserve">he </w:t>
              </w:r>
            </w:ins>
            <w:r w:rsidRPr="00785C54">
              <w:rPr>
                <w:szCs w:val="24"/>
              </w:rPr>
              <w:t xml:space="preserve">description of steps performed in order to determine the value of an </w:t>
            </w:r>
            <w:proofErr w:type="spellStart"/>
            <w:r w:rsidRPr="00785C54">
              <w:rPr>
                <w:b/>
                <w:szCs w:val="24"/>
              </w:rPr>
              <w:t>observableProperty</w:t>
            </w:r>
            <w:proofErr w:type="spellEnd"/>
            <w:r w:rsidRPr="00785C54">
              <w:rPr>
                <w:szCs w:val="24"/>
              </w:rPr>
              <w:t xml:space="preserve"> by an </w:t>
            </w:r>
            <w:r w:rsidRPr="00785C54">
              <w:rPr>
                <w:b/>
                <w:szCs w:val="24"/>
              </w:rPr>
              <w:t>Observer</w:t>
            </w:r>
            <w:r w:rsidRPr="00785C54">
              <w:rPr>
                <w:szCs w:val="24"/>
              </w:rPr>
              <w:t>.</w:t>
            </w:r>
          </w:p>
        </w:tc>
      </w:tr>
    </w:tbl>
    <w:p w14:paraId="5F9F918F" w14:textId="1CC73D2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919"/>
      <w:del w:id="920" w:author="Katharina Schleidt" w:date="2022-08-10T19:24:00Z">
        <w:r w:rsidRPr="00785C54" w:rsidDel="002E12FD">
          <w:rPr>
            <w:szCs w:val="24"/>
          </w:rPr>
          <w:delText>NOTES:</w:delText>
        </w:r>
        <w:r w:rsidR="00564377" w:rsidRPr="00785C54" w:rsidDel="002E12FD">
          <w:rPr>
            <w:szCs w:val="24"/>
          </w:rPr>
          <w:tab/>
          <w:delText> </w:delText>
        </w:r>
      </w:del>
    </w:p>
    <w:p w14:paraId="07A008DF" w14:textId="16C8CA6F"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21" w:author="Katharina Schleidt" w:date="2022-08-10T19:24:00Z">
        <w:r w:rsidRPr="00785C54">
          <w:rPr>
            <w:szCs w:val="24"/>
          </w:rPr>
          <w:t>NOTE</w:t>
        </w:r>
      </w:ins>
      <w:ins w:id="922" w:author="Katharina Schleidt" w:date="2022-08-10T19:25:00Z">
        <w:r>
          <w:rPr>
            <w:szCs w:val="24"/>
          </w:rPr>
          <w:t xml:space="preserve"> </w:t>
        </w:r>
      </w:ins>
      <w:r w:rsidR="005B5EAD" w:rsidRPr="00785C54">
        <w:rPr>
          <w:szCs w:val="24"/>
        </w:rPr>
        <w:t>1</w:t>
      </w:r>
      <w:del w:id="923" w:author="Katharina Schleidt" w:date="2022-08-10T19:25:00Z">
        <w:r w:rsidR="005B5EAD" w:rsidRPr="00785C54" w:rsidDel="002E12FD">
          <w:rPr>
            <w:szCs w:val="24"/>
          </w:rPr>
          <w:delText>)</w:delText>
        </w:r>
      </w:del>
      <w:r w:rsidR="005B5EAD"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2D0F351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24" w:author="Katharina Schleidt" w:date="2022-08-10T19:25:00Z">
        <w:r w:rsidRPr="00785C54">
          <w:rPr>
            <w:szCs w:val="24"/>
          </w:rPr>
          <w:t>NOTE</w:t>
        </w:r>
        <w:r>
          <w:rPr>
            <w:szCs w:val="24"/>
          </w:rPr>
          <w:t xml:space="preserve"> </w:t>
        </w:r>
      </w:ins>
      <w:r w:rsidR="005B5EAD" w:rsidRPr="00785C54">
        <w:rPr>
          <w:szCs w:val="24"/>
        </w:rPr>
        <w:t>2</w:t>
      </w:r>
      <w:del w:id="925" w:author="Katharina Schleidt" w:date="2022-08-10T19:25:00Z">
        <w:r w:rsidR="005B5EAD" w:rsidRPr="00785C54" w:rsidDel="002E12FD">
          <w:rPr>
            <w:szCs w:val="24"/>
          </w:rPr>
          <w:delText>)</w:delText>
        </w:r>
      </w:del>
      <w:r w:rsidR="005B5EAD" w:rsidRPr="00785C54">
        <w:rPr>
          <w:szCs w:val="24"/>
        </w:rPr>
        <w:tab/>
        <w:t xml:space="preserve">The recipe that the observer (cook) follows to generate the </w:t>
      </w:r>
      <w:del w:id="926" w:author="Katharina Schleidt" w:date="2022-08-13T17:04:00Z">
        <w:r w:rsidR="005B5EAD" w:rsidRPr="00785C54" w:rsidDel="00DA74AC">
          <w:rPr>
            <w:szCs w:val="24"/>
          </w:rPr>
          <w:delText>observation</w:delText>
        </w:r>
      </w:del>
      <w:ins w:id="927" w:author="Katharina Schleidt" w:date="2022-08-13T17:04:00Z">
        <w:r w:rsidR="00DA74AC">
          <w:rPr>
            <w:szCs w:val="24"/>
          </w:rPr>
          <w:t>O</w:t>
        </w:r>
        <w:r w:rsidR="00DA74AC" w:rsidRPr="00785C54">
          <w:rPr>
            <w:szCs w:val="24"/>
          </w:rPr>
          <w:t>bservation</w:t>
        </w:r>
      </w:ins>
      <w:r w:rsidR="005B5EAD" w:rsidRPr="00785C54">
        <w:rPr>
          <w:szCs w:val="24"/>
        </w:rPr>
        <w:t>;</w:t>
      </w:r>
    </w:p>
    <w:p w14:paraId="7091BC2C" w14:textId="3560222A"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28" w:author="Katharina Schleidt" w:date="2022-08-10T19:25:00Z">
        <w:r w:rsidRPr="00785C54">
          <w:rPr>
            <w:szCs w:val="24"/>
          </w:rPr>
          <w:t>NOTE</w:t>
        </w:r>
        <w:r>
          <w:rPr>
            <w:szCs w:val="24"/>
          </w:rPr>
          <w:t xml:space="preserve"> </w:t>
        </w:r>
      </w:ins>
      <w:r w:rsidR="005B5EAD" w:rsidRPr="00785C54">
        <w:rPr>
          <w:szCs w:val="24"/>
        </w:rPr>
        <w:t>3</w:t>
      </w:r>
      <w:del w:id="929" w:author="Katharina Schleidt" w:date="2022-08-10T19:25:00Z">
        <w:r w:rsidR="005B5EAD" w:rsidRPr="00785C54" w:rsidDel="002E12FD">
          <w:rPr>
            <w:szCs w:val="24"/>
          </w:rPr>
          <w:delText>)</w:delText>
        </w:r>
      </w:del>
      <w:r w:rsidR="005B5EAD" w:rsidRPr="00785C54">
        <w:rPr>
          <w:szCs w:val="24"/>
        </w:rPr>
        <w:tab/>
        <w:t>The procedure is often referred to as the method;</w:t>
      </w:r>
    </w:p>
    <w:p w14:paraId="21ECC9E4" w14:textId="0418B9CD"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30" w:author="Katharina Schleidt" w:date="2022-08-10T19:25:00Z">
        <w:r w:rsidRPr="00785C54">
          <w:rPr>
            <w:szCs w:val="24"/>
          </w:rPr>
          <w:t>NOTE</w:t>
        </w:r>
        <w:r>
          <w:rPr>
            <w:szCs w:val="24"/>
          </w:rPr>
          <w:t xml:space="preserve"> </w:t>
        </w:r>
      </w:ins>
      <w:r w:rsidR="005B5EAD" w:rsidRPr="00785C54">
        <w:rPr>
          <w:szCs w:val="24"/>
        </w:rPr>
        <w:t>4</w:t>
      </w:r>
      <w:del w:id="931" w:author="Katharina Schleidt" w:date="2022-08-10T19:25:00Z">
        <w:r w:rsidR="005B5EAD" w:rsidRPr="00785C54" w:rsidDel="002E12FD">
          <w:rPr>
            <w:szCs w:val="24"/>
          </w:rPr>
          <w:delText>)</w:delText>
        </w:r>
      </w:del>
      <w:r w:rsidR="005B5EAD" w:rsidRPr="00785C54">
        <w:rPr>
          <w:szCs w:val="24"/>
        </w:rPr>
        <w:tab/>
        <w:t>Different observers can follow the same (reusable) procedure for the creation of different observations;</w:t>
      </w:r>
    </w:p>
    <w:p w14:paraId="1409E481" w14:textId="0200F814"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32" w:author="Katharina Schleidt" w:date="2022-08-10T19:25:00Z">
        <w:r w:rsidRPr="00785C54">
          <w:rPr>
            <w:szCs w:val="24"/>
          </w:rPr>
          <w:lastRenderedPageBreak/>
          <w:t>NOTE</w:t>
        </w:r>
        <w:r>
          <w:rPr>
            <w:szCs w:val="24"/>
          </w:rPr>
          <w:t xml:space="preserve"> </w:t>
        </w:r>
      </w:ins>
      <w:r w:rsidR="005B5EAD" w:rsidRPr="00785C54">
        <w:rPr>
          <w:szCs w:val="24"/>
        </w:rPr>
        <w:t>5</w:t>
      </w:r>
      <w:del w:id="933" w:author="Katharina Schleidt" w:date="2022-08-10T19:25:00Z">
        <w:r w:rsidR="005B5EAD" w:rsidRPr="00785C54" w:rsidDel="002E12FD">
          <w:rPr>
            <w:szCs w:val="24"/>
          </w:rPr>
          <w:delText>)</w:delText>
        </w:r>
      </w:del>
      <w:r w:rsidR="005B5EAD" w:rsidRPr="00785C54">
        <w:rPr>
          <w:szCs w:val="24"/>
        </w:rPr>
        <w:tab/>
        <w:t>The procedure is a workflow, protocol, plan, algorithm, or computational method specifying how to make an observation;</w:t>
      </w:r>
    </w:p>
    <w:p w14:paraId="5A8FF6F0" w14:textId="38CFBF99"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34" w:author="Katharina Schleidt" w:date="2022-08-10T19:25:00Z">
        <w:r w:rsidRPr="00785C54">
          <w:rPr>
            <w:szCs w:val="24"/>
          </w:rPr>
          <w:t>NOTE</w:t>
        </w:r>
        <w:r>
          <w:rPr>
            <w:szCs w:val="24"/>
          </w:rPr>
          <w:t xml:space="preserve"> </w:t>
        </w:r>
      </w:ins>
      <w:r w:rsidR="005B5EAD" w:rsidRPr="00785C54">
        <w:rPr>
          <w:szCs w:val="24"/>
        </w:rPr>
        <w:t>6</w:t>
      </w:r>
      <w:del w:id="935" w:author="Katharina Schleidt" w:date="2022-08-10T19:25:00Z">
        <w:r w:rsidR="005B5EAD" w:rsidRPr="00785C54" w:rsidDel="002E12FD">
          <w:rPr>
            <w:szCs w:val="24"/>
          </w:rPr>
          <w:delText>)</w:delText>
        </w:r>
      </w:del>
      <w:r w:rsidR="005B5EAD" w:rsidRPr="00785C54">
        <w:rPr>
          <w:szCs w:val="24"/>
        </w:rPr>
        <w:tab/>
        <w:t>The observing procedure cannot describe a sensor instance, but it can describe the sensor type.</w:t>
      </w:r>
    </w:p>
    <w:p w14:paraId="6001395D" w14:textId="702718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936" w:author="Katharina Schleidt" w:date="2022-08-10T19:25:00Z">
        <w:r w:rsidR="002E12FD">
          <w:rPr>
            <w:szCs w:val="24"/>
          </w:rPr>
          <w:t xml:space="preserve"> 7</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w:t>
      </w:r>
      <w:ins w:id="937" w:author="Katharina Schleidt" w:date="2022-08-12T18:24:00Z">
        <w:r w:rsidR="00193100" w:rsidRPr="00193100">
          <w:rPr>
            <w:szCs w:val="24"/>
          </w:rPr>
          <w:t>ISO 19156:2022</w:t>
        </w:r>
      </w:ins>
      <w:del w:id="938" w:author="Katharina Schleidt" w:date="2022-08-12T18:24:00Z">
        <w:r w:rsidRPr="00785C54" w:rsidDel="00193100">
          <w:rPr>
            <w:szCs w:val="24"/>
          </w:rPr>
          <w:delText xml:space="preserve">this version </w:delText>
        </w:r>
      </w:del>
      <w:r w:rsidRPr="00785C54">
        <w:rPr>
          <w:szCs w:val="24"/>
        </w:rPr>
        <w:t xml:space="preserve">to avoid unnecessary confusion between the </w:t>
      </w:r>
      <w:proofErr w:type="gramStart"/>
      <w:r w:rsidRPr="00785C54">
        <w:rPr>
          <w:szCs w:val="24"/>
        </w:rPr>
        <w:t>terms</w:t>
      </w:r>
      <w:proofErr w:type="gramEnd"/>
      <w:r w:rsidRPr="00785C54">
        <w:rPr>
          <w:szCs w:val="24"/>
        </w:rPr>
        <w:t xml:space="preserve"> procedure and process.</w:t>
      </w:r>
      <w:commentRangeEnd w:id="919"/>
      <w:r w:rsidR="008058B6">
        <w:rPr>
          <w:rStyle w:val="CommentReference"/>
          <w:rFonts w:eastAsia="MS Mincho"/>
          <w:lang w:eastAsia="ja-JP"/>
        </w:rPr>
        <w:commentReference w:id="919"/>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/observer-</w:t>
            </w:r>
            <w:proofErr w:type="spellStart"/>
            <w:r w:rsidRPr="00785C54">
              <w:rPr>
                <w:szCs w:val="24"/>
              </w:rPr>
              <w:t>sem</w:t>
            </w:r>
            <w:proofErr w:type="spellEnd"/>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proofErr w:type="spellStart"/>
            <w:r w:rsidRPr="00785C54">
              <w:rPr>
                <w:b/>
                <w:szCs w:val="24"/>
              </w:rPr>
              <w:t>ObservingProcedure</w:t>
            </w:r>
            <w:proofErr w:type="spellEnd"/>
            <w:r w:rsidRPr="00785C54">
              <w:rPr>
                <w:szCs w:val="24"/>
              </w:rPr>
              <w:t>.</w:t>
            </w:r>
          </w:p>
          <w:p w14:paraId="3238A58E" w14:textId="6A13E0E3"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939" w:author="Katharina Schleidt" w:date="2022-08-10T19:13:00Z">
              <w:r w:rsidRPr="00785C54" w:rsidDel="002F2035">
                <w:rPr>
                  <w:szCs w:val="24"/>
                </w:rPr>
                <w:delText>SHALL</w:delText>
              </w:r>
            </w:del>
            <w:ins w:id="940" w:author="Katharina Schleidt" w:date="2022-08-10T19:13:00Z">
              <w:r w:rsidR="002F2035">
                <w:rPr>
                  <w:szCs w:val="24"/>
                </w:rPr>
                <w:t>shall</w:t>
              </w:r>
            </w:ins>
            <w:r w:rsidRPr="00785C54">
              <w:rPr>
                <w:szCs w:val="24"/>
              </w:rPr>
              <w:t xml:space="preserve"> be used.</w:t>
            </w:r>
          </w:p>
        </w:tc>
      </w:tr>
    </w:tbl>
    <w:p w14:paraId="7DCEDBEE" w14:textId="4A290D60"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Observer</w:t>
      </w:r>
    </w:p>
    <w:p w14:paraId="03D825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/Observer/Observer-</w:t>
            </w:r>
            <w:proofErr w:type="spellStart"/>
            <w:r w:rsidRPr="00785C54">
              <w:rPr>
                <w:szCs w:val="24"/>
              </w:rPr>
              <w:t>sem</w:t>
            </w:r>
            <w:proofErr w:type="spellEnd"/>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observableProperty-sem</w:t>
            </w:r>
            <w:proofErr w:type="spellEnd"/>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observingProcedure-sem</w:t>
            </w:r>
            <w:proofErr w:type="spellEnd"/>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/Observer/deployment-</w:t>
            </w:r>
            <w:proofErr w:type="spellStart"/>
            <w:r w:rsidRPr="00785C54">
              <w:rPr>
                <w:szCs w:val="24"/>
              </w:rPr>
              <w:t>sem</w:t>
            </w:r>
            <w:proofErr w:type="spellEnd"/>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53D6F0DF" w14:textId="4164330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/Observer/Observer-</w:t>
            </w:r>
            <w:proofErr w:type="spellStart"/>
            <w:r w:rsidRPr="00785C54">
              <w:rPr>
                <w:szCs w:val="24"/>
              </w:rPr>
              <w:t>sem</w:t>
            </w:r>
            <w:proofErr w:type="spellEnd"/>
          </w:p>
        </w:tc>
        <w:tc>
          <w:tcPr>
            <w:tcW w:w="5474" w:type="dxa"/>
            <w:tcMar>
              <w:top w:w="100" w:type="dxa"/>
              <w:left w:w="100" w:type="dxa"/>
              <w:bottom w:w="100" w:type="dxa"/>
              <w:right w:w="100" w:type="dxa"/>
            </w:tcMar>
          </w:tcPr>
          <w:p w14:paraId="1BC02233" w14:textId="40D6A8E4" w:rsidR="005B5EAD" w:rsidRPr="00785C54" w:rsidRDefault="005B5EAD" w:rsidP="00785C54">
            <w:pPr>
              <w:pStyle w:val="Tablebody"/>
              <w:autoSpaceDE w:val="0"/>
              <w:autoSpaceDN w:val="0"/>
              <w:adjustRightInd w:val="0"/>
              <w:jc w:val="both"/>
              <w:rPr>
                <w:szCs w:val="20"/>
              </w:rPr>
            </w:pPr>
            <w:del w:id="941" w:author="Katharina Schleidt" w:date="2022-08-10T19:57:00Z">
              <w:r w:rsidRPr="00785C54" w:rsidDel="004C36B0">
                <w:rPr>
                  <w:szCs w:val="24"/>
                </w:rPr>
                <w:delText xml:space="preserve">An </w:delText>
              </w:r>
            </w:del>
            <w:ins w:id="942" w:author="Katharina Schleidt" w:date="2022-08-10T19:57:00Z">
              <w:r w:rsidR="004C36B0" w:rsidRPr="004C36B0">
                <w:rPr>
                  <w:szCs w:val="24"/>
                </w:rPr>
                <w:t xml:space="preserve">An </w:t>
              </w:r>
              <w:r w:rsidR="004C36B0" w:rsidRPr="00DA74AC">
                <w:rPr>
                  <w:b/>
                  <w:bCs/>
                  <w:szCs w:val="24"/>
                  <w:rPrChange w:id="943" w:author="Katharina Schleidt" w:date="2022-08-13T17:05:00Z">
                    <w:rPr>
                      <w:szCs w:val="24"/>
                    </w:rPr>
                  </w:rPrChange>
                </w:rPr>
                <w:t>Observer</w:t>
              </w:r>
              <w:r w:rsidR="004C36B0" w:rsidRPr="004C36B0">
                <w:rPr>
                  <w:szCs w:val="24"/>
                </w:rPr>
                <w:t xml:space="preserve"> shall be defined as </w:t>
              </w:r>
              <w:r w:rsidR="004C36B0">
                <w:rPr>
                  <w:szCs w:val="24"/>
                </w:rPr>
                <w:t>a</w:t>
              </w:r>
              <w:r w:rsidR="004C36B0" w:rsidRPr="00785C54">
                <w:rPr>
                  <w:szCs w:val="24"/>
                </w:rPr>
                <w:t xml:space="preserve">n </w:t>
              </w:r>
            </w:ins>
            <w:r w:rsidRPr="00785C54">
              <w:rPr>
                <w:szCs w:val="24"/>
              </w:rPr>
              <w:t xml:space="preserve">identifiable entity that can generate </w:t>
            </w:r>
            <w:r w:rsidRPr="00785C54">
              <w:rPr>
                <w:b/>
                <w:szCs w:val="24"/>
              </w:rPr>
              <w:t>Observations</w:t>
            </w:r>
            <w:r w:rsidRPr="00785C54">
              <w:rPr>
                <w:szCs w:val="24"/>
              </w:rPr>
              <w:t xml:space="preserve"> pertaining to an </w:t>
            </w:r>
            <w:proofErr w:type="spellStart"/>
            <w:r w:rsidRPr="00785C54">
              <w:rPr>
                <w:b/>
                <w:szCs w:val="24"/>
              </w:rPr>
              <w:t>observableProperty</w:t>
            </w:r>
            <w:proofErr w:type="spellEnd"/>
            <w:r w:rsidRPr="00785C54">
              <w:rPr>
                <w:szCs w:val="24"/>
              </w:rPr>
              <w:t xml:space="preserve"> by implementing an </w:t>
            </w:r>
            <w:proofErr w:type="spellStart"/>
            <w:r w:rsidRPr="00785C54">
              <w:rPr>
                <w:b/>
                <w:szCs w:val="24"/>
              </w:rPr>
              <w:t>ObservingProcedure</w:t>
            </w:r>
            <w:proofErr w:type="spellEnd"/>
            <w:r w:rsidRPr="00785C54">
              <w:rPr>
                <w:szCs w:val="24"/>
              </w:rPr>
              <w:t>.</w:t>
            </w:r>
          </w:p>
        </w:tc>
      </w:tr>
    </w:tbl>
    <w:p w14:paraId="5EC532A7" w14:textId="27E26EC3"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944" w:author="Katharina Schleidt" w:date="2022-08-10T19:26:00Z"/>
          <w:szCs w:val="24"/>
        </w:rPr>
      </w:pPr>
      <w:del w:id="945" w:author="Katharina Schleidt" w:date="2022-08-10T19:26:00Z">
        <w:r w:rsidRPr="00785C54" w:rsidDel="002E12FD">
          <w:rPr>
            <w:szCs w:val="24"/>
          </w:rPr>
          <w:delText>NOTES:</w:delText>
        </w:r>
        <w:r w:rsidR="00AB3AC6" w:rsidRPr="00785C54" w:rsidDel="002E12FD">
          <w:rPr>
            <w:szCs w:val="24"/>
          </w:rPr>
          <w:tab/>
          <w:delText> </w:delText>
        </w:r>
      </w:del>
    </w:p>
    <w:p w14:paraId="4E352AE0" w14:textId="7D13E65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46" w:author="Katharina Schleidt" w:date="2022-08-10T19:25:00Z">
        <w:r w:rsidRPr="00785C54">
          <w:rPr>
            <w:szCs w:val="24"/>
          </w:rPr>
          <w:lastRenderedPageBreak/>
          <w:t>NOTE</w:t>
        </w:r>
        <w:r>
          <w:rPr>
            <w:szCs w:val="24"/>
          </w:rPr>
          <w:t xml:space="preserve"> 1</w:t>
        </w:r>
      </w:ins>
      <w:del w:id="947" w:author="Katharina Schleidt" w:date="2022-08-10T19:25:00Z">
        <w:r w:rsidR="005B5EAD" w:rsidRPr="00785C54" w:rsidDel="002E12FD">
          <w:rPr>
            <w:szCs w:val="24"/>
          </w:rPr>
          <w:delText>a)</w:delText>
        </w:r>
      </w:del>
      <w:r w:rsidR="005B5EAD" w:rsidRPr="00785C54">
        <w:rPr>
          <w:szCs w:val="24"/>
        </w:rPr>
        <w:tab/>
        <w:t>Different Observers can follow the same (reusable) observing Procedure for the creation of different Observations;</w:t>
      </w:r>
    </w:p>
    <w:p w14:paraId="68BAB707" w14:textId="4B548F6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48" w:author="Katharina Schleidt" w:date="2022-08-10T19:26:00Z">
        <w:r w:rsidRPr="00785C54">
          <w:rPr>
            <w:szCs w:val="24"/>
          </w:rPr>
          <w:t>NOTE</w:t>
        </w:r>
        <w:r>
          <w:rPr>
            <w:szCs w:val="24"/>
          </w:rPr>
          <w:t xml:space="preserve"> 2</w:t>
        </w:r>
      </w:ins>
      <w:del w:id="949" w:author="Katharina Schleidt" w:date="2022-08-10T19:26:00Z">
        <w:r w:rsidR="005B5EAD" w:rsidRPr="00785C54" w:rsidDel="002E12FD">
          <w:rPr>
            <w:szCs w:val="24"/>
          </w:rPr>
          <w:delText>b)</w:delText>
        </w:r>
      </w:del>
      <w:r w:rsidR="005B5EAD"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5AFB11A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0" w:author="Katharina Schleidt" w:date="2022-08-10T19:26:00Z">
        <w:r w:rsidRPr="00785C54">
          <w:rPr>
            <w:szCs w:val="24"/>
          </w:rPr>
          <w:t>NOTE</w:t>
        </w:r>
        <w:r>
          <w:rPr>
            <w:szCs w:val="24"/>
          </w:rPr>
          <w:t xml:space="preserve"> 3</w:t>
        </w:r>
      </w:ins>
      <w:del w:id="951" w:author="Katharina Schleidt" w:date="2022-08-10T19:26:00Z">
        <w:r w:rsidR="005B5EAD" w:rsidRPr="00785C54" w:rsidDel="002E12FD">
          <w:rPr>
            <w:szCs w:val="24"/>
          </w:rPr>
          <w:delText>c)</w:delText>
        </w:r>
      </w:del>
      <w:r w:rsidR="005B5EAD" w:rsidRPr="00785C54">
        <w:rPr>
          <w:szCs w:val="24"/>
        </w:rPr>
        <w:tab/>
        <w:t xml:space="preserve">An Observer is closely linked with an </w:t>
      </w:r>
      <w:proofErr w:type="spellStart"/>
      <w:r w:rsidR="005B5EAD" w:rsidRPr="00785C54">
        <w:rPr>
          <w:szCs w:val="24"/>
        </w:rPr>
        <w:t>observableProperty</w:t>
      </w:r>
      <w:proofErr w:type="spellEnd"/>
      <w:r w:rsidR="005B5EAD" w:rsidRPr="00785C54">
        <w:rPr>
          <w:szCs w:val="24"/>
        </w:rPr>
        <w:t xml:space="preserve"> that it generates results for;</w:t>
      </w:r>
    </w:p>
    <w:p w14:paraId="1F5957BD" w14:textId="04EE950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2" w:author="Katharina Schleidt" w:date="2022-08-10T19:26:00Z">
        <w:r w:rsidRPr="00785C54">
          <w:rPr>
            <w:szCs w:val="24"/>
          </w:rPr>
          <w:t>NOTE</w:t>
        </w:r>
        <w:r>
          <w:rPr>
            <w:szCs w:val="24"/>
          </w:rPr>
          <w:t xml:space="preserve"> 4</w:t>
        </w:r>
      </w:ins>
      <w:del w:id="953" w:author="Katharina Schleidt" w:date="2022-08-10T19:26:00Z">
        <w:r w:rsidR="005B5EAD" w:rsidRPr="00785C54" w:rsidDel="002E12FD">
          <w:rPr>
            <w:szCs w:val="24"/>
          </w:rPr>
          <w:delText>d)</w:delText>
        </w:r>
      </w:del>
      <w:r w:rsidR="005B5EAD" w:rsidRPr="00785C54">
        <w:rPr>
          <w:szCs w:val="24"/>
        </w:rPr>
        <w:tab/>
        <w:t>An Observer can be hosted by one or more Host;</w:t>
      </w:r>
    </w:p>
    <w:p w14:paraId="4187A03D" w14:textId="50D130E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4" w:author="Katharina Schleidt" w:date="2022-08-10T19:26:00Z">
        <w:r w:rsidRPr="00785C54">
          <w:rPr>
            <w:szCs w:val="24"/>
          </w:rPr>
          <w:t>NOTE</w:t>
        </w:r>
        <w:r>
          <w:rPr>
            <w:szCs w:val="24"/>
          </w:rPr>
          <w:t xml:space="preserve"> 5</w:t>
        </w:r>
      </w:ins>
      <w:del w:id="955" w:author="Katharina Schleidt" w:date="2022-08-10T19:26:00Z">
        <w:r w:rsidR="005B5EAD" w:rsidRPr="00785C54" w:rsidDel="002E12FD">
          <w:rPr>
            <w:szCs w:val="24"/>
          </w:rPr>
          <w:delText>e)</w:delText>
        </w:r>
      </w:del>
      <w:r w:rsidR="005B5EAD" w:rsidRPr="00785C54">
        <w:rPr>
          <w:szCs w:val="24"/>
        </w:rPr>
        <w:tab/>
        <w:t>The Observer is an instance of a sensor, instrument, implementation of an algorithm, or a being such as a person.</w:t>
      </w:r>
    </w:p>
    <w:p w14:paraId="0B1B0EF1" w14:textId="397070BB" w:rsidR="005B5EAD" w:rsidRPr="00785C54" w:rsidRDefault="005B5EAD" w:rsidP="00785C54">
      <w:pPr>
        <w:pStyle w:val="BodyText"/>
        <w:autoSpaceDE w:val="0"/>
        <w:autoSpaceDN w:val="0"/>
        <w:adjustRightInd w:val="0"/>
        <w:rPr>
          <w:szCs w:val="24"/>
        </w:rPr>
      </w:pPr>
      <w:r w:rsidRPr="00785C54">
        <w:rPr>
          <w:szCs w:val="24"/>
        </w:rPr>
        <w:t xml:space="preserve">An Observer responds to a stimulus, </w:t>
      </w:r>
      <w:proofErr w:type="gramStart"/>
      <w:r w:rsidRPr="00785C54">
        <w:rPr>
          <w:szCs w:val="24"/>
        </w:rPr>
        <w:t>e.g.</w:t>
      </w:r>
      <w:proofErr w:type="gramEnd"/>
      <w:del w:id="956"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077E679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Accelerometers, gyroscopes, barometers, magnetometers, and so forth are Observers that are typically mounted on a modern smartphone (which acts as Host). </w:t>
      </w:r>
      <w:commentRangeStart w:id="957"/>
      <w:r w:rsidRPr="00785C54">
        <w:rPr>
          <w:szCs w:val="24"/>
        </w:rPr>
        <w:t xml:space="preserve">Other examples of </w:t>
      </w:r>
      <w:del w:id="958" w:author="Katharina Schleidt" w:date="2022-08-13T17:22:00Z">
        <w:r w:rsidRPr="00785C54" w:rsidDel="009C7946">
          <w:rPr>
            <w:szCs w:val="24"/>
          </w:rPr>
          <w:delText xml:space="preserve">Sensors </w:delText>
        </w:r>
      </w:del>
      <w:ins w:id="959" w:author="Katharina Schleidt" w:date="2022-08-13T17:22:00Z">
        <w:r w:rsidR="009C7946">
          <w:rPr>
            <w:szCs w:val="24"/>
          </w:rPr>
          <w:t>s</w:t>
        </w:r>
        <w:r w:rsidR="009C7946" w:rsidRPr="00785C54">
          <w:rPr>
            <w:szCs w:val="24"/>
          </w:rPr>
          <w:t xml:space="preserve">ensors </w:t>
        </w:r>
      </w:ins>
      <w:r w:rsidRPr="00785C54">
        <w:rPr>
          <w:szCs w:val="24"/>
        </w:rPr>
        <w:t>include the human eyes.</w:t>
      </w:r>
      <w:commentRangeEnd w:id="957"/>
      <w:r w:rsidR="008058B6">
        <w:rPr>
          <w:rStyle w:val="CommentReference"/>
          <w:rFonts w:eastAsia="MS Mincho"/>
          <w:lang w:eastAsia="ja-JP"/>
        </w:rPr>
        <w:commentReference w:id="957"/>
      </w:r>
    </w:p>
    <w:p w14:paraId="5FFBF6D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observableProperty-sem</w:t>
            </w:r>
            <w:proofErr w:type="spellEnd"/>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ObservableProperty</w:t>
            </w:r>
            <w:proofErr w:type="spellEnd"/>
            <w:r w:rsidRPr="00785C54">
              <w:rPr>
                <w:szCs w:val="24"/>
              </w:rPr>
              <w:t xml:space="preserve"> that this </w:t>
            </w:r>
            <w:r w:rsidRPr="00785C54">
              <w:rPr>
                <w:b/>
                <w:szCs w:val="24"/>
              </w:rPr>
              <w:t>Observer</w:t>
            </w:r>
            <w:r w:rsidRPr="00785C54">
              <w:rPr>
                <w:szCs w:val="24"/>
              </w:rPr>
              <w:t xml:space="preserve"> can observe.</w:t>
            </w:r>
          </w:p>
          <w:p w14:paraId="321CDDDD" w14:textId="5E8EC32B"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ObservableProperty</w:t>
            </w:r>
            <w:proofErr w:type="spellEnd"/>
            <w:r w:rsidRPr="00785C54">
              <w:rPr>
                <w:szCs w:val="24"/>
              </w:rPr>
              <w:t xml:space="preserve">(s) is provided, the association with the role </w:t>
            </w:r>
            <w:proofErr w:type="spellStart"/>
            <w:r w:rsidRPr="00785C54">
              <w:rPr>
                <w:b/>
                <w:szCs w:val="24"/>
              </w:rPr>
              <w:t>observableProperty</w:t>
            </w:r>
            <w:proofErr w:type="spellEnd"/>
            <w:r w:rsidRPr="00785C54">
              <w:rPr>
                <w:szCs w:val="24"/>
              </w:rPr>
              <w:t xml:space="preserve"> </w:t>
            </w:r>
            <w:del w:id="960" w:author="Katharina Schleidt" w:date="2022-08-10T19:13:00Z">
              <w:r w:rsidRPr="00785C54" w:rsidDel="002F2035">
                <w:rPr>
                  <w:szCs w:val="24"/>
                </w:rPr>
                <w:delText>SHALL</w:delText>
              </w:r>
            </w:del>
            <w:ins w:id="961" w:author="Katharina Schleidt" w:date="2022-08-10T19:13:00Z">
              <w:r w:rsidR="002F2035">
                <w:rPr>
                  <w:szCs w:val="24"/>
                </w:rPr>
                <w:t>shall</w:t>
              </w:r>
            </w:ins>
            <w:r w:rsidRPr="00785C54">
              <w:rPr>
                <w:szCs w:val="24"/>
              </w:rPr>
              <w:t xml:space="preserve"> be used.</w:t>
            </w:r>
          </w:p>
        </w:tc>
      </w:tr>
    </w:tbl>
    <w:p w14:paraId="320E8B81" w14:textId="3B2D3AB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observingProcedure-sem</w:t>
            </w:r>
            <w:proofErr w:type="spellEnd"/>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ObservingProcedure</w:t>
            </w:r>
            <w:proofErr w:type="spellEnd"/>
            <w:r w:rsidRPr="00785C54">
              <w:rPr>
                <w:szCs w:val="24"/>
              </w:rPr>
              <w:t xml:space="preserve"> that this </w:t>
            </w:r>
            <w:r w:rsidRPr="00785C54">
              <w:rPr>
                <w:b/>
                <w:szCs w:val="24"/>
              </w:rPr>
              <w:t>Observer</w:t>
            </w:r>
            <w:r w:rsidRPr="00785C54">
              <w:rPr>
                <w:szCs w:val="24"/>
              </w:rPr>
              <w:t xml:space="preserve"> can perform.</w:t>
            </w:r>
          </w:p>
          <w:p w14:paraId="6F16EC8C" w14:textId="44416CE6"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ObservingProcedure</w:t>
            </w:r>
            <w:proofErr w:type="spellEnd"/>
            <w:r w:rsidRPr="00785C54">
              <w:rPr>
                <w:szCs w:val="24"/>
              </w:rPr>
              <w:t xml:space="preserve">(s) is provided, the association with the role </w:t>
            </w:r>
            <w:proofErr w:type="spellStart"/>
            <w:r w:rsidRPr="00785C54">
              <w:rPr>
                <w:b/>
                <w:szCs w:val="24"/>
              </w:rPr>
              <w:t>observingProcedure</w:t>
            </w:r>
            <w:proofErr w:type="spellEnd"/>
            <w:r w:rsidRPr="00785C54">
              <w:rPr>
                <w:szCs w:val="24"/>
              </w:rPr>
              <w:t xml:space="preserve"> </w:t>
            </w:r>
            <w:del w:id="962" w:author="Katharina Schleidt" w:date="2022-08-10T19:13:00Z">
              <w:r w:rsidRPr="00785C54" w:rsidDel="002F2035">
                <w:rPr>
                  <w:szCs w:val="24"/>
                </w:rPr>
                <w:delText>SHALL</w:delText>
              </w:r>
            </w:del>
            <w:ins w:id="963" w:author="Katharina Schleidt" w:date="2022-08-10T19:13:00Z">
              <w:r w:rsidR="002F2035">
                <w:rPr>
                  <w:szCs w:val="24"/>
                </w:rPr>
                <w:t>shall</w:t>
              </w:r>
            </w:ins>
            <w:r w:rsidRPr="00785C54">
              <w:rPr>
                <w:szCs w:val="24"/>
              </w:rPr>
              <w:t xml:space="preserve"> be used.</w:t>
            </w:r>
          </w:p>
        </w:tc>
      </w:tr>
    </w:tbl>
    <w:p w14:paraId="6288E8FD" w14:textId="4C4B43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/Observer/deployment-</w:t>
            </w:r>
            <w:proofErr w:type="spellStart"/>
            <w:r w:rsidRPr="00785C54">
              <w:rPr>
                <w:szCs w:val="24"/>
              </w:rPr>
              <w:t>sem</w:t>
            </w:r>
            <w:proofErr w:type="spellEnd"/>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138DF79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w:t>
            </w:r>
            <w:del w:id="964" w:author="Katharina Schleidt" w:date="2022-08-10T19:13:00Z">
              <w:r w:rsidRPr="00785C54" w:rsidDel="002F2035">
                <w:rPr>
                  <w:szCs w:val="24"/>
                </w:rPr>
                <w:delText>SHALL</w:delText>
              </w:r>
            </w:del>
            <w:ins w:id="965" w:author="Katharina Schleidt" w:date="2022-08-10T19:13:00Z">
              <w:r w:rsidR="002F2035">
                <w:rPr>
                  <w:szCs w:val="24"/>
                </w:rPr>
                <w:t>shall</w:t>
              </w:r>
            </w:ins>
            <w:r w:rsidRPr="00785C54">
              <w:rPr>
                <w:szCs w:val="24"/>
              </w:rPr>
              <w:t xml:space="preserve"> be used.</w:t>
            </w:r>
          </w:p>
        </w:tc>
      </w:tr>
    </w:tbl>
    <w:p w14:paraId="1FAC6745" w14:textId="3681701F"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Host</w:t>
      </w:r>
    </w:p>
    <w:p w14:paraId="34028B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Host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/Host/Host-</w:t>
            </w:r>
            <w:proofErr w:type="spellStart"/>
            <w:r w:rsidRPr="00785C54">
              <w:rPr>
                <w:szCs w:val="24"/>
              </w:rPr>
              <w:t>sem</w:t>
            </w:r>
            <w:proofErr w:type="spellEnd"/>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/Host/deployment-</w:t>
            </w:r>
            <w:proofErr w:type="spellStart"/>
            <w:r w:rsidRPr="00785C54">
              <w:rPr>
                <w:szCs w:val="24"/>
              </w:rPr>
              <w:t>sem</w:t>
            </w:r>
            <w:proofErr w:type="spellEnd"/>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roofErr w:type="spellStart"/>
            <w:r w:rsidRPr="00785C54">
              <w:rPr>
                <w:szCs w:val="24"/>
              </w:rPr>
              <w:t>relatedHost-sem</w:t>
            </w:r>
            <w:proofErr w:type="spellEnd"/>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6052BB0D" w14:textId="251E331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/Host/Host-</w:t>
            </w:r>
            <w:proofErr w:type="spellStart"/>
            <w:r w:rsidRPr="00785C54">
              <w:rPr>
                <w:szCs w:val="24"/>
              </w:rPr>
              <w:t>sem</w:t>
            </w:r>
            <w:proofErr w:type="spellEnd"/>
          </w:p>
        </w:tc>
        <w:tc>
          <w:tcPr>
            <w:tcW w:w="5245" w:type="dxa"/>
            <w:tcMar>
              <w:top w:w="100" w:type="dxa"/>
              <w:left w:w="100" w:type="dxa"/>
              <w:bottom w:w="100" w:type="dxa"/>
              <w:right w:w="100" w:type="dxa"/>
            </w:tcMar>
          </w:tcPr>
          <w:p w14:paraId="4BF818B0" w14:textId="24583FC7" w:rsidR="005B5EAD" w:rsidRPr="00785C54" w:rsidRDefault="005B5EAD" w:rsidP="00785C54">
            <w:pPr>
              <w:pStyle w:val="Tablebody"/>
              <w:autoSpaceDE w:val="0"/>
              <w:autoSpaceDN w:val="0"/>
              <w:adjustRightInd w:val="0"/>
              <w:jc w:val="both"/>
              <w:rPr>
                <w:szCs w:val="20"/>
              </w:rPr>
            </w:pPr>
            <w:del w:id="966" w:author="Katharina Schleidt" w:date="2022-08-10T19:57:00Z">
              <w:r w:rsidRPr="00785C54" w:rsidDel="004C36B0">
                <w:rPr>
                  <w:szCs w:val="24"/>
                </w:rPr>
                <w:delText xml:space="preserve">A </w:delText>
              </w:r>
            </w:del>
            <w:ins w:id="967" w:author="Katharina Schleidt" w:date="2022-08-10T19:58:00Z">
              <w:r w:rsidR="004C36B0" w:rsidRPr="004C36B0">
                <w:rPr>
                  <w:szCs w:val="24"/>
                </w:rPr>
                <w:t xml:space="preserve">A </w:t>
              </w:r>
              <w:r w:rsidR="004C36B0" w:rsidRPr="00E91BC4">
                <w:rPr>
                  <w:b/>
                  <w:bCs/>
                  <w:szCs w:val="24"/>
                  <w:rPrChange w:id="968" w:author="Katharina Schleidt" w:date="2022-08-13T17:29:00Z">
                    <w:rPr>
                      <w:szCs w:val="24"/>
                    </w:rPr>
                  </w:rPrChange>
                </w:rPr>
                <w:t>Host</w:t>
              </w:r>
              <w:r w:rsidR="004C36B0" w:rsidRPr="004C36B0">
                <w:rPr>
                  <w:szCs w:val="24"/>
                </w:rPr>
                <w:t xml:space="preserve"> shall be defined as </w:t>
              </w:r>
            </w:ins>
            <w:ins w:id="969" w:author="Katharina Schleidt" w:date="2022-08-10T19:57:00Z">
              <w:r w:rsidR="004C36B0">
                <w:rPr>
                  <w:szCs w:val="24"/>
                </w:rPr>
                <w:t>a</w:t>
              </w:r>
              <w:r w:rsidR="004C36B0" w:rsidRPr="00785C54">
                <w:rPr>
                  <w:szCs w:val="24"/>
                </w:rPr>
                <w:t xml:space="preserve"> </w:t>
              </w:r>
            </w:ins>
            <w:r w:rsidRPr="00785C54">
              <w:rPr>
                <w:szCs w:val="24"/>
              </w:rPr>
              <w:t xml:space="preserve">grouping of </w:t>
            </w:r>
            <w:r w:rsidRPr="00785C54">
              <w:rPr>
                <w:b/>
                <w:szCs w:val="24"/>
              </w:rPr>
              <w:t>Observer</w:t>
            </w:r>
            <w:r w:rsidRPr="00785C54">
              <w:rPr>
                <w:szCs w:val="24"/>
              </w:rPr>
              <w:t>s for a specific reason.</w:t>
            </w:r>
          </w:p>
        </w:tc>
      </w:tr>
    </w:tbl>
    <w:p w14:paraId="66FDC627" w14:textId="21702CE9"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970" w:author="Katharina Schleidt" w:date="2022-08-10T19:27:00Z"/>
          <w:szCs w:val="24"/>
        </w:rPr>
      </w:pPr>
      <w:commentRangeStart w:id="971"/>
      <w:del w:id="972" w:author="Katharina Schleidt" w:date="2022-08-10T19:27:00Z">
        <w:r w:rsidRPr="00785C54" w:rsidDel="002E12FD">
          <w:rPr>
            <w:szCs w:val="24"/>
          </w:rPr>
          <w:delText>NOTES:</w:delText>
        </w:r>
        <w:r w:rsidR="00AB3AC6" w:rsidRPr="00785C54" w:rsidDel="002E12FD">
          <w:rPr>
            <w:szCs w:val="24"/>
          </w:rPr>
          <w:tab/>
          <w:delText> </w:delText>
        </w:r>
      </w:del>
    </w:p>
    <w:p w14:paraId="30A7BAAF" w14:textId="479B3E62"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73" w:author="Katharina Schleidt" w:date="2022-08-10T19:26:00Z">
        <w:r w:rsidRPr="00785C54">
          <w:rPr>
            <w:szCs w:val="24"/>
          </w:rPr>
          <w:t>NOTE</w:t>
        </w:r>
        <w:r>
          <w:rPr>
            <w:szCs w:val="24"/>
          </w:rPr>
          <w:t xml:space="preserve"> 1</w:t>
        </w:r>
      </w:ins>
      <w:del w:id="974" w:author="Katharina Schleidt" w:date="2022-08-10T19:26:00Z">
        <w:r w:rsidR="005B5EAD" w:rsidRPr="00785C54" w:rsidDel="002E12FD">
          <w:rPr>
            <w:szCs w:val="24"/>
          </w:rPr>
          <w:delText>a)</w:delText>
        </w:r>
      </w:del>
      <w:r w:rsidR="005B5EAD" w:rsidRPr="00785C54">
        <w:rPr>
          <w:szCs w:val="24"/>
        </w:rPr>
        <w:tab/>
        <w:t>In many use cases, the Host is the environmental monitoring facility;</w:t>
      </w:r>
    </w:p>
    <w:p w14:paraId="2DB1905C" w14:textId="5B220F38"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75" w:author="Katharina Schleidt" w:date="2022-08-10T19:26:00Z">
        <w:r w:rsidRPr="00785C54">
          <w:rPr>
            <w:szCs w:val="24"/>
          </w:rPr>
          <w:t>NOTE</w:t>
        </w:r>
        <w:r>
          <w:rPr>
            <w:szCs w:val="24"/>
          </w:rPr>
          <w:t xml:space="preserve"> 2</w:t>
        </w:r>
      </w:ins>
      <w:del w:id="976" w:author="Katharina Schleidt" w:date="2022-08-10T19:26:00Z">
        <w:r w:rsidR="005B5EAD" w:rsidRPr="00785C54" w:rsidDel="002E12FD">
          <w:rPr>
            <w:szCs w:val="24"/>
          </w:rPr>
          <w:delText>b)</w:delText>
        </w:r>
      </w:del>
      <w:r w:rsidR="005B5EAD" w:rsidRPr="00785C54">
        <w:rPr>
          <w:szCs w:val="24"/>
        </w:rPr>
        <w:tab/>
        <w:t>The Host can be a platform that hosts a set of sensors;</w:t>
      </w:r>
    </w:p>
    <w:p w14:paraId="0FFBE986" w14:textId="1F26064C"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77" w:author="Katharina Schleidt" w:date="2022-08-10T19:27:00Z">
        <w:r w:rsidRPr="00785C54">
          <w:rPr>
            <w:szCs w:val="24"/>
          </w:rPr>
          <w:t>NOTE</w:t>
        </w:r>
        <w:r>
          <w:rPr>
            <w:szCs w:val="24"/>
          </w:rPr>
          <w:t xml:space="preserve"> 3</w:t>
        </w:r>
      </w:ins>
      <w:del w:id="978" w:author="Katharina Schleidt" w:date="2022-08-10T19:27:00Z">
        <w:r w:rsidR="005B5EAD" w:rsidRPr="00785C54" w:rsidDel="002E12FD">
          <w:rPr>
            <w:szCs w:val="24"/>
          </w:rPr>
          <w:delText>c)</w:delText>
        </w:r>
      </w:del>
      <w:r w:rsidR="005B5EAD"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971"/>
      <w:r w:rsidR="008058B6">
        <w:rPr>
          <w:rStyle w:val="CommentReference"/>
          <w:rFonts w:eastAsia="MS Mincho"/>
          <w:lang w:eastAsia="ja-JP"/>
        </w:rPr>
        <w:commentReference w:id="971"/>
      </w:r>
    </w:p>
    <w:p w14:paraId="4E3A73D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deployment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/Host/deployment-</w:t>
            </w:r>
            <w:proofErr w:type="spellStart"/>
            <w:r w:rsidRPr="00785C54">
              <w:rPr>
                <w:szCs w:val="24"/>
              </w:rPr>
              <w:t>sem</w:t>
            </w:r>
            <w:proofErr w:type="spellEnd"/>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796B2A7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w:t>
            </w:r>
            <w:del w:id="979" w:author="Katharina Schleidt" w:date="2022-08-10T19:13:00Z">
              <w:r w:rsidRPr="00785C54" w:rsidDel="002F2035">
                <w:rPr>
                  <w:szCs w:val="24"/>
                </w:rPr>
                <w:delText>SHALL</w:delText>
              </w:r>
            </w:del>
            <w:ins w:id="980" w:author="Katharina Schleidt" w:date="2022-08-10T19:13:00Z">
              <w:r w:rsidR="002F2035">
                <w:rPr>
                  <w:szCs w:val="24"/>
                </w:rPr>
                <w:t>shall</w:t>
              </w:r>
            </w:ins>
            <w:r w:rsidRPr="00785C54">
              <w:rPr>
                <w:szCs w:val="24"/>
              </w:rPr>
              <w:t xml:space="preserve"> be used.</w:t>
            </w:r>
          </w:p>
        </w:tc>
      </w:tr>
    </w:tbl>
    <w:p w14:paraId="1CD85CDC" w14:textId="05AFC1B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relatedHost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roofErr w:type="spellStart"/>
            <w:r w:rsidRPr="00785C54">
              <w:rPr>
                <w:szCs w:val="24"/>
              </w:rPr>
              <w:t>relatedHost-sem</w:t>
            </w:r>
            <w:proofErr w:type="spellEnd"/>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3F8464D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proofErr w:type="spellStart"/>
            <w:r w:rsidRPr="00785C54">
              <w:rPr>
                <w:b/>
                <w:szCs w:val="24"/>
              </w:rPr>
              <w:t>relatedHost</w:t>
            </w:r>
            <w:proofErr w:type="spellEnd"/>
            <w:r w:rsidRPr="00785C54">
              <w:rPr>
                <w:szCs w:val="24"/>
              </w:rPr>
              <w:t xml:space="preserve"> </w:t>
            </w:r>
            <w:del w:id="981" w:author="Katharina Schleidt" w:date="2022-08-10T19:13:00Z">
              <w:r w:rsidRPr="00785C54" w:rsidDel="002F2035">
                <w:rPr>
                  <w:szCs w:val="24"/>
                </w:rPr>
                <w:delText>SHALL</w:delText>
              </w:r>
            </w:del>
            <w:ins w:id="982" w:author="Katharina Schleidt" w:date="2022-08-10T19:13: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Deployment</w:t>
      </w:r>
    </w:p>
    <w:p w14:paraId="3B846BA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Deployment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/Deployment/Deployment-</w:t>
            </w:r>
            <w:proofErr w:type="spellStart"/>
            <w:r w:rsidRPr="00785C54">
              <w:rPr>
                <w:szCs w:val="24"/>
              </w:rPr>
              <w:t>sem</w:t>
            </w:r>
            <w:proofErr w:type="spellEnd"/>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/Deployment/observer-</w:t>
            </w:r>
            <w:proofErr w:type="spellStart"/>
            <w:r w:rsidRPr="00785C54">
              <w:rPr>
                <w:szCs w:val="24"/>
              </w:rPr>
              <w:t>sem</w:t>
            </w:r>
            <w:proofErr w:type="spellEnd"/>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/Deployment/host-</w:t>
            </w:r>
            <w:proofErr w:type="spellStart"/>
            <w:r w:rsidRPr="00785C54">
              <w:rPr>
                <w:szCs w:val="24"/>
              </w:rPr>
              <w:t>sem</w:t>
            </w:r>
            <w:proofErr w:type="spellEnd"/>
          </w:p>
        </w:tc>
      </w:tr>
    </w:tbl>
    <w:p w14:paraId="0E8473E0" w14:textId="417BB1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/Deployment/Deployment-</w:t>
            </w:r>
            <w:proofErr w:type="spellStart"/>
            <w:r w:rsidRPr="00785C54">
              <w:rPr>
                <w:szCs w:val="24"/>
              </w:rPr>
              <w:t>sem</w:t>
            </w:r>
            <w:proofErr w:type="spellEnd"/>
          </w:p>
        </w:tc>
        <w:tc>
          <w:tcPr>
            <w:tcW w:w="5286" w:type="dxa"/>
            <w:tcMar>
              <w:top w:w="100" w:type="dxa"/>
              <w:left w:w="100" w:type="dxa"/>
              <w:bottom w:w="100" w:type="dxa"/>
              <w:right w:w="100" w:type="dxa"/>
            </w:tcMar>
          </w:tcPr>
          <w:p w14:paraId="47114169" w14:textId="3717BB6B" w:rsidR="005B5EAD" w:rsidRPr="00785C54" w:rsidRDefault="004C36B0" w:rsidP="00785C54">
            <w:pPr>
              <w:pStyle w:val="Tablebody"/>
              <w:autoSpaceDE w:val="0"/>
              <w:autoSpaceDN w:val="0"/>
              <w:adjustRightInd w:val="0"/>
              <w:jc w:val="both"/>
              <w:rPr>
                <w:b/>
                <w:szCs w:val="20"/>
              </w:rPr>
            </w:pPr>
            <w:ins w:id="983" w:author="Katharina Schleidt" w:date="2022-08-10T19:58:00Z">
              <w:r w:rsidRPr="004C36B0">
                <w:rPr>
                  <w:szCs w:val="24"/>
                </w:rPr>
                <w:t xml:space="preserve">A </w:t>
              </w:r>
              <w:r w:rsidRPr="00E91BC4">
                <w:rPr>
                  <w:b/>
                  <w:bCs/>
                  <w:szCs w:val="24"/>
                  <w:rPrChange w:id="984" w:author="Katharina Schleidt" w:date="2022-08-13T17:29:00Z">
                    <w:rPr>
                      <w:szCs w:val="24"/>
                    </w:rPr>
                  </w:rPrChange>
                </w:rPr>
                <w:t>Deployment</w:t>
              </w:r>
              <w:r w:rsidRPr="004C36B0">
                <w:rPr>
                  <w:szCs w:val="24"/>
                </w:rPr>
                <w:t xml:space="preserve"> shall be defined as </w:t>
              </w:r>
              <w:r>
                <w:rPr>
                  <w:szCs w:val="24"/>
                </w:rPr>
                <w:t>i</w:t>
              </w:r>
            </w:ins>
            <w:del w:id="985" w:author="Katharina Schleidt" w:date="2022-08-10T19:58:00Z">
              <w:r w:rsidR="005B5EAD" w:rsidRPr="00785C54" w:rsidDel="004C36B0">
                <w:rPr>
                  <w:szCs w:val="24"/>
                </w:rPr>
                <w:delText>I</w:delText>
              </w:r>
            </w:del>
            <w:r w:rsidR="005B5EAD" w:rsidRPr="00785C54">
              <w:rPr>
                <w:szCs w:val="24"/>
              </w:rPr>
              <w:t xml:space="preserve">nformation on the assignment of an </w:t>
            </w:r>
            <w:r w:rsidR="005B5EAD" w:rsidRPr="00785C54">
              <w:rPr>
                <w:b/>
                <w:szCs w:val="24"/>
              </w:rPr>
              <w:t>Observer</w:t>
            </w:r>
            <w:r w:rsidR="005B5EAD" w:rsidRPr="00785C54">
              <w:rPr>
                <w:szCs w:val="24"/>
              </w:rPr>
              <w:t xml:space="preserve"> to a </w:t>
            </w:r>
            <w:r w:rsidR="005B5EAD" w:rsidRPr="00785C54">
              <w:rPr>
                <w:b/>
                <w:szCs w:val="24"/>
              </w:rPr>
              <w:t>Host.</w:t>
            </w:r>
          </w:p>
        </w:tc>
      </w:tr>
    </w:tbl>
    <w:p w14:paraId="4422D141" w14:textId="148D3790"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986" w:author="Katharina Schleidt" w:date="2022-08-10T19:27:00Z"/>
          <w:szCs w:val="24"/>
        </w:rPr>
      </w:pPr>
      <w:commentRangeStart w:id="987"/>
      <w:del w:id="988" w:author="Katharina Schleidt" w:date="2022-08-10T19:27:00Z">
        <w:r w:rsidRPr="00785C54" w:rsidDel="002E12FD">
          <w:rPr>
            <w:szCs w:val="24"/>
          </w:rPr>
          <w:delText>NOTE</w:delText>
        </w:r>
        <w:r w:rsidRPr="00785C54" w:rsidDel="002E12FD">
          <w:rPr>
            <w:szCs w:val="24"/>
          </w:rPr>
          <w:tab/>
          <w:delText>Examples of deployment are:</w:delText>
        </w:r>
        <w:commentRangeEnd w:id="987"/>
        <w:r w:rsidR="008058B6" w:rsidDel="002E12FD">
          <w:rPr>
            <w:rStyle w:val="CommentReference"/>
            <w:rFonts w:eastAsia="MS Mincho"/>
            <w:lang w:eastAsia="ja-JP"/>
          </w:rPr>
          <w:commentReference w:id="987"/>
        </w:r>
      </w:del>
    </w:p>
    <w:p w14:paraId="06C290D2" w14:textId="45C5C9E8"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89" w:author="Katharina Schleidt" w:date="2022-08-10T19:31:00Z">
        <w:r>
          <w:rPr>
            <w:szCs w:val="24"/>
          </w:rPr>
          <w:t>EXAMPLE</w:t>
        </w:r>
      </w:ins>
      <w:ins w:id="990" w:author="Katharina Schleidt" w:date="2022-08-10T19:27:00Z">
        <w:r w:rsidR="002E12FD">
          <w:rPr>
            <w:szCs w:val="24"/>
          </w:rPr>
          <w:t xml:space="preserve"> 1</w:t>
        </w:r>
      </w:ins>
      <w:del w:id="991" w:author="Katharina Schleidt" w:date="2022-08-10T19:27:00Z">
        <w:r w:rsidR="005B5EAD" w:rsidRPr="00785C54" w:rsidDel="002E12FD">
          <w:rPr>
            <w:szCs w:val="24"/>
          </w:rPr>
          <w:delText>a)</w:delText>
        </w:r>
      </w:del>
      <w:r w:rsidR="005B5EAD" w:rsidRPr="00785C54">
        <w:rPr>
          <w:szCs w:val="24"/>
        </w:rPr>
        <w:tab/>
        <w:t>Information regarding a sensor being attached to a pole.</w:t>
      </w:r>
    </w:p>
    <w:p w14:paraId="713A7279" w14:textId="00B653F4"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92" w:author="Katharina Schleidt" w:date="2022-08-10T19:31:00Z">
        <w:r>
          <w:rPr>
            <w:szCs w:val="24"/>
          </w:rPr>
          <w:t xml:space="preserve">EXAMPLE </w:t>
        </w:r>
      </w:ins>
      <w:ins w:id="993" w:author="Katharina Schleidt" w:date="2022-08-10T19:27:00Z">
        <w:r w:rsidR="002E12FD">
          <w:rPr>
            <w:szCs w:val="24"/>
          </w:rPr>
          <w:t>2</w:t>
        </w:r>
      </w:ins>
      <w:del w:id="994" w:author="Katharina Schleidt" w:date="2022-08-10T19:27:00Z">
        <w:r w:rsidR="005B5EAD" w:rsidRPr="00785C54" w:rsidDel="002E12FD">
          <w:rPr>
            <w:szCs w:val="24"/>
          </w:rPr>
          <w:delText>b)</w:delText>
        </w:r>
      </w:del>
      <w:r w:rsidR="005B5EAD" w:rsidRPr="00785C54">
        <w:rPr>
          <w:szCs w:val="24"/>
        </w:rPr>
        <w:tab/>
        <w:t>The monitoring facilities pertaining to an environmental monitoring network.</w:t>
      </w:r>
    </w:p>
    <w:p w14:paraId="6A466FE9" w14:textId="678F6520"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95" w:author="Katharina Schleidt" w:date="2022-08-10T19:31:00Z">
        <w:r>
          <w:rPr>
            <w:szCs w:val="24"/>
          </w:rPr>
          <w:t xml:space="preserve">EXAMPLE </w:t>
        </w:r>
      </w:ins>
      <w:ins w:id="996" w:author="Katharina Schleidt" w:date="2022-08-10T19:27:00Z">
        <w:r w:rsidR="002E12FD">
          <w:rPr>
            <w:szCs w:val="24"/>
          </w:rPr>
          <w:t>3</w:t>
        </w:r>
      </w:ins>
      <w:del w:id="997" w:author="Katharina Schleidt" w:date="2022-08-10T19:27:00Z">
        <w:r w:rsidR="005B5EAD" w:rsidRPr="00785C54" w:rsidDel="002E12FD">
          <w:rPr>
            <w:szCs w:val="24"/>
          </w:rPr>
          <w:delText>c)</w:delText>
        </w:r>
      </w:del>
      <w:r w:rsidR="005B5EAD" w:rsidRPr="00785C54">
        <w:rPr>
          <w:szCs w:val="24"/>
        </w:rPr>
        <w:tab/>
        <w:t>The description of a ship cruise linking a research vessel with a marine network.</w:t>
      </w:r>
    </w:p>
    <w:p w14:paraId="2B402379" w14:textId="146B31C7"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98" w:author="Katharina Schleidt" w:date="2022-08-10T19:31:00Z">
        <w:r>
          <w:rPr>
            <w:szCs w:val="24"/>
          </w:rPr>
          <w:t xml:space="preserve">EXAMPLE </w:t>
        </w:r>
      </w:ins>
      <w:ins w:id="999" w:author="Katharina Schleidt" w:date="2022-08-10T19:27:00Z">
        <w:r w:rsidR="002E12FD">
          <w:rPr>
            <w:szCs w:val="24"/>
          </w:rPr>
          <w:t>4</w:t>
        </w:r>
      </w:ins>
      <w:del w:id="1000" w:author="Katharina Schleidt" w:date="2022-08-10T19:27:00Z">
        <w:r w:rsidR="005B5EAD" w:rsidRPr="00785C54" w:rsidDel="002E12FD">
          <w:rPr>
            <w:szCs w:val="24"/>
          </w:rPr>
          <w:delText>d)</w:delText>
        </w:r>
      </w:del>
      <w:r w:rsidR="005B5EAD" w:rsidRPr="00785C54">
        <w:rPr>
          <w:szCs w:val="24"/>
        </w:rPr>
        <w:tab/>
        <w:t>The participation of a citizen in a citizen-science project involving crowd sensing.</w:t>
      </w:r>
    </w:p>
    <w:p w14:paraId="569DAD0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/Deployment/observer-</w:t>
            </w:r>
            <w:proofErr w:type="spellStart"/>
            <w:r w:rsidRPr="00785C54">
              <w:rPr>
                <w:szCs w:val="24"/>
              </w:rPr>
              <w:t>sem</w:t>
            </w:r>
            <w:proofErr w:type="spellEnd"/>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657E4940"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1001" w:author="Katharina Schleidt" w:date="2022-08-10T19:13:00Z">
              <w:r w:rsidRPr="00785C54" w:rsidDel="002F2035">
                <w:rPr>
                  <w:szCs w:val="24"/>
                </w:rPr>
                <w:delText>SHALL</w:delText>
              </w:r>
            </w:del>
            <w:ins w:id="1002" w:author="Katharina Schleidt" w:date="2022-08-10T19:13:00Z">
              <w:r w:rsidR="002F2035">
                <w:rPr>
                  <w:szCs w:val="24"/>
                </w:rPr>
                <w:t>shall</w:t>
              </w:r>
            </w:ins>
            <w:r w:rsidRPr="00785C54">
              <w:rPr>
                <w:szCs w:val="24"/>
              </w:rPr>
              <w:t xml:space="preserve"> be used.</w:t>
            </w:r>
          </w:p>
        </w:tc>
      </w:tr>
    </w:tbl>
    <w:p w14:paraId="637CA1F3" w14:textId="0C32B6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/Deployment/host-</w:t>
            </w:r>
            <w:proofErr w:type="spellStart"/>
            <w:r w:rsidRPr="00785C54">
              <w:rPr>
                <w:szCs w:val="24"/>
              </w:rPr>
              <w:t>sem</w:t>
            </w:r>
            <w:proofErr w:type="spellEnd"/>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09923BE2"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1003" w:author="Katharina Schleidt" w:date="2022-08-10T19:13:00Z">
              <w:r w:rsidRPr="00785C54" w:rsidDel="002F2035">
                <w:rPr>
                  <w:szCs w:val="24"/>
                </w:rPr>
                <w:delText>SHALL</w:delText>
              </w:r>
            </w:del>
            <w:ins w:id="1004" w:author="Katharina Schleidt" w:date="2022-08-10T19:13:00Z">
              <w:r w:rsidR="002F2035">
                <w:rPr>
                  <w:szCs w:val="24"/>
                </w:rPr>
                <w:t>shall</w:t>
              </w:r>
            </w:ins>
            <w:r w:rsidRPr="00785C54">
              <w:rPr>
                <w:szCs w:val="24"/>
              </w:rPr>
              <w:t xml:space="preserve"> be used</w:t>
            </w:r>
          </w:p>
        </w:tc>
      </w:tr>
    </w:tbl>
    <w:p w14:paraId="68ED0AE1" w14:textId="6C80A935"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Abstract Observation Core</w:t>
      </w:r>
    </w:p>
    <w:p w14:paraId="68C755B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42314B7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 Observation Core Package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40153AF8"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005" w:author="Katharina Schleidt" w:date="2022-08-13T16:37:00Z">
              <w:r w:rsidRPr="00785C54" w:rsidDel="00022C0A">
                <w:rPr>
                  <w:szCs w:val="24"/>
                </w:rPr>
                <w:delText xml:space="preserve">core </w:delText>
              </w:r>
            </w:del>
            <w:ins w:id="1006" w:author="Katharina Schleidt" w:date="2022-08-13T16:37:00Z">
              <w:r w:rsidR="00022C0A">
                <w:rPr>
                  <w:szCs w:val="24"/>
                </w:rPr>
                <w:t>C</w:t>
              </w:r>
              <w:r w:rsidR="00022C0A" w:rsidRPr="00785C54">
                <w:rPr>
                  <w:szCs w:val="24"/>
                </w:rPr>
                <w:t xml:space="preserve">ore </w:t>
              </w:r>
            </w:ins>
            <w:r w:rsidRPr="00785C54">
              <w:rPr>
                <w:szCs w:val="24"/>
              </w:rPr>
              <w:t>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4A53250B" w14:textId="77777777" w:rsidTr="00935FAF">
        <w:trPr>
          <w:jc w:val="center"/>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bl>
    <w:p w14:paraId="3BB2991E" w14:textId="4EF3393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metadata</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c>
          <w:tcPr>
            <w:tcW w:w="5103" w:type="dxa"/>
            <w:tcMar>
              <w:top w:w="100" w:type="dxa"/>
              <w:left w:w="100" w:type="dxa"/>
              <w:bottom w:w="100" w:type="dxa"/>
              <w:right w:w="100" w:type="dxa"/>
            </w:tcMar>
          </w:tcPr>
          <w:p w14:paraId="37E25D93" w14:textId="2491FD03"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w:t>
            </w:r>
            <w:del w:id="1007" w:author="Katharina Schleidt" w:date="2022-08-10T19:13:00Z">
              <w:r w:rsidRPr="00785C54" w:rsidDel="002F2035">
                <w:rPr>
                  <w:szCs w:val="24"/>
                </w:rPr>
                <w:delText>SHALL</w:delText>
              </w:r>
            </w:del>
            <w:ins w:id="1008" w:author="Katharina Schleidt" w:date="2022-08-10T19:13:00Z">
              <w:r w:rsidR="002F2035">
                <w:rPr>
                  <w:szCs w:val="24"/>
                </w:rPr>
                <w:t>shall</w:t>
              </w:r>
            </w:ins>
            <w:r w:rsidRPr="00785C54">
              <w:rPr>
                <w:szCs w:val="24"/>
              </w:rPr>
              <w:t xml:space="preserve"> link to descriptive metadata as commonly understood by communities.</w:t>
            </w:r>
          </w:p>
        </w:tc>
      </w:tr>
    </w:tbl>
    <w:p w14:paraId="309D50EC" w14:textId="2377CBE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009"/>
      <w:r w:rsidRPr="00785C54">
        <w:rPr>
          <w:szCs w:val="24"/>
        </w:rPr>
        <w:t>NOTE</w:t>
      </w:r>
      <w:r w:rsidRPr="00785C54">
        <w:rPr>
          <w:szCs w:val="24"/>
        </w:rPr>
        <w:tab/>
      </w:r>
      <w:ins w:id="1010" w:author="Katharina Schleidt" w:date="2022-08-13T16:01:00Z">
        <w:r w:rsidR="00DD1147" w:rsidRPr="00DD1147">
          <w:rPr>
            <w:szCs w:val="24"/>
          </w:rPr>
          <w:t>When providing metadata, using the classes, attributes and associations explicitly modelled in the OMS greatly improves the interoperability compared to using the generic metadata association to include the same information. Please do not reinvent the wheel.</w:t>
        </w:r>
      </w:ins>
      <w:del w:id="1011" w:author="Katharina Schleidt" w:date="2022-08-13T16:01:00Z">
        <w:r w:rsidRPr="00785C54" w:rsidDel="00DD1147">
          <w:rPr>
            <w:szCs w:val="24"/>
          </w:rPr>
          <w:delText>Attention should be given not to reinvent semantic that is explicitly modelled in the OMS model.</w:delText>
        </w:r>
        <w:commentRangeEnd w:id="1009"/>
        <w:r w:rsidR="008058B6" w:rsidDel="00DD1147">
          <w:rPr>
            <w:rStyle w:val="CommentReference"/>
            <w:rFonts w:eastAsia="MS Mincho"/>
            <w:lang w:eastAsia="ja-JP"/>
          </w:rPr>
          <w:commentReference w:id="1009"/>
        </w:r>
      </w:del>
    </w:p>
    <w:p w14:paraId="1E362CB7"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AbstractObservationCharacteristics</w:t>
      </w:r>
      <w:proofErr w:type="spellEnd"/>
    </w:p>
    <w:p w14:paraId="1F5E227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AbstractObservationCharacteristics</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2CEEA383"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012" w:author="Katharina Schleidt" w:date="2022-08-13T16:37:00Z">
              <w:r w:rsidRPr="00785C54" w:rsidDel="00022C0A">
                <w:rPr>
                  <w:szCs w:val="24"/>
                </w:rPr>
                <w:delText xml:space="preserve">core </w:delText>
              </w:r>
            </w:del>
            <w:ins w:id="1013" w:author="Katharina Schleidt" w:date="2022-08-13T16:37: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AbstractObservationCharacteristics</w:t>
            </w:r>
            <w:proofErr w:type="spellEnd"/>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/type-</w:t>
            </w:r>
            <w:proofErr w:type="spellStart"/>
            <w:r w:rsidRPr="00785C54">
              <w:rPr>
                <w:szCs w:val="24"/>
              </w:rPr>
              <w:t>sem</w:t>
            </w:r>
            <w:proofErr w:type="spellEnd"/>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/parameter-</w:t>
            </w:r>
            <w:proofErr w:type="spellStart"/>
            <w:r w:rsidRPr="00785C54">
              <w:rPr>
                <w:szCs w:val="24"/>
              </w:rPr>
              <w:t>sem</w:t>
            </w:r>
            <w:proofErr w:type="spellEnd"/>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pFoI-sem</w:t>
            </w:r>
            <w:proofErr w:type="spellEnd"/>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uFoI-sem</w:t>
            </w:r>
            <w:proofErr w:type="spellEnd"/>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w:t>
            </w:r>
            <w:proofErr w:type="spellEnd"/>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bl>
    <w:p w14:paraId="2549F438" w14:textId="0E0EC1B5" w:rsidR="00935FAF" w:rsidRPr="00785C54" w:rsidRDefault="00935FAF" w:rsidP="00785C54">
      <w:pPr>
        <w:pStyle w:val="BodyText"/>
      </w:pPr>
      <w:r w:rsidRPr="00785C54">
        <w:t> </w:t>
      </w:r>
      <w:proofErr w:type="spellStart"/>
      <w:ins w:id="1014" w:author="Katharina Schleidt" w:date="2022-08-13T17:38:00Z">
        <w:r w:rsidR="00BE49F6" w:rsidRPr="00785C54">
          <w:rPr>
            <w:szCs w:val="24"/>
          </w:rPr>
          <w:t>AbstractObservationCharacteristics</w:t>
        </w:r>
        <w:proofErr w:type="spellEnd"/>
        <w:r w:rsidR="00BE49F6" w:rsidRPr="00785C54">
          <w:rPr>
            <w:szCs w:val="24"/>
          </w:rPr>
          <w:t xml:space="preserve"> and </w:t>
        </w:r>
        <w:proofErr w:type="spellStart"/>
        <w:r w:rsidR="00BE49F6" w:rsidRPr="00785C54">
          <w:rPr>
            <w:szCs w:val="24"/>
          </w:rPr>
          <w:t>AbstractObservation</w:t>
        </w:r>
        <w:commentRangeStart w:id="1015"/>
        <w:commentRangeEnd w:id="1015"/>
        <w:proofErr w:type="spellEnd"/>
        <w:r w:rsidR="00BE49F6">
          <w:rPr>
            <w:rStyle w:val="CommentReference"/>
            <w:rFonts w:eastAsia="MS Mincho"/>
            <w:lang w:eastAsia="ja-JP"/>
          </w:rPr>
          <w:commentReference w:id="1015"/>
        </w:r>
        <w:r w:rsidR="00BE49F6">
          <w:rPr>
            <w:szCs w:val="24"/>
          </w:rPr>
          <w:t xml:space="preserve"> from </w:t>
        </w:r>
        <w:r w:rsidR="00BE49F6">
          <w:t>t</w:t>
        </w:r>
      </w:ins>
      <w:ins w:id="1016" w:author="Katharina Schleidt" w:date="2022-08-13T17:37:00Z">
        <w:r w:rsidR="00BE49F6" w:rsidRPr="00BE49F6">
          <w:t xml:space="preserve">he </w:t>
        </w:r>
      </w:ins>
      <w:ins w:id="1017" w:author="Katharina Schleidt" w:date="2022-08-13T17:38:00Z">
        <w:r w:rsidR="00BE49F6" w:rsidRPr="00785C54">
          <w:rPr>
            <w:szCs w:val="24"/>
          </w:rPr>
          <w:t xml:space="preserve">Abstract Observation </w:t>
        </w:r>
        <w:r w:rsidR="00BE49F6">
          <w:rPr>
            <w:szCs w:val="24"/>
          </w:rPr>
          <w:t>C</w:t>
        </w:r>
        <w:r w:rsidR="00BE49F6" w:rsidRPr="00785C54">
          <w:rPr>
            <w:szCs w:val="24"/>
          </w:rPr>
          <w:t xml:space="preserve">ore </w:t>
        </w:r>
        <w:r w:rsidR="00BE49F6">
          <w:rPr>
            <w:szCs w:val="24"/>
          </w:rPr>
          <w:t>are</w:t>
        </w:r>
      </w:ins>
      <w:ins w:id="1018" w:author="Katharina Schleidt" w:date="2022-08-13T17:37:00Z">
        <w:r w:rsidR="00BE49F6" w:rsidRPr="00BE49F6">
          <w:t xml:space="preserve"> described as a class diagram in Figure </w:t>
        </w:r>
        <w:r w:rsidR="00BE49F6">
          <w:t>10</w:t>
        </w:r>
        <w:r w:rsidR="00BE49F6" w:rsidRPr="00BE49F6">
          <w:t xml:space="preserve">. The schema is fully described in </w:t>
        </w:r>
      </w:ins>
      <w:ins w:id="1019" w:author="Katharina Schleidt" w:date="2022-08-13T17:38:00Z">
        <w:r w:rsidR="00BE49F6">
          <w:t>9</w:t>
        </w:r>
      </w:ins>
      <w:ins w:id="1020" w:author="Katharina Schleidt" w:date="2022-08-13T17:37:00Z">
        <w:r w:rsidR="00BE49F6" w:rsidRPr="00BE49F6">
          <w:t>.</w:t>
        </w:r>
      </w:ins>
      <w:ins w:id="1021" w:author="Katharina Schleidt" w:date="2022-08-13T17:39:00Z">
        <w:r w:rsidR="00BE49F6">
          <w:t>2 and 9.3</w:t>
        </w:r>
      </w:ins>
      <w:ins w:id="1022" w:author="Katharina Schleidt" w:date="2022-08-13T17:37:00Z">
        <w:r w:rsidR="00BE49F6" w:rsidRPr="00BE49F6">
          <w:t>.</w:t>
        </w:r>
      </w:ins>
    </w:p>
    <w:p w14:paraId="65303244" w14:textId="78EAD9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497744A" wp14:editId="5CDD6271">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p>
    <w:p w14:paraId="0505451B" w14:textId="21B39B13" w:rsidR="005B5EAD" w:rsidRPr="00785C54" w:rsidRDefault="005B5EAD" w:rsidP="00785C54">
      <w:pPr>
        <w:pStyle w:val="Figuretitle"/>
        <w:autoSpaceDE w:val="0"/>
        <w:autoSpaceDN w:val="0"/>
        <w:adjustRightInd w:val="0"/>
        <w:outlineLvl w:val="0"/>
        <w:rPr>
          <w:szCs w:val="24"/>
        </w:rPr>
      </w:pPr>
      <w:commentRangeStart w:id="1023"/>
      <w:r w:rsidRPr="00785C54">
        <w:rPr>
          <w:szCs w:val="24"/>
        </w:rPr>
        <w:t xml:space="preserve">Figure 10 — Context diagram for Abstract Observation </w:t>
      </w:r>
      <w:del w:id="1024" w:author="Katharina Schleidt" w:date="2022-08-13T16:38:00Z">
        <w:r w:rsidRPr="00785C54" w:rsidDel="00022C0A">
          <w:rPr>
            <w:szCs w:val="24"/>
          </w:rPr>
          <w:delText xml:space="preserve">core </w:delText>
        </w:r>
      </w:del>
      <w:ins w:id="1025"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AbstractObservationCharacteristics</w:t>
      </w:r>
      <w:proofErr w:type="spellEnd"/>
      <w:r w:rsidRPr="00785C54">
        <w:rPr>
          <w:szCs w:val="24"/>
        </w:rPr>
        <w:t xml:space="preserve"> and </w:t>
      </w:r>
      <w:proofErr w:type="spellStart"/>
      <w:r w:rsidRPr="00785C54">
        <w:rPr>
          <w:szCs w:val="24"/>
        </w:rPr>
        <w:t>AbstractObservation</w:t>
      </w:r>
      <w:commentRangeEnd w:id="1023"/>
      <w:proofErr w:type="spellEnd"/>
      <w:r w:rsidR="008058B6">
        <w:rPr>
          <w:rStyle w:val="CommentReference"/>
          <w:rFonts w:eastAsia="MS Mincho"/>
          <w:b w:val="0"/>
          <w:lang w:eastAsia="ja-JP"/>
        </w:rPr>
        <w:commentReference w:id="1023"/>
      </w:r>
    </w:p>
    <w:p w14:paraId="0493EC99" w14:textId="77777777" w:rsidR="00C63DF3" w:rsidRPr="00785C54" w:rsidRDefault="00C63DF3" w:rsidP="00785C54">
      <w:pPr>
        <w:pStyle w:val="BodyText"/>
      </w:pPr>
      <w:r w:rsidRPr="00785C54">
        <w:br w:type="page"/>
      </w:r>
    </w:p>
    <w:p w14:paraId="3638CD96" w14:textId="472F81D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Feature type </w:t>
      </w:r>
      <w:proofErr w:type="spellStart"/>
      <w:r w:rsidRPr="00785C54">
        <w:rPr>
          <w:rFonts w:eastAsia="Times New Roman"/>
          <w:szCs w:val="24"/>
        </w:rPr>
        <w:t>AbstractObservationCharacteristics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2E3AEE81" w:rsidR="005B5EAD" w:rsidRPr="00785C54" w:rsidRDefault="004C36B0" w:rsidP="00785C54">
            <w:pPr>
              <w:pStyle w:val="Tablebody"/>
              <w:autoSpaceDE w:val="0"/>
              <w:autoSpaceDN w:val="0"/>
              <w:adjustRightInd w:val="0"/>
              <w:jc w:val="both"/>
              <w:rPr>
                <w:szCs w:val="20"/>
              </w:rPr>
            </w:pPr>
            <w:ins w:id="1026" w:author="Katharina Schleidt" w:date="2022-08-10T19:59:00Z">
              <w:r w:rsidRPr="004C36B0">
                <w:rPr>
                  <w:szCs w:val="24"/>
                </w:rPr>
                <w:t xml:space="preserve">An </w:t>
              </w:r>
              <w:proofErr w:type="spellStart"/>
              <w:r w:rsidRPr="00DA74AC">
                <w:rPr>
                  <w:b/>
                  <w:bCs/>
                  <w:szCs w:val="24"/>
                  <w:rPrChange w:id="1027" w:author="Katharina Schleidt" w:date="2022-08-13T17:05:00Z">
                    <w:rPr>
                      <w:szCs w:val="24"/>
                    </w:rPr>
                  </w:rPrChange>
                </w:rPr>
                <w:t>AbstractObservationCharacteristics</w:t>
              </w:r>
              <w:proofErr w:type="spellEnd"/>
              <w:r w:rsidRPr="004C36B0">
                <w:rPr>
                  <w:szCs w:val="24"/>
                </w:rPr>
                <w:t xml:space="preserve"> shall be defined as </w:t>
              </w:r>
            </w:ins>
            <w:commentRangeStart w:id="1028"/>
            <w:r w:rsidR="005B5EAD" w:rsidRPr="00785C54">
              <w:rPr>
                <w:szCs w:val="24"/>
              </w:rPr>
              <w:t xml:space="preserve">Set of common characteristics used for describing an </w:t>
            </w:r>
            <w:r w:rsidR="005B5EAD" w:rsidRPr="00785C54">
              <w:rPr>
                <w:b/>
                <w:szCs w:val="24"/>
              </w:rPr>
              <w:t>Observation</w:t>
            </w:r>
            <w:r w:rsidR="005B5EAD" w:rsidRPr="00785C54">
              <w:rPr>
                <w:szCs w:val="24"/>
              </w:rPr>
              <w:t xml:space="preserve"> or a collection of Observations.</w:t>
            </w:r>
            <w:commentRangeEnd w:id="1028"/>
            <w:r w:rsidR="008058B6">
              <w:rPr>
                <w:rStyle w:val="CommentReference"/>
                <w:rFonts w:eastAsia="MS Mincho"/>
                <w:lang w:eastAsia="ja-JP"/>
              </w:rPr>
              <w:commentReference w:id="1028"/>
            </w:r>
          </w:p>
        </w:tc>
      </w:tr>
    </w:tbl>
    <w:p w14:paraId="4AD4099D" w14:textId="49F1F95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observationType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/type-</w:t>
            </w:r>
            <w:proofErr w:type="spellStart"/>
            <w:r w:rsidRPr="00785C54">
              <w:rPr>
                <w:szCs w:val="24"/>
              </w:rPr>
              <w:t>sem</w:t>
            </w:r>
            <w:proofErr w:type="spellEnd"/>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proofErr w:type="spellStart"/>
            <w:r w:rsidRPr="00785C54">
              <w:rPr>
                <w:b/>
                <w:szCs w:val="24"/>
              </w:rPr>
              <w:t>AbstractObservationCharacteristics</w:t>
            </w:r>
            <w:proofErr w:type="spellEnd"/>
            <w:r w:rsidRPr="00785C54">
              <w:rPr>
                <w:szCs w:val="24"/>
              </w:rPr>
              <w:t>.</w:t>
            </w:r>
          </w:p>
          <w:p w14:paraId="44FEFABB" w14:textId="75473292"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07557E">
              <w:rPr>
                <w:b/>
                <w:bCs/>
                <w:szCs w:val="24"/>
                <w:rPrChange w:id="1029" w:author="Katharina Schleidt" w:date="2022-08-13T16:34:00Z">
                  <w:rPr>
                    <w:szCs w:val="24"/>
                  </w:rPr>
                </w:rPrChange>
              </w:rPr>
              <w:t>Observation</w:t>
            </w:r>
            <w:r w:rsidRPr="00785C54">
              <w:rPr>
                <w:szCs w:val="24"/>
              </w:rPr>
              <w:t xml:space="preserve"> is provided, the property </w:t>
            </w:r>
            <w:proofErr w:type="spellStart"/>
            <w:proofErr w:type="gramStart"/>
            <w:r w:rsidRPr="00785C54">
              <w:rPr>
                <w:b/>
                <w:szCs w:val="24"/>
              </w:rPr>
              <w:t>observationType:AbstractObservationType</w:t>
            </w:r>
            <w:proofErr w:type="spellEnd"/>
            <w:proofErr w:type="gramEnd"/>
            <w:r w:rsidRPr="00785C54">
              <w:rPr>
                <w:szCs w:val="24"/>
              </w:rPr>
              <w:t xml:space="preserve"> </w:t>
            </w:r>
            <w:del w:id="1030" w:author="Katharina Schleidt" w:date="2022-08-10T19:13:00Z">
              <w:r w:rsidRPr="00785C54" w:rsidDel="002F2035">
                <w:rPr>
                  <w:szCs w:val="24"/>
                </w:rPr>
                <w:delText>SHALL</w:delText>
              </w:r>
            </w:del>
            <w:ins w:id="1031" w:author="Katharina Schleidt" w:date="2022-08-10T19:13:00Z">
              <w:r w:rsidR="002F2035">
                <w:rPr>
                  <w:szCs w:val="24"/>
                </w:rPr>
                <w:t>shall</w:t>
              </w:r>
            </w:ins>
            <w:r w:rsidRPr="00785C54">
              <w:rPr>
                <w:szCs w:val="24"/>
              </w:rPr>
              <w:t xml:space="preserve">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40688B8C"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parameter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proofErr w:type="spellStart"/>
            <w:r w:rsidRPr="00785C54">
              <w:rPr>
                <w:b/>
                <w:szCs w:val="24"/>
              </w:rPr>
              <w:t>AbstractObservationCharacteristics</w:t>
            </w:r>
            <w:proofErr w:type="spellEnd"/>
            <w:r w:rsidRPr="00785C54">
              <w:rPr>
                <w:szCs w:val="24"/>
              </w:rPr>
              <w:t>.</w:t>
            </w:r>
          </w:p>
          <w:p w14:paraId="25DF3201" w14:textId="4026BEC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parameter:NamedValue</w:t>
            </w:r>
            <w:proofErr w:type="spellEnd"/>
            <w:proofErr w:type="gramEnd"/>
            <w:r w:rsidRPr="00785C54">
              <w:rPr>
                <w:szCs w:val="24"/>
              </w:rPr>
              <w:t xml:space="preserve"> </w:t>
            </w:r>
            <w:del w:id="1032" w:author="Katharina Schleidt" w:date="2022-08-10T19:13:00Z">
              <w:r w:rsidRPr="00785C54" w:rsidDel="002F2035">
                <w:rPr>
                  <w:szCs w:val="24"/>
                </w:rPr>
                <w:delText>SHALL</w:delText>
              </w:r>
            </w:del>
            <w:ins w:id="1033" w:author="Katharina Schleidt" w:date="2022-08-10T19:13:00Z">
              <w:r w:rsidR="002F2035">
                <w:rPr>
                  <w:szCs w:val="24"/>
                </w:rPr>
                <w:t>shall</w:t>
              </w:r>
            </w:ins>
            <w:r w:rsidRPr="00785C54">
              <w:rPr>
                <w:szCs w:val="24"/>
              </w:rPr>
              <w:t xml:space="preserve"> be used.</w:t>
            </w:r>
          </w:p>
        </w:tc>
      </w:tr>
    </w:tbl>
    <w:p w14:paraId="5301332A" w14:textId="5C89EA87"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6862A90E" w:rsidR="005B5EAD" w:rsidRPr="00785C54" w:rsidRDefault="005B5EAD" w:rsidP="00785C54">
            <w:pPr>
              <w:pStyle w:val="Tablebody"/>
              <w:autoSpaceDE w:val="0"/>
              <w:autoSpaceDN w:val="0"/>
              <w:adjustRightInd w:val="0"/>
              <w:jc w:val="both"/>
              <w:rPr>
                <w:szCs w:val="20"/>
              </w:rPr>
            </w:pPr>
            <w:r w:rsidRPr="00E91BC4">
              <w:rPr>
                <w:b/>
                <w:bCs/>
                <w:szCs w:val="24"/>
                <w:rPrChange w:id="1034" w:author="Katharina Schleidt" w:date="2022-08-13T17:29:00Z">
                  <w:rPr>
                    <w:szCs w:val="24"/>
                  </w:rPr>
                </w:rPrChange>
              </w:rPr>
              <w:t>Parameter</w:t>
            </w:r>
            <w:r w:rsidRPr="00785C54">
              <w:rPr>
                <w:szCs w:val="24"/>
              </w:rPr>
              <w:t xml:space="preserve"> </w:t>
            </w:r>
            <w:del w:id="1035" w:author="Katharina Schleidt" w:date="2022-08-10T19:15:00Z">
              <w:r w:rsidRPr="00785C54" w:rsidDel="002F2035">
                <w:rPr>
                  <w:szCs w:val="24"/>
                </w:rPr>
                <w:delText>SHOULD</w:delText>
              </w:r>
            </w:del>
            <w:ins w:id="1036" w:author="Katharina Schleidt" w:date="2022-08-10T19:15:00Z">
              <w:r w:rsidR="002F2035">
                <w:rPr>
                  <w:szCs w:val="24"/>
                </w:rPr>
                <w:t>should</w:t>
              </w:r>
            </w:ins>
            <w:r w:rsidRPr="00785C54">
              <w:rPr>
                <w:szCs w:val="24"/>
              </w:rPr>
              <w:t xml:space="preserve"> </w:t>
            </w:r>
            <w:del w:id="1037" w:author="Katharina Schleidt" w:date="2022-08-10T19:16:00Z">
              <w:r w:rsidRPr="00785C54" w:rsidDel="002F2035">
                <w:rPr>
                  <w:szCs w:val="24"/>
                </w:rPr>
                <w:delText xml:space="preserve">NOT </w:delText>
              </w:r>
            </w:del>
            <w:ins w:id="1038" w:author="Katharina Schleidt" w:date="2022-08-10T19:16:00Z">
              <w:r w:rsidR="002F2035">
                <w:rPr>
                  <w:szCs w:val="24"/>
                </w:rPr>
                <w:t xml:space="preserve">not </w:t>
              </w:r>
            </w:ins>
            <w:r w:rsidRPr="00785C54">
              <w:rPr>
                <w:szCs w:val="24"/>
              </w:rPr>
              <w:t xml:space="preserve">be used instead of the procedure to describe the steps performed in order to determine the value of the </w:t>
            </w:r>
            <w:proofErr w:type="spellStart"/>
            <w:r w:rsidRPr="00785C54">
              <w:rPr>
                <w:szCs w:val="24"/>
              </w:rPr>
              <w:t>ObservableProperty</w:t>
            </w:r>
            <w:proofErr w:type="spellEnd"/>
            <w:r w:rsidRPr="00785C54">
              <w:rPr>
                <w:szCs w:val="24"/>
              </w:rPr>
              <w:t>.</w:t>
            </w:r>
          </w:p>
        </w:tc>
      </w:tr>
    </w:tbl>
    <w:p w14:paraId="5E5AE396" w14:textId="0263985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777F9605" w:rsidR="005B5EAD" w:rsidRPr="00785C54" w:rsidRDefault="005B5EAD" w:rsidP="00785C54">
            <w:pPr>
              <w:pStyle w:val="Tablebody"/>
              <w:autoSpaceDE w:val="0"/>
              <w:autoSpaceDN w:val="0"/>
              <w:adjustRightInd w:val="0"/>
              <w:jc w:val="both"/>
              <w:rPr>
                <w:szCs w:val="20"/>
              </w:rPr>
            </w:pPr>
            <w:r w:rsidRPr="00E91BC4">
              <w:rPr>
                <w:b/>
                <w:bCs/>
                <w:szCs w:val="24"/>
                <w:rPrChange w:id="1039" w:author="Katharina Schleidt" w:date="2022-08-13T17:29:00Z">
                  <w:rPr>
                    <w:szCs w:val="24"/>
                  </w:rPr>
                </w:rPrChange>
              </w:rPr>
              <w:t>Parameter</w:t>
            </w:r>
            <w:r w:rsidRPr="00785C54">
              <w:rPr>
                <w:szCs w:val="24"/>
              </w:rPr>
              <w:t xml:space="preserve"> </w:t>
            </w:r>
            <w:del w:id="1040" w:author="Katharina Schleidt" w:date="2022-08-10T19:15:00Z">
              <w:r w:rsidRPr="00785C54" w:rsidDel="002F2035">
                <w:rPr>
                  <w:szCs w:val="24"/>
                </w:rPr>
                <w:delText>SHOULD</w:delText>
              </w:r>
            </w:del>
            <w:ins w:id="1041" w:author="Katharina Schleidt" w:date="2022-08-10T19:15:00Z">
              <w:r w:rsidR="002F2035">
                <w:rPr>
                  <w:szCs w:val="24"/>
                </w:rPr>
                <w:t>should</w:t>
              </w:r>
            </w:ins>
            <w:r w:rsidRPr="00785C54">
              <w:rPr>
                <w:szCs w:val="24"/>
              </w:rPr>
              <w:t xml:space="preserve"> </w:t>
            </w:r>
            <w:del w:id="1042" w:author="Katharina Schleidt" w:date="2022-08-10T19:16:00Z">
              <w:r w:rsidRPr="00785C54" w:rsidDel="002F2035">
                <w:rPr>
                  <w:szCs w:val="24"/>
                </w:rPr>
                <w:delText xml:space="preserve">NOT </w:delText>
              </w:r>
            </w:del>
            <w:ins w:id="1043" w:author="Katharina Schleidt" w:date="2022-08-10T19:16:00Z">
              <w:r w:rsidR="002F2035">
                <w:rPr>
                  <w:szCs w:val="24"/>
                </w:rPr>
                <w:t xml:space="preserve">not </w:t>
              </w:r>
            </w:ins>
            <w:r w:rsidRPr="00785C54">
              <w:rPr>
                <w:szCs w:val="24"/>
              </w:rPr>
              <w:t>be utilized to provide information already contained in the model by existing attributes or associations.</w:t>
            </w:r>
          </w:p>
        </w:tc>
      </w:tr>
    </w:tbl>
    <w:p w14:paraId="770895C5" w14:textId="19103CCE"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044" w:author="Katharina Schleidt" w:date="2022-08-10T19:34:00Z"/>
          <w:szCs w:val="24"/>
        </w:rPr>
      </w:pPr>
      <w:del w:id="1045" w:author="Katharina Schleidt" w:date="2022-08-10T19:34:00Z">
        <w:r w:rsidRPr="00785C54" w:rsidDel="00026AA4">
          <w:rPr>
            <w:szCs w:val="24"/>
          </w:rPr>
          <w:delText>NOTE 1</w:delText>
        </w:r>
        <w:r w:rsidRPr="00785C54" w:rsidDel="00026AA4">
          <w:rPr>
            <w:szCs w:val="24"/>
          </w:rPr>
          <w:tab/>
          <w:delText xml:space="preserve">This might </w:delText>
        </w:r>
      </w:del>
      <w:ins w:id="1046" w:author="REID-JAMOND Alison" w:date="2022-04-04T14:35:00Z">
        <w:del w:id="1047" w:author="Katharina Schleidt" w:date="2022-08-10T19:34:00Z">
          <w:r w:rsidR="008058B6" w:rsidDel="00026AA4">
            <w:rPr>
              <w:szCs w:val="24"/>
            </w:rPr>
            <w:delText>can</w:delText>
          </w:r>
          <w:r w:rsidR="008058B6" w:rsidRPr="00785C54" w:rsidDel="00026AA4">
            <w:rPr>
              <w:szCs w:val="24"/>
            </w:rPr>
            <w:delText xml:space="preserve"> </w:delText>
          </w:r>
        </w:del>
      </w:ins>
      <w:del w:id="1048" w:author="Katharina Schleidt" w:date="2022-08-10T19:34:00Z">
        <w:r w:rsidRPr="00785C54" w:rsidDel="00026AA4">
          <w:rPr>
            <w:szCs w:val="24"/>
          </w:rPr>
          <w:delText>be an environmental parameter, an instrument setting or input, or an event-specific sampling parameter that is not tightly bound to either the feature-of-interest or to the observation procedure.</w:delText>
        </w:r>
      </w:del>
    </w:p>
    <w:p w14:paraId="1F669E61" w14:textId="21694A2C"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049" w:author="Katharina Schleidt" w:date="2022-08-10T19:34:00Z"/>
          <w:szCs w:val="24"/>
        </w:rPr>
      </w:pPr>
      <w:del w:id="1050" w:author="Katharina Schleidt" w:date="2022-08-10T19:34:00Z">
        <w:r w:rsidRPr="00785C54" w:rsidDel="00026AA4">
          <w:rPr>
            <w:szCs w:val="24"/>
          </w:rPr>
          <w:delText>NOTE 2</w:delText>
        </w:r>
        <w:r w:rsidRPr="00785C54" w:rsidDel="00026AA4">
          <w:rPr>
            <w:szCs w:val="24"/>
          </w:rPr>
          <w:tab/>
          <w:delText>Parameters that are tightly bound to the procedure can be recorded as part of the procedure description.</w:delText>
        </w:r>
      </w:del>
    </w:p>
    <w:p w14:paraId="3ED6B3CC"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AbstractObservingProcedure</w:t>
      </w:r>
      <w:proofErr w:type="spellEnd"/>
      <w:r w:rsidRPr="00785C54">
        <w:rPr>
          <w:szCs w:val="24"/>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53E32D03"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051" w:author="Katharina Schleidt" w:date="2022-08-10T19:34:00Z"/>
          <w:szCs w:val="24"/>
        </w:rPr>
      </w:pPr>
      <w:r w:rsidRPr="00785C54">
        <w:rPr>
          <w:szCs w:val="24"/>
        </w:rPr>
        <w:t>EXAMPLE</w:t>
      </w:r>
      <w:r w:rsidRPr="00785C54">
        <w:rPr>
          <w:szCs w:val="24"/>
        </w:rPr>
        <w:tab/>
        <w:t xml:space="preserve">A time sequence of observations of water quality in a well </w:t>
      </w:r>
      <w:del w:id="1052" w:author="Katharina Schleidt" w:date="2022-08-13T16:10:00Z">
        <w:r w:rsidRPr="00785C54" w:rsidDel="009061F0">
          <w:rPr>
            <w:szCs w:val="24"/>
          </w:rPr>
          <w:delText>might</w:delText>
        </w:r>
      </w:del>
      <w:ins w:id="1053" w:author="Katharina Schleidt" w:date="2022-08-13T16:10:00Z">
        <w:r w:rsidR="009061F0">
          <w:rPr>
            <w:szCs w:val="24"/>
          </w:rPr>
          <w:t>can</w:t>
        </w:r>
      </w:ins>
      <w:r w:rsidRPr="00785C54">
        <w:rPr>
          <w:szCs w:val="24"/>
        </w:rPr>
        <w:t xml:space="preserve"> be made at variable depths within the well. While these can be associated with specimens taken from the well at this depth as the features-of-interest, a more common approach is to identify the well itself as the feature-of-interest, and add a “</w:t>
      </w:r>
      <w:proofErr w:type="spellStart"/>
      <w:r w:rsidRPr="00785C54">
        <w:rPr>
          <w:szCs w:val="24"/>
        </w:rPr>
        <w:t>samplingDepth</w:t>
      </w:r>
      <w:proofErr w:type="spellEnd"/>
      <w:r w:rsidRPr="00785C54">
        <w:rPr>
          <w:szCs w:val="24"/>
        </w:rPr>
        <w:t xml:space="preserve">” </w:t>
      </w:r>
      <w:r w:rsidRPr="00785C54">
        <w:rPr>
          <w:szCs w:val="24"/>
        </w:rPr>
        <w:lastRenderedPageBreak/>
        <w:t>parameter to the observation. The sampling depth is of secondary interest compared to the temporal variation of water quality at the site.</w:t>
      </w:r>
    </w:p>
    <w:p w14:paraId="5D47E03D" w14:textId="77777777"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054" w:author="Katharina Schleidt" w:date="2022-08-10T19:34:00Z"/>
          <w:szCs w:val="24"/>
        </w:rPr>
      </w:pPr>
      <w:ins w:id="1055" w:author="Katharina Schleidt" w:date="2022-08-10T19:34:00Z">
        <w:r w:rsidRPr="00785C54">
          <w:rPr>
            <w:szCs w:val="24"/>
          </w:rPr>
          <w:t>NOTE 1</w:t>
        </w:r>
        <w:r w:rsidRPr="00785C54">
          <w:rPr>
            <w:szCs w:val="24"/>
          </w:rPr>
          <w:tab/>
          <w:t xml:space="preserve">This </w:t>
        </w:r>
        <w:r>
          <w:rPr>
            <w:szCs w:val="24"/>
          </w:rPr>
          <w:t>can</w:t>
        </w:r>
        <w:r w:rsidRPr="00785C54">
          <w:rPr>
            <w:szCs w:val="24"/>
          </w:rPr>
          <w:t xml:space="preserve"> be an environmental parameter, an instrument setting or input, or an event-specific sampling parameter that is not tightly bound to either the feature-of-interest or to the observation procedure.</w:t>
        </w:r>
      </w:ins>
    </w:p>
    <w:p w14:paraId="338242C9" w14:textId="2A9DFDDB" w:rsidR="00026AA4" w:rsidRPr="00785C54" w:rsidRDefault="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056" w:author="Katharina Schleidt" w:date="2022-08-10T19:34: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057" w:author="Katharina Schleidt" w:date="2022-08-10T19:34:00Z">
        <w:r w:rsidRPr="00785C54">
          <w:rPr>
            <w:szCs w:val="24"/>
          </w:rPr>
          <w:t>NOTE 2</w:t>
        </w:r>
        <w:r w:rsidRPr="00785C54">
          <w:rPr>
            <w:szCs w:val="24"/>
          </w:rPr>
          <w:tab/>
          <w:t>Parameters that are tightly bound to the procedure can be recorded as part of the procedure description.</w:t>
        </w:r>
      </w:ins>
    </w:p>
    <w:p w14:paraId="52BAB8A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resultQuality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3E7B62E9"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proofErr w:type="spellStart"/>
            <w:proofErr w:type="gramStart"/>
            <w:r w:rsidRPr="00785C54">
              <w:rPr>
                <w:b/>
                <w:szCs w:val="24"/>
              </w:rPr>
              <w:t>resultQuality:Any</w:t>
            </w:r>
            <w:proofErr w:type="spellEnd"/>
            <w:proofErr w:type="gramEnd"/>
            <w:r w:rsidRPr="00785C54">
              <w:rPr>
                <w:szCs w:val="24"/>
              </w:rPr>
              <w:t xml:space="preserve"> </w:t>
            </w:r>
            <w:del w:id="1058" w:author="Katharina Schleidt" w:date="2022-08-10T19:13:00Z">
              <w:r w:rsidRPr="00785C54" w:rsidDel="002F2035">
                <w:rPr>
                  <w:szCs w:val="24"/>
                </w:rPr>
                <w:delText>SHALL</w:delText>
              </w:r>
            </w:del>
            <w:ins w:id="1059" w:author="Katharina Schleidt" w:date="2022-08-10T19:13:00Z">
              <w:r w:rsidR="002F2035">
                <w:rPr>
                  <w:szCs w:val="24"/>
                </w:rPr>
                <w:t>shall</w:t>
              </w:r>
            </w:ins>
            <w:r w:rsidRPr="00785C54">
              <w:rPr>
                <w:szCs w:val="24"/>
              </w:rPr>
              <w:t xml:space="preserve">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1060" w:author="REID-JAMOND Alison" w:date="2022-04-04T14:35:00Z">
        <w:r w:rsidRPr="00785C54" w:rsidDel="008058B6">
          <w:rPr>
            <w:szCs w:val="24"/>
          </w:rPr>
          <w:delText xml:space="preserve">may </w:delText>
        </w:r>
      </w:del>
      <w:ins w:id="1061"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1062" w:author="REID-JAMOND Alison" w:date="2022-04-04T14:35:00Z">
        <w:r w:rsidRPr="00785C54" w:rsidDel="008058B6">
          <w:rPr>
            <w:szCs w:val="24"/>
          </w:rPr>
          <w:delText xml:space="preserve">may </w:delText>
        </w:r>
      </w:del>
      <w:ins w:id="1063"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proximateFeatureOfInterest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pFoI-sem</w:t>
            </w:r>
            <w:proofErr w:type="spellEnd"/>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2256F68E"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proofErr w:type="spellStart"/>
            <w:r w:rsidRPr="00785C54">
              <w:rPr>
                <w:b/>
                <w:szCs w:val="24"/>
              </w:rPr>
              <w:t>proximateFeatureOfInterest</w:t>
            </w:r>
            <w:proofErr w:type="spellEnd"/>
            <w:r w:rsidRPr="00785C54">
              <w:rPr>
                <w:szCs w:val="24"/>
              </w:rPr>
              <w:t xml:space="preserve"> </w:t>
            </w:r>
            <w:del w:id="1064" w:author="Katharina Schleidt" w:date="2022-08-10T19:13:00Z">
              <w:r w:rsidRPr="00785C54" w:rsidDel="002F2035">
                <w:rPr>
                  <w:szCs w:val="24"/>
                </w:rPr>
                <w:delText>SHALL</w:delText>
              </w:r>
            </w:del>
            <w:ins w:id="1065" w:author="Katharina Schleidt" w:date="2022-08-10T19:13:00Z">
              <w:r w:rsidR="002F2035">
                <w:rPr>
                  <w:szCs w:val="24"/>
                </w:rPr>
                <w:t>shall</w:t>
              </w:r>
            </w:ins>
            <w:r w:rsidRPr="00785C54">
              <w:rPr>
                <w:szCs w:val="24"/>
              </w:rPr>
              <w:t xml:space="preserve">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proofErr w:type="spellStart"/>
            <w:r w:rsidRPr="00785C54">
              <w:rPr>
                <w:b/>
                <w:szCs w:val="24"/>
              </w:rPr>
              <w:t>featureOfInterest</w:t>
            </w:r>
            <w:proofErr w:type="spellEnd"/>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measurement process may be performed on an intermediary entity referred to as </w:t>
      </w:r>
      <w:proofErr w:type="spellStart"/>
      <w:r w:rsidRPr="00785C54">
        <w:rPr>
          <w:szCs w:val="24"/>
        </w:rPr>
        <w:t>proximateFeatureOfInterest</w:t>
      </w:r>
      <w:proofErr w:type="spellEnd"/>
      <w:r w:rsidRPr="00785C54">
        <w:rPr>
          <w:szCs w:val="24"/>
        </w:rPr>
        <w:t xml:space="preserve"> that acts as a proxy to the ultimate feature-of-interest that is being observed (measured, estimated or calculated).</w:t>
      </w:r>
    </w:p>
    <w:p w14:paraId="116A51E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ultimateFeatureOfInterest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uFoI-sem</w:t>
            </w:r>
            <w:proofErr w:type="spellEnd"/>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4771D784"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proofErr w:type="spellStart"/>
            <w:r w:rsidRPr="00785C54">
              <w:rPr>
                <w:b/>
                <w:szCs w:val="24"/>
              </w:rPr>
              <w:t>ultimateFeatureOfInterest</w:t>
            </w:r>
            <w:proofErr w:type="spellEnd"/>
            <w:r w:rsidRPr="00785C54">
              <w:rPr>
                <w:szCs w:val="24"/>
              </w:rPr>
              <w:t xml:space="preserve"> </w:t>
            </w:r>
            <w:del w:id="1066" w:author="Katharina Schleidt" w:date="2022-08-10T19:13:00Z">
              <w:r w:rsidRPr="00785C54" w:rsidDel="002F2035">
                <w:rPr>
                  <w:szCs w:val="24"/>
                </w:rPr>
                <w:delText>SHALL</w:delText>
              </w:r>
            </w:del>
            <w:ins w:id="1067" w:author="Katharina Schleidt" w:date="2022-08-10T19:13:00Z">
              <w:r w:rsidR="002F2035">
                <w:rPr>
                  <w:szCs w:val="24"/>
                </w:rPr>
                <w:t>shall</w:t>
              </w:r>
            </w:ins>
            <w:r w:rsidRPr="00785C54">
              <w:rPr>
                <w:szCs w:val="24"/>
              </w:rPr>
              <w:t xml:space="preserve">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proofErr w:type="spellStart"/>
            <w:r w:rsidRPr="00785C54">
              <w:rPr>
                <w:b/>
                <w:szCs w:val="24"/>
              </w:rPr>
              <w:t>featureOfInterest</w:t>
            </w:r>
            <w:proofErr w:type="spellEnd"/>
            <w:r w:rsidRPr="00785C54">
              <w:rPr>
                <w:szCs w:val="24"/>
              </w:rPr>
              <w:t xml:space="preserve"> role.</w:t>
            </w:r>
          </w:p>
        </w:tc>
      </w:tr>
    </w:tbl>
    <w:p w14:paraId="19FE2A2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068" w:author="Katharina Schleidt" w:date="2022-08-10T19:40:00Z"/>
          <w:szCs w:val="24"/>
        </w:rPr>
      </w:pPr>
      <w:moveToRangeStart w:id="1069" w:author="Katharina Schleidt" w:date="2022-08-10T19:40:00Z" w:name="move111052864"/>
      <w:moveTo w:id="1070" w:author="Katharina Schleidt" w:date="2022-08-10T19:40:00Z">
        <w:r w:rsidRPr="00785C54">
          <w:rPr>
            <w:szCs w:val="24"/>
          </w:rPr>
          <w:t>EXAMPLE 1</w:t>
        </w:r>
        <w:r w:rsidRPr="00785C54">
          <w:rPr>
            <w:szCs w:val="24"/>
          </w:rPr>
          <w:tab/>
          <w:t xml:space="preserve">A river, an aquifer, soil layer, outcrop, a butterfly, a survey area, a room, </w:t>
        </w:r>
        <w:commentRangeStart w:id="1071"/>
        <w:r w:rsidRPr="00785C54">
          <w:rPr>
            <w:szCs w:val="24"/>
          </w:rPr>
          <w:t>Abby's car</w:t>
        </w:r>
        <w:commentRangeEnd w:id="1071"/>
        <w:r>
          <w:rPr>
            <w:rStyle w:val="CommentReference"/>
            <w:rFonts w:eastAsia="MS Mincho"/>
            <w:lang w:eastAsia="ja-JP"/>
          </w:rPr>
          <w:commentReference w:id="1071"/>
        </w:r>
        <w:r w:rsidRPr="00785C54">
          <w:rPr>
            <w:szCs w:val="24"/>
          </w:rPr>
          <w:t>, a specific human being, this document</w:t>
        </w:r>
        <w:r>
          <w:rPr>
            <w:szCs w:val="24"/>
          </w:rPr>
          <w:t>.</w:t>
        </w:r>
      </w:moveTo>
    </w:p>
    <w:p w14:paraId="46A4460E"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072" w:author="Katharina Schleidt" w:date="2022-08-10T19:40:00Z"/>
          <w:szCs w:val="24"/>
        </w:rPr>
      </w:pPr>
      <w:moveTo w:id="1073" w:author="Katharina Schleidt" w:date="2022-08-10T19:40:00Z">
        <w:r w:rsidRPr="00785C54">
          <w:rPr>
            <w:szCs w:val="24"/>
          </w:rPr>
          <w:t>EXAMPLE 2</w:t>
        </w:r>
        <w:r w:rsidRPr="00785C54">
          <w:rPr>
            <w:szCs w:val="24"/>
          </w:rPr>
          <w:tab/>
          <w:t xml:space="preserve">To determine the concentrations of chemical compounds in a river, a sample is taken in a predefined location in the river. This sample is taken to a laboratory where the required chemical analysis is done. In this case, the river is the </w:t>
        </w:r>
        <w:proofErr w:type="spellStart"/>
        <w:r w:rsidRPr="00785C54">
          <w:rPr>
            <w:szCs w:val="24"/>
          </w:rPr>
          <w:t>ultimateFeatureOfInterest</w:t>
        </w:r>
        <w:proofErr w:type="spellEnd"/>
        <w:r w:rsidRPr="00785C54">
          <w:rPr>
            <w:szCs w:val="24"/>
          </w:rPr>
          <w:t xml:space="preserve">, while the sample is the </w:t>
        </w:r>
        <w:proofErr w:type="spellStart"/>
        <w:proofErr w:type="gramStart"/>
        <w:r w:rsidRPr="00785C54">
          <w:rPr>
            <w:szCs w:val="24"/>
          </w:rPr>
          <w:t>proximateFeatureOfInterest</w:t>
        </w:r>
        <w:proofErr w:type="spellEnd"/>
        <w:r w:rsidRPr="00785C54">
          <w:rPr>
            <w:szCs w:val="24"/>
          </w:rPr>
          <w:t xml:space="preserve"> .</w:t>
        </w:r>
        <w:proofErr w:type="gramEnd"/>
      </w:moveTo>
    </w:p>
    <w:p w14:paraId="272054CA" w14:textId="74C57C46"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074" w:author="Katharina Schleidt" w:date="2022-08-10T19:40:00Z"/>
          <w:szCs w:val="24"/>
        </w:rPr>
      </w:pPr>
      <w:moveTo w:id="1075" w:author="Katharina Schleidt" w:date="2022-08-10T19:40:00Z">
        <w:r w:rsidRPr="00785C54">
          <w:rPr>
            <w:szCs w:val="24"/>
          </w:rPr>
          <w:t>EXAMPLE 3</w:t>
        </w:r>
        <w:r w:rsidRPr="00785C54">
          <w:rPr>
            <w:szCs w:val="24"/>
          </w:rPr>
          <w:tab/>
          <w:t>Pertaining to document</w:t>
        </w:r>
      </w:moveTo>
      <w:ins w:id="1076" w:author="Katharina Schleidt" w:date="2022-08-13T17:06:00Z">
        <w:r w:rsidR="00DA74AC">
          <w:rPr>
            <w:szCs w:val="24"/>
          </w:rPr>
          <w:t>s</w:t>
        </w:r>
      </w:ins>
      <w:moveTo w:id="1077" w:author="Katharina Schleidt" w:date="2022-08-10T19:40:00Z">
        <w:r w:rsidRPr="00785C54">
          <w:rPr>
            <w:szCs w:val="24"/>
          </w:rPr>
          <w:t xml:space="preserve"> and observations on the consistency thereof, for the Observation “This clause is inconsistent”, the </w:t>
        </w:r>
        <w:proofErr w:type="spellStart"/>
        <w:r w:rsidRPr="00785C54">
          <w:rPr>
            <w:szCs w:val="24"/>
          </w:rPr>
          <w:t>ultimateFeatureOfInterest</w:t>
        </w:r>
        <w:proofErr w:type="spellEnd"/>
        <w:r w:rsidRPr="00785C54">
          <w:rPr>
            <w:szCs w:val="24"/>
          </w:rPr>
          <w:t xml:space="preserve"> is the entire document, while the </w:t>
        </w:r>
        <w:proofErr w:type="spellStart"/>
        <w:r w:rsidRPr="00785C54">
          <w:rPr>
            <w:szCs w:val="24"/>
          </w:rPr>
          <w:t>proximateFeatureOfInterest</w:t>
        </w:r>
        <w:proofErr w:type="spellEnd"/>
        <w:r w:rsidRPr="00785C54">
          <w:rPr>
            <w:szCs w:val="24"/>
          </w:rPr>
          <w:t xml:space="preserve"> is the specific clause being addressed.</w:t>
        </w:r>
      </w:moveTo>
    </w:p>
    <w:p w14:paraId="1E618AB9"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078" w:author="Katharina Schleidt" w:date="2022-08-10T19:40:00Z"/>
          <w:szCs w:val="24"/>
        </w:rPr>
      </w:pPr>
      <w:moveTo w:id="1079" w:author="Katharina Schleidt" w:date="2022-08-10T19:40:00Z">
        <w:r w:rsidRPr="00785C54">
          <w:rPr>
            <w:szCs w:val="24"/>
          </w:rPr>
          <w:lastRenderedPageBreak/>
          <w:t>EXAMPLE 4</w:t>
        </w:r>
        <w:r w:rsidRPr="00785C54">
          <w:rPr>
            <w:szCs w:val="24"/>
          </w:rPr>
          <w:tab/>
          <w:t xml:space="preserve">The determination of the species of the butterfly, in this case the butterfly is the </w:t>
        </w:r>
        <w:proofErr w:type="spellStart"/>
        <w:r w:rsidRPr="00785C54">
          <w:rPr>
            <w:szCs w:val="24"/>
          </w:rPr>
          <w:t>ultimateFeatureOfInterest</w:t>
        </w:r>
        <w:proofErr w:type="spellEnd"/>
        <w:r w:rsidRPr="00785C54">
          <w:rPr>
            <w:szCs w:val="24"/>
          </w:rPr>
          <w:t xml:space="preserve">, no </w:t>
        </w:r>
        <w:proofErr w:type="spellStart"/>
        <w:r w:rsidRPr="00785C54">
          <w:rPr>
            <w:szCs w:val="24"/>
          </w:rPr>
          <w:t>proximateFeatureOfInterest</w:t>
        </w:r>
        <w:proofErr w:type="spellEnd"/>
        <w:r w:rsidRPr="00785C54">
          <w:rPr>
            <w:szCs w:val="24"/>
          </w:rPr>
          <w:t xml:space="preserve"> need be provided.</w:t>
        </w:r>
      </w:moveTo>
    </w:p>
    <w:moveToRangeEnd w:id="1069"/>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1080" w:author="REID-JAMOND Alison" w:date="2022-04-04T14:37:00Z">
        <w:r w:rsidRPr="00785C54" w:rsidDel="008058B6">
          <w:rPr>
            <w:szCs w:val="24"/>
          </w:rPr>
          <w:delText xml:space="preserve">may </w:delText>
        </w:r>
      </w:del>
      <w:ins w:id="1081"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BodyText"/>
        <w:autoSpaceDE w:val="0"/>
        <w:autoSpaceDN w:val="0"/>
        <w:adjustRightInd w:val="0"/>
        <w:rPr>
          <w:szCs w:val="24"/>
        </w:rPr>
      </w:pPr>
      <w:r w:rsidRPr="00785C54">
        <w:rPr>
          <w:szCs w:val="24"/>
        </w:rPr>
        <w:t xml:space="preserve">If in the real world both </w:t>
      </w:r>
      <w:proofErr w:type="spellStart"/>
      <w:r w:rsidRPr="00785C54">
        <w:rPr>
          <w:szCs w:val="24"/>
        </w:rPr>
        <w:t>ultimateFeatureOfInterest</w:t>
      </w:r>
      <w:proofErr w:type="spellEnd"/>
      <w:r w:rsidRPr="00785C54">
        <w:rPr>
          <w:szCs w:val="24"/>
        </w:rPr>
        <w:t xml:space="preserve"> and </w:t>
      </w:r>
      <w:proofErr w:type="spellStart"/>
      <w:r w:rsidRPr="00785C54">
        <w:rPr>
          <w:szCs w:val="24"/>
        </w:rPr>
        <w:t>proximateFeatureOfInterest</w:t>
      </w:r>
      <w:proofErr w:type="spellEnd"/>
      <w:r w:rsidRPr="00785C54">
        <w:rPr>
          <w:szCs w:val="24"/>
        </w:rPr>
        <w:t xml:space="preserve">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w:t>
            </w:r>
            <w:proofErr w:type="spellEnd"/>
          </w:p>
        </w:tc>
        <w:tc>
          <w:tcPr>
            <w:tcW w:w="5103" w:type="dxa"/>
            <w:tcMar>
              <w:top w:w="100" w:type="dxa"/>
              <w:left w:w="100" w:type="dxa"/>
              <w:bottom w:w="100" w:type="dxa"/>
              <w:right w:w="100" w:type="dxa"/>
            </w:tcMar>
          </w:tcPr>
          <w:p w14:paraId="72B8DA63" w14:textId="3154D96E"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w:t>
            </w:r>
            <w:del w:id="1082" w:author="Katharina Schleidt" w:date="2022-08-10T19:15:00Z">
              <w:r w:rsidRPr="00785C54" w:rsidDel="002F2035">
                <w:rPr>
                  <w:szCs w:val="24"/>
                </w:rPr>
                <w:delText>SHOULD</w:delText>
              </w:r>
            </w:del>
            <w:ins w:id="1083" w:author="Katharina Schleidt" w:date="2022-08-10T19:15:00Z">
              <w:r w:rsidR="002F2035">
                <w:rPr>
                  <w:szCs w:val="24"/>
                </w:rPr>
                <w:t>should</w:t>
              </w:r>
            </w:ins>
            <w:r w:rsidRPr="00785C54">
              <w:rPr>
                <w:szCs w:val="24"/>
              </w:rPr>
              <w:t xml:space="preserve"> be provided using the </w:t>
            </w:r>
            <w:proofErr w:type="spellStart"/>
            <w:r w:rsidRPr="00785C54">
              <w:rPr>
                <w:b/>
                <w:szCs w:val="24"/>
              </w:rPr>
              <w:t>ultimateFeatureOfInterest</w:t>
            </w:r>
            <w:proofErr w:type="spellEnd"/>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1084" w:author="REID-JAMOND Alison" w:date="2022-04-04T14:38:00Z">
        <w:r w:rsidRPr="00785C54" w:rsidDel="008058B6">
          <w:rPr>
            <w:szCs w:val="24"/>
          </w:rPr>
          <w:delText>, see</w:delText>
        </w:r>
      </w:del>
      <w:ins w:id="1085" w:author="REID-JAMOND Alison" w:date="2022-04-04T14:38:00Z">
        <w:r w:rsidR="008058B6">
          <w:rPr>
            <w:szCs w:val="24"/>
          </w:rPr>
          <w:t>; see</w:t>
        </w:r>
      </w:ins>
      <w:del w:id="1086"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67A261CF"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087" w:author="Katharina Schleidt" w:date="2022-08-10T19:40:00Z"/>
          <w:szCs w:val="24"/>
        </w:rPr>
      </w:pPr>
      <w:moveFromRangeStart w:id="1088" w:author="Katharina Schleidt" w:date="2022-08-10T19:40:00Z" w:name="move111052864"/>
      <w:moveFrom w:id="1089" w:author="Katharina Schleidt" w:date="2022-08-10T19:40:00Z">
        <w:r w:rsidRPr="00785C54" w:rsidDel="007703D2">
          <w:rPr>
            <w:szCs w:val="24"/>
          </w:rPr>
          <w:t>EXAMPLE 1</w:t>
        </w:r>
        <w:r w:rsidRPr="00785C54" w:rsidDel="007703D2">
          <w:rPr>
            <w:szCs w:val="24"/>
          </w:rPr>
          <w:tab/>
          <w:t xml:space="preserve">A river, an aquifer, soil layer, outcrop, a butterfly, a survey area, a room, </w:t>
        </w:r>
        <w:commentRangeStart w:id="1090"/>
        <w:r w:rsidRPr="00785C54" w:rsidDel="007703D2">
          <w:rPr>
            <w:szCs w:val="24"/>
          </w:rPr>
          <w:t>Abby's car</w:t>
        </w:r>
        <w:commentRangeEnd w:id="1090"/>
        <w:r w:rsidR="00026AA4" w:rsidDel="007703D2">
          <w:rPr>
            <w:rStyle w:val="CommentReference"/>
            <w:rFonts w:eastAsia="MS Mincho"/>
            <w:lang w:eastAsia="ja-JP"/>
          </w:rPr>
          <w:commentReference w:id="1090"/>
        </w:r>
        <w:r w:rsidRPr="00785C54" w:rsidDel="007703D2">
          <w:rPr>
            <w:szCs w:val="24"/>
          </w:rPr>
          <w:t>, a specific human being, this document</w:t>
        </w:r>
        <w:ins w:id="1091" w:author="REID-JAMOND Alison" w:date="2022-04-04T14:38:00Z">
          <w:r w:rsidR="008058B6" w:rsidDel="007703D2">
            <w:rPr>
              <w:szCs w:val="24"/>
            </w:rPr>
            <w:t>.</w:t>
          </w:r>
        </w:ins>
      </w:moveFrom>
    </w:p>
    <w:p w14:paraId="51311E02" w14:textId="0308964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092" w:author="Katharina Schleidt" w:date="2022-08-10T19:40:00Z"/>
          <w:szCs w:val="24"/>
        </w:rPr>
      </w:pPr>
      <w:moveFrom w:id="1093" w:author="Katharina Schleidt" w:date="2022-08-10T19:40:00Z">
        <w:r w:rsidRPr="00785C54" w:rsidDel="007703D2">
          <w:rPr>
            <w:szCs w:val="24"/>
          </w:rPr>
          <w:t>EXAMPLE 2</w:t>
        </w:r>
        <w:r w:rsidRPr="00785C54" w:rsidDel="007703D2">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moveFrom>
    </w:p>
    <w:p w14:paraId="64590452" w14:textId="788CC446"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094" w:author="Katharina Schleidt" w:date="2022-08-10T19:40:00Z"/>
          <w:szCs w:val="24"/>
        </w:rPr>
      </w:pPr>
      <w:moveFrom w:id="1095" w:author="Katharina Schleidt" w:date="2022-08-10T19:40:00Z">
        <w:r w:rsidRPr="00785C54" w:rsidDel="007703D2">
          <w:rPr>
            <w:szCs w:val="24"/>
          </w:rPr>
          <w:t>EXAMPLE 3</w:t>
        </w:r>
        <w:r w:rsidRPr="00785C54" w:rsidDel="007703D2">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moveFrom>
    </w:p>
    <w:p w14:paraId="4607B693" w14:textId="3DFF8AF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096" w:author="Katharina Schleidt" w:date="2022-08-10T19:40:00Z"/>
          <w:szCs w:val="24"/>
        </w:rPr>
      </w:pPr>
      <w:moveFrom w:id="1097" w:author="Katharina Schleidt" w:date="2022-08-10T19:40:00Z">
        <w:r w:rsidRPr="00785C54" w:rsidDel="007703D2">
          <w:rPr>
            <w:szCs w:val="24"/>
          </w:rPr>
          <w:t>EXAMPLE 4</w:t>
        </w:r>
        <w:r w:rsidRPr="00785C54" w:rsidDel="007703D2">
          <w:rPr>
            <w:szCs w:val="24"/>
          </w:rPr>
          <w:tab/>
          <w:t>The determination of the species of the butterfly, in this case the butterfly is the ultimateFeatureOfInterest, no proximateFeatureOfInterest need be provided.</w:t>
        </w:r>
      </w:moveFrom>
    </w:p>
    <w:moveFromRangeEnd w:id="1088"/>
    <w:p w14:paraId="30F3F7C0"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AbstractObservation</w:t>
      </w:r>
      <w:proofErr w:type="spellEnd"/>
    </w:p>
    <w:p w14:paraId="1A744C2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3C8A5520"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098" w:author="Katharina Schleidt" w:date="2022-08-13T16:38:00Z">
              <w:r w:rsidRPr="00785C54" w:rsidDel="00022C0A">
                <w:rPr>
                  <w:szCs w:val="24"/>
                </w:rPr>
                <w:delText xml:space="preserve">core </w:delText>
              </w:r>
            </w:del>
            <w:ins w:id="1099"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w:t>
            </w:r>
            <w:proofErr w:type="spellEnd"/>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observationType-sem</w:t>
            </w:r>
            <w:proofErr w:type="spellEnd"/>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resultTime</w:t>
            </w:r>
            <w:proofErr w:type="spellEnd"/>
            <w:r w:rsidRPr="00785C54">
              <w:rPr>
                <w:szCs w:val="24"/>
              </w:rPr>
              <w:t>-type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featureOfInterest</w:t>
            </w:r>
            <w:proofErr w:type="spellEnd"/>
            <w:r w:rsidRPr="00785C54">
              <w:rPr>
                <w:szCs w:val="24"/>
              </w:rPr>
              <w: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parameterName</w:t>
            </w:r>
            <w:proofErr w:type="spellEnd"/>
            <w:r w:rsidRPr="00785C54">
              <w:rPr>
                <w:szCs w:val="24"/>
              </w:rPr>
              <w:t>-card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observerhost</w:t>
            </w:r>
            <w:proofErr w:type="spellEnd"/>
            <w:r w:rsidRPr="00785C54">
              <w:rPr>
                <w:szCs w:val="24"/>
              </w:rPr>
              <w: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observedProperty</w:t>
            </w:r>
            <w:proofErr w:type="spellEnd"/>
            <w:r w:rsidRPr="00785C54">
              <w:rPr>
                <w:szCs w:val="24"/>
              </w:rPr>
              <w:t>-con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observingProcedure</w:t>
            </w:r>
            <w:proofErr w:type="spellEnd"/>
            <w:r w:rsidRPr="00785C54">
              <w:rPr>
                <w:szCs w:val="24"/>
              </w:rPr>
              <w:t>-con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r>
    </w:tbl>
    <w:p w14:paraId="5BB6E070" w14:textId="39E1512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w:t>
      </w:r>
      <w:proofErr w:type="spellStart"/>
      <w:r w:rsidRPr="00785C54">
        <w:rPr>
          <w:rFonts w:eastAsia="Times New Roman"/>
          <w:szCs w:val="24"/>
        </w:rPr>
        <w:t>observationType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observationType-sem</w:t>
            </w:r>
            <w:proofErr w:type="spellEnd"/>
          </w:p>
        </w:tc>
        <w:tc>
          <w:tcPr>
            <w:tcW w:w="5474" w:type="dxa"/>
            <w:tcMar>
              <w:top w:w="100" w:type="dxa"/>
              <w:left w:w="100" w:type="dxa"/>
              <w:bottom w:w="100" w:type="dxa"/>
              <w:right w:w="100" w:type="dxa"/>
            </w:tcMar>
          </w:tcPr>
          <w:p w14:paraId="247C6710" w14:textId="77F128D9" w:rsidR="005B5EAD" w:rsidRPr="00785C54" w:rsidRDefault="005B5EAD" w:rsidP="00785C54">
            <w:pPr>
              <w:pStyle w:val="Tablebody"/>
              <w:autoSpaceDE w:val="0"/>
              <w:autoSpaceDN w:val="0"/>
              <w:adjustRightInd w:val="0"/>
              <w:jc w:val="both"/>
              <w:rPr>
                <w:szCs w:val="20"/>
              </w:rPr>
            </w:pPr>
            <w:commentRangeStart w:id="1100"/>
            <w:r w:rsidRPr="00785C54">
              <w:rPr>
                <w:szCs w:val="24"/>
              </w:rPr>
              <w:t>If information on the type of</w:t>
            </w:r>
            <w:r w:rsidRPr="00D612AA">
              <w:rPr>
                <w:b/>
                <w:bCs/>
                <w:szCs w:val="24"/>
                <w:rPrChange w:id="1101" w:author="Katharina Schleidt" w:date="2022-08-13T17:07:00Z">
                  <w:rPr>
                    <w:szCs w:val="24"/>
                  </w:rPr>
                </w:rPrChange>
              </w:rPr>
              <w:t xml:space="preserve"> Observation</w:t>
            </w:r>
            <w:r w:rsidRPr="00785C54">
              <w:rPr>
                <w:szCs w:val="24"/>
              </w:rPr>
              <w:t xml:space="preserve"> is provided, the constraints defined in the referenced </w:t>
            </w:r>
            <w:proofErr w:type="spellStart"/>
            <w:r w:rsidRPr="00785C54">
              <w:rPr>
                <w:szCs w:val="24"/>
              </w:rPr>
              <w:t>codelist</w:t>
            </w:r>
            <w:proofErr w:type="spellEnd"/>
            <w:r w:rsidRPr="00785C54">
              <w:rPr>
                <w:szCs w:val="24"/>
              </w:rPr>
              <w:t xml:space="preserve"> </w:t>
            </w:r>
            <w:del w:id="1102" w:author="Katharina Schleidt" w:date="2022-08-10T19:13:00Z">
              <w:r w:rsidRPr="00785C54" w:rsidDel="002F2035">
                <w:rPr>
                  <w:szCs w:val="24"/>
                </w:rPr>
                <w:delText>SHALL</w:delText>
              </w:r>
            </w:del>
            <w:ins w:id="1103" w:author="Katharina Schleidt" w:date="2022-08-10T19:13:00Z">
              <w:r w:rsidR="002F2035">
                <w:rPr>
                  <w:szCs w:val="24"/>
                </w:rPr>
                <w:t>shall</w:t>
              </w:r>
            </w:ins>
            <w:r w:rsidRPr="00785C54">
              <w:rPr>
                <w:szCs w:val="24"/>
              </w:rPr>
              <w:t xml:space="preserve"> be used.</w:t>
            </w:r>
            <w:commentRangeEnd w:id="1100"/>
            <w:r w:rsidR="008058B6">
              <w:rPr>
                <w:rStyle w:val="CommentReference"/>
                <w:rFonts w:eastAsia="MS Mincho"/>
                <w:lang w:eastAsia="ja-JP"/>
              </w:rPr>
              <w:commentReference w:id="1100"/>
            </w:r>
          </w:p>
        </w:tc>
      </w:tr>
    </w:tbl>
    <w:p w14:paraId="4E20102B" w14:textId="56BC614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Constraint </w:t>
      </w:r>
      <w:proofErr w:type="spellStart"/>
      <w:r w:rsidRPr="00785C54">
        <w:rPr>
          <w:rFonts w:eastAsia="Times New Roman"/>
          <w:szCs w:val="24"/>
        </w:rPr>
        <w:t>resultTime</w:t>
      </w:r>
      <w:proofErr w:type="spellEnd"/>
      <w:r w:rsidRPr="00785C54">
        <w:rPr>
          <w:rFonts w:eastAsia="Times New Roman"/>
          <w:szCs w:val="24"/>
        </w:rPr>
        <w:t xml:space="preserve"> instant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resultTime</w:t>
            </w:r>
            <w:proofErr w:type="spellEnd"/>
            <w:r w:rsidRPr="00785C54">
              <w:rPr>
                <w:szCs w:val="24"/>
              </w:rPr>
              <w:t>-type</w:t>
            </w:r>
          </w:p>
        </w:tc>
        <w:tc>
          <w:tcPr>
            <w:tcW w:w="5474" w:type="dxa"/>
            <w:tcMar>
              <w:top w:w="100" w:type="dxa"/>
              <w:left w:w="100" w:type="dxa"/>
              <w:bottom w:w="100" w:type="dxa"/>
              <w:right w:w="100" w:type="dxa"/>
            </w:tcMar>
          </w:tcPr>
          <w:p w14:paraId="723F1EA3" w14:textId="46223B6A"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proofErr w:type="spellStart"/>
            <w:r w:rsidRPr="00785C54">
              <w:rPr>
                <w:b/>
                <w:szCs w:val="24"/>
              </w:rPr>
              <w:t>resultTime</w:t>
            </w:r>
            <w:proofErr w:type="spellEnd"/>
            <w:r w:rsidRPr="00785C54">
              <w:rPr>
                <w:szCs w:val="24"/>
              </w:rPr>
              <w:t xml:space="preserve"> attribute </w:t>
            </w:r>
            <w:del w:id="1104" w:author="Katharina Schleidt" w:date="2022-08-10T19:13:00Z">
              <w:r w:rsidRPr="00785C54" w:rsidDel="002F2035">
                <w:rPr>
                  <w:szCs w:val="24"/>
                </w:rPr>
                <w:delText>SHALL</w:delText>
              </w:r>
            </w:del>
            <w:ins w:id="1105" w:author="Katharina Schleidt" w:date="2022-08-10T19:13:00Z">
              <w:r w:rsidR="002F2035">
                <w:rPr>
                  <w:szCs w:val="24"/>
                </w:rPr>
                <w:t>shall</w:t>
              </w:r>
            </w:ins>
            <w:r w:rsidRPr="00785C54">
              <w:rPr>
                <w:szCs w:val="24"/>
              </w:rPr>
              <w:t xml:space="preserve"> be of type </w:t>
            </w:r>
            <w:proofErr w:type="spellStart"/>
            <w:r w:rsidRPr="00785C54">
              <w:rPr>
                <w:b/>
                <w:szCs w:val="24"/>
              </w:rPr>
              <w:t>TM_Instant</w:t>
            </w:r>
            <w:proofErr w:type="spellEnd"/>
            <w:r w:rsidRPr="00785C54">
              <w:rPr>
                <w:szCs w:val="24"/>
              </w:rPr>
              <w:t>.</w:t>
            </w:r>
          </w:p>
        </w:tc>
      </w:tr>
    </w:tbl>
    <w:p w14:paraId="627AF820" w14:textId="11C7A71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parameter unique name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parameterName</w:t>
            </w:r>
            <w:proofErr w:type="spellEnd"/>
            <w:r w:rsidRPr="00785C54">
              <w:rPr>
                <w:szCs w:val="24"/>
              </w:rPr>
              <w:t>-card</w:t>
            </w:r>
          </w:p>
        </w:tc>
        <w:tc>
          <w:tcPr>
            <w:tcW w:w="5481" w:type="dxa"/>
            <w:tcMar>
              <w:top w:w="100" w:type="dxa"/>
              <w:left w:w="100" w:type="dxa"/>
              <w:bottom w:w="100" w:type="dxa"/>
              <w:right w:w="100" w:type="dxa"/>
            </w:tcMar>
          </w:tcPr>
          <w:p w14:paraId="568EDA03" w14:textId="3365F27C"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 xml:space="preserve">parameter </w:t>
            </w:r>
            <w:proofErr w:type="spellStart"/>
            <w:r w:rsidRPr="00785C54">
              <w:rPr>
                <w:b/>
                <w:szCs w:val="24"/>
              </w:rPr>
              <w:t>NamedValue</w:t>
            </w:r>
            <w:proofErr w:type="spellEnd"/>
            <w:r w:rsidRPr="00785C54">
              <w:rPr>
                <w:szCs w:val="24"/>
              </w:rPr>
              <w:t xml:space="preserve"> </w:t>
            </w:r>
            <w:del w:id="1106" w:author="Katharina Schleidt" w:date="2022-08-10T19:13:00Z">
              <w:r w:rsidRPr="00785C54" w:rsidDel="002F2035">
                <w:rPr>
                  <w:szCs w:val="24"/>
                </w:rPr>
                <w:delText>SHALL</w:delText>
              </w:r>
            </w:del>
            <w:ins w:id="1107" w:author="Katharina Schleidt" w:date="2022-08-10T19:13:00Z">
              <w:r w:rsidR="002F2035">
                <w:rPr>
                  <w:szCs w:val="24"/>
                </w:rPr>
                <w:t>shall</w:t>
              </w:r>
            </w:ins>
            <w:r w:rsidRPr="00785C54">
              <w:rPr>
                <w:szCs w:val="24"/>
              </w:rPr>
              <w:t xml:space="preserve">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proximate or ultimate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featureOfInterest</w:t>
            </w:r>
            <w:proofErr w:type="spellEnd"/>
            <w:r w:rsidRPr="00785C54">
              <w:rPr>
                <w:szCs w:val="24"/>
              </w:rPr>
              <w:t>-con</w:t>
            </w:r>
          </w:p>
        </w:tc>
        <w:tc>
          <w:tcPr>
            <w:tcW w:w="5245" w:type="dxa"/>
            <w:tcMar>
              <w:top w:w="100" w:type="dxa"/>
              <w:left w:w="100" w:type="dxa"/>
              <w:bottom w:w="100" w:type="dxa"/>
              <w:right w:w="100" w:type="dxa"/>
            </w:tcMar>
          </w:tcPr>
          <w:p w14:paraId="611D1A24" w14:textId="386C9B1D" w:rsidR="005B5EAD" w:rsidRPr="00785C54" w:rsidRDefault="008058B6" w:rsidP="00785C54">
            <w:pPr>
              <w:pStyle w:val="Tablebody"/>
              <w:autoSpaceDE w:val="0"/>
              <w:autoSpaceDN w:val="0"/>
              <w:adjustRightInd w:val="0"/>
              <w:jc w:val="both"/>
              <w:rPr>
                <w:szCs w:val="20"/>
              </w:rPr>
            </w:pPr>
            <w:ins w:id="1108" w:author="REID-JAMOND Alison" w:date="2022-04-04T14:39:00Z">
              <w:r>
                <w:rPr>
                  <w:szCs w:val="24"/>
                </w:rPr>
                <w:t>A</w:t>
              </w:r>
            </w:ins>
            <w:del w:id="1109" w:author="REID-JAMOND Alison" w:date="2022-04-04T14:39:00Z">
              <w:r w:rsidR="005B5EAD" w:rsidRPr="00785C54" w:rsidDel="008058B6">
                <w:rPr>
                  <w:szCs w:val="24"/>
                </w:rPr>
                <w:delText>a</w:delText>
              </w:r>
            </w:del>
            <w:r w:rsidR="005B5EAD" w:rsidRPr="00785C54">
              <w:rPr>
                <w:szCs w:val="24"/>
              </w:rPr>
              <w:t xml:space="preserve">t least one </w:t>
            </w:r>
            <w:proofErr w:type="spellStart"/>
            <w:r w:rsidR="005B5EAD" w:rsidRPr="00785C54">
              <w:rPr>
                <w:b/>
                <w:szCs w:val="24"/>
              </w:rPr>
              <w:t>proximateFeatureOfInterest</w:t>
            </w:r>
            <w:proofErr w:type="spellEnd"/>
            <w:r w:rsidR="005B5EAD" w:rsidRPr="00785C54">
              <w:rPr>
                <w:szCs w:val="24"/>
              </w:rPr>
              <w:t xml:space="preserve"> or </w:t>
            </w:r>
            <w:proofErr w:type="spellStart"/>
            <w:r w:rsidR="005B5EAD" w:rsidRPr="00785C54">
              <w:rPr>
                <w:b/>
                <w:szCs w:val="24"/>
              </w:rPr>
              <w:t>ultimateFeatureOfInterest</w:t>
            </w:r>
            <w:proofErr w:type="spellEnd"/>
            <w:r w:rsidR="005B5EAD" w:rsidRPr="00785C54">
              <w:rPr>
                <w:szCs w:val="24"/>
              </w:rPr>
              <w:t xml:space="preserve"> </w:t>
            </w:r>
            <w:del w:id="1110" w:author="Katharina Schleidt" w:date="2022-08-10T19:13:00Z">
              <w:r w:rsidR="005B5EAD" w:rsidRPr="00785C54" w:rsidDel="002F2035">
                <w:rPr>
                  <w:szCs w:val="24"/>
                </w:rPr>
                <w:delText>SHALL</w:delText>
              </w:r>
            </w:del>
            <w:ins w:id="1111" w:author="Katharina Schleidt" w:date="2022-08-10T19:13:00Z">
              <w:r w:rsidR="002F2035">
                <w:rPr>
                  <w:szCs w:val="24"/>
                </w:rPr>
                <w:t>shall</w:t>
              </w:r>
            </w:ins>
            <w:r w:rsidR="005B5EAD" w:rsidRPr="00785C54">
              <w:rPr>
                <w:szCs w:val="24"/>
              </w:rPr>
              <w:t xml:space="preserve"> be given.</w:t>
            </w:r>
          </w:p>
        </w:tc>
      </w:tr>
    </w:tbl>
    <w:p w14:paraId="3C6307BD" w14:textId="2EF55E0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Observer or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observerhost</w:t>
            </w:r>
            <w:proofErr w:type="spellEnd"/>
            <w:r w:rsidRPr="00785C54">
              <w:rPr>
                <w:szCs w:val="24"/>
              </w:rPr>
              <w:t>-con</w:t>
            </w:r>
          </w:p>
        </w:tc>
        <w:tc>
          <w:tcPr>
            <w:tcW w:w="5103" w:type="dxa"/>
            <w:tcMar>
              <w:top w:w="100" w:type="dxa"/>
              <w:left w:w="100" w:type="dxa"/>
              <w:bottom w:w="100" w:type="dxa"/>
              <w:right w:w="100" w:type="dxa"/>
            </w:tcMar>
          </w:tcPr>
          <w:p w14:paraId="2C5E63D9" w14:textId="2CD971F4"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1112" w:author="Katharina Schleidt" w:date="2022-08-10T19:13:00Z">
              <w:r w:rsidRPr="00785C54" w:rsidDel="002F2035">
                <w:rPr>
                  <w:szCs w:val="24"/>
                </w:rPr>
                <w:delText>SHALL</w:delText>
              </w:r>
            </w:del>
            <w:ins w:id="1113" w:author="Katharina Schleidt" w:date="2022-08-10T19:13:00Z">
              <w:r w:rsidR="002F2035">
                <w:rPr>
                  <w:szCs w:val="24"/>
                </w:rPr>
                <w:t>shall</w:t>
              </w:r>
            </w:ins>
            <w:r w:rsidRPr="00785C54">
              <w:rPr>
                <w:szCs w:val="24"/>
              </w:rPr>
              <w:t xml:space="preserve"> be provided</w:t>
            </w:r>
          </w:p>
        </w:tc>
      </w:tr>
    </w:tbl>
    <w:p w14:paraId="5F026AE8" w14:textId="347342D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w:t>
      </w:r>
      <w:proofErr w:type="spellStart"/>
      <w:r w:rsidRPr="00785C54">
        <w:rPr>
          <w:rFonts w:eastAsia="Times New Roman"/>
          <w:szCs w:val="24"/>
        </w:rPr>
        <w:t>ObservableProperty</w:t>
      </w:r>
      <w:proofErr w:type="spellEnd"/>
      <w:r w:rsidRPr="00785C54">
        <w:rPr>
          <w:rFonts w:eastAsia="Times New Roman"/>
          <w:szCs w:val="24"/>
        </w:rPr>
        <w:t xml:space="preserve"> characteristic associated with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observedProperty</w:t>
            </w:r>
            <w:proofErr w:type="spellEnd"/>
            <w:r w:rsidRPr="00785C54">
              <w:rPr>
                <w:szCs w:val="24"/>
              </w:rPr>
              <w:t>-con</w:t>
            </w:r>
          </w:p>
        </w:tc>
        <w:tc>
          <w:tcPr>
            <w:tcW w:w="5103" w:type="dxa"/>
            <w:tcMar>
              <w:top w:w="100" w:type="dxa"/>
              <w:left w:w="100" w:type="dxa"/>
              <w:bottom w:w="100" w:type="dxa"/>
              <w:right w:w="100" w:type="dxa"/>
            </w:tcMar>
          </w:tcPr>
          <w:p w14:paraId="34CE2CD1" w14:textId="3722B05E" w:rsidR="005B5EAD" w:rsidRPr="00785C54" w:rsidRDefault="005B5EAD" w:rsidP="00785C54">
            <w:pPr>
              <w:pStyle w:val="Tablebody"/>
              <w:autoSpaceDE w:val="0"/>
              <w:autoSpaceDN w:val="0"/>
              <w:adjustRightInd w:val="0"/>
              <w:jc w:val="both"/>
              <w:rPr>
                <w:b/>
                <w:szCs w:val="20"/>
              </w:rPr>
            </w:pPr>
            <w:r w:rsidRPr="00785C54">
              <w:rPr>
                <w:szCs w:val="24"/>
              </w:rPr>
              <w:t xml:space="preserve">The </w:t>
            </w:r>
            <w:proofErr w:type="spellStart"/>
            <w:r w:rsidRPr="00785C54">
              <w:rPr>
                <w:b/>
                <w:szCs w:val="24"/>
              </w:rPr>
              <w:t>ObservableProperty</w:t>
            </w:r>
            <w:proofErr w:type="spellEnd"/>
            <w:r w:rsidRPr="00785C54">
              <w:rPr>
                <w:szCs w:val="24"/>
              </w:rPr>
              <w:t xml:space="preserve"> referenced by </w:t>
            </w:r>
            <w:proofErr w:type="spellStart"/>
            <w:r w:rsidRPr="00785C54">
              <w:rPr>
                <w:b/>
                <w:szCs w:val="24"/>
              </w:rPr>
              <w:t>observedProperty</w:t>
            </w:r>
            <w:proofErr w:type="spellEnd"/>
            <w:r w:rsidRPr="00785C54">
              <w:rPr>
                <w:szCs w:val="24"/>
              </w:rPr>
              <w:t xml:space="preserve"> </w:t>
            </w:r>
            <w:del w:id="1114" w:author="Katharina Schleidt" w:date="2022-08-10T19:13:00Z">
              <w:r w:rsidRPr="00785C54" w:rsidDel="002F2035">
                <w:rPr>
                  <w:szCs w:val="24"/>
                </w:rPr>
                <w:delText>SHALL</w:delText>
              </w:r>
            </w:del>
            <w:ins w:id="1115" w:author="Katharina Schleidt" w:date="2022-08-10T19:13:00Z">
              <w:r w:rsidR="002F2035">
                <w:rPr>
                  <w:szCs w:val="24"/>
                </w:rPr>
                <w:t>shall</w:t>
              </w:r>
            </w:ins>
            <w:r w:rsidRPr="00785C54">
              <w:rPr>
                <w:szCs w:val="24"/>
              </w:rPr>
              <w:t xml:space="preserve"> correspond to a characteristic associated with the </w:t>
            </w:r>
            <w:proofErr w:type="spellStart"/>
            <w:r w:rsidRPr="00785C54">
              <w:rPr>
                <w:b/>
                <w:szCs w:val="24"/>
              </w:rPr>
              <w:t>featureOfInterest</w:t>
            </w:r>
            <w:proofErr w:type="spellEnd"/>
          </w:p>
        </w:tc>
      </w:tr>
    </w:tbl>
    <w:p w14:paraId="3032EE7F" w14:textId="268CBE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suitable </w:t>
      </w:r>
      <w:proofErr w:type="spellStart"/>
      <w:r w:rsidRPr="00785C54">
        <w:rPr>
          <w:rFonts w:eastAsia="Times New Roman"/>
          <w:szCs w:val="24"/>
        </w:rPr>
        <w:t>ObservableProperty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observingProcedure</w:t>
            </w:r>
            <w:proofErr w:type="spellEnd"/>
            <w:r w:rsidRPr="00785C54">
              <w:rPr>
                <w:szCs w:val="24"/>
              </w:rPr>
              <w:t>-con</w:t>
            </w:r>
          </w:p>
        </w:tc>
        <w:tc>
          <w:tcPr>
            <w:tcW w:w="5103" w:type="dxa"/>
            <w:tcMar>
              <w:top w:w="100" w:type="dxa"/>
              <w:left w:w="100" w:type="dxa"/>
              <w:bottom w:w="100" w:type="dxa"/>
              <w:right w:w="100" w:type="dxa"/>
            </w:tcMar>
          </w:tcPr>
          <w:p w14:paraId="7D2E4BDD" w14:textId="1889E80F" w:rsidR="005B5EAD" w:rsidRPr="00785C54" w:rsidRDefault="005B5EAD" w:rsidP="00785C54">
            <w:pPr>
              <w:pStyle w:val="Tablebody"/>
              <w:autoSpaceDE w:val="0"/>
              <w:autoSpaceDN w:val="0"/>
              <w:adjustRightInd w:val="0"/>
              <w:jc w:val="both"/>
              <w:rPr>
                <w:szCs w:val="20"/>
              </w:rPr>
            </w:pPr>
            <w:r w:rsidRPr="00785C54">
              <w:rPr>
                <w:szCs w:val="24"/>
              </w:rPr>
              <w:t xml:space="preserve">The </w:t>
            </w:r>
            <w:proofErr w:type="spellStart"/>
            <w:r w:rsidRPr="00785C54">
              <w:rPr>
                <w:b/>
                <w:szCs w:val="24"/>
              </w:rPr>
              <w:t>ObservingProcedure</w:t>
            </w:r>
            <w:proofErr w:type="spellEnd"/>
            <w:r w:rsidRPr="00785C54">
              <w:rPr>
                <w:szCs w:val="24"/>
              </w:rPr>
              <w:t xml:space="preserve"> referenced by </w:t>
            </w:r>
            <w:r w:rsidRPr="00785C54">
              <w:rPr>
                <w:b/>
                <w:szCs w:val="24"/>
              </w:rPr>
              <w:t>procedure</w:t>
            </w:r>
            <w:r w:rsidRPr="00785C54">
              <w:rPr>
                <w:szCs w:val="24"/>
              </w:rPr>
              <w:t xml:space="preserve"> </w:t>
            </w:r>
            <w:del w:id="1116" w:author="Katharina Schleidt" w:date="2022-08-10T19:13:00Z">
              <w:r w:rsidRPr="00785C54" w:rsidDel="002F2035">
                <w:rPr>
                  <w:szCs w:val="24"/>
                </w:rPr>
                <w:delText>SHALL</w:delText>
              </w:r>
            </w:del>
            <w:ins w:id="1117" w:author="Katharina Schleidt" w:date="2022-08-10T19:13:00Z">
              <w:r w:rsidR="002F2035">
                <w:rPr>
                  <w:szCs w:val="24"/>
                </w:rPr>
                <w:t>shall</w:t>
              </w:r>
            </w:ins>
            <w:r w:rsidRPr="00785C54">
              <w:rPr>
                <w:szCs w:val="24"/>
              </w:rPr>
              <w:t xml:space="preserve"> be suitable for the associated </w:t>
            </w:r>
            <w:proofErr w:type="spellStart"/>
            <w:r w:rsidRPr="00785C54">
              <w:rPr>
                <w:b/>
                <w:szCs w:val="24"/>
              </w:rPr>
              <w:t>ObservableProperty</w:t>
            </w:r>
            <w:proofErr w:type="spellEnd"/>
          </w:p>
        </w:tc>
      </w:tr>
    </w:tbl>
    <w:p w14:paraId="5D683B80" w14:textId="4873586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suitable result type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-core/Observation/result-con</w:t>
            </w:r>
          </w:p>
        </w:tc>
        <w:tc>
          <w:tcPr>
            <w:tcW w:w="5103" w:type="dxa"/>
            <w:tcMar>
              <w:top w:w="100" w:type="dxa"/>
              <w:left w:w="100" w:type="dxa"/>
              <w:bottom w:w="100" w:type="dxa"/>
              <w:right w:w="100" w:type="dxa"/>
            </w:tcMar>
          </w:tcPr>
          <w:p w14:paraId="721EBD6E" w14:textId="14AF8DE1"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1118" w:author="Katharina Schleidt" w:date="2022-08-10T19:13:00Z">
              <w:r w:rsidRPr="00785C54" w:rsidDel="002F2035">
                <w:rPr>
                  <w:szCs w:val="24"/>
                </w:rPr>
                <w:delText>SHALL</w:delText>
              </w:r>
            </w:del>
            <w:ins w:id="1119" w:author="Katharina Schleidt" w:date="2022-08-10T19:13:00Z">
              <w:r w:rsidR="002F2035">
                <w:rPr>
                  <w:szCs w:val="24"/>
                </w:rPr>
                <w:t>shall</w:t>
              </w:r>
            </w:ins>
            <w:r w:rsidRPr="00785C54">
              <w:rPr>
                <w:szCs w:val="24"/>
              </w:rPr>
              <w:t xml:space="preserve"> be suitable for the associated </w:t>
            </w:r>
            <w:proofErr w:type="spellStart"/>
            <w:r w:rsidRPr="00785C54">
              <w:rPr>
                <w:b/>
                <w:szCs w:val="24"/>
              </w:rPr>
              <w:t>ObservableProperty</w:t>
            </w:r>
            <w:proofErr w:type="spellEnd"/>
          </w:p>
        </w:tc>
      </w:tr>
    </w:tbl>
    <w:p w14:paraId="4C68E016" w14:textId="321753BA"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AbstractObservableProperty</w:t>
      </w:r>
      <w:proofErr w:type="spellEnd"/>
    </w:p>
    <w:p w14:paraId="6E6993E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AbstractObservableProperty</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650B3CB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20" w:author="Katharina Schleidt" w:date="2022-08-13T16:38:00Z">
              <w:r w:rsidRPr="00785C54" w:rsidDel="00022C0A">
                <w:rPr>
                  <w:szCs w:val="24"/>
                </w:rPr>
                <w:delText xml:space="preserve">core </w:delText>
              </w:r>
            </w:del>
            <w:ins w:id="1121"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AbstractObservableProperty</w:t>
            </w:r>
            <w:proofErr w:type="spellEnd"/>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F34DF06" w14:textId="7B0569B8" w:rsidR="00935FAF" w:rsidRPr="00785C54" w:rsidRDefault="00622A2E" w:rsidP="00785C54">
      <w:pPr>
        <w:pStyle w:val="BodyText"/>
      </w:pPr>
      <w:proofErr w:type="spellStart"/>
      <w:ins w:id="1122" w:author="Katharina Schleidt" w:date="2022-08-13T17:40:00Z">
        <w:r w:rsidRPr="00785C54">
          <w:rPr>
            <w:szCs w:val="24"/>
          </w:rPr>
          <w:t>AbstractObservableProperty</w:t>
        </w:r>
        <w:proofErr w:type="spellEnd"/>
        <w:r w:rsidRPr="00622A2E">
          <w:t xml:space="preserve"> </w:t>
        </w:r>
      </w:ins>
      <w:ins w:id="1123" w:author="Katharina Schleidt" w:date="2022-08-13T17:39:00Z">
        <w:r w:rsidRPr="00622A2E">
          <w:t xml:space="preserve">from the Abstract Observation Core </w:t>
        </w:r>
      </w:ins>
      <w:ins w:id="1124" w:author="Katharina Schleidt" w:date="2022-08-13T17:40:00Z">
        <w:r>
          <w:t>is</w:t>
        </w:r>
      </w:ins>
      <w:ins w:id="1125" w:author="Katharina Schleidt" w:date="2022-08-13T17:39:00Z">
        <w:r w:rsidRPr="00622A2E">
          <w:t xml:space="preserve"> described as a class diagram in Figure 1</w:t>
        </w:r>
      </w:ins>
      <w:ins w:id="1126" w:author="Katharina Schleidt" w:date="2022-08-13T17:40:00Z">
        <w:r>
          <w:t>1</w:t>
        </w:r>
      </w:ins>
      <w:ins w:id="1127" w:author="Katharina Schleidt" w:date="2022-08-13T17:39:00Z">
        <w:r w:rsidRPr="00622A2E">
          <w:t>. The schema is fully described in 9.</w:t>
        </w:r>
      </w:ins>
      <w:ins w:id="1128" w:author="Katharina Schleidt" w:date="2022-08-13T17:40:00Z">
        <w:r>
          <w:t>4</w:t>
        </w:r>
      </w:ins>
      <w:ins w:id="1129" w:author="Katharina Schleidt" w:date="2022-08-13T17:39:00Z">
        <w:r w:rsidRPr="00622A2E">
          <w:t>.</w:t>
        </w:r>
      </w:ins>
      <w:r w:rsidR="00935FAF" w:rsidRPr="00785C54">
        <w:t> </w:t>
      </w:r>
    </w:p>
    <w:p w14:paraId="5B020946" w14:textId="116C516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37C703C" wp14:editId="5842F227">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p>
    <w:p w14:paraId="782AA9C1" w14:textId="74F7CD79" w:rsidR="005B5EAD" w:rsidRPr="00785C54" w:rsidRDefault="005B5EAD" w:rsidP="00785C54">
      <w:pPr>
        <w:pStyle w:val="Figuretitle"/>
        <w:autoSpaceDE w:val="0"/>
        <w:autoSpaceDN w:val="0"/>
        <w:adjustRightInd w:val="0"/>
        <w:outlineLvl w:val="0"/>
        <w:rPr>
          <w:szCs w:val="24"/>
        </w:rPr>
      </w:pPr>
      <w:commentRangeStart w:id="1130"/>
      <w:r w:rsidRPr="00785C54">
        <w:rPr>
          <w:szCs w:val="24"/>
        </w:rPr>
        <w:t>Figure 11</w:t>
      </w:r>
      <w:commentRangeEnd w:id="1130"/>
      <w:r w:rsidR="008058B6">
        <w:rPr>
          <w:rStyle w:val="CommentReference"/>
          <w:rFonts w:eastAsia="MS Mincho"/>
          <w:b w:val="0"/>
          <w:lang w:eastAsia="ja-JP"/>
        </w:rPr>
        <w:commentReference w:id="1130"/>
      </w:r>
      <w:r w:rsidRPr="00785C54">
        <w:rPr>
          <w:szCs w:val="24"/>
        </w:rPr>
        <w:t xml:space="preserve"> — Context diagram for Abstract Observation </w:t>
      </w:r>
      <w:del w:id="1131" w:author="Katharina Schleidt" w:date="2022-08-13T16:38:00Z">
        <w:r w:rsidRPr="00785C54" w:rsidDel="00022C0A">
          <w:rPr>
            <w:szCs w:val="24"/>
          </w:rPr>
          <w:delText xml:space="preserve">core </w:delText>
        </w:r>
      </w:del>
      <w:ins w:id="1132"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AbstractObservableProperty</w:t>
      </w:r>
      <w:proofErr w:type="spellEnd"/>
    </w:p>
    <w:p w14:paraId="17BF3D76"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AbstractObservingProcedure</w:t>
      </w:r>
      <w:proofErr w:type="spellEnd"/>
    </w:p>
    <w:p w14:paraId="1EA5A48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1F2F0D84"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33" w:author="Katharina Schleidt" w:date="2022-08-13T16:38:00Z">
              <w:r w:rsidRPr="00785C54" w:rsidDel="00022C0A">
                <w:rPr>
                  <w:szCs w:val="24"/>
                </w:rPr>
                <w:delText xml:space="preserve">core </w:delText>
              </w:r>
            </w:del>
            <w:ins w:id="1134"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AbstractObservingProcedure</w:t>
            </w:r>
            <w:proofErr w:type="spellEnd"/>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367A0C5" w14:textId="740B697D" w:rsidR="00622A2E" w:rsidRPr="00785C54" w:rsidRDefault="00622A2E" w:rsidP="00622A2E">
      <w:pPr>
        <w:pStyle w:val="BodyText"/>
        <w:rPr>
          <w:ins w:id="1135" w:author="Katharina Schleidt" w:date="2022-08-13T17:40:00Z"/>
        </w:rPr>
      </w:pPr>
      <w:proofErr w:type="spellStart"/>
      <w:ins w:id="1136" w:author="Katharina Schleidt" w:date="2022-08-13T17:40:00Z">
        <w:r w:rsidRPr="00785C54">
          <w:rPr>
            <w:szCs w:val="24"/>
          </w:rPr>
          <w:lastRenderedPageBreak/>
          <w:t>AbstractObservingProcedure</w:t>
        </w:r>
        <w:proofErr w:type="spellEnd"/>
        <w:r w:rsidRPr="00622A2E">
          <w:t xml:space="preserve"> from the Abstract Observation Core </w:t>
        </w:r>
        <w:r>
          <w:t>is</w:t>
        </w:r>
        <w:r w:rsidRPr="00622A2E">
          <w:t xml:space="preserve"> described as a class diagram in Figure 1</w:t>
        </w:r>
        <w:r>
          <w:t>2</w:t>
        </w:r>
        <w:r w:rsidRPr="00622A2E">
          <w:t>. The schema is fully described in 9.</w:t>
        </w:r>
      </w:ins>
      <w:ins w:id="1137" w:author="Katharina Schleidt" w:date="2022-08-13T17:41:00Z">
        <w:r>
          <w:t>5</w:t>
        </w:r>
      </w:ins>
      <w:ins w:id="1138" w:author="Katharina Schleidt" w:date="2022-08-13T17:40:00Z">
        <w:r w:rsidRPr="00622A2E">
          <w:t>.</w:t>
        </w:r>
        <w:r w:rsidRPr="00785C54">
          <w:t> </w:t>
        </w:r>
      </w:ins>
    </w:p>
    <w:p w14:paraId="4604A85B" w14:textId="2931D42D" w:rsidR="00935FAF" w:rsidRPr="00785C54" w:rsidRDefault="00935FAF" w:rsidP="00785C54">
      <w:pPr>
        <w:pStyle w:val="BodyText"/>
      </w:pPr>
      <w:r w:rsidRPr="00785C54">
        <w:t> </w:t>
      </w:r>
    </w:p>
    <w:p w14:paraId="243CED01" w14:textId="1E76740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414F09F7" wp14:editId="6BD79F95">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p>
    <w:p w14:paraId="505D11A2" w14:textId="35A3B845" w:rsidR="005B5EAD" w:rsidRPr="00785C54" w:rsidRDefault="005B5EAD" w:rsidP="00785C54">
      <w:pPr>
        <w:pStyle w:val="Figuretitle"/>
        <w:autoSpaceDE w:val="0"/>
        <w:autoSpaceDN w:val="0"/>
        <w:adjustRightInd w:val="0"/>
        <w:outlineLvl w:val="0"/>
        <w:rPr>
          <w:szCs w:val="24"/>
        </w:rPr>
      </w:pPr>
      <w:commentRangeStart w:id="1139"/>
      <w:r w:rsidRPr="00785C54">
        <w:rPr>
          <w:szCs w:val="24"/>
        </w:rPr>
        <w:t>Figure 12</w:t>
      </w:r>
      <w:commentRangeEnd w:id="1139"/>
      <w:r w:rsidR="008058B6">
        <w:rPr>
          <w:rStyle w:val="CommentReference"/>
          <w:rFonts w:eastAsia="MS Mincho"/>
          <w:b w:val="0"/>
          <w:lang w:eastAsia="ja-JP"/>
        </w:rPr>
        <w:commentReference w:id="1139"/>
      </w:r>
      <w:r w:rsidRPr="00785C54">
        <w:rPr>
          <w:szCs w:val="24"/>
        </w:rPr>
        <w:t xml:space="preserve"> — Context diagram for Abstract Observation </w:t>
      </w:r>
      <w:del w:id="1140" w:author="Katharina Schleidt" w:date="2022-08-13T16:38:00Z">
        <w:r w:rsidRPr="00785C54" w:rsidDel="00022C0A">
          <w:rPr>
            <w:szCs w:val="24"/>
          </w:rPr>
          <w:delText xml:space="preserve">core </w:delText>
        </w:r>
      </w:del>
      <w:ins w:id="1141"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AbstractObservingProcedure</w:t>
      </w:r>
      <w:proofErr w:type="spellEnd"/>
    </w:p>
    <w:p w14:paraId="1D7A5EA0"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AbstractObserver</w:t>
      </w:r>
      <w:proofErr w:type="spellEnd"/>
    </w:p>
    <w:p w14:paraId="7A8CF3B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AbstractObserver</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16EC6F6A"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42" w:author="Katharina Schleidt" w:date="2022-08-13T16:38:00Z">
              <w:r w:rsidRPr="00785C54" w:rsidDel="00022C0A">
                <w:rPr>
                  <w:szCs w:val="24"/>
                </w:rPr>
                <w:delText xml:space="preserve">core </w:delText>
              </w:r>
            </w:del>
            <w:ins w:id="1143"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AbstractObserver</w:t>
            </w:r>
            <w:proofErr w:type="spellEnd"/>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5657415F" w14:textId="4AEE6FAF" w:rsidR="00935FAF" w:rsidRPr="00785C54" w:rsidRDefault="00622A2E" w:rsidP="00785C54">
      <w:pPr>
        <w:pStyle w:val="BodyText"/>
      </w:pPr>
      <w:proofErr w:type="spellStart"/>
      <w:ins w:id="1144" w:author="Katharina Schleidt" w:date="2022-08-13T17:41:00Z">
        <w:r w:rsidRPr="00785C54">
          <w:rPr>
            <w:szCs w:val="24"/>
          </w:rPr>
          <w:t>AbstractObserver</w:t>
        </w:r>
        <w:proofErr w:type="spellEnd"/>
        <w:r w:rsidRPr="00785C54">
          <w:rPr>
            <w:szCs w:val="24"/>
          </w:rPr>
          <w:t xml:space="preserve">, </w:t>
        </w:r>
        <w:proofErr w:type="spellStart"/>
        <w:r w:rsidRPr="00785C54">
          <w:rPr>
            <w:szCs w:val="24"/>
          </w:rPr>
          <w:t>AbstractHost</w:t>
        </w:r>
        <w:proofErr w:type="spellEnd"/>
        <w:r w:rsidRPr="00785C54">
          <w:rPr>
            <w:szCs w:val="24"/>
          </w:rPr>
          <w:t xml:space="preserve"> and </w:t>
        </w:r>
        <w:proofErr w:type="spellStart"/>
        <w:r w:rsidRPr="00785C54">
          <w:rPr>
            <w:szCs w:val="24"/>
          </w:rPr>
          <w:t>AbstractDeployment</w:t>
        </w:r>
        <w:proofErr w:type="spellEnd"/>
        <w:r w:rsidRPr="00622A2E">
          <w:t xml:space="preserve"> from the Abstract Observation Core </w:t>
        </w:r>
        <w:r>
          <w:t>are</w:t>
        </w:r>
        <w:r w:rsidRPr="00622A2E">
          <w:t xml:space="preserve"> described as a class diagram in Figure 1</w:t>
        </w:r>
        <w:r>
          <w:t>3</w:t>
        </w:r>
        <w:r w:rsidRPr="00622A2E">
          <w:t>. The schema is fully described in 9.</w:t>
        </w:r>
        <w:r>
          <w:t>6. 9.</w:t>
        </w:r>
      </w:ins>
      <w:ins w:id="1145" w:author="Katharina Schleidt" w:date="2022-08-13T17:42:00Z">
        <w:r>
          <w:t>7 and 9.8</w:t>
        </w:r>
      </w:ins>
      <w:ins w:id="1146" w:author="Katharina Schleidt" w:date="2022-08-13T17:41:00Z">
        <w:r w:rsidRPr="00622A2E">
          <w:t>.</w:t>
        </w:r>
      </w:ins>
      <w:del w:id="1147" w:author="Katharina Schleidt" w:date="2022-08-13T17:41:00Z">
        <w:r w:rsidR="00935FAF" w:rsidRPr="00785C54" w:rsidDel="00622A2E">
          <w:delText> </w:delText>
        </w:r>
      </w:del>
    </w:p>
    <w:p w14:paraId="4FBD5688" w14:textId="39ED16D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57912F75" wp14:editId="0BD7FBEB">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p>
    <w:p w14:paraId="2DAD841C" w14:textId="7728171A" w:rsidR="005B5EAD" w:rsidRPr="00785C54" w:rsidRDefault="005B5EAD" w:rsidP="00785C54">
      <w:pPr>
        <w:pStyle w:val="Figuretitle"/>
        <w:autoSpaceDE w:val="0"/>
        <w:autoSpaceDN w:val="0"/>
        <w:adjustRightInd w:val="0"/>
        <w:outlineLvl w:val="0"/>
        <w:rPr>
          <w:szCs w:val="24"/>
        </w:rPr>
      </w:pPr>
      <w:commentRangeStart w:id="1148"/>
      <w:r w:rsidRPr="00785C54">
        <w:rPr>
          <w:szCs w:val="24"/>
        </w:rPr>
        <w:t>Figure 13</w:t>
      </w:r>
      <w:commentRangeEnd w:id="1148"/>
      <w:r w:rsidR="008058B6">
        <w:rPr>
          <w:rStyle w:val="CommentReference"/>
          <w:rFonts w:eastAsia="MS Mincho"/>
          <w:b w:val="0"/>
          <w:lang w:eastAsia="ja-JP"/>
        </w:rPr>
        <w:commentReference w:id="1148"/>
      </w:r>
      <w:r w:rsidRPr="00785C54">
        <w:rPr>
          <w:szCs w:val="24"/>
        </w:rPr>
        <w:t xml:space="preserve"> — Context diagram for Abstract Observation </w:t>
      </w:r>
      <w:del w:id="1149" w:author="Katharina Schleidt" w:date="2022-08-13T16:38:00Z">
        <w:r w:rsidRPr="00785C54" w:rsidDel="00022C0A">
          <w:rPr>
            <w:szCs w:val="24"/>
          </w:rPr>
          <w:delText xml:space="preserve">core </w:delText>
        </w:r>
      </w:del>
      <w:ins w:id="1150"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AbstractObserver</w:t>
      </w:r>
      <w:proofErr w:type="spellEnd"/>
      <w:r w:rsidRPr="00785C54">
        <w:rPr>
          <w:szCs w:val="24"/>
        </w:rPr>
        <w:t xml:space="preserve">, </w:t>
      </w:r>
      <w:proofErr w:type="spellStart"/>
      <w:r w:rsidRPr="00785C54">
        <w:rPr>
          <w:szCs w:val="24"/>
        </w:rPr>
        <w:t>AbstractHost</w:t>
      </w:r>
      <w:proofErr w:type="spellEnd"/>
      <w:r w:rsidRPr="00785C54">
        <w:rPr>
          <w:szCs w:val="24"/>
        </w:rPr>
        <w:t xml:space="preserve"> and </w:t>
      </w:r>
      <w:proofErr w:type="spellStart"/>
      <w:r w:rsidRPr="00785C54">
        <w:rPr>
          <w:szCs w:val="24"/>
        </w:rPr>
        <w:t>AbstractDeployment</w:t>
      </w:r>
      <w:proofErr w:type="spellEnd"/>
    </w:p>
    <w:p w14:paraId="74B204CE"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AbstractHost</w:t>
      </w:r>
      <w:proofErr w:type="spellEnd"/>
    </w:p>
    <w:p w14:paraId="6C6F3C7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AbstractHost</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203FA036"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51" w:author="Katharina Schleidt" w:date="2022-08-13T16:38:00Z">
              <w:r w:rsidRPr="00785C54" w:rsidDel="00022C0A">
                <w:rPr>
                  <w:szCs w:val="24"/>
                </w:rPr>
                <w:delText xml:space="preserve">core </w:delText>
              </w:r>
            </w:del>
            <w:ins w:id="1152"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AbstractHost</w:t>
            </w:r>
            <w:proofErr w:type="spellEnd"/>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318E4902" w14:textId="0822CD47" w:rsidR="00935FAF" w:rsidRPr="00785C54" w:rsidDel="00622A2E" w:rsidRDefault="00622A2E" w:rsidP="00785C54">
      <w:pPr>
        <w:pStyle w:val="BodyText"/>
        <w:rPr>
          <w:del w:id="1153" w:author="Katharina Schleidt" w:date="2022-08-13T17:42:00Z"/>
        </w:rPr>
      </w:pPr>
      <w:proofErr w:type="spellStart"/>
      <w:ins w:id="1154" w:author="Katharina Schleidt" w:date="2022-08-13T17:42:00Z">
        <w:r w:rsidRPr="00785C54">
          <w:rPr>
            <w:szCs w:val="24"/>
          </w:rPr>
          <w:t>AbstractHost</w:t>
        </w:r>
        <w:proofErr w:type="spellEnd"/>
        <w:r w:rsidRPr="00622A2E">
          <w:t xml:space="preserve"> from the Abstract Observation Core is described as a class diagram in Figure 1</w:t>
        </w:r>
        <w:r>
          <w:t>4</w:t>
        </w:r>
        <w:r w:rsidRPr="00622A2E">
          <w:t>. The schema is fully described in 9.</w:t>
        </w:r>
        <w:r>
          <w:t>7</w:t>
        </w:r>
        <w:r w:rsidRPr="00622A2E">
          <w:t xml:space="preserve">. </w:t>
        </w:r>
      </w:ins>
      <w:del w:id="1155" w:author="Katharina Schleidt" w:date="2022-08-13T17:42:00Z">
        <w:r w:rsidR="00935FAF" w:rsidRPr="00785C54" w:rsidDel="00622A2E">
          <w:delText> </w:delText>
        </w:r>
      </w:del>
    </w:p>
    <w:p w14:paraId="77EDFA75" w14:textId="097F2239"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D509436" wp14:editId="639831A4">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p>
    <w:p w14:paraId="7FAE4858" w14:textId="68663018" w:rsidR="005B5EAD" w:rsidRPr="00785C54" w:rsidRDefault="005B5EAD" w:rsidP="00785C54">
      <w:pPr>
        <w:pStyle w:val="Figuretitle"/>
        <w:autoSpaceDE w:val="0"/>
        <w:autoSpaceDN w:val="0"/>
        <w:adjustRightInd w:val="0"/>
        <w:outlineLvl w:val="0"/>
        <w:rPr>
          <w:szCs w:val="24"/>
        </w:rPr>
      </w:pPr>
      <w:commentRangeStart w:id="1156"/>
      <w:r w:rsidRPr="00785C54">
        <w:rPr>
          <w:szCs w:val="24"/>
        </w:rPr>
        <w:t>Figure 14</w:t>
      </w:r>
      <w:commentRangeEnd w:id="1156"/>
      <w:r w:rsidR="008058B6">
        <w:rPr>
          <w:rStyle w:val="CommentReference"/>
          <w:rFonts w:eastAsia="MS Mincho"/>
          <w:b w:val="0"/>
          <w:lang w:eastAsia="ja-JP"/>
        </w:rPr>
        <w:commentReference w:id="1156"/>
      </w:r>
      <w:r w:rsidRPr="00785C54">
        <w:rPr>
          <w:szCs w:val="24"/>
        </w:rPr>
        <w:t xml:space="preserve"> — Context diagram for Abstract Observation </w:t>
      </w:r>
      <w:del w:id="1157" w:author="Katharina Schleidt" w:date="2022-08-13T16:38:00Z">
        <w:r w:rsidRPr="00785C54" w:rsidDel="00022C0A">
          <w:rPr>
            <w:szCs w:val="24"/>
          </w:rPr>
          <w:delText xml:space="preserve">core </w:delText>
        </w:r>
      </w:del>
      <w:ins w:id="1158"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AbstractHost</w:t>
      </w:r>
      <w:proofErr w:type="spellEnd"/>
    </w:p>
    <w:p w14:paraId="5C1A6342"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AbstractDeployment</w:t>
      </w:r>
      <w:proofErr w:type="spellEnd"/>
    </w:p>
    <w:p w14:paraId="7B5ECE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AbstractDeployment</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4D2E54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7E4448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54F60DDC"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59" w:author="Katharina Schleidt" w:date="2022-08-13T16:38:00Z">
              <w:r w:rsidRPr="00785C54" w:rsidDel="00022C0A">
                <w:rPr>
                  <w:szCs w:val="24"/>
                </w:rPr>
                <w:delText xml:space="preserve">core </w:delText>
              </w:r>
            </w:del>
            <w:ins w:id="1160"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AbstractDeployment</w:t>
            </w:r>
            <w:proofErr w:type="spellEnd"/>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4FC709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deploymentReason-sem</w:t>
            </w:r>
            <w:proofErr w:type="spellEnd"/>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deploymentTime-sem</w:t>
            </w:r>
            <w:proofErr w:type="spellEnd"/>
          </w:p>
        </w:tc>
      </w:tr>
      <w:tr w:rsidR="005B5EAD" w:rsidRPr="00785C54" w14:paraId="7D9B807D"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6B5200D" w14:textId="54FA167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5ACDF01D" w14:textId="0F8B70C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Attribute </w:t>
      </w:r>
      <w:proofErr w:type="spellStart"/>
      <w:r w:rsidRPr="00785C54">
        <w:rPr>
          <w:rFonts w:eastAsia="Times New Roman"/>
          <w:szCs w:val="24"/>
        </w:rPr>
        <w:t>deploymentReason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deploymentReason-sem</w:t>
            </w:r>
            <w:proofErr w:type="spellEnd"/>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1AF2DCD0" w:rsidR="005B5EAD" w:rsidRPr="00785C54" w:rsidRDefault="005B5EAD" w:rsidP="00785C54">
            <w:pPr>
              <w:pStyle w:val="Tablebody"/>
              <w:autoSpaceDE w:val="0"/>
              <w:autoSpaceDN w:val="0"/>
              <w:adjustRightInd w:val="0"/>
              <w:jc w:val="both"/>
              <w:rPr>
                <w:szCs w:val="20"/>
              </w:rPr>
            </w:pPr>
            <w:commentRangeStart w:id="1161"/>
            <w:r w:rsidRPr="00785C54">
              <w:rPr>
                <w:szCs w:val="24"/>
              </w:rPr>
              <w:t xml:space="preserve">If the reason for the </w:t>
            </w:r>
            <w:r w:rsidRPr="00785C54">
              <w:rPr>
                <w:b/>
                <w:szCs w:val="24"/>
              </w:rPr>
              <w:t>Deployment</w:t>
            </w:r>
            <w:r w:rsidRPr="00785C54">
              <w:rPr>
                <w:szCs w:val="24"/>
              </w:rPr>
              <w:t xml:space="preserve"> is provided, the property </w:t>
            </w:r>
            <w:proofErr w:type="spellStart"/>
            <w:proofErr w:type="gramStart"/>
            <w:r w:rsidRPr="0007557E">
              <w:rPr>
                <w:b/>
                <w:iCs/>
                <w:szCs w:val="24"/>
                <w:rPrChange w:id="1162" w:author="Katharina Schleidt" w:date="2022-08-13T16:34:00Z">
                  <w:rPr>
                    <w:b/>
                    <w:i/>
                    <w:szCs w:val="24"/>
                  </w:rPr>
                </w:rPrChange>
              </w:rPr>
              <w:t>deploymentReason:CharacterString</w:t>
            </w:r>
            <w:proofErr w:type="spellEnd"/>
            <w:proofErr w:type="gramEnd"/>
            <w:r w:rsidRPr="00785C54">
              <w:rPr>
                <w:szCs w:val="24"/>
              </w:rPr>
              <w:t xml:space="preserve"> </w:t>
            </w:r>
            <w:del w:id="1163" w:author="Katharina Schleidt" w:date="2022-08-10T19:14:00Z">
              <w:r w:rsidRPr="00785C54" w:rsidDel="002F2035">
                <w:rPr>
                  <w:szCs w:val="24"/>
                </w:rPr>
                <w:delText>SHALL</w:delText>
              </w:r>
            </w:del>
            <w:ins w:id="1164" w:author="Katharina Schleidt" w:date="2022-08-10T19:14:00Z">
              <w:r w:rsidR="002F2035">
                <w:rPr>
                  <w:szCs w:val="24"/>
                </w:rPr>
                <w:t>shall</w:t>
              </w:r>
            </w:ins>
            <w:r w:rsidRPr="00785C54">
              <w:rPr>
                <w:szCs w:val="24"/>
              </w:rPr>
              <w:t xml:space="preserve"> be used.</w:t>
            </w:r>
            <w:commentRangeEnd w:id="1161"/>
            <w:r w:rsidR="008058B6">
              <w:rPr>
                <w:rStyle w:val="CommentReference"/>
                <w:rFonts w:eastAsia="MS Mincho"/>
                <w:lang w:eastAsia="ja-JP"/>
              </w:rPr>
              <w:commentReference w:id="1161"/>
            </w:r>
          </w:p>
        </w:tc>
      </w:tr>
    </w:tbl>
    <w:p w14:paraId="3919A778" w14:textId="31EA604F" w:rsidR="005B5EAD" w:rsidRPr="00785C54" w:rsidDel="008058B6" w:rsidRDefault="005B5EAD">
      <w:pPr>
        <w:pStyle w:val="Example"/>
        <w:rPr>
          <w:del w:id="1165" w:author="REID-JAMOND Alison" w:date="2022-04-04T14:41:00Z"/>
        </w:rPr>
        <w:pPrChange w:id="1166"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1167" w:author="REID-JAMOND Alison" w:date="2022-04-04T14:41:00Z">
        <w:r w:rsidR="008058B6">
          <w:t xml:space="preserve"> 1</w:t>
        </w:r>
      </w:ins>
      <w:del w:id="1168"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1169"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170" w:author="REID-JAMOND Alison" w:date="2022-04-04T14:41:00Z">
        <w:r w:rsidRPr="00785C54" w:rsidDel="008058B6">
          <w:delText>a)</w:delText>
        </w:r>
      </w:del>
      <w:r w:rsidRPr="00785C54">
        <w:tab/>
        <w:t xml:space="preserve">A researcher involved in a biodiversity survey campaign assessing the distribution of selected alien species. The </w:t>
      </w:r>
      <w:proofErr w:type="spellStart"/>
      <w:r w:rsidRPr="00785C54">
        <w:t>deploymentReason</w:t>
      </w:r>
      <w:proofErr w:type="spellEnd"/>
      <w:r w:rsidRPr="00785C54">
        <w:t xml:space="preserve"> describes the fact that this individual was involved in this campaign for the reason of identifying alien species</w:t>
      </w:r>
      <w:ins w:id="1171" w:author="REID-JAMOND Alison" w:date="2022-04-04T14:41:00Z">
        <w:r w:rsidR="008058B6">
          <w:t>.</w:t>
        </w:r>
      </w:ins>
      <w:del w:id="1172" w:author="REID-JAMOND Alison" w:date="2022-04-04T14:41:00Z">
        <w:r w:rsidRPr="00785C54" w:rsidDel="008058B6">
          <w:delText>;</w:delText>
        </w:r>
      </w:del>
    </w:p>
    <w:p w14:paraId="644A576E" w14:textId="0A1EC2E5" w:rsidR="005B5EAD" w:rsidRPr="00785C54" w:rsidRDefault="005B5EAD">
      <w:pPr>
        <w:pStyle w:val="Example"/>
        <w:pPrChange w:id="1173"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174" w:author="REID-JAMOND Alison" w:date="2022-04-04T14:41:00Z">
        <w:r w:rsidRPr="00785C54" w:rsidDel="008058B6">
          <w:delText>b)</w:delText>
        </w:r>
        <w:r w:rsidRPr="00785C54" w:rsidDel="008058B6">
          <w:tab/>
        </w:r>
      </w:del>
      <w:ins w:id="1175" w:author="REID-JAMOND Alison" w:date="2022-04-04T14:41:00Z">
        <w:r w:rsidR="008058B6">
          <w:t>EXAMPLE 2</w:t>
        </w:r>
        <w:r w:rsidR="008058B6">
          <w:tab/>
        </w:r>
      </w:ins>
      <w:r w:rsidRPr="00785C54">
        <w:t>A sensor is mounted on a building to monitor seismic activities</w:t>
      </w:r>
      <w:ins w:id="1176" w:author="REID-JAMOND Alison" w:date="2022-04-04T14:41:00Z">
        <w:r w:rsidR="008058B6">
          <w:t>.</w:t>
        </w:r>
      </w:ins>
      <w:del w:id="1177" w:author="REID-JAMOND Alison" w:date="2022-04-04T14:41:00Z">
        <w:r w:rsidRPr="00785C54" w:rsidDel="008058B6">
          <w:delText>;</w:delText>
        </w:r>
      </w:del>
    </w:p>
    <w:p w14:paraId="130900FD" w14:textId="0732640E" w:rsidR="005B5EAD" w:rsidRPr="00785C54" w:rsidRDefault="008058B6">
      <w:pPr>
        <w:pStyle w:val="Example"/>
        <w:pPrChange w:id="1178"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179" w:author="REID-JAMOND Alison" w:date="2022-04-04T14:42:00Z">
        <w:r>
          <w:t xml:space="preserve">EXAMPLE 3 </w:t>
        </w:r>
        <w:r>
          <w:tab/>
        </w:r>
      </w:ins>
      <w:del w:id="1180" w:author="REID-JAMOND Alison" w:date="2022-04-04T14:42:00Z">
        <w:r w:rsidR="005B5EAD" w:rsidRPr="00785C54" w:rsidDel="008058B6">
          <w:delText>c</w:delText>
        </w:r>
      </w:del>
      <w:del w:id="1181"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deploymentTime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deploymentTime-sem</w:t>
            </w:r>
            <w:proofErr w:type="spellEnd"/>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620B6C69" w:rsidR="005B5EAD" w:rsidRPr="00785C54" w:rsidRDefault="005B5EAD" w:rsidP="00785C54">
            <w:pPr>
              <w:pStyle w:val="Tablebody"/>
              <w:autoSpaceDE w:val="0"/>
              <w:autoSpaceDN w:val="0"/>
              <w:adjustRightInd w:val="0"/>
              <w:jc w:val="both"/>
              <w:rPr>
                <w:szCs w:val="20"/>
              </w:rPr>
            </w:pPr>
            <w:commentRangeStart w:id="1182"/>
            <w:r w:rsidRPr="00785C54">
              <w:rPr>
                <w:szCs w:val="24"/>
              </w:rPr>
              <w:t xml:space="preserve">If the time of the </w:t>
            </w:r>
            <w:r w:rsidRPr="00785C54">
              <w:rPr>
                <w:b/>
                <w:szCs w:val="24"/>
              </w:rPr>
              <w:t>Deployment</w:t>
            </w:r>
            <w:r w:rsidRPr="00785C54">
              <w:rPr>
                <w:szCs w:val="24"/>
              </w:rPr>
              <w:t xml:space="preserve"> is provided, property </w:t>
            </w:r>
            <w:proofErr w:type="spellStart"/>
            <w:r w:rsidRPr="0007557E">
              <w:rPr>
                <w:b/>
                <w:iCs/>
                <w:szCs w:val="24"/>
                <w:rPrChange w:id="1183" w:author="Katharina Schleidt" w:date="2022-08-13T16:34:00Z">
                  <w:rPr>
                    <w:b/>
                    <w:i/>
                    <w:szCs w:val="24"/>
                  </w:rPr>
                </w:rPrChange>
              </w:rPr>
              <w:t>deploymentTime:TM_Period</w:t>
            </w:r>
            <w:proofErr w:type="spellEnd"/>
            <w:r w:rsidRPr="00785C54">
              <w:rPr>
                <w:szCs w:val="24"/>
              </w:rPr>
              <w:t xml:space="preserve"> </w:t>
            </w:r>
            <w:del w:id="1184" w:author="Katharina Schleidt" w:date="2022-08-10T19:14:00Z">
              <w:r w:rsidRPr="00785C54" w:rsidDel="002F2035">
                <w:rPr>
                  <w:szCs w:val="24"/>
                </w:rPr>
                <w:delText>SHALL</w:delText>
              </w:r>
            </w:del>
            <w:ins w:id="1185" w:author="Katharina Schleidt" w:date="2022-08-10T19:14:00Z">
              <w:r w:rsidR="002F2035">
                <w:rPr>
                  <w:szCs w:val="24"/>
                </w:rPr>
                <w:t>shall</w:t>
              </w:r>
            </w:ins>
            <w:r w:rsidRPr="00785C54">
              <w:rPr>
                <w:szCs w:val="24"/>
              </w:rPr>
              <w:t xml:space="preserve"> be used.</w:t>
            </w:r>
            <w:commentRangeEnd w:id="1182"/>
            <w:r w:rsidR="008058B6">
              <w:rPr>
                <w:rStyle w:val="CommentReference"/>
                <w:rFonts w:eastAsia="MS Mincho"/>
                <w:lang w:eastAsia="ja-JP"/>
              </w:rPr>
              <w:commentReference w:id="1182"/>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186" w:author="REID-JAMOND Alison" w:date="2022-04-04T14:42:00Z"/>
          <w:szCs w:val="24"/>
        </w:rPr>
      </w:pPr>
      <w:r w:rsidRPr="00785C54">
        <w:rPr>
          <w:szCs w:val="24"/>
        </w:rPr>
        <w:t>EXAMPLE</w:t>
      </w:r>
      <w:ins w:id="1187" w:author="REID-JAMOND Alison" w:date="2022-04-04T14:42:00Z">
        <w:r w:rsidR="008058B6">
          <w:rPr>
            <w:szCs w:val="24"/>
          </w:rPr>
          <w:t xml:space="preserve"> 1</w:t>
        </w:r>
      </w:ins>
      <w:del w:id="1188"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189" w:author="REID-JAMOND Alison" w:date="2022-04-04T14:42:00Z"/>
          <w:szCs w:val="24"/>
        </w:rPr>
      </w:pPr>
      <w:del w:id="1190" w:author="REID-JAMOND Alison" w:date="2022-04-04T14:42:00Z">
        <w:r w:rsidRPr="00785C54" w:rsidDel="008058B6">
          <w:rPr>
            <w:szCs w:val="24"/>
          </w:rPr>
          <w:delText>a)</w:delText>
        </w:r>
        <w:r w:rsidRPr="00785C54" w:rsidDel="008058B6">
          <w:rPr>
            <w:szCs w:val="24"/>
          </w:rPr>
          <w:tab/>
        </w:r>
      </w:del>
      <w:ins w:id="1191" w:author="REID-JAMOND Alison" w:date="2022-04-04T14:42:00Z">
        <w:r w:rsidR="008058B6">
          <w:rPr>
            <w:szCs w:val="24"/>
          </w:rPr>
          <w:t xml:space="preserve"> </w:t>
        </w:r>
        <w:r w:rsidR="008058B6">
          <w:rPr>
            <w:szCs w:val="24"/>
          </w:rPr>
          <w:tab/>
        </w:r>
      </w:ins>
      <w:r w:rsidRPr="00785C54">
        <w:rPr>
          <w:szCs w:val="24"/>
        </w:rPr>
        <w:t xml:space="preserve">A researcher involved in a biodiversity survey campaign assessing the distribution of selected alien species. The </w:t>
      </w:r>
      <w:proofErr w:type="spellStart"/>
      <w:r w:rsidRPr="00785C54">
        <w:rPr>
          <w:szCs w:val="24"/>
        </w:rPr>
        <w:t>deploymentTime</w:t>
      </w:r>
      <w:proofErr w:type="spellEnd"/>
      <w:r w:rsidRPr="00785C54">
        <w:rPr>
          <w:szCs w:val="24"/>
        </w:rPr>
        <w:t xml:space="preserve"> provides the time period(s) during which this person carried out this activity in the framework of the campaign</w:t>
      </w:r>
      <w:ins w:id="1192" w:author="REID-JAMOND Alison" w:date="2022-04-04T14:42:00Z">
        <w:r w:rsidR="008058B6">
          <w:rPr>
            <w:szCs w:val="24"/>
          </w:rPr>
          <w:t>.</w:t>
        </w:r>
      </w:ins>
      <w:del w:id="1193"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194" w:author="REID-JAMOND Alison" w:date="2022-04-04T14:42:00Z"/>
          <w:szCs w:val="24"/>
        </w:rPr>
        <w:pPrChange w:id="1195"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196" w:author="REID-JAMOND Alison" w:date="2022-04-04T14:42:00Z">
        <w:r>
          <w:rPr>
            <w:szCs w:val="24"/>
          </w:rPr>
          <w:t>EXAMPLE 2</w:t>
        </w:r>
      </w:ins>
    </w:p>
    <w:p w14:paraId="4A1A3EE7" w14:textId="26480FF8"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197"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198" w:author="REID-JAMOND Alison" w:date="2022-04-04T14:42:00Z">
        <w:r w:rsidRPr="00785C54" w:rsidDel="008058B6">
          <w:rPr>
            <w:szCs w:val="24"/>
          </w:rPr>
          <w:delText>b)</w:delText>
        </w:r>
        <w:r w:rsidRPr="00785C54" w:rsidDel="008058B6">
          <w:rPr>
            <w:szCs w:val="24"/>
          </w:rPr>
          <w:tab/>
          <w:delText>A</w:delText>
        </w:r>
      </w:del>
      <w:ins w:id="1199"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w:t>
      </w:r>
      <w:proofErr w:type="spellStart"/>
      <w:r w:rsidRPr="00785C54">
        <w:rPr>
          <w:szCs w:val="24"/>
        </w:rPr>
        <w:t>deploymentTime</w:t>
      </w:r>
      <w:proofErr w:type="spellEnd"/>
      <w:r w:rsidRPr="00785C54">
        <w:rPr>
          <w:szCs w:val="24"/>
        </w:rPr>
        <w:t xml:space="preserve"> provides the time period(s) during which this sensor is mounted or active.</w:t>
      </w:r>
    </w:p>
    <w:p w14:paraId="6BEC10A3"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NamedValue</w:t>
      </w:r>
      <w:proofErr w:type="spellEnd"/>
    </w:p>
    <w:p w14:paraId="5A472C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NamedValue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69DF5CB1"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200" w:author="Katharina Schleidt" w:date="2022-08-13T16:38:00Z">
              <w:r w:rsidRPr="00785C54" w:rsidDel="00022C0A">
                <w:rPr>
                  <w:szCs w:val="24"/>
                </w:rPr>
                <w:delText xml:space="preserve">core </w:delText>
              </w:r>
            </w:del>
            <w:ins w:id="1201"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NamedValue</w:t>
            </w:r>
            <w:proofErr w:type="spellEnd"/>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w:t>
            </w:r>
            <w:proofErr w:type="spellStart"/>
            <w:r w:rsidRPr="00785C54">
              <w:rPr>
                <w:szCs w:val="24"/>
              </w:rPr>
              <w:t>NamedValue-sem</w:t>
            </w:r>
            <w:proofErr w:type="spellEnd"/>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/name-</w:t>
            </w:r>
            <w:proofErr w:type="spellStart"/>
            <w:r w:rsidRPr="00785C54">
              <w:rPr>
                <w:szCs w:val="24"/>
              </w:rPr>
              <w:t>sem</w:t>
            </w:r>
            <w:proofErr w:type="spellEnd"/>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/value-</w:t>
            </w:r>
            <w:proofErr w:type="spellStart"/>
            <w:r w:rsidRPr="00785C54">
              <w:rPr>
                <w:szCs w:val="24"/>
              </w:rPr>
              <w:t>sem</w:t>
            </w:r>
            <w:proofErr w:type="spellEnd"/>
          </w:p>
        </w:tc>
      </w:tr>
    </w:tbl>
    <w:p w14:paraId="1E1A7925" w14:textId="21F027E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NamedValue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w:t>
            </w:r>
            <w:proofErr w:type="spellStart"/>
            <w:r w:rsidRPr="00785C54">
              <w:rPr>
                <w:szCs w:val="24"/>
              </w:rPr>
              <w:t>NamedValue-sem</w:t>
            </w:r>
            <w:proofErr w:type="spellEnd"/>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proofErr w:type="spellStart"/>
            <w:r w:rsidRPr="00785C54">
              <w:rPr>
                <w:b/>
                <w:szCs w:val="24"/>
              </w:rPr>
              <w:t>NamedValue</w:t>
            </w:r>
            <w:proofErr w:type="spellEnd"/>
            <w:r w:rsidRPr="00785C54">
              <w:rPr>
                <w:szCs w:val="24"/>
              </w:rPr>
              <w:t xml:space="preserve"> provides for a generic soft-typed parameter value.</w:t>
            </w:r>
          </w:p>
        </w:tc>
      </w:tr>
    </w:tbl>
    <w:p w14:paraId="237BFD50" w14:textId="455A3F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name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/name-</w:t>
            </w:r>
            <w:proofErr w:type="spellStart"/>
            <w:r w:rsidRPr="00785C54">
              <w:rPr>
                <w:szCs w:val="24"/>
              </w:rPr>
              <w:t>sem</w:t>
            </w:r>
            <w:proofErr w:type="spellEnd"/>
          </w:p>
        </w:tc>
        <w:tc>
          <w:tcPr>
            <w:tcW w:w="5481" w:type="dxa"/>
            <w:tcMar>
              <w:top w:w="100" w:type="dxa"/>
              <w:left w:w="100" w:type="dxa"/>
              <w:bottom w:w="100" w:type="dxa"/>
              <w:right w:w="100" w:type="dxa"/>
            </w:tcMar>
          </w:tcPr>
          <w:p w14:paraId="6B3D7791" w14:textId="7B07FF1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spellStart"/>
            <w:proofErr w:type="gramStart"/>
            <w:r w:rsidRPr="00785C54">
              <w:rPr>
                <w:b/>
                <w:szCs w:val="24"/>
              </w:rPr>
              <w:t>name:GenericName</w:t>
            </w:r>
            <w:proofErr w:type="spellEnd"/>
            <w:proofErr w:type="gramEnd"/>
            <w:r w:rsidRPr="00785C54">
              <w:rPr>
                <w:szCs w:val="24"/>
              </w:rPr>
              <w:t xml:space="preserve"> </w:t>
            </w:r>
            <w:del w:id="1202" w:author="Katharina Schleidt" w:date="2022-08-10T19:14:00Z">
              <w:r w:rsidRPr="00785C54" w:rsidDel="002F2035">
                <w:rPr>
                  <w:szCs w:val="24"/>
                </w:rPr>
                <w:delText>SHALL</w:delText>
              </w:r>
            </w:del>
            <w:ins w:id="1203" w:author="Katharina Schleidt" w:date="2022-08-10T19:14:00Z">
              <w:r w:rsidR="002F2035">
                <w:rPr>
                  <w:szCs w:val="24"/>
                </w:rPr>
                <w:t>shall</w:t>
              </w:r>
            </w:ins>
            <w:r w:rsidRPr="00785C54">
              <w:rPr>
                <w:szCs w:val="24"/>
              </w:rPr>
              <w:t xml:space="preserve"> indicate the meaning of the named value.</w:t>
            </w:r>
          </w:p>
        </w:tc>
      </w:tr>
    </w:tbl>
    <w:p w14:paraId="3CDFC97D" w14:textId="5B525A1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204"/>
      <w:r w:rsidRPr="00785C54">
        <w:rPr>
          <w:szCs w:val="24"/>
        </w:rPr>
        <w:t>NOTE</w:t>
      </w:r>
      <w:r w:rsidRPr="00785C54">
        <w:rPr>
          <w:szCs w:val="24"/>
        </w:rPr>
        <w:tab/>
      </w:r>
      <w:ins w:id="1205" w:author="Katharina Schleidt" w:date="2022-08-13T16:02:00Z">
        <w:r w:rsidR="00DD1147" w:rsidRPr="00DD1147">
          <w:rPr>
            <w:szCs w:val="24"/>
          </w:rPr>
          <w:t>Using well-governed sources for the value of the name enhances reusability.</w:t>
        </w:r>
      </w:ins>
      <w:del w:id="1206" w:author="Katharina Schleidt" w:date="2022-08-13T16:02:00Z">
        <w:r w:rsidRPr="00785C54" w:rsidDel="00DD1147">
          <w:rPr>
            <w:szCs w:val="24"/>
          </w:rPr>
          <w:delText>The value of the name should be taken from a well-governed source if possible.</w:delText>
        </w:r>
        <w:commentRangeEnd w:id="1204"/>
        <w:r w:rsidR="008058B6" w:rsidDel="00DD1147">
          <w:rPr>
            <w:rStyle w:val="CommentReference"/>
            <w:rFonts w:eastAsia="MS Mincho"/>
            <w:lang w:eastAsia="ja-JP"/>
          </w:rPr>
          <w:commentReference w:id="1204"/>
        </w:r>
      </w:del>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1207" w:author="REID-JAMOND Alison" w:date="2022-04-04T14:44:00Z">
        <w:r w:rsidRPr="00785C54" w:rsidDel="008058B6">
          <w:rPr>
            <w:szCs w:val="24"/>
          </w:rPr>
          <w:delText xml:space="preserve">might </w:delText>
        </w:r>
      </w:del>
      <w:ins w:id="1208" w:author="REID-JAMOND Alison" w:date="2022-04-04T14:44:00Z">
        <w:r w:rsidR="008058B6">
          <w:rPr>
            <w:szCs w:val="24"/>
          </w:rPr>
          <w:t>can</w:t>
        </w:r>
        <w:r w:rsidR="008058B6" w:rsidRPr="00785C54">
          <w:rPr>
            <w:szCs w:val="24"/>
          </w:rPr>
          <w:t xml:space="preserve"> </w:t>
        </w:r>
      </w:ins>
      <w:r w:rsidRPr="00785C54">
        <w:rPr>
          <w:szCs w:val="24"/>
        </w:rPr>
        <w:t>take values like ‘</w:t>
      </w:r>
      <w:proofErr w:type="spellStart"/>
      <w:r w:rsidRPr="00785C54">
        <w:rPr>
          <w:szCs w:val="24"/>
        </w:rPr>
        <w:t>procedureOperator</w:t>
      </w:r>
      <w:proofErr w:type="spellEnd"/>
      <w:r w:rsidRPr="00785C54">
        <w:rPr>
          <w:szCs w:val="24"/>
        </w:rPr>
        <w:t>’, ‘</w:t>
      </w:r>
      <w:proofErr w:type="spellStart"/>
      <w:r w:rsidRPr="00785C54">
        <w:rPr>
          <w:szCs w:val="24"/>
        </w:rPr>
        <w:t>detectionLimit</w:t>
      </w:r>
      <w:proofErr w:type="spellEnd"/>
      <w:r w:rsidRPr="00785C54">
        <w:rPr>
          <w:szCs w:val="24"/>
        </w:rPr>
        <w:t>’, ‘</w:t>
      </w:r>
      <w:proofErr w:type="spellStart"/>
      <w:r w:rsidRPr="00785C54">
        <w:rPr>
          <w:szCs w:val="24"/>
        </w:rPr>
        <w:t>amplifierGain</w:t>
      </w:r>
      <w:proofErr w:type="spellEnd"/>
      <w:r w:rsidRPr="00785C54">
        <w:rPr>
          <w:szCs w:val="24"/>
        </w:rPr>
        <w:t>’, ‘</w:t>
      </w:r>
      <w:proofErr w:type="spellStart"/>
      <w:r w:rsidRPr="00785C54">
        <w:rPr>
          <w:szCs w:val="24"/>
        </w:rPr>
        <w:t>samplingDepth</w:t>
      </w:r>
      <w:proofErr w:type="spellEnd"/>
      <w:r w:rsidRPr="00785C54">
        <w:rPr>
          <w:szCs w:val="24"/>
        </w:rPr>
        <w:t>’, '</w:t>
      </w:r>
      <w:proofErr w:type="spellStart"/>
      <w:r w:rsidRPr="00785C54">
        <w:rPr>
          <w:szCs w:val="24"/>
        </w:rPr>
        <w:t>analysisIteration</w:t>
      </w:r>
      <w:proofErr w:type="spellEnd"/>
      <w:r w:rsidRPr="00785C54">
        <w:rPr>
          <w:szCs w:val="24"/>
        </w:rPr>
        <w:t>', ...</w:t>
      </w:r>
    </w:p>
    <w:p w14:paraId="1D4377E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value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/value-</w:t>
            </w:r>
            <w:proofErr w:type="spellStart"/>
            <w:r w:rsidRPr="00785C54">
              <w:rPr>
                <w:szCs w:val="24"/>
              </w:rPr>
              <w:t>sem</w:t>
            </w:r>
            <w:proofErr w:type="spellEnd"/>
          </w:p>
        </w:tc>
        <w:tc>
          <w:tcPr>
            <w:tcW w:w="5481" w:type="dxa"/>
            <w:tcMar>
              <w:top w:w="100" w:type="dxa"/>
              <w:left w:w="100" w:type="dxa"/>
              <w:bottom w:w="100" w:type="dxa"/>
              <w:right w:w="100" w:type="dxa"/>
            </w:tcMar>
          </w:tcPr>
          <w:p w14:paraId="22C35E14" w14:textId="30E0E7BC"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spellStart"/>
            <w:proofErr w:type="gramStart"/>
            <w:r w:rsidRPr="00785C54">
              <w:rPr>
                <w:b/>
                <w:szCs w:val="24"/>
              </w:rPr>
              <w:t>value:Any</w:t>
            </w:r>
            <w:proofErr w:type="spellEnd"/>
            <w:proofErr w:type="gramEnd"/>
            <w:r w:rsidRPr="00785C54">
              <w:rPr>
                <w:szCs w:val="24"/>
              </w:rPr>
              <w:t xml:space="preserve"> </w:t>
            </w:r>
            <w:del w:id="1209" w:author="Katharina Schleidt" w:date="2022-08-10T19:14:00Z">
              <w:r w:rsidRPr="00785C54" w:rsidDel="002F2035">
                <w:rPr>
                  <w:szCs w:val="24"/>
                </w:rPr>
                <w:delText>SHALL</w:delText>
              </w:r>
            </w:del>
            <w:ins w:id="1210" w:author="Katharina Schleidt" w:date="2022-08-10T19:14:00Z">
              <w:r w:rsidR="002F2035">
                <w:rPr>
                  <w:szCs w:val="24"/>
                </w:rPr>
                <w:t>shall</w:t>
              </w:r>
            </w:ins>
            <w:r w:rsidRPr="00785C54">
              <w:rPr>
                <w:szCs w:val="24"/>
              </w:rPr>
              <w:t xml:space="preserve"> provide the value.</w:t>
            </w:r>
          </w:p>
        </w:tc>
      </w:tr>
    </w:tbl>
    <w:p w14:paraId="384ED506" w14:textId="336F465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211"/>
      <w:r w:rsidRPr="00785C54">
        <w:rPr>
          <w:szCs w:val="24"/>
        </w:rPr>
        <w:t>NOTE</w:t>
      </w:r>
      <w:r w:rsidRPr="00785C54">
        <w:rPr>
          <w:szCs w:val="24"/>
        </w:rPr>
        <w:tab/>
      </w:r>
      <w:ins w:id="1212" w:author="Katharina Schleidt" w:date="2022-08-13T16:03:00Z">
        <w:r w:rsidR="00DD1147" w:rsidRPr="00DD1147">
          <w:rPr>
            <w:szCs w:val="24"/>
          </w:rPr>
          <w:t>In concrete realizations, the type "Any" can be substituted</w:t>
        </w:r>
        <w:r w:rsidR="00A1403A">
          <w:rPr>
            <w:szCs w:val="24"/>
          </w:rPr>
          <w:t xml:space="preserve"> </w:t>
        </w:r>
      </w:ins>
      <w:del w:id="1213" w:author="Katharina Schleidt" w:date="2022-08-13T16:03:00Z">
        <w:r w:rsidRPr="00785C54" w:rsidDel="00DD1147">
          <w:rPr>
            <w:szCs w:val="24"/>
          </w:rPr>
          <w:delText xml:space="preserve">The type “Any” should be substituted </w:delText>
        </w:r>
      </w:del>
      <w:r w:rsidRPr="00785C54">
        <w:rPr>
          <w:szCs w:val="24"/>
        </w:rPr>
        <w:t xml:space="preserve">by a suitable concrete type, such as </w:t>
      </w:r>
      <w:proofErr w:type="spellStart"/>
      <w:r w:rsidRPr="00785C54">
        <w:rPr>
          <w:szCs w:val="24"/>
        </w:rPr>
        <w:t>CI_ResponsibleParty</w:t>
      </w:r>
      <w:proofErr w:type="spellEnd"/>
      <w:r w:rsidRPr="00785C54">
        <w:rPr>
          <w:szCs w:val="24"/>
        </w:rPr>
        <w:t xml:space="preserve"> or Measure.</w:t>
      </w:r>
      <w:commentRangeEnd w:id="1211"/>
      <w:r w:rsidR="008058B6">
        <w:rPr>
          <w:rStyle w:val="CommentReference"/>
          <w:rFonts w:eastAsia="MS Mincho"/>
          <w:lang w:eastAsia="ja-JP"/>
        </w:rPr>
        <w:commentReference w:id="1211"/>
      </w:r>
    </w:p>
    <w:p w14:paraId="434F0D17"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4AB5F0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AbstractObservationType</w:t>
      </w:r>
      <w:proofErr w:type="spellEnd"/>
    </w:p>
    <w:p w14:paraId="40E723E2" w14:textId="61CF6BFE"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AbstractObservationType</w:t>
      </w:r>
      <w:proofErr w:type="spellEnd"/>
      <w:r w:rsidRPr="00785C54">
        <w:rPr>
          <w:szCs w:val="24"/>
        </w:rPr>
        <w:t xml:space="preserve"> can be specialized as required </w:t>
      </w:r>
      <w:commentRangeStart w:id="1214"/>
      <w:r w:rsidRPr="00785C54">
        <w:rPr>
          <w:szCs w:val="24"/>
        </w:rPr>
        <w:t xml:space="preserve">to </w:t>
      </w:r>
      <w:ins w:id="1215" w:author="Katharina Schleidt" w:date="2022-08-12T19:25:00Z">
        <w:r w:rsidR="00683AA9" w:rsidRPr="00683AA9">
          <w:rPr>
            <w:szCs w:val="24"/>
          </w:rPr>
          <w:t>more precisely define the</w:t>
        </w:r>
        <w:r w:rsidR="00683AA9" w:rsidRPr="00683AA9" w:rsidDel="00683AA9">
          <w:rPr>
            <w:szCs w:val="24"/>
          </w:rPr>
          <w:t xml:space="preserve"> </w:t>
        </w:r>
      </w:ins>
      <w:del w:id="1216" w:author="Katharina Schleidt" w:date="2022-08-12T19:25:00Z">
        <w:r w:rsidRPr="00785C54" w:rsidDel="00683AA9">
          <w:rPr>
            <w:szCs w:val="24"/>
          </w:rPr>
          <w:delText xml:space="preserve">firm up </w:delText>
        </w:r>
      </w:del>
      <w:r w:rsidRPr="00785C54">
        <w:rPr>
          <w:szCs w:val="24"/>
        </w:rPr>
        <w:t>semantics of observation types</w:t>
      </w:r>
      <w:commentRangeEnd w:id="1214"/>
      <w:r w:rsidR="00047CD7">
        <w:rPr>
          <w:rStyle w:val="CommentReference"/>
          <w:rFonts w:eastAsia="MS Mincho"/>
          <w:lang w:eastAsia="ja-JP"/>
        </w:rPr>
        <w:commentReference w:id="1214"/>
      </w:r>
      <w:r w:rsidRPr="00785C54">
        <w:rPr>
          <w:szCs w:val="24"/>
        </w:rPr>
        <w:t xml:space="preserve">, as done in the derived </w:t>
      </w:r>
      <w:proofErr w:type="spellStart"/>
      <w:r w:rsidRPr="00785C54">
        <w:rPr>
          <w:szCs w:val="24"/>
        </w:rPr>
        <w:t>codelist</w:t>
      </w:r>
      <w:proofErr w:type="spellEnd"/>
      <w:r w:rsidRPr="00785C54">
        <w:rPr>
          <w:szCs w:val="24"/>
        </w:rPr>
        <w:t xml:space="preserve"> </w:t>
      </w:r>
      <w:proofErr w:type="spellStart"/>
      <w:r w:rsidRPr="00785C54">
        <w:rPr>
          <w:szCs w:val="24"/>
        </w:rPr>
        <w:t>ObservationTypeByResultType</w:t>
      </w:r>
      <w:proofErr w:type="spellEnd"/>
      <w:r w:rsidRPr="00785C54">
        <w:rPr>
          <w:szCs w:val="24"/>
        </w:rPr>
        <w:t xml:space="preserv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Observations</w:t>
            </w:r>
            <w:r w:rsidRPr="00785C54">
              <w:rPr>
                <w:szCs w:val="24"/>
              </w:rPr>
              <w:t>.</w:t>
            </w:r>
          </w:p>
          <w:p w14:paraId="0A1B2A2A" w14:textId="5CB11C8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w:t>
            </w:r>
            <w:del w:id="1217" w:author="Katharina Schleidt" w:date="2022-08-10T19:14:00Z">
              <w:r w:rsidRPr="00785C54" w:rsidDel="002F2035">
                <w:rPr>
                  <w:szCs w:val="24"/>
                </w:rPr>
                <w:delText>SHALL</w:delText>
              </w:r>
            </w:del>
            <w:ins w:id="1218" w:author="Katharina Schleidt" w:date="2022-08-10T19:14:00Z">
              <w:r w:rsidR="002F2035">
                <w:rPr>
                  <w:szCs w:val="24"/>
                </w:rPr>
                <w:t>shall</w:t>
              </w:r>
            </w:ins>
            <w:r w:rsidRPr="00785C54">
              <w:rPr>
                <w:szCs w:val="24"/>
              </w:rPr>
              <w:t xml:space="preserve"> be created for the application.</w:t>
            </w:r>
          </w:p>
        </w:tc>
      </w:tr>
    </w:tbl>
    <w:p w14:paraId="19216EEB" w14:textId="42CE48DA"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Basic Observations</w:t>
      </w:r>
    </w:p>
    <w:p w14:paraId="32A8DDA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134B1C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Basic Observations Package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/summarizing-con</w:t>
            </w:r>
          </w:p>
        </w:tc>
      </w:tr>
    </w:tbl>
    <w:p w14:paraId="02A47640" w14:textId="05BE036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link</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29239CA7"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proofErr w:type="spellStart"/>
            <w:proofErr w:type="gramStart"/>
            <w:r w:rsidRPr="00785C54">
              <w:rPr>
                <w:b/>
                <w:szCs w:val="24"/>
              </w:rPr>
              <w:t>link:URI</w:t>
            </w:r>
            <w:proofErr w:type="spellEnd"/>
            <w:proofErr w:type="gramEnd"/>
            <w:r w:rsidRPr="00785C54">
              <w:rPr>
                <w:szCs w:val="24"/>
              </w:rPr>
              <w:t xml:space="preserve"> </w:t>
            </w:r>
            <w:del w:id="1219" w:author="Katharina Schleidt" w:date="2022-08-10T19:14:00Z">
              <w:r w:rsidRPr="00785C54" w:rsidDel="002F2035">
                <w:rPr>
                  <w:szCs w:val="24"/>
                </w:rPr>
                <w:delText>SHALL</w:delText>
              </w:r>
            </w:del>
            <w:ins w:id="1220" w:author="Katharina Schleidt" w:date="2022-08-10T19:14:00Z">
              <w:r w:rsidR="002F2035">
                <w:rPr>
                  <w:szCs w:val="24"/>
                </w:rPr>
                <w:t>shall</w:t>
              </w:r>
            </w:ins>
            <w:r w:rsidRPr="00785C54">
              <w:rPr>
                <w:szCs w:val="24"/>
              </w:rPr>
              <w:t xml:space="preserve"> be used.</w:t>
            </w:r>
          </w:p>
        </w:tc>
      </w:tr>
    </w:tbl>
    <w:p w14:paraId="4A56DDC0" w14:textId="44DA125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location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6B6383C9"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proofErr w:type="spellStart"/>
            <w:proofErr w:type="gramStart"/>
            <w:r w:rsidRPr="00785C54">
              <w:rPr>
                <w:b/>
                <w:szCs w:val="24"/>
              </w:rPr>
              <w:t>location:Geometry</w:t>
            </w:r>
            <w:proofErr w:type="spellEnd"/>
            <w:proofErr w:type="gramEnd"/>
            <w:r w:rsidRPr="00785C54">
              <w:rPr>
                <w:szCs w:val="24"/>
              </w:rPr>
              <w:t xml:space="preserve"> </w:t>
            </w:r>
            <w:del w:id="1221" w:author="Katharina Schleidt" w:date="2022-08-10T19:14:00Z">
              <w:r w:rsidRPr="00785C54" w:rsidDel="002F2035">
                <w:rPr>
                  <w:szCs w:val="24"/>
                </w:rPr>
                <w:delText>SHALL</w:delText>
              </w:r>
            </w:del>
            <w:ins w:id="1222" w:author="Katharina Schleidt" w:date="2022-08-10T19:14:00Z">
              <w:r w:rsidR="002F2035">
                <w:rPr>
                  <w:szCs w:val="24"/>
                </w:rPr>
                <w:t>shall</w:t>
              </w:r>
            </w:ins>
            <w:r w:rsidRPr="00785C54">
              <w:rPr>
                <w:szCs w:val="24"/>
              </w:rPr>
              <w:t xml:space="preserve"> be used.</w:t>
            </w:r>
          </w:p>
        </w:tc>
      </w:tr>
    </w:tbl>
    <w:p w14:paraId="3F937D9C" w14:textId="178265CB"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Observation</w:t>
      </w:r>
    </w:p>
    <w:p w14:paraId="1846994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bl>
    <w:p w14:paraId="717973E7" w14:textId="70481BBA" w:rsidR="0008652C" w:rsidRPr="00785C54" w:rsidRDefault="00622A2E" w:rsidP="00785C54">
      <w:pPr>
        <w:pStyle w:val="BodyText"/>
      </w:pPr>
      <w:ins w:id="1223" w:author="Katharina Schleidt" w:date="2022-08-13T17:43:00Z">
        <w:r w:rsidRPr="00785C54">
          <w:rPr>
            <w:szCs w:val="24"/>
          </w:rPr>
          <w:t>Observation</w:t>
        </w:r>
        <w:r w:rsidRPr="00622A2E">
          <w:t xml:space="preserve"> from the </w:t>
        </w:r>
        <w:r w:rsidRPr="00785C54">
          <w:rPr>
            <w:szCs w:val="24"/>
          </w:rPr>
          <w:t xml:space="preserve">Basic Observations </w:t>
        </w:r>
        <w:r w:rsidRPr="00622A2E">
          <w:t>is described as a class diagram in Figure 1</w:t>
        </w:r>
        <w:r>
          <w:t>5</w:t>
        </w:r>
        <w:r w:rsidRPr="00622A2E">
          <w:t xml:space="preserve">. The schema is fully described in </w:t>
        </w:r>
      </w:ins>
      <w:ins w:id="1224" w:author="Katharina Schleidt" w:date="2022-08-13T17:44:00Z">
        <w:r>
          <w:t>10.2</w:t>
        </w:r>
      </w:ins>
      <w:ins w:id="1225" w:author="Katharina Schleidt" w:date="2022-08-13T17:43:00Z">
        <w:r w:rsidRPr="00622A2E">
          <w:t>.</w:t>
        </w:r>
      </w:ins>
      <w:r w:rsidR="0008652C" w:rsidRPr="00785C54">
        <w:t> </w:t>
      </w:r>
    </w:p>
    <w:p w14:paraId="2886E79D" w14:textId="6418240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D2AA03F" wp14:editId="22C9CB97">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p>
    <w:p w14:paraId="5A7038C5" w14:textId="77777777" w:rsidR="005B5EAD" w:rsidRPr="00785C54" w:rsidRDefault="005B5EAD" w:rsidP="00785C54">
      <w:pPr>
        <w:pStyle w:val="Figuretitle"/>
        <w:autoSpaceDE w:val="0"/>
        <w:autoSpaceDN w:val="0"/>
        <w:adjustRightInd w:val="0"/>
        <w:outlineLvl w:val="0"/>
        <w:rPr>
          <w:szCs w:val="24"/>
        </w:rPr>
      </w:pPr>
      <w:commentRangeStart w:id="1226"/>
      <w:r w:rsidRPr="00785C54">
        <w:rPr>
          <w:szCs w:val="24"/>
        </w:rPr>
        <w:t>Figure 15</w:t>
      </w:r>
      <w:commentRangeEnd w:id="1226"/>
      <w:r w:rsidR="008058B6">
        <w:rPr>
          <w:rStyle w:val="CommentReference"/>
          <w:rFonts w:eastAsia="MS Mincho"/>
          <w:b w:val="0"/>
          <w:lang w:eastAsia="ja-JP"/>
        </w:rPr>
        <w:commentReference w:id="1226"/>
      </w:r>
      <w:r w:rsidRPr="00785C54">
        <w:rPr>
          <w:szCs w:val="24"/>
        </w:rPr>
        <w:t xml:space="preserve"> — Context diagram for Basic Observations — Observation</w:t>
      </w:r>
    </w:p>
    <w:p w14:paraId="1E3EBA08"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ObservationCharacteristics</w:t>
      </w:r>
      <w:proofErr w:type="spellEnd"/>
    </w:p>
    <w:p w14:paraId="67737D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ObservationCharacteristics</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ObservationCharacteristics</w:t>
            </w:r>
            <w:proofErr w:type="spellEnd"/>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2B1AE27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EA6B08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5AFC37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r w:rsidRPr="00785C54">
              <w:rPr>
                <w:szCs w:val="24"/>
              </w:rPr>
              <w:t>/collection-</w:t>
            </w:r>
            <w:proofErr w:type="spellStart"/>
            <w:r w:rsidRPr="00785C54">
              <w:rPr>
                <w:szCs w:val="24"/>
              </w:rPr>
              <w:t>sem</w:t>
            </w:r>
            <w:proofErr w:type="spellEnd"/>
          </w:p>
        </w:tc>
      </w:tr>
    </w:tbl>
    <w:p w14:paraId="0729725F" w14:textId="550693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collection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B52A18" w14:textId="77777777" w:rsidTr="00EC5BE0">
        <w:trPr>
          <w:jc w:val="center"/>
        </w:trPr>
        <w:tc>
          <w:tcPr>
            <w:tcW w:w="4526" w:type="dxa"/>
            <w:tcMar>
              <w:top w:w="100" w:type="dxa"/>
              <w:left w:w="100" w:type="dxa"/>
              <w:bottom w:w="100" w:type="dxa"/>
              <w:right w:w="100" w:type="dxa"/>
            </w:tcMar>
          </w:tcPr>
          <w:p w14:paraId="3B802131" w14:textId="0D07F3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r w:rsidRPr="00785C54">
              <w:rPr>
                <w:szCs w:val="24"/>
              </w:rPr>
              <w:t>/collection-</w:t>
            </w:r>
            <w:proofErr w:type="spellStart"/>
            <w:r w:rsidRPr="00785C54">
              <w:rPr>
                <w:szCs w:val="24"/>
              </w:rPr>
              <w:t>sem</w:t>
            </w:r>
            <w:proofErr w:type="spellEnd"/>
          </w:p>
        </w:tc>
        <w:tc>
          <w:tcPr>
            <w:tcW w:w="5245" w:type="dxa"/>
            <w:tcMar>
              <w:top w:w="100" w:type="dxa"/>
              <w:left w:w="100" w:type="dxa"/>
              <w:bottom w:w="100" w:type="dxa"/>
              <w:right w:w="100" w:type="dxa"/>
            </w:tcMar>
          </w:tcPr>
          <w:p w14:paraId="6066CE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ObservationCollection</w:t>
            </w:r>
            <w:proofErr w:type="spellEnd"/>
            <w:r w:rsidRPr="00785C54">
              <w:rPr>
                <w:szCs w:val="24"/>
              </w:rPr>
              <w:t xml:space="preserve"> that is described by these </w:t>
            </w:r>
            <w:proofErr w:type="spellStart"/>
            <w:r w:rsidRPr="00785C54">
              <w:rPr>
                <w:b/>
                <w:szCs w:val="24"/>
              </w:rPr>
              <w:t>ObservationCharacteristics</w:t>
            </w:r>
            <w:proofErr w:type="spellEnd"/>
            <w:r w:rsidRPr="00785C54">
              <w:rPr>
                <w:szCs w:val="24"/>
              </w:rPr>
              <w:t>.</w:t>
            </w:r>
          </w:p>
          <w:p w14:paraId="6FDBAE28" w14:textId="73B1FEB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collection </w:t>
            </w:r>
            <w:proofErr w:type="spellStart"/>
            <w:r w:rsidRPr="00785C54">
              <w:rPr>
                <w:b/>
                <w:szCs w:val="24"/>
              </w:rPr>
              <w:t>ObservationCharacteristics</w:t>
            </w:r>
            <w:proofErr w:type="spellEnd"/>
            <w:r w:rsidRPr="00785C54">
              <w:rPr>
                <w:szCs w:val="24"/>
              </w:rPr>
              <w:t xml:space="preserve"> is provided, the association with the role </w:t>
            </w:r>
            <w:r w:rsidRPr="00785C54">
              <w:rPr>
                <w:b/>
                <w:szCs w:val="24"/>
              </w:rPr>
              <w:t>collection</w:t>
            </w:r>
            <w:r w:rsidRPr="00785C54">
              <w:rPr>
                <w:szCs w:val="24"/>
              </w:rPr>
              <w:t xml:space="preserve"> </w:t>
            </w:r>
            <w:del w:id="1227" w:author="Katharina Schleidt" w:date="2022-08-10T19:14:00Z">
              <w:r w:rsidRPr="00785C54" w:rsidDel="002F2035">
                <w:rPr>
                  <w:szCs w:val="24"/>
                </w:rPr>
                <w:delText>SHALL</w:delText>
              </w:r>
            </w:del>
            <w:ins w:id="1228" w:author="Katharina Schleidt" w:date="2022-08-10T19:14:00Z">
              <w:r w:rsidR="002F2035">
                <w:rPr>
                  <w:szCs w:val="24"/>
                </w:rPr>
                <w:t>shall</w:t>
              </w:r>
            </w:ins>
            <w:r w:rsidRPr="00785C54">
              <w:rPr>
                <w:szCs w:val="24"/>
              </w:rPr>
              <w:t xml:space="preserve"> be used.</w:t>
            </w:r>
          </w:p>
        </w:tc>
      </w:tr>
    </w:tbl>
    <w:p w14:paraId="61ED9B94" w14:textId="4028D2AE"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ObservationCollection</w:t>
      </w:r>
      <w:proofErr w:type="spellEnd"/>
    </w:p>
    <w:p w14:paraId="737659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ObservationCollection</w:t>
      </w:r>
      <w:proofErr w:type="spellEnd"/>
      <w:r w:rsidRPr="00785C54">
        <w:rPr>
          <w:rFonts w:eastAsia="Times New Roman"/>
          <w:szCs w:val="24"/>
        </w:rPr>
        <w:t xml:space="preserv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785C54"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ObservationCollection</w:t>
            </w:r>
            <w:proofErr w:type="spellEnd"/>
          </w:p>
        </w:tc>
      </w:tr>
      <w:tr w:rsidR="005B5EAD" w:rsidRPr="00785C54"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34E983A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ObservationCollection-sem</w:t>
            </w:r>
            <w:proofErr w:type="spellEnd"/>
          </w:p>
        </w:tc>
      </w:tr>
      <w:tr w:rsidR="005B5EAD" w:rsidRPr="00785C54" w14:paraId="64BFC8AC"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B30DC63" w14:textId="5EF727F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C83BB92" w14:textId="58AB951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collectionType-sem</w:t>
            </w:r>
            <w:proofErr w:type="spellEnd"/>
          </w:p>
        </w:tc>
      </w:tr>
      <w:tr w:rsidR="005B5EAD" w:rsidRPr="00785C54" w14:paraId="4327EC1D"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C825969" w14:textId="42F55E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FACCC57" w14:textId="4540239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w:t>
            </w:r>
            <w:proofErr w:type="spellEnd"/>
            <w:r w:rsidRPr="00785C54">
              <w:rPr>
                <w:szCs w:val="24"/>
              </w:rPr>
              <w:t>-con</w:t>
            </w:r>
          </w:p>
        </w:tc>
      </w:tr>
      <w:tr w:rsidR="005B5EAD" w:rsidRPr="00785C54" w14:paraId="75937496"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D99EB73" w14:textId="779E85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4EA8F97" w14:textId="2A5C10E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/member-</w:t>
            </w:r>
            <w:proofErr w:type="spellStart"/>
            <w:r w:rsidRPr="00785C54">
              <w:rPr>
                <w:szCs w:val="24"/>
              </w:rPr>
              <w:t>sem</w:t>
            </w:r>
            <w:proofErr w:type="spellEnd"/>
          </w:p>
        </w:tc>
      </w:tr>
      <w:tr w:rsidR="005B5EAD" w:rsidRPr="00785C54" w14:paraId="40EA0279"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34EC8B70" w14:textId="1F0B09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1AE25B8" w14:textId="4891347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memberCharacteristics-sem</w:t>
            </w:r>
            <w:proofErr w:type="spellEnd"/>
          </w:p>
        </w:tc>
      </w:tr>
      <w:tr w:rsidR="005B5EAD" w:rsidRPr="00785C54" w14:paraId="6B16EF81"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C6DB4E5" w14:textId="008D80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7C1A655" w14:textId="76E2A80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relatedCollection-sem</w:t>
            </w:r>
            <w:proofErr w:type="spellEnd"/>
          </w:p>
        </w:tc>
      </w:tr>
      <w:tr w:rsidR="005B5EAD" w:rsidRPr="00785C54" w14:paraId="4EEA5022"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9EF25E4" w14:textId="1466F7A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68D89C0" w14:textId="7CD07E8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776AA331" w14:textId="77777777" w:rsidTr="0008652C">
        <w:trPr>
          <w:jc w:val="center"/>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0E1109D6" w14:textId="7954B81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3EB31648" w14:textId="67A9065E" w:rsidR="005B5EAD" w:rsidRPr="00785C54" w:rsidRDefault="005B5EAD" w:rsidP="00785C54">
            <w:pPr>
              <w:pStyle w:val="Tablebody"/>
              <w:autoSpaceDE w:val="0"/>
              <w:autoSpaceDN w:val="0"/>
              <w:adjustRightInd w:val="0"/>
              <w:jc w:val="both"/>
              <w:rPr>
                <w:szCs w:val="20"/>
              </w:rPr>
            </w:pPr>
            <w:r w:rsidRPr="00785C54">
              <w:rPr>
                <w:szCs w:val="24"/>
              </w:rPr>
              <w:t>/req/obs-basic/AbstractObservationCollectionType/AbstractObservationCollectionType-sem</w:t>
            </w:r>
          </w:p>
        </w:tc>
      </w:tr>
    </w:tbl>
    <w:p w14:paraId="79DC7A0B" w14:textId="63C352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ObservationCollection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387F01" w14:textId="77777777" w:rsidTr="00EC5BE0">
        <w:trPr>
          <w:jc w:val="center"/>
        </w:trPr>
        <w:tc>
          <w:tcPr>
            <w:tcW w:w="4526" w:type="dxa"/>
            <w:tcMar>
              <w:top w:w="100" w:type="dxa"/>
              <w:left w:w="100" w:type="dxa"/>
              <w:bottom w:w="100" w:type="dxa"/>
              <w:right w:w="100" w:type="dxa"/>
            </w:tcMar>
          </w:tcPr>
          <w:p w14:paraId="16B148D8" w14:textId="34B46B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ObservationCollection-sem</w:t>
            </w:r>
            <w:proofErr w:type="spellEnd"/>
          </w:p>
        </w:tc>
        <w:tc>
          <w:tcPr>
            <w:tcW w:w="5245" w:type="dxa"/>
            <w:tcMar>
              <w:top w:w="100" w:type="dxa"/>
              <w:left w:w="100" w:type="dxa"/>
              <w:bottom w:w="100" w:type="dxa"/>
              <w:right w:w="100" w:type="dxa"/>
            </w:tcMar>
          </w:tcPr>
          <w:p w14:paraId="2A445332" w14:textId="3B3EAE29" w:rsidR="005B5EAD" w:rsidRPr="00785C54" w:rsidRDefault="00B36FFD" w:rsidP="00785C54">
            <w:pPr>
              <w:pStyle w:val="Tablebody"/>
              <w:autoSpaceDE w:val="0"/>
              <w:autoSpaceDN w:val="0"/>
              <w:adjustRightInd w:val="0"/>
              <w:jc w:val="both"/>
              <w:rPr>
                <w:szCs w:val="20"/>
              </w:rPr>
            </w:pPr>
            <w:ins w:id="1229" w:author="Katharina Schleidt" w:date="2022-08-10T20:00:00Z">
              <w:r w:rsidRPr="00B36FFD">
                <w:rPr>
                  <w:szCs w:val="24"/>
                </w:rPr>
                <w:t xml:space="preserve">An </w:t>
              </w:r>
              <w:proofErr w:type="spellStart"/>
              <w:r w:rsidRPr="00D612AA">
                <w:rPr>
                  <w:b/>
                  <w:bCs/>
                  <w:szCs w:val="24"/>
                  <w:rPrChange w:id="1230" w:author="Katharina Schleidt" w:date="2022-08-13T17:08:00Z">
                    <w:rPr>
                      <w:szCs w:val="24"/>
                    </w:rPr>
                  </w:rPrChange>
                </w:rPr>
                <w:t>ObservationCollection</w:t>
              </w:r>
              <w:proofErr w:type="spellEnd"/>
              <w:r w:rsidRPr="00B36FFD">
                <w:rPr>
                  <w:szCs w:val="24"/>
                </w:rPr>
                <w:t xml:space="preserve"> shall be defined as </w:t>
              </w:r>
            </w:ins>
            <w:del w:id="1231" w:author="Katharina Schleidt" w:date="2022-08-10T20:00:00Z">
              <w:r w:rsidR="005B5EAD" w:rsidRPr="00785C54" w:rsidDel="00B36FFD">
                <w:rPr>
                  <w:szCs w:val="24"/>
                </w:rPr>
                <w:delText xml:space="preserve">A </w:delText>
              </w:r>
            </w:del>
            <w:ins w:id="1232" w:author="Katharina Schleidt" w:date="2022-08-10T20:00:00Z">
              <w:r>
                <w:rPr>
                  <w:szCs w:val="24"/>
                </w:rPr>
                <w:t>a</w:t>
              </w:r>
              <w:r w:rsidRPr="00785C54">
                <w:rPr>
                  <w:szCs w:val="24"/>
                </w:rPr>
                <w:t xml:space="preserve"> </w:t>
              </w:r>
            </w:ins>
            <w:r w:rsidR="005B5EAD" w:rsidRPr="00785C54">
              <w:rPr>
                <w:szCs w:val="24"/>
              </w:rPr>
              <w:t xml:space="preserve">collection of similar </w:t>
            </w:r>
            <w:r w:rsidR="005B5EAD" w:rsidRPr="00785C54">
              <w:rPr>
                <w:b/>
                <w:szCs w:val="24"/>
              </w:rPr>
              <w:t>Observation</w:t>
            </w:r>
            <w:r w:rsidR="005B5EAD" w:rsidRPr="008058B6">
              <w:rPr>
                <w:b/>
                <w:szCs w:val="24"/>
                <w:rPrChange w:id="1233" w:author="REID-JAMOND Alison" w:date="2022-04-04T14:48:00Z">
                  <w:rPr>
                    <w:szCs w:val="24"/>
                  </w:rPr>
                </w:rPrChange>
              </w:rPr>
              <w:t>s</w:t>
            </w:r>
          </w:p>
        </w:tc>
      </w:tr>
    </w:tbl>
    <w:p w14:paraId="3C2D6584" w14:textId="675ABC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collectionType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5DF5553F" w14:textId="77777777" w:rsidTr="00EC5BE0">
        <w:trPr>
          <w:jc w:val="center"/>
        </w:trPr>
        <w:tc>
          <w:tcPr>
            <w:tcW w:w="4058" w:type="dxa"/>
            <w:tcMar>
              <w:top w:w="100" w:type="dxa"/>
              <w:left w:w="100" w:type="dxa"/>
              <w:bottom w:w="100" w:type="dxa"/>
              <w:right w:w="100" w:type="dxa"/>
            </w:tcMar>
          </w:tcPr>
          <w:p w14:paraId="6A0D3F57" w14:textId="28C7940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collectionType-sem</w:t>
            </w:r>
            <w:proofErr w:type="spellEnd"/>
          </w:p>
        </w:tc>
        <w:tc>
          <w:tcPr>
            <w:tcW w:w="5713" w:type="dxa"/>
            <w:tcMar>
              <w:top w:w="100" w:type="dxa"/>
              <w:left w:w="100" w:type="dxa"/>
              <w:bottom w:w="100" w:type="dxa"/>
              <w:right w:w="100" w:type="dxa"/>
            </w:tcMar>
          </w:tcPr>
          <w:p w14:paraId="5CB8AA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the type of the </w:t>
            </w:r>
            <w:proofErr w:type="spellStart"/>
            <w:r w:rsidRPr="00785C54">
              <w:rPr>
                <w:b/>
                <w:szCs w:val="24"/>
              </w:rPr>
              <w:t>ObservationCollection</w:t>
            </w:r>
            <w:proofErr w:type="spellEnd"/>
            <w:r w:rsidRPr="00785C54">
              <w:rPr>
                <w:b/>
                <w:szCs w:val="24"/>
              </w:rPr>
              <w:t>.</w:t>
            </w:r>
          </w:p>
          <w:p w14:paraId="75E7F029" w14:textId="729507F3"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collection type is provided, the attribute </w:t>
            </w:r>
            <w:proofErr w:type="spellStart"/>
            <w:proofErr w:type="gramStart"/>
            <w:r w:rsidRPr="00785C54">
              <w:rPr>
                <w:b/>
                <w:szCs w:val="24"/>
              </w:rPr>
              <w:t>collectionType:AbstractObservationCollectionType</w:t>
            </w:r>
            <w:proofErr w:type="spellEnd"/>
            <w:proofErr w:type="gramEnd"/>
            <w:r w:rsidRPr="00785C54">
              <w:rPr>
                <w:szCs w:val="24"/>
              </w:rPr>
              <w:t xml:space="preserve"> </w:t>
            </w:r>
            <w:del w:id="1234" w:author="Katharina Schleidt" w:date="2022-08-10T19:14:00Z">
              <w:r w:rsidRPr="00785C54" w:rsidDel="002F2035">
                <w:rPr>
                  <w:szCs w:val="24"/>
                </w:rPr>
                <w:delText>SHALL</w:delText>
              </w:r>
            </w:del>
            <w:ins w:id="1235" w:author="Katharina Schleidt" w:date="2022-08-10T19:14:00Z">
              <w:r w:rsidR="002F2035">
                <w:rPr>
                  <w:szCs w:val="24"/>
                </w:rPr>
                <w:t>shall</w:t>
              </w:r>
            </w:ins>
            <w:r w:rsidRPr="00785C54">
              <w:rPr>
                <w:szCs w:val="24"/>
              </w:rPr>
              <w:t xml:space="preserve"> be used.</w:t>
            </w:r>
          </w:p>
        </w:tc>
      </w:tr>
    </w:tbl>
    <w:p w14:paraId="0E796AE8" w14:textId="31DA6BD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1E246B95" w14:textId="77777777" w:rsidTr="00EC5BE0">
        <w:trPr>
          <w:jc w:val="center"/>
        </w:trPr>
        <w:tc>
          <w:tcPr>
            <w:tcW w:w="4058" w:type="dxa"/>
            <w:tcMar>
              <w:top w:w="100" w:type="dxa"/>
              <w:left w:w="100" w:type="dxa"/>
              <w:bottom w:w="100" w:type="dxa"/>
              <w:right w:w="100" w:type="dxa"/>
            </w:tcMar>
          </w:tcPr>
          <w:p w14:paraId="1D9CD9AB" w14:textId="1C78697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w:t>
            </w:r>
            <w:proofErr w:type="spellEnd"/>
            <w:r w:rsidRPr="00785C54">
              <w:rPr>
                <w:szCs w:val="24"/>
              </w:rPr>
              <w:t>-con</w:t>
            </w:r>
          </w:p>
        </w:tc>
        <w:tc>
          <w:tcPr>
            <w:tcW w:w="5713" w:type="dxa"/>
            <w:tcMar>
              <w:top w:w="100" w:type="dxa"/>
              <w:left w:w="100" w:type="dxa"/>
              <w:bottom w:w="100" w:type="dxa"/>
              <w:right w:w="100" w:type="dxa"/>
            </w:tcMar>
          </w:tcPr>
          <w:p w14:paraId="255738A2" w14:textId="7DE92AA5"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collectionType</w:t>
            </w:r>
            <w:proofErr w:type="spellEnd"/>
            <w:r w:rsidRPr="00785C54">
              <w:rPr>
                <w:szCs w:val="24"/>
              </w:rPr>
              <w:t xml:space="preserve"> is provided, property values of the associated </w:t>
            </w:r>
            <w:r w:rsidRPr="00785C54">
              <w:rPr>
                <w:b/>
                <w:szCs w:val="24"/>
              </w:rPr>
              <w:t>Observation</w:t>
            </w:r>
            <w:r w:rsidRPr="00785C54">
              <w:rPr>
                <w:szCs w:val="24"/>
              </w:rPr>
              <w:t xml:space="preserve"> and </w:t>
            </w:r>
            <w:proofErr w:type="spellStart"/>
            <w:r w:rsidRPr="00785C54">
              <w:rPr>
                <w:b/>
                <w:szCs w:val="24"/>
              </w:rPr>
              <w:t>ObservationCharacteristics</w:t>
            </w:r>
            <w:proofErr w:type="spellEnd"/>
            <w:r w:rsidRPr="00785C54">
              <w:rPr>
                <w:szCs w:val="24"/>
              </w:rPr>
              <w:t xml:space="preserve"> instances </w:t>
            </w:r>
            <w:del w:id="1236" w:author="Katharina Schleidt" w:date="2022-08-10T19:14:00Z">
              <w:r w:rsidRPr="00785C54" w:rsidDel="002F2035">
                <w:rPr>
                  <w:szCs w:val="24"/>
                </w:rPr>
                <w:delText>SHALL</w:delText>
              </w:r>
            </w:del>
            <w:ins w:id="1237" w:author="Katharina Schleidt" w:date="2022-08-10T19:14:00Z">
              <w:r w:rsidR="002F2035">
                <w:rPr>
                  <w:szCs w:val="24"/>
                </w:rPr>
                <w:t>shall</w:t>
              </w:r>
            </w:ins>
            <w:r w:rsidRPr="00785C54">
              <w:rPr>
                <w:szCs w:val="24"/>
              </w:rPr>
              <w:t xml:space="preserve"> comply with the constraints defined for this </w:t>
            </w:r>
            <w:proofErr w:type="spellStart"/>
            <w:r w:rsidRPr="00785C54">
              <w:rPr>
                <w:b/>
                <w:szCs w:val="24"/>
              </w:rPr>
              <w:t>collectionType</w:t>
            </w:r>
            <w:proofErr w:type="spellEnd"/>
            <w:r w:rsidRPr="00785C54">
              <w:rPr>
                <w:szCs w:val="24"/>
              </w:rPr>
              <w:t xml:space="preserve"> value.</w:t>
            </w:r>
          </w:p>
        </w:tc>
      </w:tr>
    </w:tbl>
    <w:p w14:paraId="675C945E" w14:textId="0CB5097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member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312D617" w14:textId="77777777" w:rsidTr="00C63DF3">
        <w:trPr>
          <w:jc w:val="center"/>
        </w:trPr>
        <w:tc>
          <w:tcPr>
            <w:tcW w:w="4526" w:type="dxa"/>
            <w:tcMar>
              <w:top w:w="100" w:type="dxa"/>
              <w:left w:w="100" w:type="dxa"/>
              <w:bottom w:w="100" w:type="dxa"/>
              <w:right w:w="100" w:type="dxa"/>
            </w:tcMar>
          </w:tcPr>
          <w:p w14:paraId="62D6A6A5" w14:textId="19810C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/member-</w:t>
            </w:r>
            <w:proofErr w:type="spellStart"/>
            <w:r w:rsidRPr="00785C54">
              <w:rPr>
                <w:szCs w:val="24"/>
              </w:rPr>
              <w:t>sem</w:t>
            </w:r>
            <w:proofErr w:type="spellEnd"/>
          </w:p>
        </w:tc>
        <w:tc>
          <w:tcPr>
            <w:tcW w:w="5245" w:type="dxa"/>
            <w:tcMar>
              <w:top w:w="100" w:type="dxa"/>
              <w:left w:w="100" w:type="dxa"/>
              <w:bottom w:w="100" w:type="dxa"/>
              <w:right w:w="100" w:type="dxa"/>
            </w:tcMar>
          </w:tcPr>
          <w:p w14:paraId="4C8762F0" w14:textId="77777777" w:rsidR="005B5EAD" w:rsidRPr="00785C54" w:rsidRDefault="005B5EAD" w:rsidP="00785C54">
            <w:pPr>
              <w:pStyle w:val="Tablebody"/>
              <w:autoSpaceDE w:val="0"/>
              <w:autoSpaceDN w:val="0"/>
              <w:adjustRightInd w:val="0"/>
              <w:rPr>
                <w:szCs w:val="24"/>
              </w:rPr>
            </w:pPr>
            <w:r w:rsidRPr="00785C54">
              <w:rPr>
                <w:szCs w:val="24"/>
              </w:rPr>
              <w:t xml:space="preserve">An </w:t>
            </w:r>
            <w:r w:rsidRPr="00785C54">
              <w:rPr>
                <w:b/>
                <w:szCs w:val="24"/>
              </w:rPr>
              <w:t>Observation</w:t>
            </w:r>
            <w:r w:rsidRPr="00785C54">
              <w:rPr>
                <w:szCs w:val="24"/>
              </w:rPr>
              <w:t xml:space="preserve"> that is part of this </w:t>
            </w:r>
            <w:proofErr w:type="spellStart"/>
            <w:r w:rsidRPr="00785C54">
              <w:rPr>
                <w:b/>
                <w:szCs w:val="24"/>
              </w:rPr>
              <w:t>ObservationCollection</w:t>
            </w:r>
            <w:proofErr w:type="spellEnd"/>
            <w:r w:rsidRPr="00785C54">
              <w:rPr>
                <w:szCs w:val="24"/>
              </w:rPr>
              <w:t>.</w:t>
            </w:r>
          </w:p>
          <w:p w14:paraId="2B1BC2F4" w14:textId="27533A76" w:rsidR="005B5EAD" w:rsidRPr="00785C54" w:rsidRDefault="005B5EAD" w:rsidP="00785C54">
            <w:pPr>
              <w:pStyle w:val="Tablebody"/>
              <w:autoSpaceDE w:val="0"/>
              <w:autoSpaceDN w:val="0"/>
              <w:adjustRightInd w:val="0"/>
              <w:rPr>
                <w:szCs w:val="20"/>
              </w:rPr>
            </w:pPr>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w:t>
            </w:r>
            <w:del w:id="1238" w:author="Katharina Schleidt" w:date="2022-08-10T19:14:00Z">
              <w:r w:rsidRPr="00785C54" w:rsidDel="002F2035">
                <w:rPr>
                  <w:szCs w:val="24"/>
                </w:rPr>
                <w:delText>SHALL</w:delText>
              </w:r>
            </w:del>
            <w:ins w:id="1239" w:author="Katharina Schleidt" w:date="2022-08-10T19:14:00Z">
              <w:r w:rsidR="002F2035">
                <w:rPr>
                  <w:szCs w:val="24"/>
                </w:rPr>
                <w:t>shall</w:t>
              </w:r>
            </w:ins>
            <w:r w:rsidRPr="00785C54">
              <w:rPr>
                <w:szCs w:val="24"/>
              </w:rPr>
              <w:t xml:space="preserve"> be used.</w:t>
            </w:r>
          </w:p>
        </w:tc>
      </w:tr>
    </w:tbl>
    <w:p w14:paraId="1AA62AC1" w14:textId="678F6D6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memberCharacteristics</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4E0CA40" w14:textId="77777777" w:rsidTr="00EC5BE0">
        <w:trPr>
          <w:jc w:val="center"/>
        </w:trPr>
        <w:tc>
          <w:tcPr>
            <w:tcW w:w="4526" w:type="dxa"/>
            <w:tcMar>
              <w:top w:w="100" w:type="dxa"/>
              <w:left w:w="100" w:type="dxa"/>
              <w:bottom w:w="100" w:type="dxa"/>
              <w:right w:w="100" w:type="dxa"/>
            </w:tcMar>
          </w:tcPr>
          <w:p w14:paraId="1857B861" w14:textId="53042C3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memberCharacteristics-sem</w:t>
            </w:r>
            <w:proofErr w:type="spellEnd"/>
          </w:p>
        </w:tc>
        <w:tc>
          <w:tcPr>
            <w:tcW w:w="5245" w:type="dxa"/>
            <w:tcMar>
              <w:top w:w="100" w:type="dxa"/>
              <w:left w:w="100" w:type="dxa"/>
              <w:bottom w:w="100" w:type="dxa"/>
              <w:right w:w="100" w:type="dxa"/>
            </w:tcMar>
          </w:tcPr>
          <w:p w14:paraId="09E45B1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w:t>
            </w:r>
            <w:proofErr w:type="spellStart"/>
            <w:r w:rsidRPr="00785C54">
              <w:rPr>
                <w:b/>
                <w:szCs w:val="24"/>
              </w:rPr>
              <w:t>ObservationCharacteristics</w:t>
            </w:r>
            <w:proofErr w:type="spellEnd"/>
            <w:r w:rsidRPr="00785C54">
              <w:rPr>
                <w:szCs w:val="24"/>
              </w:rPr>
              <w:t xml:space="preserve"> of </w:t>
            </w:r>
            <w:r w:rsidRPr="00785C54">
              <w:rPr>
                <w:b/>
                <w:szCs w:val="24"/>
              </w:rPr>
              <w:t>Observations</w:t>
            </w:r>
            <w:r w:rsidRPr="00785C54">
              <w:rPr>
                <w:szCs w:val="24"/>
              </w:rPr>
              <w:t xml:space="preserve"> contained within the </w:t>
            </w:r>
            <w:proofErr w:type="spellStart"/>
            <w:r w:rsidRPr="00785C54">
              <w:rPr>
                <w:b/>
                <w:szCs w:val="24"/>
              </w:rPr>
              <w:t>ObservationCollection</w:t>
            </w:r>
            <w:proofErr w:type="spellEnd"/>
            <w:r w:rsidRPr="00785C54">
              <w:rPr>
                <w:szCs w:val="24"/>
              </w:rPr>
              <w:t>.</w:t>
            </w:r>
          </w:p>
          <w:p w14:paraId="424F3CEB" w14:textId="536B43CE"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ObservationCharacteristics</w:t>
            </w:r>
            <w:proofErr w:type="spellEnd"/>
            <w:r w:rsidRPr="00785C54">
              <w:rPr>
                <w:szCs w:val="24"/>
              </w:rPr>
              <w:t xml:space="preserve"> pertaining to the collection members is provided, the association with the role </w:t>
            </w:r>
            <w:proofErr w:type="spellStart"/>
            <w:r w:rsidRPr="00785C54">
              <w:rPr>
                <w:b/>
                <w:szCs w:val="24"/>
              </w:rPr>
              <w:t>memberCharacteristics</w:t>
            </w:r>
            <w:proofErr w:type="spellEnd"/>
            <w:r w:rsidRPr="00785C54">
              <w:rPr>
                <w:szCs w:val="24"/>
              </w:rPr>
              <w:t xml:space="preserve"> </w:t>
            </w:r>
            <w:del w:id="1240" w:author="Katharina Schleidt" w:date="2022-08-10T19:14:00Z">
              <w:r w:rsidRPr="00785C54" w:rsidDel="002F2035">
                <w:rPr>
                  <w:szCs w:val="24"/>
                </w:rPr>
                <w:delText>SHALL</w:delText>
              </w:r>
            </w:del>
            <w:ins w:id="1241" w:author="Katharina Schleidt" w:date="2022-08-10T19:14:00Z">
              <w:r w:rsidR="002F2035">
                <w:rPr>
                  <w:szCs w:val="24"/>
                </w:rPr>
                <w:t>shall</w:t>
              </w:r>
            </w:ins>
            <w:r w:rsidRPr="00785C54">
              <w:rPr>
                <w:szCs w:val="24"/>
              </w:rPr>
              <w:t xml:space="preserve"> be used.</w:t>
            </w:r>
          </w:p>
        </w:tc>
      </w:tr>
    </w:tbl>
    <w:p w14:paraId="24FDC304" w14:textId="0936FEF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7DA914F" w14:textId="77777777" w:rsidTr="00EC5BE0">
        <w:trPr>
          <w:jc w:val="center"/>
        </w:trPr>
        <w:tc>
          <w:tcPr>
            <w:tcW w:w="4526" w:type="dxa"/>
            <w:tcMar>
              <w:top w:w="100" w:type="dxa"/>
              <w:left w:w="100" w:type="dxa"/>
              <w:bottom w:w="100" w:type="dxa"/>
              <w:right w:w="100" w:type="dxa"/>
            </w:tcMar>
          </w:tcPr>
          <w:p w14:paraId="4B8D5B98" w14:textId="0A88EF2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relatedCollection-sem</w:t>
            </w:r>
            <w:proofErr w:type="spellEnd"/>
          </w:p>
        </w:tc>
        <w:tc>
          <w:tcPr>
            <w:tcW w:w="5245" w:type="dxa"/>
            <w:tcMar>
              <w:top w:w="100" w:type="dxa"/>
              <w:left w:w="100" w:type="dxa"/>
              <w:bottom w:w="100" w:type="dxa"/>
              <w:right w:w="100" w:type="dxa"/>
            </w:tcMar>
          </w:tcPr>
          <w:p w14:paraId="7201721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ObservationCollection</w:t>
            </w:r>
            <w:proofErr w:type="spellEnd"/>
            <w:r w:rsidRPr="00785C54">
              <w:rPr>
                <w:szCs w:val="24"/>
              </w:rPr>
              <w:t xml:space="preserve"> the </w:t>
            </w:r>
            <w:proofErr w:type="spellStart"/>
            <w:r w:rsidRPr="00785C54">
              <w:rPr>
                <w:b/>
                <w:szCs w:val="24"/>
              </w:rPr>
              <w:t>ObservationCollection</w:t>
            </w:r>
            <w:proofErr w:type="spellEnd"/>
            <w:r w:rsidRPr="00785C54">
              <w:rPr>
                <w:szCs w:val="24"/>
              </w:rPr>
              <w:t xml:space="preserve"> is related to.</w:t>
            </w:r>
          </w:p>
          <w:p w14:paraId="4F5E8329" w14:textId="565BD4DE"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proofErr w:type="spellStart"/>
            <w:r w:rsidRPr="00785C54">
              <w:rPr>
                <w:b/>
                <w:szCs w:val="24"/>
              </w:rPr>
              <w:t>ObservationCollection</w:t>
            </w:r>
            <w:proofErr w:type="spellEnd"/>
            <w:r w:rsidRPr="00785C54">
              <w:rPr>
                <w:szCs w:val="24"/>
              </w:rPr>
              <w:t xml:space="preserve"> is provided, the association with role </w:t>
            </w:r>
            <w:proofErr w:type="spellStart"/>
            <w:r w:rsidRPr="00785C54">
              <w:rPr>
                <w:b/>
                <w:szCs w:val="24"/>
              </w:rPr>
              <w:t>relatedCollection</w:t>
            </w:r>
            <w:proofErr w:type="spellEnd"/>
            <w:r w:rsidRPr="00785C54">
              <w:rPr>
                <w:szCs w:val="24"/>
              </w:rPr>
              <w:t xml:space="preserve"> </w:t>
            </w:r>
            <w:del w:id="1242" w:author="Katharina Schleidt" w:date="2022-08-10T19:14:00Z">
              <w:r w:rsidRPr="00785C54" w:rsidDel="002F2035">
                <w:rPr>
                  <w:szCs w:val="24"/>
                </w:rPr>
                <w:delText>SHALL</w:delText>
              </w:r>
            </w:del>
            <w:ins w:id="1243"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3D58F5DD" w14:textId="3B505EB5"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ObservingCapability</w:t>
      </w:r>
      <w:proofErr w:type="spellEnd"/>
    </w:p>
    <w:p w14:paraId="18DCE24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ObservingCapability</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ObservingCapability</w:t>
            </w:r>
            <w:proofErr w:type="spellEnd"/>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r w:rsidRPr="00785C54">
              <w:rPr>
                <w:szCs w:val="24"/>
              </w:rPr>
              <w:t>/</w:t>
            </w:r>
            <w:proofErr w:type="spellStart"/>
            <w:r w:rsidRPr="00785C54">
              <w:rPr>
                <w:szCs w:val="24"/>
              </w:rPr>
              <w:t>ObservingCapability-sem</w:t>
            </w:r>
            <w:proofErr w:type="spellEnd"/>
          </w:p>
        </w:tc>
      </w:tr>
    </w:tbl>
    <w:p w14:paraId="10FA9C01" w14:textId="7F54C266" w:rsidR="0008652C" w:rsidRPr="00785C54" w:rsidRDefault="00F71BB7" w:rsidP="00785C54">
      <w:pPr>
        <w:pStyle w:val="BodyText"/>
      </w:pPr>
      <w:proofErr w:type="spellStart"/>
      <w:ins w:id="1244" w:author="Katharina Schleidt" w:date="2022-08-13T17:46:00Z">
        <w:r w:rsidRPr="00785C54">
          <w:rPr>
            <w:rFonts w:eastAsia="Times New Roman"/>
            <w:szCs w:val="24"/>
          </w:rPr>
          <w:t>ObservationCharacteristics</w:t>
        </w:r>
        <w:proofErr w:type="spellEnd"/>
        <w:r>
          <w:rPr>
            <w:rFonts w:eastAsia="Times New Roman"/>
            <w:szCs w:val="24"/>
          </w:rPr>
          <w:t>,</w:t>
        </w:r>
        <w:r w:rsidRPr="00785C54">
          <w:rPr>
            <w:rFonts w:eastAsia="Times New Roman"/>
            <w:szCs w:val="24"/>
          </w:rPr>
          <w:t xml:space="preserve"> </w:t>
        </w:r>
      </w:ins>
      <w:proofErr w:type="spellStart"/>
      <w:ins w:id="1245" w:author="Katharina Schleidt" w:date="2022-08-13T17:44:00Z">
        <w:r w:rsidRPr="00F71BB7">
          <w:t>ObservingCapability</w:t>
        </w:r>
        <w:proofErr w:type="spellEnd"/>
        <w:r w:rsidRPr="00F71BB7">
          <w:t xml:space="preserve"> and </w:t>
        </w:r>
        <w:proofErr w:type="spellStart"/>
        <w:r w:rsidRPr="00F71BB7">
          <w:t>ObservationCollection</w:t>
        </w:r>
        <w:proofErr w:type="spellEnd"/>
        <w:r w:rsidRPr="00F71BB7">
          <w:t xml:space="preserve"> from the Basic Observations </w:t>
        </w:r>
        <w:r>
          <w:t>are</w:t>
        </w:r>
        <w:r w:rsidRPr="00F71BB7">
          <w:t xml:space="preserve"> described as a class diagram in Figure 1</w:t>
        </w:r>
        <w:r>
          <w:t>6</w:t>
        </w:r>
        <w:r w:rsidRPr="00F71BB7">
          <w:t xml:space="preserve">. The schema is fully described in </w:t>
        </w:r>
      </w:ins>
      <w:ins w:id="1246" w:author="Katharina Schleidt" w:date="2022-08-13T17:46:00Z">
        <w:r>
          <w:t xml:space="preserve">10.3, </w:t>
        </w:r>
      </w:ins>
      <w:ins w:id="1247" w:author="Katharina Schleidt" w:date="2022-08-13T17:45:00Z">
        <w:r>
          <w:t xml:space="preserve">10.4 and </w:t>
        </w:r>
      </w:ins>
      <w:ins w:id="1248" w:author="Katharina Schleidt" w:date="2022-08-13T17:44:00Z">
        <w:r w:rsidRPr="00F71BB7">
          <w:t>10.</w:t>
        </w:r>
        <w:r>
          <w:t>5</w:t>
        </w:r>
        <w:r w:rsidRPr="00F71BB7">
          <w:t>.</w:t>
        </w:r>
      </w:ins>
      <w:r w:rsidR="0008652C" w:rsidRPr="00785C54">
        <w:t> </w:t>
      </w:r>
    </w:p>
    <w:p w14:paraId="0E2DEB85" w14:textId="19228BE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D5DAB3A" wp14:editId="0F34D114">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p>
    <w:p w14:paraId="12B0F807" w14:textId="4D17383D" w:rsidR="005B5EAD" w:rsidRPr="00785C54" w:rsidRDefault="005B5EAD" w:rsidP="00785C54">
      <w:pPr>
        <w:pStyle w:val="Figuretitle"/>
        <w:autoSpaceDE w:val="0"/>
        <w:autoSpaceDN w:val="0"/>
        <w:adjustRightInd w:val="0"/>
        <w:outlineLvl w:val="0"/>
        <w:rPr>
          <w:szCs w:val="24"/>
        </w:rPr>
      </w:pPr>
      <w:commentRangeStart w:id="1249"/>
      <w:r w:rsidRPr="00785C54">
        <w:rPr>
          <w:szCs w:val="24"/>
        </w:rPr>
        <w:lastRenderedPageBreak/>
        <w:t xml:space="preserve">Figure 16 </w:t>
      </w:r>
      <w:commentRangeEnd w:id="1249"/>
      <w:r w:rsidR="008058B6">
        <w:rPr>
          <w:rStyle w:val="CommentReference"/>
          <w:rFonts w:eastAsia="MS Mincho"/>
          <w:b w:val="0"/>
          <w:lang w:eastAsia="ja-JP"/>
        </w:rPr>
        <w:commentReference w:id="1249"/>
      </w:r>
      <w:r w:rsidRPr="00785C54">
        <w:rPr>
          <w:szCs w:val="24"/>
        </w:rPr>
        <w:t xml:space="preserve">— Context diagram for Basic Observations — </w:t>
      </w:r>
      <w:proofErr w:type="spellStart"/>
      <w:ins w:id="1250" w:author="Katharina Schleidt" w:date="2022-08-13T17:46:00Z">
        <w:r w:rsidR="00F71BB7" w:rsidRPr="00785C54">
          <w:rPr>
            <w:rFonts w:eastAsia="Times New Roman"/>
            <w:szCs w:val="24"/>
          </w:rPr>
          <w:t>ObservationCharacteristics</w:t>
        </w:r>
        <w:proofErr w:type="spellEnd"/>
        <w:r w:rsidR="00F71BB7">
          <w:rPr>
            <w:rFonts w:eastAsia="Times New Roman"/>
            <w:szCs w:val="24"/>
          </w:rPr>
          <w:t>,</w:t>
        </w:r>
        <w:r w:rsidR="00F71BB7" w:rsidRPr="00785C54">
          <w:rPr>
            <w:rFonts w:eastAsia="Times New Roman"/>
            <w:szCs w:val="24"/>
          </w:rPr>
          <w:t xml:space="preserve"> </w:t>
        </w:r>
      </w:ins>
      <w:proofErr w:type="spellStart"/>
      <w:r w:rsidRPr="00785C54">
        <w:rPr>
          <w:szCs w:val="24"/>
        </w:rPr>
        <w:t>ObservingCapability</w:t>
      </w:r>
      <w:proofErr w:type="spellEnd"/>
      <w:r w:rsidRPr="00785C54">
        <w:rPr>
          <w:szCs w:val="24"/>
        </w:rPr>
        <w:t xml:space="preserve"> and </w:t>
      </w:r>
      <w:proofErr w:type="spellStart"/>
      <w:r w:rsidRPr="00785C54">
        <w:rPr>
          <w:szCs w:val="24"/>
        </w:rPr>
        <w:t>ObservationCollection</w:t>
      </w:r>
      <w:proofErr w:type="spellEnd"/>
    </w:p>
    <w:p w14:paraId="2A27EC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ObservingCapability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r w:rsidRPr="00785C54">
              <w:rPr>
                <w:szCs w:val="24"/>
              </w:rPr>
              <w:t>/</w:t>
            </w:r>
            <w:proofErr w:type="spellStart"/>
            <w:r w:rsidRPr="00785C54">
              <w:rPr>
                <w:szCs w:val="24"/>
              </w:rPr>
              <w:t>ObservingCapability-sem</w:t>
            </w:r>
            <w:proofErr w:type="spellEnd"/>
          </w:p>
        </w:tc>
        <w:tc>
          <w:tcPr>
            <w:tcW w:w="5245" w:type="dxa"/>
            <w:tcMar>
              <w:top w:w="100" w:type="dxa"/>
              <w:left w:w="100" w:type="dxa"/>
              <w:bottom w:w="100" w:type="dxa"/>
              <w:right w:w="100" w:type="dxa"/>
            </w:tcMar>
          </w:tcPr>
          <w:p w14:paraId="19853342" w14:textId="2E780FE3" w:rsidR="005B5EAD" w:rsidRPr="00785C54" w:rsidRDefault="005B5EAD" w:rsidP="00785C54">
            <w:pPr>
              <w:pStyle w:val="Tablebody"/>
              <w:autoSpaceDE w:val="0"/>
              <w:autoSpaceDN w:val="0"/>
              <w:adjustRightInd w:val="0"/>
              <w:jc w:val="both"/>
              <w:rPr>
                <w:szCs w:val="20"/>
              </w:rPr>
            </w:pPr>
            <w:del w:id="1251" w:author="Katharina Schleidt" w:date="2022-08-10T20:00:00Z">
              <w:r w:rsidRPr="00785C54" w:rsidDel="00B36FFD">
                <w:rPr>
                  <w:szCs w:val="24"/>
                </w:rPr>
                <w:delText xml:space="preserve">Information </w:delText>
              </w:r>
            </w:del>
            <w:ins w:id="1252" w:author="Katharina Schleidt" w:date="2022-08-10T20:00:00Z">
              <w:r w:rsidR="00B36FFD" w:rsidRPr="00B36FFD">
                <w:rPr>
                  <w:szCs w:val="24"/>
                </w:rPr>
                <w:t xml:space="preserve">An </w:t>
              </w:r>
              <w:proofErr w:type="spellStart"/>
              <w:r w:rsidR="00B36FFD" w:rsidRPr="00E91BC4">
                <w:rPr>
                  <w:b/>
                  <w:bCs/>
                  <w:szCs w:val="24"/>
                  <w:rPrChange w:id="1253" w:author="Katharina Schleidt" w:date="2022-08-13T17:31:00Z">
                    <w:rPr>
                      <w:szCs w:val="24"/>
                    </w:rPr>
                  </w:rPrChange>
                </w:rPr>
                <w:t>ObservingCapability</w:t>
              </w:r>
              <w:proofErr w:type="spellEnd"/>
              <w:r w:rsidR="00B36FFD" w:rsidRPr="00B36FFD">
                <w:rPr>
                  <w:szCs w:val="24"/>
                </w:rPr>
                <w:t xml:space="preserve"> shall be defined as </w:t>
              </w:r>
              <w:r w:rsidR="00B36FFD">
                <w:rPr>
                  <w:szCs w:val="24"/>
                </w:rPr>
                <w:t>i</w:t>
              </w:r>
              <w:r w:rsidR="00B36FFD" w:rsidRPr="00785C54">
                <w:rPr>
                  <w:szCs w:val="24"/>
                </w:rPr>
                <w:t xml:space="preserve">nformation </w:t>
              </w:r>
            </w:ins>
            <w:r w:rsidRPr="00785C54">
              <w:rPr>
                <w:szCs w:val="24"/>
              </w:rPr>
              <w:t xml:space="preserve">on </w:t>
            </w:r>
            <w:r w:rsidRPr="00785C54">
              <w:rPr>
                <w:b/>
                <w:szCs w:val="24"/>
              </w:rPr>
              <w:t>Observation</w:t>
            </w:r>
            <w:r w:rsidRPr="00785C54">
              <w:rPr>
                <w:szCs w:val="24"/>
              </w:rPr>
              <w:t>(s) that could potentially be provided.</w:t>
            </w:r>
          </w:p>
        </w:tc>
      </w:tr>
    </w:tbl>
    <w:p w14:paraId="5788CC2C" w14:textId="483D697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254"/>
      <w:r w:rsidRPr="00785C54">
        <w:rPr>
          <w:szCs w:val="24"/>
        </w:rPr>
        <w:t>EXAMPLE</w:t>
      </w:r>
      <w:r w:rsidRPr="00785C54">
        <w:rPr>
          <w:szCs w:val="24"/>
        </w:rPr>
        <w:tab/>
        <w:t xml:space="preserve">In order to explicitly describe the capabilities of an Environmental Monitoring Facility, </w:t>
      </w:r>
      <w:ins w:id="1255" w:author="Katharina Schleidt" w:date="2022-08-13T15:53:00Z">
        <w:r w:rsidR="002A0086" w:rsidRPr="002A0086">
          <w:rPr>
            <w:szCs w:val="24"/>
          </w:rPr>
          <w:t xml:space="preserve">information on what Observable Properties </w:t>
        </w:r>
        <w:proofErr w:type="gramStart"/>
        <w:r w:rsidR="002A0086" w:rsidRPr="002A0086">
          <w:rPr>
            <w:szCs w:val="24"/>
          </w:rPr>
          <w:t>are</w:t>
        </w:r>
        <w:proofErr w:type="gramEnd"/>
        <w:r w:rsidR="002A0086" w:rsidRPr="002A0086">
          <w:rPr>
            <w:szCs w:val="24"/>
          </w:rPr>
          <w:t xml:space="preserve"> being measured with which methodology is provided</w:t>
        </w:r>
      </w:ins>
      <w:del w:id="1256" w:author="Katharina Schleidt" w:date="2022-08-13T15:53:00Z">
        <w:r w:rsidRPr="00785C54" w:rsidDel="002A0086">
          <w:rPr>
            <w:szCs w:val="24"/>
          </w:rPr>
          <w:delText>one must provide information on what Observable Properties are being measured with which methodology</w:delText>
        </w:r>
      </w:del>
      <w:r w:rsidRPr="00785C54">
        <w:rPr>
          <w:szCs w:val="24"/>
        </w:rPr>
        <w:t>.</w:t>
      </w:r>
      <w:commentRangeEnd w:id="1254"/>
      <w:r w:rsidR="008058B6">
        <w:rPr>
          <w:rStyle w:val="CommentReference"/>
          <w:rFonts w:eastAsia="MS Mincho"/>
          <w:lang w:eastAsia="ja-JP"/>
        </w:rPr>
        <w:commentReference w:id="1254"/>
      </w:r>
    </w:p>
    <w:p w14:paraId="360DA161" w14:textId="18748B2D" w:rsidR="005B5EAD" w:rsidRPr="00785C54" w:rsidRDefault="005B5EAD" w:rsidP="00785C54">
      <w:pPr>
        <w:pStyle w:val="BodyText"/>
        <w:autoSpaceDE w:val="0"/>
        <w:autoSpaceDN w:val="0"/>
        <w:adjustRightInd w:val="0"/>
        <w:rPr>
          <w:szCs w:val="24"/>
        </w:rPr>
      </w:pPr>
      <w:r w:rsidRPr="00785C54">
        <w:rPr>
          <w:szCs w:val="24"/>
        </w:rPr>
        <w:t>For example</w:t>
      </w:r>
      <w:ins w:id="1257"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Some monitoring may have just one </w:t>
      </w:r>
      <w:proofErr w:type="spellStart"/>
      <w:r w:rsidRPr="00785C54">
        <w:rPr>
          <w:szCs w:val="24"/>
        </w:rPr>
        <w:t>ObservingCapability</w:t>
      </w:r>
      <w:proofErr w:type="spellEnd"/>
      <w:r w:rsidRPr="00785C54">
        <w:rPr>
          <w:szCs w:val="24"/>
        </w:rPr>
        <w:t>:</w:t>
      </w:r>
    </w:p>
    <w:p w14:paraId="2564A4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ObservingCapability</w:t>
      </w:r>
      <w:proofErr w:type="spellEnd"/>
      <w:r w:rsidRPr="00785C54">
        <w:rPr>
          <w:szCs w:val="24"/>
        </w:rPr>
        <w:t>:</w:t>
      </w:r>
    </w:p>
    <w:p w14:paraId="20F49DA5"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ultimateFeatureOfInterest</w:t>
      </w:r>
      <w:proofErr w:type="spellEnd"/>
      <w:r w:rsidRPr="00785C54">
        <w:rPr>
          <w:szCs w:val="24"/>
        </w:rPr>
        <w:t>: ’Hydrogeological Unit 121AS’;</w:t>
      </w:r>
    </w:p>
    <w:p w14:paraId="6350904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proximateFeatureOfInterest</w:t>
      </w:r>
      <w:proofErr w:type="spellEnd"/>
      <w:r w:rsidRPr="00785C54">
        <w:rPr>
          <w:szCs w:val="24"/>
        </w:rPr>
        <w:t>:’</w:t>
      </w:r>
      <w:proofErr w:type="spellStart"/>
      <w:r w:rsidRPr="00785C54">
        <w:rPr>
          <w:szCs w:val="24"/>
        </w:rPr>
        <w:t>xyz</w:t>
      </w:r>
      <w:proofErr w:type="spellEnd"/>
      <w:r w:rsidRPr="00785C54">
        <w:rPr>
          <w:szCs w:val="24"/>
        </w:rPr>
        <w:t>’;</w:t>
      </w:r>
    </w:p>
    <w:p w14:paraId="24BB6BED"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t>
      </w:r>
      <w:proofErr w:type="spellStart"/>
      <w:r w:rsidRPr="00785C54">
        <w:rPr>
          <w:szCs w:val="24"/>
        </w:rPr>
        <w:t>GroundWaterDepth</w:t>
      </w:r>
      <w:proofErr w:type="spellEnd"/>
      <w:r w:rsidRPr="00785C54">
        <w:rPr>
          <w:szCs w:val="24"/>
        </w:rPr>
        <w:t>’.</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1258" w:author="REID-JAMOND Alison" w:date="2022-04-04T14:52:00Z">
        <w:r w:rsidRPr="00785C54" w:rsidDel="008058B6">
          <w:rPr>
            <w:szCs w:val="24"/>
          </w:rPr>
          <w:delText>Some other,</w:delText>
        </w:r>
      </w:del>
      <w:ins w:id="1259" w:author="REID-JAMOND Alison" w:date="2022-04-04T14:52:00Z">
        <w:r w:rsidR="008058B6">
          <w:rPr>
            <w:szCs w:val="24"/>
          </w:rPr>
          <w:t>Other monitoring</w:t>
        </w:r>
      </w:ins>
      <w:r w:rsidRPr="00785C54">
        <w:rPr>
          <w:szCs w:val="24"/>
        </w:rPr>
        <w:t xml:space="preserve"> may have several such </w:t>
      </w:r>
      <w:proofErr w:type="spellStart"/>
      <w:ins w:id="1260" w:author="REID-JAMOND Alison" w:date="2022-04-04T14:52:00Z">
        <w:r w:rsidR="008058B6">
          <w:rPr>
            <w:szCs w:val="24"/>
          </w:rPr>
          <w:t>ObservingCapabilit</w:t>
        </w:r>
      </w:ins>
      <w:ins w:id="1261" w:author="REID-JAMOND Alison" w:date="2022-04-04T14:53:00Z">
        <w:r w:rsidR="008058B6">
          <w:rPr>
            <w:szCs w:val="24"/>
          </w:rPr>
          <w:t>ies</w:t>
        </w:r>
        <w:proofErr w:type="spellEnd"/>
        <w:r w:rsidR="008058B6">
          <w:rPr>
            <w:szCs w:val="24"/>
          </w:rPr>
          <w:t xml:space="preserve">, for example: </w:t>
        </w:r>
      </w:ins>
      <w:del w:id="1262" w:author="REID-JAMOND Alison" w:date="2022-04-04T14:53:00Z">
        <w:r w:rsidRPr="00785C54" w:rsidDel="008058B6">
          <w:rPr>
            <w:szCs w:val="24"/>
          </w:rPr>
          <w:delText>as</w:delText>
        </w:r>
      </w:del>
    </w:p>
    <w:p w14:paraId="0E4C475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r>
      <w:proofErr w:type="spellStart"/>
      <w:r w:rsidRPr="00785C54">
        <w:rPr>
          <w:szCs w:val="24"/>
          <w:lang w:val="fr-CH"/>
        </w:rPr>
        <w:t>ObservingCapability</w:t>
      </w:r>
      <w:proofErr w:type="spellEnd"/>
      <w:r w:rsidRPr="00785C54">
        <w:rPr>
          <w:szCs w:val="24"/>
          <w:lang w:val="fr-CH"/>
        </w:rPr>
        <w:t xml:space="preserve"> </w:t>
      </w:r>
      <w:proofErr w:type="gramStart"/>
      <w:r w:rsidRPr="00785C54">
        <w:rPr>
          <w:szCs w:val="24"/>
          <w:lang w:val="fr-CH"/>
        </w:rPr>
        <w:t>1:</w:t>
      </w:r>
      <w:proofErr w:type="gramEnd"/>
    </w:p>
    <w:p w14:paraId="1F5A54C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spellStart"/>
      <w:proofErr w:type="gramStart"/>
      <w:r w:rsidRPr="00785C54">
        <w:rPr>
          <w:szCs w:val="24"/>
          <w:lang w:val="fr-CH"/>
        </w:rPr>
        <w:t>ultimateFeatureOfInterest</w:t>
      </w:r>
      <w:proofErr w:type="spellEnd"/>
      <w:r w:rsidRPr="00785C54">
        <w:rPr>
          <w:szCs w:val="24"/>
          <w:lang w:val="fr-CH"/>
        </w:rPr>
        <w:t>:</w:t>
      </w:r>
      <w:proofErr w:type="gramEnd"/>
      <w:r w:rsidRPr="00785C54">
        <w:rPr>
          <w:szCs w:val="24"/>
          <w:lang w:val="fr-CH"/>
        </w:rPr>
        <w:t xml:space="preserve"> ‘</w:t>
      </w:r>
      <w:proofErr w:type="spellStart"/>
      <w:r w:rsidRPr="00785C54">
        <w:rPr>
          <w:szCs w:val="24"/>
          <w:lang w:val="fr-CH"/>
        </w:rPr>
        <w:t>Entite</w:t>
      </w:r>
      <w:proofErr w:type="spellEnd"/>
      <w:r w:rsidRPr="00785C54">
        <w:rPr>
          <w:szCs w:val="24"/>
          <w:lang w:val="fr-CH"/>
        </w:rPr>
        <w:t xml:space="preserve"> </w:t>
      </w:r>
      <w:proofErr w:type="spellStart"/>
      <w:r w:rsidRPr="00785C54">
        <w:rPr>
          <w:szCs w:val="24"/>
          <w:lang w:val="fr-CH"/>
        </w:rPr>
        <w:t>hydrogeologique</w:t>
      </w:r>
      <w:proofErr w:type="spellEnd"/>
      <w:r w:rsidRPr="00785C54">
        <w:rPr>
          <w:szCs w:val="24"/>
          <w:lang w:val="fr-CH"/>
        </w:rPr>
        <w:t xml:space="preserve"> 143AE05’;</w:t>
      </w:r>
    </w:p>
    <w:p w14:paraId="67737D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54B4F3A7"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t>
      </w:r>
      <w:proofErr w:type="spellStart"/>
      <w:r w:rsidRPr="00785C54">
        <w:rPr>
          <w:szCs w:val="24"/>
        </w:rPr>
        <w:t>GroundWaterDepth</w:t>
      </w:r>
      <w:proofErr w:type="spellEnd"/>
      <w:r w:rsidRPr="00785C54">
        <w:rPr>
          <w:szCs w:val="24"/>
        </w:rPr>
        <w:t>’.</w:t>
      </w:r>
    </w:p>
    <w:p w14:paraId="7FC73EE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ObservingCapability</w:t>
      </w:r>
      <w:proofErr w:type="spellEnd"/>
      <w:r w:rsidRPr="00785C54">
        <w:rPr>
          <w:szCs w:val="24"/>
        </w:rPr>
        <w:t xml:space="preserve"> 2:</w:t>
      </w:r>
    </w:p>
    <w:p w14:paraId="19C660D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ultimateFeatureOfInterest</w:t>
      </w:r>
      <w:proofErr w:type="spellEnd"/>
      <w:r w:rsidRPr="00785C54">
        <w:rPr>
          <w:szCs w:val="24"/>
        </w:rPr>
        <w:t>: ‘</w:t>
      </w:r>
      <w:proofErr w:type="spellStart"/>
      <w:r w:rsidRPr="00785C54">
        <w:rPr>
          <w:szCs w:val="24"/>
        </w:rPr>
        <w:t>Entite</w:t>
      </w:r>
      <w:proofErr w:type="spellEnd"/>
      <w:r w:rsidRPr="00785C54">
        <w:rPr>
          <w:szCs w:val="24"/>
        </w:rPr>
        <w:t xml:space="preserve"> </w:t>
      </w:r>
      <w:proofErr w:type="spellStart"/>
      <w:r w:rsidRPr="00785C54">
        <w:rPr>
          <w:szCs w:val="24"/>
        </w:rPr>
        <w:t>hydrogeologique</w:t>
      </w:r>
      <w:proofErr w:type="spellEnd"/>
      <w:r w:rsidRPr="00785C54">
        <w:rPr>
          <w:szCs w:val="24"/>
        </w:rPr>
        <w:t xml:space="preserve"> 143AE05’;</w:t>
      </w:r>
    </w:p>
    <w:p w14:paraId="6A7E086C"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0015FBC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‘Digital recording </w:t>
      </w:r>
      <w:proofErr w:type="spellStart"/>
      <w:r w:rsidRPr="00785C54">
        <w:rPr>
          <w:szCs w:val="24"/>
        </w:rPr>
        <w:t>teletransmitted</w:t>
      </w:r>
      <w:proofErr w:type="spellEnd"/>
      <w:r w:rsidRPr="00785C54">
        <w:rPr>
          <w:szCs w:val="24"/>
        </w:rPr>
        <w:t>’;</w:t>
      </w:r>
    </w:p>
    <w:p w14:paraId="6669451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‘Water Temperature’.</w:t>
      </w:r>
    </w:p>
    <w:p w14:paraId="6F8C022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ObservingCapability</w:t>
      </w:r>
      <w:proofErr w:type="spellEnd"/>
      <w:r w:rsidRPr="00785C54">
        <w:rPr>
          <w:szCs w:val="24"/>
        </w:rPr>
        <w:t xml:space="preserve"> 3:</w:t>
      </w:r>
    </w:p>
    <w:p w14:paraId="693BA39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spellStart"/>
      <w:proofErr w:type="gramStart"/>
      <w:r w:rsidRPr="00785C54">
        <w:rPr>
          <w:szCs w:val="24"/>
          <w:lang w:val="fr-CH"/>
        </w:rPr>
        <w:t>ultimateFeatureOfInterest</w:t>
      </w:r>
      <w:proofErr w:type="spellEnd"/>
      <w:r w:rsidRPr="00785C54">
        <w:rPr>
          <w:szCs w:val="24"/>
          <w:lang w:val="fr-CH"/>
        </w:rPr>
        <w:t>:</w:t>
      </w:r>
      <w:proofErr w:type="gramEnd"/>
      <w:r w:rsidRPr="00785C54">
        <w:rPr>
          <w:szCs w:val="24"/>
          <w:lang w:val="fr-CH"/>
        </w:rPr>
        <w:t xml:space="preserve"> ‘</w:t>
      </w:r>
      <w:proofErr w:type="spellStart"/>
      <w:r w:rsidRPr="00785C54">
        <w:rPr>
          <w:szCs w:val="24"/>
          <w:lang w:val="fr-CH"/>
        </w:rPr>
        <w:t>Entite</w:t>
      </w:r>
      <w:proofErr w:type="spellEnd"/>
      <w:r w:rsidRPr="00785C54">
        <w:rPr>
          <w:szCs w:val="24"/>
          <w:lang w:val="fr-CH"/>
        </w:rPr>
        <w:t xml:space="preserve"> </w:t>
      </w:r>
      <w:proofErr w:type="spellStart"/>
      <w:r w:rsidRPr="00785C54">
        <w:rPr>
          <w:szCs w:val="24"/>
          <w:lang w:val="fr-CH"/>
        </w:rPr>
        <w:t>hydrogeologique</w:t>
      </w:r>
      <w:proofErr w:type="spellEnd"/>
      <w:r w:rsidRPr="00785C54">
        <w:rPr>
          <w:szCs w:val="24"/>
          <w:lang w:val="fr-CH"/>
        </w:rPr>
        <w:t xml:space="preserve"> 143AE05’;</w:t>
      </w:r>
    </w:p>
    <w:p w14:paraId="30003A8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lastRenderedPageBreak/>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13D19F31"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‘Digital recording </w:t>
      </w:r>
      <w:proofErr w:type="spellStart"/>
      <w:r w:rsidRPr="00785C54">
        <w:rPr>
          <w:szCs w:val="24"/>
        </w:rPr>
        <w:t>teletransmitted</w:t>
      </w:r>
      <w:proofErr w:type="spellEnd"/>
      <w:r w:rsidRPr="00785C54">
        <w:rPr>
          <w:szCs w:val="24"/>
        </w:rPr>
        <w:t>’;</w:t>
      </w:r>
    </w:p>
    <w:p w14:paraId="6BD4C7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p>
    <w:p w14:paraId="75FD29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ObservableProperty</w:t>
            </w:r>
            <w:proofErr w:type="spellEnd"/>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B11EF21" w14:textId="08E95BF7" w:rsidR="0008652C" w:rsidRPr="00785C54" w:rsidRDefault="00316886" w:rsidP="00785C54">
      <w:pPr>
        <w:pStyle w:val="BodyText"/>
      </w:pPr>
      <w:proofErr w:type="spellStart"/>
      <w:ins w:id="1263" w:author="Katharina Schleidt" w:date="2022-08-13T17:52:00Z">
        <w:r w:rsidRPr="00316886">
          <w:t>ObservableProperty</w:t>
        </w:r>
        <w:proofErr w:type="spellEnd"/>
        <w:r w:rsidRPr="00316886">
          <w:t xml:space="preserve"> from the Basic Observations is described as a class diagram in Figure 1</w:t>
        </w:r>
        <w:r>
          <w:t>7</w:t>
        </w:r>
        <w:r w:rsidRPr="00316886">
          <w:t>. The schema is fully described in 10.</w:t>
        </w:r>
        <w:r>
          <w:t>6</w:t>
        </w:r>
        <w:r w:rsidRPr="00316886">
          <w:t>.</w:t>
        </w:r>
      </w:ins>
      <w:r w:rsidR="0008652C" w:rsidRPr="00785C54">
        <w:t> </w:t>
      </w:r>
    </w:p>
    <w:p w14:paraId="0E19DA3C" w14:textId="4EDF75C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DB61E12" wp14:editId="021C947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p>
    <w:p w14:paraId="10D5E992" w14:textId="77777777" w:rsidR="005B5EAD" w:rsidRPr="00785C54" w:rsidRDefault="005B5EAD" w:rsidP="00785C54">
      <w:pPr>
        <w:pStyle w:val="Figuretitle"/>
        <w:autoSpaceDE w:val="0"/>
        <w:autoSpaceDN w:val="0"/>
        <w:adjustRightInd w:val="0"/>
        <w:outlineLvl w:val="0"/>
        <w:rPr>
          <w:szCs w:val="24"/>
        </w:rPr>
      </w:pPr>
      <w:commentRangeStart w:id="1264"/>
      <w:r w:rsidRPr="00785C54">
        <w:rPr>
          <w:szCs w:val="24"/>
        </w:rPr>
        <w:t>Figure 17</w:t>
      </w:r>
      <w:commentRangeEnd w:id="1264"/>
      <w:r w:rsidR="008058B6">
        <w:rPr>
          <w:rStyle w:val="CommentReference"/>
          <w:rFonts w:eastAsia="MS Mincho"/>
          <w:b w:val="0"/>
          <w:lang w:eastAsia="ja-JP"/>
        </w:rPr>
        <w:commentReference w:id="1264"/>
      </w:r>
      <w:r w:rsidRPr="00785C54">
        <w:rPr>
          <w:szCs w:val="24"/>
        </w:rPr>
        <w:t xml:space="preserve"> — Context diagram for the Basic Observations — </w:t>
      </w:r>
      <w:proofErr w:type="spellStart"/>
      <w:r w:rsidRPr="00785C54">
        <w:rPr>
          <w:szCs w:val="24"/>
        </w:rPr>
        <w:t>ObservableProperty</w:t>
      </w:r>
      <w:proofErr w:type="spellEnd"/>
    </w:p>
    <w:p w14:paraId="796E3B3C"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ObservingProcedure</w:t>
      </w:r>
      <w:proofErr w:type="spellEnd"/>
    </w:p>
    <w:p w14:paraId="14E36BA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ObservingProcedure</w:t>
            </w:r>
            <w:proofErr w:type="spellEnd"/>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52A52BB" w14:textId="7F422A90" w:rsidR="0008652C" w:rsidRPr="00785C54" w:rsidRDefault="00316886" w:rsidP="00785C54">
      <w:pPr>
        <w:pStyle w:val="BodyText"/>
      </w:pPr>
      <w:proofErr w:type="spellStart"/>
      <w:ins w:id="1265" w:author="Katharina Schleidt" w:date="2022-08-13T17:53:00Z">
        <w:r w:rsidRPr="00316886">
          <w:t>ObservingProcedure</w:t>
        </w:r>
        <w:proofErr w:type="spellEnd"/>
        <w:r w:rsidRPr="00316886">
          <w:t xml:space="preserve"> from the Basic Observations is described as a class diagram in Figure 1</w:t>
        </w:r>
        <w:r>
          <w:t>8</w:t>
        </w:r>
        <w:r w:rsidRPr="00316886">
          <w:t>. The schema is fully described in 10.</w:t>
        </w:r>
        <w:r>
          <w:t>7</w:t>
        </w:r>
        <w:r w:rsidRPr="00316886">
          <w:t>.</w:t>
        </w:r>
      </w:ins>
      <w:r w:rsidR="0008652C" w:rsidRPr="00785C54">
        <w:t> </w:t>
      </w:r>
    </w:p>
    <w:p w14:paraId="04AA9C72" w14:textId="589570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77FA2C38" wp14:editId="7263EA6B">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p>
    <w:p w14:paraId="2040624F" w14:textId="77777777" w:rsidR="005B5EAD" w:rsidRPr="00785C54" w:rsidRDefault="005B5EAD" w:rsidP="00785C54">
      <w:pPr>
        <w:pStyle w:val="Figuretitle"/>
        <w:autoSpaceDE w:val="0"/>
        <w:autoSpaceDN w:val="0"/>
        <w:adjustRightInd w:val="0"/>
        <w:outlineLvl w:val="0"/>
        <w:rPr>
          <w:szCs w:val="24"/>
        </w:rPr>
      </w:pPr>
      <w:commentRangeStart w:id="1266"/>
      <w:r w:rsidRPr="00785C54">
        <w:rPr>
          <w:szCs w:val="24"/>
        </w:rPr>
        <w:t>Figure 18</w:t>
      </w:r>
      <w:commentRangeEnd w:id="1266"/>
      <w:r w:rsidR="008058B6">
        <w:rPr>
          <w:rStyle w:val="CommentReference"/>
          <w:rFonts w:eastAsia="MS Mincho"/>
          <w:b w:val="0"/>
          <w:lang w:eastAsia="ja-JP"/>
        </w:rPr>
        <w:commentReference w:id="1266"/>
      </w:r>
      <w:r w:rsidRPr="00785C54">
        <w:rPr>
          <w:szCs w:val="24"/>
        </w:rPr>
        <w:t xml:space="preserve"> — Context diagram for Basic Observations — </w:t>
      </w:r>
      <w:proofErr w:type="spellStart"/>
      <w:r w:rsidRPr="00785C54">
        <w:rPr>
          <w:szCs w:val="24"/>
        </w:rPr>
        <w:t>ObservingProcedure</w:t>
      </w:r>
      <w:proofErr w:type="spellEnd"/>
    </w:p>
    <w:p w14:paraId="6108409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Observer</w:t>
      </w:r>
    </w:p>
    <w:p w14:paraId="14A2130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354FCF11" w14:textId="1F7709BB" w:rsidR="0008652C" w:rsidRPr="00785C54" w:rsidRDefault="00316886" w:rsidP="00785C54">
      <w:pPr>
        <w:pStyle w:val="BodyText"/>
      </w:pPr>
      <w:ins w:id="1267" w:author="Katharina Schleidt" w:date="2022-08-13T17:54:00Z">
        <w:r w:rsidRPr="00316886">
          <w:t>Observer from the Basic Observations is described as a class diagram in Figure 1</w:t>
        </w:r>
        <w:r>
          <w:t>9</w:t>
        </w:r>
        <w:r w:rsidRPr="00316886">
          <w:t>. The schema is fully described in 10.</w:t>
        </w:r>
        <w:r>
          <w:t>8</w:t>
        </w:r>
        <w:r w:rsidRPr="00316886">
          <w:t>.</w:t>
        </w:r>
      </w:ins>
      <w:r w:rsidR="0008652C" w:rsidRPr="00785C54">
        <w:t> </w:t>
      </w:r>
    </w:p>
    <w:p w14:paraId="2C8313CB" w14:textId="13B8237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A34D3F6" wp14:editId="6A815EA1">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p>
    <w:p w14:paraId="3B9B2C70" w14:textId="77777777" w:rsidR="005B5EAD" w:rsidRPr="00785C54" w:rsidRDefault="005B5EAD" w:rsidP="00785C54">
      <w:pPr>
        <w:pStyle w:val="Figuretitle"/>
        <w:autoSpaceDE w:val="0"/>
        <w:autoSpaceDN w:val="0"/>
        <w:adjustRightInd w:val="0"/>
        <w:outlineLvl w:val="0"/>
        <w:rPr>
          <w:szCs w:val="24"/>
        </w:rPr>
      </w:pPr>
      <w:commentRangeStart w:id="1268"/>
      <w:r w:rsidRPr="00785C54">
        <w:rPr>
          <w:szCs w:val="24"/>
        </w:rPr>
        <w:t xml:space="preserve">Figure 19 </w:t>
      </w:r>
      <w:commentRangeEnd w:id="1268"/>
      <w:r w:rsidR="008058B6">
        <w:rPr>
          <w:rStyle w:val="CommentReference"/>
          <w:rFonts w:eastAsia="MS Mincho"/>
          <w:b w:val="0"/>
          <w:lang w:eastAsia="ja-JP"/>
        </w:rPr>
        <w:commentReference w:id="1268"/>
      </w:r>
      <w:r w:rsidRPr="00785C54">
        <w:rPr>
          <w:szCs w:val="24"/>
        </w:rPr>
        <w:t>— Context diagram for Basic Observations — Observer</w:t>
      </w:r>
    </w:p>
    <w:p w14:paraId="4B04886C"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Host</w:t>
      </w:r>
    </w:p>
    <w:p w14:paraId="07F278D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Host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2785A630" w14:textId="09D55098" w:rsidR="0008652C" w:rsidRPr="00785C54" w:rsidRDefault="00316886" w:rsidP="00785C54">
      <w:pPr>
        <w:pStyle w:val="BodyText"/>
      </w:pPr>
      <w:ins w:id="1269" w:author="Katharina Schleidt" w:date="2022-08-13T17:54:00Z">
        <w:r w:rsidRPr="00316886">
          <w:t xml:space="preserve">Host from the Basic Observations is described as a class diagram in Figure </w:t>
        </w:r>
        <w:r>
          <w:t>20</w:t>
        </w:r>
        <w:r w:rsidRPr="00316886">
          <w:t>. The schema is fully described in 10.</w:t>
        </w:r>
      </w:ins>
      <w:ins w:id="1270" w:author="Katharina Schleidt" w:date="2022-08-13T17:55:00Z">
        <w:r>
          <w:t>9</w:t>
        </w:r>
      </w:ins>
      <w:ins w:id="1271" w:author="Katharina Schleidt" w:date="2022-08-13T17:54:00Z">
        <w:r w:rsidRPr="00316886">
          <w:t>.</w:t>
        </w:r>
      </w:ins>
      <w:r w:rsidR="0008652C" w:rsidRPr="00785C54">
        <w:t> </w:t>
      </w:r>
    </w:p>
    <w:p w14:paraId="37248FCF" w14:textId="788F430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2B0ACFD7" wp14:editId="3D945FF6">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p>
    <w:p w14:paraId="10ADD424" w14:textId="77777777" w:rsidR="005B5EAD" w:rsidRPr="00785C54" w:rsidRDefault="005B5EAD" w:rsidP="00785C54">
      <w:pPr>
        <w:pStyle w:val="Figuretitle"/>
        <w:autoSpaceDE w:val="0"/>
        <w:autoSpaceDN w:val="0"/>
        <w:adjustRightInd w:val="0"/>
        <w:outlineLvl w:val="0"/>
        <w:rPr>
          <w:szCs w:val="24"/>
        </w:rPr>
      </w:pPr>
      <w:commentRangeStart w:id="1272"/>
      <w:r w:rsidRPr="00785C54">
        <w:rPr>
          <w:szCs w:val="24"/>
        </w:rPr>
        <w:t xml:space="preserve">Figure 20 </w:t>
      </w:r>
      <w:commentRangeEnd w:id="1272"/>
      <w:r w:rsidR="008058B6">
        <w:rPr>
          <w:rStyle w:val="CommentReference"/>
          <w:rFonts w:eastAsia="MS Mincho"/>
          <w:b w:val="0"/>
          <w:lang w:eastAsia="ja-JP"/>
        </w:rPr>
        <w:commentReference w:id="1272"/>
      </w:r>
      <w:r w:rsidRPr="00785C54">
        <w:rPr>
          <w:szCs w:val="24"/>
        </w:rPr>
        <w:t>— Context diagram for Basic Observations — Host</w:t>
      </w:r>
    </w:p>
    <w:p w14:paraId="77B02EA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Deployment</w:t>
      </w:r>
    </w:p>
    <w:p w14:paraId="3CFBE5F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Deployment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78A5F96B" w14:textId="68812DA6" w:rsidR="0008652C" w:rsidRPr="00785C54" w:rsidRDefault="00115763" w:rsidP="00785C54">
      <w:pPr>
        <w:pStyle w:val="BodyText"/>
      </w:pPr>
      <w:ins w:id="1273" w:author="Katharina Schleidt" w:date="2022-08-13T17:55:00Z">
        <w:r w:rsidRPr="00115763">
          <w:t xml:space="preserve">Deployment </w:t>
        </w:r>
        <w:r w:rsidRPr="00316886">
          <w:t xml:space="preserve">from the Basic Observations is described as a class diagram in Figure </w:t>
        </w:r>
        <w:r>
          <w:t>21</w:t>
        </w:r>
        <w:r w:rsidRPr="00316886">
          <w:t>. The schema is fully described in 10.</w:t>
        </w:r>
        <w:r>
          <w:t>10</w:t>
        </w:r>
        <w:r w:rsidRPr="00316886">
          <w:t>.</w:t>
        </w:r>
        <w:r w:rsidRPr="00785C54">
          <w:t> </w:t>
        </w:r>
      </w:ins>
      <w:r w:rsidR="0008652C" w:rsidRPr="00785C54">
        <w:t> </w:t>
      </w:r>
    </w:p>
    <w:p w14:paraId="58B62DAC" w14:textId="5D9A87E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C5CB569" wp14:editId="6D8D2275">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p>
    <w:p w14:paraId="6002F606" w14:textId="77777777" w:rsidR="005B5EAD" w:rsidRPr="00785C54" w:rsidRDefault="005B5EAD" w:rsidP="00785C54">
      <w:pPr>
        <w:pStyle w:val="Figuretitle"/>
        <w:autoSpaceDE w:val="0"/>
        <w:autoSpaceDN w:val="0"/>
        <w:adjustRightInd w:val="0"/>
        <w:outlineLvl w:val="0"/>
        <w:rPr>
          <w:szCs w:val="24"/>
        </w:rPr>
      </w:pPr>
      <w:commentRangeStart w:id="1274"/>
      <w:r w:rsidRPr="00785C54">
        <w:rPr>
          <w:szCs w:val="24"/>
        </w:rPr>
        <w:t xml:space="preserve">Figure 21 </w:t>
      </w:r>
      <w:commentRangeEnd w:id="1274"/>
      <w:r w:rsidR="008058B6">
        <w:rPr>
          <w:rStyle w:val="CommentReference"/>
          <w:rFonts w:eastAsia="MS Mincho"/>
          <w:b w:val="0"/>
          <w:lang w:eastAsia="ja-JP"/>
        </w:rPr>
        <w:commentReference w:id="1274"/>
      </w:r>
      <w:r w:rsidRPr="00785C54">
        <w:rPr>
          <w:szCs w:val="24"/>
        </w:rPr>
        <w:t>— Context diagram for Basic Observations — Deployment</w:t>
      </w:r>
    </w:p>
    <w:p w14:paraId="6CA53C83"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GenericDomainFeature</w:t>
      </w:r>
      <w:proofErr w:type="spellEnd"/>
    </w:p>
    <w:p w14:paraId="1A0F62D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GenericDomainFeature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GenericDomainFeature</w:t>
            </w:r>
            <w:proofErr w:type="spellEnd"/>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r w:rsidRPr="00785C54">
              <w:rPr>
                <w:szCs w:val="24"/>
              </w:rPr>
              <w:t>/</w:t>
            </w:r>
            <w:proofErr w:type="spellStart"/>
            <w:r w:rsidRPr="00785C54">
              <w:rPr>
                <w:szCs w:val="24"/>
              </w:rPr>
              <w:t>GenericDomainFeature-sem</w:t>
            </w:r>
            <w:proofErr w:type="spellEnd"/>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1FD4A191" w14:textId="3A0B6913" w:rsidR="0008652C" w:rsidRPr="00785C54" w:rsidRDefault="00115763" w:rsidP="00785C54">
      <w:pPr>
        <w:pStyle w:val="BodyText"/>
      </w:pPr>
      <w:proofErr w:type="spellStart"/>
      <w:ins w:id="1275" w:author="Katharina Schleidt" w:date="2022-08-13T17:55:00Z">
        <w:r w:rsidRPr="00785C54">
          <w:rPr>
            <w:szCs w:val="24"/>
          </w:rPr>
          <w:t>GenericDomainFeature</w:t>
        </w:r>
        <w:proofErr w:type="spellEnd"/>
        <w:r w:rsidRPr="00115763">
          <w:t xml:space="preserve"> from the Basic Observations is described as a class diagram in Figure 2</w:t>
        </w:r>
        <w:r>
          <w:t>1</w:t>
        </w:r>
        <w:r w:rsidRPr="00115763">
          <w:t>. The schema is fully described in 10.</w:t>
        </w:r>
      </w:ins>
      <w:ins w:id="1276" w:author="Katharina Schleidt" w:date="2022-08-13T17:56:00Z">
        <w:r>
          <w:t>11</w:t>
        </w:r>
      </w:ins>
      <w:ins w:id="1277" w:author="Katharina Schleidt" w:date="2022-08-13T17:55:00Z">
        <w:r w:rsidRPr="00115763">
          <w:t>.</w:t>
        </w:r>
      </w:ins>
      <w:r w:rsidR="0008652C" w:rsidRPr="00785C54">
        <w:t> </w:t>
      </w:r>
    </w:p>
    <w:p w14:paraId="1FC7C86C" w14:textId="14B1B57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08BCF3C" wp14:editId="5BE068F7">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p>
    <w:p w14:paraId="4E60A589" w14:textId="77777777" w:rsidR="005B5EAD" w:rsidRPr="00785C54" w:rsidRDefault="005B5EAD" w:rsidP="00785C54">
      <w:pPr>
        <w:pStyle w:val="Figuretitle"/>
        <w:autoSpaceDE w:val="0"/>
        <w:autoSpaceDN w:val="0"/>
        <w:adjustRightInd w:val="0"/>
        <w:outlineLvl w:val="0"/>
        <w:rPr>
          <w:szCs w:val="24"/>
        </w:rPr>
      </w:pPr>
      <w:commentRangeStart w:id="1278"/>
      <w:r w:rsidRPr="00785C54">
        <w:rPr>
          <w:szCs w:val="24"/>
        </w:rPr>
        <w:t xml:space="preserve">Figure 22 </w:t>
      </w:r>
      <w:commentRangeEnd w:id="1278"/>
      <w:r w:rsidR="00047CD7">
        <w:rPr>
          <w:rStyle w:val="CommentReference"/>
          <w:rFonts w:eastAsia="MS Mincho"/>
          <w:b w:val="0"/>
          <w:lang w:eastAsia="ja-JP"/>
        </w:rPr>
        <w:commentReference w:id="1278"/>
      </w:r>
      <w:r w:rsidRPr="00785C54">
        <w:rPr>
          <w:szCs w:val="24"/>
        </w:rPr>
        <w:t xml:space="preserve">— Context diagram for Basic Observations — </w:t>
      </w:r>
      <w:proofErr w:type="spellStart"/>
      <w:r w:rsidRPr="00785C54">
        <w:rPr>
          <w:szCs w:val="24"/>
        </w:rPr>
        <w:t>GenericDomainFeature</w:t>
      </w:r>
      <w:proofErr w:type="spellEnd"/>
    </w:p>
    <w:p w14:paraId="6CBB4B7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Feature type </w:t>
      </w:r>
      <w:proofErr w:type="spellStart"/>
      <w:r w:rsidRPr="00785C54">
        <w:rPr>
          <w:rFonts w:eastAsia="Times New Roman"/>
          <w:szCs w:val="24"/>
        </w:rPr>
        <w:t>GenericDomainFeature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r w:rsidRPr="00785C54">
              <w:rPr>
                <w:szCs w:val="24"/>
              </w:rPr>
              <w:t>/</w:t>
            </w:r>
            <w:proofErr w:type="spellStart"/>
            <w:r w:rsidRPr="00785C54">
              <w:rPr>
                <w:szCs w:val="24"/>
              </w:rPr>
              <w:t>GenericDomainFeature-sem</w:t>
            </w:r>
            <w:proofErr w:type="spellEnd"/>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featureType to be utilized as </w:t>
            </w:r>
            <w:proofErr w:type="spellStart"/>
            <w:r w:rsidRPr="00785C54">
              <w:rPr>
                <w:b/>
                <w:szCs w:val="24"/>
              </w:rPr>
              <w:t>featureOfInterest</w:t>
            </w:r>
            <w:proofErr w:type="spellEnd"/>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34248984"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AbstractObservationCollectionType</w:t>
      </w:r>
      <w:proofErr w:type="spellEnd"/>
    </w:p>
    <w:p w14:paraId="78BC51A9" w14:textId="4651C0E4"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AbstractObservationCollectionType</w:t>
      </w:r>
      <w:proofErr w:type="spellEnd"/>
      <w:r w:rsidRPr="00785C54">
        <w:rPr>
          <w:szCs w:val="24"/>
        </w:rPr>
        <w:t xml:space="preserve"> can be specialized as required </w:t>
      </w:r>
      <w:commentRangeStart w:id="1279"/>
      <w:r w:rsidRPr="00785C54">
        <w:rPr>
          <w:szCs w:val="24"/>
        </w:rPr>
        <w:t xml:space="preserve">to </w:t>
      </w:r>
      <w:ins w:id="1280" w:author="Katharina Schleidt" w:date="2022-08-12T19:25:00Z">
        <w:r w:rsidR="00683AA9" w:rsidRPr="00683AA9">
          <w:rPr>
            <w:szCs w:val="24"/>
          </w:rPr>
          <w:t>more precisely define the</w:t>
        </w:r>
      </w:ins>
      <w:del w:id="1281" w:author="Katharina Schleidt" w:date="2022-08-12T19:25:00Z">
        <w:r w:rsidRPr="00785C54" w:rsidDel="00683AA9">
          <w:rPr>
            <w:szCs w:val="24"/>
          </w:rPr>
          <w:delText>firm up</w:delText>
        </w:r>
        <w:commentRangeEnd w:id="1279"/>
        <w:r w:rsidR="00047CD7" w:rsidDel="00683AA9">
          <w:rPr>
            <w:rStyle w:val="CommentReference"/>
            <w:rFonts w:eastAsia="MS Mincho"/>
            <w:lang w:eastAsia="ja-JP"/>
          </w:rPr>
          <w:commentReference w:id="1279"/>
        </w:r>
      </w:del>
      <w:r w:rsidRPr="00785C54">
        <w:rPr>
          <w:szCs w:val="24"/>
        </w:rPr>
        <w:t xml:space="preserve"> semantics of collection types, as done in the derived </w:t>
      </w:r>
      <w:proofErr w:type="spellStart"/>
      <w:r w:rsidRPr="00785C54">
        <w:rPr>
          <w:szCs w:val="24"/>
        </w:rPr>
        <w:t>codelist</w:t>
      </w:r>
      <w:proofErr w:type="spellEnd"/>
      <w:r w:rsidRPr="00785C54">
        <w:rPr>
          <w:szCs w:val="24"/>
        </w:rPr>
        <w:t xml:space="preserve"> </w:t>
      </w:r>
      <w:proofErr w:type="spellStart"/>
      <w:r w:rsidRPr="00785C54">
        <w:rPr>
          <w:szCs w:val="24"/>
        </w:rPr>
        <w:t>ObservationCollectionType</w:t>
      </w:r>
      <w:proofErr w:type="spellEnd"/>
      <w:r w:rsidRPr="00785C54">
        <w:rPr>
          <w:szCs w:val="24"/>
        </w:rPr>
        <w:t xml:space="preserv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14:paraId="23AB6689" w14:textId="77777777" w:rsidTr="00EC5BE0">
        <w:trPr>
          <w:jc w:val="center"/>
        </w:trPr>
        <w:tc>
          <w:tcPr>
            <w:tcW w:w="4546" w:type="dxa"/>
            <w:tcMar>
              <w:top w:w="100" w:type="dxa"/>
              <w:left w:w="100" w:type="dxa"/>
              <w:bottom w:w="100" w:type="dxa"/>
              <w:right w:w="100" w:type="dxa"/>
            </w:tcMar>
          </w:tcPr>
          <w:p w14:paraId="68897C17" w14:textId="2E322E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/req/obs-basic/AbstractObservationCollectionType/AbstractObservationCollectionType-sem</w:t>
            </w:r>
          </w:p>
        </w:tc>
        <w:tc>
          <w:tcPr>
            <w:tcW w:w="5206" w:type="dxa"/>
            <w:tcMar>
              <w:top w:w="100" w:type="dxa"/>
              <w:left w:w="100" w:type="dxa"/>
              <w:bottom w:w="100" w:type="dxa"/>
              <w:right w:w="100" w:type="dxa"/>
            </w:tcMar>
          </w:tcPr>
          <w:p w14:paraId="028A04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proofErr w:type="spellStart"/>
            <w:r w:rsidRPr="00785C54">
              <w:rPr>
                <w:b/>
                <w:szCs w:val="24"/>
              </w:rPr>
              <w:t>ObservationCollections</w:t>
            </w:r>
            <w:proofErr w:type="spellEnd"/>
            <w:r w:rsidRPr="00785C54">
              <w:rPr>
                <w:szCs w:val="24"/>
              </w:rPr>
              <w:t>.</w:t>
            </w:r>
          </w:p>
          <w:p w14:paraId="15DEE95E" w14:textId="3A8742F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proofErr w:type="spellStart"/>
            <w:r w:rsidRPr="00785C54">
              <w:rPr>
                <w:b/>
                <w:szCs w:val="24"/>
              </w:rPr>
              <w:t>ObservationCollection</w:t>
            </w:r>
            <w:proofErr w:type="spellEnd"/>
            <w:r w:rsidRPr="00785C54">
              <w:rPr>
                <w:szCs w:val="24"/>
              </w:rPr>
              <w:t xml:space="preserve"> classification schemes are used in the implementing application schemas, a concrete realization </w:t>
            </w:r>
            <w:del w:id="1282" w:author="Katharina Schleidt" w:date="2022-08-10T19:14:00Z">
              <w:r w:rsidRPr="00785C54" w:rsidDel="002F2035">
                <w:rPr>
                  <w:szCs w:val="24"/>
                </w:rPr>
                <w:delText>SHALL</w:delText>
              </w:r>
            </w:del>
            <w:ins w:id="1283" w:author="Katharina Schleidt" w:date="2022-08-10T19:14:00Z">
              <w:r w:rsidR="002F2035">
                <w:rPr>
                  <w:szCs w:val="24"/>
                </w:rPr>
                <w:t>shall</w:t>
              </w:r>
            </w:ins>
            <w:r w:rsidRPr="00785C54">
              <w:rPr>
                <w:szCs w:val="24"/>
              </w:rPr>
              <w:t xml:space="preserve"> be created for the application.</w:t>
            </w:r>
          </w:p>
        </w:tc>
      </w:tr>
    </w:tbl>
    <w:p w14:paraId="1D0BB358" w14:textId="5DBD4B0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ObservationCollectionType</w:t>
      </w:r>
      <w:proofErr w:type="spellEnd"/>
    </w:p>
    <w:p w14:paraId="64EBF8E7" w14:textId="3E14363D"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ObservationCollectionType</w:t>
      </w:r>
      <w:proofErr w:type="spellEnd"/>
      <w:r w:rsidRPr="00785C54">
        <w:rPr>
          <w:szCs w:val="24"/>
        </w:rPr>
        <w:t xml:space="preserve"> realizes the </w:t>
      </w:r>
      <w:proofErr w:type="spellStart"/>
      <w:r w:rsidRPr="00785C54">
        <w:rPr>
          <w:szCs w:val="24"/>
        </w:rPr>
        <w:t>AbstractObservationCollectionType</w:t>
      </w:r>
      <w:proofErr w:type="spellEnd"/>
      <w:r w:rsidRPr="00785C54">
        <w:rPr>
          <w:szCs w:val="24"/>
        </w:rPr>
        <w:t xml:space="preserve"> and has the following values defined in this </w:t>
      </w:r>
      <w:del w:id="1284" w:author="Katharina Schleidt" w:date="2022-08-13T16:26:00Z">
        <w:r w:rsidRPr="00785C54" w:rsidDel="00CD0748">
          <w:rPr>
            <w:szCs w:val="24"/>
          </w:rPr>
          <w:delText>International Standard</w:delText>
        </w:r>
      </w:del>
      <w:ins w:id="1285" w:author="Katharina Schleidt" w:date="2022-08-13T16:26:00Z">
        <w:r w:rsidR="00CD0748">
          <w:rPr>
            <w:szCs w:val="24"/>
          </w:rPr>
          <w:t>document</w:t>
        </w:r>
      </w:ins>
      <w:r w:rsidRPr="00785C54">
        <w:rPr>
          <w:szCs w:val="24"/>
        </w:rPr>
        <w:t>: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5C906272" w:rsidR="005B5EAD" w:rsidRPr="00785C54" w:rsidRDefault="005B5EAD" w:rsidP="00785C54">
            <w:pPr>
              <w:pStyle w:val="Tablebody"/>
              <w:autoSpaceDE w:val="0"/>
              <w:autoSpaceDN w:val="0"/>
              <w:adjustRightInd w:val="0"/>
              <w:rPr>
                <w:szCs w:val="24"/>
              </w:rPr>
            </w:pPr>
            <w:r w:rsidRPr="00785C54">
              <w:rPr>
                <w:szCs w:val="24"/>
              </w:rPr>
              <w:t xml:space="preserve">The following entries </w:t>
            </w:r>
            <w:del w:id="1286" w:author="Katharina Schleidt" w:date="2022-08-10T19:14:00Z">
              <w:r w:rsidRPr="00785C54" w:rsidDel="002F2035">
                <w:rPr>
                  <w:szCs w:val="24"/>
                </w:rPr>
                <w:delText>SHALL</w:delText>
              </w:r>
            </w:del>
            <w:ins w:id="1287" w:author="Katharina Schleidt" w:date="2022-08-10T19:14:00Z">
              <w:r w:rsidR="002F2035">
                <w:rPr>
                  <w:szCs w:val="24"/>
                </w:rPr>
                <w:t>shall</w:t>
              </w:r>
            </w:ins>
            <w:r w:rsidRPr="00785C54">
              <w:rPr>
                <w:szCs w:val="24"/>
              </w:rPr>
              <w:t xml:space="preserve">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r>
            <w:r w:rsidRPr="00E91BC4">
              <w:rPr>
                <w:b/>
                <w:bCs/>
                <w:szCs w:val="24"/>
                <w:rPrChange w:id="1288" w:author="Katharina Schleidt" w:date="2022-08-13T17:31:00Z">
                  <w:rPr>
                    <w:szCs w:val="24"/>
                  </w:rPr>
                </w:rPrChange>
              </w:rPr>
              <w:t>homogeneous</w:t>
            </w:r>
            <w:r w:rsidRPr="00785C54">
              <w:rPr>
                <w:szCs w:val="24"/>
              </w:rPr>
              <w:t>: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r>
            <w:r w:rsidRPr="00E91BC4">
              <w:rPr>
                <w:b/>
                <w:bCs/>
                <w:szCs w:val="24"/>
                <w:rPrChange w:id="1289" w:author="Katharina Schleidt" w:date="2022-08-13T17:31:00Z">
                  <w:rPr>
                    <w:szCs w:val="24"/>
                  </w:rPr>
                </w:rPrChange>
              </w:rPr>
              <w:t>summarizing</w:t>
            </w:r>
            <w:r w:rsidRPr="00785C54">
              <w:rPr>
                <w:szCs w:val="24"/>
              </w:rPr>
              <w:t>: a wider grab-bag type of collection.</w:t>
            </w:r>
          </w:p>
        </w:tc>
      </w:tr>
    </w:tbl>
    <w:p w14:paraId="477C61FA" w14:textId="452E310A"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proofErr w:type="spellStart"/>
            <w:r w:rsidRPr="00785C54">
              <w:rPr>
                <w:b/>
                <w:szCs w:val="24"/>
              </w:rPr>
              <w:t>collectionType</w:t>
            </w:r>
            <w:proofErr w:type="spellEnd"/>
            <w:r w:rsidRPr="00785C54">
              <w:rPr>
                <w:szCs w:val="24"/>
              </w:rPr>
              <w:t xml:space="preserve"> in the </w:t>
            </w:r>
            <w:proofErr w:type="spellStart"/>
            <w:r w:rsidRPr="00785C54">
              <w:rPr>
                <w:b/>
                <w:szCs w:val="24"/>
              </w:rPr>
              <w:t>ObservationCollection</w:t>
            </w:r>
            <w:proofErr w:type="spellEnd"/>
            <w:r w:rsidRPr="00785C54">
              <w:rPr>
                <w:szCs w:val="24"/>
              </w:rPr>
              <w:t xml:space="preserve"> is specified as “</w:t>
            </w:r>
            <w:r w:rsidRPr="00E91BC4">
              <w:rPr>
                <w:b/>
                <w:bCs/>
                <w:szCs w:val="24"/>
                <w:rPrChange w:id="1290" w:author="Katharina Schleidt" w:date="2022-08-13T17:31:00Z">
                  <w:rPr>
                    <w:szCs w:val="24"/>
                  </w:rPr>
                </w:rPrChange>
              </w:rPr>
              <w:t>homogeneous</w:t>
            </w:r>
            <w:r w:rsidRPr="00785C54">
              <w:rPr>
                <w:szCs w:val="24"/>
              </w:rPr>
              <w:t xml:space="preserve">” from this </w:t>
            </w:r>
            <w:proofErr w:type="spellStart"/>
            <w:r w:rsidRPr="00785C54">
              <w:rPr>
                <w:szCs w:val="24"/>
              </w:rPr>
              <w:t>Codelist</w:t>
            </w:r>
            <w:proofErr w:type="spellEnd"/>
            <w:r w:rsidRPr="00785C54">
              <w:rPr>
                <w:szCs w:val="24"/>
              </w:rPr>
              <w:t xml:space="preserve">, the following constraints apply to the associated </w:t>
            </w:r>
            <w:proofErr w:type="spellStart"/>
            <w:r w:rsidRPr="00785C54">
              <w:rPr>
                <w:b/>
                <w:szCs w:val="24"/>
              </w:rPr>
              <w:t>ObservationCharacteristics</w:t>
            </w:r>
            <w:proofErr w:type="spellEnd"/>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proofErr w:type="spellStart"/>
            <w:r w:rsidRPr="00785C54">
              <w:rPr>
                <w:b/>
                <w:szCs w:val="24"/>
              </w:rPr>
              <w:t>ObservationCharacteristics</w:t>
            </w:r>
            <w:proofErr w:type="spellEnd"/>
            <w:r w:rsidRPr="00785C54">
              <w:rPr>
                <w:szCs w:val="24"/>
              </w:rPr>
              <w:t xml:space="preserve">, this value applies to all </w:t>
            </w:r>
            <w:r w:rsidRPr="00785C54">
              <w:rPr>
                <w:b/>
                <w:szCs w:val="24"/>
              </w:rPr>
              <w:t>Observations</w:t>
            </w:r>
            <w:r w:rsidRPr="00785C54">
              <w:rPr>
                <w:szCs w:val="24"/>
              </w:rPr>
              <w:t xml:space="preserve"> contained in the </w:t>
            </w:r>
            <w:proofErr w:type="spellStart"/>
            <w:r w:rsidRPr="00785C54">
              <w:rPr>
                <w:b/>
                <w:szCs w:val="24"/>
              </w:rPr>
              <w:t>ObservationCollection</w:t>
            </w:r>
            <w:proofErr w:type="spellEnd"/>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4EF8FCE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ins w:id="1291" w:author="Katharina Schleidt" w:date="2022-08-13T17:09:00Z">
              <w:r w:rsidR="00D612AA" w:rsidRPr="00D612AA">
                <w:rPr>
                  <w:b/>
                  <w:bCs/>
                  <w:szCs w:val="24"/>
                  <w:rPrChange w:id="1292" w:author="Katharina Schleidt" w:date="2022-08-13T17:09:00Z">
                    <w:rPr>
                      <w:szCs w:val="24"/>
                    </w:rPr>
                  </w:rPrChange>
                </w:rPr>
                <w:t>O</w:t>
              </w:r>
            </w:ins>
            <w:del w:id="1293" w:author="Katharina Schleidt" w:date="2022-08-13T17:09:00Z">
              <w:r w:rsidRPr="00D612AA" w:rsidDel="00D612AA">
                <w:rPr>
                  <w:b/>
                  <w:bCs/>
                  <w:szCs w:val="24"/>
                  <w:rPrChange w:id="1294" w:author="Katharina Schleidt" w:date="2022-08-13T17:09:00Z">
                    <w:rPr>
                      <w:szCs w:val="24"/>
                    </w:rPr>
                  </w:rPrChange>
                </w:rPr>
                <w:delText>o</w:delText>
              </w:r>
            </w:del>
            <w:r w:rsidRPr="00D612AA">
              <w:rPr>
                <w:b/>
                <w:bCs/>
                <w:szCs w:val="24"/>
                <w:rPrChange w:id="1295" w:author="Katharina Schleidt" w:date="2022-08-13T17:09:00Z">
                  <w:rPr>
                    <w:szCs w:val="24"/>
                  </w:rPr>
                </w:rPrChange>
              </w:rPr>
              <w:t>bservations</w:t>
            </w:r>
            <w:r w:rsidRPr="00785C54">
              <w:rPr>
                <w:szCs w:val="24"/>
              </w:rPr>
              <w:t xml:space="preserve"> but is not provided at this level</w:t>
            </w:r>
          </w:p>
          <w:p w14:paraId="06CCBB9A" w14:textId="59ECF5D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1296" w:author="Katharina Schleidt" w:date="2022-08-13T17:09:00Z">
              <w:r w:rsidRPr="00785C54" w:rsidDel="00D612AA">
                <w:rPr>
                  <w:szCs w:val="24"/>
                </w:rPr>
                <w:delText xml:space="preserve">observation </w:delText>
              </w:r>
            </w:del>
            <w:ins w:id="1297" w:author="Katharina Schleidt" w:date="2022-08-13T17:09:00Z">
              <w:r w:rsidR="00D612AA" w:rsidRPr="00D612AA">
                <w:rPr>
                  <w:b/>
                  <w:bCs/>
                  <w:szCs w:val="24"/>
                  <w:rPrChange w:id="1298" w:author="Katharina Schleidt" w:date="2022-08-13T17:09:00Z">
                    <w:rPr>
                      <w:szCs w:val="24"/>
                    </w:rPr>
                  </w:rPrChange>
                </w:rPr>
                <w:t>Observation</w:t>
              </w:r>
              <w:r w:rsidR="00D612AA" w:rsidRPr="00785C54">
                <w:rPr>
                  <w:szCs w:val="24"/>
                </w:rPr>
                <w:t xml:space="preserve"> </w:t>
              </w:r>
            </w:ins>
            <w:r w:rsidRPr="00785C54">
              <w:rPr>
                <w:szCs w:val="24"/>
              </w:rPr>
              <w:t>within the collection provides this property</w:t>
            </w:r>
          </w:p>
          <w:p w14:paraId="7745AC27" w14:textId="10A6682D"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property = value - this value applies to all </w:t>
            </w:r>
            <w:del w:id="1299" w:author="Katharina Schleidt" w:date="2022-08-13T17:09:00Z">
              <w:r w:rsidRPr="00785C54" w:rsidDel="00D612AA">
                <w:rPr>
                  <w:szCs w:val="24"/>
                </w:rPr>
                <w:delText xml:space="preserve">observations </w:delText>
              </w:r>
            </w:del>
            <w:ins w:id="1300" w:author="Katharina Schleidt" w:date="2022-08-13T17:09:00Z">
              <w:r w:rsidR="00D612AA" w:rsidRPr="00D612AA">
                <w:rPr>
                  <w:b/>
                  <w:bCs/>
                  <w:szCs w:val="24"/>
                  <w:rPrChange w:id="1301" w:author="Katharina Schleidt" w:date="2022-08-13T17:09:00Z">
                    <w:rPr>
                      <w:szCs w:val="24"/>
                    </w:rPr>
                  </w:rPrChange>
                </w:rPr>
                <w:t>Observations</w:t>
              </w:r>
              <w:r w:rsidR="00D612AA" w:rsidRPr="00785C54">
                <w:rPr>
                  <w:szCs w:val="24"/>
                </w:rPr>
                <w:t xml:space="preserve"> </w:t>
              </w:r>
            </w:ins>
            <w:r w:rsidRPr="00785C54">
              <w:rPr>
                <w:szCs w:val="24"/>
              </w:rPr>
              <w:t>within the collection</w:t>
            </w:r>
          </w:p>
          <w:p w14:paraId="2272DC0D" w14:textId="553DF41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this value set/range applies to all </w:t>
            </w:r>
            <w:del w:id="1302" w:author="Katharina Schleidt" w:date="2022-08-13T17:09:00Z">
              <w:r w:rsidRPr="00785C54" w:rsidDel="00D612AA">
                <w:rPr>
                  <w:szCs w:val="24"/>
                </w:rPr>
                <w:delText xml:space="preserve">observations </w:delText>
              </w:r>
            </w:del>
            <w:ins w:id="1303" w:author="Katharina Schleidt" w:date="2022-08-13T17:09:00Z">
              <w:r w:rsidR="00D612AA" w:rsidRPr="00D612AA">
                <w:rPr>
                  <w:b/>
                  <w:bCs/>
                  <w:szCs w:val="24"/>
                  <w:rPrChange w:id="1304" w:author="Katharina Schleidt" w:date="2022-08-13T17:09:00Z">
                    <w:rPr>
                      <w:szCs w:val="24"/>
                    </w:rPr>
                  </w:rPrChange>
                </w:rPr>
                <w:t>Observations</w:t>
              </w:r>
              <w:r w:rsidR="00D612AA" w:rsidRPr="00785C54">
                <w:rPr>
                  <w:szCs w:val="24"/>
                </w:rPr>
                <w:t xml:space="preserve"> </w:t>
              </w:r>
            </w:ins>
            <w:r w:rsidRPr="00785C54">
              <w:rPr>
                <w:szCs w:val="24"/>
              </w:rPr>
              <w:t>within the collection</w:t>
            </w:r>
          </w:p>
        </w:tc>
      </w:tr>
    </w:tbl>
    <w:p w14:paraId="76831F8D" w14:textId="3C72B0F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 xml:space="preserve">The </w:t>
      </w:r>
      <w:del w:id="1305" w:author="Katharina Schleidt" w:date="2022-08-13T17:10:00Z">
        <w:r w:rsidRPr="00785C54" w:rsidDel="00D612AA">
          <w:rPr>
            <w:szCs w:val="24"/>
          </w:rPr>
          <w:delText xml:space="preserve">observations </w:delText>
        </w:r>
      </w:del>
      <w:ins w:id="1306" w:author="Katharina Schleidt" w:date="2022-08-13T17:10:00Z">
        <w:r w:rsidR="00D612AA">
          <w:rPr>
            <w:szCs w:val="24"/>
          </w:rPr>
          <w:t>O</w:t>
        </w:r>
        <w:r w:rsidR="00D612AA" w:rsidRPr="00785C54">
          <w:rPr>
            <w:szCs w:val="24"/>
          </w:rPr>
          <w:t xml:space="preserve">bservations </w:t>
        </w:r>
      </w:ins>
      <w:r w:rsidRPr="00785C54">
        <w:rPr>
          <w:szCs w:val="24"/>
        </w:rPr>
        <w:t xml:space="preserve">need not contain attributes or associations supplied via the </w:t>
      </w:r>
      <w:proofErr w:type="spellStart"/>
      <w:r w:rsidRPr="00785C54">
        <w:rPr>
          <w:szCs w:val="24"/>
        </w:rPr>
        <w:t>ObservationCharacteristics</w:t>
      </w:r>
      <w:proofErr w:type="spellEnd"/>
      <w:r w:rsidRPr="00785C54">
        <w:rPr>
          <w:szCs w:val="24"/>
        </w:rPr>
        <w:t xml:space="preserve"> when </w:t>
      </w:r>
      <w:proofErr w:type="spellStart"/>
      <w:r w:rsidRPr="00785C54">
        <w:rPr>
          <w:szCs w:val="24"/>
        </w:rPr>
        <w:t>collectionType</w:t>
      </w:r>
      <w:proofErr w:type="spellEnd"/>
      <w:r w:rsidRPr="00785C54">
        <w:rPr>
          <w:szCs w:val="24"/>
        </w:rPr>
        <w:t xml:space="preserv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w:t>
      </w:r>
      <w:proofErr w:type="spellStart"/>
      <w:r w:rsidRPr="00785C54">
        <w:rPr>
          <w:szCs w:val="24"/>
        </w:rPr>
        <w:t>ObservableProperty</w:t>
      </w:r>
      <w:proofErr w:type="spellEnd"/>
      <w:r w:rsidRPr="00785C54">
        <w:rPr>
          <w:szCs w:val="24"/>
        </w:rPr>
        <w:t xml:space="preserve"> X, then all observations contained </w:t>
      </w:r>
      <w:del w:id="1307" w:author="REID-JAMOND Alison" w:date="2022-04-04T15:17:00Z">
        <w:r w:rsidRPr="00785C54" w:rsidDel="00047CD7">
          <w:rPr>
            <w:szCs w:val="24"/>
          </w:rPr>
          <w:delText xml:space="preserve">shall </w:delText>
        </w:r>
      </w:del>
      <w:ins w:id="1308" w:author="REID-JAMOND Alison" w:date="2022-04-04T15:17:00Z">
        <w:r w:rsidR="00047CD7">
          <w:rPr>
            <w:szCs w:val="24"/>
          </w:rPr>
          <w:t xml:space="preserve">will </w:t>
        </w:r>
      </w:ins>
      <w:r w:rsidRPr="00785C54">
        <w:rPr>
          <w:szCs w:val="24"/>
        </w:rPr>
        <w:t xml:space="preserve">refer to that </w:t>
      </w:r>
      <w:proofErr w:type="spellStart"/>
      <w:r w:rsidRPr="00785C54">
        <w:rPr>
          <w:szCs w:val="24"/>
        </w:rPr>
        <w:t>ObservableProperty</w:t>
      </w:r>
      <w:proofErr w:type="spellEnd"/>
      <w:r w:rsidRPr="00785C54">
        <w:rPr>
          <w:szCs w:val="24"/>
        </w:rPr>
        <w:t>.</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proofErr w:type="spellStart"/>
            <w:r w:rsidRPr="00785C54">
              <w:rPr>
                <w:b/>
                <w:szCs w:val="24"/>
              </w:rPr>
              <w:t>collectionType</w:t>
            </w:r>
            <w:proofErr w:type="spellEnd"/>
            <w:r w:rsidRPr="00785C54">
              <w:rPr>
                <w:szCs w:val="24"/>
              </w:rPr>
              <w:t xml:space="preserve"> in the </w:t>
            </w:r>
            <w:proofErr w:type="spellStart"/>
            <w:r w:rsidRPr="00785C54">
              <w:rPr>
                <w:b/>
                <w:szCs w:val="24"/>
              </w:rPr>
              <w:t>ObservationCollection</w:t>
            </w:r>
            <w:proofErr w:type="spellEnd"/>
            <w:r w:rsidRPr="00785C54">
              <w:rPr>
                <w:szCs w:val="24"/>
              </w:rPr>
              <w:t xml:space="preserve"> is specified as “</w:t>
            </w:r>
            <w:r w:rsidRPr="00E91BC4">
              <w:rPr>
                <w:b/>
                <w:bCs/>
                <w:szCs w:val="24"/>
                <w:rPrChange w:id="1309" w:author="Katharina Schleidt" w:date="2022-08-13T17:31:00Z">
                  <w:rPr>
                    <w:szCs w:val="24"/>
                  </w:rPr>
                </w:rPrChange>
              </w:rPr>
              <w:t>summarizing</w:t>
            </w:r>
            <w:r w:rsidRPr="00785C54">
              <w:rPr>
                <w:szCs w:val="24"/>
              </w:rPr>
              <w:t xml:space="preserve">” from this </w:t>
            </w:r>
            <w:proofErr w:type="spellStart"/>
            <w:r w:rsidRPr="00785C54">
              <w:rPr>
                <w:szCs w:val="24"/>
              </w:rPr>
              <w:t>Codelist</w:t>
            </w:r>
            <w:proofErr w:type="spellEnd"/>
            <w:r w:rsidRPr="00785C54">
              <w:rPr>
                <w:szCs w:val="24"/>
              </w:rPr>
              <w:t xml:space="preserve">, the following constraints apply to the associated </w:t>
            </w:r>
            <w:proofErr w:type="spellStart"/>
            <w:r w:rsidRPr="00785C54">
              <w:rPr>
                <w:b/>
                <w:szCs w:val="24"/>
              </w:rPr>
              <w:t>ObservationCharacteristics</w:t>
            </w:r>
            <w:proofErr w:type="spellEnd"/>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1310" w:author="REID-JAMOND Alison" w:date="2022-04-04T15:18:00Z">
              <w:r w:rsidR="00047CD7">
                <w:rPr>
                  <w:szCs w:val="24"/>
                </w:rPr>
                <w:t xml:space="preserve"> all</w:t>
              </w:r>
            </w:ins>
            <w:del w:id="1311"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proofErr w:type="spellStart"/>
            <w:r w:rsidRPr="00785C54">
              <w:rPr>
                <w:b/>
                <w:szCs w:val="24"/>
              </w:rPr>
              <w:t>ObservationCharacteristics</w:t>
            </w:r>
            <w:proofErr w:type="spellEnd"/>
            <w:r w:rsidRPr="00785C54">
              <w:rPr>
                <w:szCs w:val="24"/>
              </w:rPr>
              <w:t xml:space="preserve">. A property may also be empty in the </w:t>
            </w:r>
            <w:proofErr w:type="spellStart"/>
            <w:r w:rsidRPr="00785C54">
              <w:rPr>
                <w:b/>
                <w:szCs w:val="24"/>
              </w:rPr>
              <w:t>ObservationCharacteristics</w:t>
            </w:r>
            <w:proofErr w:type="spellEnd"/>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1AD96F2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del w:id="1312" w:author="Katharina Schleidt" w:date="2022-08-13T17:10:00Z">
              <w:r w:rsidRPr="00785C54" w:rsidDel="00D612AA">
                <w:rPr>
                  <w:szCs w:val="24"/>
                </w:rPr>
                <w:delText xml:space="preserve">observations </w:delText>
              </w:r>
            </w:del>
            <w:ins w:id="1313" w:author="Katharina Schleidt" w:date="2022-08-13T17:10:00Z">
              <w:r w:rsidR="00D612AA" w:rsidRPr="00D612AA">
                <w:rPr>
                  <w:b/>
                  <w:bCs/>
                  <w:szCs w:val="24"/>
                  <w:rPrChange w:id="1314" w:author="Katharina Schleidt" w:date="2022-08-13T17:10:00Z">
                    <w:rPr>
                      <w:szCs w:val="24"/>
                    </w:rPr>
                  </w:rPrChange>
                </w:rPr>
                <w:t>Observations</w:t>
              </w:r>
              <w:r w:rsidR="00D612AA" w:rsidRPr="00785C54">
                <w:rPr>
                  <w:szCs w:val="24"/>
                </w:rPr>
                <w:t xml:space="preserve"> </w:t>
              </w:r>
            </w:ins>
            <w:r w:rsidRPr="00785C54">
              <w:rPr>
                <w:szCs w:val="24"/>
              </w:rPr>
              <w:t>but a summary is not provided at this level;</w:t>
            </w:r>
          </w:p>
          <w:p w14:paraId="1B8636AF" w14:textId="5226BA8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1315" w:author="Katharina Schleidt" w:date="2022-08-13T17:11:00Z">
              <w:r w:rsidRPr="00785C54" w:rsidDel="00D612AA">
                <w:rPr>
                  <w:szCs w:val="24"/>
                </w:rPr>
                <w:delText xml:space="preserve">observation </w:delText>
              </w:r>
            </w:del>
            <w:ins w:id="1316" w:author="Katharina Schleidt" w:date="2022-08-13T17:11:00Z">
              <w:r w:rsidR="00D612AA" w:rsidRPr="00D612AA">
                <w:rPr>
                  <w:b/>
                  <w:bCs/>
                  <w:szCs w:val="24"/>
                  <w:rPrChange w:id="1317" w:author="Katharina Schleidt" w:date="2022-08-13T17:11:00Z">
                    <w:rPr>
                      <w:szCs w:val="24"/>
                    </w:rPr>
                  </w:rPrChange>
                </w:rPr>
                <w:t>Observation</w:t>
              </w:r>
              <w:r w:rsidR="00D612AA" w:rsidRPr="00785C54">
                <w:rPr>
                  <w:szCs w:val="24"/>
                </w:rPr>
                <w:t xml:space="preserve"> </w:t>
              </w:r>
            </w:ins>
            <w:r w:rsidRPr="00785C54">
              <w:rPr>
                <w:szCs w:val="24"/>
              </w:rPr>
              <w:t>within the collection provides this property;</w:t>
            </w:r>
          </w:p>
          <w:p w14:paraId="06EC9C36" w14:textId="3445451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1318" w:author="Katharina Schleidt" w:date="2022-08-13T17:11:00Z">
              <w:r w:rsidRPr="00785C54" w:rsidDel="00D612AA">
                <w:rPr>
                  <w:szCs w:val="24"/>
                </w:rPr>
                <w:delText xml:space="preserve">observations </w:delText>
              </w:r>
            </w:del>
            <w:ins w:id="1319" w:author="Katharina Schleidt" w:date="2022-08-13T17:11:00Z">
              <w:r w:rsidR="00D612AA" w:rsidRPr="00D612AA">
                <w:rPr>
                  <w:b/>
                  <w:bCs/>
                  <w:szCs w:val="24"/>
                  <w:rPrChange w:id="1320" w:author="Katharina Schleidt" w:date="2022-08-13T17:11:00Z">
                    <w:rPr>
                      <w:szCs w:val="24"/>
                    </w:rPr>
                  </w:rPrChange>
                </w:rPr>
                <w:t>Observations</w:t>
              </w:r>
              <w:r w:rsidR="00D612AA" w:rsidRPr="00785C54">
                <w:rPr>
                  <w:szCs w:val="24"/>
                </w:rPr>
                <w:t xml:space="preserve"> </w:t>
              </w:r>
            </w:ins>
            <w:r w:rsidRPr="00785C54">
              <w:rPr>
                <w:szCs w:val="24"/>
              </w:rPr>
              <w:t>within the collection;</w:t>
            </w:r>
          </w:p>
          <w:p w14:paraId="493E6F40" w14:textId="0EEDA4B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all </w:t>
            </w:r>
            <w:del w:id="1321" w:author="Katharina Schleidt" w:date="2022-08-13T17:11:00Z">
              <w:r w:rsidRPr="00785C54" w:rsidDel="00D612AA">
                <w:rPr>
                  <w:szCs w:val="24"/>
                </w:rPr>
                <w:delText xml:space="preserve">observations </w:delText>
              </w:r>
            </w:del>
            <w:ins w:id="1322" w:author="Katharina Schleidt" w:date="2022-08-13T17:11:00Z">
              <w:r w:rsidR="00D612AA" w:rsidRPr="00D612AA">
                <w:rPr>
                  <w:b/>
                  <w:bCs/>
                  <w:szCs w:val="24"/>
                  <w:rPrChange w:id="1323" w:author="Katharina Schleidt" w:date="2022-08-13T17:11:00Z">
                    <w:rPr>
                      <w:szCs w:val="24"/>
                    </w:rPr>
                  </w:rPrChange>
                </w:rPr>
                <w:t>Observations</w:t>
              </w:r>
              <w:r w:rsidR="00D612AA" w:rsidRPr="00785C54">
                <w:rPr>
                  <w:szCs w:val="24"/>
                </w:rPr>
                <w:t xml:space="preserve"> </w:t>
              </w:r>
            </w:ins>
            <w:r w:rsidRPr="00785C54">
              <w:rPr>
                <w:szCs w:val="24"/>
              </w:rPr>
              <w:t>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1324" w:author="REID-JAMOND Alison" w:date="2022-04-04T15:18:00Z">
        <w:r w:rsidRPr="00785C54" w:rsidDel="00047CD7">
          <w:rPr>
            <w:szCs w:val="24"/>
          </w:rPr>
          <w:delText xml:space="preserve">may </w:delText>
        </w:r>
      </w:del>
      <w:ins w:id="1325"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If the summarizing collection supplies: </w:t>
      </w:r>
      <w:proofErr w:type="spellStart"/>
      <w:r w:rsidRPr="00785C54">
        <w:rPr>
          <w:szCs w:val="24"/>
        </w:rPr>
        <w:t>phenomenonTime</w:t>
      </w:r>
      <w:proofErr w:type="spellEnd"/>
      <w:r w:rsidRPr="00785C54">
        <w:rPr>
          <w:szCs w:val="24"/>
        </w:rPr>
        <w:t xml:space="preserve">=2020-01-01T00:00:00Z/2020-02-01T00:00:00Z, </w:t>
      </w:r>
      <w:proofErr w:type="spellStart"/>
      <w:r w:rsidRPr="00785C54">
        <w:rPr>
          <w:szCs w:val="24"/>
        </w:rPr>
        <w:t>validTime</w:t>
      </w:r>
      <w:proofErr w:type="spellEnd"/>
      <w:r w:rsidRPr="00785C54">
        <w:rPr>
          <w:szCs w:val="24"/>
        </w:rPr>
        <w:t>=[empty/NIL/null]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Observations in the collection can have any value for the </w:t>
      </w:r>
      <w:proofErr w:type="spellStart"/>
      <w:r w:rsidRPr="00785C54">
        <w:rPr>
          <w:szCs w:val="24"/>
        </w:rPr>
        <w:t>resultTime</w:t>
      </w:r>
      <w:proofErr w:type="spellEnd"/>
      <w:r w:rsidRPr="00785C54">
        <w:rPr>
          <w:szCs w:val="24"/>
        </w:rPr>
        <w:t xml:space="preserv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None of the Observations in the collection provide a value for </w:t>
      </w:r>
      <w:proofErr w:type="spellStart"/>
      <w:r w:rsidRPr="00785C54">
        <w:rPr>
          <w:szCs w:val="24"/>
        </w:rPr>
        <w:t>validTime</w:t>
      </w:r>
      <w:proofErr w:type="spellEnd"/>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rPr>
        <w:lastRenderedPageBreak/>
        <w:t>c)</w:t>
      </w:r>
      <w:r w:rsidRPr="00785C54">
        <w:rPr>
          <w:szCs w:val="24"/>
        </w:rPr>
        <w:tab/>
        <w:t xml:space="preserve">Observations can have any value for the </w:t>
      </w:r>
      <w:proofErr w:type="spellStart"/>
      <w:r w:rsidRPr="00785C54">
        <w:rPr>
          <w:szCs w:val="24"/>
        </w:rPr>
        <w:t>phenomenonTime</w:t>
      </w:r>
      <w:proofErr w:type="spellEnd"/>
      <w:r w:rsidRPr="00785C54">
        <w:rPr>
          <w:szCs w:val="24"/>
        </w:rPr>
        <w:t xml:space="preserve"> property that falls completely in the given time range. </w:t>
      </w:r>
      <w:proofErr w:type="spellStart"/>
      <w:r w:rsidRPr="00785C54">
        <w:rPr>
          <w:szCs w:val="24"/>
          <w:lang w:val="fr-CH"/>
        </w:rPr>
        <w:t>Valid</w:t>
      </w:r>
      <w:proofErr w:type="spellEnd"/>
      <w:r w:rsidRPr="00785C54">
        <w:rPr>
          <w:szCs w:val="24"/>
          <w:lang w:val="fr-CH"/>
        </w:rPr>
        <w:t xml:space="preserve"> </w:t>
      </w:r>
      <w:proofErr w:type="spellStart"/>
      <w:r w:rsidRPr="00785C54">
        <w:rPr>
          <w:szCs w:val="24"/>
          <w:lang w:val="fr-CH"/>
        </w:rPr>
        <w:t>examples</w:t>
      </w:r>
      <w:proofErr w:type="spellEnd"/>
      <w:r w:rsidRPr="00785C54">
        <w:rPr>
          <w:szCs w:val="24"/>
          <w:lang w:val="fr-CH"/>
        </w:rPr>
        <w:t xml:space="preserve"> </w:t>
      </w:r>
      <w:proofErr w:type="spellStart"/>
      <w:r w:rsidRPr="00785C54">
        <w:rPr>
          <w:szCs w:val="24"/>
          <w:lang w:val="fr-CH"/>
        </w:rPr>
        <w:t>would</w:t>
      </w:r>
      <w:proofErr w:type="spellEnd"/>
      <w:r w:rsidRPr="00785C54">
        <w:rPr>
          <w:szCs w:val="24"/>
          <w:lang w:val="fr-CH"/>
        </w:rPr>
        <w:t xml:space="preserve"> </w:t>
      </w:r>
      <w:proofErr w:type="spellStart"/>
      <w:proofErr w:type="gramStart"/>
      <w:r w:rsidRPr="00785C54">
        <w:rPr>
          <w:szCs w:val="24"/>
          <w:lang w:val="fr-CH"/>
        </w:rPr>
        <w:t>be</w:t>
      </w:r>
      <w:proofErr w:type="spellEnd"/>
      <w:r w:rsidRPr="00785C54">
        <w:rPr>
          <w:szCs w:val="24"/>
          <w:lang w:val="fr-CH"/>
        </w:rPr>
        <w:t>:</w:t>
      </w:r>
      <w:proofErr w:type="gramEnd"/>
    </w:p>
    <w:p w14:paraId="2236732C"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2020-01-05T</w:t>
      </w:r>
      <w:proofErr w:type="gramStart"/>
      <w:r w:rsidRPr="00785C54">
        <w:rPr>
          <w:szCs w:val="24"/>
          <w:lang w:val="fr-CH"/>
        </w:rPr>
        <w:t>00:</w:t>
      </w:r>
      <w:proofErr w:type="gramEnd"/>
      <w:r w:rsidRPr="00785C54">
        <w:rPr>
          <w:szCs w:val="24"/>
          <w:lang w:val="fr-CH"/>
        </w:rPr>
        <w:t>00:00+05:00;</w:t>
      </w:r>
    </w:p>
    <w:p w14:paraId="1DED29FD"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2)</w:t>
      </w:r>
      <w:r w:rsidRPr="00785C54">
        <w:rPr>
          <w:szCs w:val="24"/>
          <w:lang w:val="fr-CH"/>
        </w:rPr>
        <w:tab/>
        <w:t>2020-01-05T</w:t>
      </w:r>
      <w:proofErr w:type="gramStart"/>
      <w:r w:rsidRPr="00785C54">
        <w:rPr>
          <w:szCs w:val="24"/>
          <w:lang w:val="fr-CH"/>
        </w:rPr>
        <w:t>10:</w:t>
      </w:r>
      <w:proofErr w:type="gramEnd"/>
      <w:r w:rsidRPr="00785C54">
        <w:rPr>
          <w:szCs w:val="24"/>
          <w:lang w:val="fr-CH"/>
        </w:rPr>
        <w:t>00:00Z/2020-01-05T11:00:00Z;</w:t>
      </w:r>
    </w:p>
    <w:p w14:paraId="2E70A1EF"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3)</w:t>
      </w:r>
      <w:r w:rsidRPr="00785C54">
        <w:rPr>
          <w:szCs w:val="24"/>
          <w:lang w:val="fr-CH"/>
        </w:rPr>
        <w:tab/>
        <w:t>2020-01-01T</w:t>
      </w:r>
      <w:proofErr w:type="gramStart"/>
      <w:r w:rsidRPr="00785C54">
        <w:rPr>
          <w:szCs w:val="24"/>
          <w:lang w:val="fr-CH"/>
        </w:rPr>
        <w:t>00:</w:t>
      </w:r>
      <w:proofErr w:type="gramEnd"/>
      <w:r w:rsidRPr="00785C54">
        <w:rPr>
          <w:szCs w:val="24"/>
          <w:lang w:val="fr-CH"/>
        </w:rPr>
        <w:t>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58"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deployment=[empty/NIL/null] (</w:t>
      </w:r>
      <w:proofErr w:type="gramStart"/>
      <w:r w:rsidRPr="00785C54">
        <w:rPr>
          <w:szCs w:val="24"/>
        </w:rPr>
        <w:t>i.e.</w:t>
      </w:r>
      <w:proofErr w:type="gramEnd"/>
      <w:r w:rsidRPr="00785C54">
        <w:rPr>
          <w:szCs w:val="24"/>
        </w:rPr>
        <w:t xml:space="preserv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observer</w:t>
      </w:r>
      <w:proofErr w:type="gramStart"/>
      <w:r w:rsidRPr="00785C54">
        <w:rPr>
          <w:szCs w:val="24"/>
        </w:rPr>
        <w:t>=[</w:t>
      </w:r>
      <w:proofErr w:type="gramEnd"/>
      <w:r w:rsidR="005D5C5A">
        <w:fldChar w:fldCharType="begin"/>
      </w:r>
      <w:r w:rsidR="005D5C5A">
        <w:instrText xml:space="preserve"> HYPERLINK "https://example.org/v1.1/Sensors/41" </w:instrText>
      </w:r>
      <w:r w:rsidR="005D5C5A">
        <w:fldChar w:fldCharType="separate"/>
      </w:r>
      <w:r w:rsidRPr="00785C54">
        <w:rPr>
          <w:color w:val="0000FF"/>
          <w:szCs w:val="24"/>
          <w:u w:val="single"/>
        </w:rPr>
        <w:t>https://example.org/v1.1/Sensors/41</w:t>
      </w:r>
      <w:r w:rsidR="005D5C5A">
        <w:rPr>
          <w:color w:val="0000FF"/>
          <w:szCs w:val="24"/>
          <w:u w:val="single"/>
        </w:rPr>
        <w:fldChar w:fldCharType="end"/>
      </w:r>
      <w:r w:rsidRPr="00785C54">
        <w:rPr>
          <w:szCs w:val="24"/>
        </w:rPr>
        <w:t xml:space="preserve">, </w:t>
      </w:r>
      <w:hyperlink r:id="rId59"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w:t>
      </w:r>
      <w:proofErr w:type="spellStart"/>
      <w:r w:rsidRPr="00785C54">
        <w:rPr>
          <w:szCs w:val="24"/>
        </w:rPr>
        <w:t>ultimateFeatureOfInterest</w:t>
      </w:r>
      <w:proofErr w:type="spellEnd"/>
      <w:r w:rsidRPr="00785C54">
        <w:rPr>
          <w:szCs w:val="24"/>
        </w:rPr>
        <w:t xml:space="preserve"> (a reference to </w:t>
      </w:r>
      <w:hyperlink r:id="rId60"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Since the </w:t>
      </w:r>
      <w:proofErr w:type="spellStart"/>
      <w:r w:rsidRPr="00785C54">
        <w:rPr>
          <w:szCs w:val="24"/>
        </w:rPr>
        <w:t>proximateFeatureOfInterest</w:t>
      </w:r>
      <w:proofErr w:type="spellEnd"/>
      <w:r w:rsidRPr="00785C54">
        <w:rPr>
          <w:szCs w:val="24"/>
        </w:rPr>
        <w:t xml:space="preserve"> is not specified in the collection, the Observations in the collection can have any value for this field.</w:t>
      </w:r>
    </w:p>
    <w:p w14:paraId="421944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ObservationTypeByResultType</w:t>
      </w:r>
      <w:proofErr w:type="spellEnd"/>
    </w:p>
    <w:p w14:paraId="5E680707" w14:textId="7777777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ObservationTypeByResultType</w:t>
      </w:r>
      <w:proofErr w:type="spellEnd"/>
      <w:r w:rsidRPr="00785C54">
        <w:rPr>
          <w:szCs w:val="24"/>
        </w:rPr>
        <w:t xml:space="preserve"> is a specialization of </w:t>
      </w:r>
      <w:proofErr w:type="spellStart"/>
      <w:r w:rsidRPr="00785C54">
        <w:rPr>
          <w:szCs w:val="24"/>
        </w:rPr>
        <w:t>AbstractObservationType</w:t>
      </w:r>
      <w:proofErr w:type="spellEnd"/>
      <w:r w:rsidRPr="00785C54">
        <w:rPr>
          <w:szCs w:val="24"/>
        </w:rPr>
        <w:t xml:space="preserv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15DB906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1326" w:author="Katharina Schleidt" w:date="2022-08-10T19:14:00Z">
              <w:r w:rsidRPr="00785C54" w:rsidDel="002F2035">
                <w:rPr>
                  <w:szCs w:val="24"/>
                </w:rPr>
                <w:delText>SHALL</w:delText>
              </w:r>
            </w:del>
            <w:ins w:id="1327" w:author="Katharina Schleidt" w:date="2022-08-10T19:14:00Z">
              <w:r w:rsidR="002F2035">
                <w:rPr>
                  <w:szCs w:val="24"/>
                </w:rPr>
                <w:t>shall</w:t>
              </w:r>
            </w:ins>
            <w:r w:rsidRPr="00785C54">
              <w:rPr>
                <w:szCs w:val="24"/>
              </w:rPr>
              <w:t xml:space="preserve">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measurement: the result is of type </w:t>
            </w:r>
            <w:r w:rsidRPr="003C3C9D">
              <w:rPr>
                <w:b/>
                <w:bCs/>
                <w:szCs w:val="24"/>
                <w:rPrChange w:id="1328" w:author="Katharina Schleidt" w:date="2022-08-13T17:12:00Z">
                  <w:rPr>
                    <w:szCs w:val="24"/>
                  </w:rPr>
                </w:rPrChange>
              </w:rPr>
              <w:t>Measure</w:t>
            </w:r>
            <w:r w:rsidRPr="00785C54">
              <w:rPr>
                <w:szCs w:val="24"/>
              </w:rPr>
              <w:t>;</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category-observation: the result is of type </w:t>
            </w:r>
            <w:proofErr w:type="spellStart"/>
            <w:r w:rsidRPr="003C3C9D">
              <w:rPr>
                <w:b/>
                <w:bCs/>
                <w:szCs w:val="24"/>
                <w:rPrChange w:id="1329" w:author="Katharina Schleidt" w:date="2022-08-13T17:12:00Z">
                  <w:rPr>
                    <w:szCs w:val="24"/>
                  </w:rPr>
                </w:rPrChange>
              </w:rPr>
              <w:t>ScopedName</w:t>
            </w:r>
            <w:proofErr w:type="spellEnd"/>
            <w:r w:rsidRPr="00785C54">
              <w:rPr>
                <w:szCs w:val="24"/>
              </w:rPr>
              <w:t>;</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count-observation: the result is of type </w:t>
            </w:r>
            <w:r w:rsidRPr="003C3C9D">
              <w:rPr>
                <w:b/>
                <w:bCs/>
                <w:szCs w:val="24"/>
                <w:rPrChange w:id="1330" w:author="Katharina Schleidt" w:date="2022-08-13T17:12:00Z">
                  <w:rPr>
                    <w:szCs w:val="24"/>
                  </w:rPr>
                </w:rPrChange>
              </w:rPr>
              <w:t>Integer</w:t>
            </w:r>
            <w:r w:rsidRPr="00785C54">
              <w:rPr>
                <w:szCs w:val="24"/>
              </w:rPr>
              <w:t>;</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temporal-observation: the result is of type </w:t>
            </w:r>
            <w:proofErr w:type="spellStart"/>
            <w:r w:rsidRPr="003C3C9D">
              <w:rPr>
                <w:b/>
                <w:bCs/>
                <w:szCs w:val="24"/>
                <w:rPrChange w:id="1331" w:author="Katharina Schleidt" w:date="2022-08-13T17:12:00Z">
                  <w:rPr>
                    <w:szCs w:val="24"/>
                  </w:rPr>
                </w:rPrChange>
              </w:rPr>
              <w:t>TM_Object</w:t>
            </w:r>
            <w:proofErr w:type="spellEnd"/>
            <w:r w:rsidRPr="00785C54">
              <w:rPr>
                <w:szCs w:val="24"/>
              </w:rPr>
              <w: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geometry-observation: the result is of type </w:t>
            </w:r>
            <w:r w:rsidRPr="003C3C9D">
              <w:rPr>
                <w:b/>
                <w:bCs/>
                <w:szCs w:val="24"/>
                <w:rPrChange w:id="1332" w:author="Katharina Schleidt" w:date="2022-08-13T17:12:00Z">
                  <w:rPr>
                    <w:szCs w:val="24"/>
                  </w:rPr>
                </w:rPrChange>
              </w:rPr>
              <w:t>Geometry</w:t>
            </w:r>
            <w:r w:rsidRPr="00785C54">
              <w:rPr>
                <w:szCs w:val="24"/>
              </w:rPr>
              <w:t>;</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complex-observation: the result is of type </w:t>
            </w:r>
            <w:r w:rsidRPr="003C3C9D">
              <w:rPr>
                <w:b/>
                <w:bCs/>
                <w:szCs w:val="24"/>
                <w:rPrChange w:id="1333" w:author="Katharina Schleidt" w:date="2022-08-13T17:12:00Z">
                  <w:rPr>
                    <w:szCs w:val="24"/>
                  </w:rPr>
                </w:rPrChange>
              </w:rPr>
              <w:t>Record</w:t>
            </w:r>
            <w:r w:rsidRPr="00785C54">
              <w:rPr>
                <w:szCs w:val="24"/>
              </w:rPr>
              <w:t>;</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constraints shall be applied to the value of the result association of the </w:t>
            </w:r>
            <w:r w:rsidRPr="00D612AA">
              <w:rPr>
                <w:b/>
                <w:bCs/>
                <w:szCs w:val="24"/>
                <w:rPrChange w:id="1334" w:author="Katharina Schleidt" w:date="2022-08-13T17:12:00Z">
                  <w:rPr>
                    <w:szCs w:val="24"/>
                  </w:rPr>
                </w:rPrChange>
              </w:rPr>
              <w:t>Observation</w:t>
            </w:r>
            <w:r w:rsidRPr="00785C54">
              <w:rPr>
                <w:szCs w:val="24"/>
              </w:rPr>
              <w:t xml:space="preserve"> based on the </w:t>
            </w:r>
            <w:proofErr w:type="spellStart"/>
            <w:r w:rsidRPr="00785C54">
              <w:rPr>
                <w:szCs w:val="24"/>
              </w:rPr>
              <w:t>codelist</w:t>
            </w:r>
            <w:proofErr w:type="spellEnd"/>
            <w:r w:rsidRPr="00785C54">
              <w:rPr>
                <w:szCs w:val="24"/>
              </w:rPr>
              <w:t xml:space="preserve">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"measurement" is used, the value of the result shall be of type </w:t>
            </w:r>
            <w:r w:rsidRPr="003C3C9D">
              <w:rPr>
                <w:b/>
                <w:bCs/>
                <w:szCs w:val="24"/>
                <w:rPrChange w:id="1335" w:author="Katharina Schleidt" w:date="2022-08-13T17:12:00Z">
                  <w:rPr>
                    <w:szCs w:val="24"/>
                  </w:rPr>
                </w:rPrChange>
              </w:rPr>
              <w:t>Measure</w:t>
            </w:r>
            <w:r w:rsidRPr="00785C54">
              <w:rPr>
                <w:szCs w:val="24"/>
              </w:rPr>
              <w:t>;</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"category-observation" is used the value of the result shall be of type </w:t>
            </w:r>
            <w:proofErr w:type="spellStart"/>
            <w:r w:rsidRPr="003C3C9D">
              <w:rPr>
                <w:b/>
                <w:bCs/>
                <w:szCs w:val="24"/>
                <w:rPrChange w:id="1336" w:author="Katharina Schleidt" w:date="2022-08-13T17:12:00Z">
                  <w:rPr>
                    <w:szCs w:val="24"/>
                  </w:rPr>
                </w:rPrChange>
              </w:rPr>
              <w:t>ScopedName</w:t>
            </w:r>
            <w:proofErr w:type="spellEnd"/>
            <w:r w:rsidRPr="00785C54">
              <w:rPr>
                <w:szCs w:val="24"/>
              </w:rPr>
              <w:t>;</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"count-observation" is used, the value of the result shall be of type </w:t>
            </w:r>
            <w:r w:rsidRPr="003C3C9D">
              <w:rPr>
                <w:b/>
                <w:bCs/>
                <w:szCs w:val="24"/>
                <w:rPrChange w:id="1337" w:author="Katharina Schleidt" w:date="2022-08-13T17:12:00Z">
                  <w:rPr>
                    <w:szCs w:val="24"/>
                  </w:rPr>
                </w:rPrChange>
              </w:rPr>
              <w:t>Integer</w:t>
            </w:r>
            <w:r w:rsidRPr="00785C54">
              <w:rPr>
                <w:szCs w:val="24"/>
              </w:rPr>
              <w:t>;</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"temporal-observation" is used, the value of the result shall be of type </w:t>
            </w:r>
            <w:proofErr w:type="spellStart"/>
            <w:r w:rsidRPr="003C3C9D">
              <w:rPr>
                <w:b/>
                <w:bCs/>
                <w:szCs w:val="24"/>
                <w:rPrChange w:id="1338" w:author="Katharina Schleidt" w:date="2022-08-13T17:12:00Z">
                  <w:rPr>
                    <w:szCs w:val="24"/>
                  </w:rPr>
                </w:rPrChange>
              </w:rPr>
              <w:t>TM_Object</w:t>
            </w:r>
            <w:proofErr w:type="spellEnd"/>
            <w:r w:rsidRPr="00785C54">
              <w:rPr>
                <w:szCs w:val="24"/>
              </w:rPr>
              <w: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"geometry-observation" is used, the value of the result shall be of type </w:t>
            </w:r>
            <w:r w:rsidRPr="003C3C9D">
              <w:rPr>
                <w:b/>
                <w:bCs/>
                <w:szCs w:val="24"/>
                <w:rPrChange w:id="1339" w:author="Katharina Schleidt" w:date="2022-08-13T17:12:00Z">
                  <w:rPr>
                    <w:szCs w:val="24"/>
                  </w:rPr>
                </w:rPrChange>
              </w:rPr>
              <w:t>Geometry</w:t>
            </w:r>
            <w:r w:rsidRPr="00785C54">
              <w:rPr>
                <w:szCs w:val="24"/>
              </w:rPr>
              <w:t>;</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the value "complex-observation" is used, the value of the result shall be of type </w:t>
            </w:r>
            <w:r w:rsidRPr="003C3C9D">
              <w:rPr>
                <w:b/>
                <w:bCs/>
                <w:szCs w:val="24"/>
                <w:rPrChange w:id="1340" w:author="Katharina Schleidt" w:date="2022-08-13T17:12:00Z">
                  <w:rPr>
                    <w:szCs w:val="24"/>
                  </w:rPr>
                </w:rPrChange>
              </w:rPr>
              <w:t>Record</w:t>
            </w:r>
            <w:r w:rsidRPr="00785C54">
              <w:rPr>
                <w:szCs w:val="24"/>
              </w:rPr>
              <w:t>.</w:t>
            </w:r>
          </w:p>
        </w:tc>
      </w:tr>
    </w:tbl>
    <w:p w14:paraId="3AEEECD8" w14:textId="669C122F"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Conceptual Sample schema</w:t>
      </w:r>
    </w:p>
    <w:p w14:paraId="7B00E5B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6C78C5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Sample schema model</w:t>
      </w:r>
    </w:p>
    <w:p w14:paraId="7041094B" w14:textId="2F1B330B" w:rsidR="005B5EAD" w:rsidRPr="00785C54" w:rsidRDefault="005B5EAD" w:rsidP="00785C54">
      <w:pPr>
        <w:pStyle w:val="BodyText"/>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23</w:t>
      </w:r>
      <w:r w:rsidRPr="00785C54">
        <w:rPr>
          <w:szCs w:val="24"/>
        </w:rPr>
        <w:t>. It is fully described in</w:t>
      </w:r>
      <w:del w:id="1341"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31E9C05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F84C443" wp14:editId="56FCB5A3">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p>
    <w:p w14:paraId="698CC913" w14:textId="77777777" w:rsidR="005B5EAD" w:rsidRPr="00785C54" w:rsidRDefault="005B5EAD" w:rsidP="00785C54">
      <w:pPr>
        <w:pStyle w:val="Figuretitle"/>
        <w:autoSpaceDE w:val="0"/>
        <w:autoSpaceDN w:val="0"/>
        <w:adjustRightInd w:val="0"/>
        <w:outlineLvl w:val="0"/>
        <w:rPr>
          <w:szCs w:val="24"/>
        </w:rPr>
      </w:pPr>
      <w:r w:rsidRPr="00785C54">
        <w:rPr>
          <w:szCs w:val="24"/>
        </w:rPr>
        <w:t>Figure 23 — Conceptual Sample schema overview</w:t>
      </w:r>
    </w:p>
    <w:p w14:paraId="590AC95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Sample Schema Package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bl>
    <w:p w14:paraId="27238301" w14:textId="419FFF3E"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Sample</w:t>
      </w:r>
    </w:p>
    <w:p w14:paraId="18657A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612E1C33" w:rsidR="005B5EAD" w:rsidRPr="00785C54" w:rsidRDefault="005B5EAD" w:rsidP="00785C54">
            <w:pPr>
              <w:pStyle w:val="Tablebody"/>
              <w:autoSpaceDE w:val="0"/>
              <w:autoSpaceDN w:val="0"/>
              <w:adjustRightInd w:val="0"/>
              <w:jc w:val="both"/>
              <w:rPr>
                <w:szCs w:val="20"/>
              </w:rPr>
            </w:pPr>
            <w:r w:rsidRPr="00785C54">
              <w:rPr>
                <w:szCs w:val="24"/>
              </w:rPr>
              <w:t>Conceptual Sample -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/Sample/Sample-</w:t>
            </w:r>
            <w:proofErr w:type="spellStart"/>
            <w:r w:rsidRPr="00785C54">
              <w:rPr>
                <w:szCs w:val="24"/>
              </w:rPr>
              <w:t>sem</w:t>
            </w:r>
            <w:proofErr w:type="spellEnd"/>
          </w:p>
        </w:tc>
      </w:tr>
      <w:tr w:rsidR="005B5EAD" w:rsidRPr="00785C54"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/Sample/sampling-</w:t>
            </w:r>
            <w:proofErr w:type="spellStart"/>
            <w:r w:rsidRPr="00785C54">
              <w:rPr>
                <w:szCs w:val="24"/>
              </w:rPr>
              <w:t>sem</w:t>
            </w:r>
            <w:proofErr w:type="spellEnd"/>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preparationStep-sem</w:t>
            </w:r>
            <w:proofErr w:type="spellEnd"/>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sampledFeature-sem</w:t>
            </w:r>
            <w:proofErr w:type="spellEnd"/>
          </w:p>
        </w:tc>
      </w:tr>
      <w:tr w:rsidR="005B5EAD" w:rsidRPr="00785C54"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relatedSample-sem</w:t>
            </w:r>
            <w:proofErr w:type="spellEnd"/>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5FC8D7B3" w14:textId="655B904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Sample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/Sample/Sample-</w:t>
            </w:r>
            <w:proofErr w:type="spellStart"/>
            <w:r w:rsidRPr="00785C54">
              <w:rPr>
                <w:szCs w:val="24"/>
              </w:rPr>
              <w:t>sem</w:t>
            </w:r>
            <w:proofErr w:type="spellEnd"/>
          </w:p>
        </w:tc>
        <w:tc>
          <w:tcPr>
            <w:tcW w:w="5245" w:type="dxa"/>
            <w:tcMar>
              <w:top w:w="100" w:type="dxa"/>
              <w:left w:w="100" w:type="dxa"/>
              <w:bottom w:w="100" w:type="dxa"/>
              <w:right w:w="100" w:type="dxa"/>
            </w:tcMar>
          </w:tcPr>
          <w:p w14:paraId="55AEBF96" w14:textId="1F582317" w:rsidR="005B5EAD" w:rsidRPr="00785C54" w:rsidRDefault="00B36FFD" w:rsidP="00785C54">
            <w:pPr>
              <w:pStyle w:val="Tablebody"/>
              <w:autoSpaceDE w:val="0"/>
              <w:autoSpaceDN w:val="0"/>
              <w:adjustRightInd w:val="0"/>
              <w:jc w:val="both"/>
              <w:rPr>
                <w:szCs w:val="20"/>
              </w:rPr>
            </w:pPr>
            <w:ins w:id="1342" w:author="Katharina Schleidt" w:date="2022-08-10T20:01:00Z">
              <w:r w:rsidRPr="00B36FFD">
                <w:rPr>
                  <w:szCs w:val="24"/>
                </w:rPr>
                <w:t xml:space="preserve">A </w:t>
              </w:r>
              <w:r w:rsidRPr="00785C54">
                <w:rPr>
                  <w:b/>
                  <w:szCs w:val="24"/>
                </w:rPr>
                <w:t>Sample</w:t>
              </w:r>
              <w:r w:rsidRPr="00785C54">
                <w:rPr>
                  <w:szCs w:val="24"/>
                </w:rPr>
                <w:t xml:space="preserve"> </w:t>
              </w:r>
              <w:r w:rsidRPr="00B36FFD">
                <w:rPr>
                  <w:szCs w:val="24"/>
                </w:rPr>
                <w:t>shall be defined as</w:t>
              </w:r>
            </w:ins>
            <w:del w:id="1343" w:author="Katharina Schleidt" w:date="2022-08-10T20:01:00Z">
              <w:r w:rsidR="005B5EAD" w:rsidRPr="00785C54" w:rsidDel="00B36FFD">
                <w:rPr>
                  <w:szCs w:val="24"/>
                </w:rPr>
                <w:delText>A</w:delText>
              </w:r>
            </w:del>
            <w:r w:rsidR="005B5EAD" w:rsidRPr="00785C54">
              <w:rPr>
                <w:szCs w:val="24"/>
              </w:rPr>
              <w:t xml:space="preserve"> </w:t>
            </w:r>
            <w:del w:id="1344" w:author="Katharina Schleidt" w:date="2022-08-10T20:01:00Z">
              <w:r w:rsidR="005B5EAD" w:rsidRPr="00785C54" w:rsidDel="00B36FFD">
                <w:rPr>
                  <w:b/>
                  <w:szCs w:val="24"/>
                </w:rPr>
                <w:delText>Sample</w:delText>
              </w:r>
              <w:r w:rsidR="005B5EAD" w:rsidRPr="00785C54" w:rsidDel="00B36FFD">
                <w:rPr>
                  <w:szCs w:val="24"/>
                </w:rPr>
                <w:delText xml:space="preserve"> is </w:delText>
              </w:r>
            </w:del>
            <w:r w:rsidR="005B5EAD" w:rsidRPr="00785C54">
              <w:rPr>
                <w:szCs w:val="24"/>
              </w:rPr>
              <w:t>an object that is representative of a concept, real-world object or phenomenon.</w:t>
            </w:r>
          </w:p>
        </w:tc>
      </w:tr>
    </w:tbl>
    <w:p w14:paraId="11D381C7" w14:textId="2F534F55" w:rsidR="005B5EAD" w:rsidRPr="00785C54" w:rsidDel="00047CD7" w:rsidRDefault="005B5EAD">
      <w:pPr>
        <w:pStyle w:val="Note"/>
        <w:rPr>
          <w:del w:id="1345" w:author="REID-JAMOND Alison" w:date="2022-04-04T15:19:00Z"/>
        </w:rPr>
        <w:pPrChange w:id="1346"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1347" w:author="REID-JAMOND Alison" w:date="2022-04-04T15:19:00Z">
        <w:r w:rsidR="00047CD7">
          <w:t xml:space="preserve"> 1</w:t>
        </w:r>
      </w:ins>
      <w:del w:id="1348" w:author="REID-JAMOND Alison" w:date="2022-04-04T15:19:00Z">
        <w:r w:rsidRPr="00785C54" w:rsidDel="00047CD7">
          <w:delText>S:</w:delText>
        </w:r>
        <w:r w:rsidR="00AB3AC6" w:rsidRPr="00785C54" w:rsidDel="00047CD7">
          <w:tab/>
          <w:delText> </w:delText>
        </w:r>
      </w:del>
    </w:p>
    <w:p w14:paraId="7A2661B7" w14:textId="267AF179" w:rsidR="005B5EAD" w:rsidRPr="00785C54" w:rsidRDefault="005B5EAD">
      <w:pPr>
        <w:pStyle w:val="Note"/>
        <w:pPrChange w:id="1349"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350"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1351"/>
      <w:r w:rsidRPr="00785C54">
        <w:t xml:space="preserve">(although </w:t>
      </w:r>
      <w:del w:id="1352" w:author="Katharina Schleidt" w:date="2022-08-13T16:45:00Z">
        <w:r w:rsidRPr="00785C54" w:rsidDel="00AA0D5F">
          <w:delText>‘</w:delText>
        </w:r>
      </w:del>
      <w:r w:rsidRPr="00785C54">
        <w:t xml:space="preserve">specimen preservation could be considered a specific activity </w:t>
      </w:r>
      <w:r w:rsidRPr="00100651">
        <w:t>per se</w:t>
      </w:r>
      <w:del w:id="1353" w:author="Katharina Schleidt" w:date="2022-08-13T16:45:00Z">
        <w:r w:rsidRPr="00785C54" w:rsidDel="00AA0D5F">
          <w:delText>’</w:delText>
        </w:r>
      </w:del>
      <w:r w:rsidRPr="00785C54">
        <w:t>)</w:t>
      </w:r>
      <w:commentRangeEnd w:id="1351"/>
      <w:r w:rsidR="00047CD7">
        <w:rPr>
          <w:rStyle w:val="CommentReference"/>
          <w:rFonts w:eastAsia="MS Mincho"/>
          <w:lang w:eastAsia="ja-JP"/>
        </w:rPr>
        <w:commentReference w:id="1351"/>
      </w:r>
      <w:ins w:id="1354" w:author="REID-JAMOND Alison" w:date="2022-04-04T15:19:00Z">
        <w:r w:rsidR="00047CD7">
          <w:t>.</w:t>
        </w:r>
      </w:ins>
      <w:del w:id="1355" w:author="REID-JAMOND Alison" w:date="2022-04-04T15:19:00Z">
        <w:r w:rsidRPr="00785C54" w:rsidDel="00047CD7">
          <w:delText>;</w:delText>
        </w:r>
      </w:del>
    </w:p>
    <w:p w14:paraId="2D7FB30D" w14:textId="66D2F4EA" w:rsidR="005B5EAD" w:rsidRPr="00785C54" w:rsidRDefault="005B5EAD">
      <w:pPr>
        <w:pStyle w:val="Note"/>
        <w:pPrChange w:id="1356"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357" w:author="REID-JAMOND Alison" w:date="2022-04-04T15:21:00Z">
        <w:r w:rsidRPr="00785C54" w:rsidDel="00047CD7">
          <w:delText>2)</w:delText>
        </w:r>
        <w:r w:rsidRPr="00785C54" w:rsidDel="00047CD7">
          <w:tab/>
        </w:r>
      </w:del>
      <w:ins w:id="1358"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1359"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360" w:author="REID-JAMOND Alison" w:date="2022-04-04T15:21:00Z">
        <w:r w:rsidRPr="00785C54" w:rsidDel="00047CD7">
          <w:delText>3)</w:delText>
        </w:r>
        <w:r w:rsidRPr="00785C54" w:rsidDel="00047CD7">
          <w:tab/>
        </w:r>
      </w:del>
      <w:ins w:id="1361" w:author="REID-JAMOND Alison" w:date="2022-04-04T15:21:00Z">
        <w:r w:rsidR="00047CD7">
          <w:t>NOTE 3</w:t>
        </w:r>
        <w:r w:rsidR="00047CD7">
          <w:tab/>
        </w:r>
      </w:ins>
      <w:r w:rsidRPr="00785C54">
        <w:t xml:space="preserve">Typically, the Sample is a Feature which is intended to be representative of a </w:t>
      </w:r>
      <w:proofErr w:type="spellStart"/>
      <w:r w:rsidRPr="00785C54">
        <w:t>FeatureOfInterest</w:t>
      </w:r>
      <w:proofErr w:type="spellEnd"/>
      <w:r w:rsidRPr="00785C54">
        <w:t xml:space="preserve"> on which Observations </w:t>
      </w:r>
      <w:ins w:id="1362" w:author="REID-JAMOND Alison" w:date="2022-04-04T15:21:00Z">
        <w:r w:rsidR="00047CD7">
          <w:t>can</w:t>
        </w:r>
      </w:ins>
      <w:del w:id="1363" w:author="REID-JAMOND Alison" w:date="2022-04-04T15:21:00Z">
        <w:r w:rsidRPr="00785C54" w:rsidDel="00047CD7">
          <w:delText>may</w:delText>
        </w:r>
      </w:del>
      <w:r w:rsidRPr="00785C54">
        <w:t xml:space="preserve"> be made. As such, it </w:t>
      </w:r>
      <w:del w:id="1364" w:author="REID-JAMOND Alison" w:date="2022-04-04T15:21:00Z">
        <w:r w:rsidRPr="00785C54" w:rsidDel="00047CD7">
          <w:delText xml:space="preserve">may </w:delText>
        </w:r>
      </w:del>
      <w:ins w:id="1365" w:author="REID-JAMOND Alison" w:date="2022-04-04T15:21:00Z">
        <w:r w:rsidR="00047CD7">
          <w:t>can</w:t>
        </w:r>
        <w:r w:rsidR="00047CD7" w:rsidRPr="00785C54">
          <w:t xml:space="preserve"> </w:t>
        </w:r>
      </w:ins>
      <w:r w:rsidRPr="00785C54">
        <w:t xml:space="preserve">carry a characteristic pertaining to the </w:t>
      </w:r>
      <w:proofErr w:type="spellStart"/>
      <w:r w:rsidRPr="00785C54">
        <w:t>observedProperty</w:t>
      </w:r>
      <w:proofErr w:type="spellEnd"/>
      <w:r w:rsidRPr="00785C54">
        <w:t xml:space="preserve">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Association sampling</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/Sample/sampling-</w:t>
            </w:r>
            <w:proofErr w:type="spellStart"/>
            <w:r w:rsidRPr="00785C54">
              <w:rPr>
                <w:szCs w:val="24"/>
              </w:rPr>
              <w:t>sem</w:t>
            </w:r>
            <w:proofErr w:type="spellEnd"/>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58CFC87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1366" w:author="Katharina Schleidt" w:date="2022-08-10T19:14:00Z">
              <w:r w:rsidRPr="00785C54" w:rsidDel="002F2035">
                <w:rPr>
                  <w:szCs w:val="24"/>
                </w:rPr>
                <w:delText>SHALL</w:delText>
              </w:r>
            </w:del>
            <w:ins w:id="1367"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preparationStep</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preparationStep-sem</w:t>
            </w:r>
            <w:proofErr w:type="spellEnd"/>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PreparationStep</w:t>
            </w:r>
            <w:proofErr w:type="spellEnd"/>
            <w:r w:rsidRPr="00785C54">
              <w:rPr>
                <w:szCs w:val="24"/>
              </w:rPr>
              <w:t xml:space="preserve">(s) applied to prepare the </w:t>
            </w:r>
            <w:r w:rsidRPr="00785C54">
              <w:rPr>
                <w:b/>
                <w:szCs w:val="24"/>
              </w:rPr>
              <w:t>Sample</w:t>
            </w:r>
            <w:r w:rsidRPr="00785C54">
              <w:rPr>
                <w:szCs w:val="24"/>
              </w:rPr>
              <w:t>.</w:t>
            </w:r>
          </w:p>
          <w:p w14:paraId="770B880F" w14:textId="559978D6"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PreparationSteps</w:t>
            </w:r>
            <w:proofErr w:type="spellEnd"/>
            <w:r w:rsidRPr="00785C54">
              <w:rPr>
                <w:szCs w:val="24"/>
              </w:rPr>
              <w:t xml:space="preserve"> are described they </w:t>
            </w:r>
            <w:del w:id="1368" w:author="Katharina Schleidt" w:date="2022-08-10T19:14:00Z">
              <w:r w:rsidRPr="00785C54" w:rsidDel="002F2035">
                <w:rPr>
                  <w:szCs w:val="24"/>
                </w:rPr>
                <w:delText>SHALL</w:delText>
              </w:r>
            </w:del>
            <w:ins w:id="1369"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preparationStep</w:t>
            </w:r>
            <w:proofErr w:type="spellEnd"/>
            <w:r w:rsidRPr="00785C54">
              <w:rPr>
                <w:szCs w:val="24"/>
              </w:rPr>
              <w:t>.</w:t>
            </w:r>
          </w:p>
        </w:tc>
      </w:tr>
    </w:tbl>
    <w:p w14:paraId="7D8C25F1" w14:textId="06EBF2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sampledFeature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sampledFeature-sem</w:t>
            </w:r>
            <w:proofErr w:type="spellEnd"/>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sampledFeature</w:t>
            </w:r>
            <w:proofErr w:type="spellEnd"/>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0DAC198F"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w:t>
            </w:r>
            <w:del w:id="1370" w:author="Katharina Schleidt" w:date="2022-08-10T19:14:00Z">
              <w:r w:rsidRPr="00785C54" w:rsidDel="002F2035">
                <w:rPr>
                  <w:szCs w:val="24"/>
                </w:rPr>
                <w:delText>SHALL</w:delText>
              </w:r>
            </w:del>
            <w:ins w:id="1371" w:author="Katharina Schleidt" w:date="2022-08-10T19:14:00Z">
              <w:r w:rsidR="002F2035">
                <w:rPr>
                  <w:szCs w:val="24"/>
                </w:rPr>
                <w:t>shall</w:t>
              </w:r>
            </w:ins>
            <w:r w:rsidRPr="00785C54">
              <w:rPr>
                <w:szCs w:val="24"/>
              </w:rPr>
              <w:t xml:space="preserve"> be provided using the association with the role </w:t>
            </w:r>
            <w:proofErr w:type="spellStart"/>
            <w:r w:rsidRPr="00785C54">
              <w:rPr>
                <w:b/>
                <w:szCs w:val="24"/>
              </w:rPr>
              <w:t>sampledFeature</w:t>
            </w:r>
            <w:proofErr w:type="spellEnd"/>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relatedSample</w:t>
      </w:r>
      <w:proofErr w:type="spellEnd"/>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relatedSample-sem</w:t>
            </w:r>
            <w:proofErr w:type="spellEnd"/>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2503F8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proofErr w:type="spellStart"/>
            <w:r w:rsidRPr="00785C54">
              <w:rPr>
                <w:b/>
                <w:szCs w:val="24"/>
              </w:rPr>
              <w:t>relatedSample</w:t>
            </w:r>
            <w:proofErr w:type="spellEnd"/>
            <w:r w:rsidRPr="00785C54">
              <w:rPr>
                <w:szCs w:val="24"/>
              </w:rPr>
              <w:t xml:space="preserve"> </w:t>
            </w:r>
            <w:del w:id="1372" w:author="Katharina Schleidt" w:date="2022-08-10T19:14:00Z">
              <w:r w:rsidRPr="00785C54" w:rsidDel="002F2035">
                <w:rPr>
                  <w:szCs w:val="24"/>
                </w:rPr>
                <w:delText>SHALL</w:delText>
              </w:r>
            </w:del>
            <w:ins w:id="1373"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Sampling</w:t>
      </w:r>
    </w:p>
    <w:p w14:paraId="23C769F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Sampling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69448099" w:rsidR="005B5EAD" w:rsidRPr="00785C54" w:rsidRDefault="005B5EAD" w:rsidP="00785C54">
            <w:pPr>
              <w:pStyle w:val="Tablebody"/>
              <w:autoSpaceDE w:val="0"/>
              <w:autoSpaceDN w:val="0"/>
              <w:adjustRightInd w:val="0"/>
              <w:jc w:val="both"/>
              <w:rPr>
                <w:szCs w:val="20"/>
              </w:rPr>
            </w:pPr>
            <w:r w:rsidRPr="00785C54">
              <w:rPr>
                <w:szCs w:val="24"/>
              </w:rPr>
              <w:t>Conceptual Sample -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/Sampling/Sampling-</w:t>
            </w:r>
            <w:proofErr w:type="spellStart"/>
            <w:r w:rsidRPr="00785C54">
              <w:rPr>
                <w:szCs w:val="24"/>
              </w:rPr>
              <w:t>sem</w:t>
            </w:r>
            <w:proofErr w:type="spellEnd"/>
          </w:p>
        </w:tc>
      </w:tr>
      <w:tr w:rsidR="005B5EAD" w:rsidRPr="00785C54"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w:t>
            </w:r>
            <w:proofErr w:type="spellStart"/>
            <w:r w:rsidRPr="00785C54">
              <w:rPr>
                <w:szCs w:val="24"/>
              </w:rPr>
              <w:t>sem</w:t>
            </w:r>
            <w:proofErr w:type="spellEnd"/>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featureOfInterest-sem</w:t>
            </w:r>
            <w:proofErr w:type="spellEnd"/>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w:t>
            </w:r>
            <w:proofErr w:type="spellEnd"/>
            <w:r w:rsidRPr="00785C54">
              <w:rPr>
                <w:szCs w:val="24"/>
              </w:rPr>
              <w:t>-card</w:t>
            </w:r>
          </w:p>
        </w:tc>
      </w:tr>
      <w:tr w:rsidR="005B5EAD" w:rsidRPr="00785C54"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/Sampling/sampler-</w:t>
            </w:r>
            <w:proofErr w:type="spellStart"/>
            <w:r w:rsidRPr="00785C54">
              <w:rPr>
                <w:szCs w:val="24"/>
              </w:rPr>
              <w:t>sem</w:t>
            </w:r>
            <w:proofErr w:type="spellEnd"/>
          </w:p>
        </w:tc>
      </w:tr>
      <w:tr w:rsidR="005B5EAD" w:rsidRPr="00785C54"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samplingProcedure-sem</w:t>
            </w:r>
            <w:proofErr w:type="spellEnd"/>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relatedSampling-sem</w:t>
            </w:r>
            <w:proofErr w:type="spellEnd"/>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1449846" w14:textId="1E3572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Sampling</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/Sampling/Sampling-</w:t>
            </w:r>
            <w:proofErr w:type="spellStart"/>
            <w:r w:rsidRPr="00785C54">
              <w:rPr>
                <w:szCs w:val="24"/>
              </w:rPr>
              <w:t>sem</w:t>
            </w:r>
            <w:proofErr w:type="spellEnd"/>
          </w:p>
        </w:tc>
        <w:tc>
          <w:tcPr>
            <w:tcW w:w="5245" w:type="dxa"/>
            <w:tcMar>
              <w:top w:w="100" w:type="dxa"/>
              <w:left w:w="100" w:type="dxa"/>
              <w:bottom w:w="100" w:type="dxa"/>
              <w:right w:w="100" w:type="dxa"/>
            </w:tcMar>
          </w:tcPr>
          <w:p w14:paraId="5E50605D" w14:textId="1B267DD6" w:rsidR="005B5EAD" w:rsidRPr="00785C54" w:rsidRDefault="00B36FFD" w:rsidP="00785C54">
            <w:pPr>
              <w:pStyle w:val="Tablebody"/>
              <w:autoSpaceDE w:val="0"/>
              <w:autoSpaceDN w:val="0"/>
              <w:adjustRightInd w:val="0"/>
              <w:jc w:val="both"/>
              <w:rPr>
                <w:szCs w:val="20"/>
              </w:rPr>
            </w:pPr>
            <w:ins w:id="1374" w:author="Katharina Schleidt" w:date="2022-08-10T20:01:00Z">
              <w:r w:rsidRPr="00B36FFD">
                <w:rPr>
                  <w:bCs/>
                  <w:szCs w:val="24"/>
                  <w:rPrChange w:id="1375" w:author="Katharina Schleidt" w:date="2022-08-10T20:01:00Z">
                    <w:rPr>
                      <w:b/>
                      <w:szCs w:val="24"/>
                    </w:rPr>
                  </w:rPrChange>
                </w:rPr>
                <w:t xml:space="preserve">A </w:t>
              </w:r>
            </w:ins>
            <w:r w:rsidR="005B5EAD" w:rsidRPr="00785C54">
              <w:rPr>
                <w:b/>
                <w:szCs w:val="24"/>
              </w:rPr>
              <w:t>Sampling</w:t>
            </w:r>
            <w:r w:rsidR="005B5EAD" w:rsidRPr="00785C54">
              <w:rPr>
                <w:szCs w:val="24"/>
              </w:rPr>
              <w:t xml:space="preserve"> </w:t>
            </w:r>
            <w:ins w:id="1376" w:author="Katharina Schleidt" w:date="2022-08-10T20:01:00Z">
              <w:r w:rsidRPr="00B36FFD">
                <w:rPr>
                  <w:szCs w:val="24"/>
                </w:rPr>
                <w:t xml:space="preserve">shall be defined as </w:t>
              </w:r>
            </w:ins>
            <w:del w:id="1377" w:author="Katharina Schleidt" w:date="2022-08-10T20:01:00Z">
              <w:r w:rsidR="005B5EAD" w:rsidRPr="00785C54" w:rsidDel="00B36FFD">
                <w:rPr>
                  <w:szCs w:val="24"/>
                </w:rPr>
                <w:delText xml:space="preserve">is </w:delText>
              </w:r>
            </w:del>
            <w:r w:rsidR="005B5EAD" w:rsidRPr="00785C54">
              <w:rPr>
                <w:szCs w:val="24"/>
              </w:rPr>
              <w:t xml:space="preserve">an act applying a </w:t>
            </w:r>
            <w:proofErr w:type="spellStart"/>
            <w:r w:rsidR="005B5EAD" w:rsidRPr="00785C54">
              <w:rPr>
                <w:b/>
                <w:szCs w:val="24"/>
              </w:rPr>
              <w:t>SamplingProcedure</w:t>
            </w:r>
            <w:proofErr w:type="spellEnd"/>
            <w:r w:rsidR="005B5EAD" w:rsidRPr="00785C54">
              <w:rPr>
                <w:szCs w:val="24"/>
              </w:rPr>
              <w:t xml:space="preserve"> to create or transform one or more </w:t>
            </w:r>
            <w:r w:rsidR="005B5EAD" w:rsidRPr="00785C54">
              <w:rPr>
                <w:b/>
                <w:szCs w:val="24"/>
              </w:rPr>
              <w:t>Sample</w:t>
            </w:r>
            <w:r w:rsidR="005B5EAD" w:rsidRPr="00785C54">
              <w:rPr>
                <w:szCs w:val="24"/>
              </w:rPr>
              <w:t>(s).</w:t>
            </w:r>
          </w:p>
        </w:tc>
      </w:tr>
    </w:tbl>
    <w:p w14:paraId="4E80FA00" w14:textId="2C338E63"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378" w:author="Katharina Schleidt" w:date="2022-08-10T19:46:00Z"/>
          <w:szCs w:val="24"/>
        </w:rPr>
      </w:pPr>
      <w:del w:id="1379" w:author="Katharina Schleidt" w:date="2022-08-10T19:46:00Z">
        <w:r w:rsidRPr="00785C54" w:rsidDel="005929A0">
          <w:rPr>
            <w:szCs w:val="24"/>
          </w:rPr>
          <w:delText>EXAMPLES:</w:delText>
        </w:r>
        <w:r w:rsidR="00AB3AC6" w:rsidRPr="00785C54" w:rsidDel="005929A0">
          <w:rPr>
            <w:szCs w:val="24"/>
          </w:rPr>
          <w:tab/>
          <w:delText> </w:delText>
        </w:r>
      </w:del>
    </w:p>
    <w:p w14:paraId="4503BD72" w14:textId="52807C1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80" w:author="Katharina Schleidt" w:date="2022-08-10T19:45:00Z">
        <w:r w:rsidRPr="00785C54">
          <w:rPr>
            <w:szCs w:val="24"/>
          </w:rPr>
          <w:t>EXAMPLE</w:t>
        </w:r>
        <w:r>
          <w:rPr>
            <w:szCs w:val="24"/>
          </w:rPr>
          <w:t xml:space="preserve"> 1</w:t>
        </w:r>
      </w:ins>
      <w:del w:id="1381" w:author="Katharina Schleidt" w:date="2022-08-10T19:45:00Z">
        <w:r w:rsidR="005B5EAD" w:rsidRPr="00785C54" w:rsidDel="005929A0">
          <w:rPr>
            <w:szCs w:val="24"/>
          </w:rPr>
          <w:delText>a)</w:delText>
        </w:r>
      </w:del>
      <w:r w:rsidR="005B5EAD" w:rsidRPr="00785C54">
        <w:rPr>
          <w:szCs w:val="24"/>
        </w:rPr>
        <w:tab/>
        <w:t>Crushing a rock sample in a ball mill;</w:t>
      </w:r>
    </w:p>
    <w:p w14:paraId="3B87AA63" w14:textId="0E53061F"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82" w:author="Katharina Schleidt" w:date="2022-08-10T19:45:00Z">
        <w:r w:rsidRPr="00785C54">
          <w:rPr>
            <w:szCs w:val="24"/>
          </w:rPr>
          <w:t>EXAMPLE</w:t>
        </w:r>
        <w:r>
          <w:rPr>
            <w:szCs w:val="24"/>
          </w:rPr>
          <w:t xml:space="preserve"> 2</w:t>
        </w:r>
      </w:ins>
      <w:del w:id="1383" w:author="Katharina Schleidt" w:date="2022-08-10T19:45:00Z">
        <w:r w:rsidR="005B5EAD" w:rsidRPr="00785C54" w:rsidDel="005929A0">
          <w:rPr>
            <w:szCs w:val="24"/>
          </w:rPr>
          <w:delText>b)</w:delText>
        </w:r>
      </w:del>
      <w:r w:rsidR="005B5EAD" w:rsidRPr="00785C54">
        <w:rPr>
          <w:szCs w:val="24"/>
        </w:rPr>
        <w:tab/>
        <w:t>Digging a pit through a soil sequence;</w:t>
      </w:r>
    </w:p>
    <w:p w14:paraId="5EA067FD" w14:textId="7AC35293"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84" w:author="Katharina Schleidt" w:date="2022-08-10T19:45:00Z">
        <w:r w:rsidRPr="00785C54">
          <w:rPr>
            <w:szCs w:val="24"/>
          </w:rPr>
          <w:t>EXAMPLE</w:t>
        </w:r>
        <w:r>
          <w:rPr>
            <w:szCs w:val="24"/>
          </w:rPr>
          <w:t xml:space="preserve"> 3</w:t>
        </w:r>
      </w:ins>
      <w:del w:id="1385" w:author="Katharina Schleidt" w:date="2022-08-10T19:45:00Z">
        <w:r w:rsidR="005B5EAD" w:rsidRPr="00785C54" w:rsidDel="005929A0">
          <w:rPr>
            <w:szCs w:val="24"/>
          </w:rPr>
          <w:delText>c)</w:delText>
        </w:r>
      </w:del>
      <w:r w:rsidR="005B5EAD" w:rsidRPr="00785C54">
        <w:rPr>
          <w:szCs w:val="24"/>
        </w:rPr>
        <w:tab/>
        <w:t>Dividing a field site into quadrants;</w:t>
      </w:r>
    </w:p>
    <w:p w14:paraId="4AC22E73" w14:textId="06BA18E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86" w:author="Katharina Schleidt" w:date="2022-08-10T19:45:00Z">
        <w:r w:rsidRPr="00785C54">
          <w:rPr>
            <w:szCs w:val="24"/>
          </w:rPr>
          <w:t>EXAMPLE</w:t>
        </w:r>
        <w:r>
          <w:rPr>
            <w:szCs w:val="24"/>
          </w:rPr>
          <w:t xml:space="preserve"> 4</w:t>
        </w:r>
      </w:ins>
      <w:del w:id="1387" w:author="Katharina Schleidt" w:date="2022-08-10T19:45:00Z">
        <w:r w:rsidR="005B5EAD" w:rsidRPr="00785C54" w:rsidDel="005929A0">
          <w:rPr>
            <w:szCs w:val="24"/>
          </w:rPr>
          <w:delText>d)</w:delText>
        </w:r>
      </w:del>
      <w:r w:rsidR="005B5EAD" w:rsidRPr="00785C54">
        <w:rPr>
          <w:szCs w:val="24"/>
        </w:rPr>
        <w:tab/>
        <w:t>Drawing blood from a patient;</w:t>
      </w:r>
    </w:p>
    <w:p w14:paraId="167CCDF1" w14:textId="61C548F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88" w:author="Katharina Schleidt" w:date="2022-08-10T19:45:00Z">
        <w:r w:rsidRPr="00785C54">
          <w:rPr>
            <w:szCs w:val="24"/>
          </w:rPr>
          <w:t>EXAMPLE</w:t>
        </w:r>
        <w:r>
          <w:rPr>
            <w:szCs w:val="24"/>
          </w:rPr>
          <w:t xml:space="preserve"> 5</w:t>
        </w:r>
      </w:ins>
      <w:del w:id="1389" w:author="Katharina Schleidt" w:date="2022-08-10T19:45:00Z">
        <w:r w:rsidR="005B5EAD" w:rsidRPr="00785C54" w:rsidDel="005929A0">
          <w:rPr>
            <w:szCs w:val="24"/>
          </w:rPr>
          <w:delText>e)</w:delText>
        </w:r>
      </w:del>
      <w:r w:rsidR="005B5EAD" w:rsidRPr="00785C54">
        <w:rPr>
          <w:szCs w:val="24"/>
        </w:rPr>
        <w:tab/>
        <w:t>Extracting water from an observation well;</w:t>
      </w:r>
    </w:p>
    <w:p w14:paraId="4CF55A10" w14:textId="7F138F97"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90" w:author="Katharina Schleidt" w:date="2022-08-10T19:45:00Z">
        <w:r w:rsidRPr="00785C54">
          <w:rPr>
            <w:szCs w:val="24"/>
          </w:rPr>
          <w:t>EXAMPLE</w:t>
        </w:r>
        <w:r>
          <w:rPr>
            <w:szCs w:val="24"/>
          </w:rPr>
          <w:t xml:space="preserve"> 6</w:t>
        </w:r>
      </w:ins>
      <w:del w:id="1391" w:author="Katharina Schleidt" w:date="2022-08-10T19:45:00Z">
        <w:r w:rsidR="005B5EAD" w:rsidRPr="00785C54" w:rsidDel="005929A0">
          <w:rPr>
            <w:szCs w:val="24"/>
          </w:rPr>
          <w:delText>f)</w:delText>
        </w:r>
      </w:del>
      <w:r w:rsidR="005B5EAD" w:rsidRPr="00785C54">
        <w:rPr>
          <w:szCs w:val="24"/>
        </w:rPr>
        <w:tab/>
        <w:t>Extracting a sample from a defined environmental monitoring station;</w:t>
      </w:r>
    </w:p>
    <w:p w14:paraId="7B8CE489" w14:textId="6966A45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92" w:author="Katharina Schleidt" w:date="2022-08-10T19:45:00Z">
        <w:r w:rsidRPr="00785C54">
          <w:rPr>
            <w:szCs w:val="24"/>
          </w:rPr>
          <w:t>EXAMPLE</w:t>
        </w:r>
        <w:r>
          <w:rPr>
            <w:szCs w:val="24"/>
          </w:rPr>
          <w:t xml:space="preserve"> 7</w:t>
        </w:r>
      </w:ins>
      <w:del w:id="1393" w:author="Katharina Schleidt" w:date="2022-08-10T19:45:00Z">
        <w:r w:rsidR="005B5EAD" w:rsidRPr="00785C54" w:rsidDel="005929A0">
          <w:rPr>
            <w:szCs w:val="24"/>
          </w:rPr>
          <w:delText>g)</w:delText>
        </w:r>
      </w:del>
      <w:r w:rsidR="005B5EAD" w:rsidRPr="00785C54">
        <w:rPr>
          <w:szCs w:val="24"/>
        </w:rPr>
        <w:tab/>
        <w:t>Registering an image of the landscape;</w:t>
      </w:r>
    </w:p>
    <w:p w14:paraId="67285BF8" w14:textId="2203AB4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94" w:author="Katharina Schleidt" w:date="2022-08-10T19:45:00Z">
        <w:r w:rsidRPr="00785C54">
          <w:rPr>
            <w:szCs w:val="24"/>
          </w:rPr>
          <w:t>EXAMPLE</w:t>
        </w:r>
        <w:r>
          <w:rPr>
            <w:szCs w:val="24"/>
          </w:rPr>
          <w:t xml:space="preserve"> 8</w:t>
        </w:r>
      </w:ins>
      <w:del w:id="1395" w:author="Katharina Schleidt" w:date="2022-08-10T19:45:00Z">
        <w:r w:rsidR="005B5EAD" w:rsidRPr="00785C54" w:rsidDel="005929A0">
          <w:rPr>
            <w:szCs w:val="24"/>
          </w:rPr>
          <w:delText>h)</w:delText>
        </w:r>
      </w:del>
      <w:r w:rsidR="005B5EAD" w:rsidRPr="00785C54">
        <w:rPr>
          <w:szCs w:val="24"/>
        </w:rPr>
        <w:tab/>
        <w:t>Sieving a powder to separate the subset finer than 100-mesh;</w:t>
      </w:r>
    </w:p>
    <w:p w14:paraId="125D3135" w14:textId="0209014B"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96" w:author="Katharina Schleidt" w:date="2022-08-10T19:45:00Z">
        <w:r w:rsidRPr="00785C54">
          <w:rPr>
            <w:szCs w:val="24"/>
          </w:rPr>
          <w:t>EXAMPLE</w:t>
        </w:r>
        <w:r>
          <w:rPr>
            <w:szCs w:val="24"/>
          </w:rPr>
          <w:t xml:space="preserve"> 9</w:t>
        </w:r>
      </w:ins>
      <w:del w:id="1397" w:author="Katharina Schleidt" w:date="2022-08-10T19:45:00Z">
        <w:r w:rsidR="005B5EAD" w:rsidRPr="00785C54" w:rsidDel="005929A0">
          <w:rPr>
            <w:szCs w:val="24"/>
          </w:rPr>
          <w:delText>i)</w:delText>
        </w:r>
      </w:del>
      <w:r w:rsidR="005B5EAD" w:rsidRPr="00785C54">
        <w:rPr>
          <w:szCs w:val="24"/>
        </w:rPr>
        <w:tab/>
        <w:t>Selecting a subset of a population;</w:t>
      </w:r>
    </w:p>
    <w:p w14:paraId="1C357840" w14:textId="1C7355B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98" w:author="Katharina Schleidt" w:date="2022-08-10T19:45:00Z">
        <w:r w:rsidRPr="00785C54">
          <w:rPr>
            <w:szCs w:val="24"/>
          </w:rPr>
          <w:t>EXAMPLE</w:t>
        </w:r>
        <w:r>
          <w:rPr>
            <w:szCs w:val="24"/>
          </w:rPr>
          <w:t xml:space="preserve"> 10</w:t>
        </w:r>
      </w:ins>
      <w:del w:id="1399" w:author="Katharina Schleidt" w:date="2022-08-10T19:45:00Z">
        <w:r w:rsidR="005B5EAD" w:rsidRPr="00785C54" w:rsidDel="005929A0">
          <w:rPr>
            <w:szCs w:val="24"/>
          </w:rPr>
          <w:delText>j)</w:delText>
        </w:r>
      </w:del>
      <w:r w:rsidR="005B5EAD" w:rsidRPr="00785C54">
        <w:rPr>
          <w:szCs w:val="24"/>
        </w:rPr>
        <w:tab/>
        <w:t>Splitting a piece of drill-core to create two new samples;</w:t>
      </w:r>
    </w:p>
    <w:p w14:paraId="4A52F95B" w14:textId="74FD68B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00" w:author="Katharina Schleidt" w:date="2022-08-10T19:45:00Z">
        <w:r w:rsidRPr="00785C54">
          <w:rPr>
            <w:szCs w:val="24"/>
          </w:rPr>
          <w:t>EXAMPLE</w:t>
        </w:r>
        <w:r>
          <w:rPr>
            <w:szCs w:val="24"/>
          </w:rPr>
          <w:t xml:space="preserve"> </w:t>
        </w:r>
      </w:ins>
      <w:ins w:id="1401" w:author="Katharina Schleidt" w:date="2022-08-10T19:46:00Z">
        <w:r>
          <w:rPr>
            <w:szCs w:val="24"/>
          </w:rPr>
          <w:t>11</w:t>
        </w:r>
      </w:ins>
      <w:del w:id="1402" w:author="Katharina Schleidt" w:date="2022-08-10T19:45:00Z">
        <w:r w:rsidR="005B5EAD" w:rsidRPr="00785C54" w:rsidDel="005929A0">
          <w:rPr>
            <w:szCs w:val="24"/>
          </w:rPr>
          <w:delText>k)</w:delText>
        </w:r>
      </w:del>
      <w:r w:rsidR="005B5EAD" w:rsidRPr="00785C54">
        <w:rPr>
          <w:szCs w:val="24"/>
        </w:rPr>
        <w:tab/>
        <w:t>Taking a diamond-drill core from a rock outcrop.</w:t>
      </w:r>
    </w:p>
    <w:p w14:paraId="6C34E42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Association sample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w:t>
            </w:r>
            <w:proofErr w:type="spellStart"/>
            <w:r w:rsidRPr="00785C54">
              <w:rPr>
                <w:szCs w:val="24"/>
              </w:rPr>
              <w:t>sem</w:t>
            </w:r>
            <w:proofErr w:type="spellEnd"/>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7ADBC37F"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w:t>
            </w:r>
            <w:del w:id="1403" w:author="Katharina Schleidt" w:date="2022-08-10T19:14:00Z">
              <w:r w:rsidRPr="00785C54" w:rsidDel="002F2035">
                <w:rPr>
                  <w:szCs w:val="24"/>
                </w:rPr>
                <w:delText>SHALL</w:delText>
              </w:r>
            </w:del>
            <w:ins w:id="1404"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featureOfInterest-sem</w:t>
            </w:r>
            <w:proofErr w:type="spellEnd"/>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w:t>
            </w:r>
            <w:proofErr w:type="spellEnd"/>
            <w:r w:rsidRPr="00785C54">
              <w:rPr>
                <w:szCs w:val="24"/>
              </w:rPr>
              <w:t>-card</w:t>
            </w:r>
          </w:p>
        </w:tc>
        <w:tc>
          <w:tcPr>
            <w:tcW w:w="5245" w:type="dxa"/>
            <w:tcMar>
              <w:top w:w="100" w:type="dxa"/>
              <w:left w:w="100" w:type="dxa"/>
              <w:bottom w:w="100" w:type="dxa"/>
              <w:right w:w="100" w:type="dxa"/>
            </w:tcMar>
          </w:tcPr>
          <w:p w14:paraId="33B87A31" w14:textId="7565B40E"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w:t>
            </w:r>
            <w:del w:id="1405" w:author="Katharina Schleidt" w:date="2022-08-10T19:14:00Z">
              <w:r w:rsidRPr="00785C54" w:rsidDel="002F2035">
                <w:rPr>
                  <w:szCs w:val="24"/>
                </w:rPr>
                <w:delText>SHALL</w:delText>
              </w:r>
            </w:del>
            <w:ins w:id="1406" w:author="Katharina Schleidt" w:date="2022-08-10T19:14:00Z">
              <w:r w:rsidR="002F2035">
                <w:rPr>
                  <w:szCs w:val="24"/>
                </w:rPr>
                <w:t>shall</w:t>
              </w:r>
            </w:ins>
            <w:r w:rsidRPr="00785C54">
              <w:rPr>
                <w:szCs w:val="24"/>
              </w:rPr>
              <w:t xml:space="preserve"> be done using the association with the role </w:t>
            </w:r>
            <w:proofErr w:type="spellStart"/>
            <w:r w:rsidRPr="00785C54">
              <w:rPr>
                <w:b/>
                <w:szCs w:val="24"/>
              </w:rPr>
              <w:t>featureOfInterest</w:t>
            </w:r>
            <w:proofErr w:type="spellEnd"/>
            <w:r w:rsidRPr="00785C54">
              <w:rPr>
                <w:szCs w:val="24"/>
              </w:rPr>
              <w:t>.</w:t>
            </w:r>
          </w:p>
        </w:tc>
      </w:tr>
    </w:tbl>
    <w:p w14:paraId="72D6A2B0" w14:textId="539C393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/Sampling/sampler-</w:t>
            </w:r>
            <w:proofErr w:type="spellStart"/>
            <w:r w:rsidRPr="00785C54">
              <w:rPr>
                <w:szCs w:val="24"/>
              </w:rPr>
              <w:t>sem</w:t>
            </w:r>
            <w:proofErr w:type="spellEnd"/>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4696ED9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w:t>
            </w:r>
            <w:del w:id="1407" w:author="Katharina Schleidt" w:date="2022-08-10T19:14:00Z">
              <w:r w:rsidRPr="00785C54" w:rsidDel="002F2035">
                <w:rPr>
                  <w:szCs w:val="24"/>
                </w:rPr>
                <w:delText>SHALL</w:delText>
              </w:r>
            </w:del>
            <w:ins w:id="1408"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samplingProcedure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samplingProcedure-sem</w:t>
            </w:r>
            <w:proofErr w:type="spellEnd"/>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SamplingProcedure</w:t>
            </w:r>
            <w:proofErr w:type="spellEnd"/>
            <w:r w:rsidRPr="00785C54">
              <w:rPr>
                <w:szCs w:val="24"/>
              </w:rPr>
              <w:t xml:space="preserve"> used by the </w:t>
            </w:r>
            <w:r w:rsidRPr="00785C54">
              <w:rPr>
                <w:b/>
                <w:szCs w:val="24"/>
              </w:rPr>
              <w:t>Sampling.</w:t>
            </w:r>
          </w:p>
          <w:p w14:paraId="1B424ED3" w14:textId="65C167E3"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SamplingProcedures</w:t>
            </w:r>
            <w:proofErr w:type="spellEnd"/>
            <w:r w:rsidRPr="00785C54">
              <w:rPr>
                <w:szCs w:val="24"/>
              </w:rPr>
              <w:t xml:space="preserve"> are described they </w:t>
            </w:r>
            <w:del w:id="1409" w:author="Katharina Schleidt" w:date="2022-08-10T19:14:00Z">
              <w:r w:rsidRPr="00785C54" w:rsidDel="002F2035">
                <w:rPr>
                  <w:szCs w:val="24"/>
                </w:rPr>
                <w:delText>SHALL</w:delText>
              </w:r>
            </w:del>
            <w:ins w:id="1410"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samplingProcedure</w:t>
            </w:r>
            <w:proofErr w:type="spellEnd"/>
            <w:r w:rsidRPr="00785C54">
              <w:rPr>
                <w:szCs w:val="24"/>
              </w:rPr>
              <w:t>.</w:t>
            </w:r>
          </w:p>
        </w:tc>
      </w:tr>
    </w:tbl>
    <w:p w14:paraId="0E820B0A" w14:textId="259F096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relatedSampling</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relatedSampling-sem</w:t>
            </w:r>
            <w:proofErr w:type="spellEnd"/>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2EA92E8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proofErr w:type="spellStart"/>
            <w:r w:rsidRPr="00785C54">
              <w:rPr>
                <w:b/>
                <w:szCs w:val="24"/>
              </w:rPr>
              <w:t>relatedSampling</w:t>
            </w:r>
            <w:proofErr w:type="spellEnd"/>
            <w:r w:rsidRPr="00785C54">
              <w:rPr>
                <w:szCs w:val="24"/>
              </w:rPr>
              <w:t xml:space="preserve"> </w:t>
            </w:r>
            <w:del w:id="1411" w:author="Katharina Schleidt" w:date="2022-08-10T19:14:00Z">
              <w:r w:rsidRPr="00785C54" w:rsidDel="002F2035">
                <w:rPr>
                  <w:szCs w:val="24"/>
                </w:rPr>
                <w:delText>SHALL</w:delText>
              </w:r>
            </w:del>
            <w:ins w:id="1412"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Sampler</w:t>
      </w:r>
    </w:p>
    <w:p w14:paraId="0F5FC4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72F047A6" w:rsidR="005B5EAD" w:rsidRPr="00785C54" w:rsidRDefault="005B5EAD" w:rsidP="00785C54">
            <w:pPr>
              <w:pStyle w:val="Tablebody"/>
              <w:autoSpaceDE w:val="0"/>
              <w:autoSpaceDN w:val="0"/>
              <w:adjustRightInd w:val="0"/>
              <w:jc w:val="both"/>
              <w:rPr>
                <w:szCs w:val="20"/>
              </w:rPr>
            </w:pPr>
            <w:r w:rsidRPr="00785C54">
              <w:rPr>
                <w:szCs w:val="24"/>
              </w:rPr>
              <w:t>Conceptual Sample -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/Sampler/Sampler-</w:t>
            </w:r>
            <w:proofErr w:type="spellStart"/>
            <w:r w:rsidRPr="00785C54">
              <w:rPr>
                <w:szCs w:val="24"/>
              </w:rPr>
              <w:t>sem</w:t>
            </w:r>
            <w:proofErr w:type="spellEnd"/>
          </w:p>
        </w:tc>
      </w:tr>
      <w:tr w:rsidR="005B5EAD" w:rsidRPr="00785C54"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/Sampler/sampling-</w:t>
            </w:r>
            <w:proofErr w:type="spellStart"/>
            <w:r w:rsidRPr="00785C54">
              <w:rPr>
                <w:szCs w:val="24"/>
              </w:rPr>
              <w:t>sem</w:t>
            </w:r>
            <w:proofErr w:type="spellEnd"/>
          </w:p>
        </w:tc>
      </w:tr>
      <w:tr w:rsidR="005B5EAD" w:rsidRPr="00785C54"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roofErr w:type="spellStart"/>
            <w:r w:rsidRPr="00785C54">
              <w:rPr>
                <w:szCs w:val="24"/>
              </w:rPr>
              <w:t>implementedProcedure-sem</w:t>
            </w:r>
            <w:proofErr w:type="spellEnd"/>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71029878" w14:textId="65734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Sampler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/Sampler/Sampler-</w:t>
            </w:r>
            <w:proofErr w:type="spellStart"/>
            <w:r w:rsidRPr="00785C54">
              <w:rPr>
                <w:szCs w:val="24"/>
              </w:rPr>
              <w:t>sem</w:t>
            </w:r>
            <w:proofErr w:type="spellEnd"/>
          </w:p>
        </w:tc>
        <w:tc>
          <w:tcPr>
            <w:tcW w:w="5245" w:type="dxa"/>
            <w:tcMar>
              <w:top w:w="100" w:type="dxa"/>
              <w:left w:w="100" w:type="dxa"/>
              <w:bottom w:w="100" w:type="dxa"/>
              <w:right w:w="100" w:type="dxa"/>
            </w:tcMar>
          </w:tcPr>
          <w:p w14:paraId="569820A3" w14:textId="03137C89"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w:t>
            </w:r>
            <w:ins w:id="1413" w:author="Katharina Schleidt" w:date="2022-08-10T20:02:00Z">
              <w:r w:rsidR="00B36FFD" w:rsidRPr="00B36FFD">
                <w:rPr>
                  <w:szCs w:val="24"/>
                </w:rPr>
                <w:t>shall be defined as</w:t>
              </w:r>
            </w:ins>
            <w:del w:id="1414" w:author="Katharina Schleidt" w:date="2022-08-10T20:02:00Z">
              <w:r w:rsidRPr="00785C54" w:rsidDel="00B36FFD">
                <w:rPr>
                  <w:szCs w:val="24"/>
                </w:rPr>
                <w:delText>is</w:delText>
              </w:r>
            </w:del>
            <w:r w:rsidRPr="00785C54">
              <w:rPr>
                <w:szCs w:val="24"/>
              </w:rPr>
              <w:t xml:space="preserve"> a device or entity (including humans) that is used by, or implements, a </w:t>
            </w:r>
            <w:proofErr w:type="spellStart"/>
            <w:r w:rsidRPr="00785C54">
              <w:rPr>
                <w:b/>
                <w:szCs w:val="24"/>
              </w:rPr>
              <w:t>SamplingProcedure</w:t>
            </w:r>
            <w:proofErr w:type="spellEnd"/>
            <w:r w:rsidRPr="00785C54">
              <w:rPr>
                <w:szCs w:val="24"/>
              </w:rPr>
              <w:t xml:space="preserve"> to create or transform one or more </w:t>
            </w:r>
            <w:r w:rsidRPr="00785C54">
              <w:rPr>
                <w:b/>
                <w:szCs w:val="24"/>
              </w:rPr>
              <w:t>Sample</w:t>
            </w:r>
            <w:r w:rsidRPr="00785C54">
              <w:rPr>
                <w:szCs w:val="24"/>
              </w:rPr>
              <w:t>(s).</w:t>
            </w:r>
          </w:p>
        </w:tc>
      </w:tr>
    </w:tbl>
    <w:p w14:paraId="7E6DB484" w14:textId="66C9287A"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415" w:author="Katharina Schleidt" w:date="2022-08-10T19:46:00Z"/>
          <w:szCs w:val="24"/>
        </w:rPr>
      </w:pPr>
      <w:del w:id="1416" w:author="Katharina Schleidt" w:date="2022-08-10T19:46:00Z">
        <w:r w:rsidRPr="00785C54" w:rsidDel="005929A0">
          <w:rPr>
            <w:szCs w:val="24"/>
          </w:rPr>
          <w:delText>EXAMPLES:</w:delText>
        </w:r>
        <w:r w:rsidR="00AB3AC6" w:rsidRPr="00785C54" w:rsidDel="005929A0">
          <w:rPr>
            <w:szCs w:val="24"/>
          </w:rPr>
          <w:tab/>
          <w:delText> </w:delText>
        </w:r>
      </w:del>
    </w:p>
    <w:p w14:paraId="51B335D2" w14:textId="6443CC0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17" w:author="Katharina Schleidt" w:date="2022-08-10T19:46:00Z">
        <w:r w:rsidRPr="00785C54">
          <w:rPr>
            <w:szCs w:val="24"/>
          </w:rPr>
          <w:t>EXAMPLE</w:t>
        </w:r>
        <w:r>
          <w:rPr>
            <w:szCs w:val="24"/>
          </w:rPr>
          <w:t xml:space="preserve"> 1</w:t>
        </w:r>
      </w:ins>
      <w:del w:id="1418" w:author="Katharina Schleidt" w:date="2022-08-10T19:46:00Z">
        <w:r w:rsidR="005B5EAD" w:rsidRPr="00785C54" w:rsidDel="005929A0">
          <w:rPr>
            <w:szCs w:val="24"/>
          </w:rPr>
          <w:delText>a)</w:delText>
        </w:r>
      </w:del>
      <w:r w:rsidR="005B5EAD" w:rsidRPr="00785C54">
        <w:rPr>
          <w:szCs w:val="24"/>
        </w:rPr>
        <w:tab/>
        <w:t>A ball mill, diamond drill, hammer;</w:t>
      </w:r>
    </w:p>
    <w:p w14:paraId="63249B85" w14:textId="0DA8AAE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19" w:author="Katharina Schleidt" w:date="2022-08-10T19:46:00Z">
        <w:r w:rsidRPr="00785C54">
          <w:rPr>
            <w:szCs w:val="24"/>
          </w:rPr>
          <w:t>EXAMPLE</w:t>
        </w:r>
        <w:r>
          <w:rPr>
            <w:szCs w:val="24"/>
          </w:rPr>
          <w:t xml:space="preserve"> 2</w:t>
        </w:r>
      </w:ins>
      <w:del w:id="1420" w:author="Katharina Schleidt" w:date="2022-08-10T19:46:00Z">
        <w:r w:rsidR="005B5EAD" w:rsidRPr="00785C54" w:rsidDel="005929A0">
          <w:rPr>
            <w:szCs w:val="24"/>
          </w:rPr>
          <w:delText>b)</w:delText>
        </w:r>
      </w:del>
      <w:r w:rsidR="005B5EAD" w:rsidRPr="00785C54">
        <w:rPr>
          <w:szCs w:val="24"/>
        </w:rPr>
        <w:tab/>
        <w:t>A hypodermic syringe and needle;</w:t>
      </w:r>
    </w:p>
    <w:p w14:paraId="0E6F1C2E" w14:textId="6E6E6915"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1" w:author="Katharina Schleidt" w:date="2022-08-10T19:46:00Z">
        <w:r w:rsidRPr="00785C54">
          <w:rPr>
            <w:szCs w:val="24"/>
          </w:rPr>
          <w:t>EXAMPLE</w:t>
        </w:r>
        <w:r>
          <w:rPr>
            <w:szCs w:val="24"/>
          </w:rPr>
          <w:t xml:space="preserve"> 3</w:t>
        </w:r>
      </w:ins>
      <w:del w:id="1422" w:author="Katharina Schleidt" w:date="2022-08-10T19:46:00Z">
        <w:r w:rsidR="005B5EAD" w:rsidRPr="00785C54" w:rsidDel="005929A0">
          <w:rPr>
            <w:szCs w:val="24"/>
          </w:rPr>
          <w:delText>c)</w:delText>
        </w:r>
      </w:del>
      <w:r w:rsidR="005B5EAD" w:rsidRPr="00785C54">
        <w:rPr>
          <w:szCs w:val="24"/>
        </w:rPr>
        <w:tab/>
        <w:t>An image sensor, a soil auger;</w:t>
      </w:r>
    </w:p>
    <w:p w14:paraId="5798C28A" w14:textId="102A1D0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3" w:author="Katharina Schleidt" w:date="2022-08-10T19:46:00Z">
        <w:r w:rsidRPr="00785C54">
          <w:rPr>
            <w:szCs w:val="24"/>
          </w:rPr>
          <w:t>EXAMPLE</w:t>
        </w:r>
        <w:r>
          <w:rPr>
            <w:szCs w:val="24"/>
          </w:rPr>
          <w:t xml:space="preserve"> 4</w:t>
        </w:r>
      </w:ins>
      <w:del w:id="1424" w:author="Katharina Schleidt" w:date="2022-08-10T19:46:00Z">
        <w:r w:rsidR="005B5EAD" w:rsidRPr="00785C54" w:rsidDel="005929A0">
          <w:rPr>
            <w:szCs w:val="24"/>
          </w:rPr>
          <w:delText>d)</w:delText>
        </w:r>
      </w:del>
      <w:r w:rsidR="005B5EAD" w:rsidRPr="00785C54">
        <w:rPr>
          <w:szCs w:val="24"/>
        </w:rPr>
        <w:tab/>
        <w:t>A human being.</w:t>
      </w:r>
    </w:p>
    <w:p w14:paraId="1A6BF9F5" w14:textId="64A7DE0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w:t>
      </w:r>
      <w:proofErr w:type="gramStart"/>
      <w:r w:rsidRPr="00785C54">
        <w:rPr>
          <w:szCs w:val="24"/>
        </w:rPr>
        <w:t>i.e.</w:t>
      </w:r>
      <w:proofErr w:type="gramEnd"/>
      <w:del w:id="1425" w:author="REID-JAMOND Alison" w:date="2022-04-04T15:23:00Z">
        <w:r w:rsidRPr="00785C54" w:rsidDel="00047CD7">
          <w:rPr>
            <w:szCs w:val="24"/>
          </w:rPr>
          <w:delText>,</w:delText>
        </w:r>
      </w:del>
      <w:r w:rsidRPr="00785C54">
        <w:rPr>
          <w:szCs w:val="24"/>
        </w:rPr>
        <w:t xml:space="preserve"> be Samplers). However, sometimes the distinction between the Sampler and the </w:t>
      </w:r>
      <w:del w:id="1426" w:author="Katharina Schleidt" w:date="2022-08-13T17:22:00Z">
        <w:r w:rsidRPr="00785C54" w:rsidDel="009C7946">
          <w:rPr>
            <w:szCs w:val="24"/>
          </w:rPr>
          <w:delText xml:space="preserve">Sensor </w:delText>
        </w:r>
      </w:del>
      <w:ins w:id="1427" w:author="Katharina Schleidt" w:date="2022-08-13T17:22:00Z">
        <w:r w:rsidR="009C7946">
          <w:rPr>
            <w:szCs w:val="24"/>
          </w:rPr>
          <w:t>s</w:t>
        </w:r>
        <w:r w:rsidR="009C7946" w:rsidRPr="00785C54">
          <w:rPr>
            <w:szCs w:val="24"/>
          </w:rPr>
          <w:t xml:space="preserve">ensor </w:t>
        </w:r>
      </w:ins>
      <w:r w:rsidRPr="00785C54">
        <w:rPr>
          <w:szCs w:val="24"/>
        </w:rPr>
        <w:t>is not evident, as they are packaged as a unit. A Sampler need not be a physical device.</w:t>
      </w:r>
    </w:p>
    <w:p w14:paraId="3B60ECF8" w14:textId="59E8439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sampling</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/Sampler/sampling-</w:t>
            </w:r>
            <w:proofErr w:type="spellStart"/>
            <w:r w:rsidRPr="00785C54">
              <w:rPr>
                <w:szCs w:val="24"/>
              </w:rPr>
              <w:t>sem</w:t>
            </w:r>
            <w:proofErr w:type="spellEnd"/>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5852CE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1428" w:author="Katharina Schleidt" w:date="2022-08-10T19:14:00Z">
              <w:r w:rsidRPr="00785C54" w:rsidDel="002F2035">
                <w:rPr>
                  <w:szCs w:val="24"/>
                </w:rPr>
                <w:delText>SHALL</w:delText>
              </w:r>
            </w:del>
            <w:ins w:id="1429"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implementedProcedure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roofErr w:type="spellStart"/>
            <w:r w:rsidRPr="00785C54">
              <w:rPr>
                <w:szCs w:val="24"/>
              </w:rPr>
              <w:t>implementedProcedure-sem</w:t>
            </w:r>
            <w:proofErr w:type="spellEnd"/>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731B4365"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Procedure</w:t>
            </w:r>
            <w:r w:rsidRPr="00785C54">
              <w:rPr>
                <w:szCs w:val="24"/>
              </w:rPr>
              <w:t xml:space="preserve">(s) are described they </w:t>
            </w:r>
            <w:del w:id="1430" w:author="Katharina Schleidt" w:date="2022-08-10T19:14:00Z">
              <w:r w:rsidRPr="00785C54" w:rsidDel="002F2035">
                <w:rPr>
                  <w:szCs w:val="24"/>
                </w:rPr>
                <w:delText>SHALL</w:delText>
              </w:r>
            </w:del>
            <w:ins w:id="1431"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implementedProcedure</w:t>
            </w:r>
            <w:proofErr w:type="spellEnd"/>
            <w:r w:rsidRPr="00785C54">
              <w:rPr>
                <w:szCs w:val="24"/>
              </w:rPr>
              <w:t>.</w:t>
            </w:r>
          </w:p>
        </w:tc>
      </w:tr>
    </w:tbl>
    <w:p w14:paraId="6A9B9C66" w14:textId="60CC4B6C"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PreparationStep</w:t>
      </w:r>
      <w:proofErr w:type="spellEnd"/>
    </w:p>
    <w:p w14:paraId="6ECBD9A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PreparationStep</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72E91587" w:rsidR="005B5EAD" w:rsidRPr="00785C54" w:rsidRDefault="005B5EAD" w:rsidP="00785C54">
            <w:pPr>
              <w:pStyle w:val="Tablebody"/>
              <w:autoSpaceDE w:val="0"/>
              <w:autoSpaceDN w:val="0"/>
              <w:adjustRightInd w:val="0"/>
              <w:jc w:val="both"/>
              <w:rPr>
                <w:szCs w:val="20"/>
              </w:rPr>
            </w:pPr>
            <w:r w:rsidRPr="00785C54">
              <w:rPr>
                <w:szCs w:val="24"/>
              </w:rPr>
              <w:t xml:space="preserve">Conceptual Sample - </w:t>
            </w:r>
            <w:proofErr w:type="spellStart"/>
            <w:r w:rsidRPr="00785C54">
              <w:rPr>
                <w:szCs w:val="24"/>
              </w:rPr>
              <w:t>PreparationStep</w:t>
            </w:r>
            <w:proofErr w:type="spellEnd"/>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PreparationStep-sem</w:t>
            </w:r>
            <w:proofErr w:type="spellEnd"/>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processingDetails-sem</w:t>
            </w:r>
            <w:proofErr w:type="spellEnd"/>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preparedSample-sem</w:t>
            </w:r>
            <w:proofErr w:type="spellEnd"/>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395DAC9C" w14:textId="177AB6E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PreparationStep</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PreparationStep-sem</w:t>
            </w:r>
            <w:proofErr w:type="spellEnd"/>
          </w:p>
        </w:tc>
        <w:tc>
          <w:tcPr>
            <w:tcW w:w="5245" w:type="dxa"/>
            <w:tcMar>
              <w:top w:w="100" w:type="dxa"/>
              <w:left w:w="100" w:type="dxa"/>
              <w:bottom w:w="100" w:type="dxa"/>
              <w:right w:w="100" w:type="dxa"/>
            </w:tcMar>
          </w:tcPr>
          <w:p w14:paraId="2677AA53" w14:textId="623860AF"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PreparationStep</w:t>
            </w:r>
            <w:proofErr w:type="spellEnd"/>
            <w:r w:rsidRPr="00785C54">
              <w:rPr>
                <w:szCs w:val="24"/>
              </w:rPr>
              <w:t xml:space="preserve"> </w:t>
            </w:r>
            <w:ins w:id="1432" w:author="Katharina Schleidt" w:date="2022-08-10T20:02:00Z">
              <w:r w:rsidR="00B36FFD" w:rsidRPr="00B36FFD">
                <w:rPr>
                  <w:szCs w:val="24"/>
                </w:rPr>
                <w:t>shall be defined as</w:t>
              </w:r>
            </w:ins>
            <w:del w:id="1433" w:author="Katharina Schleidt" w:date="2022-08-10T20:02:00Z">
              <w:r w:rsidRPr="00785C54" w:rsidDel="00B36FFD">
                <w:rPr>
                  <w:szCs w:val="24"/>
                </w:rPr>
                <w:delText>is</w:delText>
              </w:r>
            </w:del>
            <w:r w:rsidRPr="00785C54">
              <w:rPr>
                <w:szCs w:val="24"/>
              </w:rPr>
              <w:t xml:space="preserve"> an individual step pertaining to a </w:t>
            </w:r>
            <w:proofErr w:type="spellStart"/>
            <w:r w:rsidRPr="00785C54">
              <w:rPr>
                <w:b/>
                <w:szCs w:val="24"/>
              </w:rPr>
              <w:t>PreparationProcedure</w:t>
            </w:r>
            <w:proofErr w:type="spellEnd"/>
            <w:r w:rsidRPr="00785C54">
              <w:rPr>
                <w:szCs w:val="24"/>
              </w:rPr>
              <w:t>.</w:t>
            </w:r>
          </w:p>
        </w:tc>
      </w:tr>
    </w:tbl>
    <w:p w14:paraId="5AD96F89" w14:textId="6C90F9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processingDetails</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processingDetails-sem</w:t>
            </w:r>
            <w:proofErr w:type="spellEnd"/>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PreparationProcedure</w:t>
            </w:r>
            <w:proofErr w:type="spellEnd"/>
            <w:r w:rsidRPr="00785C54">
              <w:rPr>
                <w:szCs w:val="24"/>
              </w:rPr>
              <w:t xml:space="preserve"> step performed on the </w:t>
            </w:r>
            <w:r w:rsidRPr="00785C54">
              <w:rPr>
                <w:b/>
                <w:szCs w:val="24"/>
              </w:rPr>
              <w:t>Sample</w:t>
            </w:r>
            <w:r w:rsidRPr="00785C54">
              <w:rPr>
                <w:szCs w:val="24"/>
              </w:rPr>
              <w:t xml:space="preserve"> the </w:t>
            </w:r>
            <w:proofErr w:type="spellStart"/>
            <w:r w:rsidRPr="00785C54">
              <w:rPr>
                <w:b/>
                <w:szCs w:val="24"/>
              </w:rPr>
              <w:t>PreparationStep</w:t>
            </w:r>
            <w:proofErr w:type="spellEnd"/>
            <w:r w:rsidRPr="00785C54">
              <w:rPr>
                <w:szCs w:val="24"/>
              </w:rPr>
              <w:t xml:space="preserve"> pertains to.</w:t>
            </w:r>
          </w:p>
          <w:p w14:paraId="70065136" w14:textId="6FB80B2C"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PreparationProcedure</w:t>
            </w:r>
            <w:proofErr w:type="spellEnd"/>
            <w:r w:rsidRPr="00785C54">
              <w:rPr>
                <w:szCs w:val="24"/>
              </w:rPr>
              <w:t xml:space="preserve">(s) are described they </w:t>
            </w:r>
            <w:del w:id="1434" w:author="Katharina Schleidt" w:date="2022-08-10T19:14:00Z">
              <w:r w:rsidRPr="00785C54" w:rsidDel="002F2035">
                <w:rPr>
                  <w:szCs w:val="24"/>
                </w:rPr>
                <w:delText>SHALL</w:delText>
              </w:r>
            </w:del>
            <w:ins w:id="1435"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processingDetails</w:t>
            </w:r>
            <w:proofErr w:type="spellEnd"/>
            <w:r w:rsidRPr="00785C54">
              <w:rPr>
                <w:szCs w:val="24"/>
              </w:rPr>
              <w:t>.</w:t>
            </w:r>
          </w:p>
        </w:tc>
      </w:tr>
    </w:tbl>
    <w:p w14:paraId="3E3AEDF6" w14:textId="56FB08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preparedSample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preparedSample-sem</w:t>
            </w:r>
            <w:proofErr w:type="spellEnd"/>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proofErr w:type="spellStart"/>
            <w:r w:rsidRPr="00785C54">
              <w:rPr>
                <w:b/>
                <w:szCs w:val="24"/>
              </w:rPr>
              <w:t>PreparationProcedure</w:t>
            </w:r>
            <w:proofErr w:type="spellEnd"/>
            <w:r w:rsidRPr="00785C54">
              <w:rPr>
                <w:szCs w:val="24"/>
              </w:rPr>
              <w:t xml:space="preserve"> is performed.</w:t>
            </w:r>
          </w:p>
          <w:p w14:paraId="32C4ED3E" w14:textId="62C82BD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w:t>
            </w:r>
            <w:del w:id="1436" w:author="Katharina Schleidt" w:date="2022-08-10T19:14:00Z">
              <w:r w:rsidRPr="00785C54" w:rsidDel="002F2035">
                <w:rPr>
                  <w:szCs w:val="24"/>
                </w:rPr>
                <w:delText>SHALL</w:delText>
              </w:r>
            </w:del>
            <w:ins w:id="1437"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preparedSample</w:t>
            </w:r>
            <w:proofErr w:type="spellEnd"/>
            <w:r w:rsidRPr="00785C54">
              <w:rPr>
                <w:szCs w:val="24"/>
              </w:rPr>
              <w:t>.</w:t>
            </w:r>
          </w:p>
        </w:tc>
      </w:tr>
    </w:tbl>
    <w:p w14:paraId="1BD05B6D" w14:textId="2A5465CA"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p>
    <w:p w14:paraId="235033A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2230B2FF" w:rsidR="005B5EAD" w:rsidRPr="00785C54" w:rsidRDefault="005B5EAD" w:rsidP="00785C54">
            <w:pPr>
              <w:pStyle w:val="Tablebody"/>
              <w:autoSpaceDE w:val="0"/>
              <w:autoSpaceDN w:val="0"/>
              <w:adjustRightInd w:val="0"/>
              <w:jc w:val="both"/>
              <w:rPr>
                <w:szCs w:val="20"/>
              </w:rPr>
            </w:pPr>
            <w:r w:rsidRPr="00785C54">
              <w:rPr>
                <w:szCs w:val="24"/>
              </w:rPr>
              <w:t xml:space="preserve">Conceptual Sample - </w:t>
            </w:r>
            <w:proofErr w:type="spellStart"/>
            <w:r w:rsidRPr="00785C54">
              <w:rPr>
                <w:szCs w:val="24"/>
              </w:rPr>
              <w:t>PreparationProcedure</w:t>
            </w:r>
            <w:proofErr w:type="spellEnd"/>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PreparationProcedure-sem</w:t>
            </w:r>
            <w:proofErr w:type="spellEnd"/>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samplePreparationStep-sem</w:t>
            </w:r>
            <w:proofErr w:type="spellEnd"/>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243C267" w14:textId="47B8FF5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PreparationProcedure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PreparationProcedure-sem</w:t>
            </w:r>
            <w:proofErr w:type="spellEnd"/>
          </w:p>
        </w:tc>
        <w:tc>
          <w:tcPr>
            <w:tcW w:w="5245" w:type="dxa"/>
            <w:tcMar>
              <w:top w:w="100" w:type="dxa"/>
              <w:left w:w="100" w:type="dxa"/>
              <w:bottom w:w="100" w:type="dxa"/>
              <w:right w:w="100" w:type="dxa"/>
            </w:tcMar>
          </w:tcPr>
          <w:p w14:paraId="7EB93774" w14:textId="4C5B3B24" w:rsidR="005B5EAD" w:rsidRPr="00785C54" w:rsidRDefault="005B5EAD" w:rsidP="00785C54">
            <w:pPr>
              <w:pStyle w:val="Tablebody"/>
              <w:autoSpaceDE w:val="0"/>
              <w:autoSpaceDN w:val="0"/>
              <w:adjustRightInd w:val="0"/>
              <w:jc w:val="both"/>
              <w:rPr>
                <w:b/>
                <w:szCs w:val="20"/>
              </w:rPr>
            </w:pPr>
            <w:del w:id="1438" w:author="Katharina Schleidt" w:date="2022-08-10T20:02:00Z">
              <w:r w:rsidRPr="00785C54" w:rsidDel="00B36FFD">
                <w:rPr>
                  <w:szCs w:val="24"/>
                </w:rPr>
                <w:delText xml:space="preserve">The </w:delText>
              </w:r>
            </w:del>
            <w:ins w:id="1439" w:author="Katharina Schleidt" w:date="2022-08-10T20:02:00Z">
              <w:r w:rsidR="00B36FFD" w:rsidRPr="00B36FFD">
                <w:rPr>
                  <w:szCs w:val="24"/>
                </w:rPr>
                <w:t xml:space="preserve">A </w:t>
              </w:r>
            </w:ins>
            <w:proofErr w:type="spellStart"/>
            <w:ins w:id="1440" w:author="Katharina Schleidt" w:date="2022-08-10T20:03:00Z">
              <w:r w:rsidR="00B36FFD" w:rsidRPr="00B36FFD">
                <w:rPr>
                  <w:b/>
                  <w:bCs/>
                  <w:szCs w:val="24"/>
                  <w:rPrChange w:id="1441" w:author="Katharina Schleidt" w:date="2022-08-10T20:03:00Z">
                    <w:rPr>
                      <w:szCs w:val="24"/>
                    </w:rPr>
                  </w:rPrChange>
                </w:rPr>
                <w:t>PreparationProcedure</w:t>
              </w:r>
              <w:proofErr w:type="spellEnd"/>
              <w:r w:rsidR="00B36FFD" w:rsidRPr="00B36FFD">
                <w:rPr>
                  <w:szCs w:val="24"/>
                </w:rPr>
                <w:t xml:space="preserve"> </w:t>
              </w:r>
            </w:ins>
            <w:ins w:id="1442" w:author="Katharina Schleidt" w:date="2022-08-10T20:02:00Z">
              <w:r w:rsidR="00B36FFD" w:rsidRPr="00B36FFD">
                <w:rPr>
                  <w:szCs w:val="24"/>
                </w:rPr>
                <w:t xml:space="preserve">shall be defined as </w:t>
              </w:r>
              <w:r w:rsidR="00B36FFD">
                <w:rPr>
                  <w:szCs w:val="24"/>
                </w:rPr>
                <w:t>t</w:t>
              </w:r>
              <w:r w:rsidR="00B36FFD" w:rsidRPr="00785C54">
                <w:rPr>
                  <w:szCs w:val="24"/>
                </w:rPr>
                <w:t xml:space="preserve">he </w:t>
              </w:r>
            </w:ins>
            <w:r w:rsidRPr="00785C54">
              <w:rPr>
                <w:szCs w:val="24"/>
              </w:rPr>
              <w:t xml:space="preserve">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samplePreparationStep</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samplePreparationStep-sem</w:t>
            </w:r>
            <w:proofErr w:type="spellEnd"/>
          </w:p>
        </w:tc>
        <w:tc>
          <w:tcPr>
            <w:tcW w:w="5245" w:type="dxa"/>
            <w:tcMar>
              <w:top w:w="100" w:type="dxa"/>
              <w:left w:w="100" w:type="dxa"/>
              <w:bottom w:w="100" w:type="dxa"/>
              <w:right w:w="100" w:type="dxa"/>
            </w:tcMar>
          </w:tcPr>
          <w:p w14:paraId="76FE7178" w14:textId="066ED913"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PreparingProcedure</w:t>
            </w:r>
            <w:proofErr w:type="spellEnd"/>
            <w:r w:rsidRPr="00785C54">
              <w:rPr>
                <w:szCs w:val="24"/>
              </w:rPr>
              <w:t xml:space="preserve"> provides information on the </w:t>
            </w:r>
            <w:proofErr w:type="spellStart"/>
            <w:r w:rsidRPr="00785C54">
              <w:rPr>
                <w:b/>
                <w:szCs w:val="24"/>
              </w:rPr>
              <w:t>PreparationStep</w:t>
            </w:r>
            <w:proofErr w:type="spellEnd"/>
            <w:r w:rsidRPr="00785C54">
              <w:rPr>
                <w:szCs w:val="24"/>
              </w:rPr>
              <w:t xml:space="preserve"> where this procedure has been used, the association with the role </w:t>
            </w:r>
            <w:proofErr w:type="spellStart"/>
            <w:r w:rsidRPr="00785C54">
              <w:rPr>
                <w:b/>
                <w:szCs w:val="24"/>
              </w:rPr>
              <w:t>samplePreparationStep</w:t>
            </w:r>
            <w:proofErr w:type="spellEnd"/>
            <w:r w:rsidRPr="00785C54">
              <w:rPr>
                <w:szCs w:val="24"/>
              </w:rPr>
              <w:t xml:space="preserve"> </w:t>
            </w:r>
            <w:del w:id="1443" w:author="Katharina Schleidt" w:date="2022-08-10T19:14:00Z">
              <w:r w:rsidRPr="00785C54" w:rsidDel="002F2035">
                <w:rPr>
                  <w:szCs w:val="24"/>
                </w:rPr>
                <w:delText>SHALL</w:delText>
              </w:r>
            </w:del>
            <w:ins w:id="1444" w:author="Katharina Schleidt" w:date="2022-08-10T19:14:00Z">
              <w:r w:rsidR="002F2035">
                <w:rPr>
                  <w:szCs w:val="24"/>
                </w:rPr>
                <w:t>shall</w:t>
              </w:r>
            </w:ins>
            <w:r w:rsidRPr="00785C54">
              <w:rPr>
                <w:szCs w:val="24"/>
              </w:rPr>
              <w:t xml:space="preserve"> be used.</w:t>
            </w:r>
          </w:p>
        </w:tc>
      </w:tr>
    </w:tbl>
    <w:p w14:paraId="7A00F525" w14:textId="1B7648E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p>
    <w:p w14:paraId="11C9760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3F428217" w:rsidR="005B5EAD" w:rsidRPr="00785C54" w:rsidRDefault="005B5EAD" w:rsidP="00785C54">
            <w:pPr>
              <w:pStyle w:val="Tablebody"/>
              <w:autoSpaceDE w:val="0"/>
              <w:autoSpaceDN w:val="0"/>
              <w:adjustRightInd w:val="0"/>
              <w:jc w:val="both"/>
              <w:rPr>
                <w:szCs w:val="20"/>
              </w:rPr>
            </w:pPr>
            <w:r w:rsidRPr="00785C54">
              <w:rPr>
                <w:szCs w:val="24"/>
              </w:rPr>
              <w:t xml:space="preserve">Conceptual Sample - </w:t>
            </w:r>
            <w:proofErr w:type="spellStart"/>
            <w:r w:rsidRPr="00785C54">
              <w:rPr>
                <w:szCs w:val="24"/>
              </w:rPr>
              <w:t>SamplingProcedure</w:t>
            </w:r>
            <w:proofErr w:type="spellEnd"/>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w:t>
            </w:r>
            <w:proofErr w:type="spellStart"/>
            <w:r w:rsidRPr="00785C54">
              <w:rPr>
                <w:szCs w:val="24"/>
              </w:rPr>
              <w:t>SamplingProcedure-sem</w:t>
            </w:r>
            <w:proofErr w:type="spellEnd"/>
          </w:p>
        </w:tc>
      </w:tr>
      <w:tr w:rsidR="005B5EAD" w:rsidRPr="00785C54"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/sampling-</w:t>
            </w:r>
            <w:proofErr w:type="spellStart"/>
            <w:r w:rsidRPr="00785C54">
              <w:rPr>
                <w:szCs w:val="24"/>
              </w:rPr>
              <w:t>sem</w:t>
            </w:r>
            <w:proofErr w:type="spellEnd"/>
          </w:p>
        </w:tc>
      </w:tr>
      <w:tr w:rsidR="005B5EAD" w:rsidRPr="00785C54"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/sampler-</w:t>
            </w:r>
            <w:proofErr w:type="spellStart"/>
            <w:r w:rsidRPr="00785C54">
              <w:rPr>
                <w:szCs w:val="24"/>
              </w:rPr>
              <w:t>sem</w:t>
            </w:r>
            <w:proofErr w:type="spellEnd"/>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AF85116" w14:textId="3BB7110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SamplingProcedure</w:t>
      </w:r>
      <w:proofErr w:type="spellEnd"/>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w:t>
            </w:r>
            <w:proofErr w:type="spellStart"/>
            <w:r w:rsidRPr="00785C54">
              <w:rPr>
                <w:szCs w:val="24"/>
              </w:rPr>
              <w:t>SamplingProcedure-sem</w:t>
            </w:r>
            <w:proofErr w:type="spellEnd"/>
          </w:p>
        </w:tc>
        <w:tc>
          <w:tcPr>
            <w:tcW w:w="5245" w:type="dxa"/>
            <w:tcMar>
              <w:top w:w="100" w:type="dxa"/>
              <w:left w:w="100" w:type="dxa"/>
              <w:bottom w:w="100" w:type="dxa"/>
              <w:right w:w="100" w:type="dxa"/>
            </w:tcMar>
          </w:tcPr>
          <w:p w14:paraId="553A7FE3" w14:textId="092311DC" w:rsidR="005B5EAD" w:rsidRPr="00785C54" w:rsidRDefault="00B36FFD" w:rsidP="00785C54">
            <w:pPr>
              <w:pStyle w:val="Tablebody"/>
              <w:autoSpaceDE w:val="0"/>
              <w:autoSpaceDN w:val="0"/>
              <w:adjustRightInd w:val="0"/>
              <w:jc w:val="both"/>
              <w:rPr>
                <w:b/>
                <w:szCs w:val="20"/>
              </w:rPr>
            </w:pPr>
            <w:ins w:id="1445" w:author="Katharina Schleidt" w:date="2022-08-10T20:03:00Z">
              <w:r w:rsidRPr="00B36FFD">
                <w:rPr>
                  <w:szCs w:val="24"/>
                </w:rPr>
                <w:t xml:space="preserve">A </w:t>
              </w:r>
              <w:proofErr w:type="spellStart"/>
              <w:r w:rsidRPr="00E91BC4">
                <w:rPr>
                  <w:b/>
                  <w:bCs/>
                  <w:szCs w:val="24"/>
                  <w:rPrChange w:id="1446" w:author="Katharina Schleidt" w:date="2022-08-13T17:32:00Z">
                    <w:rPr>
                      <w:szCs w:val="24"/>
                    </w:rPr>
                  </w:rPrChange>
                </w:rPr>
                <w:t>SamplingProcedure</w:t>
              </w:r>
              <w:proofErr w:type="spellEnd"/>
              <w:r w:rsidRPr="00B36FFD">
                <w:rPr>
                  <w:szCs w:val="24"/>
                </w:rPr>
                <w:t xml:space="preserve"> shall be defined as </w:t>
              </w:r>
            </w:ins>
            <w:del w:id="1447" w:author="Katharina Schleidt" w:date="2022-08-10T20:03:00Z">
              <w:r w:rsidR="005B5EAD" w:rsidRPr="00785C54" w:rsidDel="00B36FFD">
                <w:rPr>
                  <w:szCs w:val="24"/>
                </w:rPr>
                <w:delText xml:space="preserve">The </w:delText>
              </w:r>
            </w:del>
            <w:ins w:id="1448" w:author="Katharina Schleidt" w:date="2022-08-10T20:03:00Z">
              <w:r>
                <w:rPr>
                  <w:szCs w:val="24"/>
                </w:rPr>
                <w:t>t</w:t>
              </w:r>
              <w:r w:rsidRPr="00785C54">
                <w:rPr>
                  <w:szCs w:val="24"/>
                </w:rPr>
                <w:t xml:space="preserve">he </w:t>
              </w:r>
            </w:ins>
            <w:r w:rsidR="005B5EAD" w:rsidRPr="00785C54">
              <w:rPr>
                <w:szCs w:val="24"/>
              </w:rPr>
              <w:t xml:space="preserve">description of steps performed by a </w:t>
            </w:r>
            <w:r w:rsidR="005B5EAD" w:rsidRPr="00785C54">
              <w:rPr>
                <w:b/>
                <w:szCs w:val="24"/>
              </w:rPr>
              <w:t>Sampler</w:t>
            </w:r>
            <w:r w:rsidR="005B5EAD" w:rsidRPr="00785C54">
              <w:rPr>
                <w:szCs w:val="24"/>
              </w:rPr>
              <w:t xml:space="preserve"> in order to extract a </w:t>
            </w:r>
            <w:r w:rsidR="005B5EAD" w:rsidRPr="00785C54">
              <w:rPr>
                <w:b/>
                <w:szCs w:val="24"/>
              </w:rPr>
              <w:t>Sample</w:t>
            </w:r>
            <w:r w:rsidR="005B5EAD" w:rsidRPr="00785C54">
              <w:rPr>
                <w:szCs w:val="24"/>
              </w:rPr>
              <w:t xml:space="preserve"> from its </w:t>
            </w:r>
            <w:proofErr w:type="spellStart"/>
            <w:r w:rsidR="005B5EAD" w:rsidRPr="00785C54">
              <w:rPr>
                <w:b/>
                <w:szCs w:val="24"/>
              </w:rPr>
              <w:t>sampledFeature</w:t>
            </w:r>
            <w:proofErr w:type="spellEnd"/>
            <w:r w:rsidR="005B5EAD" w:rsidRPr="00785C54">
              <w:rPr>
                <w:szCs w:val="24"/>
              </w:rPr>
              <w:t xml:space="preserve"> in the frame of a </w:t>
            </w:r>
            <w:r w:rsidR="005B5EAD" w:rsidRPr="00785C54">
              <w:rPr>
                <w:b/>
                <w:szCs w:val="24"/>
              </w:rPr>
              <w:t>Sampling.</w:t>
            </w:r>
          </w:p>
        </w:tc>
      </w:tr>
    </w:tbl>
    <w:p w14:paraId="03509C7E" w14:textId="48A0D43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Association sampling</w:t>
      </w:r>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/sampling-</w:t>
            </w:r>
            <w:proofErr w:type="spellStart"/>
            <w:r w:rsidRPr="00785C54">
              <w:rPr>
                <w:szCs w:val="24"/>
              </w:rPr>
              <w:t>sem</w:t>
            </w:r>
            <w:proofErr w:type="spellEnd"/>
          </w:p>
        </w:tc>
        <w:tc>
          <w:tcPr>
            <w:tcW w:w="5245" w:type="dxa"/>
            <w:tcMar>
              <w:top w:w="100" w:type="dxa"/>
              <w:left w:w="100" w:type="dxa"/>
              <w:bottom w:w="100" w:type="dxa"/>
              <w:right w:w="100" w:type="dxa"/>
            </w:tcMar>
          </w:tcPr>
          <w:p w14:paraId="0C5EBB0A" w14:textId="5A645940"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SamplingProcedure</w:t>
            </w:r>
            <w:proofErr w:type="spellEnd"/>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w:t>
            </w:r>
            <w:del w:id="1449" w:author="Katharina Schleidt" w:date="2022-08-10T19:14:00Z">
              <w:r w:rsidRPr="00785C54" w:rsidDel="002F2035">
                <w:rPr>
                  <w:szCs w:val="24"/>
                </w:rPr>
                <w:delText>SHALL</w:delText>
              </w:r>
            </w:del>
            <w:ins w:id="1450" w:author="Katharina Schleidt" w:date="2022-08-10T19:14:00Z">
              <w:r w:rsidR="002F2035">
                <w:rPr>
                  <w:szCs w:val="24"/>
                </w:rPr>
                <w:t>shall</w:t>
              </w:r>
            </w:ins>
            <w:r w:rsidRPr="00785C54">
              <w:rPr>
                <w:szCs w:val="24"/>
              </w:rPr>
              <w:t xml:space="preserve"> be used.</w:t>
            </w:r>
          </w:p>
        </w:tc>
      </w:tr>
    </w:tbl>
    <w:p w14:paraId="0D12803F" w14:textId="15D964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sampler</w:t>
      </w:r>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/sampler-</w:t>
            </w:r>
            <w:proofErr w:type="spellStart"/>
            <w:r w:rsidRPr="00785C54">
              <w:rPr>
                <w:szCs w:val="24"/>
              </w:rPr>
              <w:t>sem</w:t>
            </w:r>
            <w:proofErr w:type="spellEnd"/>
          </w:p>
        </w:tc>
        <w:tc>
          <w:tcPr>
            <w:tcW w:w="5245" w:type="dxa"/>
            <w:tcMar>
              <w:top w:w="100" w:type="dxa"/>
              <w:left w:w="100" w:type="dxa"/>
              <w:bottom w:w="100" w:type="dxa"/>
              <w:right w:w="100" w:type="dxa"/>
            </w:tcMar>
          </w:tcPr>
          <w:p w14:paraId="45FD1C79" w14:textId="267E5DC9"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SamplingProcedure</w:t>
            </w:r>
            <w:proofErr w:type="spellEnd"/>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w:t>
            </w:r>
            <w:del w:id="1451" w:author="Katharina Schleidt" w:date="2022-08-10T19:14:00Z">
              <w:r w:rsidRPr="00785C54" w:rsidDel="002F2035">
                <w:rPr>
                  <w:szCs w:val="24"/>
                </w:rPr>
                <w:delText>SHALL</w:delText>
              </w:r>
            </w:del>
            <w:ins w:id="1452" w:author="Katharina Schleidt" w:date="2022-08-10T19:14:00Z">
              <w:r w:rsidR="002F2035">
                <w:rPr>
                  <w:szCs w:val="24"/>
                </w:rPr>
                <w:t>shall</w:t>
              </w:r>
            </w:ins>
            <w:r w:rsidRPr="00785C54">
              <w:rPr>
                <w:szCs w:val="24"/>
              </w:rPr>
              <w:t xml:space="preserve"> be used.</w:t>
            </w:r>
          </w:p>
        </w:tc>
      </w:tr>
    </w:tbl>
    <w:p w14:paraId="63D35F1D" w14:textId="535247BD"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Abstract Sample Core</w:t>
      </w:r>
    </w:p>
    <w:p w14:paraId="3EF4B959"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4D774E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 Sample Core Package Requirements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680CA5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453" w:author="Katharina Schleidt" w:date="2022-08-13T16:41:00Z">
              <w:r w:rsidRPr="00785C54" w:rsidDel="00022C0A">
                <w:rPr>
                  <w:szCs w:val="24"/>
                </w:rPr>
                <w:delText xml:space="preserve">core </w:delText>
              </w:r>
            </w:del>
            <w:ins w:id="1454" w:author="Katharina Schleidt" w:date="2022-08-13T16:41:00Z">
              <w:r w:rsidR="00022C0A">
                <w:rPr>
                  <w:szCs w:val="24"/>
                </w:rPr>
                <w:t>C</w:t>
              </w:r>
              <w:r w:rsidR="00022C0A" w:rsidRPr="00785C54">
                <w:rPr>
                  <w:szCs w:val="24"/>
                </w:rPr>
                <w:t xml:space="preserve">ore </w:t>
              </w:r>
            </w:ins>
            <w:r w:rsidRPr="00785C54">
              <w:rPr>
                <w:szCs w:val="24"/>
              </w:rPr>
              <w:t>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bl>
    <w:p w14:paraId="003F2604" w14:textId="076969E5"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AbstractSample</w:t>
      </w:r>
      <w:proofErr w:type="spellEnd"/>
    </w:p>
    <w:p w14:paraId="11A220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39000379"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455" w:author="Katharina Schleidt" w:date="2022-08-13T16:41:00Z">
              <w:r w:rsidRPr="00785C54" w:rsidDel="00022C0A">
                <w:rPr>
                  <w:szCs w:val="24"/>
                </w:rPr>
                <w:delText xml:space="preserve">core </w:delText>
              </w:r>
            </w:del>
            <w:ins w:id="1456"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w:t>
            </w:r>
            <w:proofErr w:type="spellEnd"/>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w:t>
            </w:r>
            <w:proofErr w:type="spellStart"/>
            <w:r w:rsidRPr="00785C54">
              <w:rPr>
                <w:szCs w:val="24"/>
              </w:rPr>
              <w:t>sampleType-sem</w:t>
            </w:r>
            <w:proofErr w:type="spellEnd"/>
          </w:p>
        </w:tc>
      </w:tr>
      <w:tr w:rsidR="005B5EAD" w:rsidRPr="00785C54"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/parameter-</w:t>
            </w:r>
            <w:proofErr w:type="spellStart"/>
            <w:r w:rsidRPr="00785C54">
              <w:rPr>
                <w:szCs w:val="24"/>
              </w:rPr>
              <w:t>sem</w:t>
            </w:r>
            <w:proofErr w:type="spellEnd"/>
          </w:p>
        </w:tc>
      </w:tr>
      <w:tr w:rsidR="005B5EAD" w:rsidRPr="00785C54"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AbstractSampleType</w:t>
            </w:r>
            <w:proofErr w:type="spellEnd"/>
            <w:r w:rsidRPr="00785C54">
              <w:rPr>
                <w:szCs w:val="24"/>
              </w:rPr>
              <w:t>/</w:t>
            </w:r>
            <w:proofErr w:type="spellStart"/>
            <w:r w:rsidRPr="00785C54">
              <w:rPr>
                <w:szCs w:val="24"/>
              </w:rPr>
              <w:t>AbstractSampleType-sem</w:t>
            </w:r>
            <w:proofErr w:type="spellEnd"/>
          </w:p>
        </w:tc>
      </w:tr>
    </w:tbl>
    <w:p w14:paraId="6ED4A100" w14:textId="7022A465" w:rsidR="0008652C" w:rsidRPr="00785C54" w:rsidRDefault="00115763" w:rsidP="00785C54">
      <w:pPr>
        <w:pStyle w:val="BodyText"/>
      </w:pPr>
      <w:proofErr w:type="spellStart"/>
      <w:ins w:id="1457" w:author="Katharina Schleidt" w:date="2022-08-13T17:57:00Z">
        <w:r w:rsidRPr="00785C54">
          <w:rPr>
            <w:szCs w:val="24"/>
          </w:rPr>
          <w:t>AbstractSample</w:t>
        </w:r>
        <w:proofErr w:type="spellEnd"/>
        <w:r w:rsidRPr="00115763">
          <w:t xml:space="preserve"> from the Abstract Sample Core </w:t>
        </w:r>
        <w:r>
          <w:t xml:space="preserve">is </w:t>
        </w:r>
        <w:r w:rsidRPr="00115763">
          <w:t xml:space="preserve">described as a class diagram in Figure </w:t>
        </w:r>
        <w:r>
          <w:t>24</w:t>
        </w:r>
        <w:r w:rsidRPr="00115763">
          <w:t xml:space="preserve">. The schema is fully described in </w:t>
        </w:r>
        <w:r>
          <w:t>12.2</w:t>
        </w:r>
        <w:r w:rsidRPr="00115763">
          <w:t>.</w:t>
        </w:r>
      </w:ins>
      <w:r w:rsidR="0008652C" w:rsidRPr="00785C54">
        <w:t> </w:t>
      </w:r>
    </w:p>
    <w:p w14:paraId="1ED66F91" w14:textId="2C4E620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613A027" wp14:editId="2006237D">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p>
    <w:p w14:paraId="2382D589" w14:textId="54F729CA" w:rsidR="005B5EAD" w:rsidRPr="00785C54" w:rsidRDefault="005B5EAD" w:rsidP="00785C54">
      <w:pPr>
        <w:pStyle w:val="Figuretitle"/>
        <w:autoSpaceDE w:val="0"/>
        <w:autoSpaceDN w:val="0"/>
        <w:adjustRightInd w:val="0"/>
        <w:outlineLvl w:val="0"/>
        <w:rPr>
          <w:szCs w:val="24"/>
        </w:rPr>
      </w:pPr>
      <w:commentRangeStart w:id="1458"/>
      <w:r w:rsidRPr="00785C54">
        <w:rPr>
          <w:szCs w:val="24"/>
        </w:rPr>
        <w:t>Figure 24</w:t>
      </w:r>
      <w:commentRangeEnd w:id="1458"/>
      <w:r w:rsidR="00047CD7">
        <w:rPr>
          <w:rStyle w:val="CommentReference"/>
          <w:rFonts w:eastAsia="MS Mincho"/>
          <w:b w:val="0"/>
          <w:lang w:eastAsia="ja-JP"/>
        </w:rPr>
        <w:commentReference w:id="1458"/>
      </w:r>
      <w:r w:rsidRPr="00785C54">
        <w:rPr>
          <w:szCs w:val="24"/>
        </w:rPr>
        <w:t xml:space="preserve"> — Context diagram for Abstract Sample </w:t>
      </w:r>
      <w:del w:id="1459" w:author="Katharina Schleidt" w:date="2022-08-13T16:41:00Z">
        <w:r w:rsidRPr="00785C54" w:rsidDel="00022C0A">
          <w:rPr>
            <w:szCs w:val="24"/>
          </w:rPr>
          <w:delText xml:space="preserve">core </w:delText>
        </w:r>
      </w:del>
      <w:ins w:id="1460"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w:t>
      </w:r>
      <w:proofErr w:type="spellEnd"/>
    </w:p>
    <w:p w14:paraId="6D46A3A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sampleType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w:t>
            </w:r>
            <w:proofErr w:type="spellStart"/>
            <w:r w:rsidRPr="00785C54">
              <w:rPr>
                <w:szCs w:val="24"/>
              </w:rPr>
              <w:t>sampleType-sem</w:t>
            </w:r>
            <w:proofErr w:type="spellEnd"/>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If information on the type of </w:t>
            </w:r>
            <w:proofErr w:type="spellStart"/>
            <w:r w:rsidRPr="00785C54">
              <w:rPr>
                <w:b/>
                <w:szCs w:val="24"/>
              </w:rPr>
              <w:t>AbstractSample</w:t>
            </w:r>
            <w:proofErr w:type="spellEnd"/>
            <w:r w:rsidRPr="00785C54">
              <w:rPr>
                <w:szCs w:val="24"/>
              </w:rPr>
              <w:t xml:space="preserve"> is provided, the attribute </w:t>
            </w:r>
            <w:proofErr w:type="spellStart"/>
            <w:proofErr w:type="gramStart"/>
            <w:r w:rsidRPr="00785C54">
              <w:rPr>
                <w:b/>
                <w:szCs w:val="24"/>
              </w:rPr>
              <w:t>sampleType:AbstractSampleType</w:t>
            </w:r>
            <w:proofErr w:type="spellEnd"/>
            <w:proofErr w:type="gramEnd"/>
            <w:r w:rsidRPr="00785C54">
              <w:rPr>
                <w:szCs w:val="24"/>
              </w:rPr>
              <w:t xml:space="preserve"> shall be used.</w:t>
            </w:r>
          </w:p>
        </w:tc>
      </w:tr>
    </w:tbl>
    <w:p w14:paraId="63C80408" w14:textId="7B14A4F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parameter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1AB52B34"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w:t>
            </w:r>
            <w:r w:rsidRPr="00785C54">
              <w:rPr>
                <w:szCs w:val="24"/>
              </w:rPr>
              <w:t>:</w:t>
            </w:r>
            <w:r w:rsidRPr="00785C54">
              <w:rPr>
                <w:b/>
                <w:szCs w:val="24"/>
              </w:rPr>
              <w:t>NamedValue</w:t>
            </w:r>
            <w:proofErr w:type="spellEnd"/>
            <w:proofErr w:type="gramEnd"/>
            <w:r w:rsidRPr="00785C54">
              <w:rPr>
                <w:szCs w:val="24"/>
              </w:rPr>
              <w:t xml:space="preserve"> </w:t>
            </w:r>
            <w:del w:id="1461" w:author="Katharina Schleidt" w:date="2022-08-10T19:14:00Z">
              <w:r w:rsidRPr="00785C54" w:rsidDel="002F2035">
                <w:rPr>
                  <w:szCs w:val="24"/>
                </w:rPr>
                <w:delText>SHALL</w:delText>
              </w:r>
            </w:del>
            <w:ins w:id="1462" w:author="Katharina Schleidt" w:date="2022-08-10T19:14:00Z">
              <w:r w:rsidR="002F2035">
                <w:rPr>
                  <w:szCs w:val="24"/>
                </w:rPr>
                <w:t>shall</w:t>
              </w:r>
            </w:ins>
            <w:r w:rsidRPr="00785C54">
              <w:rPr>
                <w:szCs w:val="24"/>
              </w:rPr>
              <w:t xml:space="preserve">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1463" w:author="REID-JAMOND Alison" w:date="2022-04-04T15:24:00Z">
        <w:r w:rsidRPr="00785C54" w:rsidDel="00047CD7">
          <w:rPr>
            <w:szCs w:val="24"/>
          </w:rPr>
          <w:delText>must p</w:delText>
        </w:r>
      </w:del>
      <w:ins w:id="1464"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5E03179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465"/>
      <w:r w:rsidRPr="00785C54">
        <w:rPr>
          <w:szCs w:val="24"/>
        </w:rPr>
        <w:t>NOTE</w:t>
      </w:r>
      <w:r w:rsidRPr="00785C54">
        <w:rPr>
          <w:szCs w:val="24"/>
        </w:rPr>
        <w:tab/>
      </w:r>
      <w:ins w:id="1466"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1467" w:author="Katharina Schleidt" w:date="2022-08-13T16:04:00Z">
        <w:r w:rsidRPr="00785C54" w:rsidDel="00A1403A">
          <w:rPr>
            <w:szCs w:val="24"/>
          </w:rPr>
          <w:delText xml:space="preserve">Parameter should NOT be utilized to </w:delText>
        </w:r>
        <w:commentRangeEnd w:id="1465"/>
        <w:r w:rsidR="00047CD7" w:rsidDel="00A1403A">
          <w:rPr>
            <w:rStyle w:val="CommentReference"/>
            <w:rFonts w:eastAsia="MS Mincho"/>
            <w:lang w:eastAsia="ja-JP"/>
          </w:rPr>
          <w:commentReference w:id="1465"/>
        </w:r>
        <w:r w:rsidRPr="00785C54" w:rsidDel="00A1403A">
          <w:rPr>
            <w:szCs w:val="24"/>
          </w:rPr>
          <w:delText>provide information already contained in the model by existing attributes or associations</w:delText>
        </w:r>
      </w:del>
      <w:r w:rsidRPr="00785C54">
        <w:rPr>
          <w:szCs w:val="24"/>
        </w:rPr>
        <w:t>.</w:t>
      </w:r>
    </w:p>
    <w:p w14:paraId="4DF9E91D" w14:textId="35512DC9"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AbstractSampling</w:t>
      </w:r>
      <w:proofErr w:type="spellEnd"/>
    </w:p>
    <w:p w14:paraId="0770CA5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AbstractSampling</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62166E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468" w:author="Katharina Schleidt" w:date="2022-08-13T16:41:00Z">
              <w:r w:rsidRPr="00785C54" w:rsidDel="00022C0A">
                <w:rPr>
                  <w:szCs w:val="24"/>
                </w:rPr>
                <w:delText xml:space="preserve">core </w:delText>
              </w:r>
            </w:del>
            <w:ins w:id="1469"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w:t>
            </w:r>
            <w:proofErr w:type="spellEnd"/>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w:t>
            </w:r>
            <w:proofErr w:type="spellStart"/>
            <w:r w:rsidRPr="00785C54">
              <w:rPr>
                <w:szCs w:val="24"/>
              </w:rPr>
              <w:t>samplingLocation-sem</w:t>
            </w:r>
            <w:proofErr w:type="spellEnd"/>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/time-</w:t>
            </w:r>
            <w:proofErr w:type="spellStart"/>
            <w:r w:rsidRPr="00785C54">
              <w:rPr>
                <w:szCs w:val="24"/>
              </w:rPr>
              <w:t>sem</w:t>
            </w:r>
            <w:proofErr w:type="spellEnd"/>
          </w:p>
        </w:tc>
      </w:tr>
      <w:tr w:rsidR="005B5EAD" w:rsidRPr="00785C54"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/parameter-</w:t>
            </w:r>
            <w:proofErr w:type="spellStart"/>
            <w:r w:rsidRPr="00785C54">
              <w:rPr>
                <w:szCs w:val="24"/>
              </w:rPr>
              <w:t>sem</w:t>
            </w:r>
            <w:proofErr w:type="spellEnd"/>
          </w:p>
        </w:tc>
      </w:tr>
      <w:tr w:rsidR="005B5EAD" w:rsidRPr="00785C54"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67B0D73A" w14:textId="422C722D" w:rsidR="0008652C" w:rsidRPr="00785C54" w:rsidRDefault="00115763" w:rsidP="00785C54">
      <w:pPr>
        <w:pStyle w:val="BodyText"/>
      </w:pPr>
      <w:proofErr w:type="spellStart"/>
      <w:ins w:id="1470" w:author="Katharina Schleidt" w:date="2022-08-13T17:58:00Z">
        <w:r w:rsidRPr="00785C54">
          <w:rPr>
            <w:szCs w:val="24"/>
          </w:rPr>
          <w:t>AbstractSampling</w:t>
        </w:r>
        <w:proofErr w:type="spellEnd"/>
        <w:r w:rsidRPr="00115763">
          <w:t xml:space="preserve"> from the Abstract Sample Core is described as a class diagram in Figure 2</w:t>
        </w:r>
        <w:r>
          <w:t>5</w:t>
        </w:r>
        <w:r w:rsidRPr="00115763">
          <w:t>. The schema is fully described in 12.</w:t>
        </w:r>
        <w:r>
          <w:t>3</w:t>
        </w:r>
        <w:r w:rsidRPr="00115763">
          <w:t>.</w:t>
        </w:r>
      </w:ins>
      <w:r w:rsidR="0008652C" w:rsidRPr="00785C54">
        <w:t> </w:t>
      </w:r>
    </w:p>
    <w:p w14:paraId="779E94DA" w14:textId="1152734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231E5AEB" wp14:editId="6607B3D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p>
    <w:p w14:paraId="19C160CA" w14:textId="49ECF280" w:rsidR="005B5EAD" w:rsidRPr="00785C54" w:rsidRDefault="005B5EAD" w:rsidP="00785C54">
      <w:pPr>
        <w:pStyle w:val="Figuretitle"/>
        <w:autoSpaceDE w:val="0"/>
        <w:autoSpaceDN w:val="0"/>
        <w:adjustRightInd w:val="0"/>
        <w:outlineLvl w:val="0"/>
        <w:rPr>
          <w:szCs w:val="24"/>
        </w:rPr>
      </w:pPr>
      <w:commentRangeStart w:id="1471"/>
      <w:r w:rsidRPr="00785C54">
        <w:rPr>
          <w:szCs w:val="24"/>
        </w:rPr>
        <w:t>Figure 25</w:t>
      </w:r>
      <w:commentRangeEnd w:id="1471"/>
      <w:r w:rsidR="00047CD7">
        <w:rPr>
          <w:rStyle w:val="CommentReference"/>
          <w:rFonts w:eastAsia="MS Mincho"/>
          <w:b w:val="0"/>
          <w:lang w:eastAsia="ja-JP"/>
        </w:rPr>
        <w:commentReference w:id="1471"/>
      </w:r>
      <w:r w:rsidRPr="00785C54">
        <w:rPr>
          <w:szCs w:val="24"/>
        </w:rPr>
        <w:t xml:space="preserve"> — Context diagram for Abstract Sample </w:t>
      </w:r>
      <w:del w:id="1472" w:author="Katharina Schleidt" w:date="2022-08-13T16:41:00Z">
        <w:r w:rsidRPr="00785C54" w:rsidDel="00022C0A">
          <w:rPr>
            <w:szCs w:val="24"/>
          </w:rPr>
          <w:delText xml:space="preserve">core </w:delText>
        </w:r>
      </w:del>
      <w:ins w:id="1473"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w:t>
      </w:r>
      <w:proofErr w:type="spellEnd"/>
    </w:p>
    <w:p w14:paraId="2AAAE6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samplingLocation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w:t>
            </w:r>
            <w:proofErr w:type="spellStart"/>
            <w:r w:rsidRPr="00785C54">
              <w:rPr>
                <w:szCs w:val="24"/>
              </w:rPr>
              <w:t>samplingLocation-sem</w:t>
            </w:r>
            <w:proofErr w:type="spellEnd"/>
          </w:p>
        </w:tc>
        <w:tc>
          <w:tcPr>
            <w:tcW w:w="5245" w:type="dxa"/>
            <w:tcMar>
              <w:top w:w="100" w:type="dxa"/>
              <w:left w:w="100" w:type="dxa"/>
              <w:bottom w:w="100" w:type="dxa"/>
              <w:right w:w="100" w:type="dxa"/>
            </w:tcMar>
          </w:tcPr>
          <w:p w14:paraId="1E4E3E18" w14:textId="79DE7E77"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proofErr w:type="spellStart"/>
            <w:proofErr w:type="gramStart"/>
            <w:r w:rsidRPr="00785C54">
              <w:rPr>
                <w:b/>
                <w:szCs w:val="24"/>
              </w:rPr>
              <w:t>samplingLocation:Geometry</w:t>
            </w:r>
            <w:proofErr w:type="spellEnd"/>
            <w:proofErr w:type="gramEnd"/>
            <w:r w:rsidRPr="00785C54">
              <w:rPr>
                <w:szCs w:val="24"/>
              </w:rPr>
              <w:t xml:space="preserve"> </w:t>
            </w:r>
            <w:del w:id="1474" w:author="Katharina Schleidt" w:date="2022-08-10T19:14:00Z">
              <w:r w:rsidRPr="00785C54" w:rsidDel="002F2035">
                <w:rPr>
                  <w:szCs w:val="24"/>
                </w:rPr>
                <w:delText>SHALL</w:delText>
              </w:r>
            </w:del>
            <w:ins w:id="1475" w:author="Katharina Schleidt" w:date="2022-08-10T19:14:00Z">
              <w:r w:rsidR="002F2035">
                <w:rPr>
                  <w:szCs w:val="24"/>
                </w:rPr>
                <w:t>shall</w:t>
              </w:r>
            </w:ins>
            <w:r w:rsidRPr="00785C54">
              <w:rPr>
                <w:szCs w:val="24"/>
              </w:rPr>
              <w:t xml:space="preserve"> be used.</w:t>
            </w:r>
          </w:p>
        </w:tc>
      </w:tr>
    </w:tbl>
    <w:p w14:paraId="1F91CBAF" w14:textId="12BDCC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time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/time-</w:t>
            </w:r>
            <w:proofErr w:type="spellStart"/>
            <w:r w:rsidRPr="00785C54">
              <w:rPr>
                <w:szCs w:val="24"/>
              </w:rPr>
              <w:t>sem</w:t>
            </w:r>
            <w:proofErr w:type="spellEnd"/>
          </w:p>
        </w:tc>
        <w:tc>
          <w:tcPr>
            <w:tcW w:w="5245" w:type="dxa"/>
            <w:tcMar>
              <w:top w:w="100" w:type="dxa"/>
              <w:left w:w="100" w:type="dxa"/>
              <w:bottom w:w="100" w:type="dxa"/>
              <w:right w:w="100" w:type="dxa"/>
            </w:tcMar>
          </w:tcPr>
          <w:p w14:paraId="66C25C97" w14:textId="0FD0FA0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proofErr w:type="spellStart"/>
            <w:r w:rsidRPr="00785C54">
              <w:rPr>
                <w:b/>
                <w:szCs w:val="24"/>
              </w:rPr>
              <w:t>time:TM_Object</w:t>
            </w:r>
            <w:proofErr w:type="spellEnd"/>
            <w:r w:rsidRPr="00785C54">
              <w:rPr>
                <w:szCs w:val="24"/>
              </w:rPr>
              <w:t xml:space="preserve"> </w:t>
            </w:r>
            <w:del w:id="1476" w:author="Katharina Schleidt" w:date="2022-08-10T19:14:00Z">
              <w:r w:rsidRPr="00785C54" w:rsidDel="002F2035">
                <w:rPr>
                  <w:szCs w:val="24"/>
                </w:rPr>
                <w:delText>SHALL</w:delText>
              </w:r>
            </w:del>
            <w:ins w:id="1477" w:author="Katharina Schleidt" w:date="2022-08-10T19:14:00Z">
              <w:r w:rsidR="002F2035">
                <w:rPr>
                  <w:szCs w:val="24"/>
                </w:rPr>
                <w:t>shall</w:t>
              </w:r>
            </w:ins>
            <w:r w:rsidRPr="00785C54">
              <w:rPr>
                <w:szCs w:val="24"/>
              </w:rPr>
              <w:t xml:space="preserve"> be used.</w:t>
            </w:r>
          </w:p>
        </w:tc>
      </w:tr>
    </w:tbl>
    <w:p w14:paraId="1563D767" w14:textId="6EA6A9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parameter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6EA1207E"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w:t>
            </w:r>
            <w:r w:rsidRPr="00785C54">
              <w:rPr>
                <w:szCs w:val="24"/>
              </w:rPr>
              <w:t>:</w:t>
            </w:r>
            <w:r w:rsidRPr="00785C54">
              <w:rPr>
                <w:b/>
                <w:szCs w:val="24"/>
              </w:rPr>
              <w:t>NamedValue</w:t>
            </w:r>
            <w:proofErr w:type="spellEnd"/>
            <w:proofErr w:type="gramEnd"/>
            <w:r w:rsidRPr="00785C54">
              <w:rPr>
                <w:szCs w:val="24"/>
              </w:rPr>
              <w:t xml:space="preserve"> </w:t>
            </w:r>
            <w:del w:id="1478" w:author="Katharina Schleidt" w:date="2022-08-10T19:14:00Z">
              <w:r w:rsidRPr="00785C54" w:rsidDel="002F2035">
                <w:rPr>
                  <w:szCs w:val="24"/>
                </w:rPr>
                <w:delText>SHALL</w:delText>
              </w:r>
            </w:del>
            <w:ins w:id="1479" w:author="Katharina Schleidt" w:date="2022-08-10T19:14:00Z">
              <w:r w:rsidR="002F2035">
                <w:rPr>
                  <w:szCs w:val="24"/>
                </w:rPr>
                <w:t>shall</w:t>
              </w:r>
            </w:ins>
            <w:r w:rsidRPr="00785C54">
              <w:rPr>
                <w:szCs w:val="24"/>
              </w:rPr>
              <w:t xml:space="preserve">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that an amount of time </w:t>
      </w:r>
      <w:del w:id="1480" w:author="REID-JAMOND Alison" w:date="2022-04-04T15:25:00Z">
        <w:r w:rsidRPr="00785C54" w:rsidDel="00047CD7">
          <w:rPr>
            <w:szCs w:val="24"/>
          </w:rPr>
          <w:delText xml:space="preserve">must </w:delText>
        </w:r>
      </w:del>
      <w:ins w:id="1481"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3C1D0D7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482"/>
      <w:r w:rsidRPr="00785C54">
        <w:rPr>
          <w:szCs w:val="24"/>
        </w:rPr>
        <w:t>NOTE</w:t>
      </w:r>
      <w:r w:rsidRPr="00785C54">
        <w:rPr>
          <w:szCs w:val="24"/>
        </w:rPr>
        <w:tab/>
      </w:r>
      <w:ins w:id="1483"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1484" w:author="Katharina Schleidt" w:date="2022-08-13T16:04:00Z">
        <w:r w:rsidRPr="00785C54" w:rsidDel="00A1403A">
          <w:rPr>
            <w:szCs w:val="24"/>
          </w:rPr>
          <w:delText xml:space="preserve">Parameter should NOT </w:delText>
        </w:r>
        <w:commentRangeEnd w:id="1482"/>
        <w:r w:rsidR="00047CD7" w:rsidDel="00A1403A">
          <w:rPr>
            <w:rStyle w:val="CommentReference"/>
            <w:rFonts w:eastAsia="MS Mincho"/>
            <w:lang w:eastAsia="ja-JP"/>
          </w:rPr>
          <w:commentReference w:id="1482"/>
        </w:r>
        <w:r w:rsidRPr="00785C54" w:rsidDel="00A1403A">
          <w:rPr>
            <w:szCs w:val="24"/>
          </w:rPr>
          <w:delText>be utilized to provide information already contained in the model by existing attributes or associations.</w:delText>
        </w:r>
      </w:del>
    </w:p>
    <w:p w14:paraId="3F740A9B"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AbstractSampler</w:t>
      </w:r>
      <w:proofErr w:type="spellEnd"/>
    </w:p>
    <w:p w14:paraId="61C7A63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AbstractSampler</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0B37C212"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485" w:author="Katharina Schleidt" w:date="2022-08-13T16:41:00Z">
              <w:r w:rsidRPr="00785C54" w:rsidDel="00022C0A">
                <w:rPr>
                  <w:szCs w:val="24"/>
                </w:rPr>
                <w:delText xml:space="preserve">core </w:delText>
              </w:r>
            </w:del>
            <w:ins w:id="1486"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AbstractSampler</w:t>
            </w:r>
            <w:proofErr w:type="spellEnd"/>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r w:rsidRPr="00785C54">
              <w:rPr>
                <w:szCs w:val="24"/>
              </w:rPr>
              <w:t>/</w:t>
            </w:r>
            <w:proofErr w:type="spellStart"/>
            <w:r w:rsidRPr="00785C54">
              <w:rPr>
                <w:szCs w:val="24"/>
              </w:rPr>
              <w:t>samplerType-sem</w:t>
            </w:r>
            <w:proofErr w:type="spellEnd"/>
          </w:p>
        </w:tc>
      </w:tr>
      <w:tr w:rsidR="005B5EAD" w:rsidRPr="00785C54"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AbstractSamplerType</w:t>
            </w:r>
            <w:proofErr w:type="spellEnd"/>
            <w:r w:rsidRPr="00785C54">
              <w:rPr>
                <w:szCs w:val="24"/>
              </w:rPr>
              <w:t>/</w:t>
            </w:r>
            <w:proofErr w:type="spellStart"/>
            <w:r w:rsidRPr="00785C54">
              <w:rPr>
                <w:szCs w:val="24"/>
              </w:rPr>
              <w:t>AbstractSamplerType-sem</w:t>
            </w:r>
            <w:proofErr w:type="spellEnd"/>
          </w:p>
        </w:tc>
      </w:tr>
    </w:tbl>
    <w:p w14:paraId="48785CC2" w14:textId="0AC6F99D" w:rsidR="0008652C" w:rsidRPr="00785C54" w:rsidRDefault="00115763" w:rsidP="00785C54">
      <w:pPr>
        <w:pStyle w:val="BodyText"/>
      </w:pPr>
      <w:proofErr w:type="spellStart"/>
      <w:ins w:id="1487" w:author="Katharina Schleidt" w:date="2022-08-13T17:58:00Z">
        <w:r w:rsidRPr="00115763">
          <w:t>AbstractSampler</w:t>
        </w:r>
        <w:proofErr w:type="spellEnd"/>
        <w:r w:rsidRPr="00115763">
          <w:t xml:space="preserve"> from the Abstract Sample Core is described as a class diagram in Figure 2</w:t>
        </w:r>
      </w:ins>
      <w:ins w:id="1488" w:author="Katharina Schleidt" w:date="2022-08-13T17:59:00Z">
        <w:r>
          <w:t>6</w:t>
        </w:r>
      </w:ins>
      <w:ins w:id="1489" w:author="Katharina Schleidt" w:date="2022-08-13T17:58:00Z">
        <w:r w:rsidRPr="00115763">
          <w:t>. The schema is fully described in 12.</w:t>
        </w:r>
      </w:ins>
      <w:ins w:id="1490" w:author="Katharina Schleidt" w:date="2022-08-13T17:59:00Z">
        <w:r>
          <w:t>4</w:t>
        </w:r>
      </w:ins>
      <w:ins w:id="1491" w:author="Katharina Schleidt" w:date="2022-08-13T17:58:00Z">
        <w:r w:rsidRPr="00115763">
          <w:t>.</w:t>
        </w:r>
      </w:ins>
      <w:r w:rsidR="0008652C" w:rsidRPr="00785C54">
        <w:t> </w:t>
      </w:r>
    </w:p>
    <w:p w14:paraId="4C92F8DF" w14:textId="44A819B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7FEF8919" wp14:editId="3906891B">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p>
    <w:p w14:paraId="3D6251D6" w14:textId="703EDC53" w:rsidR="005B5EAD" w:rsidRPr="00785C54" w:rsidRDefault="005B5EAD" w:rsidP="00785C54">
      <w:pPr>
        <w:pStyle w:val="Figuretitle"/>
        <w:autoSpaceDE w:val="0"/>
        <w:autoSpaceDN w:val="0"/>
        <w:adjustRightInd w:val="0"/>
        <w:outlineLvl w:val="0"/>
        <w:rPr>
          <w:szCs w:val="24"/>
        </w:rPr>
      </w:pPr>
      <w:commentRangeStart w:id="1492"/>
      <w:r w:rsidRPr="00785C54">
        <w:rPr>
          <w:szCs w:val="24"/>
        </w:rPr>
        <w:t xml:space="preserve">Figure 26 </w:t>
      </w:r>
      <w:commentRangeEnd w:id="1492"/>
      <w:r w:rsidR="00047CD7">
        <w:rPr>
          <w:rStyle w:val="CommentReference"/>
          <w:rFonts w:eastAsia="MS Mincho"/>
          <w:b w:val="0"/>
          <w:lang w:eastAsia="ja-JP"/>
        </w:rPr>
        <w:commentReference w:id="1492"/>
      </w:r>
      <w:r w:rsidRPr="00785C54">
        <w:rPr>
          <w:szCs w:val="24"/>
        </w:rPr>
        <w:t xml:space="preserve">— Context diagram for the Abstract Sample </w:t>
      </w:r>
      <w:del w:id="1493" w:author="Katharina Schleidt" w:date="2022-08-13T16:41:00Z">
        <w:r w:rsidRPr="00785C54" w:rsidDel="00022C0A">
          <w:rPr>
            <w:szCs w:val="24"/>
          </w:rPr>
          <w:delText xml:space="preserve">core </w:delText>
        </w:r>
      </w:del>
      <w:ins w:id="1494" w:author="Katharina Schleidt" w:date="2022-08-13T16:41:00Z">
        <w:r w:rsidR="00022C0A">
          <w:rPr>
            <w:szCs w:val="24"/>
          </w:rPr>
          <w:t>C</w:t>
        </w:r>
        <w:r w:rsidR="00022C0A" w:rsidRPr="00785C54">
          <w:rPr>
            <w:szCs w:val="24"/>
          </w:rPr>
          <w:t xml:space="preserve">ore </w:t>
        </w:r>
      </w:ins>
      <w:r w:rsidRPr="00785C54">
        <w:rPr>
          <w:szCs w:val="24"/>
        </w:rPr>
        <w:t xml:space="preserve">— </w:t>
      </w:r>
      <w:bookmarkStart w:id="1495" w:name="_Hlk111305954"/>
      <w:proofErr w:type="spellStart"/>
      <w:r w:rsidRPr="00785C54">
        <w:rPr>
          <w:szCs w:val="24"/>
        </w:rPr>
        <w:t>AbstractSampler</w:t>
      </w:r>
      <w:bookmarkEnd w:id="1495"/>
      <w:proofErr w:type="spellEnd"/>
    </w:p>
    <w:p w14:paraId="7FEA5BE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Attribute </w:t>
      </w:r>
      <w:proofErr w:type="spellStart"/>
      <w:r w:rsidRPr="00785C54">
        <w:rPr>
          <w:rFonts w:eastAsia="Times New Roman"/>
          <w:szCs w:val="24"/>
        </w:rPr>
        <w:t>samplerType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r w:rsidRPr="00785C54">
              <w:rPr>
                <w:szCs w:val="24"/>
              </w:rPr>
              <w:t>/</w:t>
            </w:r>
            <w:proofErr w:type="spellStart"/>
            <w:r w:rsidRPr="00785C54">
              <w:rPr>
                <w:szCs w:val="24"/>
              </w:rPr>
              <w:t>samplerType-sem</w:t>
            </w:r>
            <w:proofErr w:type="spellEnd"/>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proofErr w:type="spellStart"/>
            <w:r w:rsidRPr="00785C54">
              <w:rPr>
                <w:b/>
                <w:szCs w:val="24"/>
              </w:rPr>
              <w:t>AbstractSampler</w:t>
            </w:r>
            <w:proofErr w:type="spellEnd"/>
            <w:r w:rsidRPr="00785C54">
              <w:rPr>
                <w:szCs w:val="24"/>
              </w:rPr>
              <w:t xml:space="preserve"> is provided, the attribute </w:t>
            </w:r>
            <w:proofErr w:type="spellStart"/>
            <w:proofErr w:type="gramStart"/>
            <w:r w:rsidRPr="00785C54">
              <w:rPr>
                <w:b/>
                <w:szCs w:val="24"/>
              </w:rPr>
              <w:t>samplerType:AbstractSamplerType</w:t>
            </w:r>
            <w:proofErr w:type="spellEnd"/>
            <w:proofErr w:type="gramEnd"/>
            <w:r w:rsidRPr="00785C54">
              <w:rPr>
                <w:szCs w:val="24"/>
              </w:rPr>
              <w:t xml:space="preserve"> shall be used.</w:t>
            </w:r>
          </w:p>
        </w:tc>
      </w:tr>
    </w:tbl>
    <w:p w14:paraId="1F83FED4" w14:textId="14A28B6F"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496" w:author="Katharina Schleidt" w:date="2022-08-10T19:48:00Z"/>
          <w:szCs w:val="24"/>
        </w:rPr>
      </w:pPr>
      <w:del w:id="1497" w:author="Katharina Schleidt" w:date="2022-08-10T19:48:00Z">
        <w:r w:rsidRPr="00785C54" w:rsidDel="005929A0">
          <w:rPr>
            <w:szCs w:val="24"/>
          </w:rPr>
          <w:delText>EXAMPLES:</w:delText>
        </w:r>
        <w:r w:rsidR="00AB3AC6" w:rsidRPr="00785C54" w:rsidDel="005929A0">
          <w:rPr>
            <w:szCs w:val="24"/>
          </w:rPr>
          <w:tab/>
          <w:delText> </w:delText>
        </w:r>
      </w:del>
    </w:p>
    <w:p w14:paraId="25D3C9BC" w14:textId="049A957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98" w:author="Katharina Schleidt" w:date="2022-08-10T19:48:00Z">
        <w:r w:rsidRPr="00785C54">
          <w:rPr>
            <w:szCs w:val="24"/>
          </w:rPr>
          <w:t>EXAMPLE</w:t>
        </w:r>
        <w:r>
          <w:rPr>
            <w:szCs w:val="24"/>
          </w:rPr>
          <w:t xml:space="preserve"> 1</w:t>
        </w:r>
      </w:ins>
      <w:del w:id="1499" w:author="Katharina Schleidt" w:date="2022-08-10T19:48:00Z">
        <w:r w:rsidR="005B5EAD" w:rsidRPr="00785C54" w:rsidDel="005929A0">
          <w:rPr>
            <w:szCs w:val="24"/>
          </w:rPr>
          <w:delText>a)</w:delText>
        </w:r>
      </w:del>
      <w:r w:rsidR="005B5EAD" w:rsidRPr="00785C54">
        <w:rPr>
          <w:szCs w:val="24"/>
        </w:rPr>
        <w:tab/>
        <w:t>A ball mill, diamond drill, hammer;</w:t>
      </w:r>
    </w:p>
    <w:p w14:paraId="48EEE60C" w14:textId="64885CD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00" w:author="Katharina Schleidt" w:date="2022-08-10T19:48:00Z">
        <w:r w:rsidRPr="00785C54">
          <w:rPr>
            <w:szCs w:val="24"/>
          </w:rPr>
          <w:t>EXAMPLE</w:t>
        </w:r>
        <w:r>
          <w:rPr>
            <w:szCs w:val="24"/>
          </w:rPr>
          <w:t xml:space="preserve"> 2</w:t>
        </w:r>
      </w:ins>
      <w:del w:id="1501" w:author="Katharina Schleidt" w:date="2022-08-10T19:48:00Z">
        <w:r w:rsidR="005B5EAD" w:rsidRPr="00785C54" w:rsidDel="005929A0">
          <w:rPr>
            <w:szCs w:val="24"/>
          </w:rPr>
          <w:delText>b)</w:delText>
        </w:r>
      </w:del>
      <w:r w:rsidR="005B5EAD" w:rsidRPr="00785C54">
        <w:rPr>
          <w:szCs w:val="24"/>
        </w:rPr>
        <w:tab/>
        <w:t>A hypodermic syringe and needle;</w:t>
      </w:r>
    </w:p>
    <w:p w14:paraId="0FFC2F68" w14:textId="742A15C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02" w:author="Katharina Schleidt" w:date="2022-08-10T19:48:00Z">
        <w:r w:rsidRPr="00785C54">
          <w:rPr>
            <w:szCs w:val="24"/>
          </w:rPr>
          <w:t>EXAMPLE</w:t>
        </w:r>
        <w:r>
          <w:rPr>
            <w:szCs w:val="24"/>
          </w:rPr>
          <w:t xml:space="preserve"> 3</w:t>
        </w:r>
      </w:ins>
      <w:del w:id="1503" w:author="Katharina Schleidt" w:date="2022-08-10T19:48:00Z">
        <w:r w:rsidR="005B5EAD" w:rsidRPr="00785C54" w:rsidDel="005929A0">
          <w:rPr>
            <w:szCs w:val="24"/>
          </w:rPr>
          <w:delText>c)</w:delText>
        </w:r>
      </w:del>
      <w:r w:rsidR="005B5EAD" w:rsidRPr="00785C54">
        <w:rPr>
          <w:szCs w:val="24"/>
        </w:rPr>
        <w:tab/>
        <w:t>An image sensor, a soil auger;</w:t>
      </w:r>
    </w:p>
    <w:p w14:paraId="58B3627A" w14:textId="2249CFB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04" w:author="Katharina Schleidt" w:date="2022-08-10T19:48:00Z">
        <w:r w:rsidRPr="00785C54">
          <w:rPr>
            <w:szCs w:val="24"/>
          </w:rPr>
          <w:t>EXAMPLE</w:t>
        </w:r>
        <w:r>
          <w:rPr>
            <w:szCs w:val="24"/>
          </w:rPr>
          <w:t xml:space="preserve"> 4</w:t>
        </w:r>
      </w:ins>
      <w:del w:id="1505" w:author="Katharina Schleidt" w:date="2022-08-10T19:48:00Z">
        <w:r w:rsidR="005B5EAD" w:rsidRPr="00785C54" w:rsidDel="005929A0">
          <w:rPr>
            <w:szCs w:val="24"/>
          </w:rPr>
          <w:delText>d)</w:delText>
        </w:r>
      </w:del>
      <w:r w:rsidR="005B5EAD" w:rsidRPr="00785C54">
        <w:rPr>
          <w:szCs w:val="24"/>
        </w:rPr>
        <w:tab/>
        <w:t>A human being.</w:t>
      </w:r>
    </w:p>
    <w:p w14:paraId="74D5B6E9"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AbstractSamplingProcedure</w:t>
      </w:r>
      <w:proofErr w:type="spellEnd"/>
    </w:p>
    <w:p w14:paraId="45D70B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6BD4E6EE"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506" w:author="Katharina Schleidt" w:date="2022-08-13T16:41:00Z">
              <w:r w:rsidRPr="00785C54" w:rsidDel="00022C0A">
                <w:rPr>
                  <w:szCs w:val="24"/>
                </w:rPr>
                <w:delText xml:space="preserve">core </w:delText>
              </w:r>
            </w:del>
            <w:ins w:id="1507"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AbstractSamplingProcedure</w:t>
            </w:r>
            <w:proofErr w:type="spellEnd"/>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663F1099" w14:textId="68EFA53D" w:rsidR="0008652C" w:rsidRPr="00785C54" w:rsidRDefault="00115763" w:rsidP="00785C54">
      <w:pPr>
        <w:pStyle w:val="BodyText"/>
      </w:pPr>
      <w:proofErr w:type="spellStart"/>
      <w:ins w:id="1508" w:author="Katharina Schleidt" w:date="2022-08-13T17:59:00Z">
        <w:r w:rsidRPr="00115763">
          <w:t>AbstractSamplingProcedure</w:t>
        </w:r>
        <w:proofErr w:type="spellEnd"/>
        <w:r w:rsidRPr="00115763">
          <w:t xml:space="preserve"> from the Abstract Sample Core is described as a class diagram in Figure 2</w:t>
        </w:r>
        <w:r>
          <w:t>7</w:t>
        </w:r>
        <w:r w:rsidRPr="00115763">
          <w:t>. The schema is fully described in 12.</w:t>
        </w:r>
        <w:r>
          <w:t>5</w:t>
        </w:r>
        <w:r w:rsidRPr="00115763">
          <w:t>.</w:t>
        </w:r>
      </w:ins>
      <w:r w:rsidR="0008652C" w:rsidRPr="00785C54">
        <w:t> </w:t>
      </w:r>
    </w:p>
    <w:p w14:paraId="37E73A99" w14:textId="5F72B0D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4DF6AF00" wp14:editId="04FC84DE">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p>
    <w:p w14:paraId="3CBFC617" w14:textId="79B714C7" w:rsidR="005B5EAD" w:rsidRPr="00785C54" w:rsidRDefault="005B5EAD" w:rsidP="00785C54">
      <w:pPr>
        <w:pStyle w:val="Figuretitle"/>
        <w:autoSpaceDE w:val="0"/>
        <w:autoSpaceDN w:val="0"/>
        <w:adjustRightInd w:val="0"/>
        <w:outlineLvl w:val="0"/>
        <w:rPr>
          <w:szCs w:val="24"/>
        </w:rPr>
      </w:pPr>
      <w:commentRangeStart w:id="1509"/>
      <w:r w:rsidRPr="00785C54">
        <w:rPr>
          <w:szCs w:val="24"/>
        </w:rPr>
        <w:t>Figure 27</w:t>
      </w:r>
      <w:commentRangeEnd w:id="1509"/>
      <w:r w:rsidR="00047CD7">
        <w:rPr>
          <w:rStyle w:val="CommentReference"/>
          <w:rFonts w:eastAsia="MS Mincho"/>
          <w:b w:val="0"/>
          <w:lang w:eastAsia="ja-JP"/>
        </w:rPr>
        <w:commentReference w:id="1509"/>
      </w:r>
      <w:r w:rsidRPr="00785C54">
        <w:rPr>
          <w:szCs w:val="24"/>
        </w:rPr>
        <w:t xml:space="preserve"> — Context diagram for Abstract Sample </w:t>
      </w:r>
      <w:del w:id="1510" w:author="Katharina Schleidt" w:date="2022-08-13T16:41:00Z">
        <w:r w:rsidRPr="00785C54" w:rsidDel="00022C0A">
          <w:rPr>
            <w:szCs w:val="24"/>
          </w:rPr>
          <w:delText xml:space="preserve">core </w:delText>
        </w:r>
      </w:del>
      <w:ins w:id="1511"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AbstractSamplingProcedure</w:t>
      </w:r>
      <w:proofErr w:type="spellEnd"/>
    </w:p>
    <w:p w14:paraId="241F3746"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AbstractPreparationProcedure</w:t>
      </w:r>
      <w:proofErr w:type="spellEnd"/>
    </w:p>
    <w:p w14:paraId="5C9846E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AbstractPreparationProcedure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2109F83E"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512" w:author="Katharina Schleidt" w:date="2022-08-13T16:41:00Z">
              <w:r w:rsidRPr="00785C54" w:rsidDel="00022C0A">
                <w:rPr>
                  <w:szCs w:val="24"/>
                </w:rPr>
                <w:delText xml:space="preserve">core </w:delText>
              </w:r>
            </w:del>
            <w:ins w:id="1513"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AbstractPreparationProcedure</w:t>
            </w:r>
            <w:proofErr w:type="spellEnd"/>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5F46F1D" w14:textId="3DC35925" w:rsidR="0008652C" w:rsidRPr="00785C54" w:rsidRDefault="00115763" w:rsidP="00785C54">
      <w:pPr>
        <w:pStyle w:val="BodyText"/>
      </w:pPr>
      <w:proofErr w:type="spellStart"/>
      <w:ins w:id="1514" w:author="Katharina Schleidt" w:date="2022-08-13T18:00:00Z">
        <w:r w:rsidRPr="00115763">
          <w:t>AbstractPreparationProcedure</w:t>
        </w:r>
        <w:proofErr w:type="spellEnd"/>
        <w:r w:rsidRPr="00115763">
          <w:t xml:space="preserve"> and </w:t>
        </w:r>
        <w:proofErr w:type="spellStart"/>
        <w:r w:rsidRPr="00115763">
          <w:t>AbstractPreparationStep</w:t>
        </w:r>
        <w:proofErr w:type="spellEnd"/>
        <w:r w:rsidRPr="00115763">
          <w:t xml:space="preserve"> from the Abstract Sample Core </w:t>
        </w:r>
        <w:r>
          <w:t>are</w:t>
        </w:r>
        <w:r w:rsidRPr="00115763">
          <w:t xml:space="preserve"> described as a class diagram in Figure 2</w:t>
        </w:r>
        <w:r>
          <w:t>8</w:t>
        </w:r>
        <w:r w:rsidRPr="00115763">
          <w:t>. The schema is fully described in 12.</w:t>
        </w:r>
        <w:r>
          <w:t>6</w:t>
        </w:r>
        <w:r w:rsidRPr="00115763">
          <w:t>.</w:t>
        </w:r>
      </w:ins>
      <w:r w:rsidR="0008652C" w:rsidRPr="00785C54">
        <w:t> </w:t>
      </w:r>
    </w:p>
    <w:p w14:paraId="4FA47382" w14:textId="1A85EDE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1F044262" wp14:editId="7071EB4B">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p>
    <w:p w14:paraId="72F02D85" w14:textId="07E72D03" w:rsidR="005B5EAD" w:rsidRPr="00785C54" w:rsidRDefault="005B5EAD" w:rsidP="00785C54">
      <w:pPr>
        <w:pStyle w:val="Figuretitle"/>
        <w:autoSpaceDE w:val="0"/>
        <w:autoSpaceDN w:val="0"/>
        <w:adjustRightInd w:val="0"/>
        <w:outlineLvl w:val="0"/>
        <w:rPr>
          <w:szCs w:val="24"/>
        </w:rPr>
      </w:pPr>
      <w:commentRangeStart w:id="1515"/>
      <w:r w:rsidRPr="00785C54">
        <w:rPr>
          <w:szCs w:val="24"/>
        </w:rPr>
        <w:t xml:space="preserve">Figure 28 </w:t>
      </w:r>
      <w:commentRangeEnd w:id="1515"/>
      <w:r w:rsidR="00047CD7">
        <w:rPr>
          <w:rStyle w:val="CommentReference"/>
          <w:rFonts w:eastAsia="MS Mincho"/>
          <w:b w:val="0"/>
          <w:lang w:eastAsia="ja-JP"/>
        </w:rPr>
        <w:commentReference w:id="1515"/>
      </w:r>
      <w:r w:rsidRPr="00785C54">
        <w:rPr>
          <w:szCs w:val="24"/>
        </w:rPr>
        <w:t xml:space="preserve">— Context diagram for Abstract Sample </w:t>
      </w:r>
      <w:del w:id="1516" w:author="Katharina Schleidt" w:date="2022-08-13T16:41:00Z">
        <w:r w:rsidRPr="00785C54" w:rsidDel="00022C0A">
          <w:rPr>
            <w:szCs w:val="24"/>
          </w:rPr>
          <w:delText xml:space="preserve">core </w:delText>
        </w:r>
      </w:del>
      <w:ins w:id="1517" w:author="Katharina Schleidt" w:date="2022-08-13T16:41:00Z">
        <w:r w:rsidR="00022C0A">
          <w:rPr>
            <w:szCs w:val="24"/>
          </w:rPr>
          <w:t>C</w:t>
        </w:r>
        <w:r w:rsidR="00022C0A" w:rsidRPr="00785C54">
          <w:rPr>
            <w:szCs w:val="24"/>
          </w:rPr>
          <w:t xml:space="preserve">ore </w:t>
        </w:r>
      </w:ins>
      <w:r w:rsidRPr="00785C54">
        <w:rPr>
          <w:szCs w:val="24"/>
        </w:rPr>
        <w:t>—</w:t>
      </w:r>
      <w:proofErr w:type="spellStart"/>
      <w:r w:rsidRPr="00785C54">
        <w:rPr>
          <w:szCs w:val="24"/>
        </w:rPr>
        <w:t>AbstractPreparationProcedure</w:t>
      </w:r>
      <w:proofErr w:type="spellEnd"/>
      <w:r w:rsidRPr="00785C54">
        <w:rPr>
          <w:szCs w:val="24"/>
        </w:rPr>
        <w:t xml:space="preserve"> and </w:t>
      </w:r>
      <w:proofErr w:type="spellStart"/>
      <w:r w:rsidRPr="00785C54">
        <w:rPr>
          <w:szCs w:val="24"/>
        </w:rPr>
        <w:t>AbstractPreparationStep</w:t>
      </w:r>
      <w:proofErr w:type="spellEnd"/>
    </w:p>
    <w:p w14:paraId="030F4BB8"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AbstractPreparationStep</w:t>
      </w:r>
      <w:proofErr w:type="spellEnd"/>
    </w:p>
    <w:p w14:paraId="7CD883D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AbstractPreparationStep</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790353CE"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518" w:author="Katharina Schleidt" w:date="2022-08-13T16:41:00Z">
              <w:r w:rsidRPr="00785C54" w:rsidDel="00022C0A">
                <w:rPr>
                  <w:szCs w:val="24"/>
                </w:rPr>
                <w:delText xml:space="preserve">core </w:delText>
              </w:r>
            </w:del>
            <w:ins w:id="1519"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AbstractPreparationStep</w:t>
            </w:r>
            <w:proofErr w:type="spellEnd"/>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/description-</w:t>
            </w:r>
            <w:proofErr w:type="spellStart"/>
            <w:r w:rsidRPr="00785C54">
              <w:rPr>
                <w:szCs w:val="24"/>
              </w:rPr>
              <w:t>sem</w:t>
            </w:r>
            <w:proofErr w:type="spellEnd"/>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/time-</w:t>
            </w:r>
            <w:proofErr w:type="spellStart"/>
            <w:r w:rsidRPr="00785C54">
              <w:rPr>
                <w:szCs w:val="24"/>
              </w:rPr>
              <w:t>sem</w:t>
            </w:r>
            <w:proofErr w:type="spellEnd"/>
          </w:p>
        </w:tc>
      </w:tr>
      <w:tr w:rsidR="005B5EAD" w:rsidRPr="00785C54"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0C3A9300" w14:textId="1959DF1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description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/description-</w:t>
            </w:r>
            <w:proofErr w:type="spellStart"/>
            <w:r w:rsidRPr="00785C54">
              <w:rPr>
                <w:szCs w:val="24"/>
              </w:rPr>
              <w:t>sem</w:t>
            </w:r>
            <w:proofErr w:type="spellEnd"/>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proofErr w:type="spellStart"/>
            <w:r w:rsidRPr="00785C54">
              <w:rPr>
                <w:b/>
                <w:szCs w:val="24"/>
              </w:rPr>
              <w:t>preparationStep</w:t>
            </w:r>
            <w:proofErr w:type="spellEnd"/>
            <w:r w:rsidRPr="00785C54">
              <w:rPr>
                <w:szCs w:val="24"/>
              </w:rPr>
              <w:t>.</w:t>
            </w:r>
          </w:p>
          <w:p w14:paraId="664F580B" w14:textId="7C01ECA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proofErr w:type="spellStart"/>
            <w:r w:rsidRPr="00785C54">
              <w:rPr>
                <w:b/>
                <w:szCs w:val="24"/>
              </w:rPr>
              <w:t>preparationStep</w:t>
            </w:r>
            <w:proofErr w:type="spellEnd"/>
            <w:r w:rsidRPr="00785C54">
              <w:rPr>
                <w:szCs w:val="24"/>
              </w:rPr>
              <w:t xml:space="preserve"> is provided, the attribute </w:t>
            </w:r>
            <w:proofErr w:type="spellStart"/>
            <w:proofErr w:type="gramStart"/>
            <w:r w:rsidRPr="00785C54">
              <w:rPr>
                <w:b/>
                <w:szCs w:val="24"/>
              </w:rPr>
              <w:t>description:CharacterString</w:t>
            </w:r>
            <w:proofErr w:type="spellEnd"/>
            <w:proofErr w:type="gramEnd"/>
            <w:r w:rsidRPr="00785C54">
              <w:rPr>
                <w:szCs w:val="24"/>
              </w:rPr>
              <w:t xml:space="preserve"> </w:t>
            </w:r>
            <w:del w:id="1520" w:author="Katharina Schleidt" w:date="2022-08-10T19:14:00Z">
              <w:r w:rsidRPr="00785C54" w:rsidDel="002F2035">
                <w:rPr>
                  <w:szCs w:val="24"/>
                </w:rPr>
                <w:delText>SHALL</w:delText>
              </w:r>
            </w:del>
            <w:ins w:id="1521" w:author="Katharina Schleidt" w:date="2022-08-10T19:14:00Z">
              <w:r w:rsidR="002F2035">
                <w:rPr>
                  <w:szCs w:val="24"/>
                </w:rPr>
                <w:t>shall</w:t>
              </w:r>
            </w:ins>
            <w:r w:rsidRPr="00785C54">
              <w:rPr>
                <w:szCs w:val="24"/>
              </w:rPr>
              <w:t xml:space="preserve"> be used.</w:t>
            </w:r>
          </w:p>
        </w:tc>
      </w:tr>
    </w:tbl>
    <w:p w14:paraId="0900AF4D" w14:textId="32223AA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time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/time-</w:t>
            </w:r>
            <w:proofErr w:type="spellStart"/>
            <w:r w:rsidRPr="00785C54">
              <w:rPr>
                <w:szCs w:val="24"/>
              </w:rPr>
              <w:t>sem</w:t>
            </w:r>
            <w:proofErr w:type="spellEnd"/>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proofErr w:type="spellStart"/>
            <w:r w:rsidRPr="00785C54">
              <w:rPr>
                <w:b/>
                <w:szCs w:val="24"/>
              </w:rPr>
              <w:t>preparationStep</w:t>
            </w:r>
            <w:proofErr w:type="spellEnd"/>
            <w:r w:rsidRPr="00785C54">
              <w:rPr>
                <w:szCs w:val="24"/>
              </w:rPr>
              <w:t>.</w:t>
            </w:r>
          </w:p>
          <w:p w14:paraId="332D7483" w14:textId="72111AE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proofErr w:type="spellStart"/>
            <w:r w:rsidRPr="00785C54">
              <w:rPr>
                <w:b/>
                <w:szCs w:val="24"/>
              </w:rPr>
              <w:t>preparationStep</w:t>
            </w:r>
            <w:proofErr w:type="spellEnd"/>
            <w:r w:rsidRPr="00785C54">
              <w:rPr>
                <w:szCs w:val="24"/>
              </w:rPr>
              <w:t xml:space="preserve"> of the </w:t>
            </w:r>
            <w:r w:rsidRPr="00785C54">
              <w:rPr>
                <w:b/>
                <w:szCs w:val="24"/>
              </w:rPr>
              <w:t>Sampling</w:t>
            </w:r>
            <w:r w:rsidRPr="00785C54">
              <w:rPr>
                <w:szCs w:val="24"/>
              </w:rPr>
              <w:t xml:space="preserve"> is provided, the attribute </w:t>
            </w:r>
            <w:proofErr w:type="spellStart"/>
            <w:r w:rsidRPr="00785C54">
              <w:rPr>
                <w:b/>
                <w:szCs w:val="24"/>
              </w:rPr>
              <w:t>time:TM_Object</w:t>
            </w:r>
            <w:proofErr w:type="spellEnd"/>
            <w:r w:rsidRPr="00785C54">
              <w:rPr>
                <w:szCs w:val="24"/>
              </w:rPr>
              <w:t xml:space="preserve"> </w:t>
            </w:r>
            <w:del w:id="1522" w:author="Katharina Schleidt" w:date="2022-08-10T19:14:00Z">
              <w:r w:rsidRPr="00785C54" w:rsidDel="002F2035">
                <w:rPr>
                  <w:szCs w:val="24"/>
                </w:rPr>
                <w:delText>SHALL</w:delText>
              </w:r>
            </w:del>
            <w:ins w:id="1523" w:author="Katharina Schleidt" w:date="2022-08-10T19:14:00Z">
              <w:r w:rsidR="002F2035">
                <w:rPr>
                  <w:szCs w:val="24"/>
                </w:rPr>
                <w:t>shall</w:t>
              </w:r>
            </w:ins>
            <w:r w:rsidRPr="00785C54">
              <w:rPr>
                <w:szCs w:val="24"/>
              </w:rPr>
              <w:t xml:space="preserve"> be used.</w:t>
            </w:r>
          </w:p>
        </w:tc>
      </w:tr>
    </w:tbl>
    <w:p w14:paraId="38478609" w14:textId="036B7FAF"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2AEDE36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AbstractSampleType</w:t>
      </w:r>
      <w:proofErr w:type="spellEnd"/>
    </w:p>
    <w:p w14:paraId="033ADCD7" w14:textId="3D566CE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AbstractSampleType</w:t>
      </w:r>
      <w:proofErr w:type="spellEnd"/>
      <w:r w:rsidRPr="00785C54">
        <w:rPr>
          <w:szCs w:val="24"/>
        </w:rPr>
        <w:t xml:space="preserve"> can be specialized as required </w:t>
      </w:r>
      <w:commentRangeStart w:id="1524"/>
      <w:r w:rsidRPr="00785C54">
        <w:rPr>
          <w:szCs w:val="24"/>
        </w:rPr>
        <w:t xml:space="preserve">to </w:t>
      </w:r>
      <w:ins w:id="1525" w:author="Katharina Schleidt" w:date="2022-08-12T19:25:00Z">
        <w:r w:rsidR="00683AA9" w:rsidRPr="00683AA9">
          <w:rPr>
            <w:szCs w:val="24"/>
          </w:rPr>
          <w:t>more precisely define the</w:t>
        </w:r>
        <w:r w:rsidR="00683AA9" w:rsidRPr="00683AA9" w:rsidDel="00683AA9">
          <w:rPr>
            <w:szCs w:val="24"/>
          </w:rPr>
          <w:t xml:space="preserve"> </w:t>
        </w:r>
      </w:ins>
      <w:del w:id="1526" w:author="Katharina Schleidt" w:date="2022-08-12T19:25:00Z">
        <w:r w:rsidRPr="00785C54" w:rsidDel="00683AA9">
          <w:rPr>
            <w:szCs w:val="24"/>
          </w:rPr>
          <w:delText>firm up</w:delText>
        </w:r>
        <w:commentRangeEnd w:id="1524"/>
        <w:r w:rsidR="00047CD7" w:rsidDel="00683AA9">
          <w:rPr>
            <w:rStyle w:val="CommentReference"/>
            <w:rFonts w:eastAsia="MS Mincho"/>
            <w:lang w:eastAsia="ja-JP"/>
          </w:rPr>
          <w:commentReference w:id="1524"/>
        </w:r>
        <w:r w:rsidRPr="00785C54" w:rsidDel="00683AA9">
          <w:rPr>
            <w:szCs w:val="24"/>
          </w:rPr>
          <w:delText xml:space="preserve"> </w:delText>
        </w:r>
      </w:del>
      <w:r w:rsidRPr="00785C54">
        <w:rPr>
          <w:szCs w:val="24"/>
        </w:rPr>
        <w:t>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AbstractSampleType</w:t>
            </w:r>
            <w:proofErr w:type="spellEnd"/>
            <w:r w:rsidRPr="00785C54">
              <w:rPr>
                <w:szCs w:val="24"/>
              </w:rPr>
              <w:t>/</w:t>
            </w:r>
            <w:proofErr w:type="spellStart"/>
            <w:r w:rsidRPr="00785C54">
              <w:rPr>
                <w:szCs w:val="24"/>
              </w:rPr>
              <w:t>AbstractSampleType-sem</w:t>
            </w:r>
            <w:proofErr w:type="spellEnd"/>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Samples</w:t>
            </w:r>
            <w:r w:rsidRPr="00785C54">
              <w:rPr>
                <w:szCs w:val="24"/>
              </w:rPr>
              <w:t>.</w:t>
            </w:r>
          </w:p>
          <w:p w14:paraId="7FAB2403" w14:textId="29766E8B"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w:t>
            </w:r>
            <w:del w:id="1527" w:author="Katharina Schleidt" w:date="2022-08-10T19:14:00Z">
              <w:r w:rsidRPr="00785C54" w:rsidDel="002F2035">
                <w:rPr>
                  <w:szCs w:val="24"/>
                </w:rPr>
                <w:delText>SHALL</w:delText>
              </w:r>
            </w:del>
            <w:ins w:id="1528" w:author="Katharina Schleidt" w:date="2022-08-10T19:14:00Z">
              <w:r w:rsidR="002F2035">
                <w:rPr>
                  <w:szCs w:val="24"/>
                </w:rPr>
                <w:t>shall</w:t>
              </w:r>
            </w:ins>
            <w:r w:rsidRPr="00785C54">
              <w:rPr>
                <w:szCs w:val="24"/>
              </w:rPr>
              <w:t xml:space="preserve"> be created for the application.</w:t>
            </w:r>
          </w:p>
        </w:tc>
      </w:tr>
    </w:tbl>
    <w:p w14:paraId="1C34637D" w14:textId="071D1B9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AbstractSamplerType</w:t>
      </w:r>
      <w:proofErr w:type="spellEnd"/>
    </w:p>
    <w:p w14:paraId="20D96C2F" w14:textId="0AFE2724"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AbstractSamplerType</w:t>
      </w:r>
      <w:proofErr w:type="spellEnd"/>
      <w:r w:rsidRPr="00785C54">
        <w:rPr>
          <w:szCs w:val="24"/>
        </w:rPr>
        <w:t xml:space="preserve"> can be specialized as required </w:t>
      </w:r>
      <w:commentRangeStart w:id="1529"/>
      <w:r w:rsidRPr="00785C54">
        <w:rPr>
          <w:szCs w:val="24"/>
        </w:rPr>
        <w:t xml:space="preserve">to </w:t>
      </w:r>
      <w:ins w:id="1530" w:author="Katharina Schleidt" w:date="2022-08-12T19:26:00Z">
        <w:r w:rsidR="00683AA9" w:rsidRPr="00683AA9">
          <w:rPr>
            <w:szCs w:val="24"/>
          </w:rPr>
          <w:t>more precisely define the</w:t>
        </w:r>
        <w:r w:rsidR="00683AA9" w:rsidRPr="00683AA9" w:rsidDel="00683AA9">
          <w:rPr>
            <w:szCs w:val="24"/>
          </w:rPr>
          <w:t xml:space="preserve"> </w:t>
        </w:r>
      </w:ins>
      <w:del w:id="1531" w:author="Katharina Schleidt" w:date="2022-08-12T19:26:00Z">
        <w:r w:rsidRPr="00785C54" w:rsidDel="00683AA9">
          <w:rPr>
            <w:szCs w:val="24"/>
          </w:rPr>
          <w:delText>firm up</w:delText>
        </w:r>
        <w:commentRangeEnd w:id="1529"/>
        <w:r w:rsidR="00047CD7" w:rsidDel="00683AA9">
          <w:rPr>
            <w:rStyle w:val="CommentReference"/>
            <w:rFonts w:eastAsia="MS Mincho"/>
            <w:lang w:eastAsia="ja-JP"/>
          </w:rPr>
          <w:commentReference w:id="1529"/>
        </w:r>
        <w:r w:rsidRPr="00785C54" w:rsidDel="00683AA9">
          <w:rPr>
            <w:szCs w:val="24"/>
          </w:rPr>
          <w:delText xml:space="preserve"> </w:delText>
        </w:r>
      </w:del>
      <w:r w:rsidRPr="00785C54">
        <w:rPr>
          <w:szCs w:val="24"/>
        </w:rPr>
        <w:t>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AbstractSamplerType</w:t>
            </w:r>
            <w:proofErr w:type="spellEnd"/>
            <w:r w:rsidRPr="00785C54">
              <w:rPr>
                <w:szCs w:val="24"/>
              </w:rPr>
              <w:t>/</w:t>
            </w:r>
            <w:proofErr w:type="spellStart"/>
            <w:r w:rsidRPr="00785C54">
              <w:rPr>
                <w:szCs w:val="24"/>
              </w:rPr>
              <w:t>AbstractSamplerType-sem</w:t>
            </w:r>
            <w:proofErr w:type="spellEnd"/>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Samplers</w:t>
            </w:r>
            <w:r w:rsidRPr="00785C54">
              <w:rPr>
                <w:szCs w:val="24"/>
              </w:rPr>
              <w:t>.</w:t>
            </w:r>
          </w:p>
          <w:p w14:paraId="1249F04D" w14:textId="61375E45"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 classification schemes are used in the implementing application schemas, a concrete realization </w:t>
            </w:r>
            <w:del w:id="1532" w:author="Katharina Schleidt" w:date="2022-08-10T19:14:00Z">
              <w:r w:rsidRPr="00785C54" w:rsidDel="002F2035">
                <w:rPr>
                  <w:szCs w:val="24"/>
                </w:rPr>
                <w:delText>SHALL</w:delText>
              </w:r>
            </w:del>
            <w:ins w:id="1533" w:author="Katharina Schleidt" w:date="2022-08-10T19:14:00Z">
              <w:r w:rsidR="002F2035">
                <w:rPr>
                  <w:szCs w:val="24"/>
                </w:rPr>
                <w:t>shall</w:t>
              </w:r>
            </w:ins>
            <w:r w:rsidRPr="00785C54">
              <w:rPr>
                <w:szCs w:val="24"/>
              </w:rPr>
              <w:t xml:space="preserve"> be created for the application.</w:t>
            </w:r>
          </w:p>
        </w:tc>
      </w:tr>
    </w:tbl>
    <w:p w14:paraId="736092CE" w14:textId="6B33BA43"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lastRenderedPageBreak/>
        <w:t>Basic Samples</w:t>
      </w:r>
    </w:p>
    <w:p w14:paraId="5AECE404"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4CF45EF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Basic Samples Package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SamplingProcedure</w:t>
            </w:r>
            <w:proofErr w:type="spellEnd"/>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PreparationProcedure</w:t>
            </w:r>
            <w:proofErr w:type="spellEnd"/>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PreparationStep</w:t>
            </w:r>
            <w:proofErr w:type="spellEnd"/>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w:t>
      </w:r>
    </w:p>
    <w:p w14:paraId="29131D4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22DF873F" w:rsidR="005B5EAD" w:rsidRPr="00785C54" w:rsidRDefault="005B5EAD" w:rsidP="00785C54">
            <w:pPr>
              <w:pStyle w:val="Tablebody"/>
              <w:autoSpaceDE w:val="0"/>
              <w:autoSpaceDN w:val="0"/>
              <w:adjustRightInd w:val="0"/>
              <w:jc w:val="both"/>
              <w:rPr>
                <w:szCs w:val="20"/>
              </w:rPr>
            </w:pPr>
            <w:r w:rsidRPr="00785C54">
              <w:rPr>
                <w:szCs w:val="24"/>
              </w:rPr>
              <w:t>Basic Samples -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bl>
    <w:p w14:paraId="0C170BBE" w14:textId="4A413D5A" w:rsidR="003D1A1E" w:rsidRPr="00785C54" w:rsidRDefault="00BB7007" w:rsidP="00785C54">
      <w:pPr>
        <w:pStyle w:val="BodyText"/>
      </w:pPr>
      <w:ins w:id="1534" w:author="Katharina Schleidt" w:date="2022-08-13T18:01:00Z">
        <w:r w:rsidRPr="00785C54">
          <w:rPr>
            <w:szCs w:val="24"/>
          </w:rPr>
          <w:t xml:space="preserve">Sample, </w:t>
        </w:r>
        <w:proofErr w:type="spellStart"/>
        <w:r w:rsidRPr="00785C54">
          <w:rPr>
            <w:szCs w:val="24"/>
          </w:rPr>
          <w:t>SpatialSample</w:t>
        </w:r>
        <w:proofErr w:type="spellEnd"/>
        <w:r w:rsidRPr="00785C54">
          <w:rPr>
            <w:szCs w:val="24"/>
          </w:rPr>
          <w:t xml:space="preserve">, </w:t>
        </w:r>
        <w:proofErr w:type="spellStart"/>
        <w:r w:rsidRPr="00785C54">
          <w:rPr>
            <w:szCs w:val="24"/>
          </w:rPr>
          <w:t>StatisticalSample</w:t>
        </w:r>
        <w:proofErr w:type="spellEnd"/>
        <w:r w:rsidRPr="00785C54">
          <w:rPr>
            <w:szCs w:val="24"/>
          </w:rPr>
          <w:t xml:space="preserve"> and </w:t>
        </w:r>
        <w:proofErr w:type="spellStart"/>
        <w:r w:rsidRPr="00785C54">
          <w:rPr>
            <w:szCs w:val="24"/>
          </w:rPr>
          <w:t>MaterialSample</w:t>
        </w:r>
        <w:proofErr w:type="spellEnd"/>
        <w:r w:rsidRPr="00BB7007">
          <w:t xml:space="preserve"> </w:t>
        </w:r>
      </w:ins>
      <w:ins w:id="1535" w:author="Katharina Schleidt" w:date="2022-08-13T18:00:00Z">
        <w:r w:rsidRPr="00BB7007">
          <w:t xml:space="preserve">from the Basic Samples </w:t>
        </w:r>
      </w:ins>
      <w:ins w:id="1536" w:author="Katharina Schleidt" w:date="2022-08-13T18:01:00Z">
        <w:r>
          <w:t>are</w:t>
        </w:r>
      </w:ins>
      <w:ins w:id="1537" w:author="Katharina Schleidt" w:date="2022-08-13T18:00:00Z">
        <w:r w:rsidRPr="00BB7007">
          <w:t xml:space="preserve"> described as a class diagram in Figure 2</w:t>
        </w:r>
      </w:ins>
      <w:ins w:id="1538" w:author="Katharina Schleidt" w:date="2022-08-13T18:01:00Z">
        <w:r>
          <w:t>9</w:t>
        </w:r>
      </w:ins>
      <w:ins w:id="1539" w:author="Katharina Schleidt" w:date="2022-08-13T18:00:00Z">
        <w:r w:rsidRPr="00BB7007">
          <w:t xml:space="preserve">. The schema is fully described in </w:t>
        </w:r>
      </w:ins>
      <w:ins w:id="1540" w:author="Katharina Schleidt" w:date="2022-08-13T18:01:00Z">
        <w:r>
          <w:t>13.2, 13.3, 13.4 and 13.5</w:t>
        </w:r>
      </w:ins>
      <w:ins w:id="1541" w:author="Katharina Schleidt" w:date="2022-08-13T18:00:00Z">
        <w:r w:rsidRPr="00BB7007">
          <w:t>.</w:t>
        </w:r>
      </w:ins>
      <w:r w:rsidR="003D1A1E" w:rsidRPr="00785C54">
        <w:t> </w:t>
      </w:r>
    </w:p>
    <w:p w14:paraId="694B2430" w14:textId="36FEB2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418208E" wp14:editId="0080816F">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p>
    <w:p w14:paraId="02B83862" w14:textId="77777777" w:rsidR="005B5EAD" w:rsidRPr="00785C54" w:rsidRDefault="005B5EAD" w:rsidP="00785C54">
      <w:pPr>
        <w:pStyle w:val="Figuretitle"/>
        <w:autoSpaceDE w:val="0"/>
        <w:autoSpaceDN w:val="0"/>
        <w:adjustRightInd w:val="0"/>
        <w:outlineLvl w:val="0"/>
        <w:rPr>
          <w:szCs w:val="24"/>
        </w:rPr>
      </w:pPr>
      <w:commentRangeStart w:id="1542"/>
      <w:r w:rsidRPr="00785C54">
        <w:rPr>
          <w:szCs w:val="24"/>
        </w:rPr>
        <w:t>Figure 29</w:t>
      </w:r>
      <w:commentRangeEnd w:id="1542"/>
      <w:r w:rsidR="00047CD7">
        <w:rPr>
          <w:rStyle w:val="CommentReference"/>
          <w:rFonts w:eastAsia="MS Mincho"/>
          <w:b w:val="0"/>
          <w:lang w:eastAsia="ja-JP"/>
        </w:rPr>
        <w:commentReference w:id="1542"/>
      </w:r>
      <w:r w:rsidRPr="00785C54">
        <w:rPr>
          <w:szCs w:val="24"/>
        </w:rPr>
        <w:t xml:space="preserve"> — Context diagram for Basic Samples — Sample, </w:t>
      </w:r>
      <w:proofErr w:type="spellStart"/>
      <w:r w:rsidRPr="00785C54">
        <w:rPr>
          <w:szCs w:val="24"/>
        </w:rPr>
        <w:t>SpatialSample</w:t>
      </w:r>
      <w:proofErr w:type="spellEnd"/>
      <w:r w:rsidRPr="00785C54">
        <w:rPr>
          <w:szCs w:val="24"/>
        </w:rPr>
        <w:t xml:space="preserve">, </w:t>
      </w:r>
      <w:proofErr w:type="spellStart"/>
      <w:r w:rsidRPr="00785C54">
        <w:rPr>
          <w:szCs w:val="24"/>
        </w:rPr>
        <w:t>StatisticalSample</w:t>
      </w:r>
      <w:proofErr w:type="spellEnd"/>
      <w:r w:rsidRPr="00785C54">
        <w:rPr>
          <w:szCs w:val="24"/>
        </w:rPr>
        <w:t xml:space="preserve"> and </w:t>
      </w:r>
      <w:proofErr w:type="spellStart"/>
      <w:r w:rsidRPr="00785C54">
        <w:rPr>
          <w:szCs w:val="24"/>
        </w:rPr>
        <w:t>MaterialSample</w:t>
      </w:r>
      <w:proofErr w:type="spellEnd"/>
    </w:p>
    <w:p w14:paraId="7057AD23"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SpatialSample</w:t>
      </w:r>
      <w:proofErr w:type="spellEnd"/>
    </w:p>
    <w:p w14:paraId="6E9A17F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SpatialSample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4459F3E4"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SpatialSample</w:t>
            </w:r>
            <w:proofErr w:type="spellEnd"/>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SpatialSample-sem</w:t>
            </w:r>
            <w:proofErr w:type="spellEnd"/>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/shape-</w:t>
            </w:r>
            <w:proofErr w:type="spellStart"/>
            <w:r w:rsidRPr="00785C54">
              <w:rPr>
                <w:szCs w:val="24"/>
              </w:rPr>
              <w:t>sem</w:t>
            </w:r>
            <w:proofErr w:type="spellEnd"/>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horizontalPositionalAccuracy-sem</w:t>
            </w:r>
            <w:proofErr w:type="spellEnd"/>
          </w:p>
        </w:tc>
      </w:tr>
      <w:tr w:rsidR="005B5EAD" w:rsidRPr="00785C54" w14:paraId="50E39812"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verticalPositionalAccuracy-sem</w:t>
            </w:r>
            <w:proofErr w:type="spellEnd"/>
          </w:p>
        </w:tc>
      </w:tr>
    </w:tbl>
    <w:p w14:paraId="5D96C71E" w14:textId="6433849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SpatialSample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SpatialSample-sem</w:t>
            </w:r>
            <w:proofErr w:type="spellEnd"/>
          </w:p>
        </w:tc>
        <w:tc>
          <w:tcPr>
            <w:tcW w:w="5245" w:type="dxa"/>
            <w:tcMar>
              <w:top w:w="100" w:type="dxa"/>
              <w:left w:w="100" w:type="dxa"/>
              <w:bottom w:w="100" w:type="dxa"/>
              <w:right w:w="100" w:type="dxa"/>
            </w:tcMar>
          </w:tcPr>
          <w:p w14:paraId="37763321" w14:textId="7301D3C5"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SpatialSample</w:t>
            </w:r>
            <w:proofErr w:type="spellEnd"/>
            <w:r w:rsidRPr="00785C54">
              <w:rPr>
                <w:szCs w:val="24"/>
              </w:rPr>
              <w:t xml:space="preserve"> </w:t>
            </w:r>
            <w:ins w:id="1543" w:author="Katharina Schleidt" w:date="2022-08-10T20:04:00Z">
              <w:r w:rsidR="00B36FFD" w:rsidRPr="00B36FFD">
                <w:rPr>
                  <w:szCs w:val="24"/>
                </w:rPr>
                <w:t xml:space="preserve">shall be defined as </w:t>
              </w:r>
            </w:ins>
            <w:del w:id="1544" w:author="Katharina Schleidt" w:date="2022-08-10T20:04:00Z">
              <w:r w:rsidRPr="00785C54" w:rsidDel="00B36FFD">
                <w:rPr>
                  <w:szCs w:val="24"/>
                </w:rPr>
                <w:delText xml:space="preserve">is </w:delText>
              </w:r>
            </w:del>
            <w:r w:rsidRPr="00785C54">
              <w:rPr>
                <w:szCs w:val="24"/>
              </w:rPr>
              <w:t xml:space="preserve">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w:t>
      </w:r>
      <w:proofErr w:type="spellStart"/>
      <w:r w:rsidRPr="00785C54">
        <w:rPr>
          <w:szCs w:val="24"/>
        </w:rPr>
        <w:t>SpatialSample</w:t>
      </w:r>
      <w:proofErr w:type="spellEnd"/>
      <w:r w:rsidRPr="00785C54">
        <w:rPr>
          <w:szCs w:val="24"/>
        </w:rPr>
        <w:t xml:space="preserve"> is used. Depending on accessibility and on the nature of the expected property variation, the </w:t>
      </w:r>
      <w:proofErr w:type="spellStart"/>
      <w:r w:rsidRPr="00785C54">
        <w:rPr>
          <w:szCs w:val="24"/>
        </w:rPr>
        <w:t>SpatialSample</w:t>
      </w:r>
      <w:proofErr w:type="spellEnd"/>
      <w:r w:rsidRPr="00785C54">
        <w:rPr>
          <w:szCs w:val="24"/>
        </w:rPr>
        <w:t xml:space="preserve"> </w:t>
      </w:r>
      <w:ins w:id="1545" w:author="REID-JAMOND Alison" w:date="2022-04-04T15:30:00Z">
        <w:r w:rsidR="00047CD7">
          <w:rPr>
            <w:szCs w:val="24"/>
          </w:rPr>
          <w:t>can</w:t>
        </w:r>
      </w:ins>
      <w:del w:id="1546"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1547" w:author="REID-JAMOND Alison" w:date="2022-04-04T15:30:00Z"/>
        </w:rPr>
        <w:pPrChange w:id="1548"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1549" w:author="REID-JAMOND Alison" w:date="2022-04-04T15:30:00Z">
        <w:r w:rsidR="00047CD7">
          <w:t xml:space="preserve"> 1</w:t>
        </w:r>
      </w:ins>
      <w:del w:id="1550" w:author="REID-JAMOND Alison" w:date="2022-04-04T15:30:00Z">
        <w:r w:rsidRPr="00785C54" w:rsidDel="00047CD7">
          <w:delText>S:</w:delText>
        </w:r>
        <w:r w:rsidR="00AB3AC6" w:rsidRPr="00785C54" w:rsidDel="00047CD7">
          <w:tab/>
          <w:delText> </w:delText>
        </w:r>
      </w:del>
    </w:p>
    <w:p w14:paraId="6B359095" w14:textId="6AB661F6" w:rsidR="005B5EAD" w:rsidRPr="00785C54" w:rsidRDefault="005B5EAD">
      <w:pPr>
        <w:pStyle w:val="Example"/>
        <w:pPrChange w:id="1551"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552" w:author="REID-JAMOND Alison" w:date="2022-04-04T15:30:00Z">
        <w:r w:rsidRPr="00785C54" w:rsidDel="00047CD7">
          <w:delText>a)</w:delText>
        </w:r>
      </w:del>
      <w:r w:rsidRPr="00785C54">
        <w:tab/>
      </w:r>
      <w:proofErr w:type="gramStart"/>
      <w:r w:rsidRPr="00785C54">
        <w:t>Typically</w:t>
      </w:r>
      <w:proofErr w:type="gramEnd"/>
      <w:r w:rsidRPr="00785C54">
        <w:t xml:space="preserve"> an Observation ‘site’ or 'station' connotes the </w:t>
      </w:r>
      <w:del w:id="1553" w:author="Katharina Schleidt" w:date="2022-08-13T16:44:00Z">
        <w:r w:rsidRPr="00785C54" w:rsidDel="00AA0D5F">
          <w:delText>'</w:delText>
        </w:r>
      </w:del>
      <w:r w:rsidRPr="00785C54">
        <w:t>world in the vicinity of the site (or station)</w:t>
      </w:r>
      <w:del w:id="1554" w:author="Katharina Schleidt" w:date="2022-08-13T16:44:00Z">
        <w:r w:rsidRPr="00785C54" w:rsidDel="00AA0D5F">
          <w:delText>'</w:delText>
        </w:r>
      </w:del>
      <w:r w:rsidRPr="00785C54">
        <w:t>,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1555"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556" w:author="REID-JAMOND Alison" w:date="2022-04-04T15:30:00Z">
        <w:r>
          <w:t>EXAMPLE 2</w:t>
        </w:r>
      </w:ins>
      <w:del w:id="1557" w:author="REID-JAMOND Alison" w:date="2022-04-04T15:30:00Z">
        <w:r w:rsidR="005B5EAD" w:rsidRPr="00785C54" w:rsidDel="00047CD7">
          <w:delText>b)</w:delText>
        </w:r>
      </w:del>
      <w:r w:rsidR="005B5EAD" w:rsidRPr="00785C54">
        <w:tab/>
        <w:t xml:space="preserve">Some common names for </w:t>
      </w:r>
      <w:proofErr w:type="spellStart"/>
      <w:r w:rsidR="005B5EAD" w:rsidRPr="00785C54">
        <w:t>SpatialSample</w:t>
      </w:r>
      <w:proofErr w:type="spellEnd"/>
      <w:r w:rsidR="005B5EAD" w:rsidRPr="00785C54">
        <w:t xml:space="preserve"> used in various application domains include Borehole, Flightline, Interval, Lidar Cloud, Map Horizon, Microscope Slide, Mine Level, Mine, Observation Well, Profile, Pulp, Quadrat, Scene, Section, </w:t>
      </w:r>
      <w:proofErr w:type="spellStart"/>
      <w:r w:rsidR="005B5EAD" w:rsidRPr="00785C54">
        <w:t>ShipsTrack</w:t>
      </w:r>
      <w:proofErr w:type="spellEnd"/>
      <w:r w:rsidR="005B5EAD" w:rsidRPr="00785C54">
        <w:t>, Spot, Station, Swath, Trajectory, Traverse, etc.</w:t>
      </w:r>
      <w:del w:id="1558" w:author="REID-JAMOND Alison" w:date="2022-04-04T15:30:00Z">
        <w:r w:rsidR="005B5EAD" w:rsidRPr="00785C54" w:rsidDel="00047CD7">
          <w:delText>.</w:delText>
        </w:r>
      </w:del>
    </w:p>
    <w:p w14:paraId="5B2A578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shape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/shape-</w:t>
            </w:r>
            <w:proofErr w:type="spellStart"/>
            <w:r w:rsidRPr="00785C54">
              <w:rPr>
                <w:szCs w:val="24"/>
              </w:rPr>
              <w:t>sem</w:t>
            </w:r>
            <w:proofErr w:type="spellEnd"/>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proofErr w:type="spellStart"/>
            <w:r w:rsidRPr="00785C54">
              <w:rPr>
                <w:b/>
                <w:szCs w:val="24"/>
              </w:rPr>
              <w:t>SpatialSample</w:t>
            </w:r>
            <w:proofErr w:type="spellEnd"/>
            <w:r w:rsidRPr="00785C54">
              <w:rPr>
                <w:szCs w:val="24"/>
              </w:rPr>
              <w:t>.</w:t>
            </w:r>
          </w:p>
          <w:p w14:paraId="29ABA450" w14:textId="29D1C0EF"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shape:Geometry</w:t>
            </w:r>
            <w:proofErr w:type="spellEnd"/>
            <w:proofErr w:type="gramEnd"/>
            <w:r w:rsidRPr="00785C54">
              <w:rPr>
                <w:szCs w:val="24"/>
              </w:rPr>
              <w:t xml:space="preserve"> </w:t>
            </w:r>
            <w:del w:id="1559" w:author="Katharina Schleidt" w:date="2022-08-10T19:14:00Z">
              <w:r w:rsidRPr="00785C54" w:rsidDel="002F2035">
                <w:rPr>
                  <w:szCs w:val="24"/>
                </w:rPr>
                <w:delText>SHALL</w:delText>
              </w:r>
            </w:del>
            <w:ins w:id="1560" w:author="Katharina Schleidt" w:date="2022-08-10T19:14:00Z">
              <w:r w:rsidR="002F2035">
                <w:rPr>
                  <w:szCs w:val="24"/>
                </w:rPr>
                <w:t>shall</w:t>
              </w:r>
            </w:ins>
            <w:r w:rsidRPr="00785C54">
              <w:rPr>
                <w:szCs w:val="24"/>
              </w:rPr>
              <w:t xml:space="preserve">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shape of the </w:t>
      </w:r>
      <w:proofErr w:type="spellStart"/>
      <w:r w:rsidRPr="00785C54">
        <w:rPr>
          <w:szCs w:val="24"/>
        </w:rPr>
        <w:t>SpatialSample</w:t>
      </w:r>
      <w:proofErr w:type="spellEnd"/>
      <w:r w:rsidRPr="00785C54">
        <w:rPr>
          <w:szCs w:val="24"/>
        </w:rPr>
        <w:t xml:space="preserve"> is the context for domain decomposition.</w:t>
      </w:r>
    </w:p>
    <w:p w14:paraId="0C304DCC" w14:textId="404B67C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Logs of different properties along a well or borehole </w:t>
      </w:r>
      <w:del w:id="1561" w:author="Katharina Schleidt" w:date="2022-08-13T16:11:00Z">
        <w:r w:rsidRPr="00785C54" w:rsidDel="009061F0">
          <w:rPr>
            <w:szCs w:val="24"/>
          </w:rPr>
          <w:delText>might</w:delText>
        </w:r>
      </w:del>
      <w:ins w:id="1562" w:author="Katharina Schleidt" w:date="2022-08-13T16:11:00Z">
        <w:r w:rsidR="009061F0">
          <w:rPr>
            <w:szCs w:val="24"/>
          </w:rPr>
          <w:t>can</w:t>
        </w:r>
      </w:ins>
      <w:r w:rsidRPr="00785C54">
        <w:rPr>
          <w:szCs w:val="24"/>
        </w:rPr>
        <w:t xml:space="preserve"> use different intervals, and sub-samples </w:t>
      </w:r>
      <w:del w:id="1563" w:author="Katharina Schleidt" w:date="2022-08-13T16:11:00Z">
        <w:r w:rsidRPr="00785C54" w:rsidDel="009061F0">
          <w:rPr>
            <w:szCs w:val="24"/>
          </w:rPr>
          <w:delText>might</w:delText>
        </w:r>
      </w:del>
      <w:ins w:id="1564" w:author="Katharina Schleidt" w:date="2022-08-13T16:11:00Z">
        <w:r w:rsidR="009061F0">
          <w:rPr>
            <w:szCs w:val="24"/>
          </w:rPr>
          <w:t>can</w:t>
        </w:r>
      </w:ins>
      <w:r w:rsidRPr="00785C54">
        <w:rPr>
          <w:szCs w:val="24"/>
        </w:rPr>
        <w:t xml:space="preserve">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Attribute </w:t>
      </w:r>
      <w:proofErr w:type="spellStart"/>
      <w:r w:rsidRPr="00785C54">
        <w:rPr>
          <w:rFonts w:eastAsia="Times New Roman"/>
          <w:szCs w:val="24"/>
        </w:rPr>
        <w:t>horizontalPositionalAccuracy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horizontalPositionalAccuracy-sem</w:t>
            </w:r>
            <w:proofErr w:type="spellEnd"/>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proofErr w:type="spellStart"/>
            <w:r w:rsidRPr="00785C54">
              <w:rPr>
                <w:b/>
                <w:szCs w:val="24"/>
              </w:rPr>
              <w:t>SpatialSample</w:t>
            </w:r>
            <w:proofErr w:type="spellEnd"/>
            <w:r w:rsidRPr="00785C54">
              <w:rPr>
                <w:szCs w:val="24"/>
              </w:rPr>
              <w:t>.</w:t>
            </w:r>
          </w:p>
          <w:p w14:paraId="41725CDF" w14:textId="7BB267EA"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horizontalPositionalAccuracy:Any</w:t>
            </w:r>
            <w:proofErr w:type="spellEnd"/>
            <w:proofErr w:type="gramEnd"/>
            <w:r w:rsidRPr="00785C54">
              <w:rPr>
                <w:szCs w:val="24"/>
              </w:rPr>
              <w:t xml:space="preserve"> </w:t>
            </w:r>
            <w:del w:id="1565" w:author="Katharina Schleidt" w:date="2022-08-10T19:14:00Z">
              <w:r w:rsidRPr="00785C54" w:rsidDel="002F2035">
                <w:rPr>
                  <w:szCs w:val="24"/>
                </w:rPr>
                <w:delText>SHALL</w:delText>
              </w:r>
            </w:del>
            <w:ins w:id="1566" w:author="Katharina Schleidt" w:date="2022-08-10T19:14:00Z">
              <w:r w:rsidR="002F2035">
                <w:rPr>
                  <w:szCs w:val="24"/>
                </w:rPr>
                <w:t>shall</w:t>
              </w:r>
            </w:ins>
            <w:r w:rsidRPr="00785C54">
              <w:rPr>
                <w:szCs w:val="24"/>
              </w:rPr>
              <w:t xml:space="preserve"> be used.</w:t>
            </w:r>
          </w:p>
        </w:tc>
      </w:tr>
    </w:tbl>
    <w:p w14:paraId="2E816090" w14:textId="1341F2C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verticalPositionalAccuracy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verticalPositionalAccuracy-sem</w:t>
            </w:r>
            <w:proofErr w:type="spellEnd"/>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proofErr w:type="spellStart"/>
            <w:r w:rsidRPr="00785C54">
              <w:rPr>
                <w:b/>
                <w:szCs w:val="24"/>
              </w:rPr>
              <w:t>SpatialSample</w:t>
            </w:r>
            <w:proofErr w:type="spellEnd"/>
            <w:r w:rsidRPr="00785C54">
              <w:rPr>
                <w:szCs w:val="24"/>
              </w:rPr>
              <w:t>.</w:t>
            </w:r>
          </w:p>
          <w:p w14:paraId="6ECCE965" w14:textId="0C71EE50"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verticalPositionalAccuracy:Any</w:t>
            </w:r>
            <w:proofErr w:type="spellEnd"/>
            <w:proofErr w:type="gramEnd"/>
            <w:r w:rsidRPr="00785C54">
              <w:rPr>
                <w:szCs w:val="24"/>
              </w:rPr>
              <w:t xml:space="preserve"> </w:t>
            </w:r>
            <w:del w:id="1567" w:author="Katharina Schleidt" w:date="2022-08-10T19:14:00Z">
              <w:r w:rsidRPr="00785C54" w:rsidDel="002F2035">
                <w:rPr>
                  <w:szCs w:val="24"/>
                </w:rPr>
                <w:delText>SHALL</w:delText>
              </w:r>
            </w:del>
            <w:ins w:id="1568" w:author="Katharina Schleidt" w:date="2022-08-10T19:14:00Z">
              <w:r w:rsidR="002F2035">
                <w:rPr>
                  <w:szCs w:val="24"/>
                </w:rPr>
                <w:t>shall</w:t>
              </w:r>
            </w:ins>
            <w:r w:rsidRPr="00785C54">
              <w:rPr>
                <w:szCs w:val="24"/>
              </w:rPr>
              <w:t xml:space="preserve"> be used.</w:t>
            </w:r>
          </w:p>
        </w:tc>
      </w:tr>
    </w:tbl>
    <w:p w14:paraId="0651AF90" w14:textId="707D931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MaterialSample</w:t>
      </w:r>
      <w:proofErr w:type="spellEnd"/>
    </w:p>
    <w:p w14:paraId="06C8DB5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MaterialSample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2A56DBA8"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MaterialSample</w:t>
            </w:r>
            <w:proofErr w:type="spellEnd"/>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MaterialSample-sem</w:t>
            </w:r>
            <w:proofErr w:type="spellEnd"/>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/size-</w:t>
            </w:r>
            <w:proofErr w:type="spellStart"/>
            <w:r w:rsidRPr="00785C54">
              <w:rPr>
                <w:szCs w:val="24"/>
              </w:rPr>
              <w:t>sem</w:t>
            </w:r>
            <w:proofErr w:type="spellEnd"/>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storageLocation-sem</w:t>
            </w:r>
            <w:proofErr w:type="spellEnd"/>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sourceLocation-sem</w:t>
            </w:r>
            <w:proofErr w:type="spellEnd"/>
          </w:p>
        </w:tc>
      </w:tr>
    </w:tbl>
    <w:p w14:paraId="130707D8" w14:textId="1D927C4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Feature type </w:t>
      </w:r>
      <w:proofErr w:type="spellStart"/>
      <w:r w:rsidRPr="00785C54">
        <w:rPr>
          <w:rFonts w:eastAsia="Times New Roman"/>
          <w:szCs w:val="24"/>
        </w:rPr>
        <w:t>MaterialSample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MaterialSample-sem</w:t>
            </w:r>
            <w:proofErr w:type="spellEnd"/>
          </w:p>
        </w:tc>
        <w:tc>
          <w:tcPr>
            <w:tcW w:w="5245" w:type="dxa"/>
            <w:tcMar>
              <w:top w:w="100" w:type="dxa"/>
              <w:left w:w="100" w:type="dxa"/>
              <w:bottom w:w="100" w:type="dxa"/>
              <w:right w:w="100" w:type="dxa"/>
            </w:tcMar>
          </w:tcPr>
          <w:p w14:paraId="52720A65" w14:textId="6D08287C"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MaterialSample</w:t>
            </w:r>
            <w:proofErr w:type="spellEnd"/>
            <w:r w:rsidRPr="00785C54">
              <w:rPr>
                <w:szCs w:val="24"/>
              </w:rPr>
              <w:t xml:space="preserve"> </w:t>
            </w:r>
            <w:ins w:id="1569" w:author="Katharina Schleidt" w:date="2022-08-10T20:04:00Z">
              <w:r w:rsidR="00B36FFD" w:rsidRPr="00B36FFD">
                <w:rPr>
                  <w:szCs w:val="24"/>
                </w:rPr>
                <w:t xml:space="preserve">shall be defined as </w:t>
              </w:r>
            </w:ins>
            <w:del w:id="1570" w:author="Katharina Schleidt" w:date="2022-08-10T20:04:00Z">
              <w:r w:rsidRPr="00785C54" w:rsidDel="00B36FFD">
                <w:rPr>
                  <w:szCs w:val="24"/>
                </w:rPr>
                <w:delText xml:space="preserve">is </w:delText>
              </w:r>
            </w:del>
            <w:r w:rsidRPr="00785C54">
              <w:rPr>
                <w:szCs w:val="24"/>
              </w:rPr>
              <w:t xml:space="preserve">a physical, tangible </w:t>
            </w:r>
            <w:r w:rsidRPr="00785C54">
              <w:rPr>
                <w:b/>
                <w:szCs w:val="24"/>
              </w:rPr>
              <w:t>Sample</w:t>
            </w:r>
            <w:r w:rsidRPr="00785C54">
              <w:rPr>
                <w:szCs w:val="24"/>
              </w:rPr>
              <w:t>.</w:t>
            </w:r>
          </w:p>
        </w:tc>
      </w:tr>
    </w:tbl>
    <w:p w14:paraId="3056C9F4" w14:textId="452FED5E"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r>
      <w:proofErr w:type="spellStart"/>
      <w:r w:rsidRPr="00785C54">
        <w:rPr>
          <w:szCs w:val="24"/>
        </w:rPr>
        <w:t>MaterialSamples</w:t>
      </w:r>
      <w:proofErr w:type="spellEnd"/>
      <w:r w:rsidRPr="00785C54">
        <w:rPr>
          <w:szCs w:val="24"/>
        </w:rPr>
        <w:t xml:space="preserve"> that are curated and preserved are sometimes known as 'specimens'.</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proofErr w:type="spellStart"/>
      <w:r w:rsidRPr="00785C54">
        <w:rPr>
          <w:szCs w:val="24"/>
        </w:rPr>
        <w:t>MaterialSamples</w:t>
      </w:r>
      <w:proofErr w:type="spellEnd"/>
      <w:r w:rsidRPr="00785C54">
        <w:rPr>
          <w:szCs w:val="24"/>
        </w:rPr>
        <w:t xml:space="preserve">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w:t>
      </w:r>
      <w:proofErr w:type="spellStart"/>
      <w:r w:rsidRPr="00785C54">
        <w:rPr>
          <w:szCs w:val="24"/>
        </w:rPr>
        <w:t>MaterialSample</w:t>
      </w:r>
      <w:proofErr w:type="spellEnd"/>
      <w:r w:rsidRPr="00785C54">
        <w:rPr>
          <w:szCs w:val="24"/>
        </w:rPr>
        <w:t xml:space="preserve"> is a physical Sample of a </w:t>
      </w:r>
      <w:proofErr w:type="spellStart"/>
      <w:r w:rsidRPr="00785C54">
        <w:rPr>
          <w:szCs w:val="24"/>
        </w:rPr>
        <w:t>FeatureOfInterest</w:t>
      </w:r>
      <w:proofErr w:type="spellEnd"/>
      <w:r w:rsidRPr="00785C54">
        <w:rPr>
          <w:szCs w:val="24"/>
        </w:rPr>
        <w:t xml:space="preserve">, obtained for Observation(s) normally carried out </w:t>
      </w:r>
      <w:r w:rsidRPr="00047CD7">
        <w:rPr>
          <w:i/>
          <w:szCs w:val="24"/>
          <w:rPrChange w:id="1571" w:author="REID-JAMOND Alison" w:date="2022-04-04T15:31:00Z">
            <w:rPr>
              <w:szCs w:val="24"/>
            </w:rPr>
          </w:rPrChange>
        </w:rPr>
        <w:t>ex</w:t>
      </w:r>
      <w:del w:id="1572" w:author="REID-JAMOND Alison" w:date="2022-04-04T15:31:00Z">
        <w:r w:rsidRPr="00047CD7" w:rsidDel="00047CD7">
          <w:rPr>
            <w:i/>
            <w:szCs w:val="24"/>
            <w:rPrChange w:id="1573" w:author="REID-JAMOND Alison" w:date="2022-04-04T15:31:00Z">
              <w:rPr>
                <w:szCs w:val="24"/>
              </w:rPr>
            </w:rPrChange>
          </w:rPr>
          <w:delText>-</w:delText>
        </w:r>
      </w:del>
      <w:ins w:id="1574" w:author="REID-JAMOND Alison" w:date="2022-04-04T15:31:00Z">
        <w:r w:rsidR="00047CD7" w:rsidRPr="00047CD7">
          <w:rPr>
            <w:i/>
            <w:szCs w:val="24"/>
            <w:rPrChange w:id="1575" w:author="REID-JAMOND Alison" w:date="2022-04-04T15:31:00Z">
              <w:rPr>
                <w:szCs w:val="24"/>
              </w:rPr>
            </w:rPrChange>
          </w:rPr>
          <w:t xml:space="preserve"> </w:t>
        </w:r>
      </w:ins>
      <w:r w:rsidRPr="00047CD7">
        <w:rPr>
          <w:i/>
          <w:szCs w:val="24"/>
          <w:rPrChange w:id="1576"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size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/size-</w:t>
            </w:r>
            <w:proofErr w:type="spellStart"/>
            <w:r w:rsidRPr="00785C54">
              <w:rPr>
                <w:szCs w:val="24"/>
              </w:rPr>
              <w:t>sem</w:t>
            </w:r>
            <w:proofErr w:type="spellEnd"/>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proofErr w:type="spellStart"/>
            <w:r w:rsidRPr="00785C54">
              <w:rPr>
                <w:b/>
                <w:szCs w:val="24"/>
              </w:rPr>
              <w:t>MaterialSample</w:t>
            </w:r>
            <w:proofErr w:type="spellEnd"/>
            <w:r w:rsidRPr="00785C54">
              <w:rPr>
                <w:szCs w:val="24"/>
              </w:rPr>
              <w:t>.</w:t>
            </w:r>
          </w:p>
          <w:p w14:paraId="483CA56A" w14:textId="207507CE"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size:PhysicalDimension</w:t>
            </w:r>
            <w:proofErr w:type="spellEnd"/>
            <w:proofErr w:type="gramEnd"/>
            <w:r w:rsidRPr="00785C54">
              <w:rPr>
                <w:szCs w:val="24"/>
              </w:rPr>
              <w:t xml:space="preserve"> </w:t>
            </w:r>
            <w:del w:id="1577" w:author="Katharina Schleidt" w:date="2022-08-10T19:14:00Z">
              <w:r w:rsidRPr="00785C54" w:rsidDel="002F2035">
                <w:rPr>
                  <w:szCs w:val="24"/>
                </w:rPr>
                <w:delText>SHALL</w:delText>
              </w:r>
            </w:del>
            <w:ins w:id="1578" w:author="Katharina Schleidt" w:date="2022-08-10T19:14:00Z">
              <w:r w:rsidR="002F2035">
                <w:rPr>
                  <w:szCs w:val="24"/>
                </w:rPr>
                <w:t>shall</w:t>
              </w:r>
            </w:ins>
            <w:r w:rsidRPr="00785C54">
              <w:rPr>
                <w:szCs w:val="24"/>
              </w:rPr>
              <w:t xml:space="preserve">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1579" w:author="REID-JAMOND Alison" w:date="2022-04-04T15:31:00Z">
        <w:r w:rsidRPr="00785C54" w:rsidDel="00047CD7">
          <w:rPr>
            <w:szCs w:val="24"/>
          </w:rPr>
          <w:delText xml:space="preserve">may </w:delText>
        </w:r>
      </w:del>
      <w:ins w:id="1580" w:author="REID-JAMOND Alison" w:date="2022-04-04T15:31:00Z">
        <w:r w:rsidR="00047CD7">
          <w:rPr>
            <w:szCs w:val="24"/>
          </w:rPr>
          <w:t>can</w:t>
        </w:r>
        <w:r w:rsidR="00047CD7" w:rsidRPr="00785C54">
          <w:rPr>
            <w:szCs w:val="24"/>
          </w:rPr>
          <w:t xml:space="preserve"> </w:t>
        </w:r>
      </w:ins>
      <w:r w:rsidRPr="00785C54">
        <w:rPr>
          <w:szCs w:val="24"/>
        </w:rPr>
        <w:t xml:space="preserve">be length, mass, volume, etc., as appropriate for the </w:t>
      </w:r>
      <w:proofErr w:type="spellStart"/>
      <w:r w:rsidRPr="00785C54">
        <w:rPr>
          <w:szCs w:val="24"/>
        </w:rPr>
        <w:t>MaterialSample</w:t>
      </w:r>
      <w:proofErr w:type="spellEnd"/>
      <w:r w:rsidRPr="00785C54">
        <w:rPr>
          <w:szCs w:val="24"/>
        </w:rPr>
        <w:t xml:space="preserve"> instance and its material type.</w:t>
      </w:r>
    </w:p>
    <w:p w14:paraId="440065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storageLocation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storageLocation-sem</w:t>
            </w:r>
            <w:proofErr w:type="spellEnd"/>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storageLocation</w:t>
            </w:r>
            <w:proofErr w:type="spellEnd"/>
            <w:r w:rsidRPr="00785C54">
              <w:rPr>
                <w:szCs w:val="24"/>
              </w:rPr>
              <w:t xml:space="preserve"> is the location of a </w:t>
            </w:r>
            <w:proofErr w:type="spellStart"/>
            <w:r w:rsidRPr="00785C54">
              <w:rPr>
                <w:b/>
                <w:szCs w:val="24"/>
              </w:rPr>
              <w:t>MaterialSample</w:t>
            </w:r>
            <w:proofErr w:type="spellEnd"/>
            <w:r w:rsidRPr="00785C54">
              <w:rPr>
                <w:szCs w:val="24"/>
              </w:rPr>
              <w:t>.</w:t>
            </w:r>
          </w:p>
          <w:p w14:paraId="23BEFE17" w14:textId="758C9DCF"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storageLocation:NamedLocation</w:t>
            </w:r>
            <w:proofErr w:type="spellEnd"/>
            <w:proofErr w:type="gramEnd"/>
            <w:r w:rsidRPr="00785C54">
              <w:rPr>
                <w:szCs w:val="24"/>
              </w:rPr>
              <w:t xml:space="preserve"> </w:t>
            </w:r>
            <w:del w:id="1581" w:author="Katharina Schleidt" w:date="2022-08-10T19:14:00Z">
              <w:r w:rsidRPr="00785C54" w:rsidDel="002F2035">
                <w:rPr>
                  <w:szCs w:val="24"/>
                </w:rPr>
                <w:delText>SHALL</w:delText>
              </w:r>
            </w:del>
            <w:ins w:id="1582" w:author="Katharina Schleidt" w:date="2022-08-10T19:14:00Z">
              <w:r w:rsidR="002F2035">
                <w:rPr>
                  <w:szCs w:val="24"/>
                </w:rPr>
                <w:t>shall</w:t>
              </w:r>
            </w:ins>
            <w:r w:rsidRPr="00785C54">
              <w:rPr>
                <w:szCs w:val="24"/>
              </w:rPr>
              <w:t xml:space="preserve">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w:t>
      </w:r>
      <w:proofErr w:type="spellStart"/>
      <w:r w:rsidRPr="00785C54">
        <w:rPr>
          <w:szCs w:val="24"/>
        </w:rPr>
        <w:t>storageLocation</w:t>
      </w:r>
      <w:proofErr w:type="spellEnd"/>
      <w:r w:rsidRPr="00785C54">
        <w:rPr>
          <w:szCs w:val="24"/>
        </w:rPr>
        <w:t xml:space="preserve"> </w:t>
      </w:r>
      <w:del w:id="1583" w:author="REID-JAMOND Alison" w:date="2022-04-04T15:31:00Z">
        <w:r w:rsidRPr="00785C54" w:rsidDel="00047CD7">
          <w:rPr>
            <w:szCs w:val="24"/>
          </w:rPr>
          <w:delText xml:space="preserve">may </w:delText>
        </w:r>
      </w:del>
      <w:ins w:id="1584"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sourceLocation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sourceLocation-sem</w:t>
            </w:r>
            <w:proofErr w:type="spellEnd"/>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sourceLocation</w:t>
            </w:r>
            <w:proofErr w:type="spellEnd"/>
            <w:r w:rsidRPr="00785C54">
              <w:rPr>
                <w:szCs w:val="24"/>
              </w:rPr>
              <w:t xml:space="preserve"> is the location from where the </w:t>
            </w:r>
            <w:proofErr w:type="spellStart"/>
            <w:r w:rsidRPr="00785C54">
              <w:rPr>
                <w:b/>
                <w:szCs w:val="24"/>
              </w:rPr>
              <w:t>MaterialSample</w:t>
            </w:r>
            <w:proofErr w:type="spellEnd"/>
            <w:r w:rsidRPr="00785C54">
              <w:rPr>
                <w:szCs w:val="24"/>
              </w:rPr>
              <w:t xml:space="preserve"> was obtained.</w:t>
            </w:r>
          </w:p>
          <w:p w14:paraId="50FF0279" w14:textId="45D5F2C7"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sourceLocation:Geometry</w:t>
            </w:r>
            <w:proofErr w:type="spellEnd"/>
            <w:proofErr w:type="gramEnd"/>
            <w:r w:rsidRPr="00785C54">
              <w:rPr>
                <w:szCs w:val="24"/>
              </w:rPr>
              <w:t xml:space="preserve"> </w:t>
            </w:r>
            <w:del w:id="1585" w:author="Katharina Schleidt" w:date="2022-08-10T19:14:00Z">
              <w:r w:rsidRPr="00785C54" w:rsidDel="002F2035">
                <w:rPr>
                  <w:szCs w:val="24"/>
                </w:rPr>
                <w:delText>SHALL</w:delText>
              </w:r>
            </w:del>
            <w:ins w:id="1586" w:author="Katharina Schleidt" w:date="2022-08-10T19:14:00Z">
              <w:r w:rsidR="002F2035">
                <w:rPr>
                  <w:szCs w:val="24"/>
                </w:rPr>
                <w:t>shall</w:t>
              </w:r>
            </w:ins>
            <w:r w:rsidRPr="00785C54">
              <w:rPr>
                <w:szCs w:val="24"/>
              </w:rPr>
              <w:t xml:space="preserve"> be used.</w:t>
            </w:r>
          </w:p>
        </w:tc>
      </w:tr>
    </w:tbl>
    <w:p w14:paraId="356DD509" w14:textId="6D8E0DFC" w:rsidR="005B5EAD" w:rsidRPr="00785C54" w:rsidDel="00047CD7" w:rsidRDefault="005B5EAD">
      <w:pPr>
        <w:pStyle w:val="Note"/>
        <w:rPr>
          <w:del w:id="1587" w:author="REID-JAMOND Alison" w:date="2022-04-04T15:31:00Z"/>
        </w:rPr>
        <w:pPrChange w:id="1588"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1589" w:author="REID-JAMOND Alison" w:date="2022-04-04T15:31:00Z">
        <w:r w:rsidR="00047CD7">
          <w:t xml:space="preserve"> 1</w:t>
        </w:r>
      </w:ins>
      <w:del w:id="1590"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1591"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592" w:author="REID-JAMOND Alison" w:date="2022-04-04T15:31:00Z">
        <w:r>
          <w:t xml:space="preserve">  </w:t>
        </w:r>
      </w:ins>
      <w:del w:id="1593" w:author="REID-JAMOND Alison" w:date="2022-04-04T15:31:00Z">
        <w:r w:rsidR="005B5EAD" w:rsidRPr="00785C54" w:rsidDel="00047CD7">
          <w:delText>1)</w:delText>
        </w:r>
        <w:r w:rsidR="005B5EAD" w:rsidRPr="00785C54" w:rsidDel="00047CD7">
          <w:tab/>
        </w:r>
      </w:del>
      <w:r w:rsidR="005B5EAD" w:rsidRPr="00785C54">
        <w:t xml:space="preserve">Where a </w:t>
      </w:r>
      <w:proofErr w:type="spellStart"/>
      <w:r w:rsidR="005B5EAD" w:rsidRPr="00785C54">
        <w:t>MaterialSample</w:t>
      </w:r>
      <w:proofErr w:type="spellEnd"/>
      <w:r w:rsidR="005B5EAD" w:rsidRPr="00785C54">
        <w:t xml:space="preserve"> has a </w:t>
      </w:r>
      <w:proofErr w:type="spellStart"/>
      <w:r w:rsidR="005B5EAD" w:rsidRPr="00785C54">
        <w:t>relatedSample</w:t>
      </w:r>
      <w:proofErr w:type="spellEnd"/>
      <w:r w:rsidR="005B5EAD" w:rsidRPr="00785C54">
        <w:t xml:space="preserve"> whose location provides an unambiguous location then this attribute is not required. However, if the specific sampling location within the </w:t>
      </w:r>
      <w:proofErr w:type="spellStart"/>
      <w:r w:rsidR="005B5EAD" w:rsidRPr="00785C54">
        <w:t>sampledFeature</w:t>
      </w:r>
      <w:proofErr w:type="spellEnd"/>
      <w:r w:rsidR="005B5EAD" w:rsidRPr="00785C54">
        <w:t xml:space="preserve"> is important, then the </w:t>
      </w:r>
      <w:proofErr w:type="spellStart"/>
      <w:r w:rsidR="005B5EAD" w:rsidRPr="00785C54">
        <w:t>sourceLocation</w:t>
      </w:r>
      <w:proofErr w:type="spellEnd"/>
      <w:r w:rsidR="005B5EAD" w:rsidRPr="00785C54">
        <w:t xml:space="preserve"> can be used to provide such location information.</w:t>
      </w:r>
    </w:p>
    <w:p w14:paraId="7D014218" w14:textId="46537495" w:rsidR="005B5EAD" w:rsidRPr="00785C54" w:rsidRDefault="005B5EAD">
      <w:pPr>
        <w:pStyle w:val="Note"/>
        <w:pPrChange w:id="1594"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595" w:author="REID-JAMOND Alison" w:date="2022-04-04T15:31:00Z">
        <w:r w:rsidRPr="00785C54" w:rsidDel="00047CD7">
          <w:delText>2)</w:delText>
        </w:r>
        <w:r w:rsidRPr="00785C54" w:rsidDel="00047CD7">
          <w:tab/>
        </w:r>
      </w:del>
      <w:ins w:id="1596" w:author="REID-JAMOND Alison" w:date="2022-04-04T15:31:00Z">
        <w:r w:rsidR="00047CD7">
          <w:t>NOTE 2</w:t>
        </w:r>
      </w:ins>
      <w:del w:id="1597" w:author="REID-JAMOND Alison" w:date="2022-04-04T15:31:00Z">
        <w:r w:rsidRPr="00785C54" w:rsidDel="00047CD7">
          <w:delText>T</w:delText>
        </w:r>
      </w:del>
      <w:ins w:id="1598" w:author="REID-JAMOND Alison" w:date="2022-04-04T15:31:00Z">
        <w:r w:rsidR="00047CD7">
          <w:tab/>
          <w:t>T</w:t>
        </w:r>
      </w:ins>
      <w:r w:rsidRPr="00785C54">
        <w:t xml:space="preserve">he attribute </w:t>
      </w:r>
      <w:proofErr w:type="spellStart"/>
      <w:r w:rsidRPr="00785C54">
        <w:t>sourceLocation</w:t>
      </w:r>
      <w:proofErr w:type="spellEnd"/>
      <w:r w:rsidRPr="00785C54">
        <w:t xml:space="preserve"> of the </w:t>
      </w:r>
      <w:proofErr w:type="spellStart"/>
      <w:r w:rsidRPr="00785C54">
        <w:t>MaterialSample</w:t>
      </w:r>
      <w:proofErr w:type="spellEnd"/>
      <w:r w:rsidRPr="00785C54">
        <w:t xml:space="preserve"> </w:t>
      </w:r>
      <w:del w:id="1599" w:author="REID-JAMOND Alison" w:date="2022-04-04T15:32:00Z">
        <w:r w:rsidRPr="00785C54" w:rsidDel="00047CD7">
          <w:delText>may not be necessary</w:delText>
        </w:r>
      </w:del>
      <w:ins w:id="1600" w:author="REID-JAMOND Alison" w:date="2022-04-04T15:32:00Z">
        <w:r w:rsidR="00047CD7">
          <w:t>can be unnecessary</w:t>
        </w:r>
      </w:ins>
      <w:r w:rsidRPr="00785C54">
        <w:t xml:space="preserve"> in the case the related Sampling act </w:t>
      </w:r>
      <w:proofErr w:type="spellStart"/>
      <w:r w:rsidRPr="00785C54">
        <w:t>samplingLocation</w:t>
      </w:r>
      <w:proofErr w:type="spellEnd"/>
      <w:r w:rsidRPr="00785C54">
        <w:t xml:space="preserve"> attribute is </w:t>
      </w:r>
      <w:proofErr w:type="spellStart"/>
      <w:r w:rsidRPr="00785C54">
        <w:t>providedStatisticalSample</w:t>
      </w:r>
      <w:proofErr w:type="spellEnd"/>
      <w:r w:rsidRPr="00785C54">
        <w:t>.</w:t>
      </w:r>
    </w:p>
    <w:p w14:paraId="34518B0E"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StatisticalSample</w:t>
      </w:r>
      <w:proofErr w:type="spellEnd"/>
    </w:p>
    <w:p w14:paraId="3750672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StatisticalSample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38B9291E"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StatisticalSample</w:t>
            </w:r>
            <w:proofErr w:type="spellEnd"/>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w:t>
            </w:r>
            <w:proofErr w:type="spellStart"/>
            <w:r w:rsidRPr="00785C54">
              <w:rPr>
                <w:szCs w:val="24"/>
              </w:rPr>
              <w:t>StatisticalSample-sem</w:t>
            </w:r>
            <w:proofErr w:type="spellEnd"/>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/classification-</w:t>
            </w:r>
            <w:proofErr w:type="spellStart"/>
            <w:r w:rsidRPr="00785C54">
              <w:rPr>
                <w:szCs w:val="24"/>
              </w:rPr>
              <w:t>sem</w:t>
            </w:r>
            <w:proofErr w:type="spellEnd"/>
          </w:p>
        </w:tc>
      </w:tr>
    </w:tbl>
    <w:p w14:paraId="1DFA33F0" w14:textId="6960FE4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StatisticalSample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w:t>
            </w:r>
            <w:proofErr w:type="spellStart"/>
            <w:r w:rsidRPr="00785C54">
              <w:rPr>
                <w:szCs w:val="24"/>
              </w:rPr>
              <w:t>StatisticalSample-sem</w:t>
            </w:r>
            <w:proofErr w:type="spellEnd"/>
          </w:p>
        </w:tc>
        <w:tc>
          <w:tcPr>
            <w:tcW w:w="5245" w:type="dxa"/>
            <w:tcMar>
              <w:top w:w="100" w:type="dxa"/>
              <w:left w:w="100" w:type="dxa"/>
              <w:bottom w:w="100" w:type="dxa"/>
              <w:right w:w="100" w:type="dxa"/>
            </w:tcMar>
          </w:tcPr>
          <w:p w14:paraId="38F3E7B6" w14:textId="334B474B" w:rsidR="005B5EAD" w:rsidRPr="00785C54" w:rsidRDefault="005B5EAD" w:rsidP="00785C54">
            <w:pPr>
              <w:pStyle w:val="Tablebody"/>
              <w:autoSpaceDE w:val="0"/>
              <w:autoSpaceDN w:val="0"/>
              <w:adjustRightInd w:val="0"/>
              <w:jc w:val="both"/>
              <w:rPr>
                <w:szCs w:val="20"/>
              </w:rPr>
            </w:pPr>
            <w:commentRangeStart w:id="1601"/>
            <w:r w:rsidRPr="00785C54">
              <w:rPr>
                <w:szCs w:val="24"/>
              </w:rPr>
              <w:t xml:space="preserve">A </w:t>
            </w:r>
            <w:proofErr w:type="spellStart"/>
            <w:r w:rsidRPr="00785C54">
              <w:rPr>
                <w:b/>
                <w:szCs w:val="24"/>
              </w:rPr>
              <w:t>StatisticalSample</w:t>
            </w:r>
            <w:proofErr w:type="spellEnd"/>
            <w:r w:rsidRPr="00785C54">
              <w:rPr>
                <w:szCs w:val="24"/>
              </w:rPr>
              <w:t xml:space="preserve"> </w:t>
            </w:r>
            <w:ins w:id="1602" w:author="Katharina Schleidt" w:date="2022-08-10T20:04:00Z">
              <w:r w:rsidR="00B36FFD" w:rsidRPr="00B36FFD">
                <w:rPr>
                  <w:szCs w:val="24"/>
                </w:rPr>
                <w:t xml:space="preserve">shall be defined as </w:t>
              </w:r>
            </w:ins>
            <w:del w:id="1603" w:author="Katharina Schleidt" w:date="2022-08-10T20:04:00Z">
              <w:r w:rsidRPr="00785C54" w:rsidDel="00B36FFD">
                <w:rPr>
                  <w:szCs w:val="24"/>
                </w:rPr>
                <w:delText xml:space="preserve">is </w:delText>
              </w:r>
            </w:del>
            <w:r w:rsidRPr="00785C54">
              <w:rPr>
                <w:szCs w:val="24"/>
              </w:rPr>
              <w:t xml:space="preserve">a statistical subset of a feature-of-interest, defined for the purpose of creating </w:t>
            </w:r>
            <w:r w:rsidRPr="00785C54">
              <w:rPr>
                <w:b/>
                <w:szCs w:val="24"/>
              </w:rPr>
              <w:t>Observation</w:t>
            </w:r>
            <w:r w:rsidRPr="00785C54">
              <w:rPr>
                <w:szCs w:val="24"/>
              </w:rPr>
              <w:t>(s).</w:t>
            </w:r>
            <w:commentRangeEnd w:id="1601"/>
            <w:r w:rsidR="00047CD7">
              <w:rPr>
                <w:rStyle w:val="CommentReference"/>
                <w:rFonts w:eastAsia="MS Mincho"/>
                <w:lang w:eastAsia="ja-JP"/>
              </w:rPr>
              <w:commentReference w:id="1601"/>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r>
      <w:proofErr w:type="spellStart"/>
      <w:r w:rsidRPr="00785C54">
        <w:rPr>
          <w:szCs w:val="24"/>
        </w:rPr>
        <w:t>StatisticalSamples</w:t>
      </w:r>
      <w:proofErr w:type="spellEnd"/>
      <w:r w:rsidRPr="00785C54">
        <w:rPr>
          <w:szCs w:val="24"/>
        </w:rPr>
        <w:t xml:space="preserve"> usually apply to populations or other sets, of which certain subset </w:t>
      </w:r>
      <w:del w:id="1604" w:author="REID-JAMOND Alison" w:date="2022-04-04T15:32:00Z">
        <w:r w:rsidRPr="00785C54" w:rsidDel="00047CD7">
          <w:rPr>
            <w:szCs w:val="24"/>
          </w:rPr>
          <w:delText xml:space="preserve">may </w:delText>
        </w:r>
      </w:del>
      <w:ins w:id="1605"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classification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/classification-</w:t>
            </w:r>
            <w:proofErr w:type="spellStart"/>
            <w:r w:rsidRPr="00785C54">
              <w:rPr>
                <w:szCs w:val="24"/>
              </w:rPr>
              <w:t>sem</w:t>
            </w:r>
            <w:proofErr w:type="spellEnd"/>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02F2A7E4"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w:t>
            </w:r>
            <w:proofErr w:type="spellStart"/>
            <w:r w:rsidRPr="00785C54">
              <w:rPr>
                <w:szCs w:val="24"/>
              </w:rPr>
              <w:t>subsetting</w:t>
            </w:r>
            <w:proofErr w:type="spellEnd"/>
            <w:r w:rsidRPr="00785C54">
              <w:rPr>
                <w:szCs w:val="24"/>
              </w:rPr>
              <w:t xml:space="preserve"> criteria by which a </w:t>
            </w:r>
            <w:proofErr w:type="spellStart"/>
            <w:r w:rsidRPr="00785C54">
              <w:rPr>
                <w:b/>
                <w:szCs w:val="24"/>
              </w:rPr>
              <w:t>StatisticalSample</w:t>
            </w:r>
            <w:proofErr w:type="spellEnd"/>
            <w:r w:rsidRPr="00785C54">
              <w:rPr>
                <w:szCs w:val="24"/>
              </w:rPr>
              <w:t xml:space="preserve"> has been defined is provided, the attribute </w:t>
            </w:r>
            <w:proofErr w:type="spellStart"/>
            <w:proofErr w:type="gramStart"/>
            <w:r w:rsidRPr="00785C54">
              <w:rPr>
                <w:b/>
                <w:szCs w:val="24"/>
              </w:rPr>
              <w:t>classification:StatisticalClassification</w:t>
            </w:r>
            <w:proofErr w:type="spellEnd"/>
            <w:proofErr w:type="gramEnd"/>
            <w:r w:rsidRPr="00785C54">
              <w:rPr>
                <w:szCs w:val="24"/>
              </w:rPr>
              <w:t xml:space="preserve"> </w:t>
            </w:r>
            <w:del w:id="1606" w:author="Katharina Schleidt" w:date="2022-08-10T19:14:00Z">
              <w:r w:rsidRPr="00785C54" w:rsidDel="002F2035">
                <w:rPr>
                  <w:szCs w:val="24"/>
                </w:rPr>
                <w:delText>SHALL</w:delText>
              </w:r>
            </w:del>
            <w:ins w:id="1607" w:author="Katharina Schleidt" w:date="2022-08-10T19:14:00Z">
              <w:r w:rsidR="002F2035">
                <w:rPr>
                  <w:szCs w:val="24"/>
                </w:rPr>
                <w:t>shall</w:t>
              </w:r>
            </w:ins>
            <w:r w:rsidRPr="00785C54">
              <w:rPr>
                <w:szCs w:val="24"/>
              </w:rPr>
              <w:t xml:space="preserve"> be used.</w:t>
            </w:r>
          </w:p>
        </w:tc>
      </w:tr>
    </w:tbl>
    <w:p w14:paraId="1FA811A5" w14:textId="1ACEF46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classification may be age, gender, etc., as appropriate for the set or population on which the </w:t>
      </w:r>
      <w:proofErr w:type="spellStart"/>
      <w:r w:rsidRPr="00785C54">
        <w:rPr>
          <w:szCs w:val="24"/>
        </w:rPr>
        <w:t>subsetting</w:t>
      </w:r>
      <w:proofErr w:type="spellEnd"/>
      <w:r w:rsidRPr="00785C54">
        <w:rPr>
          <w:szCs w:val="24"/>
        </w:rPr>
        <w:t xml:space="preserve"> is performed.</w:t>
      </w:r>
    </w:p>
    <w:p w14:paraId="0DB9A5C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Sampling</w:t>
      </w:r>
    </w:p>
    <w:p w14:paraId="261AB8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Sampling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2DD5D35A" w:rsidR="005B5EAD" w:rsidRPr="00785C54" w:rsidRDefault="005B5EAD" w:rsidP="00785C54">
            <w:pPr>
              <w:pStyle w:val="Tablebody"/>
              <w:autoSpaceDE w:val="0"/>
              <w:autoSpaceDN w:val="0"/>
              <w:adjustRightInd w:val="0"/>
              <w:jc w:val="both"/>
              <w:rPr>
                <w:szCs w:val="20"/>
              </w:rPr>
            </w:pPr>
            <w:r w:rsidRPr="00785C54">
              <w:rPr>
                <w:szCs w:val="24"/>
              </w:rPr>
              <w:t>Basic Samples -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bl>
    <w:p w14:paraId="0D88ECCA" w14:textId="6DAB2AEB" w:rsidR="00BB7007" w:rsidRPr="00785C54" w:rsidRDefault="00BB7007" w:rsidP="00BB7007">
      <w:pPr>
        <w:pStyle w:val="BodyText"/>
        <w:rPr>
          <w:ins w:id="1608" w:author="Katharina Schleidt" w:date="2022-08-13T18:02:00Z"/>
        </w:rPr>
      </w:pPr>
      <w:ins w:id="1609" w:author="Katharina Schleidt" w:date="2022-08-13T18:02:00Z">
        <w:r w:rsidRPr="00785C54">
          <w:rPr>
            <w:szCs w:val="24"/>
          </w:rPr>
          <w:t>Sampling</w:t>
        </w:r>
        <w:r w:rsidRPr="00BB7007">
          <w:t xml:space="preserve"> from the Basic Samples </w:t>
        </w:r>
        <w:r>
          <w:t>is</w:t>
        </w:r>
        <w:r w:rsidRPr="00BB7007">
          <w:t xml:space="preserve"> described as a class diagram in Figure </w:t>
        </w:r>
        <w:r>
          <w:t>30</w:t>
        </w:r>
        <w:r w:rsidRPr="00BB7007">
          <w:t xml:space="preserve">. The schema is fully described in </w:t>
        </w:r>
        <w:r>
          <w:t>13.6</w:t>
        </w:r>
        <w:r w:rsidRPr="00BB7007">
          <w:t>.</w:t>
        </w:r>
        <w:r w:rsidRPr="00785C54">
          <w:t> </w:t>
        </w:r>
      </w:ins>
    </w:p>
    <w:p w14:paraId="031EDAE6" w14:textId="13EDAC2D" w:rsidR="003D1A1E" w:rsidRPr="00785C54" w:rsidRDefault="003D1A1E" w:rsidP="00785C54">
      <w:pPr>
        <w:pStyle w:val="BodyText"/>
      </w:pPr>
      <w:r w:rsidRPr="00785C54">
        <w:t> </w:t>
      </w:r>
    </w:p>
    <w:p w14:paraId="1283E254" w14:textId="1BAEE00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ED45304" wp14:editId="51E098EE">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p>
    <w:p w14:paraId="688E7C31" w14:textId="77777777" w:rsidR="005B5EAD" w:rsidRPr="00785C54" w:rsidRDefault="005B5EAD" w:rsidP="00785C54">
      <w:pPr>
        <w:pStyle w:val="Figuretitle"/>
        <w:autoSpaceDE w:val="0"/>
        <w:autoSpaceDN w:val="0"/>
        <w:adjustRightInd w:val="0"/>
        <w:outlineLvl w:val="0"/>
        <w:rPr>
          <w:szCs w:val="24"/>
        </w:rPr>
      </w:pPr>
      <w:commentRangeStart w:id="1610"/>
      <w:r w:rsidRPr="00785C54">
        <w:rPr>
          <w:szCs w:val="24"/>
        </w:rPr>
        <w:t>Figure 30</w:t>
      </w:r>
      <w:commentRangeEnd w:id="1610"/>
      <w:r w:rsidR="00047CD7">
        <w:rPr>
          <w:rStyle w:val="CommentReference"/>
          <w:rFonts w:eastAsia="MS Mincho"/>
          <w:b w:val="0"/>
          <w:lang w:eastAsia="ja-JP"/>
        </w:rPr>
        <w:commentReference w:id="1610"/>
      </w:r>
      <w:r w:rsidRPr="00785C54">
        <w:rPr>
          <w:szCs w:val="24"/>
        </w:rPr>
        <w:t xml:space="preserve"> — Context diagram for Basic Samples — Sampling</w:t>
      </w:r>
    </w:p>
    <w:p w14:paraId="3D3F4F2C"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Sampler</w:t>
      </w:r>
    </w:p>
    <w:p w14:paraId="40CD2FF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5182A299" w:rsidR="005B5EAD" w:rsidRPr="00785C54" w:rsidRDefault="005B5EAD" w:rsidP="00785C54">
            <w:pPr>
              <w:pStyle w:val="Tablebody"/>
              <w:autoSpaceDE w:val="0"/>
              <w:autoSpaceDN w:val="0"/>
              <w:adjustRightInd w:val="0"/>
              <w:jc w:val="both"/>
              <w:rPr>
                <w:szCs w:val="20"/>
              </w:rPr>
            </w:pPr>
            <w:r w:rsidRPr="00785C54">
              <w:rPr>
                <w:szCs w:val="24"/>
              </w:rPr>
              <w:t>Basic Samples -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bl>
    <w:p w14:paraId="3CF1C235" w14:textId="2C2EA418" w:rsidR="003D1A1E" w:rsidRPr="00785C54" w:rsidRDefault="00BB7007" w:rsidP="00785C54">
      <w:pPr>
        <w:pStyle w:val="BodyText"/>
      </w:pPr>
      <w:ins w:id="1611" w:author="Katharina Schleidt" w:date="2022-08-13T18:03:00Z">
        <w:r w:rsidRPr="00785C54">
          <w:rPr>
            <w:szCs w:val="24"/>
          </w:rPr>
          <w:lastRenderedPageBreak/>
          <w:t>Sampler</w:t>
        </w:r>
        <w:r w:rsidRPr="00BB7007">
          <w:t xml:space="preserve"> from the Basic Samples is described as a class diagram in Figure 3</w:t>
        </w:r>
        <w:r>
          <w:t>1</w:t>
        </w:r>
        <w:r w:rsidRPr="00BB7007">
          <w:t>. The schema is fully described in 13.</w:t>
        </w:r>
        <w:r>
          <w:t>7</w:t>
        </w:r>
        <w:r w:rsidRPr="00BB7007">
          <w:t>.</w:t>
        </w:r>
      </w:ins>
      <w:r w:rsidR="003D1A1E" w:rsidRPr="00785C54">
        <w:t> </w:t>
      </w:r>
    </w:p>
    <w:p w14:paraId="1B049EE8" w14:textId="097A92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3E453B35" wp14:editId="70A2EB15">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p>
    <w:p w14:paraId="1B50EB2C" w14:textId="77777777" w:rsidR="005B5EAD" w:rsidRPr="00785C54" w:rsidRDefault="005B5EAD" w:rsidP="00785C54">
      <w:pPr>
        <w:pStyle w:val="Figuretitle"/>
        <w:autoSpaceDE w:val="0"/>
        <w:autoSpaceDN w:val="0"/>
        <w:adjustRightInd w:val="0"/>
        <w:outlineLvl w:val="0"/>
        <w:rPr>
          <w:szCs w:val="24"/>
        </w:rPr>
      </w:pPr>
      <w:commentRangeStart w:id="1612"/>
      <w:r w:rsidRPr="00785C54">
        <w:rPr>
          <w:szCs w:val="24"/>
        </w:rPr>
        <w:t>Figure 31</w:t>
      </w:r>
      <w:commentRangeEnd w:id="1612"/>
      <w:r w:rsidR="00047CD7">
        <w:rPr>
          <w:rStyle w:val="CommentReference"/>
          <w:rFonts w:eastAsia="MS Mincho"/>
          <w:b w:val="0"/>
          <w:lang w:eastAsia="ja-JP"/>
        </w:rPr>
        <w:commentReference w:id="1612"/>
      </w:r>
      <w:r w:rsidRPr="00785C54">
        <w:rPr>
          <w:szCs w:val="24"/>
        </w:rPr>
        <w:t xml:space="preserve"> — Context diagram for Basic Samples — Sampler</w:t>
      </w:r>
    </w:p>
    <w:p w14:paraId="0A5AB601"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p>
    <w:p w14:paraId="5504EE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SamplingProcedure</w:t>
            </w:r>
            <w:proofErr w:type="spellEnd"/>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15F78882"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SamplingProcedure</w:t>
            </w:r>
            <w:proofErr w:type="spellEnd"/>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A362DA1" w14:textId="3557E742" w:rsidR="003D1A1E" w:rsidRPr="00785C54" w:rsidRDefault="00BB7007" w:rsidP="00785C54">
      <w:pPr>
        <w:pStyle w:val="BodyText"/>
      </w:pPr>
      <w:proofErr w:type="spellStart"/>
      <w:ins w:id="1613" w:author="Katharina Schleidt" w:date="2022-08-13T18:03:00Z">
        <w:r w:rsidRPr="00785C54">
          <w:rPr>
            <w:szCs w:val="24"/>
          </w:rPr>
          <w:t>SamplingProcedure</w:t>
        </w:r>
        <w:proofErr w:type="spellEnd"/>
        <w:r w:rsidRPr="00BB7007">
          <w:t xml:space="preserve"> from the Basic Samples is described as a class diagram in Figure 3</w:t>
        </w:r>
        <w:r>
          <w:t>2</w:t>
        </w:r>
        <w:r w:rsidRPr="00BB7007">
          <w:t>. The schema is fully described in 13.</w:t>
        </w:r>
        <w:r>
          <w:t>8</w:t>
        </w:r>
        <w:r w:rsidRPr="00BB7007">
          <w:t>.</w:t>
        </w:r>
      </w:ins>
      <w:r w:rsidR="003D1A1E" w:rsidRPr="00785C54">
        <w:t> </w:t>
      </w:r>
    </w:p>
    <w:p w14:paraId="4ACCA706" w14:textId="5551A91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38D05CD3" wp14:editId="5F3CFD43">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p>
    <w:p w14:paraId="28307848" w14:textId="77777777" w:rsidR="005B5EAD" w:rsidRPr="00785C54" w:rsidRDefault="005B5EAD" w:rsidP="00785C54">
      <w:pPr>
        <w:pStyle w:val="Figuretitle"/>
        <w:autoSpaceDE w:val="0"/>
        <w:autoSpaceDN w:val="0"/>
        <w:adjustRightInd w:val="0"/>
        <w:outlineLvl w:val="0"/>
        <w:rPr>
          <w:szCs w:val="24"/>
        </w:rPr>
      </w:pPr>
      <w:commentRangeStart w:id="1614"/>
      <w:r w:rsidRPr="00785C54">
        <w:rPr>
          <w:szCs w:val="24"/>
        </w:rPr>
        <w:t>Figure 32</w:t>
      </w:r>
      <w:commentRangeEnd w:id="1614"/>
      <w:r w:rsidR="00047CD7">
        <w:rPr>
          <w:rStyle w:val="CommentReference"/>
          <w:rFonts w:eastAsia="MS Mincho"/>
          <w:b w:val="0"/>
          <w:lang w:eastAsia="ja-JP"/>
        </w:rPr>
        <w:commentReference w:id="1614"/>
      </w:r>
      <w:r w:rsidRPr="00785C54">
        <w:rPr>
          <w:szCs w:val="24"/>
        </w:rPr>
        <w:t xml:space="preserve"> — Context diagram for Basic Samples — </w:t>
      </w:r>
      <w:proofErr w:type="spellStart"/>
      <w:r w:rsidRPr="00785C54">
        <w:rPr>
          <w:szCs w:val="24"/>
        </w:rPr>
        <w:t>SamplingProcedure</w:t>
      </w:r>
      <w:proofErr w:type="spellEnd"/>
    </w:p>
    <w:p w14:paraId="66833998"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p>
    <w:p w14:paraId="53457B7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PreparationProcedure</w:t>
            </w:r>
            <w:proofErr w:type="spellEnd"/>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58174DDC"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PreparationProcedure</w:t>
            </w:r>
            <w:proofErr w:type="spellEnd"/>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21FAB26B" w14:textId="1E7153D4" w:rsidR="003D1A1E" w:rsidRPr="00785C54" w:rsidRDefault="00BB7007" w:rsidP="00785C54">
      <w:pPr>
        <w:pStyle w:val="BodyText"/>
      </w:pPr>
      <w:proofErr w:type="spellStart"/>
      <w:ins w:id="1615" w:author="Katharina Schleidt" w:date="2022-08-13T18:04:00Z">
        <w:r w:rsidRPr="00785C54">
          <w:rPr>
            <w:szCs w:val="24"/>
          </w:rPr>
          <w:t>PreparationProcedure</w:t>
        </w:r>
        <w:proofErr w:type="spellEnd"/>
        <w:r w:rsidRPr="00BB7007">
          <w:t xml:space="preserve"> from the Basic Samples is described as a class diagram in Figure 3</w:t>
        </w:r>
        <w:r>
          <w:t>3</w:t>
        </w:r>
        <w:r w:rsidRPr="00BB7007">
          <w:t>. The schema is fully described in 13.</w:t>
        </w:r>
        <w:r>
          <w:t>9</w:t>
        </w:r>
        <w:r w:rsidRPr="00BB7007">
          <w:t>.</w:t>
        </w:r>
      </w:ins>
      <w:r w:rsidR="003D1A1E" w:rsidRPr="00785C54">
        <w:t> </w:t>
      </w:r>
    </w:p>
    <w:p w14:paraId="55980AA0" w14:textId="51E1C83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5DCA8D17" wp14:editId="4A44F16E">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p>
    <w:p w14:paraId="44DC9249" w14:textId="77777777" w:rsidR="005B5EAD" w:rsidRPr="00785C54" w:rsidRDefault="005B5EAD" w:rsidP="00785C54">
      <w:pPr>
        <w:pStyle w:val="Figuretitle"/>
        <w:autoSpaceDE w:val="0"/>
        <w:autoSpaceDN w:val="0"/>
        <w:adjustRightInd w:val="0"/>
        <w:outlineLvl w:val="0"/>
        <w:rPr>
          <w:szCs w:val="24"/>
        </w:rPr>
      </w:pPr>
      <w:commentRangeStart w:id="1616"/>
      <w:r w:rsidRPr="00785C54">
        <w:rPr>
          <w:szCs w:val="24"/>
        </w:rPr>
        <w:t>Figure 33</w:t>
      </w:r>
      <w:commentRangeEnd w:id="1616"/>
      <w:r w:rsidR="00047CD7">
        <w:rPr>
          <w:rStyle w:val="CommentReference"/>
          <w:rFonts w:eastAsia="MS Mincho"/>
          <w:b w:val="0"/>
          <w:lang w:eastAsia="ja-JP"/>
        </w:rPr>
        <w:commentReference w:id="1616"/>
      </w:r>
      <w:r w:rsidRPr="00785C54">
        <w:rPr>
          <w:szCs w:val="24"/>
        </w:rPr>
        <w:t xml:space="preserve"> — Context diagram for Basic Samples — </w:t>
      </w:r>
      <w:proofErr w:type="spellStart"/>
      <w:r w:rsidRPr="00785C54">
        <w:rPr>
          <w:szCs w:val="24"/>
        </w:rPr>
        <w:t>PreparationProcedure</w:t>
      </w:r>
      <w:proofErr w:type="spellEnd"/>
    </w:p>
    <w:p w14:paraId="5CE4E584"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PreparationStep</w:t>
      </w:r>
      <w:proofErr w:type="spellEnd"/>
    </w:p>
    <w:p w14:paraId="5445E17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PreparationStep</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PreparationStep</w:t>
            </w:r>
            <w:proofErr w:type="spellEnd"/>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69425590"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PreparationStep</w:t>
            </w:r>
            <w:proofErr w:type="spellEnd"/>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B6CE216" w14:textId="3BF21B59" w:rsidR="003D1A1E" w:rsidRPr="00785C54" w:rsidRDefault="00BB7007" w:rsidP="00785C54">
      <w:pPr>
        <w:pStyle w:val="BodyText"/>
      </w:pPr>
      <w:proofErr w:type="spellStart"/>
      <w:ins w:id="1617" w:author="Katharina Schleidt" w:date="2022-08-13T18:05:00Z">
        <w:r w:rsidRPr="00785C54">
          <w:rPr>
            <w:szCs w:val="24"/>
          </w:rPr>
          <w:t>PreparationStep</w:t>
        </w:r>
        <w:proofErr w:type="spellEnd"/>
        <w:r w:rsidRPr="00BB7007">
          <w:t xml:space="preserve"> </w:t>
        </w:r>
      </w:ins>
      <w:ins w:id="1618" w:author="Katharina Schleidt" w:date="2022-08-13T18:04:00Z">
        <w:r w:rsidRPr="00BB7007">
          <w:t>from the Basic Samples is described as a class diagram in Figure 3</w:t>
        </w:r>
        <w:r>
          <w:t>4</w:t>
        </w:r>
        <w:r w:rsidRPr="00BB7007">
          <w:t>. The schema is fully described in 13.</w:t>
        </w:r>
        <w:r>
          <w:t>10</w:t>
        </w:r>
        <w:r w:rsidRPr="00BB7007">
          <w:t>.</w:t>
        </w:r>
      </w:ins>
      <w:r w:rsidR="003D1A1E" w:rsidRPr="00785C54">
        <w:t> </w:t>
      </w:r>
    </w:p>
    <w:p w14:paraId="5C441902" w14:textId="12B43B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274F6AB1" wp14:editId="20C5ECD0">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p>
    <w:p w14:paraId="3B8054BE" w14:textId="77777777" w:rsidR="005B5EAD" w:rsidRPr="00785C54" w:rsidRDefault="005B5EAD" w:rsidP="00785C54">
      <w:pPr>
        <w:pStyle w:val="Figuretitle"/>
        <w:autoSpaceDE w:val="0"/>
        <w:autoSpaceDN w:val="0"/>
        <w:adjustRightInd w:val="0"/>
        <w:outlineLvl w:val="0"/>
        <w:rPr>
          <w:szCs w:val="24"/>
        </w:rPr>
      </w:pPr>
      <w:commentRangeStart w:id="1619"/>
      <w:r w:rsidRPr="00785C54">
        <w:rPr>
          <w:szCs w:val="24"/>
        </w:rPr>
        <w:t xml:space="preserve">Figure 34 </w:t>
      </w:r>
      <w:commentRangeEnd w:id="1619"/>
      <w:r w:rsidR="00047CD7">
        <w:rPr>
          <w:rStyle w:val="CommentReference"/>
          <w:rFonts w:eastAsia="MS Mincho"/>
          <w:b w:val="0"/>
          <w:lang w:eastAsia="ja-JP"/>
        </w:rPr>
        <w:commentReference w:id="1619"/>
      </w:r>
      <w:r w:rsidRPr="00785C54">
        <w:rPr>
          <w:szCs w:val="24"/>
        </w:rPr>
        <w:t xml:space="preserve">— Context diagram for Basic Samples — </w:t>
      </w:r>
      <w:proofErr w:type="spellStart"/>
      <w:r w:rsidRPr="00785C54">
        <w:rPr>
          <w:szCs w:val="24"/>
        </w:rPr>
        <w:t>PreparationStep</w:t>
      </w:r>
      <w:proofErr w:type="spellEnd"/>
    </w:p>
    <w:p w14:paraId="453FCFE5"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SampleCollection</w:t>
      </w:r>
      <w:proofErr w:type="spellEnd"/>
    </w:p>
    <w:p w14:paraId="3C1759F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SampleCollection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743928EE"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SampleCollection</w:t>
            </w:r>
            <w:proofErr w:type="spellEnd"/>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SampleCollection-sem</w:t>
            </w:r>
            <w:proofErr w:type="spellEnd"/>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/member-</w:t>
            </w:r>
            <w:proofErr w:type="spellStart"/>
            <w:r w:rsidRPr="00785C54">
              <w:rPr>
                <w:szCs w:val="24"/>
              </w:rPr>
              <w:t>sem</w:t>
            </w:r>
            <w:proofErr w:type="spellEnd"/>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relatedCollection-sem</w:t>
            </w:r>
            <w:proofErr w:type="spellEnd"/>
          </w:p>
        </w:tc>
      </w:tr>
      <w:tr w:rsidR="005B5EAD" w:rsidRPr="00785C54"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386550FE" w14:textId="3E28F49C" w:rsidR="003D1A1E" w:rsidRPr="00785C54" w:rsidRDefault="00BB7007" w:rsidP="00785C54">
      <w:pPr>
        <w:pStyle w:val="BodyText"/>
      </w:pPr>
      <w:proofErr w:type="spellStart"/>
      <w:ins w:id="1620" w:author="Katharina Schleidt" w:date="2022-08-13T18:05:00Z">
        <w:r w:rsidRPr="00785C54">
          <w:rPr>
            <w:szCs w:val="24"/>
          </w:rPr>
          <w:t>SampleCollection</w:t>
        </w:r>
        <w:proofErr w:type="spellEnd"/>
        <w:r w:rsidRPr="00BB7007">
          <w:t xml:space="preserve"> from the Basic Samples is described as a class diagram in Figure 3</w:t>
        </w:r>
        <w:r w:rsidR="00E804F5">
          <w:t>5</w:t>
        </w:r>
        <w:r w:rsidRPr="00BB7007">
          <w:t>. The schema is fully described in 13.1</w:t>
        </w:r>
        <w:r w:rsidR="00E804F5">
          <w:t>1</w:t>
        </w:r>
        <w:r w:rsidRPr="00BB7007">
          <w:t>.</w:t>
        </w:r>
      </w:ins>
      <w:r w:rsidR="003D1A1E" w:rsidRPr="00785C54">
        <w:t> </w:t>
      </w:r>
    </w:p>
    <w:p w14:paraId="198DAA56" w14:textId="2FF6890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1FF49E4D" wp14:editId="7209D5E1">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p>
    <w:p w14:paraId="6ACC539F" w14:textId="77777777" w:rsidR="005B5EAD" w:rsidRPr="00785C54" w:rsidRDefault="005B5EAD" w:rsidP="00785C54">
      <w:pPr>
        <w:pStyle w:val="Figuretitle"/>
        <w:autoSpaceDE w:val="0"/>
        <w:autoSpaceDN w:val="0"/>
        <w:adjustRightInd w:val="0"/>
        <w:outlineLvl w:val="0"/>
        <w:rPr>
          <w:szCs w:val="24"/>
        </w:rPr>
      </w:pPr>
      <w:commentRangeStart w:id="1621"/>
      <w:r w:rsidRPr="00785C54">
        <w:rPr>
          <w:szCs w:val="24"/>
        </w:rPr>
        <w:t xml:space="preserve">Figure 35 </w:t>
      </w:r>
      <w:commentRangeEnd w:id="1621"/>
      <w:r w:rsidR="00047CD7">
        <w:rPr>
          <w:rStyle w:val="CommentReference"/>
          <w:rFonts w:eastAsia="MS Mincho"/>
          <w:b w:val="0"/>
          <w:lang w:eastAsia="ja-JP"/>
        </w:rPr>
        <w:commentReference w:id="1621"/>
      </w:r>
      <w:r w:rsidRPr="00785C54">
        <w:rPr>
          <w:szCs w:val="24"/>
        </w:rPr>
        <w:t xml:space="preserve">— Context diagram for Basic Samples — </w:t>
      </w:r>
      <w:proofErr w:type="spellStart"/>
      <w:r w:rsidRPr="00785C54">
        <w:rPr>
          <w:szCs w:val="24"/>
        </w:rPr>
        <w:t>SampleCollection</w:t>
      </w:r>
      <w:proofErr w:type="spellEnd"/>
    </w:p>
    <w:p w14:paraId="3BB0E54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SampleCollection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SampleCollection-sem</w:t>
            </w:r>
            <w:proofErr w:type="spellEnd"/>
          </w:p>
        </w:tc>
        <w:tc>
          <w:tcPr>
            <w:tcW w:w="5245" w:type="dxa"/>
            <w:tcMar>
              <w:top w:w="100" w:type="dxa"/>
              <w:left w:w="100" w:type="dxa"/>
              <w:bottom w:w="100" w:type="dxa"/>
              <w:right w:w="100" w:type="dxa"/>
            </w:tcMar>
          </w:tcPr>
          <w:p w14:paraId="55AE639B" w14:textId="3E90A320" w:rsidR="005B5EAD" w:rsidRPr="00785C54" w:rsidRDefault="005B5EAD" w:rsidP="00785C54">
            <w:pPr>
              <w:pStyle w:val="Tablebody"/>
              <w:autoSpaceDE w:val="0"/>
              <w:autoSpaceDN w:val="0"/>
              <w:adjustRightInd w:val="0"/>
              <w:jc w:val="both"/>
              <w:rPr>
                <w:szCs w:val="20"/>
              </w:rPr>
            </w:pPr>
            <w:del w:id="1622" w:author="Katharina Schleidt" w:date="2022-08-10T20:04:00Z">
              <w:r w:rsidRPr="00785C54" w:rsidDel="00B36FFD">
                <w:rPr>
                  <w:szCs w:val="24"/>
                </w:rPr>
                <w:delText xml:space="preserve">A </w:delText>
              </w:r>
            </w:del>
            <w:ins w:id="1623" w:author="Katharina Schleidt" w:date="2022-08-10T20:05:00Z">
              <w:r w:rsidR="00B36FFD" w:rsidRPr="00B36FFD">
                <w:rPr>
                  <w:szCs w:val="24"/>
                </w:rPr>
                <w:t xml:space="preserve">A </w:t>
              </w:r>
              <w:proofErr w:type="spellStart"/>
              <w:r w:rsidR="00B36FFD" w:rsidRPr="00E91BC4">
                <w:rPr>
                  <w:b/>
                  <w:bCs/>
                  <w:szCs w:val="24"/>
                  <w:rPrChange w:id="1624" w:author="Katharina Schleidt" w:date="2022-08-13T17:33:00Z">
                    <w:rPr>
                      <w:szCs w:val="24"/>
                    </w:rPr>
                  </w:rPrChange>
                </w:rPr>
                <w:t>SampleCollection</w:t>
              </w:r>
              <w:proofErr w:type="spellEnd"/>
              <w:r w:rsidR="00B36FFD" w:rsidRPr="00B36FFD">
                <w:rPr>
                  <w:szCs w:val="24"/>
                </w:rPr>
                <w:t xml:space="preserve"> shall be defined as </w:t>
              </w:r>
            </w:ins>
            <w:ins w:id="1625" w:author="Katharina Schleidt" w:date="2022-08-10T20:04:00Z">
              <w:r w:rsidR="00B36FFD">
                <w:rPr>
                  <w:szCs w:val="24"/>
                </w:rPr>
                <w:t>a</w:t>
              </w:r>
              <w:r w:rsidR="00B36FFD" w:rsidRPr="00785C54">
                <w:rPr>
                  <w:szCs w:val="24"/>
                </w:rPr>
                <w:t xml:space="preserve"> </w:t>
              </w:r>
            </w:ins>
            <w:r w:rsidRPr="00785C54">
              <w:rPr>
                <w:szCs w:val="24"/>
              </w:rPr>
              <w:t xml:space="preserve">collection of </w:t>
            </w:r>
            <w:r w:rsidRPr="00785C54">
              <w:rPr>
                <w:b/>
                <w:szCs w:val="24"/>
              </w:rPr>
              <w:t>Sample</w:t>
            </w:r>
            <w:r w:rsidRPr="00785C54">
              <w:rPr>
                <w:szCs w:val="24"/>
              </w:rPr>
              <w:t>s.</w:t>
            </w:r>
          </w:p>
        </w:tc>
      </w:tr>
    </w:tbl>
    <w:p w14:paraId="10D8C769" w14:textId="48171E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member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/member-</w:t>
            </w:r>
            <w:proofErr w:type="spellStart"/>
            <w:r w:rsidRPr="00785C54">
              <w:rPr>
                <w:szCs w:val="24"/>
              </w:rPr>
              <w:t>sem</w:t>
            </w:r>
            <w:proofErr w:type="spellEnd"/>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proofErr w:type="spellStart"/>
            <w:r w:rsidRPr="00785C54">
              <w:rPr>
                <w:b/>
                <w:szCs w:val="24"/>
              </w:rPr>
              <w:t>SampleCollection</w:t>
            </w:r>
            <w:proofErr w:type="spellEnd"/>
            <w:r w:rsidRPr="00785C54">
              <w:rPr>
                <w:szCs w:val="24"/>
              </w:rPr>
              <w:t>.</w:t>
            </w:r>
          </w:p>
          <w:p w14:paraId="6A0F2AA8" w14:textId="64DD3CF8"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SampleCollection</w:t>
            </w:r>
            <w:proofErr w:type="spellEnd"/>
            <w:r w:rsidRPr="00785C54">
              <w:rPr>
                <w:szCs w:val="24"/>
              </w:rPr>
              <w:t xml:space="preserve"> has members, the association with the role </w:t>
            </w:r>
            <w:r w:rsidRPr="00785C54">
              <w:rPr>
                <w:b/>
                <w:szCs w:val="24"/>
              </w:rPr>
              <w:t>member</w:t>
            </w:r>
            <w:r w:rsidRPr="00785C54">
              <w:rPr>
                <w:szCs w:val="24"/>
              </w:rPr>
              <w:t xml:space="preserve"> </w:t>
            </w:r>
            <w:del w:id="1626" w:author="Katharina Schleidt" w:date="2022-08-10T19:14:00Z">
              <w:r w:rsidRPr="00785C54" w:rsidDel="002F2035">
                <w:rPr>
                  <w:szCs w:val="24"/>
                </w:rPr>
                <w:delText>SHALL</w:delText>
              </w:r>
            </w:del>
            <w:ins w:id="1627" w:author="Katharina Schleidt" w:date="2022-08-10T19:14:00Z">
              <w:r w:rsidR="002F2035">
                <w:rPr>
                  <w:szCs w:val="24"/>
                </w:rPr>
                <w:t>shall</w:t>
              </w:r>
            </w:ins>
            <w:r w:rsidRPr="00785C54">
              <w:rPr>
                <w:szCs w:val="24"/>
              </w:rPr>
              <w:t xml:space="preserve"> be used.</w:t>
            </w:r>
          </w:p>
        </w:tc>
      </w:tr>
    </w:tbl>
    <w:p w14:paraId="5302E473" w14:textId="003FE8A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relatedCollection-sem</w:t>
            </w:r>
            <w:proofErr w:type="spellEnd"/>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SampleCollection</w:t>
            </w:r>
            <w:proofErr w:type="spellEnd"/>
            <w:r w:rsidRPr="00785C54">
              <w:rPr>
                <w:szCs w:val="24"/>
              </w:rPr>
              <w:t xml:space="preserve"> the </w:t>
            </w:r>
            <w:proofErr w:type="spellStart"/>
            <w:r w:rsidRPr="00785C54">
              <w:rPr>
                <w:b/>
                <w:szCs w:val="24"/>
              </w:rPr>
              <w:t>SampleCollection</w:t>
            </w:r>
            <w:proofErr w:type="spellEnd"/>
            <w:r w:rsidRPr="00785C54">
              <w:rPr>
                <w:szCs w:val="24"/>
              </w:rPr>
              <w:t xml:space="preserve"> is related to.</w:t>
            </w:r>
          </w:p>
          <w:p w14:paraId="705E7A87" w14:textId="2CAADB5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proofErr w:type="spellStart"/>
            <w:r w:rsidRPr="00785C54">
              <w:rPr>
                <w:b/>
                <w:szCs w:val="24"/>
              </w:rPr>
              <w:t>SampleCollection</w:t>
            </w:r>
            <w:proofErr w:type="spellEnd"/>
            <w:r w:rsidRPr="00785C54">
              <w:rPr>
                <w:szCs w:val="24"/>
              </w:rPr>
              <w:t xml:space="preserve"> is provided, the association with role </w:t>
            </w:r>
            <w:proofErr w:type="spellStart"/>
            <w:r w:rsidRPr="00785C54">
              <w:rPr>
                <w:b/>
                <w:szCs w:val="24"/>
              </w:rPr>
              <w:t>relatedCollection</w:t>
            </w:r>
            <w:proofErr w:type="spellEnd"/>
            <w:r w:rsidRPr="00785C54">
              <w:rPr>
                <w:szCs w:val="24"/>
              </w:rPr>
              <w:t xml:space="preserve"> </w:t>
            </w:r>
            <w:del w:id="1628" w:author="Katharina Schleidt" w:date="2022-08-10T19:14:00Z">
              <w:r w:rsidRPr="00785C54" w:rsidDel="002F2035">
                <w:rPr>
                  <w:szCs w:val="24"/>
                </w:rPr>
                <w:delText>SHALL</w:delText>
              </w:r>
            </w:del>
            <w:ins w:id="1629"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761DC459" w14:textId="7C5E989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PhysicalDimension</w:t>
      </w:r>
      <w:proofErr w:type="spellEnd"/>
    </w:p>
    <w:p w14:paraId="6F02846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PhysicalDimension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230E976"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PhysicalDimension</w:t>
            </w:r>
            <w:proofErr w:type="spellEnd"/>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w:t>
            </w:r>
            <w:proofErr w:type="spellStart"/>
            <w:r w:rsidRPr="00785C54">
              <w:rPr>
                <w:szCs w:val="24"/>
              </w:rPr>
              <w:t>PhysicalDimension-sem</w:t>
            </w:r>
            <w:proofErr w:type="spellEnd"/>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/dimension-</w:t>
            </w:r>
            <w:proofErr w:type="spellStart"/>
            <w:r w:rsidRPr="00785C54">
              <w:rPr>
                <w:szCs w:val="24"/>
              </w:rPr>
              <w:t>sem</w:t>
            </w:r>
            <w:proofErr w:type="spellEnd"/>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/value-</w:t>
            </w:r>
            <w:proofErr w:type="spellStart"/>
            <w:r w:rsidRPr="00785C54">
              <w:rPr>
                <w:szCs w:val="24"/>
              </w:rPr>
              <w:t>sem</w:t>
            </w:r>
            <w:proofErr w:type="spellEnd"/>
          </w:p>
        </w:tc>
      </w:tr>
    </w:tbl>
    <w:p w14:paraId="0007A132" w14:textId="21DD8634"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PhysicalDimension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w:t>
            </w:r>
            <w:proofErr w:type="spellStart"/>
            <w:r w:rsidRPr="00785C54">
              <w:rPr>
                <w:szCs w:val="24"/>
              </w:rPr>
              <w:t>PhysicalDimension-sem</w:t>
            </w:r>
            <w:proofErr w:type="spellEnd"/>
          </w:p>
        </w:tc>
        <w:tc>
          <w:tcPr>
            <w:tcW w:w="5245" w:type="dxa"/>
            <w:tcMar>
              <w:top w:w="100" w:type="dxa"/>
              <w:left w:w="100" w:type="dxa"/>
              <w:bottom w:w="100" w:type="dxa"/>
              <w:right w:w="100" w:type="dxa"/>
            </w:tcMar>
          </w:tcPr>
          <w:p w14:paraId="6042773C" w14:textId="5699255D" w:rsidR="005B5EAD" w:rsidRPr="00785C54" w:rsidRDefault="005B5EAD" w:rsidP="00785C54">
            <w:pPr>
              <w:pStyle w:val="Tablebody"/>
              <w:autoSpaceDE w:val="0"/>
              <w:autoSpaceDN w:val="0"/>
              <w:adjustRightInd w:val="0"/>
              <w:jc w:val="both"/>
              <w:rPr>
                <w:szCs w:val="20"/>
              </w:rPr>
            </w:pPr>
            <w:del w:id="1630" w:author="Katharina Schleidt" w:date="2022-08-10T20:05:00Z">
              <w:r w:rsidRPr="00785C54" w:rsidDel="00A807FF">
                <w:rPr>
                  <w:szCs w:val="24"/>
                </w:rPr>
                <w:delText xml:space="preserve">A </w:delText>
              </w:r>
            </w:del>
            <w:ins w:id="1631" w:author="Katharina Schleidt" w:date="2022-08-10T20:05:00Z">
              <w:r w:rsidR="00A807FF" w:rsidRPr="00A807FF">
                <w:rPr>
                  <w:szCs w:val="24"/>
                </w:rPr>
                <w:t xml:space="preserve">A </w:t>
              </w:r>
              <w:proofErr w:type="spellStart"/>
              <w:r w:rsidR="00A807FF" w:rsidRPr="00E91BC4">
                <w:rPr>
                  <w:b/>
                  <w:bCs/>
                  <w:szCs w:val="24"/>
                  <w:rPrChange w:id="1632" w:author="Katharina Schleidt" w:date="2022-08-13T17:33:00Z">
                    <w:rPr>
                      <w:szCs w:val="24"/>
                    </w:rPr>
                  </w:rPrChange>
                </w:rPr>
                <w:t>PhysicalDimension</w:t>
              </w:r>
              <w:proofErr w:type="spellEnd"/>
              <w:r w:rsidR="00A807FF" w:rsidRPr="00A807FF">
                <w:rPr>
                  <w:szCs w:val="24"/>
                </w:rPr>
                <w:t xml:space="preserve"> shall be defined as </w:t>
              </w:r>
              <w:r w:rsidR="00A807FF">
                <w:rPr>
                  <w:szCs w:val="24"/>
                </w:rPr>
                <w:t>a</w:t>
              </w:r>
              <w:r w:rsidR="00A807FF" w:rsidRPr="00785C54">
                <w:rPr>
                  <w:szCs w:val="24"/>
                </w:rPr>
                <w:t xml:space="preserve"> </w:t>
              </w:r>
            </w:ins>
            <w:proofErr w:type="spellStart"/>
            <w:r w:rsidRPr="00785C54">
              <w:rPr>
                <w:szCs w:val="24"/>
              </w:rPr>
              <w:t>dataType</w:t>
            </w:r>
            <w:proofErr w:type="spellEnd"/>
            <w:r w:rsidRPr="00785C54">
              <w:rPr>
                <w:szCs w:val="24"/>
              </w:rPr>
              <w:t xml:space="preserve"> for the provision of various size quantities.</w:t>
            </w:r>
          </w:p>
        </w:tc>
      </w:tr>
    </w:tbl>
    <w:p w14:paraId="61C102CA" w14:textId="4D3F2E0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dimension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/dimension-</w:t>
            </w:r>
            <w:proofErr w:type="spellStart"/>
            <w:r w:rsidRPr="00785C54">
              <w:rPr>
                <w:szCs w:val="24"/>
              </w:rPr>
              <w:t>sem</w:t>
            </w:r>
            <w:proofErr w:type="spellEnd"/>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proofErr w:type="spellStart"/>
            <w:r w:rsidRPr="00785C54">
              <w:rPr>
                <w:b/>
                <w:szCs w:val="24"/>
              </w:rPr>
              <w:t>PhysicalDimension</w:t>
            </w:r>
            <w:proofErr w:type="spellEnd"/>
            <w:r w:rsidRPr="00785C54">
              <w:rPr>
                <w:szCs w:val="24"/>
              </w:rPr>
              <w:t xml:space="preserve"> about which a </w:t>
            </w:r>
            <w:r w:rsidRPr="00785C54">
              <w:rPr>
                <w:b/>
                <w:szCs w:val="24"/>
              </w:rPr>
              <w:t>value</w:t>
            </w:r>
            <w:r w:rsidRPr="00785C54">
              <w:rPr>
                <w:szCs w:val="24"/>
              </w:rPr>
              <w:t xml:space="preserve"> is provided.</w:t>
            </w:r>
          </w:p>
          <w:p w14:paraId="6C8DA2AE" w14:textId="561E0D3D"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w:t>
            </w:r>
            <w:del w:id="1633" w:author="Katharina Schleidt" w:date="2022-08-10T19:14:00Z">
              <w:r w:rsidRPr="00785C54" w:rsidDel="002F2035">
                <w:rPr>
                  <w:szCs w:val="24"/>
                </w:rPr>
                <w:delText>SHALL</w:delText>
              </w:r>
            </w:del>
            <w:ins w:id="1634"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dimension:URI</w:t>
            </w:r>
            <w:proofErr w:type="spellEnd"/>
            <w:proofErr w:type="gramEnd"/>
            <w:r w:rsidRPr="00785C54">
              <w:rPr>
                <w:b/>
                <w:szCs w:val="24"/>
              </w:rPr>
              <w:t>.</w:t>
            </w:r>
          </w:p>
        </w:tc>
      </w:tr>
    </w:tbl>
    <w:p w14:paraId="21655D6A" w14:textId="1E2D3935"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value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/value-</w:t>
            </w:r>
            <w:proofErr w:type="spellStart"/>
            <w:r w:rsidRPr="00785C54">
              <w:rPr>
                <w:szCs w:val="24"/>
              </w:rPr>
              <w:t>sem</w:t>
            </w:r>
            <w:proofErr w:type="spellEnd"/>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proofErr w:type="spellStart"/>
            <w:r w:rsidRPr="00785C54">
              <w:rPr>
                <w:b/>
                <w:szCs w:val="24"/>
              </w:rPr>
              <w:t>PhysicalDimension</w:t>
            </w:r>
            <w:proofErr w:type="spellEnd"/>
            <w:r w:rsidRPr="00785C54">
              <w:rPr>
                <w:szCs w:val="24"/>
              </w:rPr>
              <w:t>.</w:t>
            </w:r>
          </w:p>
          <w:p w14:paraId="74F43404" w14:textId="60B3FF38"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w:t>
            </w:r>
            <w:del w:id="1635" w:author="Katharina Schleidt" w:date="2022-08-10T19:14:00Z">
              <w:r w:rsidRPr="00785C54" w:rsidDel="002F2035">
                <w:rPr>
                  <w:szCs w:val="24"/>
                </w:rPr>
                <w:delText>SHALL</w:delText>
              </w:r>
            </w:del>
            <w:ins w:id="1636"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value:Measure</w:t>
            </w:r>
            <w:proofErr w:type="spellEnd"/>
            <w:proofErr w:type="gramEnd"/>
          </w:p>
        </w:tc>
      </w:tr>
    </w:tbl>
    <w:p w14:paraId="5688A185" w14:textId="25F01479" w:rsidR="005B5EAD" w:rsidRPr="00785C54" w:rsidRDefault="005B5EAD" w:rsidP="00785C54">
      <w:pPr>
        <w:pStyle w:val="Heading2"/>
        <w:tabs>
          <w:tab w:val="left" w:pos="400"/>
          <w:tab w:val="left" w:pos="432"/>
        </w:tabs>
        <w:autoSpaceDE w:val="0"/>
        <w:autoSpaceDN w:val="0"/>
        <w:adjustRightInd w:val="0"/>
        <w:rPr>
          <w:rFonts w:eastAsia="Times New Roman"/>
          <w:szCs w:val="24"/>
        </w:rPr>
      </w:pPr>
      <w:proofErr w:type="spellStart"/>
      <w:r w:rsidRPr="00785C54">
        <w:rPr>
          <w:rFonts w:eastAsia="Times New Roman"/>
          <w:szCs w:val="24"/>
        </w:rPr>
        <w:t>NamedLocation</w:t>
      </w:r>
      <w:proofErr w:type="spellEnd"/>
    </w:p>
    <w:p w14:paraId="52A94C7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proofErr w:type="spellStart"/>
      <w:r w:rsidRPr="00785C54">
        <w:rPr>
          <w:rFonts w:eastAsia="Times New Roman"/>
          <w:szCs w:val="24"/>
        </w:rPr>
        <w:t>NamedLocation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2F03B526"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NamedLocation</w:t>
            </w:r>
            <w:proofErr w:type="spellEnd"/>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NamedLocation-sem</w:t>
            </w:r>
            <w:proofErr w:type="spellEnd"/>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/address-</w:t>
            </w:r>
            <w:proofErr w:type="spellStart"/>
            <w:r w:rsidRPr="00785C54">
              <w:rPr>
                <w:szCs w:val="24"/>
              </w:rPr>
              <w:t>sem</w:t>
            </w:r>
            <w:proofErr w:type="spellEnd"/>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/name-</w:t>
            </w:r>
            <w:proofErr w:type="spellStart"/>
            <w:r w:rsidRPr="00785C54">
              <w:rPr>
                <w:szCs w:val="24"/>
              </w:rPr>
              <w:t>sem</w:t>
            </w:r>
            <w:proofErr w:type="spellEnd"/>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representativeGeometry-sem</w:t>
            </w:r>
            <w:proofErr w:type="spellEnd"/>
          </w:p>
        </w:tc>
      </w:tr>
    </w:tbl>
    <w:p w14:paraId="74720C94" w14:textId="7EC69A81"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NamedLocation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NamedLocation-sem</w:t>
            </w:r>
            <w:proofErr w:type="spellEnd"/>
          </w:p>
        </w:tc>
        <w:tc>
          <w:tcPr>
            <w:tcW w:w="5245" w:type="dxa"/>
            <w:tcMar>
              <w:top w:w="100" w:type="dxa"/>
              <w:left w:w="100" w:type="dxa"/>
              <w:bottom w:w="100" w:type="dxa"/>
              <w:right w:w="100" w:type="dxa"/>
            </w:tcMar>
          </w:tcPr>
          <w:p w14:paraId="2D26786E" w14:textId="4DD6B26C" w:rsidR="005B5EAD" w:rsidRPr="00785C54" w:rsidRDefault="00A807FF" w:rsidP="00785C54">
            <w:pPr>
              <w:pStyle w:val="Tablebody"/>
              <w:autoSpaceDE w:val="0"/>
              <w:autoSpaceDN w:val="0"/>
              <w:adjustRightInd w:val="0"/>
              <w:jc w:val="both"/>
              <w:rPr>
                <w:szCs w:val="20"/>
              </w:rPr>
            </w:pPr>
            <w:ins w:id="1637" w:author="Katharina Schleidt" w:date="2022-08-10T20:05:00Z">
              <w:r w:rsidRPr="00A807FF">
                <w:rPr>
                  <w:szCs w:val="24"/>
                </w:rPr>
                <w:t xml:space="preserve">A </w:t>
              </w:r>
              <w:proofErr w:type="spellStart"/>
              <w:r w:rsidRPr="00E91BC4">
                <w:rPr>
                  <w:b/>
                  <w:bCs/>
                  <w:szCs w:val="24"/>
                  <w:rPrChange w:id="1638" w:author="Katharina Schleidt" w:date="2022-08-13T17:33:00Z">
                    <w:rPr>
                      <w:szCs w:val="24"/>
                    </w:rPr>
                  </w:rPrChange>
                </w:rPr>
                <w:t>NamedLocation</w:t>
              </w:r>
              <w:proofErr w:type="spellEnd"/>
              <w:r w:rsidRPr="00A807FF">
                <w:rPr>
                  <w:szCs w:val="24"/>
                </w:rPr>
                <w:t xml:space="preserve"> shall be defined as </w:t>
              </w:r>
            </w:ins>
            <w:commentRangeStart w:id="1639"/>
            <w:del w:id="1640" w:author="Katharina Schleidt" w:date="2022-08-13T17:34:00Z">
              <w:r w:rsidR="005B5EAD" w:rsidRPr="00785C54" w:rsidDel="0037109D">
                <w:rPr>
                  <w:szCs w:val="24"/>
                </w:rPr>
                <w:delText xml:space="preserve">A </w:delText>
              </w:r>
            </w:del>
            <w:ins w:id="1641" w:author="Katharina Schleidt" w:date="2022-08-13T17:34:00Z">
              <w:r w:rsidR="0037109D">
                <w:rPr>
                  <w:szCs w:val="24"/>
                </w:rPr>
                <w:t>a</w:t>
              </w:r>
              <w:r w:rsidR="0037109D" w:rsidRPr="00785C54">
                <w:rPr>
                  <w:szCs w:val="24"/>
                </w:rPr>
                <w:t xml:space="preserve"> </w:t>
              </w:r>
            </w:ins>
            <w:r w:rsidR="005B5EAD" w:rsidRPr="00785C54">
              <w:rPr>
                <w:szCs w:val="24"/>
              </w:rPr>
              <w:t>location identified by its name, address, spatial geometry or a combination of any of these three.</w:t>
            </w:r>
            <w:commentRangeEnd w:id="1639"/>
            <w:r w:rsidR="00047CD7">
              <w:rPr>
                <w:rStyle w:val="CommentReference"/>
                <w:rFonts w:eastAsia="MS Mincho"/>
                <w:lang w:eastAsia="ja-JP"/>
              </w:rPr>
              <w:commentReference w:id="1639"/>
            </w:r>
          </w:p>
        </w:tc>
      </w:tr>
    </w:tbl>
    <w:p w14:paraId="7F5AD77A" w14:textId="33C8B475" w:rsidR="0033443B" w:rsidRPr="00785C54" w:rsidRDefault="0033443B" w:rsidP="00785C54">
      <w:pPr>
        <w:pStyle w:val="BodyText"/>
      </w:pPr>
      <w:r w:rsidRPr="00785C54">
        <w:br w:type="page"/>
      </w:r>
    </w:p>
    <w:p w14:paraId="587277D0" w14:textId="54B0027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lastRenderedPageBreak/>
        <w:t>Attribute address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/address-</w:t>
            </w:r>
            <w:proofErr w:type="spellStart"/>
            <w:r w:rsidRPr="00785C54">
              <w:rPr>
                <w:szCs w:val="24"/>
              </w:rPr>
              <w:t>sem</w:t>
            </w:r>
            <w:proofErr w:type="spellEnd"/>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proofErr w:type="spellStart"/>
            <w:r w:rsidRPr="00785C54">
              <w:rPr>
                <w:b/>
                <w:szCs w:val="24"/>
              </w:rPr>
              <w:t>NamedLocation</w:t>
            </w:r>
            <w:proofErr w:type="spellEnd"/>
            <w:r w:rsidRPr="00785C54">
              <w:rPr>
                <w:b/>
                <w:szCs w:val="24"/>
              </w:rPr>
              <w:t>.</w:t>
            </w:r>
          </w:p>
          <w:p w14:paraId="7A824413" w14:textId="2285FA8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proofErr w:type="spellStart"/>
            <w:proofErr w:type="gramStart"/>
            <w:r w:rsidRPr="00785C54">
              <w:rPr>
                <w:b/>
                <w:szCs w:val="24"/>
              </w:rPr>
              <w:t>address:Any</w:t>
            </w:r>
            <w:proofErr w:type="spellEnd"/>
            <w:proofErr w:type="gramEnd"/>
            <w:r w:rsidRPr="00785C54">
              <w:rPr>
                <w:szCs w:val="24"/>
              </w:rPr>
              <w:t xml:space="preserve"> </w:t>
            </w:r>
            <w:del w:id="1642" w:author="Katharina Schleidt" w:date="2022-08-10T19:14:00Z">
              <w:r w:rsidRPr="00785C54" w:rsidDel="002F2035">
                <w:rPr>
                  <w:szCs w:val="24"/>
                </w:rPr>
                <w:delText>SHALL</w:delText>
              </w:r>
            </w:del>
            <w:ins w:id="1643" w:author="Katharina Schleidt" w:date="2022-08-10T19:14:00Z">
              <w:r w:rsidR="002F2035">
                <w:rPr>
                  <w:szCs w:val="24"/>
                </w:rPr>
                <w:t>shall</w:t>
              </w:r>
            </w:ins>
            <w:r w:rsidRPr="00785C54">
              <w:rPr>
                <w:szCs w:val="24"/>
              </w:rPr>
              <w:t xml:space="preserve"> be used.</w:t>
            </w:r>
          </w:p>
        </w:tc>
      </w:tr>
    </w:tbl>
    <w:p w14:paraId="35D8D8EC" w14:textId="15586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name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/name-</w:t>
            </w:r>
            <w:proofErr w:type="spellStart"/>
            <w:r w:rsidRPr="00785C54">
              <w:rPr>
                <w:szCs w:val="24"/>
              </w:rPr>
              <w:t>sem</w:t>
            </w:r>
            <w:proofErr w:type="spellEnd"/>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proofErr w:type="spellStart"/>
            <w:r w:rsidRPr="00785C54">
              <w:rPr>
                <w:b/>
                <w:szCs w:val="24"/>
              </w:rPr>
              <w:t>NamedLocation</w:t>
            </w:r>
            <w:proofErr w:type="spellEnd"/>
            <w:r w:rsidRPr="00785C54">
              <w:rPr>
                <w:b/>
                <w:szCs w:val="24"/>
              </w:rPr>
              <w:t>.</w:t>
            </w:r>
          </w:p>
          <w:p w14:paraId="3DC12432" w14:textId="2CE53E81"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proofErr w:type="spellStart"/>
            <w:proofErr w:type="gramStart"/>
            <w:r w:rsidRPr="00785C54">
              <w:rPr>
                <w:b/>
                <w:szCs w:val="24"/>
              </w:rPr>
              <w:t>name:GenericName</w:t>
            </w:r>
            <w:proofErr w:type="spellEnd"/>
            <w:proofErr w:type="gramEnd"/>
            <w:r w:rsidRPr="00785C54">
              <w:rPr>
                <w:szCs w:val="24"/>
              </w:rPr>
              <w:t xml:space="preserve"> </w:t>
            </w:r>
            <w:del w:id="1644" w:author="Katharina Schleidt" w:date="2022-08-10T19:14:00Z">
              <w:r w:rsidRPr="00785C54" w:rsidDel="002F2035">
                <w:rPr>
                  <w:szCs w:val="24"/>
                </w:rPr>
                <w:delText>SHALL</w:delText>
              </w:r>
            </w:del>
            <w:ins w:id="1645" w:author="Katharina Schleidt" w:date="2022-08-10T19:14:00Z">
              <w:r w:rsidR="002F2035">
                <w:rPr>
                  <w:szCs w:val="24"/>
                </w:rPr>
                <w:t>shall</w:t>
              </w:r>
            </w:ins>
            <w:r w:rsidRPr="00785C54">
              <w:rPr>
                <w:szCs w:val="24"/>
              </w:rPr>
              <w:t xml:space="preserve"> be used.</w:t>
            </w:r>
          </w:p>
        </w:tc>
      </w:tr>
    </w:tbl>
    <w:p w14:paraId="162BCEAE" w14:textId="76BD9A2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representativeGeometry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representativeGeometry-sem</w:t>
            </w:r>
            <w:proofErr w:type="spellEnd"/>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proofErr w:type="spellStart"/>
            <w:r w:rsidRPr="00785C54">
              <w:rPr>
                <w:b/>
                <w:szCs w:val="24"/>
              </w:rPr>
              <w:t>NamedLocation</w:t>
            </w:r>
            <w:proofErr w:type="spellEnd"/>
            <w:r w:rsidRPr="00785C54">
              <w:rPr>
                <w:b/>
                <w:szCs w:val="24"/>
              </w:rPr>
              <w:t>.</w:t>
            </w:r>
          </w:p>
          <w:p w14:paraId="0CAAACAB" w14:textId="60D209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proofErr w:type="spellStart"/>
            <w:proofErr w:type="gramStart"/>
            <w:r w:rsidRPr="00785C54">
              <w:rPr>
                <w:b/>
                <w:szCs w:val="24"/>
              </w:rPr>
              <w:t>representativeGeometry:Geometry</w:t>
            </w:r>
            <w:proofErr w:type="spellEnd"/>
            <w:proofErr w:type="gramEnd"/>
            <w:r w:rsidRPr="00785C54">
              <w:rPr>
                <w:szCs w:val="24"/>
              </w:rPr>
              <w:t xml:space="preserve"> </w:t>
            </w:r>
            <w:del w:id="1646" w:author="Katharina Schleidt" w:date="2022-08-10T19:14:00Z">
              <w:r w:rsidRPr="00785C54" w:rsidDel="002F2035">
                <w:rPr>
                  <w:szCs w:val="24"/>
                </w:rPr>
                <w:delText>SHALL</w:delText>
              </w:r>
            </w:del>
            <w:ins w:id="1647" w:author="Katharina Schleidt" w:date="2022-08-10T19:14:00Z">
              <w:r w:rsidR="002F2035">
                <w:rPr>
                  <w:szCs w:val="24"/>
                </w:rPr>
                <w:t>shall</w:t>
              </w:r>
            </w:ins>
            <w:r w:rsidRPr="00785C54">
              <w:rPr>
                <w:szCs w:val="24"/>
              </w:rPr>
              <w:t xml:space="preserve"> be used.</w:t>
            </w:r>
          </w:p>
        </w:tc>
      </w:tr>
    </w:tbl>
    <w:p w14:paraId="28141A7F" w14:textId="3261CF84" w:rsidR="005B5EAD" w:rsidRPr="00785C54" w:rsidRDefault="005B5EAD" w:rsidP="00785C54">
      <w:pPr>
        <w:pStyle w:val="Heading2"/>
        <w:tabs>
          <w:tab w:val="left" w:pos="400"/>
          <w:tab w:val="left" w:pos="432"/>
        </w:tabs>
        <w:autoSpaceDE w:val="0"/>
        <w:autoSpaceDN w:val="0"/>
        <w:adjustRightInd w:val="0"/>
        <w:rPr>
          <w:rFonts w:eastAsia="Times New Roman"/>
          <w:szCs w:val="24"/>
        </w:rPr>
      </w:pPr>
      <w:proofErr w:type="spellStart"/>
      <w:r w:rsidRPr="00785C54">
        <w:rPr>
          <w:rFonts w:eastAsia="Times New Roman"/>
          <w:szCs w:val="24"/>
        </w:rPr>
        <w:t>StatisticalClassification</w:t>
      </w:r>
      <w:proofErr w:type="spellEnd"/>
    </w:p>
    <w:p w14:paraId="26494C2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proofErr w:type="spellStart"/>
      <w:r w:rsidRPr="00785C54">
        <w:rPr>
          <w:rFonts w:eastAsia="Times New Roman"/>
          <w:szCs w:val="24"/>
        </w:rPr>
        <w:t>StatisticalClassification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465D28C2"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StatisticalClassification</w:t>
            </w:r>
            <w:proofErr w:type="spellEnd"/>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/concept-</w:t>
            </w:r>
            <w:proofErr w:type="spellStart"/>
            <w:r w:rsidRPr="00785C54">
              <w:rPr>
                <w:szCs w:val="24"/>
              </w:rPr>
              <w:t>sem</w:t>
            </w:r>
            <w:proofErr w:type="spellEnd"/>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/classification-</w:t>
            </w:r>
            <w:proofErr w:type="spellStart"/>
            <w:r w:rsidRPr="00785C54">
              <w:rPr>
                <w:szCs w:val="24"/>
              </w:rPr>
              <w:t>sem</w:t>
            </w:r>
            <w:proofErr w:type="spellEnd"/>
          </w:p>
        </w:tc>
      </w:tr>
    </w:tbl>
    <w:p w14:paraId="0F5C850A" w14:textId="056FEAD0"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StatisticalClassification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6193346F" w:rsidR="005B5EAD" w:rsidRPr="00785C54" w:rsidRDefault="005B5EAD" w:rsidP="00785C54">
            <w:pPr>
              <w:pStyle w:val="Tablebody"/>
              <w:autoSpaceDE w:val="0"/>
              <w:autoSpaceDN w:val="0"/>
              <w:adjustRightInd w:val="0"/>
              <w:jc w:val="both"/>
              <w:rPr>
                <w:szCs w:val="20"/>
              </w:rPr>
            </w:pPr>
            <w:del w:id="1648" w:author="Katharina Schleidt" w:date="2022-08-10T20:06:00Z">
              <w:r w:rsidRPr="00785C54" w:rsidDel="00A807FF">
                <w:rPr>
                  <w:szCs w:val="24"/>
                </w:rPr>
                <w:delText xml:space="preserve">A </w:delText>
              </w:r>
            </w:del>
            <w:ins w:id="1649" w:author="Katharina Schleidt" w:date="2022-08-10T20:06:00Z">
              <w:r w:rsidR="00A807FF" w:rsidRPr="00A807FF">
                <w:rPr>
                  <w:szCs w:val="24"/>
                </w:rPr>
                <w:t xml:space="preserve">A </w:t>
              </w:r>
              <w:proofErr w:type="spellStart"/>
              <w:r w:rsidR="00A807FF" w:rsidRPr="0037109D">
                <w:rPr>
                  <w:b/>
                  <w:bCs/>
                  <w:szCs w:val="24"/>
                  <w:rPrChange w:id="1650" w:author="Katharina Schleidt" w:date="2022-08-13T17:34:00Z">
                    <w:rPr>
                      <w:szCs w:val="24"/>
                    </w:rPr>
                  </w:rPrChange>
                </w:rPr>
                <w:t>StatisticalClassification</w:t>
              </w:r>
              <w:proofErr w:type="spellEnd"/>
              <w:r w:rsidR="00A807FF" w:rsidRPr="00A807FF">
                <w:rPr>
                  <w:szCs w:val="24"/>
                </w:rPr>
                <w:t xml:space="preserve"> shall be defined as </w:t>
              </w:r>
              <w:r w:rsidR="00A807FF">
                <w:rPr>
                  <w:szCs w:val="24"/>
                </w:rPr>
                <w:t>a</w:t>
              </w:r>
              <w:r w:rsidR="00A807FF" w:rsidRPr="00785C54">
                <w:rPr>
                  <w:szCs w:val="24"/>
                </w:rPr>
                <w:t xml:space="preserve"> </w:t>
              </w:r>
            </w:ins>
            <w:proofErr w:type="spellStart"/>
            <w:r w:rsidRPr="00785C54">
              <w:rPr>
                <w:szCs w:val="24"/>
              </w:rPr>
              <w:t>dataType</w:t>
            </w:r>
            <w:proofErr w:type="spellEnd"/>
            <w:r w:rsidRPr="00785C54">
              <w:rPr>
                <w:szCs w:val="24"/>
              </w:rPr>
              <w:t xml:space="preserve"> for the provision of information on statistical classifications.</w:t>
            </w:r>
          </w:p>
        </w:tc>
      </w:tr>
    </w:tbl>
    <w:p w14:paraId="0F7F7B3C" w14:textId="700D7EF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lastRenderedPageBreak/>
        <w:t>Attribute concept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/concept-</w:t>
            </w:r>
            <w:proofErr w:type="spellStart"/>
            <w:r w:rsidRPr="00785C54">
              <w:rPr>
                <w:szCs w:val="24"/>
              </w:rPr>
              <w:t>sem</w:t>
            </w:r>
            <w:proofErr w:type="spellEnd"/>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proofErr w:type="spellStart"/>
            <w:r w:rsidRPr="00785C54">
              <w:rPr>
                <w:b/>
                <w:szCs w:val="24"/>
              </w:rPr>
              <w:t>StatisticalClassification</w:t>
            </w:r>
            <w:proofErr w:type="spellEnd"/>
            <w:r w:rsidRPr="00785C54">
              <w:rPr>
                <w:szCs w:val="24"/>
              </w:rPr>
              <w:t xml:space="preserve"> is to be performed.</w:t>
            </w:r>
          </w:p>
          <w:p w14:paraId="4BB5E1FA" w14:textId="611735CB"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w:t>
            </w:r>
            <w:del w:id="1651" w:author="Katharina Schleidt" w:date="2022-08-10T19:14:00Z">
              <w:r w:rsidRPr="00785C54" w:rsidDel="002F2035">
                <w:rPr>
                  <w:szCs w:val="24"/>
                </w:rPr>
                <w:delText>SHALL</w:delText>
              </w:r>
            </w:del>
            <w:ins w:id="1652"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concept:URI</w:t>
            </w:r>
            <w:proofErr w:type="spellEnd"/>
            <w:proofErr w:type="gramEnd"/>
            <w:r w:rsidRPr="00785C54">
              <w:rPr>
                <w:b/>
                <w:szCs w:val="24"/>
              </w:rPr>
              <w:t>.</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The concept for a statistical classification could be age, gender, </w:t>
      </w:r>
      <w:proofErr w:type="spellStart"/>
      <w:r w:rsidRPr="00785C54">
        <w:rPr>
          <w:szCs w:val="24"/>
        </w:rPr>
        <w:t>color</w:t>
      </w:r>
      <w:proofErr w:type="spellEnd"/>
      <w:r w:rsidRPr="00785C54">
        <w:rPr>
          <w:szCs w:val="24"/>
        </w:rPr>
        <w:t>, size etc.</w:t>
      </w:r>
    </w:p>
    <w:p w14:paraId="47519832"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classification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/classification-</w:t>
            </w:r>
            <w:proofErr w:type="spellStart"/>
            <w:r w:rsidRPr="00785C54">
              <w:rPr>
                <w:szCs w:val="24"/>
              </w:rPr>
              <w:t>sem</w:t>
            </w:r>
            <w:proofErr w:type="spellEnd"/>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proofErr w:type="spellStart"/>
            <w:r w:rsidRPr="00785C54">
              <w:rPr>
                <w:b/>
                <w:szCs w:val="24"/>
              </w:rPr>
              <w:t>StatisticalClassification</w:t>
            </w:r>
            <w:proofErr w:type="spellEnd"/>
            <w:r w:rsidRPr="00785C54">
              <w:rPr>
                <w:szCs w:val="24"/>
              </w:rPr>
              <w:t>.</w:t>
            </w:r>
          </w:p>
          <w:p w14:paraId="6454E091" w14:textId="2340EF4F"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proofErr w:type="spellStart"/>
            <w:r w:rsidRPr="00785C54">
              <w:rPr>
                <w:b/>
                <w:szCs w:val="24"/>
              </w:rPr>
              <w:t>StatisticalClassification</w:t>
            </w:r>
            <w:proofErr w:type="spellEnd"/>
            <w:r w:rsidRPr="00785C54">
              <w:rPr>
                <w:szCs w:val="24"/>
              </w:rPr>
              <w:t xml:space="preserve"> </w:t>
            </w:r>
            <w:del w:id="1653" w:author="Katharina Schleidt" w:date="2022-08-10T19:14:00Z">
              <w:r w:rsidRPr="00785C54" w:rsidDel="002F2035">
                <w:rPr>
                  <w:szCs w:val="24"/>
                </w:rPr>
                <w:delText>SHALL</w:delText>
              </w:r>
            </w:del>
            <w:ins w:id="1654"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classification:URI</w:t>
            </w:r>
            <w:proofErr w:type="spellEnd"/>
            <w:proofErr w:type="gramEnd"/>
            <w:r w:rsidRPr="00785C54">
              <w:rPr>
                <w:b/>
                <w:szCs w:val="24"/>
              </w:rPr>
              <w:t>.</w:t>
            </w:r>
          </w:p>
        </w:tc>
      </w:tr>
    </w:tbl>
    <w:p w14:paraId="2AB96D4F" w14:textId="5E665CD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655" w:author="Katharina Schleidt" w:date="2022-08-10T19:49:00Z">
        <w:r w:rsidRPr="00785C54" w:rsidDel="00441C1E">
          <w:rPr>
            <w:szCs w:val="24"/>
          </w:rPr>
          <w:delText>EXAMPLE</w:delText>
        </w:r>
        <w:r w:rsidRPr="00785C54" w:rsidDel="00441C1E">
          <w:rPr>
            <w:szCs w:val="24"/>
          </w:rPr>
          <w:tab/>
        </w:r>
      </w:del>
      <w:r w:rsidRPr="00785C54">
        <w:rPr>
          <w:szCs w:val="24"/>
        </w:rPr>
        <w:t>The classification for a statistical classification could be:</w:t>
      </w:r>
    </w:p>
    <w:p w14:paraId="26A33529" w14:textId="136306D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56" w:author="Katharina Schleidt" w:date="2022-08-10T19:49:00Z">
        <w:r w:rsidRPr="00785C54">
          <w:rPr>
            <w:szCs w:val="24"/>
          </w:rPr>
          <w:t>EXAMPLE</w:t>
        </w:r>
        <w:r>
          <w:rPr>
            <w:szCs w:val="24"/>
          </w:rPr>
          <w:t xml:space="preserve"> 1</w:t>
        </w:r>
      </w:ins>
      <w:del w:id="1657" w:author="Katharina Schleidt" w:date="2022-08-10T19:49:00Z">
        <w:r w:rsidR="005B5EAD" w:rsidRPr="00785C54" w:rsidDel="005929A0">
          <w:rPr>
            <w:szCs w:val="24"/>
          </w:rPr>
          <w:delText>a)</w:delText>
        </w:r>
      </w:del>
      <w:ins w:id="1658" w:author="Katharina Schleidt" w:date="2022-08-10T19:50:00Z">
        <w:r w:rsidR="00441C1E">
          <w:rPr>
            <w:szCs w:val="24"/>
          </w:rPr>
          <w:tab/>
        </w:r>
      </w:ins>
      <w:r w:rsidR="005B5EAD" w:rsidRPr="00785C54">
        <w:rPr>
          <w:szCs w:val="24"/>
        </w:rPr>
        <w:tab/>
        <w:t>Age Brackets: [0-10], [10-20];</w:t>
      </w:r>
    </w:p>
    <w:p w14:paraId="5E3B27FB" w14:textId="5D0C50C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59" w:author="Katharina Schleidt" w:date="2022-08-10T19:49:00Z">
        <w:r w:rsidRPr="00785C54">
          <w:rPr>
            <w:szCs w:val="24"/>
          </w:rPr>
          <w:t>EXAMPLE</w:t>
        </w:r>
        <w:r>
          <w:rPr>
            <w:szCs w:val="24"/>
          </w:rPr>
          <w:t xml:space="preserve"> 2</w:t>
        </w:r>
      </w:ins>
      <w:del w:id="1660" w:author="Katharina Schleidt" w:date="2022-08-10T19:49:00Z">
        <w:r w:rsidR="005B5EAD" w:rsidRPr="00785C54" w:rsidDel="005929A0">
          <w:rPr>
            <w:szCs w:val="24"/>
          </w:rPr>
          <w:delText>b)</w:delText>
        </w:r>
      </w:del>
      <w:r w:rsidR="005B5EAD" w:rsidRPr="00785C54">
        <w:rPr>
          <w:szCs w:val="24"/>
        </w:rPr>
        <w:tab/>
        <w:t>Genders: Male, Female, Other;</w:t>
      </w:r>
    </w:p>
    <w:p w14:paraId="1E79A9F8" w14:textId="13FABDB1"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61" w:author="Katharina Schleidt" w:date="2022-08-10T19:49:00Z">
        <w:r w:rsidRPr="00785C54">
          <w:rPr>
            <w:szCs w:val="24"/>
          </w:rPr>
          <w:t>EXAMPLE</w:t>
        </w:r>
        <w:r>
          <w:rPr>
            <w:szCs w:val="24"/>
          </w:rPr>
          <w:t xml:space="preserve"> 3</w:t>
        </w:r>
      </w:ins>
      <w:del w:id="1662" w:author="Katharina Schleidt" w:date="2022-08-10T19:49:00Z">
        <w:r w:rsidR="005B5EAD" w:rsidRPr="00785C54" w:rsidDel="005929A0">
          <w:rPr>
            <w:szCs w:val="24"/>
          </w:rPr>
          <w:delText>c)</w:delText>
        </w:r>
      </w:del>
      <w:r w:rsidR="005B5EAD" w:rsidRPr="00785C54">
        <w:rPr>
          <w:szCs w:val="24"/>
        </w:rPr>
        <w:tab/>
      </w:r>
      <w:ins w:id="1663" w:author="Katharina Schleidt" w:date="2022-08-10T19:50:00Z">
        <w:r w:rsidR="00441C1E">
          <w:rPr>
            <w:szCs w:val="24"/>
          </w:rPr>
          <w:tab/>
        </w:r>
      </w:ins>
      <w:proofErr w:type="spellStart"/>
      <w:r w:rsidR="005B5EAD" w:rsidRPr="00785C54">
        <w:rPr>
          <w:szCs w:val="24"/>
        </w:rPr>
        <w:t>Color</w:t>
      </w:r>
      <w:proofErr w:type="spellEnd"/>
      <w:r w:rsidR="005B5EAD" w:rsidRPr="00785C54">
        <w:rPr>
          <w:szCs w:val="24"/>
        </w:rPr>
        <w:t>: Red, Green, Blue.</w:t>
      </w:r>
    </w:p>
    <w:p w14:paraId="3C7A4425"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399509F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SampleTypeByGeometryType</w:t>
      </w:r>
      <w:proofErr w:type="spellEnd"/>
    </w:p>
    <w:p w14:paraId="25AD4B36" w14:textId="07AD7A4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SampleTypeByGeometryType</w:t>
      </w:r>
      <w:proofErr w:type="spellEnd"/>
      <w:r w:rsidRPr="00785C54">
        <w:rPr>
          <w:szCs w:val="24"/>
        </w:rPr>
        <w:t xml:space="preserve"> is a specialization of </w:t>
      </w:r>
      <w:proofErr w:type="spellStart"/>
      <w:r w:rsidRPr="00785C54">
        <w:rPr>
          <w:szCs w:val="24"/>
        </w:rPr>
        <w:t>AbstractSampleType</w:t>
      </w:r>
      <w:proofErr w:type="spellEnd"/>
      <w:r w:rsidRPr="00785C54">
        <w:rPr>
          <w:szCs w:val="24"/>
        </w:rPr>
        <w:t xml:space="preserve"> created to support the legacy sample types from </w:t>
      </w:r>
      <w:del w:id="1664" w:author="REID-JAMOND Alison" w:date="2022-04-04T15:35:00Z">
        <w:r w:rsidRPr="00785C54" w:rsidDel="00047CD7">
          <w:rPr>
            <w:szCs w:val="24"/>
          </w:rPr>
          <w:delText>the previous version of this standard</w:delText>
        </w:r>
      </w:del>
      <w:ins w:id="1665" w:author="REID-JAMOND Alison" w:date="2022-04-04T15:35:00Z">
        <w:r w:rsidR="00047CD7">
          <w:rPr>
            <w:szCs w:val="24"/>
          </w:rPr>
          <w:t>ISO 19156:2011</w:t>
        </w:r>
      </w:ins>
      <w:r w:rsidRPr="00785C54">
        <w:rPr>
          <w:szCs w:val="24"/>
        </w:rPr>
        <w:t>.</w:t>
      </w: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6121D5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1666" w:author="Katharina Schleidt" w:date="2022-08-10T19:14:00Z">
              <w:r w:rsidRPr="00785C54" w:rsidDel="002F2035">
                <w:rPr>
                  <w:szCs w:val="24"/>
                </w:rPr>
                <w:delText>SHALL</w:delText>
              </w:r>
            </w:del>
            <w:ins w:id="1667" w:author="Katharina Schleidt" w:date="2022-08-10T19:14:00Z">
              <w:r w:rsidR="002F2035">
                <w:rPr>
                  <w:szCs w:val="24"/>
                </w:rPr>
                <w:t>shall</w:t>
              </w:r>
            </w:ins>
            <w:r w:rsidRPr="00785C54">
              <w:rPr>
                <w:szCs w:val="24"/>
              </w:rPr>
              <w:t xml:space="preserve">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point: the provided geometry is of type </w:t>
            </w:r>
            <w:r w:rsidRPr="0037109D">
              <w:rPr>
                <w:b/>
                <w:bCs/>
                <w:szCs w:val="24"/>
                <w:rPrChange w:id="1668" w:author="Katharina Schleidt" w:date="2022-08-13T17:34:00Z">
                  <w:rPr>
                    <w:szCs w:val="24"/>
                  </w:rPr>
                </w:rPrChange>
              </w:rPr>
              <w:t>Point</w:t>
            </w:r>
            <w:r w:rsidRPr="00785C54">
              <w:rPr>
                <w:szCs w:val="24"/>
              </w:rPr>
              <w: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curve: the provided geometry is of type </w:t>
            </w:r>
            <w:r w:rsidRPr="0037109D">
              <w:rPr>
                <w:b/>
                <w:bCs/>
                <w:szCs w:val="24"/>
                <w:rPrChange w:id="1669" w:author="Katharina Schleidt" w:date="2022-08-13T17:34:00Z">
                  <w:rPr>
                    <w:szCs w:val="24"/>
                  </w:rPr>
                </w:rPrChange>
              </w:rPr>
              <w:t>Curve</w:t>
            </w:r>
            <w:r w:rsidRPr="00785C54">
              <w:rPr>
                <w:szCs w:val="24"/>
              </w:rPr>
              <w:t>.</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surface: the provided geometry is of type </w:t>
            </w:r>
            <w:r w:rsidRPr="0037109D">
              <w:rPr>
                <w:b/>
                <w:bCs/>
                <w:szCs w:val="24"/>
                <w:rPrChange w:id="1670" w:author="Katharina Schleidt" w:date="2022-08-13T17:34:00Z">
                  <w:rPr>
                    <w:szCs w:val="24"/>
                  </w:rPr>
                </w:rPrChange>
              </w:rPr>
              <w:t>Surface</w:t>
            </w:r>
            <w:r w:rsidRPr="00785C54">
              <w:rPr>
                <w:szCs w:val="24"/>
              </w:rPr>
              <w:t>.</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 xml:space="preserve">solid: the provided geometry is of type </w:t>
            </w:r>
            <w:r w:rsidRPr="0037109D">
              <w:rPr>
                <w:b/>
                <w:bCs/>
                <w:szCs w:val="24"/>
                <w:rPrChange w:id="1671" w:author="Katharina Schleidt" w:date="2022-08-13T17:34:00Z">
                  <w:rPr>
                    <w:szCs w:val="24"/>
                  </w:rPr>
                </w:rPrChange>
              </w:rPr>
              <w:t>Solid</w:t>
            </w:r>
            <w:r w:rsidRPr="00785C54">
              <w:rPr>
                <w:szCs w:val="24"/>
              </w:rPr>
              <w:t>.</w:t>
            </w:r>
          </w:p>
        </w:tc>
      </w:tr>
    </w:tbl>
    <w:p w14:paraId="7E30AB6F" w14:textId="64CA1986" w:rsidR="005B5EAD" w:rsidRPr="00785C54" w:rsidRDefault="005B5EAD" w:rsidP="00785C54">
      <w:pPr>
        <w:pStyle w:val="BodyText"/>
        <w:autoSpaceDE w:val="0"/>
        <w:autoSpaceDN w:val="0"/>
        <w:adjustRightInd w:val="0"/>
        <w:rPr>
          <w:szCs w:val="24"/>
        </w:rPr>
      </w:pP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01A8153C" w:rsidR="005B5EAD" w:rsidRPr="00785C54" w:rsidRDefault="005B5EAD" w:rsidP="00785C54">
            <w:pPr>
              <w:pStyle w:val="Tablebody"/>
              <w:autoSpaceDE w:val="0"/>
              <w:autoSpaceDN w:val="0"/>
              <w:adjustRightInd w:val="0"/>
              <w:rPr>
                <w:szCs w:val="24"/>
              </w:rPr>
            </w:pPr>
            <w:r w:rsidRPr="00785C54">
              <w:rPr>
                <w:szCs w:val="24"/>
              </w:rPr>
              <w:t xml:space="preserve">The following constraints </w:t>
            </w:r>
            <w:del w:id="1672" w:author="Katharina Schleidt" w:date="2022-08-10T19:14:00Z">
              <w:r w:rsidRPr="00785C54" w:rsidDel="002F2035">
                <w:rPr>
                  <w:szCs w:val="24"/>
                </w:rPr>
                <w:delText>SHALL</w:delText>
              </w:r>
            </w:del>
            <w:ins w:id="1673" w:author="Katharina Schleidt" w:date="2022-08-10T19:14:00Z">
              <w:r w:rsidR="002F2035">
                <w:rPr>
                  <w:szCs w:val="24"/>
                </w:rPr>
                <w:t>shall</w:t>
              </w:r>
            </w:ins>
            <w:r w:rsidRPr="00785C54">
              <w:rPr>
                <w:szCs w:val="24"/>
              </w:rPr>
              <w:t xml:space="preserve"> be applied to the value of the result association of the</w:t>
            </w:r>
            <w:r w:rsidRPr="003C3C9D">
              <w:rPr>
                <w:b/>
                <w:bCs/>
                <w:szCs w:val="24"/>
                <w:rPrChange w:id="1674" w:author="Katharina Schleidt" w:date="2022-08-13T17:13:00Z">
                  <w:rPr>
                    <w:szCs w:val="24"/>
                  </w:rPr>
                </w:rPrChange>
              </w:rPr>
              <w:t xml:space="preserve"> Observation</w:t>
            </w:r>
            <w:r w:rsidRPr="00785C54">
              <w:rPr>
                <w:szCs w:val="24"/>
              </w:rPr>
              <w:t xml:space="preserve"> based on the </w:t>
            </w:r>
            <w:proofErr w:type="spellStart"/>
            <w:r w:rsidRPr="00785C54">
              <w:rPr>
                <w:szCs w:val="24"/>
              </w:rPr>
              <w:t>codelist</w:t>
            </w:r>
            <w:proofErr w:type="spellEnd"/>
            <w:r w:rsidRPr="00785C54">
              <w:rPr>
                <w:szCs w:val="24"/>
              </w:rPr>
              <w:t xml:space="preserve"> value used:</w:t>
            </w:r>
          </w:p>
          <w:p w14:paraId="61CDC1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"point" is used, the provided geometry shall be of type </w:t>
            </w:r>
            <w:r w:rsidRPr="0037109D">
              <w:rPr>
                <w:b/>
                <w:bCs/>
                <w:szCs w:val="24"/>
                <w:rPrChange w:id="1675" w:author="Katharina Schleidt" w:date="2022-08-13T17:34:00Z">
                  <w:rPr>
                    <w:szCs w:val="24"/>
                  </w:rPr>
                </w:rPrChange>
              </w:rPr>
              <w:t>Point</w:t>
            </w:r>
            <w:r w:rsidRPr="00785C54">
              <w:rPr>
                <w:szCs w:val="24"/>
              </w:rPr>
              <w:t>.</w:t>
            </w:r>
          </w:p>
          <w:p w14:paraId="2D744E1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If value "curve" is used, the provided geometry shall be of type </w:t>
            </w:r>
            <w:r w:rsidRPr="0037109D">
              <w:rPr>
                <w:b/>
                <w:bCs/>
                <w:szCs w:val="24"/>
                <w:rPrChange w:id="1676" w:author="Katharina Schleidt" w:date="2022-08-13T17:34:00Z">
                  <w:rPr>
                    <w:szCs w:val="24"/>
                  </w:rPr>
                </w:rPrChange>
              </w:rPr>
              <w:t>Curve</w:t>
            </w:r>
            <w:r w:rsidRPr="00785C54">
              <w:rPr>
                <w:szCs w:val="24"/>
              </w:rPr>
              <w:t>.</w:t>
            </w:r>
          </w:p>
          <w:p w14:paraId="61E59D6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"surface" is used, the provided geometry shall be of type </w:t>
            </w:r>
            <w:r w:rsidRPr="0037109D">
              <w:rPr>
                <w:b/>
                <w:bCs/>
                <w:szCs w:val="24"/>
                <w:rPrChange w:id="1677" w:author="Katharina Schleidt" w:date="2022-08-13T17:34:00Z">
                  <w:rPr>
                    <w:szCs w:val="24"/>
                  </w:rPr>
                </w:rPrChange>
              </w:rPr>
              <w:t>Surface</w:t>
            </w:r>
            <w:r w:rsidRPr="00785C54">
              <w:rPr>
                <w:szCs w:val="24"/>
              </w:rPr>
              <w:t>.</w:t>
            </w:r>
          </w:p>
          <w:p w14:paraId="77AC1FE2" w14:textId="40D5583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value "solid" is used, the provided geometry shall be of type </w:t>
            </w:r>
            <w:r w:rsidRPr="0037109D">
              <w:rPr>
                <w:b/>
                <w:bCs/>
                <w:szCs w:val="24"/>
                <w:rPrChange w:id="1678" w:author="Katharina Schleidt" w:date="2022-08-13T17:34:00Z">
                  <w:rPr>
                    <w:szCs w:val="24"/>
                  </w:rPr>
                </w:rPrChange>
              </w:rPr>
              <w:t>Solid</w:t>
            </w:r>
            <w:r w:rsidRPr="00785C54">
              <w:rPr>
                <w:szCs w:val="24"/>
              </w:rPr>
              <w:t>.</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1679" w:author="REID-JAMOND Alison" w:date="2022-04-04T14:56:00Z">
        <w:r w:rsidR="00047CD7">
          <w:rPr>
            <w:rFonts w:eastAsia="Times New Roman"/>
            <w:szCs w:val="24"/>
          </w:rPr>
          <w:t>t</w:t>
        </w:r>
      </w:ins>
      <w:del w:id="1680"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1681" w:author="REID-JAMOND Alison" w:date="2022-04-04T14:56:00Z">
        <w:r w:rsidR="00047CD7">
          <w:rPr>
            <w:rFonts w:eastAsia="Times New Roman"/>
            <w:szCs w:val="24"/>
          </w:rPr>
          <w:t>s</w:t>
        </w:r>
      </w:ins>
      <w:del w:id="1682" w:author="REID-JAMOND Alison" w:date="2022-04-04T14:56:00Z">
        <w:r w:rsidRPr="00785C54" w:rsidDel="00047CD7">
          <w:rPr>
            <w:rFonts w:eastAsia="Times New Roman"/>
            <w:szCs w:val="24"/>
          </w:rPr>
          <w:delText>S</w:delText>
        </w:r>
      </w:del>
      <w:r w:rsidRPr="00785C54">
        <w:rPr>
          <w:rFonts w:eastAsia="Times New Roman"/>
          <w:szCs w:val="24"/>
        </w:rPr>
        <w:t>uite</w:t>
      </w:r>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1FDB41A9"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7DEC99E8"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55BF1473"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 </w:t>
      </w:r>
      <w:proofErr w:type="spellStart"/>
      <w:r w:rsidRPr="00785C54">
        <w:rPr>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w:t>
            </w:r>
            <w:proofErr w:type="spellStart"/>
            <w:r w:rsidRPr="00785C54">
              <w:rPr>
                <w:b/>
                <w:szCs w:val="24"/>
              </w:rPr>
              <w:t>ObservableProperty</w:t>
            </w:r>
            <w:proofErr w:type="spellEnd"/>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BodyText"/>
      </w:pPr>
      <w:r w:rsidRPr="00785C54">
        <w:br w:type="page"/>
      </w:r>
    </w:p>
    <w:p w14:paraId="6042F1C7" w14:textId="43689C96"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Conceptual Observation -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4DD49732"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7C5208D4"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 </w:t>
      </w:r>
      <w:proofErr w:type="spellStart"/>
      <w:r w:rsidRPr="00785C54">
        <w:rPr>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w:t>
            </w:r>
            <w:proofErr w:type="spellStart"/>
            <w:r w:rsidRPr="00785C54">
              <w:rPr>
                <w:b/>
                <w:szCs w:val="24"/>
              </w:rPr>
              <w:t>ObservingProcedure</w:t>
            </w:r>
            <w:proofErr w:type="spellEnd"/>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79CE329F"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57063EB7"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Observation </w:t>
      </w:r>
      <w:del w:id="1683" w:author="Katharina Schleidt" w:date="2022-08-13T16:38:00Z">
        <w:r w:rsidRPr="00785C54" w:rsidDel="00022C0A">
          <w:rPr>
            <w:szCs w:val="24"/>
          </w:rPr>
          <w:delText xml:space="preserve">core </w:delText>
        </w:r>
      </w:del>
      <w:ins w:id="1684" w:author="Katharina Schleidt" w:date="2022-08-13T16:38:00Z">
        <w:r w:rsidR="00022C0A">
          <w:rPr>
            <w:szCs w:val="24"/>
          </w:rPr>
          <w:t>C</w:t>
        </w:r>
        <w:r w:rsidR="00022C0A" w:rsidRPr="00785C54">
          <w:rPr>
            <w:szCs w:val="24"/>
          </w:rPr>
          <w:t xml:space="preserve">ore </w:t>
        </w:r>
      </w:ins>
      <w:r w:rsidRPr="00785C54">
        <w:rPr>
          <w:szCs w:val="24"/>
        </w:rPr>
        <w:t>package</w:t>
      </w:r>
    </w:p>
    <w:p w14:paraId="7A731B34" w14:textId="3EF3C05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685" w:author="Katharina Schleidt" w:date="2022-08-13T16:38:00Z">
        <w:r w:rsidRPr="00785C54" w:rsidDel="00022C0A">
          <w:rPr>
            <w:szCs w:val="24"/>
          </w:rPr>
          <w:delText xml:space="preserve">core </w:delText>
        </w:r>
      </w:del>
      <w:ins w:id="1686" w:author="Katharina Schleidt" w:date="2022-08-13T16:38: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BodyText"/>
      </w:pPr>
      <w:r w:rsidRPr="00785C54">
        <w:br w:type="page"/>
      </w:r>
    </w:p>
    <w:p w14:paraId="394E096E" w14:textId="09A22938"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1687" w:author="Katharina Schleidt" w:date="2022-08-13T16:38:00Z">
        <w:r w:rsidRPr="00785C54" w:rsidDel="00022C0A">
          <w:rPr>
            <w:szCs w:val="24"/>
          </w:rPr>
          <w:delText xml:space="preserve">core </w:delText>
        </w:r>
      </w:del>
      <w:ins w:id="1688"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AbstractDeployment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AbstractDeployment</w:t>
            </w:r>
            <w:proofErr w:type="spellEnd"/>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61BE4B3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689" w:author="Katharina Schleidt" w:date="2022-08-13T16:39:00Z">
        <w:r w:rsidRPr="00785C54" w:rsidDel="00022C0A">
          <w:rPr>
            <w:szCs w:val="24"/>
          </w:rPr>
          <w:delText xml:space="preserve">core </w:delText>
        </w:r>
      </w:del>
      <w:ins w:id="1690"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AbstractHost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AbstractHost</w:t>
            </w:r>
            <w:proofErr w:type="spellEnd"/>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7709F5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691" w:author="Katharina Schleidt" w:date="2022-08-13T16:39:00Z">
        <w:r w:rsidRPr="00785C54" w:rsidDel="00022C0A">
          <w:rPr>
            <w:szCs w:val="24"/>
          </w:rPr>
          <w:delText xml:space="preserve">core </w:delText>
        </w:r>
      </w:del>
      <w:ins w:id="1692"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AbstractObservableProperty</w:t>
            </w:r>
            <w:proofErr w:type="spellEnd"/>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6616A5DA"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693" w:author="Katharina Schleidt" w:date="2022-08-13T16:39:00Z">
        <w:r w:rsidRPr="00785C54" w:rsidDel="00022C0A">
          <w:rPr>
            <w:szCs w:val="24"/>
          </w:rPr>
          <w:delText xml:space="preserve">core </w:delText>
        </w:r>
      </w:del>
      <w:ins w:id="1694"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AbstractObservation</w:t>
            </w:r>
            <w:proofErr w:type="spellEnd"/>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5D40B69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695" w:author="Katharina Schleidt" w:date="2022-08-13T16:39:00Z">
        <w:r w:rsidRPr="00785C54" w:rsidDel="00022C0A">
          <w:rPr>
            <w:szCs w:val="24"/>
          </w:rPr>
          <w:delText xml:space="preserve">core </w:delText>
        </w:r>
      </w:del>
      <w:ins w:id="1696"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AbstractObservationCharacteristics</w:t>
            </w:r>
            <w:proofErr w:type="spellEnd"/>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BodyText"/>
      </w:pPr>
      <w:r w:rsidRPr="00785C54">
        <w:br w:type="page"/>
      </w:r>
    </w:p>
    <w:p w14:paraId="24E45844" w14:textId="1DB402C2"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1697" w:author="Katharina Schleidt" w:date="2022-08-13T16:39:00Z">
        <w:r w:rsidRPr="00785C54" w:rsidDel="00022C0A">
          <w:rPr>
            <w:szCs w:val="24"/>
          </w:rPr>
          <w:delText xml:space="preserve">core </w:delText>
        </w:r>
      </w:del>
      <w:ins w:id="1698"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AbstractObserver</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AbstractObserver</w:t>
            </w:r>
            <w:proofErr w:type="spellEnd"/>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00D65B9D"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699" w:author="Katharina Schleidt" w:date="2022-08-13T16:39:00Z">
        <w:r w:rsidRPr="00785C54" w:rsidDel="00022C0A">
          <w:rPr>
            <w:szCs w:val="24"/>
          </w:rPr>
          <w:delText xml:space="preserve">core </w:delText>
        </w:r>
      </w:del>
      <w:ins w:id="1700"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AbstractObservingProcedure</w:t>
            </w:r>
            <w:proofErr w:type="spellEnd"/>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2A47E86A"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701" w:author="Katharina Schleidt" w:date="2022-08-13T16:39:00Z">
        <w:r w:rsidRPr="00785C54" w:rsidDel="00022C0A">
          <w:rPr>
            <w:szCs w:val="24"/>
          </w:rPr>
          <w:delText xml:space="preserve">core </w:delText>
        </w:r>
      </w:del>
      <w:ins w:id="1702"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NamedValue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NamedValue</w:t>
            </w:r>
            <w:proofErr w:type="spellEnd"/>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21103F46" w14:textId="72D5856C"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12E137EC" w:rsidR="005B5EAD" w:rsidRPr="00785C54" w:rsidRDefault="005B5EAD" w:rsidP="00785C54">
      <w:pPr>
        <w:pStyle w:val="a3"/>
        <w:tabs>
          <w:tab w:val="left" w:pos="720"/>
        </w:tabs>
        <w:autoSpaceDE w:val="0"/>
        <w:autoSpaceDN w:val="0"/>
        <w:adjustRightInd w:val="0"/>
        <w:rPr>
          <w:szCs w:val="24"/>
        </w:rPr>
      </w:pPr>
      <w:r w:rsidRPr="00785C54">
        <w:rPr>
          <w:szCs w:val="24"/>
        </w:rPr>
        <w:t>Basic Observations -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BodyText"/>
      </w:pPr>
      <w:r w:rsidRPr="00785C54">
        <w:br w:type="page"/>
      </w:r>
    </w:p>
    <w:p w14:paraId="6DE8FBF3" w14:textId="21AE0446"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 </w:t>
      </w:r>
      <w:proofErr w:type="spellStart"/>
      <w:r w:rsidRPr="00785C54">
        <w:rPr>
          <w:szCs w:val="24"/>
        </w:rPr>
        <w:t>GenericDomainFeature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GenericDomainFeature</w:t>
            </w:r>
            <w:proofErr w:type="spellEnd"/>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1DD4A91C" w:rsidR="005B5EAD" w:rsidRPr="00785C54" w:rsidRDefault="005B5EAD" w:rsidP="00785C54">
      <w:pPr>
        <w:pStyle w:val="a3"/>
        <w:tabs>
          <w:tab w:val="left" w:pos="720"/>
        </w:tabs>
        <w:autoSpaceDE w:val="0"/>
        <w:autoSpaceDN w:val="0"/>
        <w:adjustRightInd w:val="0"/>
        <w:rPr>
          <w:szCs w:val="24"/>
        </w:rPr>
      </w:pPr>
      <w:r w:rsidRPr="00785C54">
        <w:rPr>
          <w:szCs w:val="24"/>
        </w:rPr>
        <w:t>Basic Observations -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29932F46"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ObservableProperty</w:t>
            </w:r>
            <w:proofErr w:type="spellEnd"/>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BFA73E6" w:rsidR="005B5EAD" w:rsidRPr="00785C54" w:rsidRDefault="005B5EAD" w:rsidP="00785C54">
      <w:pPr>
        <w:pStyle w:val="a3"/>
        <w:tabs>
          <w:tab w:val="left" w:pos="720"/>
        </w:tabs>
        <w:autoSpaceDE w:val="0"/>
        <w:autoSpaceDN w:val="0"/>
        <w:adjustRightInd w:val="0"/>
        <w:rPr>
          <w:szCs w:val="24"/>
        </w:rPr>
      </w:pPr>
      <w:r w:rsidRPr="00785C54">
        <w:rPr>
          <w:szCs w:val="24"/>
        </w:rPr>
        <w:t>Basic Observations -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4D6E6006"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ObservationCharacteristics</w:t>
            </w:r>
            <w:proofErr w:type="spellEnd"/>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57F83B86"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ObservationCollection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ObservationCollection</w:t>
            </w:r>
            <w:proofErr w:type="spellEnd"/>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BodyText"/>
      </w:pPr>
      <w:r w:rsidRPr="00785C54">
        <w:br w:type="page"/>
      </w:r>
    </w:p>
    <w:p w14:paraId="386D32CC" w14:textId="2E4C9C7D"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Basic Observations -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17CFE24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ObservingCapability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ObservingCapability</w:t>
            </w:r>
            <w:proofErr w:type="spellEnd"/>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3B8EBA8A"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ObservingProcedure</w:t>
            </w:r>
            <w:proofErr w:type="spellEnd"/>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4915255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 </w:t>
      </w:r>
      <w:proofErr w:type="spellStart"/>
      <w:r w:rsidRPr="00785C54">
        <w:rPr>
          <w:szCs w:val="24"/>
        </w:rPr>
        <w:t>PreparationProcedure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PreparationProcedure</w:t>
            </w:r>
            <w:proofErr w:type="spellEnd"/>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BodyText"/>
      </w:pPr>
      <w:r w:rsidRPr="00785C54">
        <w:br w:type="page"/>
      </w:r>
    </w:p>
    <w:p w14:paraId="1B82DB80" w14:textId="59FAFBD8"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Sample - </w:t>
      </w:r>
      <w:proofErr w:type="spellStart"/>
      <w:r w:rsidRPr="00785C54">
        <w:rPr>
          <w:szCs w:val="24"/>
        </w:rPr>
        <w:t>PreparationStep</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PreparationStep</w:t>
            </w:r>
            <w:proofErr w:type="spellEnd"/>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4EBB953B" w:rsidR="005B5EAD" w:rsidRPr="00785C54" w:rsidRDefault="005B5EAD" w:rsidP="00785C54">
      <w:pPr>
        <w:pStyle w:val="a3"/>
        <w:tabs>
          <w:tab w:val="left" w:pos="720"/>
        </w:tabs>
        <w:autoSpaceDE w:val="0"/>
        <w:autoSpaceDN w:val="0"/>
        <w:adjustRightInd w:val="0"/>
        <w:rPr>
          <w:szCs w:val="24"/>
        </w:rPr>
      </w:pPr>
      <w:r w:rsidRPr="00785C54">
        <w:rPr>
          <w:szCs w:val="24"/>
        </w:rPr>
        <w:t>Conceptual Sample -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43F8E3F" w:rsidR="005B5EAD" w:rsidRPr="00785C54" w:rsidRDefault="005B5EAD" w:rsidP="00785C54">
      <w:pPr>
        <w:pStyle w:val="a3"/>
        <w:tabs>
          <w:tab w:val="left" w:pos="720"/>
        </w:tabs>
        <w:autoSpaceDE w:val="0"/>
        <w:autoSpaceDN w:val="0"/>
        <w:adjustRightInd w:val="0"/>
        <w:rPr>
          <w:szCs w:val="24"/>
        </w:rPr>
      </w:pPr>
      <w:r w:rsidRPr="00785C54">
        <w:rPr>
          <w:szCs w:val="24"/>
        </w:rPr>
        <w:t>Conceptual Sample -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06CDA621" w:rsidR="005B5EAD" w:rsidRPr="00785C54" w:rsidRDefault="005B5EAD" w:rsidP="00785C54">
      <w:pPr>
        <w:pStyle w:val="a3"/>
        <w:tabs>
          <w:tab w:val="left" w:pos="720"/>
        </w:tabs>
        <w:autoSpaceDE w:val="0"/>
        <w:autoSpaceDN w:val="0"/>
        <w:adjustRightInd w:val="0"/>
        <w:rPr>
          <w:szCs w:val="24"/>
        </w:rPr>
      </w:pPr>
      <w:r w:rsidRPr="00785C54">
        <w:rPr>
          <w:szCs w:val="24"/>
        </w:rPr>
        <w:t>Conceptual Sample -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081CE74A"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 </w:t>
      </w:r>
      <w:proofErr w:type="spellStart"/>
      <w:r w:rsidRPr="00785C54">
        <w:rPr>
          <w:szCs w:val="24"/>
        </w:rPr>
        <w:t>SamplingProcedure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SamplingProcedure</w:t>
            </w:r>
            <w:proofErr w:type="spellEnd"/>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0CA87603"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Sample </w:t>
      </w:r>
      <w:del w:id="1703" w:author="Katharina Schleidt" w:date="2022-08-13T16:42:00Z">
        <w:r w:rsidRPr="00785C54" w:rsidDel="00022C0A">
          <w:rPr>
            <w:szCs w:val="24"/>
          </w:rPr>
          <w:delText xml:space="preserve">core </w:delText>
        </w:r>
      </w:del>
      <w:ins w:id="1704" w:author="Katharina Schleidt" w:date="2022-08-13T16:42:00Z">
        <w:r w:rsidR="00022C0A">
          <w:rPr>
            <w:szCs w:val="24"/>
          </w:rPr>
          <w:t>C</w:t>
        </w:r>
        <w:r w:rsidR="00022C0A" w:rsidRPr="00785C54">
          <w:rPr>
            <w:szCs w:val="24"/>
          </w:rPr>
          <w:t xml:space="preserve">ore </w:t>
        </w:r>
      </w:ins>
      <w:r w:rsidRPr="00785C54">
        <w:rPr>
          <w:szCs w:val="24"/>
        </w:rPr>
        <w:t>package</w:t>
      </w:r>
    </w:p>
    <w:p w14:paraId="44C31326" w14:textId="39187D2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05" w:author="Katharina Schleidt" w:date="2022-08-13T16:42:00Z">
        <w:r w:rsidRPr="00785C54" w:rsidDel="00022C0A">
          <w:rPr>
            <w:szCs w:val="24"/>
          </w:rPr>
          <w:delText xml:space="preserve">core </w:delText>
        </w:r>
      </w:del>
      <w:ins w:id="1706" w:author="Katharina Schleidt" w:date="2022-08-13T16:42: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2E53CD4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07" w:author="Katharina Schleidt" w:date="2022-08-13T16:42:00Z">
        <w:r w:rsidRPr="00785C54" w:rsidDel="00022C0A">
          <w:rPr>
            <w:szCs w:val="24"/>
          </w:rPr>
          <w:delText xml:space="preserve">core </w:delText>
        </w:r>
      </w:del>
      <w:ins w:id="1708"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AbstractPreparationProcedure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AbstractPreparationProcedure</w:t>
            </w:r>
            <w:proofErr w:type="spellEnd"/>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1984D9C0"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09" w:author="Katharina Schleidt" w:date="2022-08-13T16:42:00Z">
        <w:r w:rsidRPr="00785C54" w:rsidDel="00022C0A">
          <w:rPr>
            <w:szCs w:val="24"/>
          </w:rPr>
          <w:delText xml:space="preserve">core </w:delText>
        </w:r>
      </w:del>
      <w:ins w:id="1710"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AbstractPreparationStep</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AbstractPreparationStep</w:t>
            </w:r>
            <w:proofErr w:type="spellEnd"/>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6C364FE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11" w:author="Katharina Schleidt" w:date="2022-08-13T16:42:00Z">
        <w:r w:rsidRPr="00785C54" w:rsidDel="00022C0A">
          <w:rPr>
            <w:szCs w:val="24"/>
          </w:rPr>
          <w:delText xml:space="preserve">core </w:delText>
        </w:r>
      </w:del>
      <w:ins w:id="1712"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AbstractSample</w:t>
            </w:r>
            <w:proofErr w:type="spellEnd"/>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0B50BAA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13" w:author="Katharina Schleidt" w:date="2022-08-13T16:42:00Z">
        <w:r w:rsidRPr="00785C54" w:rsidDel="00022C0A">
          <w:rPr>
            <w:szCs w:val="24"/>
          </w:rPr>
          <w:delText xml:space="preserve">core </w:delText>
        </w:r>
      </w:del>
      <w:ins w:id="1714"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AbstractSampler</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AbstractSampler</w:t>
            </w:r>
            <w:proofErr w:type="spellEnd"/>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lastRenderedPageBreak/>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684DA7A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15" w:author="Katharina Schleidt" w:date="2022-08-13T16:42:00Z">
        <w:r w:rsidRPr="00785C54" w:rsidDel="00022C0A">
          <w:rPr>
            <w:szCs w:val="24"/>
          </w:rPr>
          <w:delText xml:space="preserve">core </w:delText>
        </w:r>
      </w:del>
      <w:ins w:id="1716"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AbstractSampling</w:t>
            </w:r>
            <w:proofErr w:type="spellEnd"/>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7858D5CE"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17" w:author="Katharina Schleidt" w:date="2022-08-13T16:42:00Z">
        <w:r w:rsidRPr="00785C54" w:rsidDel="00022C0A">
          <w:rPr>
            <w:szCs w:val="24"/>
          </w:rPr>
          <w:delText xml:space="preserve">core </w:delText>
        </w:r>
      </w:del>
      <w:ins w:id="1718"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AbstractSamplingProcedure</w:t>
            </w:r>
            <w:proofErr w:type="spellEnd"/>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E14E1A8"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MaterialSample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MaterialSample</w:t>
            </w:r>
            <w:proofErr w:type="spellEnd"/>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3B24CB9D"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NamedLocation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NamedLocation</w:t>
            </w:r>
            <w:proofErr w:type="spellEnd"/>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9FD51A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PhysicalDimension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PhysicalDimension</w:t>
            </w:r>
            <w:proofErr w:type="spellEnd"/>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3D483DF3" w:rsidR="005B5EAD" w:rsidRPr="00785C54" w:rsidRDefault="005B5EAD" w:rsidP="00785C54">
      <w:pPr>
        <w:pStyle w:val="a3"/>
        <w:tabs>
          <w:tab w:val="left" w:pos="720"/>
        </w:tabs>
        <w:autoSpaceDE w:val="0"/>
        <w:autoSpaceDN w:val="0"/>
        <w:adjustRightInd w:val="0"/>
        <w:rPr>
          <w:szCs w:val="24"/>
        </w:rPr>
      </w:pPr>
      <w:r w:rsidRPr="00785C54">
        <w:rPr>
          <w:szCs w:val="24"/>
        </w:rPr>
        <w:t>Basic Samples -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4DBBD4F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SampleCollection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SampleCollection</w:t>
            </w:r>
            <w:proofErr w:type="spellEnd"/>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348DAD2C" w:rsidR="005B5EAD" w:rsidRPr="00785C54" w:rsidRDefault="005B5EAD" w:rsidP="00785C54">
      <w:pPr>
        <w:pStyle w:val="a3"/>
        <w:tabs>
          <w:tab w:val="left" w:pos="720"/>
        </w:tabs>
        <w:autoSpaceDE w:val="0"/>
        <w:autoSpaceDN w:val="0"/>
        <w:adjustRightInd w:val="0"/>
        <w:rPr>
          <w:szCs w:val="24"/>
        </w:rPr>
      </w:pPr>
      <w:r w:rsidRPr="00785C54">
        <w:rPr>
          <w:szCs w:val="24"/>
        </w:rPr>
        <w:t>Basic Samples -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4E822B83" w:rsidR="005B5EAD" w:rsidRPr="00785C54" w:rsidRDefault="005B5EAD" w:rsidP="00785C54">
      <w:pPr>
        <w:pStyle w:val="a3"/>
        <w:tabs>
          <w:tab w:val="left" w:pos="720"/>
        </w:tabs>
        <w:autoSpaceDE w:val="0"/>
        <w:autoSpaceDN w:val="0"/>
        <w:adjustRightInd w:val="0"/>
        <w:rPr>
          <w:szCs w:val="24"/>
        </w:rPr>
      </w:pPr>
      <w:r w:rsidRPr="00785C54">
        <w:rPr>
          <w:szCs w:val="24"/>
        </w:rPr>
        <w:t>Basic Samples -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67DAEDFC"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SpatialSample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SpatialSample</w:t>
            </w:r>
            <w:proofErr w:type="spellEnd"/>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2EF94AE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StatisticalClassification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StatisticalClassification</w:t>
            </w:r>
            <w:proofErr w:type="spellEnd"/>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3F59FCFE"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StatisticalSample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StatisticalSample</w:t>
            </w:r>
            <w:proofErr w:type="spellEnd"/>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BodyText"/>
        <w:autoSpaceDE w:val="0"/>
        <w:autoSpaceDN w:val="0"/>
        <w:adjustRightInd w:val="0"/>
        <w:rPr>
          <w:szCs w:val="24"/>
        </w:rPr>
      </w:pPr>
      <w:r w:rsidRPr="00785C54">
        <w:rPr>
          <w:szCs w:val="24"/>
        </w:rPr>
        <w:t xml:space="preserve">This </w:t>
      </w:r>
      <w:del w:id="1719" w:author="REID-JAMOND Alison" w:date="2022-04-04T14:57:00Z">
        <w:r w:rsidRPr="00785C54" w:rsidDel="00047CD7">
          <w:rPr>
            <w:szCs w:val="24"/>
          </w:rPr>
          <w:delText>International Standard</w:delText>
        </w:r>
      </w:del>
      <w:ins w:id="1720"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1721" w:author="REID-JAMOND Alison" w:date="2022-04-04T14:58:00Z">
        <w:r w:rsidRPr="00785C54" w:rsidDel="00047CD7">
          <w:rPr>
            <w:szCs w:val="24"/>
          </w:rPr>
          <w:delText xml:space="preserve">standard </w:delText>
        </w:r>
      </w:del>
      <w:ins w:id="1722"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1723"/>
      <w:r w:rsidRPr="00785C54">
        <w:rPr>
          <w:szCs w:val="24"/>
        </w:rPr>
        <w:t xml:space="preserve">Observations, measurements and samples </w:t>
      </w:r>
      <w:commentRangeEnd w:id="1723"/>
      <w:r w:rsidR="00047CD7">
        <w:rPr>
          <w:rStyle w:val="CommentReference"/>
          <w:rFonts w:eastAsia="MS Mincho"/>
          <w:lang w:eastAsia="ja-JP"/>
        </w:rPr>
        <w:commentReference w:id="1723"/>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1724"/>
      <w:commentRangeStart w:id="1725"/>
      <w:r w:rsidRPr="00785C54">
        <w:rPr>
          <w:szCs w:val="24"/>
        </w:rPr>
        <w:t>Table B.1 — Earth Observations (EO)</w:t>
      </w:r>
      <w:commentRangeEnd w:id="1724"/>
      <w:r w:rsidR="00047CD7">
        <w:rPr>
          <w:rStyle w:val="CommentReference"/>
          <w:rFonts w:eastAsia="MS Mincho"/>
          <w:b w:val="0"/>
          <w:lang w:eastAsia="ja-JP"/>
        </w:rPr>
        <w:commentReference w:id="1724"/>
      </w:r>
      <w:commentRangeEnd w:id="1725"/>
      <w:r w:rsidR="00047CD7">
        <w:rPr>
          <w:rStyle w:val="CommentReference"/>
          <w:rFonts w:eastAsia="MS Mincho"/>
          <w:b w:val="0"/>
          <w:lang w:eastAsia="ja-JP"/>
        </w:rPr>
        <w:commentReference w:id="1725"/>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SpatialSample:sampledFeature</w:t>
            </w:r>
            <w:proofErr w:type="spellEnd"/>
            <w:proofErr w:type="gramEnd"/>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5D5C5A" w:rsidP="00785C54">
            <w:pPr>
              <w:pStyle w:val="Tablebody"/>
              <w:autoSpaceDE w:val="0"/>
              <w:autoSpaceDN w:val="0"/>
              <w:adjustRightInd w:val="0"/>
              <w:jc w:val="both"/>
              <w:rPr>
                <w:szCs w:val="20"/>
              </w:rPr>
            </w:pPr>
            <w:hyperlink r:id="rId74"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5D5C5A" w:rsidP="00785C54">
            <w:pPr>
              <w:pStyle w:val="Tablebody"/>
              <w:autoSpaceDE w:val="0"/>
              <w:autoSpaceDN w:val="0"/>
              <w:adjustRightInd w:val="0"/>
              <w:jc w:val="both"/>
              <w:rPr>
                <w:szCs w:val="20"/>
              </w:rPr>
            </w:pPr>
            <w:hyperlink r:id="rId75"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w:t>
            </w:r>
            <w:proofErr w:type="spellEnd"/>
          </w:p>
        </w:tc>
        <w:tc>
          <w:tcPr>
            <w:tcW w:w="2835" w:type="dxa"/>
            <w:tcBorders>
              <w:top w:val="single" w:sz="4" w:space="0" w:color="auto"/>
              <w:left w:val="single" w:sz="4" w:space="0" w:color="auto"/>
              <w:bottom w:val="single" w:sz="4" w:space="0" w:color="auto"/>
              <w:right w:val="single" w:sz="4" w:space="0" w:color="auto"/>
            </w:tcBorders>
          </w:tcPr>
          <w:p w14:paraId="035ACFBD" w14:textId="33ACF327" w:rsidR="005B5EAD" w:rsidRPr="00785C54" w:rsidRDefault="005B5EAD" w:rsidP="00785C54">
            <w:pPr>
              <w:pStyle w:val="Tablebody"/>
              <w:autoSpaceDE w:val="0"/>
              <w:autoSpaceDN w:val="0"/>
              <w:adjustRightInd w:val="0"/>
              <w:jc w:val="both"/>
              <w:rPr>
                <w:szCs w:val="20"/>
              </w:rPr>
            </w:pPr>
            <w:r w:rsidRPr="00785C54">
              <w:rPr>
                <w:szCs w:val="24"/>
              </w:rPr>
              <w:t>Media (air, water, …), Global Change Master Directory "Topic"</w:t>
            </w:r>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2835" w:type="dxa"/>
            <w:tcBorders>
              <w:top w:val="single" w:sz="4" w:space="0" w:color="auto"/>
              <w:left w:val="single" w:sz="4" w:space="0" w:color="auto"/>
              <w:bottom w:val="single" w:sz="12" w:space="0" w:color="auto"/>
              <w:right w:val="single" w:sz="4" w:space="0" w:color="auto"/>
            </w:tcBorders>
          </w:tcPr>
          <w:p w14:paraId="4AA351B0" w14:textId="4A66A106" w:rsidR="005B5EAD" w:rsidRPr="00785C54" w:rsidRDefault="005B5EAD" w:rsidP="00785C54">
            <w:pPr>
              <w:pStyle w:val="Tablebody"/>
              <w:autoSpaceDE w:val="0"/>
              <w:autoSpaceDN w:val="0"/>
              <w:adjustRightInd w:val="0"/>
              <w:jc w:val="both"/>
              <w:rPr>
                <w:szCs w:val="20"/>
              </w:rPr>
            </w:pPr>
            <w:r w:rsidRPr="00785C54">
              <w:rPr>
                <w:szCs w:val="24"/>
              </w:rPr>
              <w:t>Media (air, water, …), Global Change Master Directory "Topic"</w:t>
            </w:r>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BodyText"/>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validTime</w:t>
            </w:r>
            <w:proofErr w:type="spellEnd"/>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proximateFeatureOfInterest:MaterialSample</w:t>
            </w:r>
            <w:proofErr w:type="spellEnd"/>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sampledFeature:GeologicUnit</w:t>
            </w:r>
            <w:proofErr w:type="spellEnd"/>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relatedSample:MaterialSample</w:t>
            </w:r>
            <w:proofErr w:type="spellEnd"/>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gramEnd"/>
            <w:r w:rsidRPr="00785C54">
              <w:rPr>
                <w:szCs w:val="24"/>
              </w:rPr>
              <w:t>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proofErr w:type="gramStart"/>
            <w:r w:rsidRPr="00785C54">
              <w:rPr>
                <w:szCs w:val="24"/>
              </w:rPr>
              <w:lastRenderedPageBreak/>
              <w:t>Observation::</w:t>
            </w:r>
            <w:proofErr w:type="spellStart"/>
            <w:proofErr w:type="gramEnd"/>
            <w:r w:rsidRPr="00785C54">
              <w:rPr>
                <w:szCs w:val="24"/>
              </w:rPr>
              <w:t>observedProperty</w:t>
            </w:r>
            <w:proofErr w:type="spellEnd"/>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proximateFeatureOfInterest:SampleCollection</w:t>
            </w:r>
            <w:proofErr w:type="spellEnd"/>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SampleCollection</w:t>
            </w:r>
            <w:proofErr w:type="spellEnd"/>
            <w:r w:rsidRPr="00785C54">
              <w:rPr>
                <w:szCs w:val="24"/>
              </w:rPr>
              <w:t>::</w:t>
            </w:r>
            <w:proofErr w:type="spellStart"/>
            <w:proofErr w:type="gramEnd"/>
            <w:r w:rsidRPr="00785C54">
              <w:rPr>
                <w:szCs w:val="24"/>
              </w:rPr>
              <w:t>member:SpatialSample</w:t>
            </w:r>
            <w:proofErr w:type="spellEnd"/>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sampledFeature:GeologicUnit</w:t>
            </w:r>
            <w:proofErr w:type="spellEnd"/>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SampleCollection</w:t>
            </w:r>
            <w:proofErr w:type="spellEnd"/>
            <w:r w:rsidRPr="00785C54">
              <w:rPr>
                <w:szCs w:val="24"/>
              </w:rPr>
              <w:t>::</w:t>
            </w:r>
            <w:proofErr w:type="spellStart"/>
            <w:proofErr w:type="gramEnd"/>
            <w:r w:rsidRPr="00785C54">
              <w:rPr>
                <w:szCs w:val="24"/>
              </w:rPr>
              <w:t>member:MaterialSample</w:t>
            </w:r>
            <w:proofErr w:type="spellEnd"/>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sampledFeature:GeologicUnit</w:t>
            </w:r>
            <w:proofErr w:type="spellEnd"/>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Geotechnical in situ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60E23E88" w:rsidR="005B5EAD" w:rsidRPr="00785C54" w:rsidRDefault="005B5EAD" w:rsidP="00785C54">
            <w:pPr>
              <w:pStyle w:val="Tablebody"/>
              <w:autoSpaceDE w:val="0"/>
              <w:autoSpaceDN w:val="0"/>
              <w:adjustRightInd w:val="0"/>
              <w:jc w:val="both"/>
              <w:rPr>
                <w:szCs w:val="20"/>
              </w:rPr>
            </w:pPr>
            <w:r w:rsidRPr="00785C54">
              <w:rPr>
                <w:szCs w:val="24"/>
              </w:rPr>
              <w:t>A soil property (</w:t>
            </w:r>
            <w:proofErr w:type="spellStart"/>
            <w:r w:rsidRPr="00785C54">
              <w:rPr>
                <w:szCs w:val="24"/>
              </w:rPr>
              <w:t>eg.</w:t>
            </w:r>
            <w:proofErr w:type="spellEnd"/>
            <w:r w:rsidRPr="00785C54">
              <w:rPr>
                <w:szCs w:val="24"/>
              </w:rPr>
              <w:t xml:space="preserve"> gamma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validTime</w:t>
            </w:r>
            <w:proofErr w:type="spellEnd"/>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BodyText"/>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 xml:space="preserve">Water quality station at </w:t>
            </w:r>
            <w:proofErr w:type="spellStart"/>
            <w:r w:rsidRPr="00785C54">
              <w:rPr>
                <w:szCs w:val="24"/>
              </w:rPr>
              <w:t>Cénac</w:t>
            </w:r>
            <w:proofErr w:type="spellEnd"/>
            <w:r w:rsidRPr="00785C54">
              <w:rPr>
                <w:szCs w:val="24"/>
              </w:rPr>
              <w:t xml:space="preserve">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sampledFeature:WaterBody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006A2F12" w:rsidR="005B5EAD" w:rsidRPr="00785C54" w:rsidRDefault="005B5EAD" w:rsidP="00785C54">
            <w:pPr>
              <w:pStyle w:val="Tablebody"/>
              <w:autoSpaceDE w:val="0"/>
              <w:autoSpaceDN w:val="0"/>
              <w:adjustRightInd w:val="0"/>
              <w:jc w:val="both"/>
              <w:rPr>
                <w:szCs w:val="20"/>
              </w:rPr>
            </w:pPr>
            <w:r w:rsidRPr="00785C54">
              <w:rPr>
                <w:szCs w:val="24"/>
              </w:rPr>
              <w:t>River (</w:t>
            </w:r>
            <w:proofErr w:type="gramStart"/>
            <w:r w:rsidRPr="00785C54">
              <w:rPr>
                <w:szCs w:val="24"/>
              </w:rPr>
              <w:t>e.g.</w:t>
            </w:r>
            <w:proofErr w:type="gramEnd"/>
            <w:r w:rsidRPr="00785C54">
              <w:rPr>
                <w:szCs w:val="24"/>
              </w:rPr>
              <w:t xml:space="preserve"> the Dordogne river)</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relatedSample:MaterialSample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sampledFeature:WaterBody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D0EE8DA" w:rsidR="005B5EAD" w:rsidRPr="00785C54" w:rsidRDefault="005B5EAD" w:rsidP="00785C54">
            <w:pPr>
              <w:pStyle w:val="Tablebody"/>
              <w:autoSpaceDE w:val="0"/>
              <w:autoSpaceDN w:val="0"/>
              <w:adjustRightInd w:val="0"/>
              <w:jc w:val="both"/>
              <w:rPr>
                <w:szCs w:val="20"/>
              </w:rPr>
            </w:pPr>
            <w:r w:rsidRPr="00785C54">
              <w:rPr>
                <w:szCs w:val="24"/>
              </w:rPr>
              <w:t>River (</w:t>
            </w:r>
            <w:proofErr w:type="gramStart"/>
            <w:r w:rsidRPr="00785C54">
              <w:rPr>
                <w:szCs w:val="24"/>
              </w:rPr>
              <w:t>e.g.</w:t>
            </w:r>
            <w:proofErr w:type="gramEnd"/>
            <w:r w:rsidRPr="00785C54">
              <w:rPr>
                <w:szCs w:val="24"/>
              </w:rPr>
              <w:t xml:space="preserve"> the Dordogne river)</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relatedSample:MaterialSample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gramEnd"/>
            <w:r w:rsidRPr="00785C54">
              <w:rPr>
                <w:szCs w:val="24"/>
              </w:rPr>
              <w:t>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785C54"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54C41CF" w:rsidR="005B5EAD" w:rsidRPr="00785C54" w:rsidRDefault="005B5EAD" w:rsidP="00785C54">
            <w:pPr>
              <w:pStyle w:val="Tablebody"/>
              <w:autoSpaceDE w:val="0"/>
              <w:autoSpaceDN w:val="0"/>
              <w:adjustRightInd w:val="0"/>
              <w:jc w:val="both"/>
              <w:rPr>
                <w:szCs w:val="20"/>
                <w:lang w:val="fr-FR"/>
              </w:rPr>
            </w:pPr>
            <w:r w:rsidRPr="00785C54">
              <w:rPr>
                <w:szCs w:val="24"/>
              </w:rPr>
              <w:t>Instrument, analytical process (</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NF EN ISO</w:t>
            </w:r>
            <w:r w:rsidRPr="00785C54">
              <w:rPr>
                <w:szCs w:val="24"/>
              </w:rPr>
              <w:t xml:space="preserve"> </w:t>
            </w:r>
            <w:r w:rsidRPr="00785C54">
              <w:rPr>
                <w:rStyle w:val="stddocNumber"/>
                <w:szCs w:val="24"/>
                <w:shd w:val="clear" w:color="auto" w:fill="auto"/>
              </w:rPr>
              <w:t>13395</w:t>
            </w:r>
            <w:r w:rsidRPr="00785C54">
              <w:rPr>
                <w:szCs w:val="24"/>
              </w:rPr>
              <w:t xml:space="preserve"> </w:t>
            </w:r>
            <w:proofErr w:type="spellStart"/>
            <w:r w:rsidRPr="00785C54">
              <w:rPr>
                <w:szCs w:val="24"/>
              </w:rPr>
              <w:t>Octobre</w:t>
            </w:r>
            <w:proofErr w:type="spellEnd"/>
            <w:r w:rsidRPr="00785C54">
              <w:rPr>
                <w:szCs w:val="24"/>
              </w:rPr>
              <w:t xml:space="preserv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proximateFeatureOfInterest:MaterialSample</w:t>
            </w:r>
            <w:proofErr w:type="spellEnd"/>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lastRenderedPageBreak/>
              <w:t>MaterialSample</w:t>
            </w:r>
            <w:proofErr w:type="spellEnd"/>
            <w:r w:rsidRPr="00785C54">
              <w:rPr>
                <w:szCs w:val="24"/>
              </w:rPr>
              <w:t>::</w:t>
            </w:r>
            <w:proofErr w:type="spellStart"/>
            <w:proofErr w:type="gramEnd"/>
            <w:r w:rsidRPr="00785C54">
              <w:rPr>
                <w:szCs w:val="24"/>
              </w:rPr>
              <w:t>relatedSample:MaterialSample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MaterialSample:relatedSample</w:t>
            </w:r>
            <w:proofErr w:type="gramEnd"/>
            <w:r w:rsidRPr="00785C54">
              <w:rPr>
                <w:szCs w:val="24"/>
              </w:rPr>
              <w:t>:SpatialSample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1726" w:author="REID-JAMOND Alison" w:date="2022-04-04T15:03:00Z">
              <w:r w:rsidRPr="00785C54" w:rsidDel="00047CD7">
                <w:rPr>
                  <w:szCs w:val="24"/>
                </w:rPr>
                <w:delText>has been</w:delText>
              </w:r>
            </w:del>
            <w:ins w:id="1727"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1728"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1729" w:author="REID-JAMOND Alison" w:date="2022-04-04T08:11:00Z">
        <w:r w:rsidR="003E2160">
          <w:rPr>
            <w:rStyle w:val="stdyear"/>
            <w:rFonts w:eastAsia="Times New Roman"/>
            <w:szCs w:val="24"/>
            <w:shd w:val="clear" w:color="auto" w:fill="auto"/>
          </w:rPr>
          <w:t>2</w:t>
        </w:r>
      </w:ins>
      <w:del w:id="1730"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1731" w:author="REID-JAMOND Alison" w:date="2022-04-04T08:11:00Z">
        <w:r w:rsidR="003E2160">
          <w:rPr>
            <w:rFonts w:eastAsia="Times New Roman"/>
            <w:szCs w:val="24"/>
          </w:rPr>
          <w:t xml:space="preserve"> (this document)</w:t>
        </w:r>
      </w:ins>
    </w:p>
    <w:p w14:paraId="0B220B21" w14:textId="6447EFF4" w:rsidR="005B5EAD" w:rsidRPr="00785C54" w:rsidRDefault="005B5EAD" w:rsidP="00785C54">
      <w:pPr>
        <w:pStyle w:val="BodyText"/>
        <w:autoSpaceDE w:val="0"/>
        <w:autoSpaceDN w:val="0"/>
        <w:adjustRightInd w:val="0"/>
        <w:rPr>
          <w:szCs w:val="24"/>
        </w:rPr>
      </w:pPr>
      <w:r w:rsidRPr="00785C54">
        <w:rPr>
          <w:szCs w:val="24"/>
        </w:rPr>
        <w:t xml:space="preserve">This annex contains information about the changes made in the Observation, Sampling and Specimen models between </w:t>
      </w:r>
      <w:del w:id="1732" w:author="REID-JAMOND Alison" w:date="2022-04-04T08:12:00Z">
        <w:r w:rsidRPr="00785C54" w:rsidDel="003E2160">
          <w:rPr>
            <w:szCs w:val="24"/>
          </w:rPr>
          <w:delText>Observations and Measurements v2.0</w:delText>
        </w:r>
      </w:del>
      <w:ins w:id="1733"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1734" w:author="REID-JAMOND Alison" w:date="2022-04-04T08:12:00Z">
        <w:r w:rsidRPr="00785C54" w:rsidDel="003E2160">
          <w:rPr>
            <w:szCs w:val="24"/>
          </w:rPr>
          <w:delText>, edition 1</w:delText>
        </w:r>
      </w:del>
      <w:r w:rsidRPr="00785C54">
        <w:rPr>
          <w:szCs w:val="24"/>
        </w:rPr>
        <w:t xml:space="preserve">) and </w:t>
      </w:r>
      <w:del w:id="1735" w:author="REID-JAMOND Alison" w:date="2022-04-04T08:12:00Z">
        <w:r w:rsidRPr="00785C54" w:rsidDel="003E2160">
          <w:rPr>
            <w:szCs w:val="24"/>
          </w:rPr>
          <w:delText>Observations, Measurements and Samples v3.0</w:delText>
        </w:r>
      </w:del>
      <w:ins w:id="1736"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1737" w:author="REID-JAMOND Alison" w:date="2022-04-04T08:12:00Z">
        <w:r w:rsidR="003E2160">
          <w:rPr>
            <w:rStyle w:val="stdyear"/>
            <w:szCs w:val="24"/>
            <w:shd w:val="clear" w:color="auto" w:fill="auto"/>
          </w:rPr>
          <w:t>2</w:t>
        </w:r>
      </w:ins>
      <w:del w:id="1738"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BodyText"/>
        <w:autoSpaceDE w:val="0"/>
        <w:autoSpaceDN w:val="0"/>
        <w:adjustRightInd w:val="0"/>
        <w:rPr>
          <w:szCs w:val="24"/>
        </w:rPr>
      </w:pPr>
      <w:r w:rsidRPr="00785C54">
        <w:rPr>
          <w:szCs w:val="24"/>
        </w:rPr>
        <w:t xml:space="preserve">The following UML packages were defined in </w:t>
      </w:r>
      <w:del w:id="1739"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1740" w:author="REID-JAMOND Alison" w:date="2022-04-04T08:13:00Z">
        <w:r w:rsidRPr="00785C54" w:rsidDel="003E2160">
          <w:rPr>
            <w:szCs w:val="24"/>
          </w:rPr>
          <w:delText xml:space="preserve"> Edition 1 (</w:delText>
        </w:r>
      </w:del>
      <w:ins w:id="1741"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w:t>
      </w:r>
      <w:proofErr w:type="spellStart"/>
      <w:r w:rsidRPr="00785C54">
        <w:rPr>
          <w:szCs w:val="24"/>
        </w:rPr>
        <w:t>ApplicationSchema</w:t>
      </w:r>
      <w:proofErr w:type="spellEnd"/>
      <w:r w:rsidRPr="00785C54">
        <w:rPr>
          <w:szCs w:val="24"/>
        </w:rPr>
        <w:t>&gt;&gt;</w:t>
      </w:r>
    </w:p>
    <w:p w14:paraId="0E51AD3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w:t>
      </w:r>
      <w:proofErr w:type="spellStart"/>
      <w:r w:rsidRPr="00785C54">
        <w:rPr>
          <w:szCs w:val="24"/>
        </w:rPr>
        <w:t>ApplicationSchema</w:t>
      </w:r>
      <w:proofErr w:type="spellEnd"/>
      <w:r w:rsidRPr="00785C54">
        <w:rPr>
          <w:szCs w:val="24"/>
        </w:rPr>
        <w:t>&gt;&gt;</w:t>
      </w:r>
    </w:p>
    <w:p w14:paraId="6E6E045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categoryObservation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A9921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countObservation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D573CF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truthObservation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56CAFF8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temporalObservation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44B9236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r>
      <w:proofErr w:type="spellStart"/>
      <w:r w:rsidRPr="00785C54">
        <w:rPr>
          <w:szCs w:val="24"/>
        </w:rPr>
        <w:t>geometryObservation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8EEB1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r>
      <w:proofErr w:type="spellStart"/>
      <w:r w:rsidRPr="00785C54">
        <w:rPr>
          <w:szCs w:val="24"/>
        </w:rPr>
        <w:t>complexObservation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EDDF40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r>
      <w:proofErr w:type="spellStart"/>
      <w:r w:rsidRPr="00785C54">
        <w:rPr>
          <w:szCs w:val="24"/>
        </w:rPr>
        <w:t>coverageObservation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63E77121"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r>
      <w:proofErr w:type="spellStart"/>
      <w:r w:rsidRPr="00785C54">
        <w:rPr>
          <w:szCs w:val="24"/>
        </w:rPr>
        <w:t>pointCoverageObservation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40EBEED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r>
      <w:proofErr w:type="spellStart"/>
      <w:r w:rsidRPr="00785C54">
        <w:rPr>
          <w:szCs w:val="24"/>
        </w:rPr>
        <w:t>timeSeriesObservation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r>
      <w:proofErr w:type="spellStart"/>
      <w:r w:rsidRPr="00785C54">
        <w:rPr>
          <w:szCs w:val="24"/>
        </w:rPr>
        <w:t>samplingFeature</w:t>
      </w:r>
      <w:proofErr w:type="spellEnd"/>
      <w:r w:rsidRPr="00785C54">
        <w:rPr>
          <w:szCs w:val="24"/>
        </w:rPr>
        <w:t xml:space="preserve"> &lt;&lt;</w:t>
      </w:r>
      <w:proofErr w:type="spellStart"/>
      <w:r w:rsidRPr="00785C54">
        <w:rPr>
          <w:szCs w:val="24"/>
        </w:rPr>
        <w:t>ApplicationSchema</w:t>
      </w:r>
      <w:proofErr w:type="spellEnd"/>
      <w:r w:rsidRPr="00785C54">
        <w:rPr>
          <w:szCs w:val="24"/>
        </w:rPr>
        <w:t>&gt;&gt;</w:t>
      </w:r>
    </w:p>
    <w:p w14:paraId="4C8E335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r>
      <w:proofErr w:type="spellStart"/>
      <w:r w:rsidRPr="00785C54">
        <w:rPr>
          <w:szCs w:val="24"/>
        </w:rPr>
        <w:t>spatialSamplingFeature</w:t>
      </w:r>
      <w:proofErr w:type="spellEnd"/>
      <w:r w:rsidRPr="00785C54">
        <w:rPr>
          <w:szCs w:val="24"/>
        </w:rPr>
        <w:t xml:space="preserve"> &lt;&lt;</w:t>
      </w:r>
      <w:proofErr w:type="spellStart"/>
      <w:r w:rsidRPr="00785C54">
        <w:rPr>
          <w:szCs w:val="24"/>
        </w:rPr>
        <w:t>ApplicationSchema</w:t>
      </w:r>
      <w:proofErr w:type="spellEnd"/>
      <w:r w:rsidRPr="00785C54">
        <w:rPr>
          <w:szCs w:val="24"/>
        </w:rPr>
        <w:t>&gt;&gt;</w:t>
      </w:r>
    </w:p>
    <w:p w14:paraId="0654F6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r>
      <w:proofErr w:type="spellStart"/>
      <w:r w:rsidRPr="00785C54">
        <w:rPr>
          <w:szCs w:val="24"/>
        </w:rPr>
        <w:t>samplingPoint</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47DF78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r>
      <w:proofErr w:type="spellStart"/>
      <w:r w:rsidRPr="00785C54">
        <w:rPr>
          <w:szCs w:val="24"/>
        </w:rPr>
        <w:t>samplingCurve</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6F8CF62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16)</w:t>
      </w:r>
      <w:r w:rsidRPr="00785C54">
        <w:rPr>
          <w:szCs w:val="24"/>
        </w:rPr>
        <w:tab/>
      </w:r>
      <w:proofErr w:type="spellStart"/>
      <w:r w:rsidRPr="00785C54">
        <w:rPr>
          <w:szCs w:val="24"/>
        </w:rPr>
        <w:t>samplingSurface</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CB9A9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17)</w:t>
      </w:r>
      <w:r w:rsidRPr="00785C54">
        <w:rPr>
          <w:szCs w:val="24"/>
        </w:rPr>
        <w:tab/>
      </w:r>
      <w:proofErr w:type="spellStart"/>
      <w:r w:rsidRPr="00785C54">
        <w:rPr>
          <w:szCs w:val="24"/>
        </w:rPr>
        <w:t>samplingSolid</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56F6990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w:t>
      </w:r>
      <w:proofErr w:type="spellStart"/>
      <w:r w:rsidRPr="00785C54">
        <w:rPr>
          <w:szCs w:val="24"/>
        </w:rPr>
        <w:t>RequirementsClass</w:t>
      </w:r>
      <w:proofErr w:type="spellEnd"/>
      <w:r w:rsidRPr="00785C54">
        <w:rPr>
          <w:szCs w:val="24"/>
        </w:rPr>
        <w:t>&gt;&gt;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w:t>
      </w:r>
      <w:proofErr w:type="spellStart"/>
      <w:r w:rsidRPr="00785C54">
        <w:rPr>
          <w:szCs w:val="24"/>
        </w:rPr>
        <w:t>RequirementsClass</w:t>
      </w:r>
      <w:proofErr w:type="spellEnd"/>
      <w:r w:rsidRPr="00785C54">
        <w:rPr>
          <w:szCs w:val="24"/>
        </w:rPr>
        <w:t>&gt;&gt;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w:t>
      </w:r>
      <w:proofErr w:type="spellStart"/>
      <w:r w:rsidRPr="00785C54">
        <w:rPr>
          <w:szCs w:val="24"/>
        </w:rPr>
        <w:t>RequirementsClass</w:t>
      </w:r>
      <w:proofErr w:type="spellEnd"/>
      <w:r w:rsidRPr="00785C54">
        <w:rPr>
          <w:szCs w:val="24"/>
        </w:rPr>
        <w:t>&gt;&gt;</w:t>
      </w:r>
    </w:p>
    <w:p w14:paraId="52AAA111" w14:textId="3B94BBD7" w:rsidR="005B5EAD" w:rsidRPr="00785C54" w:rsidRDefault="005B5EAD" w:rsidP="00785C54">
      <w:pPr>
        <w:pStyle w:val="BodyText"/>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742" w:author="REID-JAMOND Alison" w:date="2022-04-04T08:13:00Z">
        <w:r w:rsidR="003E2160">
          <w:rPr>
            <w:rStyle w:val="stddocNumber"/>
            <w:szCs w:val="24"/>
            <w:shd w:val="clear" w:color="auto" w:fill="auto"/>
          </w:rPr>
          <w:t>:2011</w:t>
        </w:r>
      </w:ins>
      <w:del w:id="1743"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Temporal observation interchange: </w:t>
      </w:r>
      <w:r w:rsidRPr="00785C54">
        <w:rPr>
          <w:rStyle w:val="citesec"/>
          <w:szCs w:val="24"/>
          <w:shd w:val="clear" w:color="auto" w:fill="auto"/>
        </w:rPr>
        <w:t>A.1.1, A.1.6</w:t>
      </w:r>
    </w:p>
    <w:p w14:paraId="1285164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Geometry observation interchange: </w:t>
      </w:r>
      <w:r w:rsidRPr="00785C54">
        <w:rPr>
          <w:rStyle w:val="citesec"/>
          <w:szCs w:val="24"/>
          <w:shd w:val="clear" w:color="auto" w:fill="auto"/>
        </w:rPr>
        <w:t>A.1.1, A.1.7</w:t>
      </w:r>
    </w:p>
    <w:p w14:paraId="16B49B0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Complex observation interchange: </w:t>
      </w:r>
      <w:r w:rsidRPr="00785C54">
        <w:rPr>
          <w:rStyle w:val="citesec"/>
          <w:szCs w:val="24"/>
          <w:shd w:val="clear" w:color="auto" w:fill="auto"/>
        </w:rPr>
        <w:t>A.1.1, A.1.8</w:t>
      </w:r>
    </w:p>
    <w:p w14:paraId="29AC315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Discrete coverage observation interchange: </w:t>
      </w:r>
      <w:r w:rsidRPr="00785C54">
        <w:rPr>
          <w:rStyle w:val="citesec"/>
          <w:szCs w:val="24"/>
          <w:shd w:val="clear" w:color="auto" w:fill="auto"/>
        </w:rPr>
        <w:t>A.1.1</w:t>
      </w:r>
      <w:r w:rsidRPr="00785C54">
        <w:rPr>
          <w:szCs w:val="24"/>
        </w:rPr>
        <w:t>, A.1.9</w:t>
      </w:r>
    </w:p>
    <w:p w14:paraId="4DED894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Point coverage observation interchange: </w:t>
      </w:r>
      <w:r w:rsidRPr="00785C54">
        <w:rPr>
          <w:rStyle w:val="citesec"/>
          <w:szCs w:val="24"/>
          <w:shd w:val="clear" w:color="auto" w:fill="auto"/>
        </w:rPr>
        <w:t>A.1.1</w:t>
      </w:r>
      <w:r w:rsidRPr="00785C54">
        <w:rPr>
          <w:szCs w:val="24"/>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BodyText"/>
        <w:autoSpaceDE w:val="0"/>
        <w:autoSpaceDN w:val="0"/>
        <w:adjustRightInd w:val="0"/>
        <w:rPr>
          <w:szCs w:val="24"/>
        </w:rPr>
      </w:pPr>
      <w:r w:rsidRPr="00785C54">
        <w:rPr>
          <w:szCs w:val="24"/>
        </w:rPr>
        <w:lastRenderedPageBreak/>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744" w:author="REID-JAMOND Alison" w:date="2022-04-04T08:14:00Z">
        <w:r w:rsidR="003E2160">
          <w:rPr>
            <w:rStyle w:val="stddocNumber"/>
            <w:szCs w:val="24"/>
            <w:shd w:val="clear" w:color="auto" w:fill="auto"/>
          </w:rPr>
          <w:t>:2022 (this document)</w:t>
        </w:r>
      </w:ins>
      <w:del w:id="1745" w:author="REID-JAMOND Alison" w:date="2022-04-04T08:14:00Z">
        <w:r w:rsidRPr="00785C54" w:rsidDel="003E2160">
          <w:rPr>
            <w:szCs w:val="24"/>
          </w:rPr>
          <w:delText xml:space="preserve"> Edition 2 (2020)</w:delText>
        </w:r>
      </w:del>
      <w:r w:rsidRPr="00785C54">
        <w:rPr>
          <w:szCs w:val="24"/>
        </w:rPr>
        <w:t xml:space="preserve"> the UML packages </w:t>
      </w:r>
      <w:del w:id="1746" w:author="REID-JAMOND Alison" w:date="2022-04-04T08:14:00Z">
        <w:r w:rsidRPr="00785C54" w:rsidDel="003E2160">
          <w:rPr>
            <w:szCs w:val="24"/>
          </w:rPr>
          <w:delText xml:space="preserve">were </w:delText>
        </w:r>
      </w:del>
      <w:ins w:id="1747"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3317D92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Abstract Observation </w:t>
      </w:r>
      <w:del w:id="1748" w:author="Katharina Schleidt" w:date="2022-08-13T16:39:00Z">
        <w:r w:rsidRPr="00785C54" w:rsidDel="00022C0A">
          <w:rPr>
            <w:szCs w:val="24"/>
          </w:rPr>
          <w:delText xml:space="preserve">core </w:delText>
        </w:r>
      </w:del>
      <w:ins w:id="1749" w:author="Katharina Schleidt" w:date="2022-08-13T16:39:00Z">
        <w:r w:rsidR="00022C0A">
          <w:rPr>
            <w:szCs w:val="24"/>
          </w:rPr>
          <w:t>C</w:t>
        </w:r>
        <w:r w:rsidR="00022C0A" w:rsidRPr="00785C54">
          <w:rPr>
            <w:szCs w:val="24"/>
          </w:rPr>
          <w:t xml:space="preserve">ore </w:t>
        </w:r>
      </w:ins>
      <w:r w:rsidRPr="00785C54">
        <w:rPr>
          <w:szCs w:val="24"/>
        </w:rPr>
        <w:t>&lt;&lt;</w:t>
      </w:r>
      <w:proofErr w:type="spellStart"/>
      <w:r w:rsidRPr="00785C54">
        <w:rPr>
          <w:szCs w:val="24"/>
        </w:rPr>
        <w:t>ApplicationSchema</w:t>
      </w:r>
      <w:proofErr w:type="spellEnd"/>
      <w:r w:rsidRPr="00785C54">
        <w:rPr>
          <w:szCs w:val="24"/>
        </w:rPr>
        <w:t>&gt;&gt;</w:t>
      </w:r>
    </w:p>
    <w:p w14:paraId="504CB7AB" w14:textId="5CD612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Abstract Sample </w:t>
      </w:r>
      <w:del w:id="1750" w:author="Katharina Schleidt" w:date="2022-08-13T16:39:00Z">
        <w:r w:rsidRPr="00785C54" w:rsidDel="00022C0A">
          <w:rPr>
            <w:szCs w:val="24"/>
          </w:rPr>
          <w:delText xml:space="preserve">core </w:delText>
        </w:r>
      </w:del>
      <w:ins w:id="1751" w:author="Katharina Schleidt" w:date="2022-08-13T16:39:00Z">
        <w:r w:rsidR="00022C0A">
          <w:rPr>
            <w:szCs w:val="24"/>
          </w:rPr>
          <w:t>C</w:t>
        </w:r>
        <w:r w:rsidR="00022C0A" w:rsidRPr="00785C54">
          <w:rPr>
            <w:szCs w:val="24"/>
          </w:rPr>
          <w:t xml:space="preserve">ore </w:t>
        </w:r>
      </w:ins>
      <w:r w:rsidRPr="00785C54">
        <w:rPr>
          <w:szCs w:val="24"/>
        </w:rPr>
        <w:t>&lt;&lt;</w:t>
      </w:r>
      <w:proofErr w:type="spellStart"/>
      <w:r w:rsidRPr="00785C54">
        <w:rPr>
          <w:szCs w:val="24"/>
        </w:rPr>
        <w:t>ApplicationSchema</w:t>
      </w:r>
      <w:proofErr w:type="spellEnd"/>
      <w:r w:rsidRPr="00785C54">
        <w:rPr>
          <w:szCs w:val="24"/>
        </w:rPr>
        <w:t>&gt;&gt;</w:t>
      </w:r>
    </w:p>
    <w:p w14:paraId="2A2EFCD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Basic Observations &lt;&lt;</w:t>
      </w:r>
      <w:proofErr w:type="spellStart"/>
      <w:r w:rsidRPr="00785C54">
        <w:rPr>
          <w:szCs w:val="24"/>
        </w:rPr>
        <w:t>ApplicationSchema</w:t>
      </w:r>
      <w:proofErr w:type="spellEnd"/>
      <w:r w:rsidRPr="00785C54">
        <w:rPr>
          <w:szCs w:val="24"/>
        </w:rPr>
        <w:t>&gt;&gt;</w:t>
      </w:r>
    </w:p>
    <w:p w14:paraId="67A6257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Basic Samples &lt;&lt;</w:t>
      </w:r>
      <w:proofErr w:type="spellStart"/>
      <w:r w:rsidRPr="00785C54">
        <w:rPr>
          <w:szCs w:val="24"/>
        </w:rPr>
        <w:t>ApplicationSchema</w:t>
      </w:r>
      <w:proofErr w:type="spellEnd"/>
      <w:r w:rsidRPr="00785C54">
        <w:rPr>
          <w:szCs w:val="24"/>
        </w:rPr>
        <w:t>&gt;&gt;</w:t>
      </w:r>
    </w:p>
    <w:p w14:paraId="6BF7EE8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Examples &lt;&lt;informative&gt;&gt;</w:t>
      </w:r>
    </w:p>
    <w:p w14:paraId="218719B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r>
      <w:proofErr w:type="spellStart"/>
      <w:r w:rsidRPr="00785C54">
        <w:rPr>
          <w:szCs w:val="24"/>
        </w:rPr>
        <w:t>Codelist</w:t>
      </w:r>
      <w:proofErr w:type="spellEnd"/>
      <w:r w:rsidRPr="00785C54">
        <w:rPr>
          <w:szCs w:val="24"/>
        </w:rPr>
        <w:t xml:space="preserve"> realizations &lt;&lt;informative&gt;&gt;</w:t>
      </w:r>
    </w:p>
    <w:p w14:paraId="56F19B5A" w14:textId="7761CB38" w:rsidR="005B5EAD" w:rsidRPr="00785C54" w:rsidRDefault="005B5EAD" w:rsidP="00785C54">
      <w:pPr>
        <w:pStyle w:val="BodyText"/>
        <w:autoSpaceDE w:val="0"/>
        <w:autoSpaceDN w:val="0"/>
        <w:adjustRightInd w:val="0"/>
        <w:rPr>
          <w:szCs w:val="24"/>
        </w:rPr>
      </w:pPr>
      <w:r w:rsidRPr="00785C54">
        <w:rPr>
          <w:szCs w:val="24"/>
        </w:rPr>
        <w:t xml:space="preserve">The requirements classes of </w:t>
      </w:r>
      <w:del w:id="1752"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1753"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1754" w:author="REID-JAMOND Alison" w:date="2022-04-04T08:14:00Z">
        <w:r w:rsidR="003E2160">
          <w:rPr>
            <w:rStyle w:val="stddocNumber"/>
            <w:szCs w:val="24"/>
            <w:shd w:val="clear" w:color="auto" w:fill="auto"/>
          </w:rPr>
          <w:t>:2022</w:t>
        </w:r>
      </w:ins>
      <w:del w:id="1755" w:author="REID-JAMOND Alison" w:date="2022-04-04T08:14:00Z">
        <w:r w:rsidRPr="00785C54" w:rsidDel="003E2160">
          <w:rPr>
            <w:szCs w:val="24"/>
          </w:rPr>
          <w:delText xml:space="preserve"> Edition 2</w:delText>
        </w:r>
      </w:del>
      <w:ins w:id="1756" w:author="REID-JAMOND Alison" w:date="2022-04-04T08:14:00Z">
        <w:r w:rsidR="003E2160">
          <w:rPr>
            <w:szCs w:val="24"/>
          </w:rPr>
          <w:t xml:space="preserve"> (this document)</w:t>
        </w:r>
      </w:ins>
      <w:r w:rsidRPr="00785C54">
        <w:rPr>
          <w:szCs w:val="24"/>
        </w:rPr>
        <w:t xml:space="preserve"> are much more fine-grained than in the conformance classes in </w:t>
      </w:r>
      <w:del w:id="1757" w:author="REID-JAMOND Alison" w:date="2022-04-04T08:14:00Z">
        <w:r w:rsidRPr="00785C54" w:rsidDel="003E2160">
          <w:rPr>
            <w:szCs w:val="24"/>
          </w:rPr>
          <w:delText>Edition 1</w:delText>
        </w:r>
      </w:del>
      <w:ins w:id="1758" w:author="REID-JAMOND Alison" w:date="2022-04-04T08:14:00Z">
        <w:r w:rsidR="003E2160">
          <w:rPr>
            <w:szCs w:val="24"/>
          </w:rPr>
          <w:t>ISO 19156:</w:t>
        </w:r>
      </w:ins>
      <w:ins w:id="1759" w:author="REID-JAMOND Alison" w:date="2022-04-04T08:15:00Z">
        <w:r w:rsidR="003E2160">
          <w:rPr>
            <w:szCs w:val="24"/>
          </w:rPr>
          <w:t>2011</w:t>
        </w:r>
      </w:ins>
      <w:r w:rsidRPr="00785C54">
        <w:rPr>
          <w:szCs w:val="24"/>
        </w:rPr>
        <w:t xml:space="preserve">: </w:t>
      </w:r>
      <w:ins w:id="1760" w:author="REID-JAMOND Alison" w:date="2022-04-04T08:15:00Z">
        <w:r w:rsidR="003E2160">
          <w:rPr>
            <w:szCs w:val="24"/>
          </w:rPr>
          <w:t>t</w:t>
        </w:r>
      </w:ins>
      <w:del w:id="1761" w:author="REID-JAMOND Alison" w:date="2022-04-04T08:15:00Z">
        <w:r w:rsidRPr="00785C54" w:rsidDel="003E2160">
          <w:rPr>
            <w:szCs w:val="24"/>
          </w:rPr>
          <w:delText>T</w:delText>
        </w:r>
      </w:del>
      <w:r w:rsidRPr="00785C54">
        <w:rPr>
          <w:szCs w:val="24"/>
        </w:rPr>
        <w:t xml:space="preserve">here are several </w:t>
      </w:r>
      <w:proofErr w:type="gramStart"/>
      <w:r w:rsidRPr="00785C54">
        <w:rPr>
          <w:szCs w:val="24"/>
        </w:rPr>
        <w:t>requirements</w:t>
      </w:r>
      <w:proofErr w:type="gramEnd"/>
      <w:r w:rsidRPr="00785C54">
        <w:rPr>
          <w:szCs w:val="24"/>
        </w:rPr>
        <w:t xml:space="preserve">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w:t>
      </w:r>
      <w:proofErr w:type="gramStart"/>
      <w:r w:rsidRPr="00785C54">
        <w:rPr>
          <w:szCs w:val="24"/>
        </w:rPr>
        <w:t>requirements</w:t>
      </w:r>
      <w:proofErr w:type="gramEnd"/>
      <w:r w:rsidRPr="00785C54">
        <w:rPr>
          <w:szCs w:val="24"/>
        </w:rPr>
        <w:t xml:space="preserve"> class there is a corresponding conformance class </w:t>
      </w:r>
      <w:del w:id="1762" w:author="REID-JAMOND Alison" w:date="2022-04-04T08:15:00Z">
        <w:r w:rsidRPr="00785C54" w:rsidDel="003E2160">
          <w:rPr>
            <w:szCs w:val="24"/>
          </w:rPr>
          <w:delText xml:space="preserve">that </w:delText>
        </w:r>
      </w:del>
      <w:ins w:id="1763"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1764"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765" w:author="REID-JAMOND Alison" w:date="2022-04-04T08:15:00Z">
        <w:r w:rsidR="003E2160">
          <w:rPr>
            <w:rStyle w:val="stddocNumber"/>
            <w:szCs w:val="24"/>
            <w:shd w:val="clear" w:color="auto" w:fill="auto"/>
          </w:rPr>
          <w:t xml:space="preserve">:2022 </w:t>
        </w:r>
      </w:ins>
      <w:del w:id="1766"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1767" w:author="REID-JAMOND Alison" w:date="2022-04-04T08:15:00Z">
        <w:r w:rsidRPr="00785C54" w:rsidDel="003E2160">
          <w:rPr>
            <w:szCs w:val="24"/>
          </w:rPr>
          <w:delText>the Edition 1</w:delText>
        </w:r>
      </w:del>
      <w:ins w:id="1768" w:author="REID-JAMOND Alison" w:date="2022-04-04T08:15:00Z">
        <w:r w:rsidR="003E2160">
          <w:rPr>
            <w:szCs w:val="24"/>
          </w:rPr>
          <w:t>ISO 19156:2011</w:t>
        </w:r>
      </w:ins>
      <w:r w:rsidRPr="00785C54">
        <w:rPr>
          <w:szCs w:val="24"/>
        </w:rPr>
        <w:t xml:space="preserve"> (18 conformance classes). For the complete list of </w:t>
      </w:r>
      <w:del w:id="1769" w:author="REID-JAMOND Alison" w:date="2022-04-04T08:15:00Z">
        <w:r w:rsidRPr="00785C54" w:rsidDel="003E2160">
          <w:rPr>
            <w:szCs w:val="24"/>
          </w:rPr>
          <w:delText xml:space="preserve">Edition 2 </w:delText>
        </w:r>
      </w:del>
      <w:r w:rsidRPr="00785C54">
        <w:rPr>
          <w:szCs w:val="24"/>
        </w:rPr>
        <w:t>conformance classes</w:t>
      </w:r>
      <w:ins w:id="1770"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BodyText"/>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BodyText"/>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1771"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772" w:author="REID-JAMOND Alison" w:date="2022-04-04T08:17:00Z">
        <w:r w:rsidR="003E2160">
          <w:rPr>
            <w:rStyle w:val="stddocNumber"/>
            <w:szCs w:val="24"/>
            <w:shd w:val="clear" w:color="auto" w:fill="auto"/>
          </w:rPr>
          <w:t>:2022</w:t>
        </w:r>
      </w:ins>
      <w:del w:id="1773"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1774"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1775"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BodyText"/>
        <w:autoSpaceDE w:val="0"/>
        <w:autoSpaceDN w:val="0"/>
        <w:adjustRightInd w:val="0"/>
        <w:rPr>
          <w:szCs w:val="24"/>
        </w:rPr>
      </w:pPr>
      <w:r w:rsidRPr="00785C54">
        <w:rPr>
          <w:szCs w:val="24"/>
        </w:rPr>
        <w:t xml:space="preserve">There are a few completely new concepts added </w:t>
      </w:r>
      <w:del w:id="1776" w:author="REID-JAMOND Alison" w:date="2022-04-04T08:17:00Z">
        <w:r w:rsidRPr="00785C54" w:rsidDel="003E2160">
          <w:rPr>
            <w:szCs w:val="24"/>
          </w:rPr>
          <w:delText>in the Edition 2</w:delText>
        </w:r>
      </w:del>
      <w:ins w:id="1777"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ObservationCollection</w:t>
      </w:r>
      <w:proofErr w:type="spellEnd"/>
      <w:r w:rsidRPr="00785C54">
        <w:rPr>
          <w:szCs w:val="24"/>
        </w:rPr>
        <w:t xml:space="preserve"> (a collection of similar Observations).</w:t>
      </w:r>
    </w:p>
    <w:p w14:paraId="61EF16B7" w14:textId="77777777" w:rsidR="005B5EAD" w:rsidRPr="00785C54" w:rsidRDefault="005B5EAD" w:rsidP="00785C54">
      <w:pPr>
        <w:pStyle w:val="BodyText"/>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r>
      <w:proofErr w:type="spellStart"/>
      <w:r w:rsidRPr="00785C54">
        <w:rPr>
          <w:szCs w:val="24"/>
        </w:rPr>
        <w:t>OM_Observation</w:t>
      </w:r>
      <w:proofErr w:type="spellEnd"/>
      <w:r w:rsidRPr="00785C54">
        <w:rPr>
          <w:szCs w:val="24"/>
        </w:rPr>
        <w:t xml:space="preserve">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OM_Process</w:t>
      </w:r>
      <w:proofErr w:type="spellEnd"/>
      <w:r w:rsidRPr="00785C54">
        <w:rPr>
          <w:szCs w:val="24"/>
        </w:rPr>
        <w:t xml:space="preserve"> concept is now captured as the Procedure interface and its specializations </w:t>
      </w:r>
      <w:proofErr w:type="spellStart"/>
      <w:r w:rsidRPr="00785C54">
        <w:rPr>
          <w:szCs w:val="24"/>
        </w:rPr>
        <w:t>ObservingProcedure</w:t>
      </w:r>
      <w:proofErr w:type="spellEnd"/>
      <w:r w:rsidRPr="00785C54">
        <w:rPr>
          <w:szCs w:val="24"/>
        </w:rPr>
        <w:t xml:space="preserve">, </w:t>
      </w:r>
      <w:proofErr w:type="spellStart"/>
      <w:r w:rsidRPr="00785C54">
        <w:rPr>
          <w:szCs w:val="24"/>
        </w:rPr>
        <w:t>SamplingProcedure</w:t>
      </w:r>
      <w:proofErr w:type="spellEnd"/>
      <w:r w:rsidRPr="00785C54">
        <w:rPr>
          <w:szCs w:val="24"/>
        </w:rPr>
        <w:t xml:space="preserve"> and </w:t>
      </w:r>
      <w:proofErr w:type="spellStart"/>
      <w:r w:rsidRPr="00785C54">
        <w:rPr>
          <w:szCs w:val="24"/>
        </w:rPr>
        <w:t>PreparationProcedure</w:t>
      </w:r>
      <w:proofErr w:type="spellEnd"/>
      <w:r w:rsidRPr="00785C54">
        <w:rPr>
          <w:szCs w:val="24"/>
        </w:rPr>
        <w:t>;</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SF_SamplingFeature</w:t>
      </w:r>
      <w:proofErr w:type="spellEnd"/>
      <w:r w:rsidRPr="00785C54">
        <w:rPr>
          <w:szCs w:val="24"/>
        </w:rPr>
        <w:t xml:space="preserv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1778"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1779" w:author="REID-JAMOND Alison" w:date="2022-04-04T08:17:00Z">
        <w:r w:rsidRPr="00785C54" w:rsidDel="003E2160">
          <w:rPr>
            <w:szCs w:val="24"/>
          </w:rPr>
          <w:delText xml:space="preserve">Edition 1 </w:delText>
        </w:r>
      </w:del>
      <w:r w:rsidRPr="00785C54">
        <w:rPr>
          <w:szCs w:val="24"/>
        </w:rPr>
        <w:t xml:space="preserve">as </w:t>
      </w:r>
      <w:proofErr w:type="spellStart"/>
      <w:r w:rsidRPr="00785C54">
        <w:rPr>
          <w:szCs w:val="24"/>
        </w:rPr>
        <w:t>GFI_Feature</w:t>
      </w:r>
      <w:proofErr w:type="spellEnd"/>
      <w:r w:rsidRPr="00785C54">
        <w:rPr>
          <w:szCs w:val="24"/>
        </w:rPr>
        <w:t xml:space="preserve"> as the target of the </w:t>
      </w:r>
      <w:proofErr w:type="spellStart"/>
      <w:r w:rsidRPr="00785C54">
        <w:rPr>
          <w:szCs w:val="24"/>
        </w:rPr>
        <w:t>featureOfInterest</w:t>
      </w:r>
      <w:proofErr w:type="spellEnd"/>
      <w:r w:rsidRPr="00785C54">
        <w:rPr>
          <w:szCs w:val="24"/>
        </w:rPr>
        <w:t xml:space="preserve"> association of the </w:t>
      </w:r>
      <w:proofErr w:type="spellStart"/>
      <w:r w:rsidRPr="00785C54">
        <w:rPr>
          <w:szCs w:val="24"/>
        </w:rPr>
        <w:t>OM_Observation</w:t>
      </w:r>
      <w:proofErr w:type="spellEnd"/>
      <w:r w:rsidRPr="00785C54">
        <w:rPr>
          <w:szCs w:val="24"/>
        </w:rPr>
        <w:t xml:space="preserve"> and </w:t>
      </w:r>
      <w:proofErr w:type="spellStart"/>
      <w:r w:rsidRPr="00785C54">
        <w:rPr>
          <w:szCs w:val="24"/>
        </w:rPr>
        <w:t>sampledFeature</w:t>
      </w:r>
      <w:proofErr w:type="spellEnd"/>
      <w:r w:rsidRPr="00785C54">
        <w:rPr>
          <w:szCs w:val="24"/>
        </w:rPr>
        <w:t xml:space="preserve"> association of the </w:t>
      </w:r>
      <w:proofErr w:type="spellStart"/>
      <w:r w:rsidRPr="00785C54">
        <w:rPr>
          <w:szCs w:val="24"/>
        </w:rPr>
        <w:t>SF_SamplingFeature</w:t>
      </w:r>
      <w:proofErr w:type="spellEnd"/>
      <w:r w:rsidRPr="00785C54">
        <w:rPr>
          <w:szCs w:val="24"/>
        </w:rPr>
        <w:t xml:space="preserv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1780" w:author="REID-JAMOND Alison" w:date="2022-04-04T08:18:00Z">
        <w:r w:rsidR="003E2160">
          <w:rPr>
            <w:szCs w:val="24"/>
          </w:rPr>
          <w:t>:</w:t>
        </w:r>
      </w:ins>
      <w:del w:id="1781"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w:t>
      </w:r>
      <w:proofErr w:type="spellStart"/>
      <w:r w:rsidRPr="00785C54">
        <w:rPr>
          <w:szCs w:val="24"/>
        </w:rPr>
        <w:t>metaclass</w:t>
      </w:r>
      <w:proofErr w:type="spellEnd"/>
      <w:r w:rsidRPr="00785C54">
        <w:rPr>
          <w:szCs w:val="24"/>
        </w:rPr>
        <w:t xml:space="preserve"> </w:t>
      </w:r>
      <w:proofErr w:type="spellStart"/>
      <w:r w:rsidRPr="00785C54">
        <w:rPr>
          <w:szCs w:val="24"/>
        </w:rPr>
        <w:t>GF_PropertyType</w:t>
      </w:r>
      <w:proofErr w:type="spellEnd"/>
      <w:r w:rsidRPr="00785C54">
        <w:rPr>
          <w:szCs w:val="24"/>
        </w:rPr>
        <w:t xml:space="preserve"> defined for describing the observed properties in </w:t>
      </w:r>
      <w:ins w:id="1782"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1783" w:author="REID-JAMOND Alison" w:date="2022-04-04T08:18:00Z">
        <w:r w:rsidRPr="00785C54" w:rsidDel="003E2160">
          <w:rPr>
            <w:szCs w:val="24"/>
          </w:rPr>
          <w:delText>Edition 1</w:delText>
        </w:r>
      </w:del>
      <w:r w:rsidRPr="00785C54">
        <w:rPr>
          <w:szCs w:val="24"/>
        </w:rPr>
        <w:t xml:space="preserve"> has been removed and is now captured by the </w:t>
      </w:r>
      <w:proofErr w:type="spellStart"/>
      <w:r w:rsidRPr="00785C54">
        <w:rPr>
          <w:szCs w:val="24"/>
        </w:rPr>
        <w:t>ObservableProperty</w:t>
      </w:r>
      <w:proofErr w:type="spellEnd"/>
      <w:r w:rsidRPr="00785C54">
        <w:rPr>
          <w:szCs w:val="24"/>
        </w:rPr>
        <w:t xml:space="preserve"> interface;</w:t>
      </w:r>
    </w:p>
    <w:p w14:paraId="2B940C99" w14:textId="3BFAEE0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event information partly captured by </w:t>
      </w:r>
      <w:proofErr w:type="spellStart"/>
      <w:r w:rsidRPr="00785C54">
        <w:rPr>
          <w:szCs w:val="24"/>
        </w:rPr>
        <w:t>SF_Specimen</w:t>
      </w:r>
      <w:proofErr w:type="spellEnd"/>
      <w:r w:rsidRPr="00785C54">
        <w:rPr>
          <w:szCs w:val="24"/>
        </w:rPr>
        <w:t xml:space="preserve"> attributes </w:t>
      </w:r>
      <w:proofErr w:type="spellStart"/>
      <w:r w:rsidRPr="00785C54">
        <w:rPr>
          <w:szCs w:val="24"/>
        </w:rPr>
        <w:t>samplingTime</w:t>
      </w:r>
      <w:proofErr w:type="spellEnd"/>
      <w:r w:rsidRPr="00785C54">
        <w:rPr>
          <w:szCs w:val="24"/>
        </w:rPr>
        <w:t xml:space="preserve">, </w:t>
      </w:r>
      <w:proofErr w:type="spellStart"/>
      <w:r w:rsidRPr="00785C54">
        <w:rPr>
          <w:szCs w:val="24"/>
        </w:rPr>
        <w:t>samplingMethod</w:t>
      </w:r>
      <w:proofErr w:type="spellEnd"/>
      <w:r w:rsidRPr="00785C54">
        <w:rPr>
          <w:szCs w:val="24"/>
        </w:rPr>
        <w:t xml:space="preserve"> and </w:t>
      </w:r>
      <w:proofErr w:type="spellStart"/>
      <w:r w:rsidRPr="00785C54">
        <w:rPr>
          <w:szCs w:val="24"/>
        </w:rPr>
        <w:t>samplingLocation</w:t>
      </w:r>
      <w:proofErr w:type="spellEnd"/>
      <w:r w:rsidRPr="00785C54">
        <w:rPr>
          <w:szCs w:val="24"/>
        </w:rPr>
        <w:t xml:space="preserve"> in </w:t>
      </w:r>
      <w:ins w:id="1784"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785" w:author="Katharina Schleidt" w:date="2022-08-12T18:02:00Z">
        <w:r w:rsidRPr="00785C54" w:rsidDel="00F543D2">
          <w:rPr>
            <w:szCs w:val="24"/>
          </w:rPr>
          <w:delText>Edition 1</w:delText>
        </w:r>
      </w:del>
      <w:r w:rsidRPr="00785C54">
        <w:rPr>
          <w:szCs w:val="24"/>
        </w:rPr>
        <w:t xml:space="preserve"> is now captured as the Sampling interface;</w:t>
      </w:r>
    </w:p>
    <w:p w14:paraId="69B42704" w14:textId="0794FB8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Association class </w:t>
      </w:r>
      <w:proofErr w:type="spellStart"/>
      <w:r w:rsidRPr="00785C54">
        <w:rPr>
          <w:szCs w:val="24"/>
        </w:rPr>
        <w:t>PreparationStep</w:t>
      </w:r>
      <w:proofErr w:type="spellEnd"/>
      <w:r w:rsidRPr="00785C54">
        <w:rPr>
          <w:szCs w:val="24"/>
        </w:rPr>
        <w:t xml:space="preserve"> for describing the </w:t>
      </w:r>
      <w:proofErr w:type="spellStart"/>
      <w:r w:rsidRPr="00785C54">
        <w:rPr>
          <w:szCs w:val="24"/>
        </w:rPr>
        <w:t>processingDetails</w:t>
      </w:r>
      <w:proofErr w:type="spellEnd"/>
      <w:r w:rsidRPr="00785C54">
        <w:rPr>
          <w:szCs w:val="24"/>
        </w:rPr>
        <w:t xml:space="preserve"> association role from </w:t>
      </w:r>
      <w:proofErr w:type="spellStart"/>
      <w:r w:rsidRPr="00785C54">
        <w:rPr>
          <w:szCs w:val="24"/>
        </w:rPr>
        <w:t>SF_Specimen</w:t>
      </w:r>
      <w:proofErr w:type="spellEnd"/>
      <w:r w:rsidRPr="00785C54">
        <w:rPr>
          <w:szCs w:val="24"/>
        </w:rPr>
        <w:t xml:space="preserve"> to </w:t>
      </w:r>
      <w:proofErr w:type="spellStart"/>
      <w:r w:rsidRPr="00785C54">
        <w:rPr>
          <w:szCs w:val="24"/>
        </w:rPr>
        <w:t>SF_Process</w:t>
      </w:r>
      <w:proofErr w:type="spellEnd"/>
      <w:r w:rsidRPr="00785C54">
        <w:rPr>
          <w:szCs w:val="24"/>
        </w:rPr>
        <w:t xml:space="preserve"> in </w:t>
      </w:r>
      <w:ins w:id="1786"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787" w:author="Katharina Schleidt" w:date="2022-08-12T18:02:00Z">
        <w:r w:rsidRPr="00785C54" w:rsidDel="00F543D2">
          <w:rPr>
            <w:szCs w:val="24"/>
          </w:rPr>
          <w:delText>Edition 1</w:delText>
        </w:r>
      </w:del>
      <w:r w:rsidRPr="00785C54">
        <w:rPr>
          <w:szCs w:val="24"/>
        </w:rPr>
        <w:t xml:space="preserve"> has been remodelled as an interface </w:t>
      </w:r>
      <w:proofErr w:type="spellStart"/>
      <w:r w:rsidRPr="00785C54">
        <w:rPr>
          <w:szCs w:val="24"/>
        </w:rPr>
        <w:t>PreparationStep</w:t>
      </w:r>
      <w:proofErr w:type="spellEnd"/>
      <w:r w:rsidRPr="00785C54">
        <w:rPr>
          <w:szCs w:val="24"/>
        </w:rPr>
        <w:t xml:space="preserve"> with the </w:t>
      </w:r>
      <w:proofErr w:type="spellStart"/>
      <w:r w:rsidRPr="00785C54">
        <w:rPr>
          <w:szCs w:val="24"/>
        </w:rPr>
        <w:t>processingDetails</w:t>
      </w:r>
      <w:proofErr w:type="spellEnd"/>
      <w:r w:rsidRPr="00785C54">
        <w:rPr>
          <w:szCs w:val="24"/>
        </w:rPr>
        <w:t xml:space="preserve"> association role to the </w:t>
      </w:r>
      <w:proofErr w:type="spellStart"/>
      <w:r w:rsidRPr="00785C54">
        <w:rPr>
          <w:szCs w:val="24"/>
        </w:rPr>
        <w:t>PreparationProcedure</w:t>
      </w:r>
      <w:proofErr w:type="spellEnd"/>
      <w:r w:rsidRPr="00785C54">
        <w:rPr>
          <w:szCs w:val="24"/>
        </w:rPr>
        <w:t xml:space="preserv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7C50F997" w:rsidR="005B5EAD" w:rsidRPr="00785C54" w:rsidRDefault="005B5EAD" w:rsidP="00785C54">
      <w:pPr>
        <w:pStyle w:val="BodyText"/>
        <w:autoSpaceDE w:val="0"/>
        <w:autoSpaceDN w:val="0"/>
        <w:adjustRightInd w:val="0"/>
        <w:rPr>
          <w:szCs w:val="24"/>
        </w:rPr>
      </w:pPr>
      <w:r w:rsidRPr="00785C54">
        <w:rPr>
          <w:szCs w:val="24"/>
        </w:rPr>
        <w:t xml:space="preserve">The Abstract Observation </w:t>
      </w:r>
      <w:del w:id="1788" w:author="Katharina Schleidt" w:date="2022-08-13T16:40:00Z">
        <w:r w:rsidRPr="00785C54" w:rsidDel="00022C0A">
          <w:rPr>
            <w:szCs w:val="24"/>
          </w:rPr>
          <w:delText xml:space="preserve">core </w:delText>
        </w:r>
      </w:del>
      <w:ins w:id="1789" w:author="Katharina Schleidt" w:date="2022-08-13T16:40:00Z">
        <w:r w:rsidR="00022C0A">
          <w:rPr>
            <w:szCs w:val="24"/>
          </w:rPr>
          <w:t>C</w:t>
        </w:r>
        <w:r w:rsidR="00022C0A" w:rsidRPr="00785C54">
          <w:rPr>
            <w:szCs w:val="24"/>
          </w:rPr>
          <w:t xml:space="preserve">ore </w:t>
        </w:r>
      </w:ins>
      <w:r w:rsidRPr="00785C54">
        <w:rPr>
          <w:szCs w:val="24"/>
        </w:rPr>
        <w:t xml:space="preserve">and the Abstract Sample </w:t>
      </w:r>
      <w:del w:id="1790" w:author="Katharina Schleidt" w:date="2022-08-13T16:42:00Z">
        <w:r w:rsidRPr="00785C54" w:rsidDel="00022C0A">
          <w:rPr>
            <w:szCs w:val="24"/>
          </w:rPr>
          <w:delText xml:space="preserve">core </w:delText>
        </w:r>
      </w:del>
      <w:ins w:id="1791" w:author="Katharina Schleidt" w:date="2022-08-13T16:42:00Z">
        <w:r w:rsidR="00022C0A">
          <w:rPr>
            <w:szCs w:val="24"/>
          </w:rPr>
          <w:t>C</w:t>
        </w:r>
        <w:r w:rsidR="00022C0A" w:rsidRPr="00785C54">
          <w:rPr>
            <w:szCs w:val="24"/>
          </w:rPr>
          <w:t xml:space="preserve">ore </w:t>
        </w:r>
      </w:ins>
      <w:r w:rsidRPr="00785C54">
        <w:rPr>
          <w:szCs w:val="24"/>
        </w:rPr>
        <w:t xml:space="preserve">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pertaining to their data content realize the corresponding interfaces.</w:t>
      </w:r>
    </w:p>
    <w:p w14:paraId="02B15672" w14:textId="75778E65" w:rsidR="005B5EAD" w:rsidRPr="00785C54" w:rsidRDefault="005B5EAD" w:rsidP="00785C54">
      <w:pPr>
        <w:pStyle w:val="BodyText"/>
        <w:autoSpaceDE w:val="0"/>
        <w:autoSpaceDN w:val="0"/>
        <w:adjustRightInd w:val="0"/>
        <w:rPr>
          <w:szCs w:val="24"/>
        </w:rPr>
      </w:pPr>
      <w:r w:rsidRPr="00785C54">
        <w:rPr>
          <w:szCs w:val="24"/>
        </w:rPr>
        <w:t xml:space="preserve">While the Abstract Observation and Abstract Sample </w:t>
      </w:r>
      <w:del w:id="1792" w:author="Katharina Schleidt" w:date="2022-08-13T16:42:00Z">
        <w:r w:rsidRPr="00785C54" w:rsidDel="00022C0A">
          <w:rPr>
            <w:szCs w:val="24"/>
          </w:rPr>
          <w:delText xml:space="preserve">core </w:delText>
        </w:r>
      </w:del>
      <w:ins w:id="1793" w:author="Katharina Schleidt" w:date="2022-08-13T16:42:00Z">
        <w:r w:rsidR="00022C0A">
          <w:rPr>
            <w:szCs w:val="24"/>
          </w:rPr>
          <w:t>C</w:t>
        </w:r>
        <w:r w:rsidR="00022C0A" w:rsidRPr="00785C54">
          <w:rPr>
            <w:szCs w:val="24"/>
          </w:rPr>
          <w:t xml:space="preserve">ore </w:t>
        </w:r>
      </w:ins>
      <w:r w:rsidRPr="00785C54">
        <w:rPr>
          <w:szCs w:val="24"/>
        </w:rPr>
        <w:t xml:space="preserve">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1794" w:author="REID-JAMOND Alison" w:date="2022-04-04T08:19:00Z">
        <w:r w:rsidR="003E2160">
          <w:rPr>
            <w:szCs w:val="24"/>
          </w:rPr>
          <w:t>i</w:t>
        </w:r>
      </w:ins>
      <w:del w:id="1795"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0613F743" w:rsidR="005B5EAD" w:rsidRPr="00785C54" w:rsidRDefault="005B5EAD" w:rsidP="00785C54">
      <w:pPr>
        <w:pStyle w:val="a3"/>
        <w:tabs>
          <w:tab w:val="left" w:pos="720"/>
        </w:tabs>
        <w:autoSpaceDE w:val="0"/>
        <w:autoSpaceDN w:val="0"/>
        <w:adjustRightInd w:val="0"/>
        <w:rPr>
          <w:szCs w:val="24"/>
        </w:rPr>
      </w:pPr>
      <w:proofErr w:type="spellStart"/>
      <w:r w:rsidRPr="00785C54">
        <w:rPr>
          <w:szCs w:val="24"/>
        </w:rPr>
        <w:t>OM_Observation</w:t>
      </w:r>
      <w:proofErr w:type="spellEnd"/>
      <w:r w:rsidRPr="00785C54">
        <w:rPr>
          <w:szCs w:val="24"/>
        </w:rPr>
        <w:t xml:space="preserve"> in </w:t>
      </w:r>
      <w:ins w:id="1796"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797" w:author="Katharina Schleidt" w:date="2022-08-12T18:02:00Z">
        <w:r w:rsidRPr="00785C54" w:rsidDel="00F543D2">
          <w:rPr>
            <w:szCs w:val="24"/>
          </w:rPr>
          <w:delText>Edition 1</w:delText>
        </w:r>
      </w:del>
    </w:p>
    <w:p w14:paraId="66325C35" w14:textId="53C42635" w:rsidR="005B5EAD" w:rsidRPr="00785C54" w:rsidRDefault="005B5EAD" w:rsidP="00785C54">
      <w:pPr>
        <w:pStyle w:val="BodyText"/>
        <w:autoSpaceDE w:val="0"/>
        <w:autoSpaceDN w:val="0"/>
        <w:adjustRightInd w:val="0"/>
        <w:rPr>
          <w:szCs w:val="24"/>
        </w:rPr>
      </w:pPr>
      <w:r w:rsidRPr="00785C54">
        <w:rPr>
          <w:szCs w:val="24"/>
        </w:rPr>
        <w:t xml:space="preserve">The Observation concept was modelled as </w:t>
      </w:r>
      <w:proofErr w:type="spellStart"/>
      <w:r w:rsidRPr="00785C54">
        <w:rPr>
          <w:szCs w:val="24"/>
        </w:rPr>
        <w:t>OM_Observation</w:t>
      </w:r>
      <w:proofErr w:type="spellEnd"/>
      <w:r w:rsidRPr="00785C54">
        <w:rPr>
          <w:szCs w:val="24"/>
        </w:rPr>
        <w:t xml:space="preserve"> class in </w:t>
      </w:r>
      <w:ins w:id="1798"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799" w:author="Katharina Schleidt" w:date="2022-08-12T18:02:00Z">
        <w:r w:rsidRPr="00785C54" w:rsidDel="00F543D2">
          <w:rPr>
            <w:szCs w:val="24"/>
          </w:rPr>
          <w:delText>Edition 1</w:delText>
        </w:r>
      </w:del>
      <w:r w:rsidRPr="00785C54">
        <w:rPr>
          <w:szCs w:val="24"/>
        </w:rPr>
        <w:t xml:space="preserve"> as follows:</w:t>
      </w:r>
    </w:p>
    <w:p w14:paraId="35084DDF" w14:textId="77777777" w:rsidR="005B5EAD" w:rsidRPr="00785C54" w:rsidRDefault="005B5EAD" w:rsidP="00785C54">
      <w:pPr>
        <w:pStyle w:val="BodyText"/>
        <w:autoSpaceDE w:val="0"/>
        <w:autoSpaceDN w:val="0"/>
        <w:adjustRightInd w:val="0"/>
        <w:rPr>
          <w:szCs w:val="24"/>
        </w:rPr>
      </w:pPr>
      <w:r w:rsidRPr="00785C54">
        <w:rPr>
          <w:szCs w:val="24"/>
        </w:rPr>
        <w:t>"An observation is an act that results in the estimation of the value of a feature property, and involves application of a specified procedure, such as a sensor, instrument, algorithm or process chain. [...]"</w:t>
      </w:r>
    </w:p>
    <w:p w14:paraId="1AA03E14" w14:textId="77777777" w:rsidR="005B5EAD" w:rsidRPr="00785C54" w:rsidRDefault="005B5EAD" w:rsidP="00785C54">
      <w:pPr>
        <w:pStyle w:val="BodyText"/>
        <w:autoSpaceDE w:val="0"/>
        <w:autoSpaceDN w:val="0"/>
        <w:adjustRightInd w:val="0"/>
        <w:rPr>
          <w:szCs w:val="24"/>
        </w:rPr>
      </w:pPr>
      <w:r w:rsidRPr="00785C54">
        <w:rPr>
          <w:szCs w:val="24"/>
        </w:rPr>
        <w:lastRenderedPageBreak/>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featureOfInterest</w:t>
      </w:r>
      <w:proofErr w:type="spellEnd"/>
      <w:r w:rsidRPr="00785C54">
        <w:rPr>
          <w:szCs w:val="24"/>
        </w:rPr>
        <w:t xml:space="preserve"> (Domain): </w:t>
      </w:r>
      <w:proofErr w:type="spellStart"/>
      <w:r w:rsidRPr="00785C54">
        <w:rPr>
          <w:szCs w:val="24"/>
        </w:rPr>
        <w:t>GFI_Feature</w:t>
      </w:r>
      <w:proofErr w:type="spellEnd"/>
      <w:r w:rsidRPr="00785C54">
        <w:rPr>
          <w:szCs w:val="24"/>
        </w:rPr>
        <w:t xml:space="preserv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observedProperty</w:t>
      </w:r>
      <w:proofErr w:type="spellEnd"/>
      <w:r w:rsidRPr="00785C54">
        <w:rPr>
          <w:szCs w:val="24"/>
        </w:rPr>
        <w:t xml:space="preserve"> (Phenomenon): </w:t>
      </w:r>
      <w:proofErr w:type="spellStart"/>
      <w:r w:rsidRPr="00785C54">
        <w:rPr>
          <w:szCs w:val="24"/>
        </w:rPr>
        <w:t>GF_PropertyType</w:t>
      </w:r>
      <w:proofErr w:type="spellEnd"/>
      <w:r w:rsidRPr="00785C54">
        <w:rPr>
          <w:szCs w:val="24"/>
        </w:rPr>
        <w:t xml:space="preserve"> [1];</w:t>
      </w:r>
    </w:p>
    <w:p w14:paraId="4833B1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procedure (</w:t>
      </w:r>
      <w:proofErr w:type="spellStart"/>
      <w:r w:rsidRPr="00785C54">
        <w:rPr>
          <w:szCs w:val="24"/>
        </w:rPr>
        <w:t>ProcessUsed</w:t>
      </w:r>
      <w:proofErr w:type="spellEnd"/>
      <w:r w:rsidRPr="00785C54">
        <w:rPr>
          <w:szCs w:val="24"/>
        </w:rPr>
        <w:t xml:space="preserve">): </w:t>
      </w:r>
      <w:proofErr w:type="spellStart"/>
      <w:r w:rsidRPr="00785C54">
        <w:rPr>
          <w:szCs w:val="24"/>
        </w:rPr>
        <w:t>OM_Process</w:t>
      </w:r>
      <w:proofErr w:type="spellEnd"/>
      <w:r w:rsidRPr="00785C54">
        <w:rPr>
          <w:szCs w:val="24"/>
        </w:rPr>
        <w:t xml:space="preserve"> [1];</w:t>
      </w:r>
    </w:p>
    <w:p w14:paraId="022C09C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6E80188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TM_Instant</w:t>
      </w:r>
      <w:proofErr w:type="spellEnd"/>
      <w:r w:rsidRPr="00785C54">
        <w:rPr>
          <w:szCs w:val="24"/>
        </w:rPr>
        <w:t xml:space="preserve">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resultQuality</w:t>
      </w:r>
      <w:proofErr w:type="spellEnd"/>
      <w:r w:rsidRPr="00785C54">
        <w:rPr>
          <w:szCs w:val="24"/>
        </w:rPr>
        <w:t xml:space="preserve">: </w:t>
      </w:r>
      <w:proofErr w:type="spellStart"/>
      <w:r w:rsidRPr="00785C54">
        <w:rPr>
          <w:szCs w:val="24"/>
        </w:rPr>
        <w:t>DQ_Element</w:t>
      </w:r>
      <w:proofErr w:type="spellEnd"/>
      <w:r w:rsidRPr="00785C54">
        <w:rPr>
          <w:szCs w:val="24"/>
        </w:rPr>
        <w:t xml:space="preserve"> [</w:t>
      </w:r>
      <w:proofErr w:type="gramStart"/>
      <w:r w:rsidRPr="00785C54">
        <w:rPr>
          <w:szCs w:val="24"/>
        </w:rPr>
        <w:t>0..</w:t>
      </w:r>
      <w:proofErr w:type="gramEnd"/>
      <w:r w:rsidRPr="00785C54">
        <w:rPr>
          <w:szCs w:val="24"/>
        </w:rPr>
        <w:t>*];</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w:t>
      </w:r>
      <w:proofErr w:type="gramStart"/>
      <w:r w:rsidRPr="00785C54">
        <w:rPr>
          <w:szCs w:val="24"/>
        </w:rPr>
        <w:t>0..</w:t>
      </w:r>
      <w:proofErr w:type="gramEnd"/>
      <w:r w:rsidRPr="00785C54">
        <w:rPr>
          <w:szCs w:val="24"/>
        </w:rPr>
        <w:t>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w:t>
      </w:r>
      <w:proofErr w:type="gramStart"/>
      <w:r w:rsidRPr="00785C54">
        <w:rPr>
          <w:szCs w:val="24"/>
        </w:rPr>
        <w:t>0..</w:t>
      </w:r>
      <w:proofErr w:type="gramEnd"/>
      <w:r w:rsidRPr="00785C54">
        <w:rPr>
          <w:szCs w:val="24"/>
        </w:rPr>
        <w:t>*];</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 xml:space="preserve">metadata (Metadata): </w:t>
      </w:r>
      <w:proofErr w:type="spellStart"/>
      <w:r w:rsidRPr="00785C54">
        <w:rPr>
          <w:szCs w:val="24"/>
        </w:rPr>
        <w:t>MD_Metadata</w:t>
      </w:r>
      <w:proofErr w:type="spellEnd"/>
      <w:r w:rsidRPr="00785C54">
        <w:rPr>
          <w:szCs w:val="24"/>
        </w:rPr>
        <w:t xml:space="preserve"> [</w:t>
      </w:r>
      <w:proofErr w:type="gramStart"/>
      <w:r w:rsidRPr="00785C54">
        <w:rPr>
          <w:szCs w:val="24"/>
        </w:rPr>
        <w:t>0..</w:t>
      </w:r>
      <w:proofErr w:type="gramEnd"/>
      <w:r w:rsidRPr="00785C54">
        <w:rPr>
          <w:szCs w:val="24"/>
        </w:rPr>
        <w:t>1].</w:t>
      </w:r>
    </w:p>
    <w:p w14:paraId="3E164B65" w14:textId="77777777" w:rsidR="005B5EAD" w:rsidRPr="00785C54" w:rsidRDefault="005B5EAD" w:rsidP="00785C54">
      <w:pPr>
        <w:pStyle w:val="BodyText"/>
        <w:autoSpaceDE w:val="0"/>
        <w:autoSpaceDN w:val="0"/>
        <w:adjustRightInd w:val="0"/>
        <w:rPr>
          <w:szCs w:val="24"/>
        </w:rPr>
      </w:pPr>
      <w:proofErr w:type="spellStart"/>
      <w:r w:rsidRPr="00785C54">
        <w:rPr>
          <w:szCs w:val="24"/>
        </w:rPr>
        <w:t>OM_Observation</w:t>
      </w:r>
      <w:proofErr w:type="spellEnd"/>
      <w:r w:rsidRPr="00785C54">
        <w:rPr>
          <w:szCs w:val="24"/>
        </w:rPr>
        <w:t xml:space="preserve">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procedure shall be suitable for </w:t>
      </w:r>
      <w:proofErr w:type="spellStart"/>
      <w:r w:rsidRPr="00785C54">
        <w:rPr>
          <w:szCs w:val="24"/>
        </w:rPr>
        <w:t>observedProperty</w:t>
      </w:r>
      <w:proofErr w:type="spellEnd"/>
      <w:r w:rsidRPr="00785C54">
        <w:rPr>
          <w:szCs w:val="24"/>
        </w:rPr>
        <w:t>;</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result type shall be suitable for </w:t>
      </w:r>
      <w:proofErr w:type="spellStart"/>
      <w:r w:rsidRPr="00785C54">
        <w:rPr>
          <w:szCs w:val="24"/>
        </w:rPr>
        <w:t>observedProperty</w:t>
      </w:r>
      <w:proofErr w:type="spellEnd"/>
      <w:r w:rsidRPr="00785C54">
        <w:rPr>
          <w:szCs w:val="24"/>
        </w:rPr>
        <w:t>.</w:t>
      </w:r>
    </w:p>
    <w:p w14:paraId="7D5B0ADD" w14:textId="11747D55" w:rsidR="005B5EAD" w:rsidRPr="00785C54" w:rsidRDefault="005B5EAD" w:rsidP="00785C54">
      <w:pPr>
        <w:pStyle w:val="a3"/>
        <w:tabs>
          <w:tab w:val="left" w:pos="720"/>
        </w:tabs>
        <w:autoSpaceDE w:val="0"/>
        <w:autoSpaceDN w:val="0"/>
        <w:adjustRightInd w:val="0"/>
        <w:rPr>
          <w:szCs w:val="24"/>
        </w:rPr>
      </w:pPr>
      <w:r w:rsidRPr="00785C54">
        <w:rPr>
          <w:szCs w:val="24"/>
        </w:rPr>
        <w:t xml:space="preserve">Observation in </w:t>
      </w:r>
      <w:ins w:id="1800"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1801" w:author="Katharina Schleidt" w:date="2022-08-12T18:02:00Z">
        <w:r w:rsidRPr="00785C54" w:rsidDel="00F543D2">
          <w:rPr>
            <w:szCs w:val="24"/>
          </w:rPr>
          <w:delText>Edition 2</w:delText>
        </w:r>
      </w:del>
    </w:p>
    <w:p w14:paraId="28BCB939" w14:textId="50670AB5" w:rsidR="005B5EAD" w:rsidRPr="00785C54" w:rsidRDefault="005B5EAD" w:rsidP="00785C54">
      <w:pPr>
        <w:pStyle w:val="BodyText"/>
        <w:autoSpaceDE w:val="0"/>
        <w:autoSpaceDN w:val="0"/>
        <w:adjustRightInd w:val="0"/>
        <w:rPr>
          <w:szCs w:val="24"/>
        </w:rPr>
      </w:pPr>
      <w:r w:rsidRPr="00785C54">
        <w:rPr>
          <w:szCs w:val="24"/>
        </w:rPr>
        <w:t xml:space="preserve">In </w:t>
      </w:r>
      <w:ins w:id="1802"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1803" w:author="Katharina Schleidt" w:date="2022-08-12T18:02:00Z">
        <w:r w:rsidRPr="00785C54" w:rsidDel="00F543D2">
          <w:rPr>
            <w:szCs w:val="24"/>
          </w:rPr>
          <w:delText>Edition 2</w:delText>
        </w:r>
      </w:del>
      <w:r w:rsidRPr="00785C54">
        <w:rPr>
          <w:szCs w:val="24"/>
        </w:rPr>
        <w:t xml:space="preserve">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3DBF2BE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AbstractObservationCharacteristics</w:t>
      </w:r>
      <w:proofErr w:type="spellEnd"/>
      <w:r w:rsidRPr="00785C54">
        <w:rPr>
          <w:szCs w:val="24"/>
        </w:rPr>
        <w:t xml:space="preserve"> in the Abstract Observation </w:t>
      </w:r>
      <w:del w:id="1804" w:author="Katharina Schleidt" w:date="2022-08-13T16:40:00Z">
        <w:r w:rsidRPr="00785C54" w:rsidDel="00022C0A">
          <w:rPr>
            <w:szCs w:val="24"/>
          </w:rPr>
          <w:delText xml:space="preserve">core </w:delText>
        </w:r>
      </w:del>
      <w:ins w:id="1805" w:author="Katharina Schleidt" w:date="2022-08-13T16:40:00Z">
        <w:r w:rsidR="00022C0A">
          <w:rPr>
            <w:szCs w:val="24"/>
          </w:rPr>
          <w:t>C</w:t>
        </w:r>
        <w:r w:rsidR="00022C0A" w:rsidRPr="00785C54">
          <w:rPr>
            <w:szCs w:val="24"/>
          </w:rPr>
          <w:t xml:space="preserve">ore </w:t>
        </w:r>
      </w:ins>
      <w:r w:rsidRPr="00785C54">
        <w:rPr>
          <w:szCs w:val="24"/>
        </w:rPr>
        <w:t>package.</w:t>
      </w:r>
    </w:p>
    <w:p w14:paraId="37E8164E" w14:textId="55366F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AbstractObservation</w:t>
      </w:r>
      <w:proofErr w:type="spellEnd"/>
      <w:r w:rsidRPr="00785C54">
        <w:rPr>
          <w:szCs w:val="24"/>
        </w:rPr>
        <w:t xml:space="preserve"> class in the Abstract Observation </w:t>
      </w:r>
      <w:del w:id="1806" w:author="Katharina Schleidt" w:date="2022-08-13T16:40:00Z">
        <w:r w:rsidRPr="00785C54" w:rsidDel="00022C0A">
          <w:rPr>
            <w:szCs w:val="24"/>
          </w:rPr>
          <w:delText xml:space="preserve">core </w:delText>
        </w:r>
      </w:del>
      <w:ins w:id="1807" w:author="Katharina Schleidt" w:date="2022-08-13T16:40:00Z">
        <w:r w:rsidR="00022C0A">
          <w:rPr>
            <w:szCs w:val="24"/>
          </w:rPr>
          <w:t>C</w:t>
        </w:r>
        <w:r w:rsidR="00022C0A" w:rsidRPr="00785C54">
          <w:rPr>
            <w:szCs w:val="24"/>
          </w:rPr>
          <w:t xml:space="preserve">ore </w:t>
        </w:r>
      </w:ins>
      <w:r w:rsidRPr="00785C54">
        <w:rPr>
          <w:szCs w:val="24"/>
        </w:rPr>
        <w:t>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BodyText"/>
        <w:autoSpaceDE w:val="0"/>
        <w:autoSpaceDN w:val="0"/>
        <w:adjustRightInd w:val="0"/>
        <w:rPr>
          <w:szCs w:val="24"/>
        </w:rPr>
      </w:pPr>
      <w:r w:rsidRPr="00785C54">
        <w:rPr>
          <w:szCs w:val="24"/>
        </w:rPr>
        <w:t>The Observation interface is defined as follows:</w:t>
      </w:r>
    </w:p>
    <w:p w14:paraId="02672595" w14:textId="77777777" w:rsidR="005B5EAD" w:rsidRPr="00785C54" w:rsidRDefault="005B5EAD" w:rsidP="00785C54">
      <w:pPr>
        <w:pStyle w:val="BodyText"/>
        <w:autoSpaceDE w:val="0"/>
        <w:autoSpaceDN w:val="0"/>
        <w:adjustRightInd w:val="0"/>
        <w:rPr>
          <w:szCs w:val="24"/>
        </w:rPr>
      </w:pPr>
      <w:r w:rsidRPr="00785C54">
        <w:rPr>
          <w:szCs w:val="24"/>
        </w:rPr>
        <w:t>"</w:t>
      </w:r>
      <w:proofErr w:type="gramStart"/>
      <w:r w:rsidRPr="00785C54">
        <w:rPr>
          <w:szCs w:val="24"/>
        </w:rPr>
        <w:t>an</w:t>
      </w:r>
      <w:proofErr w:type="gramEnd"/>
      <w:r w:rsidRPr="00785C54">
        <w:rPr>
          <w:szCs w:val="24"/>
        </w:rPr>
        <w:t xml:space="preserve"> act carried out by an observer to determine the value of an observable property of an object (feature-of-interest) by using a procedure; the value is provided as the result."</w:t>
      </w:r>
    </w:p>
    <w:p w14:paraId="4A19845E"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featureOfInterest</w:t>
      </w:r>
      <w:proofErr w:type="spellEnd"/>
      <w:r w:rsidRPr="00785C54">
        <w:rPr>
          <w:szCs w:val="24"/>
        </w:rPr>
        <w:t xml:space="preserve"> (Domain): Any [</w:t>
      </w:r>
      <w:proofErr w:type="gramStart"/>
      <w:r w:rsidRPr="00785C54">
        <w:rPr>
          <w:szCs w:val="24"/>
        </w:rPr>
        <w:t>1..</w:t>
      </w:r>
      <w:proofErr w:type="gramEnd"/>
      <w:r w:rsidRPr="00785C54">
        <w:rPr>
          <w:szCs w:val="24"/>
        </w:rPr>
        <w:t>*]</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w:t>
      </w:r>
      <w:proofErr w:type="spellStart"/>
      <w:r w:rsidRPr="00785C54">
        <w:rPr>
          <w:szCs w:val="24"/>
        </w:rPr>
        <w:t>ObservableProperty</w:t>
      </w:r>
      <w:proofErr w:type="spellEnd"/>
      <w:r w:rsidRPr="00785C54">
        <w:rPr>
          <w:szCs w:val="24"/>
        </w:rPr>
        <w:t xml:space="preserve">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observer: Observer [</w:t>
      </w:r>
      <w:proofErr w:type="gramStart"/>
      <w:r w:rsidRPr="00785C54">
        <w:rPr>
          <w:szCs w:val="24"/>
        </w:rPr>
        <w:t>0..</w:t>
      </w:r>
      <w:proofErr w:type="gramEnd"/>
      <w:r w:rsidRPr="00785C54">
        <w:rPr>
          <w:szCs w:val="24"/>
        </w:rPr>
        <w:t>*]</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Host [</w:t>
      </w:r>
      <w:proofErr w:type="gramStart"/>
      <w:r w:rsidRPr="00785C54">
        <w:rPr>
          <w:szCs w:val="24"/>
        </w:rPr>
        <w:t>0..</w:t>
      </w:r>
      <w:proofErr w:type="gramEnd"/>
      <w:r w:rsidRPr="00785C54">
        <w:rPr>
          <w:szCs w:val="24"/>
        </w:rPr>
        <w:t>*]</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w:t>
      </w:r>
      <w:proofErr w:type="gramStart"/>
      <w:r w:rsidRPr="00785C54">
        <w:rPr>
          <w:szCs w:val="24"/>
        </w:rPr>
        <w:t>0..</w:t>
      </w:r>
      <w:proofErr w:type="gramEnd"/>
      <w:r w:rsidRPr="00785C54">
        <w:rPr>
          <w:szCs w:val="24"/>
        </w:rPr>
        <w:t>*]</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relatedObservation</w:t>
      </w:r>
      <w:proofErr w:type="spellEnd"/>
      <w:r w:rsidRPr="00785C54">
        <w:rPr>
          <w:szCs w:val="24"/>
        </w:rPr>
        <w:t>: Observation [</w:t>
      </w:r>
      <w:proofErr w:type="gramStart"/>
      <w:r w:rsidRPr="00785C54">
        <w:rPr>
          <w:szCs w:val="24"/>
        </w:rPr>
        <w:t>0..</w:t>
      </w:r>
      <w:proofErr w:type="gramEnd"/>
      <w:r w:rsidRPr="00785C54">
        <w:rPr>
          <w:szCs w:val="24"/>
        </w:rPr>
        <w:t>*]</w:t>
      </w:r>
    </w:p>
    <w:p w14:paraId="13D16785" w14:textId="77777777" w:rsidR="005B5EAD" w:rsidRPr="00785C54" w:rsidRDefault="005B5EAD" w:rsidP="00785C54">
      <w:pPr>
        <w:pStyle w:val="BodyText"/>
        <w:autoSpaceDE w:val="0"/>
        <w:autoSpaceDN w:val="0"/>
        <w:adjustRightInd w:val="0"/>
        <w:rPr>
          <w:szCs w:val="24"/>
        </w:rPr>
      </w:pPr>
      <w:r w:rsidRPr="00785C54">
        <w:rPr>
          <w:szCs w:val="24"/>
        </w:rPr>
        <w:t>The Observation interface contains the following constraints:</w:t>
      </w:r>
    </w:p>
    <w:p w14:paraId="637D084B" w14:textId="57EEF53E"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observedProperty</w:t>
      </w:r>
      <w:proofErr w:type="spellEnd"/>
      <w:r w:rsidRPr="00785C54">
        <w:rPr>
          <w:szCs w:val="24"/>
        </w:rPr>
        <w:t xml:space="preserve"> should be a phenomenon associated with the </w:t>
      </w:r>
      <w:proofErr w:type="spellStart"/>
      <w:r w:rsidRPr="00785C54">
        <w:rPr>
          <w:szCs w:val="24"/>
        </w:rPr>
        <w:t>featureOfInterest</w:t>
      </w:r>
      <w:proofErr w:type="spellEnd"/>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should be suitable for the associated </w:t>
      </w:r>
      <w:proofErr w:type="spellStart"/>
      <w:r w:rsidRPr="00785C54">
        <w:rPr>
          <w:szCs w:val="24"/>
        </w:rPr>
        <w:t>observedProperty</w:t>
      </w:r>
      <w:proofErr w:type="spellEnd"/>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result type should be suitable for the associated </w:t>
      </w:r>
      <w:proofErr w:type="spellStart"/>
      <w:r w:rsidRPr="00785C54">
        <w:rPr>
          <w:szCs w:val="24"/>
        </w:rPr>
        <w:t>observedProperty</w:t>
      </w:r>
      <w:proofErr w:type="spellEnd"/>
    </w:p>
    <w:p w14:paraId="22BEF34A"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AbstractObservationCharacteristics</w:t>
      </w:r>
      <w:proofErr w:type="spellEnd"/>
      <w:r w:rsidRPr="00785C54">
        <w:rPr>
          <w:szCs w:val="24"/>
        </w:rPr>
        <w:t xml:space="preserve">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w:t>
      </w:r>
      <w:proofErr w:type="spellStart"/>
      <w:r w:rsidRPr="00785C54">
        <w:rPr>
          <w:szCs w:val="24"/>
        </w:rPr>
        <w:t>AbstractObservationCharacteristics</w:t>
      </w:r>
      <w:proofErr w:type="spellEnd"/>
      <w:r w:rsidRPr="00785C54">
        <w:rPr>
          <w:szCs w:val="24"/>
        </w:rPr>
        <w:t xml:space="preserve"> has been relaxed to </w:t>
      </w:r>
      <w:proofErr w:type="gramStart"/>
      <w:r w:rsidRPr="00785C54">
        <w:rPr>
          <w:szCs w:val="24"/>
        </w:rPr>
        <w:t>0..</w:t>
      </w:r>
      <w:proofErr w:type="gramEnd"/>
      <w:r w:rsidRPr="00785C54">
        <w:rPr>
          <w:szCs w:val="24"/>
        </w:rPr>
        <w:t>*.</w:t>
      </w:r>
    </w:p>
    <w:p w14:paraId="1288328E" w14:textId="77777777" w:rsidR="005B5EAD" w:rsidRPr="00785C54" w:rsidRDefault="005B5EAD" w:rsidP="00785C54">
      <w:pPr>
        <w:pStyle w:val="BodyText"/>
        <w:autoSpaceDE w:val="0"/>
        <w:autoSpaceDN w:val="0"/>
        <w:adjustRightInd w:val="0"/>
        <w:rPr>
          <w:szCs w:val="24"/>
        </w:rPr>
      </w:pPr>
      <w:proofErr w:type="spellStart"/>
      <w:r w:rsidRPr="00785C54">
        <w:rPr>
          <w:szCs w:val="24"/>
        </w:rPr>
        <w:t>AbstractObservationCharacteristics</w:t>
      </w:r>
      <w:proofErr w:type="spellEnd"/>
      <w:r w:rsidRPr="00785C54">
        <w:rPr>
          <w:szCs w:val="24"/>
        </w:rPr>
        <w:t xml:space="preserve">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ultimateFeatureOfInterest</w:t>
      </w:r>
      <w:proofErr w:type="spellEnd"/>
      <w:r w:rsidRPr="00785C54">
        <w:rPr>
          <w:szCs w:val="24"/>
        </w:rPr>
        <w:t xml:space="preserve"> (Domain): Any [</w:t>
      </w:r>
      <w:proofErr w:type="gramStart"/>
      <w:r w:rsidRPr="00785C54">
        <w:rPr>
          <w:szCs w:val="24"/>
        </w:rPr>
        <w:t>0..</w:t>
      </w:r>
      <w:proofErr w:type="gramEnd"/>
      <w:r w:rsidRPr="00785C54">
        <w:rPr>
          <w:szCs w:val="24"/>
        </w:rPr>
        <w:t>*]</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proximateFeatureOfInterest</w:t>
      </w:r>
      <w:proofErr w:type="spellEnd"/>
      <w:r w:rsidRPr="00785C54">
        <w:rPr>
          <w:szCs w:val="24"/>
        </w:rPr>
        <w:t xml:space="preserve"> (</w:t>
      </w:r>
      <w:proofErr w:type="spellStart"/>
      <w:r w:rsidRPr="00785C54">
        <w:rPr>
          <w:szCs w:val="24"/>
        </w:rPr>
        <w:t>DomainProxy</w:t>
      </w:r>
      <w:proofErr w:type="spellEnd"/>
      <w:r w:rsidRPr="00785C54">
        <w:rPr>
          <w:szCs w:val="24"/>
        </w:rPr>
        <w:t>): Any [</w:t>
      </w:r>
      <w:proofErr w:type="gramStart"/>
      <w:r w:rsidRPr="00785C54">
        <w:rPr>
          <w:szCs w:val="24"/>
        </w:rPr>
        <w:t>0..</w:t>
      </w:r>
      <w:proofErr w:type="gramEnd"/>
      <w:r w:rsidRPr="00785C54">
        <w:rPr>
          <w:szCs w:val="24"/>
        </w:rPr>
        <w:t>*]</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observingProcedure</w:t>
      </w:r>
      <w:proofErr w:type="spellEnd"/>
      <w:r w:rsidRPr="00785C54">
        <w:rPr>
          <w:szCs w:val="24"/>
        </w:rPr>
        <w:t xml:space="preserve">: Conceptual Observation schema: </w:t>
      </w:r>
      <w:proofErr w:type="spellStart"/>
      <w:r w:rsidRPr="00785C54">
        <w:rPr>
          <w:szCs w:val="24"/>
        </w:rPr>
        <w:t>ObservingProcedure</w:t>
      </w:r>
      <w:proofErr w:type="spellEnd"/>
      <w:r w:rsidRPr="00785C54">
        <w:rPr>
          <w:szCs w:val="24"/>
        </w:rPr>
        <w:t xml:space="preserve"> [</w:t>
      </w:r>
      <w:proofErr w:type="gramStart"/>
      <w:r w:rsidRPr="00785C54">
        <w:rPr>
          <w:szCs w:val="24"/>
        </w:rPr>
        <w:t>0..</w:t>
      </w:r>
      <w:proofErr w:type="gramEnd"/>
      <w:r w:rsidRPr="00785C54">
        <w:rPr>
          <w:szCs w:val="24"/>
        </w:rPr>
        <w:t>*]</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Conceptual Observation schema: </w:t>
      </w:r>
      <w:proofErr w:type="spellStart"/>
      <w:r w:rsidRPr="00785C54">
        <w:rPr>
          <w:szCs w:val="24"/>
        </w:rPr>
        <w:t>ObservableProperty</w:t>
      </w:r>
      <w:proofErr w:type="spellEnd"/>
      <w:r w:rsidRPr="00785C54">
        <w:rPr>
          <w:szCs w:val="24"/>
        </w:rPr>
        <w:t xml:space="preserve"> [</w:t>
      </w:r>
      <w:proofErr w:type="gramStart"/>
      <w:r w:rsidRPr="00785C54">
        <w:rPr>
          <w:szCs w:val="24"/>
        </w:rPr>
        <w:t>0..</w:t>
      </w:r>
      <w:proofErr w:type="gramEnd"/>
      <w:r w:rsidRPr="00785C54">
        <w:rPr>
          <w:szCs w:val="24"/>
        </w:rPr>
        <w:t>*]</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Conceptual Observation schema: Observer [</w:t>
      </w:r>
      <w:proofErr w:type="gramStart"/>
      <w:r w:rsidRPr="00785C54">
        <w:rPr>
          <w:szCs w:val="24"/>
        </w:rPr>
        <w:t>0..</w:t>
      </w:r>
      <w:proofErr w:type="gramEnd"/>
      <w:r w:rsidRPr="00785C54">
        <w:rPr>
          <w:szCs w:val="24"/>
        </w:rPr>
        <w:t>*]</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w:t>
      </w:r>
      <w:proofErr w:type="gramStart"/>
      <w:r w:rsidRPr="00785C54">
        <w:rPr>
          <w:szCs w:val="24"/>
        </w:rPr>
        <w:t>0..</w:t>
      </w:r>
      <w:proofErr w:type="gramEnd"/>
      <w:r w:rsidRPr="00785C54">
        <w:rPr>
          <w:szCs w:val="24"/>
        </w:rPr>
        <w:t>*]</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w:t>
      </w:r>
      <w:proofErr w:type="gramStart"/>
      <w:r w:rsidRPr="00785C54">
        <w:rPr>
          <w:szCs w:val="24"/>
        </w:rPr>
        <w:t>0..</w:t>
      </w:r>
      <w:proofErr w:type="gramEnd"/>
      <w:r w:rsidRPr="00785C54">
        <w:rPr>
          <w:szCs w:val="24"/>
        </w:rPr>
        <w:t>*]</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resultQuality</w:t>
      </w:r>
      <w:proofErr w:type="spellEnd"/>
      <w:r w:rsidRPr="00785C54">
        <w:rPr>
          <w:szCs w:val="24"/>
        </w:rPr>
        <w:t>: Any [</w:t>
      </w:r>
      <w:proofErr w:type="gramStart"/>
      <w:r w:rsidRPr="00785C54">
        <w:rPr>
          <w:szCs w:val="24"/>
        </w:rPr>
        <w:t>0..</w:t>
      </w:r>
      <w:proofErr w:type="gramEnd"/>
      <w:r w:rsidRPr="00785C54">
        <w:rPr>
          <w:szCs w:val="24"/>
        </w:rPr>
        <w:t>*]</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observationType</w:t>
      </w:r>
      <w:proofErr w:type="spellEnd"/>
      <w:r w:rsidRPr="00785C54">
        <w:rPr>
          <w:szCs w:val="24"/>
        </w:rPr>
        <w:t xml:space="preserve">: </w:t>
      </w:r>
      <w:proofErr w:type="spellStart"/>
      <w:r w:rsidRPr="00785C54">
        <w:rPr>
          <w:szCs w:val="24"/>
        </w:rPr>
        <w:t>AbstractObservationType</w:t>
      </w:r>
      <w:proofErr w:type="spellEnd"/>
      <w:r w:rsidRPr="00785C54">
        <w:rPr>
          <w:szCs w:val="24"/>
        </w:rPr>
        <w:t xml:space="preserve"> [</w:t>
      </w:r>
      <w:proofErr w:type="gramStart"/>
      <w:r w:rsidRPr="00785C54">
        <w:rPr>
          <w:szCs w:val="24"/>
        </w:rPr>
        <w:t>0..</w:t>
      </w:r>
      <w:proofErr w:type="gramEnd"/>
      <w:r w:rsidRPr="00785C54">
        <w:rPr>
          <w:szCs w:val="24"/>
        </w:rPr>
        <w:t>*]</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metadata: Any [</w:t>
      </w:r>
      <w:proofErr w:type="gramStart"/>
      <w:r w:rsidRPr="00785C54">
        <w:rPr>
          <w:szCs w:val="24"/>
        </w:rPr>
        <w:t>0..</w:t>
      </w:r>
      <w:proofErr w:type="gramEnd"/>
      <w:r w:rsidRPr="00785C54">
        <w:rPr>
          <w:szCs w:val="24"/>
        </w:rPr>
        <w:t>*]</w:t>
      </w:r>
    </w:p>
    <w:p w14:paraId="36D0FF76" w14:textId="77777777" w:rsidR="005B5EAD" w:rsidRPr="00785C54" w:rsidRDefault="005B5EAD" w:rsidP="00785C54">
      <w:pPr>
        <w:pStyle w:val="BodyText"/>
        <w:autoSpaceDE w:val="0"/>
        <w:autoSpaceDN w:val="0"/>
        <w:adjustRightInd w:val="0"/>
        <w:rPr>
          <w:szCs w:val="24"/>
        </w:rPr>
      </w:pPr>
      <w:proofErr w:type="spellStart"/>
      <w:r w:rsidRPr="00785C54">
        <w:rPr>
          <w:szCs w:val="24"/>
        </w:rPr>
        <w:t>AbstractObservation</w:t>
      </w:r>
      <w:proofErr w:type="spellEnd"/>
      <w:r w:rsidRPr="00785C54">
        <w:rPr>
          <w:szCs w:val="24"/>
        </w:rPr>
        <w:t xml:space="preserve"> class specializes the </w:t>
      </w:r>
      <w:proofErr w:type="spellStart"/>
      <w:r w:rsidRPr="00785C54">
        <w:rPr>
          <w:szCs w:val="24"/>
        </w:rPr>
        <w:t>AbstractObservationCharacteristics</w:t>
      </w:r>
      <w:proofErr w:type="spellEnd"/>
      <w:r w:rsidRPr="00785C54">
        <w:rPr>
          <w:szCs w:val="24"/>
        </w:rPr>
        <w:t xml:space="preserve"> by realizing the Observation interface of the Conceptual Observation schema including the </w:t>
      </w:r>
      <w:proofErr w:type="spellStart"/>
      <w:r w:rsidRPr="00785C54">
        <w:rPr>
          <w:szCs w:val="24"/>
        </w:rPr>
        <w:t>relatedObservation</w:t>
      </w:r>
      <w:proofErr w:type="spellEnd"/>
      <w:r w:rsidRPr="00785C54">
        <w:rPr>
          <w:szCs w:val="24"/>
        </w:rPr>
        <w:t xml:space="preserve">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08" w:author="REID-JAMOND Alison" w:date="2022-04-04T08:22:00Z">
        <w:r>
          <w:rPr>
            <w:szCs w:val="24"/>
          </w:rPr>
          <w:t>1)</w:t>
        </w:r>
      </w:ins>
      <w:del w:id="1809" w:author="REID-JAMOND Alison" w:date="2022-04-04T08:22:00Z">
        <w:r w:rsidR="005B5EAD" w:rsidRPr="00785C54" w:rsidDel="003E2160">
          <w:rPr>
            <w:szCs w:val="24"/>
          </w:rPr>
          <w:delText>•</w:delText>
        </w:r>
      </w:del>
      <w:r w:rsidR="005B5EAD" w:rsidRPr="00785C54">
        <w:rPr>
          <w:szCs w:val="24"/>
        </w:rPr>
        <w:tab/>
        <w:t xml:space="preserve">at least one </w:t>
      </w:r>
      <w:proofErr w:type="spellStart"/>
      <w:r w:rsidR="005B5EAD" w:rsidRPr="00785C54">
        <w:rPr>
          <w:szCs w:val="24"/>
        </w:rPr>
        <w:t>proximateFeatureOfInterest</w:t>
      </w:r>
      <w:proofErr w:type="spellEnd"/>
      <w:r w:rsidR="005B5EAD" w:rsidRPr="00785C54">
        <w:rPr>
          <w:szCs w:val="24"/>
        </w:rPr>
        <w:t xml:space="preserve"> or </w:t>
      </w:r>
      <w:proofErr w:type="spellStart"/>
      <w:r w:rsidR="005B5EAD" w:rsidRPr="00785C54">
        <w:rPr>
          <w:szCs w:val="24"/>
        </w:rPr>
        <w:t>ultimateFeatureOfInterest</w:t>
      </w:r>
      <w:proofErr w:type="spellEnd"/>
      <w:r w:rsidR="005B5EAD" w:rsidRPr="00785C54">
        <w:rPr>
          <w:szCs w:val="24"/>
        </w:rPr>
        <w:t xml:space="preserve">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10" w:author="REID-JAMOND Alison" w:date="2022-04-04T08:22:00Z">
        <w:r>
          <w:rPr>
            <w:szCs w:val="24"/>
          </w:rPr>
          <w:t>2)</w:t>
        </w:r>
      </w:ins>
      <w:del w:id="1811" w:author="REID-JAMOND Alison" w:date="2022-04-04T08:22:00Z">
        <w:r w:rsidR="005B5EAD" w:rsidRPr="00785C54" w:rsidDel="003E2160">
          <w:rPr>
            <w:szCs w:val="24"/>
          </w:rPr>
          <w:delText>•</w:delText>
        </w:r>
      </w:del>
      <w:r w:rsidR="005B5EAD" w:rsidRPr="00785C54">
        <w:rPr>
          <w:szCs w:val="24"/>
        </w:rPr>
        <w:tab/>
        <w:t xml:space="preserve">attribute and association values shall be aligned with the </w:t>
      </w:r>
      <w:proofErr w:type="spellStart"/>
      <w:r w:rsidR="005B5EAD" w:rsidRPr="00785C54">
        <w:rPr>
          <w:szCs w:val="24"/>
        </w:rPr>
        <w:t>observationType</w:t>
      </w:r>
      <w:proofErr w:type="spellEnd"/>
      <w:r w:rsidR="005B5EAD" w:rsidRPr="00785C54">
        <w:rPr>
          <w:szCs w:val="24"/>
        </w:rPr>
        <w:t>;</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12" w:author="REID-JAMOND Alison" w:date="2022-04-04T08:22:00Z">
        <w:r>
          <w:rPr>
            <w:szCs w:val="24"/>
          </w:rPr>
          <w:t>3)</w:t>
        </w:r>
      </w:ins>
      <w:del w:id="1813"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observedProperty</w:t>
      </w:r>
      <w:proofErr w:type="spellEnd"/>
      <w:r w:rsidR="005B5EAD" w:rsidRPr="00785C54">
        <w:rPr>
          <w:szCs w:val="24"/>
        </w:rPr>
        <w:t xml:space="preserve">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14" w:author="REID-JAMOND Alison" w:date="2022-04-04T08:22:00Z">
        <w:r>
          <w:rPr>
            <w:szCs w:val="24"/>
          </w:rPr>
          <w:t>4)</w:t>
        </w:r>
      </w:ins>
      <w:del w:id="1815"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phenomenonTime</w:t>
      </w:r>
      <w:proofErr w:type="spellEnd"/>
      <w:r w:rsidR="005B5EAD" w:rsidRPr="00785C54">
        <w:rPr>
          <w:szCs w:val="24"/>
        </w:rPr>
        <w:t xml:space="preserv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16" w:author="REID-JAMOND Alison" w:date="2022-04-04T08:22:00Z">
        <w:r>
          <w:rPr>
            <w:szCs w:val="24"/>
          </w:rPr>
          <w:t>5)</w:t>
        </w:r>
      </w:ins>
      <w:del w:id="1817"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observingProcedure</w:t>
      </w:r>
      <w:proofErr w:type="spellEnd"/>
      <w:r w:rsidR="005B5EAD" w:rsidRPr="00785C54">
        <w:rPr>
          <w:szCs w:val="24"/>
        </w:rPr>
        <w:t xml:space="preserv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18" w:author="REID-JAMOND Alison" w:date="2022-04-04T08:22:00Z">
        <w:r>
          <w:rPr>
            <w:szCs w:val="24"/>
          </w:rPr>
          <w:t>6)</w:t>
        </w:r>
      </w:ins>
      <w:del w:id="1819"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20" w:author="REID-JAMOND Alison" w:date="2022-04-04T08:22:00Z">
        <w:r>
          <w:rPr>
            <w:szCs w:val="24"/>
          </w:rPr>
          <w:t>7)</w:t>
        </w:r>
      </w:ins>
      <w:del w:id="1821"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resultTime</w:t>
      </w:r>
      <w:proofErr w:type="spellEnd"/>
      <w:r w:rsidR="005B5EAD" w:rsidRPr="00785C54">
        <w:rPr>
          <w:szCs w:val="24"/>
        </w:rPr>
        <w:t xml:space="preserv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22" w:author="REID-JAMOND Alison" w:date="2022-04-04T08:22:00Z">
        <w:r>
          <w:rPr>
            <w:szCs w:val="24"/>
          </w:rPr>
          <w:t>8)</w:t>
        </w:r>
      </w:ins>
      <w:del w:id="1823" w:author="REID-JAMOND Alison" w:date="2022-04-04T08:22:00Z">
        <w:r w:rsidR="005B5EAD" w:rsidRPr="00785C54" w:rsidDel="003E2160">
          <w:rPr>
            <w:szCs w:val="24"/>
          </w:rPr>
          <w:delText>•</w:delText>
        </w:r>
      </w:del>
      <w:r w:rsidR="005B5EAD" w:rsidRPr="00785C54">
        <w:rPr>
          <w:szCs w:val="24"/>
        </w:rPr>
        <w:tab/>
      </w:r>
      <w:proofErr w:type="spellStart"/>
      <w:r w:rsidR="005B5EAD" w:rsidRPr="00785C54">
        <w:rPr>
          <w:szCs w:val="24"/>
        </w:rPr>
        <w:t>observedProperty</w:t>
      </w:r>
      <w:proofErr w:type="spellEnd"/>
      <w:r w:rsidR="005B5EAD" w:rsidRPr="00785C54">
        <w:rPr>
          <w:szCs w:val="24"/>
        </w:rPr>
        <w:t xml:space="preserve"> should be a phenomenon associated with the </w:t>
      </w:r>
      <w:proofErr w:type="spellStart"/>
      <w:r w:rsidR="005B5EAD" w:rsidRPr="00785C54">
        <w:rPr>
          <w:szCs w:val="24"/>
        </w:rPr>
        <w:t>ultimateFeatureOfInterest</w:t>
      </w:r>
      <w:proofErr w:type="spellEnd"/>
      <w:r w:rsidR="005B5EAD" w:rsidRPr="00785C54">
        <w:rPr>
          <w:szCs w:val="24"/>
        </w:rPr>
        <w:t xml:space="preserve"> or the </w:t>
      </w:r>
      <w:proofErr w:type="spellStart"/>
      <w:r w:rsidR="005B5EAD" w:rsidRPr="00785C54">
        <w:rPr>
          <w:szCs w:val="24"/>
        </w:rPr>
        <w:t>proximateFeatureOfInterest</w:t>
      </w:r>
      <w:proofErr w:type="spellEnd"/>
      <w:r w:rsidR="005B5EAD" w:rsidRPr="00785C54">
        <w:rPr>
          <w:szCs w:val="24"/>
        </w:rPr>
        <w: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24" w:author="REID-JAMOND Alison" w:date="2022-04-04T08:22:00Z">
        <w:r>
          <w:rPr>
            <w:szCs w:val="24"/>
          </w:rPr>
          <w:t>9)</w:t>
        </w:r>
      </w:ins>
      <w:del w:id="1825"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26" w:author="REID-JAMOND Alison" w:date="2022-04-04T08:22:00Z">
        <w:r>
          <w:rPr>
            <w:szCs w:val="24"/>
          </w:rPr>
          <w:t>10)</w:t>
        </w:r>
      </w:ins>
      <w:del w:id="1827" w:author="REID-JAMOND Alison" w:date="2022-04-04T08:22:00Z">
        <w:r w:rsidR="005B5EAD" w:rsidRPr="00785C54" w:rsidDel="003E2160">
          <w:rPr>
            <w:szCs w:val="24"/>
          </w:rPr>
          <w:delText>•</w:delText>
        </w:r>
      </w:del>
      <w:r w:rsidR="005B5EAD" w:rsidRPr="00785C54">
        <w:rPr>
          <w:szCs w:val="24"/>
        </w:rPr>
        <w:tab/>
      </w:r>
      <w:proofErr w:type="spellStart"/>
      <w:r w:rsidR="005B5EAD" w:rsidRPr="00785C54">
        <w:rPr>
          <w:szCs w:val="24"/>
        </w:rPr>
        <w:t>resultTime</w:t>
      </w:r>
      <w:proofErr w:type="spellEnd"/>
      <w:r w:rsidR="005B5EAD" w:rsidRPr="00785C54">
        <w:rPr>
          <w:szCs w:val="24"/>
        </w:rPr>
        <w:t xml:space="preserve"> shall be of type </w:t>
      </w:r>
      <w:proofErr w:type="spellStart"/>
      <w:r w:rsidR="005B5EAD" w:rsidRPr="00785C54">
        <w:rPr>
          <w:szCs w:val="24"/>
        </w:rPr>
        <w:t>TM_Instant</w:t>
      </w:r>
      <w:proofErr w:type="spellEnd"/>
      <w:r w:rsidR="005B5EAD" w:rsidRPr="00785C54">
        <w:rPr>
          <w:szCs w:val="24"/>
        </w:rPr>
        <w:t>.</w:t>
      </w:r>
    </w:p>
    <w:p w14:paraId="71E323FB" w14:textId="77777777" w:rsidR="005B5EAD" w:rsidRPr="00785C54" w:rsidRDefault="005B5EAD" w:rsidP="00785C54">
      <w:pPr>
        <w:pStyle w:val="BodyText"/>
        <w:autoSpaceDE w:val="0"/>
        <w:autoSpaceDN w:val="0"/>
        <w:adjustRightInd w:val="0"/>
        <w:rPr>
          <w:szCs w:val="24"/>
        </w:rPr>
      </w:pPr>
      <w:r w:rsidRPr="00785C54">
        <w:rPr>
          <w:szCs w:val="24"/>
        </w:rPr>
        <w:t xml:space="preserve">The Observation class in the Basic Observations package is a concrete class specializing the </w:t>
      </w:r>
      <w:proofErr w:type="spellStart"/>
      <w:r w:rsidRPr="00785C54">
        <w:rPr>
          <w:szCs w:val="24"/>
        </w:rPr>
        <w:t>AbstractObservation</w:t>
      </w:r>
      <w:proofErr w:type="spellEnd"/>
      <w:r w:rsidRPr="00785C54">
        <w:rPr>
          <w:szCs w:val="24"/>
        </w:rPr>
        <w:t xml:space="preserve"> without any additional attributes, associations or constraints.</w:t>
      </w:r>
    </w:p>
    <w:p w14:paraId="31E8390A" w14:textId="1422C96A" w:rsidR="005B5EAD" w:rsidRPr="00785C54" w:rsidRDefault="005B5EAD" w:rsidP="00785C54">
      <w:pPr>
        <w:pStyle w:val="BodyText"/>
        <w:autoSpaceDE w:val="0"/>
        <w:autoSpaceDN w:val="0"/>
        <w:adjustRightInd w:val="0"/>
        <w:rPr>
          <w:szCs w:val="24"/>
        </w:rPr>
      </w:pPr>
      <w:r w:rsidRPr="00785C54">
        <w:rPr>
          <w:szCs w:val="24"/>
        </w:rPr>
        <w:t xml:space="preserve">Considering the constraints defined in the </w:t>
      </w:r>
      <w:proofErr w:type="spellStart"/>
      <w:r w:rsidRPr="00785C54">
        <w:rPr>
          <w:szCs w:val="24"/>
        </w:rPr>
        <w:t>AbstractObservation</w:t>
      </w:r>
      <w:proofErr w:type="spellEnd"/>
      <w:r w:rsidRPr="00785C54">
        <w:rPr>
          <w:szCs w:val="24"/>
        </w:rPr>
        <w:t xml:space="preserve"> class, the Observation class </w:t>
      </w:r>
      <w:del w:id="1828" w:author="REID-JAMOND Alison" w:date="2022-04-04T08:22:00Z">
        <w:r w:rsidRPr="00785C54" w:rsidDel="003E2160">
          <w:rPr>
            <w:szCs w:val="24"/>
          </w:rPr>
          <w:delText>in Edition 2</w:delText>
        </w:r>
      </w:del>
      <w:ins w:id="1829"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1830"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1831"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ultimateFeatureOfInterest</w:t>
      </w:r>
      <w:proofErr w:type="spellEnd"/>
      <w:r w:rsidR="005B5EAD" w:rsidRPr="00785C54">
        <w:rPr>
          <w:b/>
          <w:szCs w:val="24"/>
        </w:rPr>
        <w:t>: Any [</w:t>
      </w:r>
      <w:proofErr w:type="gramStart"/>
      <w:r w:rsidR="005B5EAD" w:rsidRPr="00785C54">
        <w:rPr>
          <w:b/>
          <w:szCs w:val="24"/>
        </w:rPr>
        <w:t>0..</w:t>
      </w:r>
      <w:proofErr w:type="gramEnd"/>
      <w:r w:rsidR="005B5EAD" w:rsidRPr="00785C54">
        <w:rPr>
          <w:b/>
          <w:szCs w:val="24"/>
        </w:rPr>
        <w:t xml:space="preserve">*] (1..* if the cardinality of the </w:t>
      </w:r>
      <w:proofErr w:type="spellStart"/>
      <w:r w:rsidR="005B5EAD" w:rsidRPr="00785C54">
        <w:rPr>
          <w:b/>
          <w:szCs w:val="24"/>
        </w:rPr>
        <w:t>proximateFeatureOfInterest</w:t>
      </w:r>
      <w:proofErr w:type="spellEnd"/>
      <w:r w:rsidR="005B5EAD" w:rsidRPr="00785C54">
        <w:rPr>
          <w:b/>
          <w:szCs w:val="24"/>
        </w:rPr>
        <w:t xml:space="preserve">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proximateFeatureOfInterest</w:t>
      </w:r>
      <w:proofErr w:type="spellEnd"/>
      <w:r w:rsidR="005B5EAD" w:rsidRPr="00785C54">
        <w:rPr>
          <w:b/>
          <w:szCs w:val="24"/>
        </w:rPr>
        <w:t>: Any [</w:t>
      </w:r>
      <w:proofErr w:type="gramStart"/>
      <w:r w:rsidR="005B5EAD" w:rsidRPr="00785C54">
        <w:rPr>
          <w:b/>
          <w:szCs w:val="24"/>
        </w:rPr>
        <w:t>0..</w:t>
      </w:r>
      <w:proofErr w:type="gramEnd"/>
      <w:r w:rsidR="005B5EAD" w:rsidRPr="00785C54">
        <w:rPr>
          <w:b/>
          <w:szCs w:val="24"/>
        </w:rPr>
        <w:t xml:space="preserve">*] (1..* if the cardinality of the </w:t>
      </w:r>
      <w:proofErr w:type="spellStart"/>
      <w:r w:rsidR="005B5EAD" w:rsidRPr="00785C54">
        <w:rPr>
          <w:b/>
          <w:szCs w:val="24"/>
        </w:rPr>
        <w:t>ultimateFeatureOfInterest</w:t>
      </w:r>
      <w:proofErr w:type="spellEnd"/>
      <w:r w:rsidR="005B5EAD" w:rsidRPr="00785C54">
        <w:rPr>
          <w:b/>
          <w:szCs w:val="24"/>
        </w:rPr>
        <w:t xml:space="preserve">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observingProcedure</w:t>
      </w:r>
      <w:proofErr w:type="spellEnd"/>
      <w:r w:rsidR="005B5EAD" w:rsidRPr="00785C54">
        <w:rPr>
          <w:b/>
          <w:szCs w:val="24"/>
        </w:rPr>
        <w:t xml:space="preserve">: Conceptual Observation schema: </w:t>
      </w:r>
      <w:proofErr w:type="spellStart"/>
      <w:r w:rsidR="005B5EAD" w:rsidRPr="00785C54">
        <w:rPr>
          <w:b/>
          <w:szCs w:val="24"/>
        </w:rPr>
        <w:t>ObservingProcedure</w:t>
      </w:r>
      <w:proofErr w:type="spellEnd"/>
      <w:r w:rsidR="005B5EAD" w:rsidRPr="00785C54">
        <w:rPr>
          <w:b/>
          <w:szCs w:val="24"/>
        </w:rPr>
        <w:t xml:space="preserv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observedProperty</w:t>
      </w:r>
      <w:proofErr w:type="spellEnd"/>
      <w:r w:rsidR="005B5EAD" w:rsidRPr="00785C54">
        <w:rPr>
          <w:szCs w:val="24"/>
        </w:rPr>
        <w:t xml:space="preserve">: </w:t>
      </w:r>
      <w:r w:rsidR="005B5EAD" w:rsidRPr="00785C54">
        <w:rPr>
          <w:b/>
          <w:szCs w:val="24"/>
        </w:rPr>
        <w:t xml:space="preserve">Conceptual Observation schema: </w:t>
      </w:r>
      <w:proofErr w:type="spellStart"/>
      <w:r w:rsidR="005B5EAD" w:rsidRPr="00785C54">
        <w:rPr>
          <w:b/>
          <w:szCs w:val="24"/>
        </w:rPr>
        <w:t>ObservableProperty</w:t>
      </w:r>
      <w:proofErr w:type="spellEnd"/>
      <w:r w:rsidR="005B5EAD" w:rsidRPr="00785C54">
        <w:rPr>
          <w:b/>
          <w:szCs w:val="24"/>
        </w:rPr>
        <w:t xml:space="preserve">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observer: Conceptual Observation schema: Observer [</w:t>
      </w:r>
      <w:proofErr w:type="gramStart"/>
      <w:r w:rsidR="005B5EAD" w:rsidRPr="00785C54">
        <w:rPr>
          <w:b/>
          <w:szCs w:val="24"/>
        </w:rPr>
        <w:t>0..</w:t>
      </w:r>
      <w:proofErr w:type="gramEnd"/>
      <w:r w:rsidR="005B5EAD" w:rsidRPr="00785C54">
        <w:rPr>
          <w:b/>
          <w:szCs w:val="24"/>
        </w:rPr>
        <w:t>*]</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w:t>
      </w:r>
      <w:proofErr w:type="gramStart"/>
      <w:r w:rsidR="005B5EAD" w:rsidRPr="00785C54">
        <w:rPr>
          <w:b/>
          <w:szCs w:val="24"/>
        </w:rPr>
        <w:t>0..</w:t>
      </w:r>
      <w:proofErr w:type="gramEnd"/>
      <w:r w:rsidR="005B5EAD" w:rsidRPr="00785C54">
        <w:rPr>
          <w:b/>
          <w:szCs w:val="24"/>
        </w:rPr>
        <w:t>*]</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phenomenonTime</w:t>
      </w:r>
      <w:proofErr w:type="spellEnd"/>
      <w:r w:rsidR="005B5EAD" w:rsidRPr="00785C54">
        <w:rPr>
          <w:szCs w:val="24"/>
        </w:rPr>
        <w:t xml:space="preserve">: </w:t>
      </w:r>
      <w:proofErr w:type="spellStart"/>
      <w:r w:rsidR="005B5EAD" w:rsidRPr="00785C54">
        <w:rPr>
          <w:szCs w:val="24"/>
        </w:rPr>
        <w:t>TM_Object</w:t>
      </w:r>
      <w:proofErr w:type="spellEnd"/>
      <w:r w:rsidR="005B5EAD" w:rsidRPr="00785C54">
        <w:rPr>
          <w:szCs w:val="24"/>
        </w:rPr>
        <w:t xml:space="preserve">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resultTime</w:t>
      </w:r>
      <w:proofErr w:type="spellEnd"/>
      <w:r w:rsidR="005B5EAD" w:rsidRPr="00785C54">
        <w:rPr>
          <w:szCs w:val="24"/>
        </w:rPr>
        <w:t xml:space="preserve">: </w:t>
      </w:r>
      <w:proofErr w:type="spellStart"/>
      <w:r w:rsidR="005B5EAD" w:rsidRPr="00785C54">
        <w:rPr>
          <w:szCs w:val="24"/>
        </w:rPr>
        <w:t>TM_Instant</w:t>
      </w:r>
      <w:proofErr w:type="spellEnd"/>
      <w:r w:rsidR="005B5EAD" w:rsidRPr="00785C54">
        <w:rPr>
          <w:szCs w:val="24"/>
        </w:rPr>
        <w:t xml:space="preserve">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resultQuality</w:t>
      </w:r>
      <w:proofErr w:type="spellEnd"/>
      <w:r w:rsidR="005B5EAD" w:rsidRPr="00785C54">
        <w:rPr>
          <w:szCs w:val="24"/>
        </w:rPr>
        <w:t xml:space="preserve">: </w:t>
      </w:r>
      <w:r w:rsidR="005B5EAD" w:rsidRPr="00785C54">
        <w:rPr>
          <w:b/>
          <w:szCs w:val="24"/>
        </w:rPr>
        <w:t>Any</w:t>
      </w:r>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parameter: </w:t>
      </w:r>
      <w:proofErr w:type="spellStart"/>
      <w:r w:rsidR="005B5EAD" w:rsidRPr="00785C54">
        <w:rPr>
          <w:szCs w:val="24"/>
        </w:rPr>
        <w:t>NamedValue</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005B5EAD" w:rsidRPr="00785C54">
        <w:rPr>
          <w:szCs w:val="24"/>
        </w:rPr>
        <w:tab/>
      </w:r>
      <w:proofErr w:type="spellStart"/>
      <w:r w:rsidR="005B5EAD" w:rsidRPr="00785C54">
        <w:rPr>
          <w:szCs w:val="24"/>
        </w:rPr>
        <w:t>validTime</w:t>
      </w:r>
      <w:proofErr w:type="spellEnd"/>
      <w:r w:rsidR="005B5EAD" w:rsidRPr="00785C54">
        <w:rPr>
          <w:szCs w:val="24"/>
        </w:rPr>
        <w:t xml:space="preserve">: </w:t>
      </w:r>
      <w:proofErr w:type="spellStart"/>
      <w:r w:rsidR="005B5EAD" w:rsidRPr="00785C54">
        <w:rPr>
          <w:szCs w:val="24"/>
        </w:rPr>
        <w:t>TM_Period</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observationType</w:t>
      </w:r>
      <w:proofErr w:type="spellEnd"/>
      <w:r w:rsidR="005B5EAD" w:rsidRPr="00785C54">
        <w:rPr>
          <w:b/>
          <w:szCs w:val="24"/>
        </w:rPr>
        <w:t xml:space="preserve">: </w:t>
      </w:r>
      <w:proofErr w:type="spellStart"/>
      <w:r w:rsidR="005B5EAD" w:rsidRPr="00785C54">
        <w:rPr>
          <w:b/>
          <w:szCs w:val="24"/>
        </w:rPr>
        <w:t>AbstractObservationType</w:t>
      </w:r>
      <w:proofErr w:type="spellEnd"/>
      <w:r w:rsidR="005B5EAD" w:rsidRPr="00785C54">
        <w:rPr>
          <w:b/>
          <w:szCs w:val="24"/>
        </w:rPr>
        <w:t xml:space="preserve"> [</w:t>
      </w:r>
      <w:proofErr w:type="gramStart"/>
      <w:r w:rsidR="005B5EAD" w:rsidRPr="00785C54">
        <w:rPr>
          <w:b/>
          <w:szCs w:val="24"/>
        </w:rPr>
        <w:t>0..</w:t>
      </w:r>
      <w:proofErr w:type="gramEnd"/>
      <w:r w:rsidR="005B5EAD" w:rsidRPr="00785C54">
        <w:rPr>
          <w:b/>
          <w:szCs w:val="24"/>
        </w:rPr>
        <w:t>*]</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metadata: </w:t>
      </w:r>
      <w:r w:rsidR="005B5EAD" w:rsidRPr="00785C54">
        <w:rPr>
          <w:b/>
          <w:szCs w:val="24"/>
        </w:rPr>
        <w:t>Any [</w:t>
      </w:r>
      <w:proofErr w:type="gramStart"/>
      <w:r w:rsidR="005B5EAD" w:rsidRPr="00785C54">
        <w:rPr>
          <w:b/>
          <w:szCs w:val="24"/>
        </w:rPr>
        <w:t>0..</w:t>
      </w:r>
      <w:proofErr w:type="gramEnd"/>
      <w:r w:rsidR="005B5EAD" w:rsidRPr="00785C54">
        <w:rPr>
          <w:b/>
          <w:szCs w:val="24"/>
        </w:rPr>
        <w:t>*]</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OM_Observation</w:t>
      </w:r>
      <w:proofErr w:type="spellEnd"/>
      <w:r w:rsidRPr="00785C54">
        <w:rPr>
          <w:szCs w:val="24"/>
        </w:rPr>
        <w:t xml:space="preserve"> to Observation</w:t>
      </w:r>
    </w:p>
    <w:p w14:paraId="235EF745" w14:textId="050DC072" w:rsidR="005B5EAD" w:rsidRPr="00785C54" w:rsidRDefault="005B5EAD" w:rsidP="00785C54">
      <w:pPr>
        <w:pStyle w:val="BodyText"/>
        <w:autoSpaceDE w:val="0"/>
        <w:autoSpaceDN w:val="0"/>
        <w:adjustRightInd w:val="0"/>
        <w:rPr>
          <w:szCs w:val="24"/>
        </w:rPr>
      </w:pPr>
      <w:r w:rsidRPr="00785C54">
        <w:rPr>
          <w:szCs w:val="24"/>
        </w:rPr>
        <w:t xml:space="preserve">An instance of the </w:t>
      </w:r>
      <w:proofErr w:type="spellStart"/>
      <w:r w:rsidRPr="00785C54">
        <w:rPr>
          <w:szCs w:val="24"/>
        </w:rPr>
        <w:t>OM_Observation</w:t>
      </w:r>
      <w:proofErr w:type="spellEnd"/>
      <w:r w:rsidRPr="00785C54">
        <w:rPr>
          <w:szCs w:val="24"/>
        </w:rPr>
        <w:t xml:space="preserve"> class of </w:t>
      </w:r>
      <w:ins w:id="1832"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33" w:author="Katharina Schleidt" w:date="2022-08-12T18:03:00Z">
        <w:r w:rsidRPr="00785C54" w:rsidDel="00F543D2">
          <w:rPr>
            <w:szCs w:val="24"/>
          </w:rPr>
          <w:delText>Edition 1</w:delText>
        </w:r>
      </w:del>
      <w:r w:rsidRPr="00785C54">
        <w:rPr>
          <w:szCs w:val="24"/>
        </w:rPr>
        <w:t xml:space="preserve"> can be expressed as an instance of the Observation class of the Basic Observations package as follows:</w:t>
      </w:r>
    </w:p>
    <w:p w14:paraId="0D40C58C" w14:textId="734CDEE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r>
      <w:proofErr w:type="spellStart"/>
      <w:r w:rsidRPr="00785C54">
        <w:rPr>
          <w:szCs w:val="24"/>
        </w:rPr>
        <w:t>OM_Observation.featureOfInterest</w:t>
      </w:r>
      <w:proofErr w:type="spellEnd"/>
      <w:r w:rsidRPr="00785C54">
        <w:rPr>
          <w:szCs w:val="24"/>
        </w:rPr>
        <w:t xml:space="preserve">: </w:t>
      </w:r>
      <w:proofErr w:type="spellStart"/>
      <w:r w:rsidRPr="00785C54">
        <w:rPr>
          <w:szCs w:val="24"/>
        </w:rPr>
        <w:t>GFI_Feature</w:t>
      </w:r>
      <w:proofErr w:type="spellEnd"/>
      <w:r w:rsidRPr="00785C54">
        <w:rPr>
          <w:szCs w:val="24"/>
        </w:rPr>
        <w:t xml:space="preserve"> becomes either </w:t>
      </w:r>
      <w:proofErr w:type="spellStart"/>
      <w:r w:rsidRPr="00785C54">
        <w:rPr>
          <w:szCs w:val="24"/>
        </w:rPr>
        <w:t>Observation.ultimateFeatureOfInterest</w:t>
      </w:r>
      <w:proofErr w:type="spellEnd"/>
      <w:r w:rsidRPr="00785C54">
        <w:rPr>
          <w:szCs w:val="24"/>
        </w:rPr>
        <w:t xml:space="preserve">: Any or </w:t>
      </w:r>
      <w:proofErr w:type="spellStart"/>
      <w:r w:rsidRPr="00785C54">
        <w:rPr>
          <w:szCs w:val="24"/>
        </w:rPr>
        <w:t>Observation.proximateFeatureOfInterest</w:t>
      </w:r>
      <w:proofErr w:type="spellEnd"/>
      <w:r w:rsidRPr="00785C54">
        <w:rPr>
          <w:szCs w:val="24"/>
        </w:rPr>
        <w:t xml:space="preserve">: Any depending on whether it represents the entity that is ultimately of interest in the act of observing or its proxy. </w:t>
      </w:r>
      <w:ins w:id="1834" w:author="Katharina Schleidt" w:date="2022-08-13T16:05:00Z">
        <w:r w:rsidR="00A1403A" w:rsidRPr="00A1403A">
          <w:rPr>
            <w:szCs w:val="24"/>
          </w:rPr>
          <w:t>Refactoring of the domain models can potentially be necessary in order to separate the ultimate and proximate features of interest</w:t>
        </w:r>
      </w:ins>
      <w:commentRangeStart w:id="1835"/>
      <w:del w:id="1836" w:author="Katharina Schleidt" w:date="2022-08-13T16:05:00Z">
        <w:r w:rsidRPr="00785C54" w:rsidDel="00A1403A">
          <w:rPr>
            <w:szCs w:val="24"/>
          </w:rPr>
          <w:delText>Refactoring of the domain models may be required to separate the ultimate and proximate features of interest</w:delText>
        </w:r>
        <w:commentRangeEnd w:id="1835"/>
        <w:r w:rsidR="003E2160" w:rsidDel="00A1403A">
          <w:rPr>
            <w:rStyle w:val="CommentReference"/>
            <w:rFonts w:eastAsia="MS Mincho"/>
            <w:lang w:eastAsia="ja-JP"/>
          </w:rPr>
          <w:commentReference w:id="1835"/>
        </w:r>
      </w:del>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OM_Observation.observedProperty</w:t>
      </w:r>
      <w:proofErr w:type="spellEnd"/>
      <w:r w:rsidRPr="00785C54">
        <w:rPr>
          <w:szCs w:val="24"/>
        </w:rPr>
        <w:t xml:space="preserve">: </w:t>
      </w:r>
      <w:proofErr w:type="spellStart"/>
      <w:r w:rsidRPr="00785C54">
        <w:rPr>
          <w:szCs w:val="24"/>
        </w:rPr>
        <w:t>GF_PropertyType</w:t>
      </w:r>
      <w:proofErr w:type="spellEnd"/>
      <w:r w:rsidRPr="00785C54">
        <w:rPr>
          <w:szCs w:val="24"/>
        </w:rPr>
        <w:t xml:space="preserve"> becomes the </w:t>
      </w:r>
      <w:proofErr w:type="spellStart"/>
      <w:r w:rsidRPr="00785C54">
        <w:rPr>
          <w:szCs w:val="24"/>
        </w:rPr>
        <w:t>Observation.observedProperty</w:t>
      </w:r>
      <w:proofErr w:type="spellEnd"/>
      <w:r w:rsidRPr="00785C54">
        <w:rPr>
          <w:szCs w:val="24"/>
        </w:rPr>
        <w:t xml:space="preserve">: </w:t>
      </w:r>
      <w:proofErr w:type="spellStart"/>
      <w:r w:rsidRPr="00785C54">
        <w:rPr>
          <w:szCs w:val="24"/>
        </w:rPr>
        <w:t>ObservableProperty</w:t>
      </w:r>
      <w:proofErr w:type="spellEnd"/>
      <w:r w:rsidRPr="00785C54">
        <w:rPr>
          <w:szCs w:val="24"/>
        </w:rPr>
        <w:t>.</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OM_Observation.procedure</w:t>
      </w:r>
      <w:proofErr w:type="spellEnd"/>
      <w:r w:rsidRPr="00785C54">
        <w:rPr>
          <w:szCs w:val="24"/>
        </w:rPr>
        <w:t xml:space="preserve">: </w:t>
      </w:r>
      <w:proofErr w:type="spellStart"/>
      <w:r w:rsidRPr="00785C54">
        <w:rPr>
          <w:szCs w:val="24"/>
        </w:rPr>
        <w:t>OM_Process</w:t>
      </w:r>
      <w:proofErr w:type="spellEnd"/>
      <w:r w:rsidRPr="00785C54">
        <w:rPr>
          <w:szCs w:val="24"/>
        </w:rPr>
        <w:t xml:space="preserve"> becomes either the </w:t>
      </w:r>
      <w:proofErr w:type="spellStart"/>
      <w:r w:rsidRPr="00785C54">
        <w:rPr>
          <w:szCs w:val="24"/>
        </w:rPr>
        <w:t>Observation.observingProcedure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or </w:t>
      </w:r>
      <w:proofErr w:type="spellStart"/>
      <w:r w:rsidRPr="00785C54">
        <w:rPr>
          <w:szCs w:val="24"/>
        </w:rPr>
        <w:t>Observation.observer</w:t>
      </w:r>
      <w:proofErr w:type="spellEnd"/>
      <w:r w:rsidRPr="00785C54">
        <w:rPr>
          <w:szCs w:val="24"/>
        </w:rPr>
        <w:t>: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OM_Observation.phenomenonTime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Observation. </w:t>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OM_Observation.resultTime</w:t>
      </w:r>
      <w:proofErr w:type="spellEnd"/>
      <w:r w:rsidRPr="00785C54">
        <w:rPr>
          <w:szCs w:val="24"/>
        </w:rPr>
        <w:t xml:space="preserve">: </w:t>
      </w:r>
      <w:proofErr w:type="spellStart"/>
      <w:r w:rsidRPr="00785C54">
        <w:rPr>
          <w:szCs w:val="24"/>
        </w:rPr>
        <w:t>TM_Instant</w:t>
      </w:r>
      <w:proofErr w:type="spellEnd"/>
      <w:r w:rsidRPr="00785C54">
        <w:rPr>
          <w:szCs w:val="24"/>
        </w:rPr>
        <w:t xml:space="preserve"> becomes </w:t>
      </w:r>
      <w:proofErr w:type="spellStart"/>
      <w:r w:rsidRPr="00785C54">
        <w:rPr>
          <w:szCs w:val="24"/>
        </w:rPr>
        <w:t>Observation.resultTime</w:t>
      </w:r>
      <w:proofErr w:type="spellEnd"/>
      <w:r w:rsidRPr="00785C54">
        <w:rPr>
          <w:szCs w:val="24"/>
        </w:rPr>
        <w:t xml:space="preserve">: </w:t>
      </w:r>
      <w:proofErr w:type="spellStart"/>
      <w:r w:rsidRPr="00785C54">
        <w:rPr>
          <w:szCs w:val="24"/>
        </w:rPr>
        <w:t>TM_Instant</w:t>
      </w:r>
      <w:proofErr w:type="spellEnd"/>
      <w:r w:rsidRPr="00785C54">
        <w:rPr>
          <w:szCs w:val="24"/>
        </w:rPr>
        <w: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OM_Observation.result</w:t>
      </w:r>
      <w:proofErr w:type="spellEnd"/>
      <w:r w:rsidRPr="00785C54">
        <w:rPr>
          <w:szCs w:val="24"/>
        </w:rPr>
        <w:t xml:space="preserve">: Any becomes </w:t>
      </w:r>
      <w:proofErr w:type="spellStart"/>
      <w:r w:rsidRPr="00785C54">
        <w:rPr>
          <w:szCs w:val="24"/>
        </w:rPr>
        <w:t>Observation.result</w:t>
      </w:r>
      <w:proofErr w:type="spellEnd"/>
      <w:r w:rsidRPr="00785C54">
        <w:rPr>
          <w:szCs w:val="24"/>
        </w:rPr>
        <w: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OM_Observation.resultQuality</w:t>
      </w:r>
      <w:proofErr w:type="spellEnd"/>
      <w:r w:rsidRPr="00785C54">
        <w:rPr>
          <w:szCs w:val="24"/>
        </w:rPr>
        <w:t xml:space="preserve">: </w:t>
      </w:r>
      <w:proofErr w:type="spellStart"/>
      <w:r w:rsidRPr="00785C54">
        <w:rPr>
          <w:szCs w:val="24"/>
        </w:rPr>
        <w:t>DQ_Element</w:t>
      </w:r>
      <w:proofErr w:type="spellEnd"/>
      <w:r w:rsidRPr="00785C54">
        <w:rPr>
          <w:szCs w:val="24"/>
        </w:rPr>
        <w:t xml:space="preserve"> becomes </w:t>
      </w:r>
      <w:proofErr w:type="spellStart"/>
      <w:r w:rsidRPr="00785C54">
        <w:rPr>
          <w:szCs w:val="24"/>
        </w:rPr>
        <w:t>Observation.resultQuality</w:t>
      </w:r>
      <w:proofErr w:type="spellEnd"/>
      <w:r w:rsidRPr="00785C54">
        <w:rPr>
          <w:szCs w:val="24"/>
        </w:rPr>
        <w:t>: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OM_Observation.parameter</w:t>
      </w:r>
      <w:proofErr w:type="spellEnd"/>
      <w:r w:rsidRPr="00785C54">
        <w:rPr>
          <w:szCs w:val="24"/>
        </w:rPr>
        <w:t xml:space="preserve">: </w:t>
      </w:r>
      <w:proofErr w:type="spellStart"/>
      <w:r w:rsidRPr="00785C54">
        <w:rPr>
          <w:szCs w:val="24"/>
        </w:rPr>
        <w:t>NamedValue</w:t>
      </w:r>
      <w:proofErr w:type="spellEnd"/>
      <w:r w:rsidRPr="00785C54">
        <w:rPr>
          <w:szCs w:val="24"/>
        </w:rPr>
        <w:t xml:space="preserve"> becomes </w:t>
      </w:r>
      <w:proofErr w:type="spellStart"/>
      <w:r w:rsidRPr="00785C54">
        <w:rPr>
          <w:szCs w:val="24"/>
        </w:rPr>
        <w:t>Observation.parameter</w:t>
      </w:r>
      <w:proofErr w:type="spellEnd"/>
      <w:r w:rsidRPr="00785C54">
        <w:rPr>
          <w:szCs w:val="24"/>
        </w:rPr>
        <w:t xml:space="preserve">: </w:t>
      </w:r>
      <w:proofErr w:type="spellStart"/>
      <w:r w:rsidRPr="00785C54">
        <w:rPr>
          <w:szCs w:val="24"/>
        </w:rPr>
        <w:t>NamedValue</w:t>
      </w:r>
      <w:proofErr w:type="spellEnd"/>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OM_Observation.validTime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becomes </w:t>
      </w:r>
      <w:proofErr w:type="spellStart"/>
      <w:r w:rsidRPr="00785C54">
        <w:rPr>
          <w:szCs w:val="24"/>
        </w:rPr>
        <w:t>Observation.validTime</w:t>
      </w:r>
      <w:proofErr w:type="spellEnd"/>
      <w:r w:rsidRPr="00785C54">
        <w:rPr>
          <w:szCs w:val="24"/>
        </w:rPr>
        <w:t xml:space="preserve">: </w:t>
      </w:r>
      <w:proofErr w:type="spellStart"/>
      <w:r w:rsidRPr="00785C54">
        <w:rPr>
          <w:szCs w:val="24"/>
        </w:rPr>
        <w:t>TM_Period</w:t>
      </w:r>
      <w:proofErr w:type="spellEnd"/>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OM_Observation.relatedObservation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becomes </w:t>
      </w:r>
      <w:proofErr w:type="spellStart"/>
      <w:r w:rsidRPr="00785C54">
        <w:rPr>
          <w:szCs w:val="24"/>
        </w:rPr>
        <w:t>Observation.relatedObservation</w:t>
      </w:r>
      <w:proofErr w:type="spellEnd"/>
      <w:r w:rsidRPr="00785C54">
        <w:rPr>
          <w:szCs w:val="24"/>
        </w:rPr>
        <w:t>: Observation</w:t>
      </w:r>
    </w:p>
    <w:p w14:paraId="56247AB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r>
      <w:proofErr w:type="spellStart"/>
      <w:r w:rsidRPr="00785C54">
        <w:rPr>
          <w:szCs w:val="24"/>
        </w:rPr>
        <w:t>OM_Observation.metadata</w:t>
      </w:r>
      <w:proofErr w:type="spellEnd"/>
      <w:r w:rsidRPr="00785C54">
        <w:rPr>
          <w:szCs w:val="24"/>
        </w:rPr>
        <w:t xml:space="preserve">: </w:t>
      </w:r>
      <w:proofErr w:type="spellStart"/>
      <w:r w:rsidRPr="00785C54">
        <w:rPr>
          <w:szCs w:val="24"/>
        </w:rPr>
        <w:t>MD_Metadata</w:t>
      </w:r>
      <w:proofErr w:type="spellEnd"/>
      <w:r w:rsidRPr="00785C54">
        <w:rPr>
          <w:szCs w:val="24"/>
        </w:rPr>
        <w:t xml:space="preserve"> [</w:t>
      </w:r>
      <w:proofErr w:type="gramStart"/>
      <w:r w:rsidRPr="00785C54">
        <w:rPr>
          <w:szCs w:val="24"/>
        </w:rPr>
        <w:t>0..</w:t>
      </w:r>
      <w:proofErr w:type="gramEnd"/>
      <w:r w:rsidRPr="00785C54">
        <w:rPr>
          <w:szCs w:val="24"/>
        </w:rPr>
        <w:t xml:space="preserve">1] becomes </w:t>
      </w:r>
      <w:proofErr w:type="spellStart"/>
      <w:r w:rsidRPr="00785C54">
        <w:rPr>
          <w:szCs w:val="24"/>
        </w:rPr>
        <w:t>Observation.metadata</w:t>
      </w:r>
      <w:proofErr w:type="spellEnd"/>
      <w:r w:rsidRPr="00785C54">
        <w:rPr>
          <w:szCs w:val="24"/>
        </w:rPr>
        <w:t>: Any</w:t>
      </w:r>
    </w:p>
    <w:p w14:paraId="508452DC" w14:textId="17191EBF"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Observation types of </w:t>
      </w:r>
      <w:ins w:id="1837"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38" w:author="Katharina Schleidt" w:date="2022-08-12T18:03:00Z">
        <w:r w:rsidRPr="00785C54" w:rsidDel="00F543D2">
          <w:rPr>
            <w:szCs w:val="24"/>
          </w:rPr>
          <w:delText>Edition 1</w:delText>
        </w:r>
      </w:del>
      <w:r w:rsidRPr="00785C54">
        <w:rPr>
          <w:szCs w:val="24"/>
        </w:rPr>
        <w:t xml:space="preserve"> see the "Hard-typing vs. soft typing and </w:t>
      </w:r>
      <w:proofErr w:type="spellStart"/>
      <w:r w:rsidRPr="00785C54">
        <w:rPr>
          <w:szCs w:val="24"/>
        </w:rPr>
        <w:t>codelist</w:t>
      </w:r>
      <w:proofErr w:type="spellEnd"/>
      <w:r w:rsidRPr="00785C54">
        <w:rPr>
          <w:szCs w:val="24"/>
        </w:rPr>
        <w:t xml:space="preserve"> use" section below.</w:t>
      </w:r>
    </w:p>
    <w:p w14:paraId="7F6BAB58" w14:textId="464AED0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w:t>
      </w:r>
      <w:ins w:id="1839"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1840" w:author="Katharina Schleidt" w:date="2022-08-12T18:03:00Z">
        <w:r w:rsidRPr="00785C54" w:rsidDel="00F543D2">
          <w:rPr>
            <w:szCs w:val="24"/>
          </w:rPr>
          <w:delText>edition 2</w:delText>
        </w:r>
      </w:del>
      <w:r w:rsidRPr="00785C54">
        <w:rPr>
          <w:szCs w:val="24"/>
        </w:rPr>
        <w:t xml:space="preserve"> Basic Observations package to </w:t>
      </w:r>
      <w:ins w:id="1841"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42" w:author="Katharina Schleidt" w:date="2022-08-12T18:03:00Z">
        <w:r w:rsidRPr="00785C54" w:rsidDel="00F543D2">
          <w:rPr>
            <w:szCs w:val="24"/>
          </w:rPr>
          <w:delText>edition 1</w:delText>
        </w:r>
      </w:del>
      <w:r w:rsidRPr="00785C54">
        <w:rPr>
          <w:szCs w:val="24"/>
        </w:rPr>
        <w:t>.</w:t>
      </w:r>
    </w:p>
    <w:p w14:paraId="60993E9C" w14:textId="264885FD"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843" w:author="REID-JAMOND Alison" w:date="2022-04-04T08:28:00Z">
        <w:r w:rsidR="003E2160">
          <w:rPr>
            <w:rStyle w:val="stddocNumber"/>
            <w:szCs w:val="24"/>
            <w:shd w:val="clear" w:color="auto" w:fill="auto"/>
          </w:rPr>
          <w:t>:20</w:t>
        </w:r>
        <w:del w:id="1844" w:author="Katharina Schleidt" w:date="2022-08-12T18:04:00Z">
          <w:r w:rsidR="003E2160" w:rsidDel="00F543D2">
            <w:rPr>
              <w:rStyle w:val="stddocNumber"/>
              <w:szCs w:val="24"/>
              <w:shd w:val="clear" w:color="auto" w:fill="auto"/>
            </w:rPr>
            <w:delText>11</w:delText>
          </w:r>
        </w:del>
      </w:ins>
      <w:ins w:id="1845" w:author="Katharina Schleidt" w:date="2022-08-12T18:04:00Z">
        <w:r w:rsidR="00F543D2">
          <w:rPr>
            <w:rStyle w:val="stddocNumber"/>
            <w:szCs w:val="24"/>
            <w:shd w:val="clear" w:color="auto" w:fill="auto"/>
          </w:rPr>
          <w:t>22</w:t>
        </w:r>
      </w:ins>
      <w:ins w:id="1846" w:author="REID-JAMOND Alison" w:date="2022-04-04T08:28:00Z">
        <w:r w:rsidR="003E2160">
          <w:rPr>
            <w:rStyle w:val="stddocNumber"/>
            <w:szCs w:val="24"/>
            <w:shd w:val="clear" w:color="auto" w:fill="auto"/>
          </w:rPr>
          <w:t xml:space="preserve"> to ISO 19156:2011</w:t>
        </w:r>
      </w:ins>
      <w:r w:rsidRPr="00785C54">
        <w:rPr>
          <w:szCs w:val="24"/>
        </w:rPr>
        <w:t xml:space="preserve"> </w:t>
      </w:r>
      <w:del w:id="1847"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1848" w:author="REID-JAMOND Alison" w:date="2022-04-04T08:28:00Z">
              <w:r w:rsidRPr="00785C54" w:rsidDel="003E2160">
                <w:rPr>
                  <w:b/>
                  <w:szCs w:val="24"/>
                </w:rPr>
                <w:delText>Edition 2</w:delText>
              </w:r>
            </w:del>
            <w:ins w:id="1849"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1850" w:author="REID-JAMOND Alison" w:date="2022-04-04T08:28:00Z">
              <w:r w:rsidRPr="00785C54" w:rsidDel="003E2160">
                <w:rPr>
                  <w:b/>
                  <w:szCs w:val="24"/>
                </w:rPr>
                <w:delText>Edition 1</w:delText>
              </w:r>
            </w:del>
            <w:ins w:id="1851"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lastRenderedPageBreak/>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proofErr w:type="spellStart"/>
            <w:r w:rsidRPr="00785C54">
              <w:rPr>
                <w:szCs w:val="24"/>
              </w:rPr>
              <w:t>OM_Observation</w:t>
            </w:r>
            <w:proofErr w:type="spellEnd"/>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proofErr w:type="spellStart"/>
            <w:r w:rsidRPr="00785C54">
              <w:rPr>
                <w:szCs w:val="24"/>
              </w:rPr>
              <w:t>Observation.parameter</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proofErr w:type="spellStart"/>
            <w:r w:rsidRPr="00785C54">
              <w:rPr>
                <w:szCs w:val="24"/>
              </w:rPr>
              <w:t>OM_Observation.parameter</w:t>
            </w:r>
            <w:proofErr w:type="spellEnd"/>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proofErr w:type="spellStart"/>
            <w:r w:rsidRPr="00785C54">
              <w:rPr>
                <w:szCs w:val="24"/>
              </w:rPr>
              <w:t>Observation.phenomenonTime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proofErr w:type="spellStart"/>
            <w:r w:rsidRPr="00785C54">
              <w:rPr>
                <w:szCs w:val="24"/>
              </w:rPr>
              <w:t>OM_Observation.phenomenonTime</w:t>
            </w:r>
            <w:proofErr w:type="spellEnd"/>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proofErr w:type="spellStart"/>
            <w:r w:rsidRPr="00785C54">
              <w:rPr>
                <w:szCs w:val="24"/>
              </w:rPr>
              <w:t>Observation.resultQuality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proofErr w:type="spellStart"/>
            <w:r w:rsidRPr="00785C54">
              <w:rPr>
                <w:szCs w:val="24"/>
              </w:rPr>
              <w:t>OM_Observation.resultQuality</w:t>
            </w:r>
            <w:proofErr w:type="spellEnd"/>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proofErr w:type="spellStart"/>
            <w:r w:rsidRPr="00785C54">
              <w:rPr>
                <w:szCs w:val="24"/>
              </w:rPr>
              <w:t>Observation.resultTime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proofErr w:type="spellStart"/>
            <w:r w:rsidRPr="00785C54">
              <w:rPr>
                <w:szCs w:val="24"/>
              </w:rPr>
              <w:t>OM_Observation.resultTime</w:t>
            </w:r>
            <w:proofErr w:type="spellEnd"/>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proofErr w:type="spellStart"/>
            <w:r w:rsidRPr="00785C54">
              <w:rPr>
                <w:szCs w:val="24"/>
              </w:rPr>
              <w:t>Observation.validTime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proofErr w:type="spellStart"/>
            <w:r w:rsidRPr="00785C54">
              <w:rPr>
                <w:szCs w:val="24"/>
              </w:rPr>
              <w:t>OM_Observation.validTime</w:t>
            </w:r>
            <w:proofErr w:type="spellEnd"/>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proofErr w:type="spellStart"/>
            <w:r w:rsidRPr="00785C54">
              <w:rPr>
                <w:szCs w:val="24"/>
              </w:rPr>
              <w:t>Observation.result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proofErr w:type="spellStart"/>
            <w:r w:rsidRPr="00785C54">
              <w:rPr>
                <w:szCs w:val="24"/>
              </w:rPr>
              <w:t>OM_Observation.result</w:t>
            </w:r>
            <w:proofErr w:type="spellEnd"/>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proofErr w:type="spellStart"/>
            <w:r w:rsidRPr="00785C54">
              <w:rPr>
                <w:szCs w:val="24"/>
              </w:rPr>
              <w:t>Observation.ultimateFeatureOfInterest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proofErr w:type="spellStart"/>
            <w:r w:rsidRPr="00785C54">
              <w:rPr>
                <w:szCs w:val="24"/>
              </w:rPr>
              <w:t>OM_Observation.featureOfInterest</w:t>
            </w:r>
            <w:proofErr w:type="spellEnd"/>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proofErr w:type="spellStart"/>
            <w:r w:rsidRPr="00785C54">
              <w:rPr>
                <w:szCs w:val="24"/>
              </w:rPr>
              <w:t>Observation.proximateFeatureOfInterest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proofErr w:type="spellStart"/>
            <w:r w:rsidRPr="00785C54">
              <w:rPr>
                <w:szCs w:val="24"/>
              </w:rPr>
              <w:t>OM_Observation.featureOfInterest</w:t>
            </w:r>
            <w:proofErr w:type="spellEnd"/>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proofErr w:type="spellStart"/>
            <w:r w:rsidRPr="00785C54">
              <w:rPr>
                <w:szCs w:val="24"/>
              </w:rPr>
              <w:t>Observation.observedProperty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proofErr w:type="spellStart"/>
            <w:r w:rsidRPr="00785C54">
              <w:rPr>
                <w:szCs w:val="24"/>
              </w:rPr>
              <w:t>OM_Observation.observedProperty</w:t>
            </w:r>
            <w:proofErr w:type="spellEnd"/>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proofErr w:type="spellStart"/>
            <w:r w:rsidRPr="00785C54">
              <w:rPr>
                <w:szCs w:val="24"/>
              </w:rPr>
              <w:t>Observation.observer</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proofErr w:type="spellStart"/>
            <w:r w:rsidRPr="00785C54">
              <w:rPr>
                <w:szCs w:val="24"/>
              </w:rPr>
              <w:t>OM_Observation.procedure</w:t>
            </w:r>
            <w:proofErr w:type="spellEnd"/>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proofErr w:type="spellStart"/>
            <w:r w:rsidRPr="00785C54">
              <w:rPr>
                <w:szCs w:val="24"/>
              </w:rPr>
              <w:t>Observation.procedure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proofErr w:type="spellStart"/>
            <w:r w:rsidRPr="00785C54">
              <w:rPr>
                <w:szCs w:val="24"/>
              </w:rPr>
              <w:t>OM_Observation.procedure</w:t>
            </w:r>
            <w:proofErr w:type="spellEnd"/>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proofErr w:type="spellStart"/>
            <w:r w:rsidRPr="00785C54">
              <w:rPr>
                <w:szCs w:val="24"/>
              </w:rPr>
              <w:t>Observation.metadata</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proofErr w:type="spellStart"/>
            <w:r w:rsidRPr="00785C54">
              <w:rPr>
                <w:szCs w:val="24"/>
              </w:rPr>
              <w:t>OM_Observation.metadata</w:t>
            </w:r>
            <w:proofErr w:type="spellEnd"/>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proofErr w:type="spellStart"/>
            <w:r w:rsidRPr="00785C54">
              <w:rPr>
                <w:szCs w:val="24"/>
              </w:rPr>
              <w:t>Observation.relatedObservation</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proofErr w:type="spellStart"/>
            <w:r w:rsidRPr="00785C54">
              <w:rPr>
                <w:szCs w:val="24"/>
              </w:rPr>
              <w:t>OM_Observation.relatedObservation</w:t>
            </w:r>
            <w:proofErr w:type="spellEnd"/>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proofErr w:type="spellStart"/>
            <w:r w:rsidRPr="00785C54">
              <w:rPr>
                <w:szCs w:val="24"/>
              </w:rPr>
              <w:t>ObservingProcedure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proofErr w:type="spellStart"/>
            <w:r w:rsidRPr="00785C54">
              <w:rPr>
                <w:szCs w:val="24"/>
              </w:rPr>
              <w:t>OM_Process</w:t>
            </w:r>
            <w:proofErr w:type="spellEnd"/>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proofErr w:type="spellStart"/>
            <w:r w:rsidRPr="00785C54">
              <w:rPr>
                <w:szCs w:val="24"/>
              </w:rPr>
              <w:t>ObservableProperty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proofErr w:type="spellStart"/>
            <w:r w:rsidRPr="00785C54">
              <w:rPr>
                <w:szCs w:val="24"/>
              </w:rPr>
              <w:t>GF_PropertyType</w:t>
            </w:r>
            <w:proofErr w:type="spellEnd"/>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4A2AE52A" w:rsidR="005B5EAD" w:rsidRPr="00785C54" w:rsidRDefault="005B5EAD" w:rsidP="00785C54">
      <w:pPr>
        <w:pStyle w:val="a3"/>
        <w:tabs>
          <w:tab w:val="left" w:pos="720"/>
        </w:tabs>
        <w:autoSpaceDE w:val="0"/>
        <w:autoSpaceDN w:val="0"/>
        <w:adjustRightInd w:val="0"/>
        <w:rPr>
          <w:szCs w:val="24"/>
        </w:rPr>
      </w:pPr>
      <w:proofErr w:type="spellStart"/>
      <w:r w:rsidRPr="00785C54">
        <w:rPr>
          <w:szCs w:val="24"/>
        </w:rPr>
        <w:t>SF_SamplingFeature</w:t>
      </w:r>
      <w:proofErr w:type="spellEnd"/>
      <w:r w:rsidRPr="00785C54">
        <w:rPr>
          <w:szCs w:val="24"/>
        </w:rPr>
        <w:t xml:space="preserve">, </w:t>
      </w:r>
      <w:proofErr w:type="spellStart"/>
      <w:r w:rsidRPr="00785C54">
        <w:rPr>
          <w:szCs w:val="24"/>
        </w:rPr>
        <w:t>SF_Specimen</w:t>
      </w:r>
      <w:proofErr w:type="spellEnd"/>
      <w:r w:rsidRPr="00785C54">
        <w:rPr>
          <w:szCs w:val="24"/>
        </w:rPr>
        <w:t xml:space="preserve"> </w:t>
      </w:r>
      <w:proofErr w:type="spellStart"/>
      <w:r w:rsidRPr="00785C54">
        <w:rPr>
          <w:szCs w:val="24"/>
        </w:rPr>
        <w:t>SF_SpatialSamplingFeature</w:t>
      </w:r>
      <w:proofErr w:type="spellEnd"/>
      <w:r w:rsidRPr="00785C54">
        <w:rPr>
          <w:szCs w:val="24"/>
        </w:rPr>
        <w:t xml:space="preserve"> and </w:t>
      </w:r>
      <w:commentRangeStart w:id="1852"/>
      <w:r w:rsidRPr="00785C54">
        <w:rPr>
          <w:szCs w:val="24"/>
        </w:rPr>
        <w:t xml:space="preserve">in </w:t>
      </w:r>
      <w:ins w:id="1853"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54" w:author="Katharina Schleidt" w:date="2022-08-12T18:04:00Z">
        <w:r w:rsidRPr="00785C54" w:rsidDel="00F543D2">
          <w:rPr>
            <w:szCs w:val="24"/>
          </w:rPr>
          <w:delText>Edition 1</w:delText>
        </w:r>
        <w:commentRangeEnd w:id="1852"/>
        <w:r w:rsidR="003E2160" w:rsidDel="00F543D2">
          <w:rPr>
            <w:rStyle w:val="CommentReference"/>
            <w:rFonts w:eastAsia="MS Mincho"/>
            <w:b w:val="0"/>
            <w:lang w:eastAsia="ja-JP"/>
          </w:rPr>
          <w:commentReference w:id="1852"/>
        </w:r>
      </w:del>
    </w:p>
    <w:p w14:paraId="0B28861F" w14:textId="1B8112A2" w:rsidR="005B5EAD" w:rsidRPr="00785C54" w:rsidRDefault="005B5EAD" w:rsidP="00785C54">
      <w:pPr>
        <w:pStyle w:val="BodyText"/>
        <w:autoSpaceDE w:val="0"/>
        <w:autoSpaceDN w:val="0"/>
        <w:adjustRightInd w:val="0"/>
        <w:rPr>
          <w:szCs w:val="24"/>
        </w:rPr>
      </w:pPr>
      <w:r w:rsidRPr="00785C54">
        <w:rPr>
          <w:szCs w:val="24"/>
        </w:rPr>
        <w:t>The Samp</w:t>
      </w:r>
      <w:ins w:id="1855" w:author="Katharina Schleidt" w:date="2022-08-10T19:11:00Z">
        <w:r w:rsidR="002F2035">
          <w:rPr>
            <w:szCs w:val="24"/>
          </w:rPr>
          <w:t>l</w:t>
        </w:r>
      </w:ins>
      <w:r w:rsidRPr="00785C54">
        <w:rPr>
          <w:szCs w:val="24"/>
        </w:rPr>
        <w:t xml:space="preserve">ing Feature concept was modelled as </w:t>
      </w:r>
      <w:proofErr w:type="spellStart"/>
      <w:r w:rsidRPr="00785C54">
        <w:rPr>
          <w:szCs w:val="24"/>
        </w:rPr>
        <w:t>SF_SamplingFeature</w:t>
      </w:r>
      <w:proofErr w:type="spellEnd"/>
      <w:r w:rsidRPr="00785C54">
        <w:rPr>
          <w:szCs w:val="24"/>
        </w:rPr>
        <w:t xml:space="preserve"> class in </w:t>
      </w:r>
      <w:ins w:id="1856"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57" w:author="Katharina Schleidt" w:date="2022-08-12T18:04:00Z">
        <w:r w:rsidRPr="00785C54" w:rsidDel="00F543D2">
          <w:rPr>
            <w:szCs w:val="24"/>
          </w:rPr>
          <w:delText>Edition 1</w:delText>
        </w:r>
      </w:del>
      <w:r w:rsidRPr="00785C54">
        <w:rPr>
          <w:szCs w:val="24"/>
        </w:rPr>
        <w:t xml:space="preserve"> as follows:</w:t>
      </w:r>
    </w:p>
    <w:p w14:paraId="2CAE071D" w14:textId="77777777" w:rsidR="005B5EAD" w:rsidRPr="00785C54" w:rsidRDefault="005B5EAD" w:rsidP="00785C54">
      <w:pPr>
        <w:pStyle w:val="BodyText"/>
        <w:autoSpaceDE w:val="0"/>
        <w:autoSpaceDN w:val="0"/>
        <w:adjustRightInd w:val="0"/>
        <w:rPr>
          <w:szCs w:val="24"/>
        </w:rPr>
      </w:pPr>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2B53B1B0"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r>
      <w:proofErr w:type="spellStart"/>
      <w:r w:rsidRPr="00785C54">
        <w:rPr>
          <w:szCs w:val="24"/>
        </w:rPr>
        <w:t>sampledFeature</w:t>
      </w:r>
      <w:proofErr w:type="spellEnd"/>
      <w:r w:rsidRPr="00785C54">
        <w:rPr>
          <w:szCs w:val="24"/>
        </w:rPr>
        <w:t xml:space="preserve"> (Intention): </w:t>
      </w:r>
      <w:proofErr w:type="spellStart"/>
      <w:r w:rsidRPr="00785C54">
        <w:rPr>
          <w:szCs w:val="24"/>
        </w:rPr>
        <w:t>GFI_Feature</w:t>
      </w:r>
      <w:proofErr w:type="spellEnd"/>
      <w:r w:rsidRPr="00785C54">
        <w:rPr>
          <w:szCs w:val="24"/>
        </w:rPr>
        <w:t xml:space="preserve"> [</w:t>
      </w:r>
      <w:proofErr w:type="gramStart"/>
      <w:r w:rsidRPr="00785C54">
        <w:rPr>
          <w:szCs w:val="24"/>
        </w:rPr>
        <w:t>1..</w:t>
      </w:r>
      <w:proofErr w:type="gramEnd"/>
      <w:r w:rsidRPr="00785C54">
        <w:rPr>
          <w:szCs w:val="24"/>
        </w:rPr>
        <w:t>*];</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b)</w:t>
      </w:r>
      <w:r w:rsidRPr="00785C54">
        <w:rPr>
          <w:szCs w:val="24"/>
        </w:rPr>
        <w:tab/>
      </w:r>
      <w:proofErr w:type="spellStart"/>
      <w:r w:rsidRPr="00785C54">
        <w:rPr>
          <w:szCs w:val="24"/>
        </w:rPr>
        <w:t>relatedSamplingFeature</w:t>
      </w:r>
      <w:proofErr w:type="spellEnd"/>
      <w:r w:rsidRPr="00785C54">
        <w:rPr>
          <w:szCs w:val="24"/>
        </w:rPr>
        <w:t xml:space="preserve">: </w:t>
      </w:r>
      <w:proofErr w:type="spellStart"/>
      <w:r w:rsidRPr="00785C54">
        <w:rPr>
          <w:szCs w:val="24"/>
        </w:rPr>
        <w:t>SF_SamplingFeature</w:t>
      </w:r>
      <w:proofErr w:type="spellEnd"/>
      <w:r w:rsidRPr="00785C54">
        <w:rPr>
          <w:szCs w:val="24"/>
        </w:rPr>
        <w:t xml:space="preserve"> [</w:t>
      </w:r>
      <w:proofErr w:type="gramStart"/>
      <w:r w:rsidRPr="00785C54">
        <w:rPr>
          <w:szCs w:val="24"/>
        </w:rPr>
        <w:t>0..</w:t>
      </w:r>
      <w:proofErr w:type="gramEnd"/>
      <w:r w:rsidRPr="00785C54">
        <w:rPr>
          <w:szCs w:val="24"/>
        </w:rPr>
        <w:t xml:space="preserve">*], with association class </w:t>
      </w:r>
      <w:proofErr w:type="spellStart"/>
      <w:r w:rsidRPr="00785C54">
        <w:rPr>
          <w:szCs w:val="24"/>
        </w:rPr>
        <w:t>SamplingFeatureComplex</w:t>
      </w:r>
      <w:proofErr w:type="spellEnd"/>
      <w:r w:rsidRPr="00785C54">
        <w:rPr>
          <w:szCs w:val="24"/>
        </w:rPr>
        <w:t>;</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w:t>
      </w:r>
      <w:proofErr w:type="gramStart"/>
      <w:r w:rsidRPr="00785C54">
        <w:rPr>
          <w:szCs w:val="24"/>
        </w:rPr>
        <w:t>0..</w:t>
      </w:r>
      <w:proofErr w:type="gramEnd"/>
      <w:r w:rsidRPr="00785C54">
        <w:rPr>
          <w:szCs w:val="24"/>
        </w:rPr>
        <w:t>*];</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lineage: </w:t>
      </w:r>
      <w:proofErr w:type="spellStart"/>
      <w:r w:rsidRPr="00785C54">
        <w:rPr>
          <w:szCs w:val="24"/>
        </w:rPr>
        <w:t>LI_Lineage</w:t>
      </w:r>
      <w:proofErr w:type="spellEnd"/>
      <w:r w:rsidRPr="00785C54">
        <w:rPr>
          <w:szCs w:val="24"/>
        </w:rPr>
        <w:t xml:space="preserve"> [</w:t>
      </w:r>
      <w:proofErr w:type="gramStart"/>
      <w:r w:rsidRPr="00785C54">
        <w:rPr>
          <w:szCs w:val="24"/>
        </w:rPr>
        <w:t>0..</w:t>
      </w:r>
      <w:proofErr w:type="gramEnd"/>
      <w:r w:rsidRPr="00785C54">
        <w:rPr>
          <w:szCs w:val="24"/>
        </w:rPr>
        <w:t>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53196E87"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SF_SamplingFeature</w:t>
      </w:r>
      <w:proofErr w:type="spellEnd"/>
      <w:r w:rsidRPr="00785C54">
        <w:rPr>
          <w:szCs w:val="24"/>
        </w:rPr>
        <w:t xml:space="preserve"> was specialized by two sub-classes </w:t>
      </w:r>
      <w:proofErr w:type="spellStart"/>
      <w:r w:rsidRPr="00785C54">
        <w:rPr>
          <w:szCs w:val="24"/>
        </w:rPr>
        <w:t>SF_Specimen</w:t>
      </w:r>
      <w:proofErr w:type="spellEnd"/>
      <w:r w:rsidRPr="00785C54">
        <w:rPr>
          <w:szCs w:val="24"/>
        </w:rPr>
        <w:t xml:space="preserve"> and </w:t>
      </w:r>
      <w:proofErr w:type="spellStart"/>
      <w:r w:rsidRPr="00785C54">
        <w:rPr>
          <w:szCs w:val="24"/>
        </w:rPr>
        <w:t>SF_SpatialSamplingFeature</w:t>
      </w:r>
      <w:proofErr w:type="spellEnd"/>
      <w:r w:rsidRPr="00785C54">
        <w:rPr>
          <w:szCs w:val="24"/>
        </w:rPr>
        <w:t xml:space="preserve">, the latter of which specialized further by their geometry type as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classes.</w:t>
      </w:r>
    </w:p>
    <w:p w14:paraId="11B20D48"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SF_Specimen</w:t>
      </w:r>
      <w:proofErr w:type="spellEnd"/>
      <w:r w:rsidRPr="00785C54">
        <w:rPr>
          <w:szCs w:val="24"/>
        </w:rPr>
        <w:t xml:space="preserve"> was defined as follows:</w:t>
      </w:r>
    </w:p>
    <w:p w14:paraId="76B44DA2" w14:textId="7F3A727E" w:rsidR="005B5EAD" w:rsidRPr="00785C54" w:rsidRDefault="005B5EAD" w:rsidP="00785C54">
      <w:pPr>
        <w:pStyle w:val="BodyText"/>
        <w:autoSpaceDE w:val="0"/>
        <w:autoSpaceDN w:val="0"/>
        <w:adjustRightInd w:val="0"/>
        <w:rPr>
          <w:szCs w:val="24"/>
        </w:rPr>
      </w:pPr>
      <w:r w:rsidRPr="00785C54">
        <w:rPr>
          <w:szCs w:val="24"/>
        </w:rPr>
        <w:t xml:space="preserve">"A Specimen is a physical sample, obtained for </w:t>
      </w:r>
      <w:del w:id="1858" w:author="Katharina Schleidt" w:date="2022-08-13T17:15:00Z">
        <w:r w:rsidRPr="00785C54" w:rsidDel="003C3C9D">
          <w:rPr>
            <w:szCs w:val="24"/>
          </w:rPr>
          <w:delText>observation</w:delText>
        </w:r>
      </w:del>
      <w:ins w:id="1859" w:author="Katharina Schleidt" w:date="2022-08-13T17:15:00Z">
        <w:r w:rsidR="003C3C9D">
          <w:rPr>
            <w:szCs w:val="24"/>
          </w:rPr>
          <w:t>O</w:t>
        </w:r>
        <w:r w:rsidR="003C3C9D" w:rsidRPr="00785C54">
          <w:rPr>
            <w:szCs w:val="24"/>
          </w:rPr>
          <w:t>bservation</w:t>
        </w:r>
      </w:ins>
      <w:r w:rsidRPr="00785C54">
        <w:rPr>
          <w:szCs w:val="24"/>
        </w:rPr>
        <w:t xml:space="preserve">(s) carried out </w:t>
      </w:r>
      <w:commentRangeStart w:id="1860"/>
      <w:r w:rsidRPr="003E2160">
        <w:rPr>
          <w:i/>
          <w:szCs w:val="24"/>
          <w:rPrChange w:id="1861" w:author="REID-JAMOND Alison" w:date="2022-04-04T08:31:00Z">
            <w:rPr>
              <w:szCs w:val="24"/>
            </w:rPr>
          </w:rPrChange>
        </w:rPr>
        <w:t>ex situ</w:t>
      </w:r>
      <w:commentRangeEnd w:id="1860"/>
      <w:r w:rsidR="003E2160">
        <w:rPr>
          <w:rStyle w:val="CommentReference"/>
          <w:rFonts w:eastAsia="MS Mincho"/>
          <w:lang w:eastAsia="ja-JP"/>
        </w:rPr>
        <w:commentReference w:id="1860"/>
      </w:r>
      <w:r w:rsidRPr="00785C54">
        <w:rPr>
          <w:szCs w:val="24"/>
        </w:rPr>
        <w:t>, sometimes in a laboratory."</w:t>
      </w:r>
    </w:p>
    <w:p w14:paraId="7E132ED1" w14:textId="77777777" w:rsidR="005B5EAD" w:rsidRPr="00785C54" w:rsidRDefault="005B5EAD" w:rsidP="00785C54">
      <w:pPr>
        <w:pStyle w:val="BodyText"/>
        <w:autoSpaceDE w:val="0"/>
        <w:autoSpaceDN w:val="0"/>
        <w:adjustRightInd w:val="0"/>
        <w:rPr>
          <w:szCs w:val="24"/>
        </w:rPr>
      </w:pPr>
      <w:r w:rsidRPr="00785C54">
        <w:rPr>
          <w:szCs w:val="24"/>
        </w:rPr>
        <w:t xml:space="preserve">It added the following attributes, associations and cardinalities to the </w:t>
      </w:r>
      <w:proofErr w:type="spellStart"/>
      <w:r w:rsidRPr="00785C54">
        <w:rPr>
          <w:szCs w:val="24"/>
        </w:rPr>
        <w:t>SF_SamplingFeature</w:t>
      </w:r>
      <w:proofErr w:type="spellEnd"/>
      <w:r w:rsidRPr="00785C54">
        <w:rPr>
          <w:szCs w:val="24"/>
        </w:rPr>
        <w:t>:</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processingDetails</w:t>
      </w:r>
      <w:proofErr w:type="spellEnd"/>
      <w:r w:rsidRPr="00785C54">
        <w:rPr>
          <w:szCs w:val="24"/>
        </w:rPr>
        <w:t xml:space="preserve">: </w:t>
      </w:r>
      <w:proofErr w:type="spellStart"/>
      <w:r w:rsidRPr="00785C54">
        <w:rPr>
          <w:szCs w:val="24"/>
        </w:rPr>
        <w:t>SF_Process</w:t>
      </w:r>
      <w:proofErr w:type="spellEnd"/>
      <w:r w:rsidRPr="00785C54">
        <w:rPr>
          <w:szCs w:val="24"/>
        </w:rPr>
        <w:t xml:space="preserve"> [</w:t>
      </w:r>
      <w:proofErr w:type="gramStart"/>
      <w:r w:rsidRPr="00785C54">
        <w:rPr>
          <w:szCs w:val="24"/>
        </w:rPr>
        <w:t>0..</w:t>
      </w:r>
      <w:proofErr w:type="gramEnd"/>
      <w:r w:rsidRPr="00785C54">
        <w:rPr>
          <w:szCs w:val="24"/>
        </w:rPr>
        <w:t xml:space="preserve">*] with association class </w:t>
      </w:r>
      <w:proofErr w:type="spellStart"/>
      <w:r w:rsidRPr="00785C54">
        <w:rPr>
          <w:szCs w:val="24"/>
        </w:rPr>
        <w:t>PreparationStep</w:t>
      </w:r>
      <w:proofErr w:type="spellEnd"/>
      <w:r w:rsidRPr="00785C54">
        <w:rPr>
          <w:szCs w:val="24"/>
        </w:rPr>
        <w:t>;</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currentLocation</w:t>
      </w:r>
      <w:proofErr w:type="spellEnd"/>
      <w:r w:rsidRPr="00785C54">
        <w:rPr>
          <w:szCs w:val="24"/>
        </w:rPr>
        <w:t>: Location [</w:t>
      </w:r>
      <w:proofErr w:type="gramStart"/>
      <w:r w:rsidRPr="00785C54">
        <w:rPr>
          <w:szCs w:val="24"/>
        </w:rPr>
        <w:t>0..</w:t>
      </w:r>
      <w:proofErr w:type="gramEnd"/>
      <w:r w:rsidRPr="00785C54">
        <w:rPr>
          <w:szCs w:val="24"/>
        </w:rPr>
        <w:t>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materialClass</w:t>
      </w:r>
      <w:proofErr w:type="spellEnd"/>
      <w:r w:rsidRPr="00785C54">
        <w:rPr>
          <w:szCs w:val="24"/>
        </w:rPr>
        <w:t xml:space="preserve">: </w:t>
      </w:r>
      <w:proofErr w:type="spellStart"/>
      <w:r w:rsidRPr="00785C54">
        <w:rPr>
          <w:szCs w:val="24"/>
        </w:rPr>
        <w:t>GenericName</w:t>
      </w:r>
      <w:proofErr w:type="spellEnd"/>
      <w:r w:rsidRPr="00785C54">
        <w:rPr>
          <w:szCs w:val="24"/>
        </w:rPr>
        <w:t xml:space="preserv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samplingLocation</w:t>
      </w:r>
      <w:proofErr w:type="spellEnd"/>
      <w:r w:rsidRPr="00785C54">
        <w:rPr>
          <w:szCs w:val="24"/>
        </w:rPr>
        <w:t xml:space="preserve">: </w:t>
      </w:r>
      <w:proofErr w:type="spellStart"/>
      <w:r w:rsidRPr="00785C54">
        <w:rPr>
          <w:szCs w:val="24"/>
        </w:rPr>
        <w:t>GM_Object</w:t>
      </w:r>
      <w:proofErr w:type="spellEnd"/>
      <w:r w:rsidRPr="00785C54">
        <w:rPr>
          <w:szCs w:val="24"/>
        </w:rPr>
        <w:t xml:space="preserve"> [</w:t>
      </w:r>
      <w:proofErr w:type="gramStart"/>
      <w:r w:rsidRPr="00785C54">
        <w:rPr>
          <w:szCs w:val="24"/>
        </w:rPr>
        <w:t>0..</w:t>
      </w:r>
      <w:proofErr w:type="gramEnd"/>
      <w:r w:rsidRPr="00785C54">
        <w:rPr>
          <w:szCs w:val="24"/>
        </w:rPr>
        <w:t>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samplingMethod</w:t>
      </w:r>
      <w:proofErr w:type="spellEnd"/>
      <w:r w:rsidRPr="00785C54">
        <w:rPr>
          <w:szCs w:val="24"/>
        </w:rPr>
        <w:t xml:space="preserve">: </w:t>
      </w:r>
      <w:proofErr w:type="spellStart"/>
      <w:r w:rsidRPr="00785C54">
        <w:rPr>
          <w:szCs w:val="24"/>
        </w:rPr>
        <w:t>SF_Process</w:t>
      </w:r>
      <w:proofErr w:type="spellEnd"/>
      <w:r w:rsidRPr="00785C54">
        <w:rPr>
          <w:szCs w:val="24"/>
        </w:rPr>
        <w:t xml:space="preserve"> [</w:t>
      </w:r>
      <w:proofErr w:type="gramStart"/>
      <w:r w:rsidRPr="00785C54">
        <w:rPr>
          <w:szCs w:val="24"/>
        </w:rPr>
        <w:t>0..</w:t>
      </w:r>
      <w:proofErr w:type="gramEnd"/>
      <w:r w:rsidRPr="00785C54">
        <w:rPr>
          <w:szCs w:val="24"/>
        </w:rPr>
        <w:t>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w:t>
      </w:r>
      <w:proofErr w:type="gramStart"/>
      <w:r w:rsidRPr="00785C54">
        <w:rPr>
          <w:szCs w:val="24"/>
        </w:rPr>
        <w:t>0..</w:t>
      </w:r>
      <w:proofErr w:type="gramEnd"/>
      <w:r w:rsidRPr="00785C54">
        <w:rPr>
          <w:szCs w:val="24"/>
        </w:rPr>
        <w:t>1];</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specimenType</w:t>
      </w:r>
      <w:proofErr w:type="spellEnd"/>
      <w:r w:rsidRPr="00785C54">
        <w:rPr>
          <w:szCs w:val="24"/>
        </w:rPr>
        <w:t xml:space="preserve">: </w:t>
      </w:r>
      <w:proofErr w:type="spellStart"/>
      <w:r w:rsidRPr="00785C54">
        <w:rPr>
          <w:szCs w:val="24"/>
        </w:rPr>
        <w:t>GenericName</w:t>
      </w:r>
      <w:proofErr w:type="spellEnd"/>
      <w:r w:rsidRPr="00785C54">
        <w:rPr>
          <w:szCs w:val="24"/>
        </w:rPr>
        <w:t xml:space="preserve"> [</w:t>
      </w:r>
      <w:proofErr w:type="gramStart"/>
      <w:r w:rsidRPr="00785C54">
        <w:rPr>
          <w:szCs w:val="24"/>
        </w:rPr>
        <w:t>0..</w:t>
      </w:r>
      <w:proofErr w:type="gramEnd"/>
      <w:r w:rsidRPr="00785C54">
        <w:rPr>
          <w:szCs w:val="24"/>
        </w:rPr>
        <w:t>1].</w:t>
      </w:r>
    </w:p>
    <w:p w14:paraId="4099C8E3"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SF_SpatialSamplingFeature</w:t>
      </w:r>
      <w:proofErr w:type="spellEnd"/>
      <w:r w:rsidRPr="00785C54">
        <w:rPr>
          <w:szCs w:val="24"/>
        </w:rPr>
        <w:t xml:space="preserve"> was defined as follows:</w:t>
      </w:r>
    </w:p>
    <w:p w14:paraId="66BC9570" w14:textId="77777777" w:rsidR="005B5EAD" w:rsidRPr="00785C54" w:rsidRDefault="005B5EAD" w:rsidP="00785C54">
      <w:pPr>
        <w:pStyle w:val="BodyText"/>
        <w:autoSpaceDE w:val="0"/>
        <w:autoSpaceDN w:val="0"/>
        <w:adjustRightInd w:val="0"/>
        <w:rPr>
          <w:szCs w:val="24"/>
        </w:rPr>
      </w:pPr>
      <w:r w:rsidRPr="00785C54">
        <w:rPr>
          <w:szCs w:val="24"/>
        </w:rPr>
        <w:t>"When observations are made to estimate properties of a geospatial feature, in particular where the value of a property varies within the scope of the feature, a spatial sampling feature is used."</w:t>
      </w:r>
    </w:p>
    <w:p w14:paraId="6BBDD5E2" w14:textId="77777777" w:rsidR="005B5EAD" w:rsidRPr="00785C54" w:rsidRDefault="005B5EAD" w:rsidP="00785C54">
      <w:pPr>
        <w:pStyle w:val="BodyText"/>
        <w:autoSpaceDE w:val="0"/>
        <w:autoSpaceDN w:val="0"/>
        <w:adjustRightInd w:val="0"/>
        <w:rPr>
          <w:szCs w:val="24"/>
        </w:rPr>
      </w:pPr>
      <w:r w:rsidRPr="00785C54">
        <w:rPr>
          <w:szCs w:val="24"/>
        </w:rPr>
        <w:t xml:space="preserve">It added the following attributes, associations and cardinalities to the </w:t>
      </w:r>
      <w:proofErr w:type="spellStart"/>
      <w:r w:rsidRPr="00785C54">
        <w:rPr>
          <w:szCs w:val="24"/>
        </w:rPr>
        <w:t>SF_SamplingFeature</w:t>
      </w:r>
      <w:proofErr w:type="spellEnd"/>
      <w:r w:rsidRPr="00785C54">
        <w:rPr>
          <w:szCs w:val="24"/>
        </w:rPr>
        <w:t>:</w:t>
      </w:r>
    </w:p>
    <w:p w14:paraId="6CC324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hostedProcedure</w:t>
      </w:r>
      <w:proofErr w:type="spellEnd"/>
      <w:r w:rsidRPr="00785C54">
        <w:rPr>
          <w:szCs w:val="24"/>
        </w:rPr>
        <w:t xml:space="preserve"> (Platform): </w:t>
      </w:r>
      <w:proofErr w:type="spellStart"/>
      <w:r w:rsidRPr="00785C54">
        <w:rPr>
          <w:szCs w:val="24"/>
        </w:rPr>
        <w:t>OM_Process</w:t>
      </w:r>
      <w:proofErr w:type="spellEnd"/>
      <w:r w:rsidRPr="00785C54">
        <w:rPr>
          <w:szCs w:val="24"/>
        </w:rPr>
        <w:t xml:space="preserve"> [</w:t>
      </w:r>
      <w:proofErr w:type="gramStart"/>
      <w:r w:rsidRPr="00785C54">
        <w:rPr>
          <w:szCs w:val="24"/>
        </w:rPr>
        <w:t>0..</w:t>
      </w:r>
      <w:proofErr w:type="gramEnd"/>
      <w:r w:rsidRPr="00785C54">
        <w:rPr>
          <w:szCs w:val="24"/>
        </w:rPr>
        <w:t>*];</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positionalAccuracy</w:t>
      </w:r>
      <w:proofErr w:type="spellEnd"/>
      <w:r w:rsidRPr="00785C54">
        <w:rPr>
          <w:szCs w:val="24"/>
        </w:rPr>
        <w:t xml:space="preserve">: </w:t>
      </w:r>
      <w:proofErr w:type="spellStart"/>
      <w:r w:rsidRPr="00785C54">
        <w:rPr>
          <w:szCs w:val="24"/>
        </w:rPr>
        <w:t>DQ_PositionalAccuracy</w:t>
      </w:r>
      <w:proofErr w:type="spellEnd"/>
      <w:r w:rsidRPr="00785C54">
        <w:rPr>
          <w:szCs w:val="24"/>
        </w:rPr>
        <w:t xml:space="preserve"> [</w:t>
      </w:r>
      <w:proofErr w:type="gramStart"/>
      <w:r w:rsidRPr="00785C54">
        <w:rPr>
          <w:szCs w:val="24"/>
        </w:rPr>
        <w:t>0..</w:t>
      </w:r>
      <w:proofErr w:type="gramEnd"/>
      <w:r w:rsidRPr="00785C54">
        <w:rPr>
          <w:szCs w:val="24"/>
        </w:rPr>
        <w:t>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shape: </w:t>
      </w:r>
      <w:proofErr w:type="spellStart"/>
      <w:r w:rsidRPr="00785C54">
        <w:rPr>
          <w:szCs w:val="24"/>
        </w:rPr>
        <w:t>GM_Object</w:t>
      </w:r>
      <w:proofErr w:type="spellEnd"/>
      <w:r w:rsidRPr="00785C54">
        <w:rPr>
          <w:szCs w:val="24"/>
        </w:rPr>
        <w:t xml:space="preserve"> [1].</w:t>
      </w:r>
    </w:p>
    <w:p w14:paraId="1283A815" w14:textId="77777777" w:rsidR="005B5EAD" w:rsidRPr="00785C54" w:rsidRDefault="005B5EAD" w:rsidP="00785C54">
      <w:pPr>
        <w:pStyle w:val="BodyText"/>
        <w:autoSpaceDE w:val="0"/>
        <w:autoSpaceDN w:val="0"/>
        <w:adjustRightInd w:val="0"/>
        <w:rPr>
          <w:szCs w:val="24"/>
        </w:rPr>
      </w:pPr>
      <w:r w:rsidRPr="00785C54">
        <w:rPr>
          <w:szCs w:val="24"/>
        </w:rPr>
        <w:t xml:space="preserve">The sub-classes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did not add any attributes or associations, but override the shape association to point to </w:t>
      </w:r>
      <w:proofErr w:type="spellStart"/>
      <w:r w:rsidRPr="00785C54">
        <w:rPr>
          <w:szCs w:val="24"/>
        </w:rPr>
        <w:t>GM_Point</w:t>
      </w:r>
      <w:proofErr w:type="spellEnd"/>
      <w:r w:rsidRPr="00785C54">
        <w:rPr>
          <w:szCs w:val="24"/>
        </w:rPr>
        <w:t xml:space="preserve">, </w:t>
      </w:r>
      <w:proofErr w:type="spellStart"/>
      <w:r w:rsidRPr="00785C54">
        <w:rPr>
          <w:szCs w:val="24"/>
        </w:rPr>
        <w:t>GM_Curve</w:t>
      </w:r>
      <w:proofErr w:type="spellEnd"/>
      <w:r w:rsidRPr="00785C54">
        <w:rPr>
          <w:szCs w:val="24"/>
        </w:rPr>
        <w:t xml:space="preserve">, </w:t>
      </w:r>
      <w:proofErr w:type="spellStart"/>
      <w:r w:rsidRPr="00785C54">
        <w:rPr>
          <w:szCs w:val="24"/>
        </w:rPr>
        <w:t>GM_Surface</w:t>
      </w:r>
      <w:proofErr w:type="spellEnd"/>
      <w:r w:rsidRPr="00785C54">
        <w:rPr>
          <w:szCs w:val="24"/>
        </w:rPr>
        <w:t xml:space="preserve"> and </w:t>
      </w:r>
      <w:proofErr w:type="spellStart"/>
      <w:r w:rsidRPr="00785C54">
        <w:rPr>
          <w:szCs w:val="24"/>
        </w:rPr>
        <w:t>GM_Solid</w:t>
      </w:r>
      <w:proofErr w:type="spellEnd"/>
      <w:r w:rsidRPr="00785C54">
        <w:rPr>
          <w:szCs w:val="24"/>
        </w:rPr>
        <w:t xml:space="preserve"> respectively.</w:t>
      </w:r>
    </w:p>
    <w:p w14:paraId="5FD3DF28" w14:textId="5C68028A" w:rsidR="005B5EAD" w:rsidRPr="00785C54" w:rsidRDefault="005B5EAD" w:rsidP="00785C54">
      <w:pPr>
        <w:pStyle w:val="a3"/>
        <w:tabs>
          <w:tab w:val="left" w:pos="720"/>
        </w:tabs>
        <w:autoSpaceDE w:val="0"/>
        <w:autoSpaceDN w:val="0"/>
        <w:adjustRightInd w:val="0"/>
        <w:rPr>
          <w:szCs w:val="24"/>
        </w:rPr>
      </w:pPr>
      <w:r w:rsidRPr="00785C54">
        <w:rPr>
          <w:szCs w:val="24"/>
        </w:rPr>
        <w:t xml:space="preserve">Sample, </w:t>
      </w:r>
      <w:proofErr w:type="spellStart"/>
      <w:r w:rsidRPr="00785C54">
        <w:rPr>
          <w:szCs w:val="24"/>
        </w:rPr>
        <w:t>SpatialSample</w:t>
      </w:r>
      <w:proofErr w:type="spellEnd"/>
      <w:r w:rsidRPr="00785C54">
        <w:rPr>
          <w:szCs w:val="24"/>
        </w:rPr>
        <w:t xml:space="preserve">, </w:t>
      </w:r>
      <w:proofErr w:type="spellStart"/>
      <w:r w:rsidRPr="00785C54">
        <w:rPr>
          <w:szCs w:val="24"/>
        </w:rPr>
        <w:t>MaterialSample</w:t>
      </w:r>
      <w:proofErr w:type="spellEnd"/>
      <w:r w:rsidRPr="00785C54">
        <w:rPr>
          <w:szCs w:val="24"/>
        </w:rPr>
        <w:t xml:space="preserve"> and </w:t>
      </w:r>
      <w:proofErr w:type="spellStart"/>
      <w:r w:rsidRPr="00785C54">
        <w:rPr>
          <w:szCs w:val="24"/>
        </w:rPr>
        <w:t>StatisticalSample</w:t>
      </w:r>
      <w:proofErr w:type="spellEnd"/>
      <w:r w:rsidRPr="00785C54">
        <w:rPr>
          <w:szCs w:val="24"/>
        </w:rPr>
        <w:t xml:space="preserve"> in </w:t>
      </w:r>
      <w:ins w:id="1862" w:author="Katharina Schleidt" w:date="2022-08-12T18:04: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863" w:author="Katharina Schleidt" w:date="2022-08-12T18:04:00Z">
        <w:r w:rsidRPr="00785C54" w:rsidDel="00E778A2">
          <w:rPr>
            <w:szCs w:val="24"/>
          </w:rPr>
          <w:delText>Edition 2</w:delText>
        </w:r>
      </w:del>
    </w:p>
    <w:p w14:paraId="5E24DDD7" w14:textId="51DD12E2" w:rsidR="005B5EAD" w:rsidRPr="00785C54" w:rsidRDefault="00E778A2" w:rsidP="00785C54">
      <w:pPr>
        <w:pStyle w:val="BodyText"/>
        <w:autoSpaceDE w:val="0"/>
        <w:autoSpaceDN w:val="0"/>
        <w:adjustRightInd w:val="0"/>
        <w:rPr>
          <w:szCs w:val="24"/>
        </w:rPr>
      </w:pPr>
      <w:ins w:id="1864" w:author="Katharina Schleidt" w:date="2022-08-12T18:05: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Pr>
            <w:rStyle w:val="stddocNumber"/>
            <w:szCs w:val="24"/>
            <w:shd w:val="clear" w:color="auto" w:fill="auto"/>
          </w:rPr>
          <w:t>:2022</w:t>
        </w:r>
      </w:ins>
      <w:del w:id="1865" w:author="Katharina Schleidt" w:date="2022-08-12T18:05:00Z">
        <w:r w:rsidR="005B5EAD" w:rsidRPr="00785C54" w:rsidDel="00E778A2">
          <w:rPr>
            <w:szCs w:val="24"/>
          </w:rPr>
          <w:delText>Edition 2</w:delText>
        </w:r>
      </w:del>
      <w:r w:rsidR="005B5EAD" w:rsidRPr="00785C54">
        <w:rPr>
          <w:szCs w:val="24"/>
        </w:rPr>
        <w:t xml:space="preserve">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t>Sample interface in the Conceptual Sample schema package;</w:t>
      </w:r>
    </w:p>
    <w:p w14:paraId="34AE93DB" w14:textId="4684A228"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AbstractSample</w:t>
      </w:r>
      <w:proofErr w:type="spellEnd"/>
      <w:r w:rsidRPr="00785C54">
        <w:rPr>
          <w:szCs w:val="24"/>
        </w:rPr>
        <w:t xml:space="preserve"> class in the Abstract Sample </w:t>
      </w:r>
      <w:del w:id="1866" w:author="Katharina Schleidt" w:date="2022-08-13T16:42:00Z">
        <w:r w:rsidRPr="00785C54" w:rsidDel="00022C0A">
          <w:rPr>
            <w:szCs w:val="24"/>
          </w:rPr>
          <w:delText xml:space="preserve">core </w:delText>
        </w:r>
      </w:del>
      <w:ins w:id="1867" w:author="Katharina Schleidt" w:date="2022-08-13T16:42:00Z">
        <w:r w:rsidR="00022C0A">
          <w:rPr>
            <w:szCs w:val="24"/>
          </w:rPr>
          <w:t>C</w:t>
        </w:r>
        <w:r w:rsidR="00022C0A" w:rsidRPr="00785C54">
          <w:rPr>
            <w:szCs w:val="24"/>
          </w:rPr>
          <w:t xml:space="preserve">ore </w:t>
        </w:r>
      </w:ins>
      <w:r w:rsidRPr="00785C54">
        <w:rPr>
          <w:szCs w:val="24"/>
        </w:rPr>
        <w:t>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Sample class and its specializations in the Basic Samples package:</w:t>
      </w:r>
    </w:p>
    <w:p w14:paraId="2ECA636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SpatialSample</w:t>
      </w:r>
      <w:proofErr w:type="spellEnd"/>
      <w:r w:rsidRPr="00785C54">
        <w:rPr>
          <w:szCs w:val="24"/>
        </w:rPr>
        <w:t xml:space="preserve"> class;</w:t>
      </w:r>
    </w:p>
    <w:p w14:paraId="25556FD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StatisticalSample</w:t>
      </w:r>
      <w:proofErr w:type="spellEnd"/>
      <w:r w:rsidRPr="00785C54">
        <w:rPr>
          <w:szCs w:val="24"/>
        </w:rPr>
        <w:t xml:space="preserve"> class, and;</w:t>
      </w:r>
    </w:p>
    <w:p w14:paraId="59B1699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MaterialSample</w:t>
      </w:r>
      <w:proofErr w:type="spellEnd"/>
      <w:r w:rsidRPr="00785C54">
        <w:rPr>
          <w:szCs w:val="24"/>
        </w:rPr>
        <w:t xml:space="preserve"> class.</w:t>
      </w:r>
    </w:p>
    <w:p w14:paraId="062DC7AA" w14:textId="77777777" w:rsidR="005B5EAD" w:rsidRPr="00785C54" w:rsidRDefault="005B5EAD" w:rsidP="00785C54">
      <w:pPr>
        <w:pStyle w:val="BodyText"/>
        <w:autoSpaceDE w:val="0"/>
        <w:autoSpaceDN w:val="0"/>
        <w:adjustRightInd w:val="0"/>
        <w:rPr>
          <w:szCs w:val="24"/>
        </w:rPr>
      </w:pPr>
      <w:r w:rsidRPr="00785C54">
        <w:rPr>
          <w:szCs w:val="24"/>
        </w:rPr>
        <w:t>The Sample interface is defined as follows:</w:t>
      </w:r>
    </w:p>
    <w:p w14:paraId="25518280" w14:textId="77777777" w:rsidR="005B5EAD" w:rsidRPr="00785C54" w:rsidRDefault="005B5EAD" w:rsidP="00785C54">
      <w:pPr>
        <w:pStyle w:val="BodyText"/>
        <w:autoSpaceDE w:val="0"/>
        <w:autoSpaceDN w:val="0"/>
        <w:adjustRightInd w:val="0"/>
        <w:rPr>
          <w:szCs w:val="24"/>
        </w:rPr>
      </w:pPr>
      <w:r w:rsidRPr="00785C54">
        <w:rPr>
          <w:szCs w:val="24"/>
        </w:rPr>
        <w:t>"</w:t>
      </w:r>
      <w:proofErr w:type="gramStart"/>
      <w:r w:rsidRPr="00785C54">
        <w:rPr>
          <w:szCs w:val="24"/>
        </w:rPr>
        <w:t>an</w:t>
      </w:r>
      <w:proofErr w:type="gramEnd"/>
      <w:r w:rsidRPr="00785C54">
        <w:rPr>
          <w:szCs w:val="24"/>
        </w:rPr>
        <w:t xml:space="preserve"> object that is representative of a concept, real-world object or phenomenon."</w:t>
      </w:r>
    </w:p>
    <w:p w14:paraId="430835C0"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sampledFeature</w:t>
      </w:r>
      <w:proofErr w:type="spellEnd"/>
      <w:r w:rsidRPr="00785C54">
        <w:rPr>
          <w:szCs w:val="24"/>
        </w:rPr>
        <w:t>: Any [</w:t>
      </w:r>
      <w:proofErr w:type="gramStart"/>
      <w:r w:rsidRPr="00785C54">
        <w:rPr>
          <w:szCs w:val="24"/>
        </w:rPr>
        <w:t>1..</w:t>
      </w:r>
      <w:proofErr w:type="gramEnd"/>
      <w:r w:rsidRPr="00785C54">
        <w:rPr>
          <w:szCs w:val="24"/>
        </w:rPr>
        <w:t>*];</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relatedObservation</w:t>
      </w:r>
      <w:proofErr w:type="spellEnd"/>
      <w:r w:rsidRPr="00785C54">
        <w:rPr>
          <w:szCs w:val="24"/>
        </w:rPr>
        <w:t>: Conceptual Observation schema: Observation [</w:t>
      </w:r>
      <w:proofErr w:type="gramStart"/>
      <w:r w:rsidRPr="00785C54">
        <w:rPr>
          <w:szCs w:val="24"/>
        </w:rPr>
        <w:t>0..</w:t>
      </w:r>
      <w:proofErr w:type="gramEnd"/>
      <w:r w:rsidRPr="00785C54">
        <w:rPr>
          <w:szCs w:val="24"/>
        </w:rPr>
        <w:t>*];</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preparationStep</w:t>
      </w:r>
      <w:proofErr w:type="spellEnd"/>
      <w:r w:rsidRPr="00785C54">
        <w:rPr>
          <w:szCs w:val="24"/>
        </w:rPr>
        <w:t xml:space="preserve">: </w:t>
      </w:r>
      <w:proofErr w:type="spellStart"/>
      <w:r w:rsidRPr="00785C54">
        <w:rPr>
          <w:szCs w:val="24"/>
        </w:rPr>
        <w:t>PreparationStep</w:t>
      </w:r>
      <w:proofErr w:type="spellEnd"/>
      <w:r w:rsidRPr="00785C54">
        <w:rPr>
          <w:szCs w:val="24"/>
        </w:rPr>
        <w:t xml:space="preserve"> [</w:t>
      </w:r>
      <w:proofErr w:type="gramStart"/>
      <w:r w:rsidRPr="00785C54">
        <w:rPr>
          <w:szCs w:val="24"/>
        </w:rPr>
        <w:t>0..</w:t>
      </w:r>
      <w:proofErr w:type="gramEnd"/>
      <w:r w:rsidRPr="00785C54">
        <w:rPr>
          <w:szCs w:val="24"/>
        </w:rPr>
        <w:t>*];</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w:t>
      </w:r>
      <w:proofErr w:type="gramStart"/>
      <w:r w:rsidRPr="00785C54">
        <w:rPr>
          <w:szCs w:val="24"/>
        </w:rPr>
        <w:t>0..</w:t>
      </w:r>
      <w:proofErr w:type="gramEnd"/>
      <w:r w:rsidRPr="00785C54">
        <w:rPr>
          <w:szCs w:val="24"/>
        </w:rPr>
        <w:t>*];</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relatedSample</w:t>
      </w:r>
      <w:proofErr w:type="spellEnd"/>
      <w:r w:rsidRPr="00785C54">
        <w:rPr>
          <w:szCs w:val="24"/>
        </w:rPr>
        <w:t>: Sample [</w:t>
      </w:r>
      <w:proofErr w:type="gramStart"/>
      <w:r w:rsidRPr="00785C54">
        <w:rPr>
          <w:szCs w:val="24"/>
        </w:rPr>
        <w:t>0..</w:t>
      </w:r>
      <w:proofErr w:type="gramEnd"/>
      <w:r w:rsidRPr="00785C54">
        <w:rPr>
          <w:szCs w:val="24"/>
        </w:rPr>
        <w:t>*].</w:t>
      </w:r>
    </w:p>
    <w:p w14:paraId="731D18F1"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AbstractSample</w:t>
      </w:r>
      <w:proofErr w:type="spellEnd"/>
      <w:r w:rsidRPr="00785C54">
        <w:rPr>
          <w:szCs w:val="24"/>
        </w:rPr>
        <w:t xml:space="preserve"> class realizes the Sample interface as a feature type. It has the following attributes, associations and cardinalities:</w:t>
      </w:r>
    </w:p>
    <w:p w14:paraId="3E52BC3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sampledFeature</w:t>
      </w:r>
      <w:proofErr w:type="spellEnd"/>
      <w:r w:rsidRPr="00785C54">
        <w:rPr>
          <w:szCs w:val="24"/>
        </w:rPr>
        <w:t>: Any [</w:t>
      </w:r>
      <w:proofErr w:type="gramStart"/>
      <w:r w:rsidRPr="00785C54">
        <w:rPr>
          <w:szCs w:val="24"/>
        </w:rPr>
        <w:t>1..</w:t>
      </w:r>
      <w:proofErr w:type="gramEnd"/>
      <w:r w:rsidRPr="00785C54">
        <w:rPr>
          <w:szCs w:val="24"/>
        </w:rPr>
        <w:t>*];</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relatedObservation</w:t>
      </w:r>
      <w:proofErr w:type="spellEnd"/>
      <w:r w:rsidRPr="00785C54">
        <w:rPr>
          <w:szCs w:val="24"/>
        </w:rPr>
        <w:t>: Conceptual Observation schema: Observation [</w:t>
      </w:r>
      <w:proofErr w:type="gramStart"/>
      <w:r w:rsidRPr="00785C54">
        <w:rPr>
          <w:szCs w:val="24"/>
        </w:rPr>
        <w:t>0..</w:t>
      </w:r>
      <w:proofErr w:type="gramEnd"/>
      <w:r w:rsidRPr="00785C54">
        <w:rPr>
          <w:szCs w:val="24"/>
        </w:rPr>
        <w:t>*];</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r>
      <w:proofErr w:type="spellStart"/>
      <w:r w:rsidRPr="00785C54">
        <w:rPr>
          <w:szCs w:val="24"/>
        </w:rPr>
        <w:t>preparationStep</w:t>
      </w:r>
      <w:proofErr w:type="spellEnd"/>
      <w:r w:rsidRPr="00785C54">
        <w:rPr>
          <w:szCs w:val="24"/>
        </w:rPr>
        <w:t xml:space="preserve">: Conceptual Sample schema: </w:t>
      </w:r>
      <w:proofErr w:type="spellStart"/>
      <w:r w:rsidRPr="00785C54">
        <w:rPr>
          <w:szCs w:val="24"/>
        </w:rPr>
        <w:t>PreparationStep</w:t>
      </w:r>
      <w:proofErr w:type="spellEnd"/>
      <w:r w:rsidRPr="00785C54">
        <w:rPr>
          <w:szCs w:val="24"/>
        </w:rPr>
        <w:t xml:space="preserve"> [</w:t>
      </w:r>
      <w:proofErr w:type="gramStart"/>
      <w:r w:rsidRPr="00785C54">
        <w:rPr>
          <w:szCs w:val="24"/>
        </w:rPr>
        <w:t>0..</w:t>
      </w:r>
      <w:proofErr w:type="gramEnd"/>
      <w:r w:rsidRPr="00785C54">
        <w:rPr>
          <w:szCs w:val="24"/>
        </w:rPr>
        <w:t>*];</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sampling: Conceptual Sample schema: Sampling [</w:t>
      </w:r>
      <w:proofErr w:type="gramStart"/>
      <w:r w:rsidRPr="00785C54">
        <w:rPr>
          <w:szCs w:val="24"/>
        </w:rPr>
        <w:t>0..</w:t>
      </w:r>
      <w:proofErr w:type="gramEnd"/>
      <w:r w:rsidRPr="00785C54">
        <w:rPr>
          <w:szCs w:val="24"/>
        </w:rPr>
        <w:t>*];</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r>
      <w:proofErr w:type="spellStart"/>
      <w:r w:rsidRPr="00785C54">
        <w:rPr>
          <w:szCs w:val="24"/>
        </w:rPr>
        <w:t>relatedSample</w:t>
      </w:r>
      <w:proofErr w:type="spellEnd"/>
      <w:r w:rsidRPr="00785C54">
        <w:rPr>
          <w:szCs w:val="24"/>
        </w:rPr>
        <w:t>: Conceptual Sample schema: Sample [</w:t>
      </w:r>
      <w:proofErr w:type="gramStart"/>
      <w:r w:rsidRPr="00785C54">
        <w:rPr>
          <w:szCs w:val="24"/>
        </w:rPr>
        <w:t>0..</w:t>
      </w:r>
      <w:proofErr w:type="gramEnd"/>
      <w:r w:rsidRPr="00785C54">
        <w:rPr>
          <w:szCs w:val="24"/>
        </w:rPr>
        <w:t>*];</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r>
      <w:proofErr w:type="spellStart"/>
      <w:r w:rsidRPr="00785C54">
        <w:rPr>
          <w:szCs w:val="24"/>
        </w:rPr>
        <w:t>sampleType</w:t>
      </w:r>
      <w:proofErr w:type="spellEnd"/>
      <w:r w:rsidRPr="00785C54">
        <w:rPr>
          <w:szCs w:val="24"/>
        </w:rPr>
        <w:t xml:space="preserve">: </w:t>
      </w:r>
      <w:proofErr w:type="spellStart"/>
      <w:r w:rsidRPr="00785C54">
        <w:rPr>
          <w:szCs w:val="24"/>
        </w:rPr>
        <w:t>AbstractSampleType</w:t>
      </w:r>
      <w:proofErr w:type="spellEnd"/>
      <w:r w:rsidRPr="00785C54">
        <w:rPr>
          <w:szCs w:val="24"/>
        </w:rPr>
        <w:t xml:space="preserve"> [</w:t>
      </w:r>
      <w:proofErr w:type="gramStart"/>
      <w:r w:rsidRPr="00785C54">
        <w:rPr>
          <w:szCs w:val="24"/>
        </w:rPr>
        <w:t>0..</w:t>
      </w:r>
      <w:proofErr w:type="gramEnd"/>
      <w:r w:rsidRPr="00785C54">
        <w:rPr>
          <w:szCs w:val="24"/>
        </w:rPr>
        <w:t>*];</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metadata: Any [</w:t>
      </w:r>
      <w:proofErr w:type="gramStart"/>
      <w:r w:rsidRPr="00785C54">
        <w:rPr>
          <w:szCs w:val="24"/>
        </w:rPr>
        <w:t>0..</w:t>
      </w:r>
      <w:proofErr w:type="gramEnd"/>
      <w:r w:rsidRPr="00785C54">
        <w:rPr>
          <w:szCs w:val="24"/>
        </w:rPr>
        <w:t>*];</w:t>
      </w:r>
    </w:p>
    <w:p w14:paraId="55F84B97" w14:textId="77777777" w:rsidR="005B5EAD" w:rsidRPr="00785C54" w:rsidRDefault="005B5EAD" w:rsidP="00785C54">
      <w:pPr>
        <w:pStyle w:val="BodyText"/>
        <w:autoSpaceDE w:val="0"/>
        <w:autoSpaceDN w:val="0"/>
        <w:adjustRightInd w:val="0"/>
        <w:rPr>
          <w:szCs w:val="24"/>
        </w:rPr>
      </w:pPr>
      <w:r w:rsidRPr="00785C54">
        <w:rPr>
          <w:szCs w:val="24"/>
        </w:rPr>
        <w:t xml:space="preserve">The Sample class in the Basic Samples package is a concrete class specializing the </w:t>
      </w:r>
      <w:proofErr w:type="spellStart"/>
      <w:r w:rsidRPr="00785C54">
        <w:rPr>
          <w:szCs w:val="24"/>
        </w:rPr>
        <w:t>AbstractSample</w:t>
      </w:r>
      <w:proofErr w:type="spellEnd"/>
      <w:r w:rsidRPr="00785C54">
        <w:rPr>
          <w:szCs w:val="24"/>
        </w:rPr>
        <w:t xml:space="preserv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68" w:author="REID-JAMOND Alison" w:date="2022-04-04T08:33:00Z">
        <w:r>
          <w:rPr>
            <w:szCs w:val="24"/>
          </w:rPr>
          <w:t>1)</w:t>
        </w:r>
      </w:ins>
      <w:del w:id="1869" w:author="REID-JAMOND Alison" w:date="2022-04-04T08:33:00Z">
        <w:r w:rsidR="005B5EAD" w:rsidRPr="00785C54" w:rsidDel="003E2160">
          <w:rPr>
            <w:szCs w:val="24"/>
          </w:rPr>
          <w:delText>•</w:delText>
        </w:r>
      </w:del>
      <w:r w:rsidR="005B5EAD" w:rsidRPr="00785C54">
        <w:rPr>
          <w:szCs w:val="24"/>
        </w:rPr>
        <w:tab/>
      </w:r>
      <w:proofErr w:type="spellStart"/>
      <w:r w:rsidR="005B5EAD" w:rsidRPr="00785C54">
        <w:rPr>
          <w:szCs w:val="24"/>
        </w:rPr>
        <w:t>SpatialSample</w:t>
      </w:r>
      <w:proofErr w:type="spellEnd"/>
      <w:r w:rsidR="005B5EAD" w:rsidRPr="00785C54">
        <w:rPr>
          <w:szCs w:val="24"/>
        </w:rPr>
        <w:t xml:space="preserve"> adds the following attributes:</w:t>
      </w:r>
    </w:p>
    <w:p w14:paraId="7F6D33DA" w14:textId="743340A6" w:rsidR="005B5EAD" w:rsidRPr="00785C54" w:rsidRDefault="005B5EAD"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70" w:author="REID-JAMOND Alison" w:date="2022-04-04T08:33:00Z">
        <w:r w:rsidRPr="00785C54" w:rsidDel="003E2160">
          <w:rPr>
            <w:szCs w:val="24"/>
          </w:rPr>
          <w:delText>o</w:delText>
        </w:r>
      </w:del>
      <w:ins w:id="1871" w:author="REID-JAMOND Alison" w:date="2022-04-04T08:33:00Z">
        <w:r w:rsidR="003E2160">
          <w:rPr>
            <w:szCs w:val="24"/>
          </w:rPr>
          <w:t>—</w:t>
        </w:r>
      </w:ins>
      <w:r w:rsidRPr="00785C54">
        <w:rPr>
          <w:szCs w:val="24"/>
        </w:rPr>
        <w:tab/>
        <w:t>shape: Geometry [</w:t>
      </w:r>
      <w:proofErr w:type="gramStart"/>
      <w:r w:rsidRPr="00785C54">
        <w:rPr>
          <w:szCs w:val="24"/>
        </w:rPr>
        <w:t>0..</w:t>
      </w:r>
      <w:proofErr w:type="gramEnd"/>
      <w:r w:rsidRPr="00785C54">
        <w:rPr>
          <w:szCs w:val="24"/>
        </w:rPr>
        <w:t>1];</w:t>
      </w:r>
    </w:p>
    <w:p w14:paraId="1B6B1C12" w14:textId="4AF646EF"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72" w:author="REID-JAMOND Alison" w:date="2022-04-04T08:33:00Z">
        <w:r>
          <w:rPr>
            <w:szCs w:val="24"/>
          </w:rPr>
          <w:t>—</w:t>
        </w:r>
      </w:ins>
      <w:del w:id="1873"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horizontalPositionalAccuracy</w:t>
      </w:r>
      <w:proofErr w:type="spellEnd"/>
      <w:r w:rsidR="005B5EAD" w:rsidRPr="00785C54">
        <w:rPr>
          <w:szCs w:val="24"/>
        </w:rPr>
        <w:t>: Any [</w:t>
      </w:r>
      <w:proofErr w:type="gramStart"/>
      <w:r w:rsidR="005B5EAD" w:rsidRPr="00785C54">
        <w:rPr>
          <w:szCs w:val="24"/>
        </w:rPr>
        <w:t>0..</w:t>
      </w:r>
      <w:proofErr w:type="gramEnd"/>
      <w:r w:rsidR="005B5EAD" w:rsidRPr="00785C54">
        <w:rPr>
          <w:szCs w:val="24"/>
        </w:rPr>
        <w:t>1];</w:t>
      </w:r>
    </w:p>
    <w:p w14:paraId="7720AB56" w14:textId="650C18E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74" w:author="REID-JAMOND Alison" w:date="2022-04-04T08:33:00Z">
        <w:r>
          <w:rPr>
            <w:szCs w:val="24"/>
          </w:rPr>
          <w:t>—</w:t>
        </w:r>
      </w:ins>
      <w:del w:id="1875"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verticalPositionalAccuracy</w:t>
      </w:r>
      <w:proofErr w:type="spellEnd"/>
      <w:r w:rsidR="005B5EAD" w:rsidRPr="00785C54">
        <w:rPr>
          <w:szCs w:val="24"/>
        </w:rPr>
        <w:t>: Any [</w:t>
      </w:r>
      <w:proofErr w:type="gramStart"/>
      <w:r w:rsidR="005B5EAD" w:rsidRPr="00785C54">
        <w:rPr>
          <w:szCs w:val="24"/>
        </w:rPr>
        <w:t>0..</w:t>
      </w:r>
      <w:proofErr w:type="gramEnd"/>
      <w:r w:rsidR="005B5EAD" w:rsidRPr="00785C54">
        <w:rPr>
          <w:szCs w:val="24"/>
        </w:rPr>
        <w:t>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76" w:author="REID-JAMOND Alison" w:date="2022-04-04T08:33:00Z">
        <w:r>
          <w:rPr>
            <w:szCs w:val="24"/>
          </w:rPr>
          <w:lastRenderedPageBreak/>
          <w:t>2)</w:t>
        </w:r>
      </w:ins>
      <w:del w:id="1877" w:author="REID-JAMOND Alison" w:date="2022-04-04T08:33:00Z">
        <w:r w:rsidR="005B5EAD" w:rsidRPr="00785C54" w:rsidDel="003E2160">
          <w:rPr>
            <w:szCs w:val="24"/>
          </w:rPr>
          <w:delText>•</w:delText>
        </w:r>
      </w:del>
      <w:r w:rsidR="005B5EAD" w:rsidRPr="00785C54">
        <w:rPr>
          <w:szCs w:val="24"/>
        </w:rPr>
        <w:tab/>
      </w:r>
      <w:proofErr w:type="spellStart"/>
      <w:r w:rsidR="005B5EAD" w:rsidRPr="00785C54">
        <w:rPr>
          <w:szCs w:val="24"/>
        </w:rPr>
        <w:t>StatisticalSample</w:t>
      </w:r>
      <w:proofErr w:type="spellEnd"/>
      <w:r w:rsidR="005B5EAD" w:rsidRPr="00785C54">
        <w:rPr>
          <w:szCs w:val="24"/>
        </w:rPr>
        <w:t xml:space="preserve"> adds the following attribute:</w:t>
      </w:r>
    </w:p>
    <w:p w14:paraId="0827F510" w14:textId="18B17788"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78" w:author="REID-JAMOND Alison" w:date="2022-04-04T08:33:00Z">
        <w:r>
          <w:rPr>
            <w:szCs w:val="24"/>
          </w:rPr>
          <w:t>—</w:t>
        </w:r>
      </w:ins>
      <w:del w:id="1879" w:author="REID-JAMOND Alison" w:date="2022-04-04T08:33:00Z">
        <w:r w:rsidR="005B5EAD" w:rsidRPr="00785C54" w:rsidDel="003E2160">
          <w:rPr>
            <w:szCs w:val="24"/>
          </w:rPr>
          <w:delText>o</w:delText>
        </w:r>
      </w:del>
      <w:r w:rsidR="005B5EAD" w:rsidRPr="00785C54">
        <w:rPr>
          <w:szCs w:val="24"/>
        </w:rPr>
        <w:tab/>
        <w:t xml:space="preserve">classification: </w:t>
      </w:r>
      <w:proofErr w:type="spellStart"/>
      <w:r w:rsidR="005B5EAD" w:rsidRPr="00785C54">
        <w:rPr>
          <w:szCs w:val="24"/>
        </w:rPr>
        <w:t>StatisticalClassification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80" w:author="REID-JAMOND Alison" w:date="2022-04-04T08:33:00Z">
        <w:r>
          <w:rPr>
            <w:szCs w:val="24"/>
          </w:rPr>
          <w:t>3)</w:t>
        </w:r>
      </w:ins>
      <w:r w:rsidR="005B5EAD" w:rsidRPr="00785C54">
        <w:rPr>
          <w:szCs w:val="24"/>
        </w:rPr>
        <w:t>•</w:t>
      </w:r>
      <w:r w:rsidR="005B5EAD" w:rsidRPr="00785C54">
        <w:rPr>
          <w:szCs w:val="24"/>
        </w:rPr>
        <w:tab/>
      </w:r>
      <w:proofErr w:type="spellStart"/>
      <w:r w:rsidR="005B5EAD" w:rsidRPr="00785C54">
        <w:rPr>
          <w:szCs w:val="24"/>
        </w:rPr>
        <w:t>MaterialSample</w:t>
      </w:r>
      <w:proofErr w:type="spellEnd"/>
      <w:r w:rsidR="005B5EAD" w:rsidRPr="00785C54">
        <w:rPr>
          <w:szCs w:val="24"/>
        </w:rPr>
        <w:t xml:space="preserve"> adds the following attributes:</w:t>
      </w:r>
    </w:p>
    <w:p w14:paraId="5F877AAF" w14:textId="4FBC8FFE"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81" w:author="REID-JAMOND Alison" w:date="2022-04-04T08:33:00Z">
        <w:r>
          <w:rPr>
            <w:szCs w:val="24"/>
          </w:rPr>
          <w:t>—</w:t>
        </w:r>
      </w:ins>
      <w:del w:id="1882" w:author="REID-JAMOND Alison" w:date="2022-04-04T08:33:00Z">
        <w:r w:rsidR="005B5EAD" w:rsidRPr="00785C54" w:rsidDel="003E2160">
          <w:rPr>
            <w:szCs w:val="24"/>
          </w:rPr>
          <w:delText>o</w:delText>
        </w:r>
      </w:del>
      <w:r w:rsidR="005B5EAD" w:rsidRPr="00785C54">
        <w:rPr>
          <w:szCs w:val="24"/>
        </w:rPr>
        <w:tab/>
        <w:t xml:space="preserve">size: </w:t>
      </w:r>
      <w:proofErr w:type="spellStart"/>
      <w:r w:rsidR="005B5EAD" w:rsidRPr="00785C54">
        <w:rPr>
          <w:szCs w:val="24"/>
        </w:rPr>
        <w:t>PhysicalDimension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6B7A6928" w14:textId="0FECD2A0"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83" w:author="REID-JAMOND Alison" w:date="2022-04-04T08:33:00Z">
        <w:r>
          <w:rPr>
            <w:szCs w:val="24"/>
          </w:rPr>
          <w:t>—</w:t>
        </w:r>
      </w:ins>
      <w:del w:id="1884"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sourceLocation</w:t>
      </w:r>
      <w:proofErr w:type="spellEnd"/>
      <w:r w:rsidR="005B5EAD" w:rsidRPr="00785C54">
        <w:rPr>
          <w:szCs w:val="24"/>
        </w:rPr>
        <w:t>: Geometry [</w:t>
      </w:r>
      <w:proofErr w:type="gramStart"/>
      <w:r w:rsidR="005B5EAD" w:rsidRPr="00785C54">
        <w:rPr>
          <w:szCs w:val="24"/>
        </w:rPr>
        <w:t>0..</w:t>
      </w:r>
      <w:proofErr w:type="gramEnd"/>
      <w:r w:rsidR="005B5EAD" w:rsidRPr="00785C54">
        <w:rPr>
          <w:szCs w:val="24"/>
        </w:rPr>
        <w:t>1];</w:t>
      </w:r>
    </w:p>
    <w:p w14:paraId="52211EB6" w14:textId="712DA8F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85" w:author="REID-JAMOND Alison" w:date="2022-04-04T08:33:00Z">
        <w:r>
          <w:rPr>
            <w:szCs w:val="24"/>
          </w:rPr>
          <w:t>—</w:t>
        </w:r>
      </w:ins>
      <w:del w:id="1886"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storageLocation</w:t>
      </w:r>
      <w:proofErr w:type="spellEnd"/>
      <w:r w:rsidR="005B5EAD" w:rsidRPr="00785C54">
        <w:rPr>
          <w:szCs w:val="24"/>
        </w:rPr>
        <w:t xml:space="preserve">: </w:t>
      </w:r>
      <w:proofErr w:type="spellStart"/>
      <w:r w:rsidR="005B5EAD" w:rsidRPr="00785C54">
        <w:rPr>
          <w:szCs w:val="24"/>
        </w:rPr>
        <w:t>NamedLocation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5F0F3D4F" w:rsidR="005B5EAD" w:rsidRPr="00785C54" w:rsidRDefault="005B5EAD" w:rsidP="00785C54">
      <w:pPr>
        <w:pStyle w:val="BodyText"/>
        <w:autoSpaceDE w:val="0"/>
        <w:autoSpaceDN w:val="0"/>
        <w:adjustRightInd w:val="0"/>
        <w:rPr>
          <w:szCs w:val="24"/>
        </w:rPr>
      </w:pPr>
      <w:r w:rsidRPr="00785C54">
        <w:rPr>
          <w:szCs w:val="24"/>
        </w:rPr>
        <w:t xml:space="preserve">Note that in </w:t>
      </w:r>
      <w:ins w:id="1887"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888" w:author="Katharina Schleidt" w:date="2022-08-12T18:05:00Z">
        <w:r w:rsidRPr="00785C54" w:rsidDel="00E778A2">
          <w:rPr>
            <w:szCs w:val="24"/>
          </w:rPr>
          <w:delText>Edition 1</w:delText>
        </w:r>
      </w:del>
      <w:r w:rsidRPr="00785C54">
        <w:rPr>
          <w:szCs w:val="24"/>
        </w:rPr>
        <w:t xml:space="preserve"> the </w:t>
      </w:r>
      <w:proofErr w:type="spellStart"/>
      <w:r w:rsidRPr="00785C54">
        <w:rPr>
          <w:szCs w:val="24"/>
        </w:rPr>
        <w:t>SF_Samp</w:t>
      </w:r>
      <w:ins w:id="1889" w:author="Katharina Schleidt" w:date="2022-08-10T19:11:00Z">
        <w:r w:rsidR="002F2035">
          <w:rPr>
            <w:szCs w:val="24"/>
          </w:rPr>
          <w:t>l</w:t>
        </w:r>
      </w:ins>
      <w:r w:rsidRPr="00785C54">
        <w:rPr>
          <w:szCs w:val="24"/>
        </w:rPr>
        <w:t>ingPoint</w:t>
      </w:r>
      <w:proofErr w:type="spellEnd"/>
      <w:r w:rsidRPr="00785C54">
        <w:rPr>
          <w:szCs w:val="24"/>
        </w:rPr>
        <w:t xml:space="preserve"> class is associated with the concept of an environmental monitoring facility by the use of term "station":</w:t>
      </w:r>
    </w:p>
    <w:p w14:paraId="3BB8D0B0" w14:textId="77777777" w:rsidR="005B5EAD" w:rsidRPr="00785C54" w:rsidRDefault="005B5EAD" w:rsidP="00785C54">
      <w:pPr>
        <w:pStyle w:val="BodyText"/>
        <w:autoSpaceDE w:val="0"/>
        <w:autoSpaceDN w:val="0"/>
        <w:adjustRightInd w:val="0"/>
        <w:rPr>
          <w:szCs w:val="24"/>
        </w:rPr>
      </w:pPr>
      <w:r w:rsidRPr="00785C54">
        <w:rPr>
          <w:szCs w:val="24"/>
        </w:rPr>
        <w:t>"A common mode of sampling is at a point. In environmental measurements and monitoring the term Station is often used."</w:t>
      </w:r>
    </w:p>
    <w:p w14:paraId="3C2AC176" w14:textId="77777777" w:rsidR="005B5EAD" w:rsidRPr="00785C54" w:rsidRDefault="005B5EAD" w:rsidP="00785C54">
      <w:pPr>
        <w:pStyle w:val="BodyText"/>
        <w:autoSpaceDE w:val="0"/>
        <w:autoSpaceDN w:val="0"/>
        <w:adjustRightInd w:val="0"/>
        <w:rPr>
          <w:szCs w:val="24"/>
        </w:rPr>
      </w:pPr>
      <w:r w:rsidRPr="00785C54">
        <w:rPr>
          <w:szCs w:val="24"/>
        </w:rPr>
        <w:t xml:space="preserve">A related note is provided for the </w:t>
      </w:r>
      <w:proofErr w:type="spellStart"/>
      <w:r w:rsidRPr="00785C54">
        <w:rPr>
          <w:szCs w:val="24"/>
        </w:rPr>
        <w:t>SF_SpatialSamplingFeature.hostedProcedure</w:t>
      </w:r>
      <w:proofErr w:type="spellEnd"/>
      <w:r w:rsidRPr="00785C54">
        <w:rPr>
          <w:szCs w:val="24"/>
        </w:rPr>
        <w:t>:</w:t>
      </w:r>
    </w:p>
    <w:p w14:paraId="4F4C9752" w14:textId="77777777" w:rsidR="005B5EAD" w:rsidRPr="00785C54" w:rsidRDefault="005B5EAD" w:rsidP="00785C54">
      <w:pPr>
        <w:pStyle w:val="BodyText"/>
        <w:autoSpaceDE w:val="0"/>
        <w:autoSpaceDN w:val="0"/>
        <w:adjustRightInd w:val="0"/>
        <w:rPr>
          <w:szCs w:val="24"/>
        </w:rPr>
      </w:pPr>
      <w:r w:rsidRPr="00785C54">
        <w:rPr>
          <w:szCs w:val="24"/>
        </w:rPr>
        <w:t xml:space="preserve">"A common role for a spatial sampling feature is to host instruments or procedures deployed repetitively or permanently. If present, the association Platform shall link the </w:t>
      </w:r>
      <w:proofErr w:type="spellStart"/>
      <w:r w:rsidRPr="00785C54">
        <w:rPr>
          <w:szCs w:val="24"/>
        </w:rPr>
        <w:t>SF_SpatialSamplingFeature</w:t>
      </w:r>
      <w:proofErr w:type="spellEnd"/>
      <w:r w:rsidRPr="00785C54">
        <w:rPr>
          <w:szCs w:val="24"/>
        </w:rPr>
        <w:t xml:space="preserve"> to an </w:t>
      </w:r>
      <w:proofErr w:type="spellStart"/>
      <w:r w:rsidRPr="00785C54">
        <w:rPr>
          <w:szCs w:val="24"/>
        </w:rPr>
        <w:t>OM_Process</w:t>
      </w:r>
      <w:proofErr w:type="spellEnd"/>
      <w:r w:rsidRPr="00785C54">
        <w:rPr>
          <w:szCs w:val="24"/>
        </w:rPr>
        <w:t xml:space="preserve"> deployed at it. The </w:t>
      </w:r>
      <w:proofErr w:type="spellStart"/>
      <w:r w:rsidRPr="00785C54">
        <w:rPr>
          <w:szCs w:val="24"/>
        </w:rPr>
        <w:t>OM_Process</w:t>
      </w:r>
      <w:proofErr w:type="spellEnd"/>
      <w:r w:rsidRPr="00785C54">
        <w:rPr>
          <w:szCs w:val="24"/>
        </w:rPr>
        <w:t xml:space="preserve"> has the role </w:t>
      </w:r>
      <w:proofErr w:type="spellStart"/>
      <w:r w:rsidRPr="00785C54">
        <w:rPr>
          <w:szCs w:val="24"/>
        </w:rPr>
        <w:t>hostedProcedure</w:t>
      </w:r>
      <w:proofErr w:type="spellEnd"/>
      <w:r w:rsidRPr="00785C54">
        <w:rPr>
          <w:szCs w:val="24"/>
        </w:rPr>
        <w:t xml:space="preserve"> with respect to the sampling feature."</w:t>
      </w:r>
    </w:p>
    <w:p w14:paraId="4855FB42" w14:textId="558E7ED2" w:rsidR="005B5EAD" w:rsidRPr="00785C54" w:rsidRDefault="005B5EAD" w:rsidP="00785C54">
      <w:pPr>
        <w:pStyle w:val="BodyText"/>
        <w:autoSpaceDE w:val="0"/>
        <w:autoSpaceDN w:val="0"/>
        <w:adjustRightInd w:val="0"/>
        <w:rPr>
          <w:szCs w:val="24"/>
        </w:rPr>
      </w:pPr>
      <w:r w:rsidRPr="00785C54">
        <w:rPr>
          <w:szCs w:val="24"/>
        </w:rPr>
        <w:t xml:space="preserve">The Sample (or </w:t>
      </w:r>
      <w:proofErr w:type="spellStart"/>
      <w:r w:rsidRPr="00785C54">
        <w:rPr>
          <w:szCs w:val="24"/>
        </w:rPr>
        <w:t>SpatialSample</w:t>
      </w:r>
      <w:proofErr w:type="spellEnd"/>
      <w:r w:rsidRPr="00785C54">
        <w:rPr>
          <w:szCs w:val="24"/>
        </w:rPr>
        <w:t xml:space="preserve">) concept of the </w:t>
      </w:r>
      <w:ins w:id="1890"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891" w:author="Katharina Schleidt" w:date="2022-08-12T18:05:00Z">
        <w:r w:rsidRPr="00785C54" w:rsidDel="00E778A2">
          <w:rPr>
            <w:szCs w:val="24"/>
          </w:rPr>
          <w:delText xml:space="preserve">Edition 2 </w:delText>
        </w:r>
      </w:del>
      <w:r w:rsidRPr="00785C54">
        <w:rPr>
          <w:szCs w:val="24"/>
        </w:rPr>
        <w:t xml:space="preserve">is not used for describing environmental monitoring stations and other entities generating Observations or hosting instruments. </w:t>
      </w:r>
      <w:proofErr w:type="gramStart"/>
      <w:r w:rsidRPr="00785C54">
        <w:rPr>
          <w:szCs w:val="24"/>
        </w:rPr>
        <w:t>Instead</w:t>
      </w:r>
      <w:proofErr w:type="gramEnd"/>
      <w:r w:rsidRPr="00785C54">
        <w:rPr>
          <w:szCs w:val="24"/>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sidRPr="00785C54">
        <w:rPr>
          <w:szCs w:val="24"/>
        </w:rPr>
        <w:t>hostings</w:t>
      </w:r>
      <w:proofErr w:type="spellEnd"/>
      <w:r w:rsidRPr="00785C54">
        <w:rPr>
          <w:szCs w:val="24"/>
        </w:rPr>
        <w:t xml:space="preserve"> or attachments of an Observer to its Hosts are described using the associated Deployment concept. The description of the observing procedures available for the specific Observer would be provided through the </w:t>
      </w:r>
      <w:proofErr w:type="spellStart"/>
      <w:r w:rsidRPr="00785C54">
        <w:rPr>
          <w:szCs w:val="24"/>
        </w:rPr>
        <w:t>Observer.observingProceducedure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SF_SamplingFeature</w:t>
      </w:r>
      <w:proofErr w:type="spellEnd"/>
      <w:r w:rsidRPr="00785C54">
        <w:rPr>
          <w:szCs w:val="24"/>
        </w:rPr>
        <w:t xml:space="preserve"> to Sample</w:t>
      </w:r>
    </w:p>
    <w:p w14:paraId="5B14B934" w14:textId="6C4EF26A"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SF_SamplingFeature</w:t>
      </w:r>
      <w:proofErr w:type="spellEnd"/>
      <w:r w:rsidRPr="00785C54">
        <w:rPr>
          <w:szCs w:val="24"/>
        </w:rPr>
        <w:t xml:space="preserve"> class of </w:t>
      </w:r>
      <w:ins w:id="1892"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893" w:author="Katharina Schleidt" w:date="2022-08-12T18:05:00Z">
        <w:r w:rsidRPr="00785C54" w:rsidDel="00E778A2">
          <w:rPr>
            <w:szCs w:val="24"/>
          </w:rPr>
          <w:delText>Edition 1</w:delText>
        </w:r>
      </w:del>
      <w:r w:rsidRPr="00785C54">
        <w:rPr>
          <w:szCs w:val="24"/>
        </w:rPr>
        <w:t xml:space="preserve">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SF_SamplingFeature.sampledFeature</w:t>
      </w:r>
      <w:proofErr w:type="spellEnd"/>
      <w:r w:rsidRPr="00785C54">
        <w:rPr>
          <w:szCs w:val="24"/>
        </w:rPr>
        <w:t xml:space="preserve">: </w:t>
      </w:r>
      <w:proofErr w:type="spellStart"/>
      <w:r w:rsidRPr="00785C54">
        <w:rPr>
          <w:szCs w:val="24"/>
        </w:rPr>
        <w:t>GFI_Feature</w:t>
      </w:r>
      <w:proofErr w:type="spellEnd"/>
      <w:r w:rsidRPr="00785C54">
        <w:rPr>
          <w:szCs w:val="24"/>
        </w:rPr>
        <w:t xml:space="preserve"> becomes </w:t>
      </w:r>
      <w:proofErr w:type="spellStart"/>
      <w:r w:rsidRPr="00785C54">
        <w:rPr>
          <w:szCs w:val="24"/>
        </w:rPr>
        <w:t>Sample.sampledFeature</w:t>
      </w:r>
      <w:proofErr w:type="spellEnd"/>
      <w:r w:rsidRPr="00785C54">
        <w:rPr>
          <w:szCs w:val="24"/>
        </w:rPr>
        <w:t>: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SF_SamplingFeature.relatedSamplingFeature</w:t>
      </w:r>
      <w:proofErr w:type="spellEnd"/>
      <w:r w:rsidRPr="00785C54">
        <w:rPr>
          <w:szCs w:val="24"/>
        </w:rPr>
        <w:t xml:space="preserve">: </w:t>
      </w:r>
      <w:proofErr w:type="spellStart"/>
      <w:r w:rsidRPr="00785C54">
        <w:rPr>
          <w:szCs w:val="24"/>
        </w:rPr>
        <w:t>SF_SamplingFeature</w:t>
      </w:r>
      <w:proofErr w:type="spellEnd"/>
      <w:r w:rsidRPr="00785C54">
        <w:rPr>
          <w:szCs w:val="24"/>
        </w:rPr>
        <w:t xml:space="preserve"> becomes </w:t>
      </w:r>
      <w:proofErr w:type="spellStart"/>
      <w:r w:rsidRPr="00785C54">
        <w:rPr>
          <w:szCs w:val="24"/>
        </w:rPr>
        <w:t>Sample.relatedSample</w:t>
      </w:r>
      <w:proofErr w:type="spellEnd"/>
      <w:r w:rsidRPr="00785C54">
        <w:rPr>
          <w:szCs w:val="24"/>
        </w:rPr>
        <w:t xml:space="preserve">: Conceptual Sample schema: Sample; the value </w:t>
      </w:r>
      <w:proofErr w:type="spellStart"/>
      <w:proofErr w:type="gramStart"/>
      <w:r w:rsidRPr="00785C54">
        <w:rPr>
          <w:szCs w:val="24"/>
        </w:rPr>
        <w:t>role:GenericName</w:t>
      </w:r>
      <w:proofErr w:type="spellEnd"/>
      <w:proofErr w:type="gramEnd"/>
      <w:r w:rsidRPr="00785C54">
        <w:rPr>
          <w:szCs w:val="24"/>
        </w:rPr>
        <w:t xml:space="preserve"> attribute of association class </w:t>
      </w:r>
      <w:proofErr w:type="spellStart"/>
      <w:r w:rsidRPr="00785C54">
        <w:rPr>
          <w:szCs w:val="24"/>
        </w:rPr>
        <w:t>SamplingFeatureComples</w:t>
      </w:r>
      <w:proofErr w:type="spellEnd"/>
      <w:r w:rsidRPr="00785C54">
        <w:rPr>
          <w:szCs w:val="24"/>
        </w:rPr>
        <w:t xml:space="preserve"> becomes the value of the </w:t>
      </w:r>
      <w:proofErr w:type="spellStart"/>
      <w:r w:rsidRPr="00785C54">
        <w:rPr>
          <w:szCs w:val="24"/>
        </w:rPr>
        <w:t>context:GenericName</w:t>
      </w:r>
      <w:proofErr w:type="spellEnd"/>
      <w:r w:rsidRPr="00785C54">
        <w:rPr>
          <w:szCs w:val="24"/>
        </w:rPr>
        <w:t xml:space="preserve"> qualifier of the </w:t>
      </w:r>
      <w:proofErr w:type="spellStart"/>
      <w:r w:rsidRPr="00785C54">
        <w:rPr>
          <w:szCs w:val="24"/>
        </w:rPr>
        <w:t>relatedSample</w:t>
      </w:r>
      <w:proofErr w:type="spellEnd"/>
      <w:r w:rsidRPr="00785C54">
        <w:rPr>
          <w:szCs w:val="24"/>
        </w:rPr>
        <w:t xml:space="preserv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SF_SamplingFeature.relatedObservation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becomes </w:t>
      </w:r>
      <w:proofErr w:type="spellStart"/>
      <w:r w:rsidRPr="00785C54">
        <w:rPr>
          <w:szCs w:val="24"/>
        </w:rPr>
        <w:t>Sample.relatedObservation</w:t>
      </w:r>
      <w:proofErr w:type="spellEnd"/>
      <w:r w:rsidRPr="00785C54">
        <w:rPr>
          <w:szCs w:val="24"/>
        </w:rPr>
        <w:t>: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SF_SamplingFeature.lineage</w:t>
      </w:r>
      <w:proofErr w:type="spellEnd"/>
      <w:r w:rsidRPr="00785C54">
        <w:rPr>
          <w:szCs w:val="24"/>
        </w:rPr>
        <w:t xml:space="preserve">: </w:t>
      </w:r>
      <w:proofErr w:type="spellStart"/>
      <w:r w:rsidRPr="00785C54">
        <w:rPr>
          <w:szCs w:val="24"/>
        </w:rPr>
        <w:t>LI_Lineage</w:t>
      </w:r>
      <w:proofErr w:type="spellEnd"/>
      <w:r w:rsidRPr="00785C54">
        <w:rPr>
          <w:szCs w:val="24"/>
        </w:rPr>
        <w:t xml:space="preserve"> is expressed with </w:t>
      </w:r>
      <w:proofErr w:type="spellStart"/>
      <w:r w:rsidRPr="00785C54">
        <w:rPr>
          <w:szCs w:val="24"/>
        </w:rPr>
        <w:t>Sample.metadata</w:t>
      </w:r>
      <w:proofErr w:type="spellEnd"/>
      <w:r w:rsidRPr="00785C54">
        <w:rPr>
          <w:szCs w:val="24"/>
        </w:rPr>
        <w:t>: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SF_SamplingFeature.parameter</w:t>
      </w:r>
      <w:proofErr w:type="spellEnd"/>
      <w:r w:rsidRPr="00785C54">
        <w:rPr>
          <w:szCs w:val="24"/>
        </w:rPr>
        <w:t xml:space="preserve">: </w:t>
      </w:r>
      <w:proofErr w:type="spellStart"/>
      <w:r w:rsidRPr="00785C54">
        <w:rPr>
          <w:szCs w:val="24"/>
        </w:rPr>
        <w:t>NamedValue</w:t>
      </w:r>
      <w:proofErr w:type="spellEnd"/>
      <w:r w:rsidRPr="00785C54">
        <w:rPr>
          <w:szCs w:val="24"/>
        </w:rPr>
        <w:t xml:space="preserve"> becomes </w:t>
      </w:r>
      <w:proofErr w:type="spellStart"/>
      <w:r w:rsidRPr="00785C54">
        <w:rPr>
          <w:szCs w:val="24"/>
        </w:rPr>
        <w:t>Sample.parameter</w:t>
      </w:r>
      <w:proofErr w:type="spellEnd"/>
      <w:r w:rsidRPr="00785C54">
        <w:rPr>
          <w:szCs w:val="24"/>
        </w:rPr>
        <w:t xml:space="preserve">: </w:t>
      </w:r>
      <w:proofErr w:type="spellStart"/>
      <w:r w:rsidRPr="00785C54">
        <w:rPr>
          <w:szCs w:val="24"/>
        </w:rPr>
        <w:t>NamedValue</w:t>
      </w:r>
      <w:proofErr w:type="spellEnd"/>
      <w:r w:rsidRPr="00785C54">
        <w:rPr>
          <w:szCs w:val="24"/>
        </w:rPr>
        <w:t>.</w:t>
      </w:r>
    </w:p>
    <w:p w14:paraId="379C5AC7" w14:textId="2BE97B6E" w:rsidR="005B5EAD" w:rsidRPr="00785C54" w:rsidRDefault="005B5EAD" w:rsidP="00785C54">
      <w:pPr>
        <w:pStyle w:val="BodyText"/>
        <w:autoSpaceDE w:val="0"/>
        <w:autoSpaceDN w:val="0"/>
        <w:adjustRightInd w:val="0"/>
        <w:rPr>
          <w:szCs w:val="24"/>
        </w:rPr>
      </w:pPr>
      <w:r w:rsidRPr="00785C54">
        <w:rPr>
          <w:szCs w:val="24"/>
        </w:rPr>
        <w:lastRenderedPageBreak/>
        <w:t xml:space="preserve">The </w:t>
      </w:r>
      <w:r w:rsidRPr="00785C54">
        <w:rPr>
          <w:rStyle w:val="citetbl"/>
          <w:szCs w:val="24"/>
          <w:shd w:val="clear" w:color="auto" w:fill="auto"/>
        </w:rPr>
        <w:t>Table C.2</w:t>
      </w:r>
      <w:r w:rsidRPr="00785C54">
        <w:rPr>
          <w:szCs w:val="24"/>
        </w:rPr>
        <w:t xml:space="preserve"> summarizes the Sample mappings from the </w:t>
      </w:r>
      <w:ins w:id="1894"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895" w:author="Katharina Schleidt" w:date="2022-08-12T18:05:00Z">
        <w:r w:rsidRPr="00785C54" w:rsidDel="00E778A2">
          <w:rPr>
            <w:szCs w:val="24"/>
          </w:rPr>
          <w:delText>edition 2</w:delText>
        </w:r>
      </w:del>
      <w:r w:rsidRPr="00785C54">
        <w:rPr>
          <w:szCs w:val="24"/>
        </w:rPr>
        <w:t xml:space="preserve"> Basic Samples package to </w:t>
      </w:r>
      <w:ins w:id="1896"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897" w:author="Katharina Schleidt" w:date="2022-08-12T18:05:00Z">
        <w:r w:rsidRPr="00785C54" w:rsidDel="00E778A2">
          <w:rPr>
            <w:szCs w:val="24"/>
          </w:rPr>
          <w:delText>edition 1</w:delText>
        </w:r>
      </w:del>
      <w:r w:rsidRPr="00785C54">
        <w:rPr>
          <w:szCs w:val="24"/>
        </w:rPr>
        <w:t>.</w:t>
      </w:r>
    </w:p>
    <w:p w14:paraId="04534FE6" w14:textId="43849AB0"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ins w:id="1898"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899" w:author="Katharina Schleidt" w:date="2022-08-12T18:05:00Z">
        <w:r w:rsidRPr="00E778A2" w:rsidDel="00E778A2">
          <w:rPr>
            <w:rStyle w:val="stdpublisher"/>
            <w:szCs w:val="24"/>
            <w:shd w:val="clear" w:color="auto" w:fill="auto"/>
          </w:rPr>
          <w:delText>ISO</w:delText>
        </w:r>
        <w:r w:rsidRPr="00E778A2" w:rsidDel="00E778A2">
          <w:rPr>
            <w:szCs w:val="24"/>
          </w:rPr>
          <w:delText> </w:delText>
        </w:r>
        <w:r w:rsidRPr="00E778A2" w:rsidDel="00E778A2">
          <w:rPr>
            <w:rStyle w:val="stddocNumber"/>
            <w:szCs w:val="24"/>
            <w:shd w:val="clear" w:color="auto" w:fill="auto"/>
          </w:rPr>
          <w:delText>19156</w:delText>
        </w:r>
        <w:r w:rsidRPr="00E778A2" w:rsidDel="00E778A2">
          <w:rPr>
            <w:szCs w:val="24"/>
          </w:rPr>
          <w:delText xml:space="preserve"> edition 2</w:delText>
        </w:r>
      </w:del>
      <w:r w:rsidRPr="00785C54">
        <w:rPr>
          <w:szCs w:val="24"/>
        </w:rPr>
        <w:t xml:space="preserve"> to </w:t>
      </w:r>
      <w:ins w:id="1900"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01" w:author="Katharina Schleidt" w:date="2022-08-12T18:06: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0D7FF7A" w:rsidR="005B5EAD" w:rsidRPr="00785C54" w:rsidRDefault="00E778A2" w:rsidP="00785C54">
            <w:pPr>
              <w:pStyle w:val="Tableheader"/>
              <w:autoSpaceDE w:val="0"/>
              <w:autoSpaceDN w:val="0"/>
              <w:adjustRightInd w:val="0"/>
              <w:jc w:val="center"/>
              <w:rPr>
                <w:b/>
                <w:bCs/>
                <w:szCs w:val="20"/>
              </w:rPr>
            </w:pPr>
            <w:ins w:id="1902" w:author="Katharina Schleidt" w:date="2022-08-12T18:06:00Z">
              <w:r w:rsidRPr="00E778A2">
                <w:rPr>
                  <w:rStyle w:val="stdpublisher"/>
                  <w:b/>
                  <w:bCs/>
                  <w:szCs w:val="24"/>
                  <w:shd w:val="clear" w:color="auto" w:fill="auto"/>
                  <w:rPrChange w:id="1903" w:author="Katharina Schleidt" w:date="2022-08-12T18:06:00Z">
                    <w:rPr>
                      <w:rStyle w:val="stdpublisher"/>
                      <w:szCs w:val="24"/>
                      <w:shd w:val="clear" w:color="auto" w:fill="auto"/>
                    </w:rPr>
                  </w:rPrChange>
                </w:rPr>
                <w:t>ISO</w:t>
              </w:r>
              <w:r w:rsidRPr="00E778A2">
                <w:rPr>
                  <w:b/>
                  <w:bCs/>
                  <w:szCs w:val="24"/>
                  <w:rPrChange w:id="1904" w:author="Katharina Schleidt" w:date="2022-08-12T18:06:00Z">
                    <w:rPr>
                      <w:szCs w:val="24"/>
                    </w:rPr>
                  </w:rPrChange>
                </w:rPr>
                <w:t> </w:t>
              </w:r>
              <w:r w:rsidRPr="00E778A2">
                <w:rPr>
                  <w:rStyle w:val="stddocNumber"/>
                  <w:b/>
                  <w:bCs/>
                  <w:szCs w:val="24"/>
                  <w:shd w:val="clear" w:color="auto" w:fill="auto"/>
                  <w:rPrChange w:id="1905" w:author="Katharina Schleidt" w:date="2022-08-12T18:06:00Z">
                    <w:rPr>
                      <w:rStyle w:val="stddocNumber"/>
                      <w:szCs w:val="24"/>
                      <w:shd w:val="clear" w:color="auto" w:fill="auto"/>
                    </w:rPr>
                  </w:rPrChange>
                </w:rPr>
                <w:t>19156:20</w:t>
              </w:r>
              <w:r>
                <w:rPr>
                  <w:rStyle w:val="stddocNumber"/>
                  <w:b/>
                  <w:bCs/>
                  <w:szCs w:val="24"/>
                  <w:shd w:val="clear" w:color="auto" w:fill="auto"/>
                </w:rPr>
                <w:t>22</w:t>
              </w:r>
            </w:ins>
            <w:del w:id="1906" w:author="Katharina Schleidt" w:date="2022-08-12T18:06: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02815EEA" w:rsidR="005B5EAD" w:rsidRPr="00785C54" w:rsidRDefault="00E778A2" w:rsidP="00785C54">
            <w:pPr>
              <w:pStyle w:val="Tableheader"/>
              <w:autoSpaceDE w:val="0"/>
              <w:autoSpaceDN w:val="0"/>
              <w:adjustRightInd w:val="0"/>
              <w:jc w:val="center"/>
              <w:rPr>
                <w:b/>
                <w:bCs/>
                <w:szCs w:val="20"/>
              </w:rPr>
            </w:pPr>
            <w:ins w:id="1907" w:author="Katharina Schleidt" w:date="2022-08-12T18:06:00Z">
              <w:r w:rsidRPr="00E778A2">
                <w:rPr>
                  <w:rStyle w:val="stdpublisher"/>
                  <w:b/>
                  <w:bCs/>
                  <w:szCs w:val="24"/>
                  <w:shd w:val="clear" w:color="auto" w:fill="auto"/>
                  <w:rPrChange w:id="1908" w:author="Katharina Schleidt" w:date="2022-08-12T18:06:00Z">
                    <w:rPr>
                      <w:rStyle w:val="stdpublisher"/>
                      <w:szCs w:val="24"/>
                      <w:shd w:val="clear" w:color="auto" w:fill="auto"/>
                    </w:rPr>
                  </w:rPrChange>
                </w:rPr>
                <w:t>ISO</w:t>
              </w:r>
              <w:r w:rsidRPr="00E778A2">
                <w:rPr>
                  <w:b/>
                  <w:bCs/>
                  <w:szCs w:val="24"/>
                  <w:rPrChange w:id="1909" w:author="Katharina Schleidt" w:date="2022-08-12T18:06:00Z">
                    <w:rPr>
                      <w:szCs w:val="24"/>
                    </w:rPr>
                  </w:rPrChange>
                </w:rPr>
                <w:t> </w:t>
              </w:r>
              <w:r w:rsidRPr="00E778A2">
                <w:rPr>
                  <w:rStyle w:val="stddocNumber"/>
                  <w:b/>
                  <w:bCs/>
                  <w:szCs w:val="24"/>
                  <w:shd w:val="clear" w:color="auto" w:fill="auto"/>
                  <w:rPrChange w:id="1910" w:author="Katharina Schleidt" w:date="2022-08-12T18:06:00Z">
                    <w:rPr>
                      <w:rStyle w:val="stddocNumber"/>
                      <w:szCs w:val="24"/>
                      <w:shd w:val="clear" w:color="auto" w:fill="auto"/>
                    </w:rPr>
                  </w:rPrChange>
                </w:rPr>
                <w:t>19156:2011</w:t>
              </w:r>
            </w:ins>
            <w:del w:id="1911" w:author="Katharina Schleidt" w:date="2022-08-12T18:06:00Z">
              <w:r w:rsidR="005B5EAD" w:rsidRPr="00785C54" w:rsidDel="00E778A2">
                <w:rPr>
                  <w:b/>
                  <w:szCs w:val="24"/>
                </w:rPr>
                <w:delText>Edition 1</w:delText>
              </w:r>
            </w:del>
            <w:r w:rsidR="005B5EAD" w:rsidRPr="00785C54">
              <w:rPr>
                <w:b/>
                <w:szCs w:val="24"/>
              </w:rPr>
              <w:t xml:space="preserve">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proofErr w:type="spellStart"/>
            <w:r w:rsidRPr="00785C54">
              <w:rPr>
                <w:szCs w:val="24"/>
              </w:rPr>
              <w:t>SF_SamplingFeature</w:t>
            </w:r>
            <w:proofErr w:type="spellEnd"/>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proofErr w:type="spellStart"/>
            <w:r w:rsidRPr="00785C54">
              <w:rPr>
                <w:szCs w:val="24"/>
              </w:rPr>
              <w:t>Sample.sampledFeature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proofErr w:type="spellStart"/>
            <w:r w:rsidRPr="00785C54">
              <w:rPr>
                <w:szCs w:val="24"/>
              </w:rPr>
              <w:t>SF_SamplingFeature.sampledFeature</w:t>
            </w:r>
            <w:proofErr w:type="spellEnd"/>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proofErr w:type="spellStart"/>
            <w:r w:rsidRPr="00785C54">
              <w:rPr>
                <w:szCs w:val="24"/>
              </w:rPr>
              <w:t>Sample.relatedObservation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proofErr w:type="spellStart"/>
            <w:r w:rsidRPr="00785C54">
              <w:rPr>
                <w:szCs w:val="24"/>
              </w:rPr>
              <w:t>SF_SamplingFeature.relatedObservation</w:t>
            </w:r>
            <w:proofErr w:type="spellEnd"/>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proofErr w:type="spellStart"/>
            <w:r w:rsidRPr="00785C54">
              <w:rPr>
                <w:szCs w:val="24"/>
              </w:rPr>
              <w:t>Sample.relatedSample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proofErr w:type="spellStart"/>
            <w:r w:rsidRPr="00785C54">
              <w:rPr>
                <w:szCs w:val="24"/>
              </w:rPr>
              <w:t>SF_SamplingFeature.relatedSamplingFeature</w:t>
            </w:r>
            <w:proofErr w:type="spellEnd"/>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proofErr w:type="spellStart"/>
            <w:r w:rsidRPr="00785C54">
              <w:rPr>
                <w:szCs w:val="24"/>
              </w:rPr>
              <w:t>Sample.metadata</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proofErr w:type="spellStart"/>
            <w:r w:rsidRPr="00785C54">
              <w:rPr>
                <w:szCs w:val="24"/>
              </w:rPr>
              <w:t>SF_SamplingFeature.lineage</w:t>
            </w:r>
            <w:proofErr w:type="spellEnd"/>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proofErr w:type="spellStart"/>
            <w:r w:rsidRPr="00785C54">
              <w:rPr>
                <w:szCs w:val="24"/>
              </w:rPr>
              <w:t>Sample.parameter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proofErr w:type="spellStart"/>
            <w:r w:rsidRPr="00785C54">
              <w:rPr>
                <w:szCs w:val="24"/>
              </w:rPr>
              <w:t>SF_SamplingFeature.parameter</w:t>
            </w:r>
            <w:proofErr w:type="spellEnd"/>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proofErr w:type="spellStart"/>
            <w:r w:rsidRPr="00785C54">
              <w:rPr>
                <w:szCs w:val="24"/>
              </w:rPr>
              <w:t>Sample.sampling</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proofErr w:type="spellStart"/>
            <w:r w:rsidRPr="00785C54">
              <w:rPr>
                <w:szCs w:val="24"/>
              </w:rPr>
              <w:t>Sample.preparationStep</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proofErr w:type="spellStart"/>
            <w:r w:rsidRPr="00785C54">
              <w:rPr>
                <w:szCs w:val="24"/>
              </w:rPr>
              <w:t>SamplingProcedure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proofErr w:type="spellStart"/>
            <w:r w:rsidRPr="00785C54">
              <w:rPr>
                <w:szCs w:val="24"/>
              </w:rPr>
              <w:t>SF_Process</w:t>
            </w:r>
            <w:proofErr w:type="spellEnd"/>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proofErr w:type="spellStart"/>
            <w:r w:rsidRPr="00785C54">
              <w:rPr>
                <w:szCs w:val="24"/>
              </w:rPr>
              <w:t>PreparationProcedure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proofErr w:type="spellStart"/>
            <w:r w:rsidRPr="00785C54">
              <w:rPr>
                <w:szCs w:val="24"/>
              </w:rPr>
              <w:t>SF_Process</w:t>
            </w:r>
            <w:proofErr w:type="spellEnd"/>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SF_SpatialSamplingFeature</w:t>
      </w:r>
      <w:proofErr w:type="spellEnd"/>
      <w:r w:rsidRPr="00785C54">
        <w:rPr>
          <w:szCs w:val="24"/>
        </w:rPr>
        <w:t xml:space="preserve"> to </w:t>
      </w:r>
      <w:proofErr w:type="spellStart"/>
      <w:r w:rsidRPr="00785C54">
        <w:rPr>
          <w:szCs w:val="24"/>
        </w:rPr>
        <w:t>SpatialSample</w:t>
      </w:r>
      <w:proofErr w:type="spellEnd"/>
    </w:p>
    <w:p w14:paraId="61BCB6E2" w14:textId="6871DD10"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SF_SpatialSamplingFeature</w:t>
      </w:r>
      <w:proofErr w:type="spellEnd"/>
      <w:r w:rsidRPr="00785C54">
        <w:rPr>
          <w:szCs w:val="24"/>
        </w:rPr>
        <w:t xml:space="preserve"> class of </w:t>
      </w:r>
      <w:ins w:id="1912"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13" w:author="Katharina Schleidt" w:date="2022-08-12T18:06:00Z">
        <w:r w:rsidRPr="00785C54" w:rsidDel="00E778A2">
          <w:rPr>
            <w:szCs w:val="24"/>
          </w:rPr>
          <w:delText>Edition 1</w:delText>
        </w:r>
      </w:del>
      <w:r w:rsidRPr="00785C54">
        <w:rPr>
          <w:szCs w:val="24"/>
        </w:rPr>
        <w:t xml:space="preserve"> can be expressed as an instance of the </w:t>
      </w:r>
      <w:proofErr w:type="spellStart"/>
      <w:r w:rsidRPr="00785C54">
        <w:rPr>
          <w:szCs w:val="24"/>
        </w:rPr>
        <w:t>SpatialSample</w:t>
      </w:r>
      <w:proofErr w:type="spellEnd"/>
      <w:r w:rsidRPr="00785C54">
        <w:rPr>
          <w:szCs w:val="24"/>
        </w:rPr>
        <w:t xml:space="preserve"> class of the Basic Samples package as follows (inherited properties of the </w:t>
      </w:r>
      <w:proofErr w:type="spellStart"/>
      <w:r w:rsidRPr="00785C54">
        <w:rPr>
          <w:szCs w:val="24"/>
        </w:rPr>
        <w:t>SF_SamplingFeature</w:t>
      </w:r>
      <w:proofErr w:type="spellEnd"/>
      <w:r w:rsidRPr="00785C54">
        <w:rPr>
          <w:szCs w:val="24"/>
        </w:rPr>
        <w:t xml:space="preserv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SF_SpatialSamplingFeature.hostedProcedure</w:t>
      </w:r>
      <w:proofErr w:type="spellEnd"/>
      <w:r w:rsidRPr="00785C54">
        <w:rPr>
          <w:szCs w:val="24"/>
        </w:rPr>
        <w:t xml:space="preserve">: </w:t>
      </w:r>
      <w:proofErr w:type="spellStart"/>
      <w:r w:rsidRPr="00785C54">
        <w:rPr>
          <w:szCs w:val="24"/>
        </w:rPr>
        <w:t>OM_Process</w:t>
      </w:r>
      <w:proofErr w:type="spellEnd"/>
      <w:r w:rsidRPr="00785C54">
        <w:rPr>
          <w:szCs w:val="24"/>
        </w:rPr>
        <w:t xml:space="preserve"> becomes the </w:t>
      </w:r>
      <w:proofErr w:type="spellStart"/>
      <w:r w:rsidRPr="00785C54">
        <w:rPr>
          <w:szCs w:val="24"/>
        </w:rPr>
        <w:t>Observer.observingProcedure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SF_SpatialSamplingFeature.positionalAccuracy</w:t>
      </w:r>
      <w:proofErr w:type="spellEnd"/>
      <w:r w:rsidRPr="00785C54">
        <w:rPr>
          <w:szCs w:val="24"/>
        </w:rPr>
        <w:t xml:space="preserve">: </w:t>
      </w:r>
      <w:proofErr w:type="spellStart"/>
      <w:r w:rsidRPr="00785C54">
        <w:rPr>
          <w:szCs w:val="24"/>
        </w:rPr>
        <w:t>DQ_PositionalAccuracy</w:t>
      </w:r>
      <w:proofErr w:type="spellEnd"/>
      <w:r w:rsidRPr="00785C54">
        <w:rPr>
          <w:szCs w:val="24"/>
        </w:rPr>
        <w:t xml:space="preserve"> becomes a combination of </w:t>
      </w:r>
      <w:proofErr w:type="spellStart"/>
      <w:r w:rsidRPr="00785C54">
        <w:rPr>
          <w:szCs w:val="24"/>
        </w:rPr>
        <w:t>SpatialSample.horizontalPositionalAccuracy</w:t>
      </w:r>
      <w:proofErr w:type="spellEnd"/>
      <w:r w:rsidRPr="00785C54">
        <w:rPr>
          <w:szCs w:val="24"/>
        </w:rPr>
        <w:t xml:space="preserve">: Any and </w:t>
      </w:r>
      <w:proofErr w:type="spellStart"/>
      <w:r w:rsidRPr="00785C54">
        <w:rPr>
          <w:szCs w:val="24"/>
        </w:rPr>
        <w:t>SpatialSample.verticalPositionalAccuracy</w:t>
      </w:r>
      <w:proofErr w:type="spellEnd"/>
      <w:r w:rsidRPr="00785C54">
        <w:rPr>
          <w:szCs w:val="24"/>
        </w:rPr>
        <w:t>: Any.</w:t>
      </w:r>
    </w:p>
    <w:p w14:paraId="18B6F1AD" w14:textId="1D24E101" w:rsidR="005B5EAD" w:rsidRPr="00785C54" w:rsidRDefault="005B5EAD" w:rsidP="00785C54">
      <w:pPr>
        <w:pStyle w:val="BodyText"/>
        <w:autoSpaceDE w:val="0"/>
        <w:autoSpaceDN w:val="0"/>
        <w:adjustRightInd w:val="0"/>
        <w:rPr>
          <w:szCs w:val="24"/>
        </w:rPr>
      </w:pPr>
      <w:r w:rsidRPr="00785C54">
        <w:rPr>
          <w:szCs w:val="24"/>
        </w:rPr>
        <w:lastRenderedPageBreak/>
        <w:t xml:space="preserve">For information about transitioning the specialized Spatial Sampling Feature types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of </w:t>
      </w:r>
      <w:ins w:id="1914"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15" w:author="Katharina Schleidt" w:date="2022-08-12T18:06:00Z">
        <w:r w:rsidRPr="00785C54" w:rsidDel="00E778A2">
          <w:rPr>
            <w:szCs w:val="24"/>
          </w:rPr>
          <w:delText>Edition</w:delText>
        </w:r>
        <w:r w:rsidR="00C63DF3" w:rsidRPr="00785C54" w:rsidDel="00E778A2">
          <w:rPr>
            <w:szCs w:val="24"/>
          </w:rPr>
          <w:delText> </w:delText>
        </w:r>
        <w:r w:rsidRPr="00785C54" w:rsidDel="00E778A2">
          <w:rPr>
            <w:szCs w:val="24"/>
          </w:rPr>
          <w:delText>1</w:delText>
        </w:r>
      </w:del>
      <w:r w:rsidRPr="00785C54">
        <w:rPr>
          <w:szCs w:val="24"/>
        </w:rPr>
        <w:t xml:space="preserve"> see the "Hard-typing vs. soft typing and </w:t>
      </w:r>
      <w:proofErr w:type="spellStart"/>
      <w:r w:rsidRPr="00785C54">
        <w:rPr>
          <w:szCs w:val="24"/>
        </w:rPr>
        <w:t>codelist</w:t>
      </w:r>
      <w:proofErr w:type="spellEnd"/>
      <w:r w:rsidRPr="00785C54">
        <w:rPr>
          <w:szCs w:val="24"/>
        </w:rPr>
        <w:t xml:space="preserve"> use" section below.</w:t>
      </w:r>
    </w:p>
    <w:p w14:paraId="3D623FFB" w14:textId="7E0A48F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w:t>
      </w:r>
      <w:proofErr w:type="spellStart"/>
      <w:r w:rsidRPr="00785C54">
        <w:rPr>
          <w:szCs w:val="24"/>
        </w:rPr>
        <w:t>SpatialSample</w:t>
      </w:r>
      <w:proofErr w:type="spellEnd"/>
      <w:r w:rsidRPr="00785C54">
        <w:rPr>
          <w:szCs w:val="24"/>
        </w:rPr>
        <w:t xml:space="preserve"> mappings from the </w:t>
      </w:r>
      <w:ins w:id="1916"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917"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Basic Samples package to </w:t>
      </w:r>
      <w:ins w:id="1918"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19"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1</w:delText>
        </w:r>
      </w:del>
      <w:r w:rsidRPr="00785C54">
        <w:rPr>
          <w:szCs w:val="24"/>
        </w:rPr>
        <w:t xml:space="preserve">, including the properties inherited from the Sample and </w:t>
      </w:r>
      <w:proofErr w:type="spellStart"/>
      <w:r w:rsidRPr="00785C54">
        <w:rPr>
          <w:szCs w:val="24"/>
        </w:rPr>
        <w:t>SF_SamplingFeature</w:t>
      </w:r>
      <w:proofErr w:type="spellEnd"/>
      <w:r w:rsidRPr="00785C54">
        <w:rPr>
          <w:szCs w:val="24"/>
        </w:rPr>
        <w:t>.</w:t>
      </w:r>
    </w:p>
    <w:p w14:paraId="7D3D5A9E" w14:textId="78EB3AB1" w:rsidR="005B5EAD" w:rsidRPr="00785C54" w:rsidRDefault="005B5EAD" w:rsidP="00785C54">
      <w:pPr>
        <w:pStyle w:val="Tabletitle"/>
        <w:autoSpaceDE w:val="0"/>
        <w:autoSpaceDN w:val="0"/>
        <w:adjustRightInd w:val="0"/>
        <w:outlineLvl w:val="0"/>
        <w:rPr>
          <w:szCs w:val="24"/>
        </w:rPr>
      </w:pPr>
      <w:r w:rsidRPr="00785C54">
        <w:rPr>
          <w:szCs w:val="24"/>
        </w:rPr>
        <w:t xml:space="preserve">Table C.3 — </w:t>
      </w:r>
      <w:proofErr w:type="spellStart"/>
      <w:r w:rsidRPr="00785C54">
        <w:rPr>
          <w:szCs w:val="24"/>
        </w:rPr>
        <w:t>SpatialSample</w:t>
      </w:r>
      <w:proofErr w:type="spellEnd"/>
      <w:r w:rsidRPr="00785C54">
        <w:rPr>
          <w:szCs w:val="24"/>
        </w:rPr>
        <w:t xml:space="preserve"> mapping from </w:t>
      </w:r>
      <w:ins w:id="1920"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921" w:author="Katharina Schleidt" w:date="2022-08-12T18:07: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1922"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23" w:author="Katharina Schleidt" w:date="2022-08-12T18:07: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24ED5A11" w:rsidR="005B5EAD" w:rsidRPr="00785C54" w:rsidRDefault="00E778A2" w:rsidP="00785C54">
            <w:pPr>
              <w:pStyle w:val="Tableheader"/>
              <w:autoSpaceDE w:val="0"/>
              <w:autoSpaceDN w:val="0"/>
              <w:adjustRightInd w:val="0"/>
              <w:jc w:val="center"/>
              <w:rPr>
                <w:b/>
                <w:bCs/>
                <w:szCs w:val="20"/>
              </w:rPr>
            </w:pPr>
            <w:ins w:id="1924" w:author="Katharina Schleidt" w:date="2022-08-12T18:07:00Z">
              <w:r w:rsidRPr="00E778A2">
                <w:rPr>
                  <w:rStyle w:val="stdpublisher"/>
                  <w:b/>
                  <w:bCs/>
                  <w:szCs w:val="24"/>
                  <w:shd w:val="clear" w:color="auto" w:fill="auto"/>
                  <w:rPrChange w:id="1925" w:author="Katharina Schleidt" w:date="2022-08-12T18:07:00Z">
                    <w:rPr>
                      <w:rStyle w:val="stdpublisher"/>
                      <w:szCs w:val="24"/>
                      <w:shd w:val="clear" w:color="auto" w:fill="auto"/>
                    </w:rPr>
                  </w:rPrChange>
                </w:rPr>
                <w:t>ISO</w:t>
              </w:r>
              <w:r w:rsidRPr="00E778A2">
                <w:rPr>
                  <w:b/>
                  <w:bCs/>
                  <w:szCs w:val="24"/>
                  <w:rPrChange w:id="1926" w:author="Katharina Schleidt" w:date="2022-08-12T18:07:00Z">
                    <w:rPr>
                      <w:szCs w:val="24"/>
                    </w:rPr>
                  </w:rPrChange>
                </w:rPr>
                <w:t> </w:t>
              </w:r>
              <w:r w:rsidRPr="00E778A2">
                <w:rPr>
                  <w:rStyle w:val="stddocNumber"/>
                  <w:b/>
                  <w:bCs/>
                  <w:szCs w:val="24"/>
                  <w:shd w:val="clear" w:color="auto" w:fill="auto"/>
                  <w:rPrChange w:id="1927" w:author="Katharina Schleidt" w:date="2022-08-12T18:07:00Z">
                    <w:rPr>
                      <w:rStyle w:val="stddocNumber"/>
                      <w:szCs w:val="24"/>
                      <w:shd w:val="clear" w:color="auto" w:fill="auto"/>
                    </w:rPr>
                  </w:rPrChange>
                </w:rPr>
                <w:t>19156:2022</w:t>
              </w:r>
            </w:ins>
            <w:del w:id="1928" w:author="Katharina Schleidt" w:date="2022-08-12T18:07: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666F8614" w:rsidR="005B5EAD" w:rsidRPr="00785C54" w:rsidRDefault="00E778A2" w:rsidP="00785C54">
            <w:pPr>
              <w:pStyle w:val="Tableheader"/>
              <w:autoSpaceDE w:val="0"/>
              <w:autoSpaceDN w:val="0"/>
              <w:adjustRightInd w:val="0"/>
              <w:jc w:val="center"/>
              <w:rPr>
                <w:b/>
                <w:bCs/>
                <w:szCs w:val="20"/>
              </w:rPr>
            </w:pPr>
            <w:ins w:id="1929" w:author="Katharina Schleidt" w:date="2022-08-12T18:07:00Z">
              <w:r w:rsidRPr="00E778A2">
                <w:rPr>
                  <w:rStyle w:val="stdpublisher"/>
                  <w:b/>
                  <w:bCs/>
                  <w:szCs w:val="24"/>
                  <w:shd w:val="clear" w:color="auto" w:fill="auto"/>
                  <w:rPrChange w:id="1930" w:author="Katharina Schleidt" w:date="2022-08-12T18:08:00Z">
                    <w:rPr>
                      <w:rStyle w:val="stdpublisher"/>
                      <w:szCs w:val="24"/>
                      <w:shd w:val="clear" w:color="auto" w:fill="auto"/>
                    </w:rPr>
                  </w:rPrChange>
                </w:rPr>
                <w:t>ISO</w:t>
              </w:r>
              <w:r w:rsidRPr="00E778A2">
                <w:rPr>
                  <w:b/>
                  <w:bCs/>
                  <w:szCs w:val="24"/>
                  <w:rPrChange w:id="1931" w:author="Katharina Schleidt" w:date="2022-08-12T18:08:00Z">
                    <w:rPr>
                      <w:szCs w:val="24"/>
                    </w:rPr>
                  </w:rPrChange>
                </w:rPr>
                <w:t> </w:t>
              </w:r>
              <w:r w:rsidRPr="00E778A2">
                <w:rPr>
                  <w:rStyle w:val="stddocNumber"/>
                  <w:b/>
                  <w:bCs/>
                  <w:szCs w:val="24"/>
                  <w:shd w:val="clear" w:color="auto" w:fill="auto"/>
                  <w:rPrChange w:id="1932" w:author="Katharina Schleidt" w:date="2022-08-12T18:08:00Z">
                    <w:rPr>
                      <w:rStyle w:val="stddocNumber"/>
                      <w:szCs w:val="24"/>
                      <w:shd w:val="clear" w:color="auto" w:fill="auto"/>
                    </w:rPr>
                  </w:rPrChange>
                </w:rPr>
                <w:t>19156:2011</w:t>
              </w:r>
            </w:ins>
            <w:del w:id="1933" w:author="Katharina Schleidt" w:date="2022-08-12T18:07:00Z">
              <w:r w:rsidR="005B5EAD" w:rsidRPr="00785C54" w:rsidDel="00E778A2">
                <w:rPr>
                  <w:b/>
                  <w:szCs w:val="24"/>
                </w:rPr>
                <w:delText>Edition 1</w:delText>
              </w:r>
            </w:del>
            <w:r w:rsidR="005B5EAD" w:rsidRPr="00785C54">
              <w:rPr>
                <w:b/>
                <w:szCs w:val="24"/>
              </w:rPr>
              <w:t xml:space="preserve">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proofErr w:type="spellStart"/>
            <w:r w:rsidRPr="00785C54">
              <w:rPr>
                <w:szCs w:val="24"/>
              </w:rPr>
              <w:t>SpatialSample</w:t>
            </w:r>
            <w:proofErr w:type="spellEnd"/>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w:t>
            </w:r>
            <w:proofErr w:type="spellEnd"/>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proofErr w:type="spellStart"/>
            <w:r w:rsidRPr="00785C54">
              <w:rPr>
                <w:szCs w:val="24"/>
              </w:rPr>
              <w:t>SpatialSample.sampledFeature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SF_SpatialSamplingFeature.sampledFeature</w:t>
            </w:r>
            <w:proofErr w:type="spellEnd"/>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proofErr w:type="spellStart"/>
            <w:r w:rsidRPr="00785C54">
              <w:rPr>
                <w:szCs w:val="24"/>
              </w:rPr>
              <w:t>SpatialSample.relatedObservation</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SF_SpatialSamplingFeature.relatedObservation</w:t>
            </w:r>
            <w:proofErr w:type="spellEnd"/>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proofErr w:type="spellStart"/>
            <w:r w:rsidRPr="00785C54">
              <w:rPr>
                <w:szCs w:val="24"/>
              </w:rPr>
              <w:t>SpatialSample.relatedSample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SF_SpatialSamplingFeature.relatedSamplingFeature</w:t>
            </w:r>
            <w:proofErr w:type="spellEnd"/>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proofErr w:type="spellStart"/>
            <w:r w:rsidRPr="00785C54">
              <w:rPr>
                <w:szCs w:val="24"/>
              </w:rPr>
              <w:t>SpatialSample.metadata</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SF_SpatialSamplingFeature.lineage</w:t>
            </w:r>
            <w:proofErr w:type="spellEnd"/>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proofErr w:type="spellStart"/>
            <w:r w:rsidRPr="00785C54">
              <w:rPr>
                <w:szCs w:val="24"/>
              </w:rPr>
              <w:t>SpatialSample.parameter</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proofErr w:type="spellStart"/>
            <w:r w:rsidRPr="00785C54">
              <w:rPr>
                <w:szCs w:val="24"/>
              </w:rPr>
              <w:t>SF_SamplingFeature.parameter</w:t>
            </w:r>
            <w:proofErr w:type="spellEnd"/>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proofErr w:type="spellStart"/>
            <w:r w:rsidRPr="00785C54">
              <w:rPr>
                <w:szCs w:val="24"/>
              </w:rPr>
              <w:t>SpatialSample.sampling</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proofErr w:type="spellStart"/>
            <w:r w:rsidRPr="00785C54">
              <w:rPr>
                <w:szCs w:val="24"/>
              </w:rPr>
              <w:t>SpatialSample.preparationStep</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proofErr w:type="spellStart"/>
            <w:r w:rsidRPr="00785C54">
              <w:rPr>
                <w:szCs w:val="24"/>
              </w:rPr>
              <w:t>SpatialSample.shape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proofErr w:type="spellStart"/>
            <w:r w:rsidRPr="00785C54">
              <w:rPr>
                <w:szCs w:val="24"/>
              </w:rPr>
              <w:t>SF_SamplingPoint.shape</w:t>
            </w:r>
            <w:proofErr w:type="spellEnd"/>
            <w:r w:rsidRPr="00785C54">
              <w:rPr>
                <w:szCs w:val="24"/>
              </w:rPr>
              <w:t xml:space="preserve">, </w:t>
            </w:r>
            <w:proofErr w:type="spellStart"/>
            <w:r w:rsidRPr="00785C54">
              <w:rPr>
                <w:szCs w:val="24"/>
              </w:rPr>
              <w:t>SF_SamplingCurve.shape</w:t>
            </w:r>
            <w:proofErr w:type="spellEnd"/>
            <w:r w:rsidRPr="00785C54">
              <w:rPr>
                <w:szCs w:val="24"/>
              </w:rPr>
              <w:t xml:space="preserve">, </w:t>
            </w:r>
            <w:proofErr w:type="spellStart"/>
            <w:r w:rsidRPr="00785C54">
              <w:rPr>
                <w:szCs w:val="24"/>
              </w:rPr>
              <w:t>SF_SamplingSurface.shape</w:t>
            </w:r>
            <w:proofErr w:type="spellEnd"/>
            <w:r w:rsidRPr="00785C54">
              <w:rPr>
                <w:szCs w:val="24"/>
              </w:rPr>
              <w:t xml:space="preserve">, </w:t>
            </w:r>
            <w:proofErr w:type="spellStart"/>
            <w:r w:rsidRPr="00785C54">
              <w:rPr>
                <w:szCs w:val="24"/>
              </w:rPr>
              <w:t>SF_SamplingSolid.shape</w:t>
            </w:r>
            <w:proofErr w:type="spellEnd"/>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proofErr w:type="spellStart"/>
            <w:r w:rsidRPr="00785C54">
              <w:rPr>
                <w:szCs w:val="24"/>
              </w:rPr>
              <w:t>SpatialSample.horizontalPositionalAccuracy</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SF_SpatialSamplingFeature.positionalAccuracy</w:t>
            </w:r>
            <w:proofErr w:type="spellEnd"/>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proofErr w:type="spellStart"/>
            <w:r w:rsidRPr="00785C54">
              <w:rPr>
                <w:szCs w:val="24"/>
              </w:rPr>
              <w:t>SpatialSample.verticalPositionalAccuracy</w:t>
            </w:r>
            <w:proofErr w:type="spellEnd"/>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SF_SpatialSamplingFeature.positionalAccuracy</w:t>
            </w:r>
            <w:proofErr w:type="spellEnd"/>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SF_Specimen</w:t>
      </w:r>
      <w:proofErr w:type="spellEnd"/>
      <w:r w:rsidRPr="00785C54">
        <w:rPr>
          <w:szCs w:val="24"/>
        </w:rPr>
        <w:t xml:space="preserve"> to </w:t>
      </w:r>
      <w:proofErr w:type="spellStart"/>
      <w:r w:rsidRPr="00785C54">
        <w:rPr>
          <w:szCs w:val="24"/>
        </w:rPr>
        <w:t>MaterialSample</w:t>
      </w:r>
      <w:proofErr w:type="spellEnd"/>
    </w:p>
    <w:p w14:paraId="64E1EF04" w14:textId="2B8F0B1B"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SF_Specimen</w:t>
      </w:r>
      <w:proofErr w:type="spellEnd"/>
      <w:r w:rsidRPr="00785C54">
        <w:rPr>
          <w:szCs w:val="24"/>
        </w:rPr>
        <w:t xml:space="preserve"> class of </w:t>
      </w:r>
      <w:ins w:id="1934"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35" w:author="Katharina Schleidt" w:date="2022-08-12T18:08:00Z">
        <w:r w:rsidRPr="00785C54" w:rsidDel="00E778A2">
          <w:rPr>
            <w:szCs w:val="24"/>
          </w:rPr>
          <w:delText>Edition 1</w:delText>
        </w:r>
      </w:del>
      <w:r w:rsidRPr="00785C54">
        <w:rPr>
          <w:szCs w:val="24"/>
        </w:rPr>
        <w:t xml:space="preserve"> can be expressed as an instance of the </w:t>
      </w:r>
      <w:proofErr w:type="spellStart"/>
      <w:r w:rsidRPr="00785C54">
        <w:rPr>
          <w:szCs w:val="24"/>
        </w:rPr>
        <w:t>MaterialSample</w:t>
      </w:r>
      <w:proofErr w:type="spellEnd"/>
      <w:r w:rsidRPr="00785C54">
        <w:rPr>
          <w:szCs w:val="24"/>
        </w:rPr>
        <w:t xml:space="preserve"> class of the Basic Samples package as follows (inherited properties of the </w:t>
      </w:r>
      <w:proofErr w:type="spellStart"/>
      <w:r w:rsidRPr="00785C54">
        <w:rPr>
          <w:szCs w:val="24"/>
        </w:rPr>
        <w:t>SF_SamplingFeature</w:t>
      </w:r>
      <w:proofErr w:type="spellEnd"/>
      <w:r w:rsidRPr="00785C54">
        <w:rPr>
          <w:szCs w:val="24"/>
        </w:rPr>
        <w:t xml:space="preserv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SF_Specimen.processingDetails</w:t>
      </w:r>
      <w:proofErr w:type="spellEnd"/>
      <w:r w:rsidRPr="00785C54">
        <w:rPr>
          <w:szCs w:val="24"/>
        </w:rPr>
        <w:t xml:space="preserve">: </w:t>
      </w:r>
      <w:proofErr w:type="spellStart"/>
      <w:r w:rsidRPr="00785C54">
        <w:rPr>
          <w:szCs w:val="24"/>
        </w:rPr>
        <w:t>SF_Process</w:t>
      </w:r>
      <w:proofErr w:type="spellEnd"/>
      <w:r w:rsidRPr="00785C54">
        <w:rPr>
          <w:szCs w:val="24"/>
        </w:rPr>
        <w:t xml:space="preserve"> becomes </w:t>
      </w:r>
      <w:proofErr w:type="spellStart"/>
      <w:r w:rsidRPr="00785C54">
        <w:rPr>
          <w:szCs w:val="24"/>
        </w:rPr>
        <w:t>MaterialSample.preparationStep</w:t>
      </w:r>
      <w:proofErr w:type="spellEnd"/>
      <w:r w:rsidRPr="00785C54">
        <w:rPr>
          <w:szCs w:val="24"/>
        </w:rPr>
        <w:t xml:space="preserve">: Conceptual Sample schema: </w:t>
      </w:r>
      <w:proofErr w:type="spellStart"/>
      <w:r w:rsidRPr="00785C54">
        <w:rPr>
          <w:szCs w:val="24"/>
        </w:rPr>
        <w:t>PreparationStep</w:t>
      </w:r>
      <w:proofErr w:type="spellEnd"/>
      <w:r w:rsidRPr="00785C54">
        <w:rPr>
          <w:szCs w:val="24"/>
        </w:rPr>
        <w:t xml:space="preserve"> and its </w:t>
      </w:r>
      <w:proofErr w:type="spellStart"/>
      <w:r w:rsidRPr="00785C54">
        <w:rPr>
          <w:szCs w:val="24"/>
        </w:rPr>
        <w:t>processingDetails</w:t>
      </w:r>
      <w:proofErr w:type="spellEnd"/>
      <w:r w:rsidRPr="00785C54">
        <w:rPr>
          <w:szCs w:val="24"/>
        </w:rPr>
        <w:t xml:space="preserve">: Conceptual Sample schema: </w:t>
      </w:r>
      <w:proofErr w:type="spellStart"/>
      <w:r w:rsidRPr="00785C54">
        <w:rPr>
          <w:szCs w:val="24"/>
        </w:rPr>
        <w:lastRenderedPageBreak/>
        <w:t>PreparationProcedure</w:t>
      </w:r>
      <w:proofErr w:type="spellEnd"/>
      <w:r w:rsidRPr="00785C54">
        <w:rPr>
          <w:szCs w:val="24"/>
        </w:rPr>
        <w:t xml:space="preserve"> association. The attributes of the association class </w:t>
      </w:r>
      <w:proofErr w:type="spellStart"/>
      <w:r w:rsidRPr="00785C54">
        <w:rPr>
          <w:szCs w:val="24"/>
        </w:rPr>
        <w:t>PreparationStep</w:t>
      </w:r>
      <w:proofErr w:type="spellEnd"/>
      <w:r w:rsidRPr="00785C54">
        <w:rPr>
          <w:szCs w:val="24"/>
        </w:rPr>
        <w:t xml:space="preserve"> are mapped as follows:</w:t>
      </w:r>
    </w:p>
    <w:p w14:paraId="434EAC9F" w14:textId="292D7E29"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PreparationStep.processOperator</w:t>
      </w:r>
      <w:proofErr w:type="spellEnd"/>
      <w:r w:rsidRPr="00785C54">
        <w:rPr>
          <w:szCs w:val="24"/>
        </w:rPr>
        <w:t xml:space="preserve">: </w:t>
      </w:r>
      <w:proofErr w:type="spellStart"/>
      <w:r w:rsidRPr="00785C54">
        <w:rPr>
          <w:szCs w:val="24"/>
        </w:rPr>
        <w:t>CI_ResponsibleParty</w:t>
      </w:r>
      <w:proofErr w:type="spellEnd"/>
      <w:r w:rsidRPr="00785C54">
        <w:rPr>
          <w:szCs w:val="24"/>
        </w:rPr>
        <w:t xml:space="preserve"> is expressed as the metadata: Any association of the </w:t>
      </w:r>
      <w:proofErr w:type="spellStart"/>
      <w:r w:rsidRPr="00785C54">
        <w:rPr>
          <w:szCs w:val="24"/>
        </w:rPr>
        <w:t>AbstractPreparationStep</w:t>
      </w:r>
      <w:proofErr w:type="spellEnd"/>
      <w:r w:rsidRPr="00785C54">
        <w:rPr>
          <w:szCs w:val="24"/>
        </w:rPr>
        <w:t xml:space="preserve"> class in the Abstract Sample </w:t>
      </w:r>
      <w:del w:id="1936" w:author="Katharina Schleidt" w:date="2022-08-13T16:42:00Z">
        <w:r w:rsidRPr="00785C54" w:rsidDel="00022C0A">
          <w:rPr>
            <w:szCs w:val="24"/>
          </w:rPr>
          <w:delText xml:space="preserve">core </w:delText>
        </w:r>
      </w:del>
      <w:ins w:id="1937" w:author="Katharina Schleidt" w:date="2022-08-13T16:42:00Z">
        <w:r w:rsidR="00022C0A">
          <w:rPr>
            <w:szCs w:val="24"/>
          </w:rPr>
          <w:t>C</w:t>
        </w:r>
        <w:r w:rsidR="00022C0A" w:rsidRPr="00785C54">
          <w:rPr>
            <w:szCs w:val="24"/>
          </w:rPr>
          <w:t xml:space="preserve">ore </w:t>
        </w:r>
      </w:ins>
      <w:r w:rsidRPr="00785C54">
        <w:rPr>
          <w:szCs w:val="24"/>
        </w:rPr>
        <w:t xml:space="preserve">package or any or another domain-specific realization of the </w:t>
      </w:r>
      <w:proofErr w:type="spellStart"/>
      <w:r w:rsidRPr="00785C54">
        <w:rPr>
          <w:szCs w:val="24"/>
        </w:rPr>
        <w:t>PreparationStep</w:t>
      </w:r>
      <w:proofErr w:type="spellEnd"/>
      <w:r w:rsidRPr="00785C54">
        <w:rPr>
          <w:szCs w:val="24"/>
        </w:rPr>
        <w:t xml:space="preserve"> interface;</w:t>
      </w:r>
    </w:p>
    <w:p w14:paraId="3C413AF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PreparationStep.time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w:t>
      </w:r>
      <w:proofErr w:type="spellStart"/>
      <w:r w:rsidRPr="00785C54">
        <w:rPr>
          <w:szCs w:val="24"/>
        </w:rPr>
        <w:t>AbstractPreparationStep.time</w:t>
      </w:r>
      <w:proofErr w:type="spellEnd"/>
      <w:r w:rsidRPr="00785C54">
        <w:rPr>
          <w:szCs w:val="24"/>
        </w:rPr>
        <w:t xml:space="preserve">: </w:t>
      </w:r>
      <w:proofErr w:type="spellStart"/>
      <w:r w:rsidRPr="00785C54">
        <w:rPr>
          <w:szCs w:val="24"/>
        </w:rPr>
        <w:t>TM_Object</w:t>
      </w:r>
      <w:proofErr w:type="spellEnd"/>
      <w:r w:rsidRPr="00785C54">
        <w:rPr>
          <w:szCs w:val="24"/>
        </w:rPr>
        <w: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SF_Specimen.currentLocation</w:t>
      </w:r>
      <w:proofErr w:type="spellEnd"/>
      <w:r w:rsidRPr="00785C54">
        <w:rPr>
          <w:szCs w:val="24"/>
        </w:rPr>
        <w:t xml:space="preserve">: Location becomes </w:t>
      </w:r>
      <w:proofErr w:type="spellStart"/>
      <w:r w:rsidRPr="00785C54">
        <w:rPr>
          <w:szCs w:val="24"/>
        </w:rPr>
        <w:t>MaterialSample.storageLocation</w:t>
      </w:r>
      <w:proofErr w:type="spellEnd"/>
      <w:r w:rsidRPr="00785C54">
        <w:rPr>
          <w:szCs w:val="24"/>
        </w:rPr>
        <w:t xml:space="preserve">: </w:t>
      </w:r>
      <w:proofErr w:type="spellStart"/>
      <w:r w:rsidRPr="00785C54">
        <w:rPr>
          <w:szCs w:val="24"/>
        </w:rPr>
        <w:t>NamedLocation</w:t>
      </w:r>
      <w:proofErr w:type="spellEnd"/>
      <w:r w:rsidRPr="00785C54">
        <w:rPr>
          <w:szCs w:val="24"/>
        </w:rPr>
        <w:t>;</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SF_Specimen.materialClass</w:t>
      </w:r>
      <w:proofErr w:type="spellEnd"/>
      <w:r w:rsidRPr="00785C54">
        <w:rPr>
          <w:szCs w:val="24"/>
        </w:rPr>
        <w:t xml:space="preserve">: </w:t>
      </w:r>
      <w:proofErr w:type="spellStart"/>
      <w:r w:rsidRPr="00785C54">
        <w:rPr>
          <w:szCs w:val="24"/>
        </w:rPr>
        <w:t>GenericName</w:t>
      </w:r>
      <w:proofErr w:type="spellEnd"/>
      <w:r w:rsidRPr="00785C54">
        <w:rPr>
          <w:szCs w:val="24"/>
        </w:rPr>
        <w:t xml:space="preserve"> is expressed using the </w:t>
      </w:r>
      <w:proofErr w:type="spellStart"/>
      <w:r w:rsidRPr="00785C54">
        <w:rPr>
          <w:szCs w:val="24"/>
        </w:rPr>
        <w:t>AbstractSample.sampleType</w:t>
      </w:r>
      <w:proofErr w:type="spellEnd"/>
      <w:r w:rsidRPr="00785C54">
        <w:rPr>
          <w:szCs w:val="24"/>
        </w:rPr>
        <w:t xml:space="preserv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SF_Specimen.samplingLocation</w:t>
      </w:r>
      <w:proofErr w:type="spellEnd"/>
      <w:r w:rsidRPr="00785C54">
        <w:rPr>
          <w:szCs w:val="24"/>
        </w:rPr>
        <w:t xml:space="preserve">: </w:t>
      </w:r>
      <w:proofErr w:type="spellStart"/>
      <w:r w:rsidRPr="00785C54">
        <w:rPr>
          <w:szCs w:val="24"/>
        </w:rPr>
        <w:t>GM_Object</w:t>
      </w:r>
      <w:proofErr w:type="spellEnd"/>
      <w:r w:rsidRPr="00785C54">
        <w:rPr>
          <w:szCs w:val="24"/>
        </w:rPr>
        <w:t xml:space="preserve"> becomes </w:t>
      </w:r>
      <w:proofErr w:type="spellStart"/>
      <w:r w:rsidRPr="00785C54">
        <w:rPr>
          <w:szCs w:val="24"/>
        </w:rPr>
        <w:t>MaterialSample.sourceLocation</w:t>
      </w:r>
      <w:proofErr w:type="spellEnd"/>
      <w:r w:rsidRPr="00785C54">
        <w:rPr>
          <w:szCs w:val="24"/>
        </w:rPr>
        <w:t xml:space="preserve">: Geometry and/or </w:t>
      </w:r>
      <w:proofErr w:type="spellStart"/>
      <w:r w:rsidRPr="00785C54">
        <w:rPr>
          <w:szCs w:val="24"/>
        </w:rPr>
        <w:t>Sampling.samplingLocation</w:t>
      </w:r>
      <w:proofErr w:type="spellEnd"/>
      <w:r w:rsidRPr="00785C54">
        <w:rPr>
          <w:szCs w:val="24"/>
        </w:rPr>
        <w:t xml:space="preserve">: Geometry via the </w:t>
      </w:r>
      <w:proofErr w:type="spellStart"/>
      <w:r w:rsidRPr="00785C54">
        <w:rPr>
          <w:szCs w:val="24"/>
        </w:rPr>
        <w:t>MaterialSample.sampling</w:t>
      </w:r>
      <w:proofErr w:type="spellEnd"/>
      <w:r w:rsidRPr="00785C54">
        <w:rPr>
          <w:szCs w:val="24"/>
        </w:rPr>
        <w:t xml:space="preserve">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SF_Specimen.samplingMethod</w:t>
      </w:r>
      <w:proofErr w:type="spellEnd"/>
      <w:r w:rsidRPr="00785C54">
        <w:rPr>
          <w:szCs w:val="24"/>
        </w:rPr>
        <w:t xml:space="preserve">: </w:t>
      </w:r>
      <w:proofErr w:type="spellStart"/>
      <w:r w:rsidRPr="00785C54">
        <w:rPr>
          <w:szCs w:val="24"/>
        </w:rPr>
        <w:t>SF_Process</w:t>
      </w:r>
      <w:proofErr w:type="spellEnd"/>
      <w:r w:rsidRPr="00785C54">
        <w:rPr>
          <w:szCs w:val="24"/>
        </w:rPr>
        <w:t xml:space="preserve"> becomes the </w:t>
      </w:r>
      <w:proofErr w:type="spellStart"/>
      <w:r w:rsidRPr="00785C54">
        <w:rPr>
          <w:szCs w:val="24"/>
        </w:rPr>
        <w:t>Sampling.samplingProcedure</w:t>
      </w:r>
      <w:proofErr w:type="spellEnd"/>
      <w:r w:rsidRPr="00785C54">
        <w:rPr>
          <w:szCs w:val="24"/>
        </w:rPr>
        <w:t xml:space="preserve">: Conceptual Sample schema: </w:t>
      </w:r>
      <w:proofErr w:type="spellStart"/>
      <w:r w:rsidRPr="00785C54">
        <w:rPr>
          <w:szCs w:val="24"/>
        </w:rPr>
        <w:t>SamplingProcedure</w:t>
      </w:r>
      <w:proofErr w:type="spellEnd"/>
      <w:r w:rsidRPr="00785C54">
        <w:rPr>
          <w:szCs w:val="24"/>
        </w:rPr>
        <w:t xml:space="preserve"> via the </w:t>
      </w:r>
      <w:proofErr w:type="spellStart"/>
      <w:r w:rsidRPr="00785C54">
        <w:rPr>
          <w:szCs w:val="24"/>
        </w:rPr>
        <w:t>MaterialSample.sampling</w:t>
      </w:r>
      <w:proofErr w:type="spellEnd"/>
      <w:r w:rsidRPr="00785C54">
        <w:rPr>
          <w:szCs w:val="24"/>
        </w:rPr>
        <w:t xml:space="preserve">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SF_Specimen.samplingTime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w:t>
      </w:r>
      <w:proofErr w:type="spellStart"/>
      <w:r w:rsidRPr="00785C54">
        <w:rPr>
          <w:szCs w:val="24"/>
        </w:rPr>
        <w:t>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via the </w:t>
      </w:r>
      <w:proofErr w:type="spellStart"/>
      <w:r w:rsidRPr="00785C54">
        <w:rPr>
          <w:szCs w:val="24"/>
        </w:rPr>
        <w:t>MaterialSample.sampling</w:t>
      </w:r>
      <w:proofErr w:type="spellEnd"/>
      <w:r w:rsidRPr="00785C54">
        <w:rPr>
          <w:szCs w:val="24"/>
        </w:rPr>
        <w:t xml:space="preserve">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SF_Specimen.size</w:t>
      </w:r>
      <w:proofErr w:type="spellEnd"/>
      <w:r w:rsidRPr="00785C54">
        <w:rPr>
          <w:szCs w:val="24"/>
        </w:rPr>
        <w:t xml:space="preserve">: Measure becomes </w:t>
      </w:r>
      <w:proofErr w:type="spellStart"/>
      <w:r w:rsidRPr="00785C54">
        <w:rPr>
          <w:szCs w:val="24"/>
        </w:rPr>
        <w:t>MaterialSample.size</w:t>
      </w:r>
      <w:proofErr w:type="spellEnd"/>
      <w:r w:rsidRPr="00785C54">
        <w:rPr>
          <w:szCs w:val="24"/>
        </w:rPr>
        <w:t xml:space="preserve">: </w:t>
      </w:r>
      <w:proofErr w:type="spellStart"/>
      <w:r w:rsidRPr="00785C54">
        <w:rPr>
          <w:szCs w:val="24"/>
        </w:rPr>
        <w:t>PhysicalDimension</w:t>
      </w:r>
      <w:proofErr w:type="spellEnd"/>
      <w:r w:rsidRPr="00785C54">
        <w:rPr>
          <w:szCs w:val="24"/>
        </w:rPr>
        <w:t xml:space="preserve"> (multiple named size qualifiers possible with a </w:t>
      </w:r>
      <w:proofErr w:type="spellStart"/>
      <w:r w:rsidRPr="00785C54">
        <w:rPr>
          <w:szCs w:val="24"/>
        </w:rPr>
        <w:t>dimenation</w:t>
      </w:r>
      <w:proofErr w:type="spellEnd"/>
      <w:r w:rsidRPr="00785C54">
        <w:rPr>
          <w:szCs w:val="24"/>
        </w:rPr>
        <w:t xml:space="preserve">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SF_Specimen.specimenType</w:t>
      </w:r>
      <w:proofErr w:type="spellEnd"/>
      <w:r w:rsidRPr="00785C54">
        <w:rPr>
          <w:szCs w:val="24"/>
        </w:rPr>
        <w:t xml:space="preserve">: </w:t>
      </w:r>
      <w:proofErr w:type="spellStart"/>
      <w:r w:rsidRPr="00785C54">
        <w:rPr>
          <w:szCs w:val="24"/>
        </w:rPr>
        <w:t>GenericName</w:t>
      </w:r>
      <w:proofErr w:type="spellEnd"/>
      <w:r w:rsidRPr="00785C54">
        <w:rPr>
          <w:szCs w:val="24"/>
        </w:rPr>
        <w:t xml:space="preserve"> becomes </w:t>
      </w:r>
      <w:proofErr w:type="spellStart"/>
      <w:r w:rsidRPr="00785C54">
        <w:rPr>
          <w:szCs w:val="24"/>
        </w:rPr>
        <w:t>AbstractSample.sampleType</w:t>
      </w:r>
      <w:proofErr w:type="spellEnd"/>
      <w:r w:rsidRPr="00785C54">
        <w:rPr>
          <w:szCs w:val="24"/>
        </w:rPr>
        <w:t xml:space="preserve"> with appropriate code list values for domain specific sample classification (several sample types allowed).</w:t>
      </w:r>
    </w:p>
    <w:p w14:paraId="706FB955" w14:textId="06A26EE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w:t>
      </w:r>
      <w:proofErr w:type="spellStart"/>
      <w:r w:rsidRPr="00785C54">
        <w:rPr>
          <w:szCs w:val="24"/>
        </w:rPr>
        <w:t>MaterialSample</w:t>
      </w:r>
      <w:proofErr w:type="spellEnd"/>
      <w:r w:rsidRPr="00785C54">
        <w:rPr>
          <w:szCs w:val="24"/>
        </w:rPr>
        <w:t xml:space="preserve"> mappings from the </w:t>
      </w:r>
      <w:ins w:id="1938"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939" w:author="Katharina Schleidt" w:date="2022-08-12T18:08:00Z">
        <w:r w:rsidRPr="00785C54" w:rsidDel="00E778A2">
          <w:rPr>
            <w:szCs w:val="24"/>
          </w:rPr>
          <w:delText>edition 2</w:delText>
        </w:r>
      </w:del>
      <w:r w:rsidRPr="00785C54">
        <w:rPr>
          <w:szCs w:val="24"/>
        </w:rPr>
        <w:t xml:space="preserve"> Basic Samples package to </w:t>
      </w:r>
      <w:ins w:id="1940"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41" w:author="Katharina Schleidt" w:date="2022-08-12T18:08:00Z">
        <w:r w:rsidRPr="00785C54" w:rsidDel="00E778A2">
          <w:rPr>
            <w:szCs w:val="24"/>
          </w:rPr>
          <w:delText>edition 1</w:delText>
        </w:r>
      </w:del>
      <w:r w:rsidRPr="00785C54">
        <w:rPr>
          <w:szCs w:val="24"/>
        </w:rPr>
        <w:t xml:space="preserve">, including the properties inherited from the Sample and </w:t>
      </w:r>
      <w:proofErr w:type="spellStart"/>
      <w:r w:rsidRPr="00785C54">
        <w:rPr>
          <w:szCs w:val="24"/>
        </w:rPr>
        <w:t>SF_SamplingFeature</w:t>
      </w:r>
      <w:proofErr w:type="spellEnd"/>
      <w:r w:rsidRPr="00785C54">
        <w:rPr>
          <w:szCs w:val="24"/>
        </w:rPr>
        <w:t>.</w:t>
      </w:r>
    </w:p>
    <w:p w14:paraId="0925F4A2" w14:textId="77D37787" w:rsidR="005B5EAD" w:rsidRPr="00785C54" w:rsidRDefault="005B5EAD" w:rsidP="00785C54">
      <w:pPr>
        <w:pStyle w:val="Tabletitle"/>
        <w:autoSpaceDE w:val="0"/>
        <w:autoSpaceDN w:val="0"/>
        <w:adjustRightInd w:val="0"/>
        <w:outlineLvl w:val="0"/>
        <w:rPr>
          <w:szCs w:val="24"/>
        </w:rPr>
      </w:pPr>
      <w:r w:rsidRPr="00785C54">
        <w:rPr>
          <w:szCs w:val="24"/>
        </w:rPr>
        <w:t xml:space="preserve">Table C.4 — </w:t>
      </w:r>
      <w:proofErr w:type="spellStart"/>
      <w:r w:rsidRPr="00785C54">
        <w:rPr>
          <w:szCs w:val="24"/>
        </w:rPr>
        <w:t>MaterialSample</w:t>
      </w:r>
      <w:proofErr w:type="spellEnd"/>
      <w:r w:rsidRPr="00785C54">
        <w:rPr>
          <w:szCs w:val="24"/>
        </w:rPr>
        <w:t xml:space="preserve"> mapping from </w:t>
      </w:r>
      <w:ins w:id="1942"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1943"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1944" w:author="Katharina Schleidt" w:date="2022-08-12T18:08:00Z">
        <w:r w:rsidR="00E778A2" w:rsidRPr="00E778A2">
          <w:rPr>
            <w:szCs w:val="24"/>
          </w:rPr>
          <w:t>ISO 19156:2011</w:t>
        </w:r>
      </w:ins>
      <w:del w:id="1945" w:author="Katharina Schleidt" w:date="2022-08-12T18:08: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AC06DF8" w:rsidR="005B5EAD" w:rsidRPr="00785C54" w:rsidRDefault="00E778A2" w:rsidP="00785C54">
            <w:pPr>
              <w:pStyle w:val="Tableheader"/>
              <w:autoSpaceDE w:val="0"/>
              <w:autoSpaceDN w:val="0"/>
              <w:adjustRightInd w:val="0"/>
              <w:jc w:val="center"/>
              <w:rPr>
                <w:b/>
                <w:bCs/>
                <w:szCs w:val="20"/>
              </w:rPr>
            </w:pPr>
            <w:ins w:id="1946" w:author="Katharina Schleidt" w:date="2022-08-12T18:08:00Z">
              <w:r w:rsidRPr="00E778A2">
                <w:rPr>
                  <w:b/>
                  <w:szCs w:val="24"/>
                </w:rPr>
                <w:t>ISO 19156:20</w:t>
              </w:r>
              <w:r>
                <w:rPr>
                  <w:b/>
                  <w:szCs w:val="24"/>
                </w:rPr>
                <w:t>22</w:t>
              </w:r>
            </w:ins>
            <w:del w:id="1947" w:author="Katharina Schleidt" w:date="2022-08-12T18:08: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42533198" w:rsidR="005B5EAD" w:rsidRPr="00785C54" w:rsidRDefault="00E778A2" w:rsidP="00785C54">
            <w:pPr>
              <w:pStyle w:val="Tableheader"/>
              <w:autoSpaceDE w:val="0"/>
              <w:autoSpaceDN w:val="0"/>
              <w:adjustRightInd w:val="0"/>
              <w:jc w:val="center"/>
              <w:rPr>
                <w:b/>
                <w:bCs/>
                <w:szCs w:val="20"/>
              </w:rPr>
            </w:pPr>
            <w:ins w:id="1948" w:author="Katharina Schleidt" w:date="2022-08-12T18:08:00Z">
              <w:r w:rsidRPr="00E778A2">
                <w:rPr>
                  <w:b/>
                  <w:szCs w:val="24"/>
                </w:rPr>
                <w:t>ISO 19156:2011</w:t>
              </w:r>
            </w:ins>
            <w:del w:id="1949" w:author="Katharina Schleidt" w:date="2022-08-12T18:08:00Z">
              <w:r w:rsidR="005B5EAD" w:rsidRPr="00785C54" w:rsidDel="00E778A2">
                <w:rPr>
                  <w:b/>
                  <w:szCs w:val="24"/>
                </w:rPr>
                <w:delText>Edition 1</w:delText>
              </w:r>
            </w:del>
            <w:r w:rsidR="005B5EAD" w:rsidRPr="00785C54">
              <w:rPr>
                <w:b/>
                <w:szCs w:val="24"/>
              </w:rPr>
              <w:t xml:space="preserve">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proofErr w:type="spellStart"/>
            <w:r w:rsidRPr="00785C54">
              <w:rPr>
                <w:szCs w:val="24"/>
              </w:rPr>
              <w:t>MaterialSample</w:t>
            </w:r>
            <w:proofErr w:type="spellEnd"/>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proofErr w:type="spellStart"/>
            <w:r w:rsidRPr="00785C54">
              <w:rPr>
                <w:szCs w:val="24"/>
              </w:rPr>
              <w:t>SF_Specimen</w:t>
            </w:r>
            <w:proofErr w:type="spellEnd"/>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proofErr w:type="spellStart"/>
            <w:r w:rsidRPr="00785C54">
              <w:rPr>
                <w:szCs w:val="24"/>
              </w:rPr>
              <w:t>MaterialSample.sampledFeature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proofErr w:type="spellStart"/>
            <w:r w:rsidRPr="00785C54">
              <w:rPr>
                <w:szCs w:val="24"/>
              </w:rPr>
              <w:t>SF_Specimen.sampledFeature</w:t>
            </w:r>
            <w:proofErr w:type="spellEnd"/>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proofErr w:type="spellStart"/>
            <w:r w:rsidRPr="00785C54">
              <w:rPr>
                <w:szCs w:val="24"/>
              </w:rPr>
              <w:t>MaterialSample.relatedObservation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proofErr w:type="spellStart"/>
            <w:r w:rsidRPr="00785C54">
              <w:rPr>
                <w:szCs w:val="24"/>
              </w:rPr>
              <w:t>SF_Specimen.relatedObservation</w:t>
            </w:r>
            <w:proofErr w:type="spellEnd"/>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proofErr w:type="spellStart"/>
            <w:r w:rsidRPr="00785C54">
              <w:rPr>
                <w:szCs w:val="24"/>
              </w:rPr>
              <w:t>MaterialSample.relatedSample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proofErr w:type="spellStart"/>
            <w:r w:rsidRPr="00785C54">
              <w:rPr>
                <w:szCs w:val="24"/>
              </w:rPr>
              <w:t>SF_Specimen.relatedSamplingFeature</w:t>
            </w:r>
            <w:proofErr w:type="spellEnd"/>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proofErr w:type="spellStart"/>
            <w:r w:rsidRPr="00785C54">
              <w:rPr>
                <w:szCs w:val="24"/>
              </w:rPr>
              <w:t>MaterialSample.metadata</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proofErr w:type="spellStart"/>
            <w:r w:rsidRPr="00785C54">
              <w:rPr>
                <w:szCs w:val="24"/>
              </w:rPr>
              <w:t>SF_Specimen.lineage</w:t>
            </w:r>
            <w:proofErr w:type="spellEnd"/>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proofErr w:type="spellStart"/>
            <w:r w:rsidRPr="00785C54">
              <w:rPr>
                <w:szCs w:val="24"/>
              </w:rPr>
              <w:t>MaterialSample.parameter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proofErr w:type="spellStart"/>
            <w:r w:rsidRPr="00785C54">
              <w:rPr>
                <w:szCs w:val="24"/>
              </w:rPr>
              <w:t>SF_Specimen.parameter</w:t>
            </w:r>
            <w:proofErr w:type="spellEnd"/>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proofErr w:type="spellStart"/>
            <w:r w:rsidRPr="00785C54">
              <w:rPr>
                <w:szCs w:val="24"/>
              </w:rPr>
              <w:lastRenderedPageBreak/>
              <w:t>MaterialSample.sampling</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proofErr w:type="spellStart"/>
            <w:r w:rsidRPr="00785C54">
              <w:rPr>
                <w:szCs w:val="24"/>
              </w:rPr>
              <w:t>MaterialSample.preparationStep</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proofErr w:type="spellStart"/>
            <w:r w:rsidRPr="00785C54">
              <w:rPr>
                <w:szCs w:val="24"/>
              </w:rPr>
              <w:t>MaterialSample.size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proofErr w:type="spellStart"/>
            <w:r w:rsidRPr="00785C54">
              <w:rPr>
                <w:szCs w:val="24"/>
              </w:rPr>
              <w:t>SF_Specimen.size</w:t>
            </w:r>
            <w:proofErr w:type="spellEnd"/>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proofErr w:type="spellStart"/>
            <w:r w:rsidRPr="00785C54">
              <w:rPr>
                <w:szCs w:val="24"/>
              </w:rPr>
              <w:t>MaterialSample.storageLocation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proofErr w:type="spellStart"/>
            <w:r w:rsidRPr="00785C54">
              <w:rPr>
                <w:szCs w:val="24"/>
              </w:rPr>
              <w:t>SF_Specimen.currentLocation</w:t>
            </w:r>
            <w:proofErr w:type="spellEnd"/>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proofErr w:type="spellStart"/>
            <w:r w:rsidRPr="00785C54">
              <w:rPr>
                <w:szCs w:val="24"/>
              </w:rPr>
              <w:t>MaterialSample.sourceLocation</w:t>
            </w:r>
            <w:proofErr w:type="spellEnd"/>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proofErr w:type="spellStart"/>
            <w:r w:rsidRPr="00785C54">
              <w:rPr>
                <w:szCs w:val="24"/>
              </w:rPr>
              <w:t>SF_Specimen.samplingLocation</w:t>
            </w:r>
            <w:proofErr w:type="spellEnd"/>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t>Observation and Sample collections</w:t>
      </w:r>
    </w:p>
    <w:p w14:paraId="31AC1E51" w14:textId="6EC69C99"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00AC53D4" w:rsidRPr="00785C54">
        <w:rPr>
          <w:szCs w:val="24"/>
        </w:rPr>
        <w:t> </w:t>
      </w:r>
      <w:r w:rsidRPr="00785C54">
        <w:rPr>
          <w:rStyle w:val="stddocNumber"/>
          <w:szCs w:val="24"/>
          <w:shd w:val="clear" w:color="auto" w:fill="auto"/>
        </w:rPr>
        <w:t>19156</w:t>
      </w:r>
      <w:r w:rsidRPr="00785C54">
        <w:rPr>
          <w:szCs w:val="24"/>
        </w:rPr>
        <w:t xml:space="preserve"> </w:t>
      </w:r>
      <w:ins w:id="1950" w:author="Katharina Schleidt" w:date="2022-08-12T18:09:00Z">
        <w:r w:rsidR="00E778A2" w:rsidRPr="00E778A2">
          <w:rPr>
            <w:szCs w:val="24"/>
          </w:rPr>
          <w:t>ISO 19156:2011</w:t>
        </w:r>
      </w:ins>
      <w:del w:id="1951" w:author="Katharina Schleidt" w:date="2022-08-12T18:09:00Z">
        <w:r w:rsidRPr="00785C54" w:rsidDel="00E778A2">
          <w:rPr>
            <w:szCs w:val="24"/>
          </w:rPr>
          <w:delText>Edition 1</w:delText>
        </w:r>
      </w:del>
      <w:r w:rsidRPr="00785C54">
        <w:rPr>
          <w:szCs w:val="24"/>
        </w:rPr>
        <w:t xml:space="preserve"> did not include a concept of an Observation collection. In </w:t>
      </w:r>
      <w:ins w:id="1952" w:author="Katharina Schleidt" w:date="2022-08-12T18:09:00Z">
        <w:r w:rsidR="00E778A2" w:rsidRPr="00E778A2">
          <w:rPr>
            <w:szCs w:val="24"/>
          </w:rPr>
          <w:t>ISO 19156:20</w:t>
        </w:r>
        <w:r w:rsidR="00E778A2">
          <w:rPr>
            <w:szCs w:val="24"/>
          </w:rPr>
          <w:t>22</w:t>
        </w:r>
      </w:ins>
      <w:del w:id="1953" w:author="Katharina Schleidt" w:date="2022-08-12T18:09:00Z">
        <w:r w:rsidRPr="00785C54" w:rsidDel="00E778A2">
          <w:rPr>
            <w:szCs w:val="24"/>
          </w:rPr>
          <w:delText>Edition 2</w:delText>
        </w:r>
      </w:del>
      <w:r w:rsidRPr="00785C54">
        <w:rPr>
          <w:szCs w:val="24"/>
        </w:rPr>
        <w:t xml:space="preserve"> it is added as class </w:t>
      </w:r>
      <w:proofErr w:type="spellStart"/>
      <w:r w:rsidRPr="00785C54">
        <w:rPr>
          <w:szCs w:val="24"/>
        </w:rPr>
        <w:t>ObservationCollection</w:t>
      </w:r>
      <w:proofErr w:type="spellEnd"/>
      <w:r w:rsidRPr="00785C54">
        <w:rPr>
          <w:szCs w:val="24"/>
        </w:rPr>
        <w:t xml:space="preserve">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member: Conceptual Observation schema: Observation [</w:t>
      </w:r>
      <w:proofErr w:type="gramStart"/>
      <w:r w:rsidRPr="00785C54">
        <w:rPr>
          <w:szCs w:val="24"/>
        </w:rPr>
        <w:t>0..</w:t>
      </w:r>
      <w:proofErr w:type="gramEnd"/>
      <w:r w:rsidRPr="00785C54">
        <w:rPr>
          <w:szCs w:val="24"/>
        </w:rPr>
        <w:t>*];</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memberCharacteristics</w:t>
      </w:r>
      <w:proofErr w:type="spellEnd"/>
      <w:r w:rsidRPr="00785C54">
        <w:rPr>
          <w:szCs w:val="24"/>
        </w:rPr>
        <w:t xml:space="preserve">: </w:t>
      </w:r>
      <w:proofErr w:type="spellStart"/>
      <w:r w:rsidRPr="00785C54">
        <w:rPr>
          <w:szCs w:val="24"/>
        </w:rPr>
        <w:t>ObservationCharacteristics</w:t>
      </w:r>
      <w:proofErr w:type="spellEnd"/>
      <w:r w:rsidRPr="00785C54">
        <w:rPr>
          <w:szCs w:val="24"/>
        </w:rPr>
        <w:t xml:space="preserve"> [</w:t>
      </w:r>
      <w:proofErr w:type="gramStart"/>
      <w:r w:rsidRPr="00785C54">
        <w:rPr>
          <w:szCs w:val="24"/>
        </w:rPr>
        <w:t>0..</w:t>
      </w:r>
      <w:proofErr w:type="gramEnd"/>
      <w:r w:rsidRPr="00785C54">
        <w:rPr>
          <w:szCs w:val="24"/>
        </w:rPr>
        <w:t>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collectionType</w:t>
      </w:r>
      <w:proofErr w:type="spellEnd"/>
      <w:r w:rsidRPr="00785C54">
        <w:rPr>
          <w:szCs w:val="24"/>
        </w:rPr>
        <w:t xml:space="preserve">: </w:t>
      </w:r>
      <w:proofErr w:type="spellStart"/>
      <w:r w:rsidRPr="00785C54">
        <w:rPr>
          <w:szCs w:val="24"/>
        </w:rPr>
        <w:t>AbstractObservationCollectionType</w:t>
      </w:r>
      <w:proofErr w:type="spellEnd"/>
      <w:r w:rsidRPr="00785C54">
        <w:rPr>
          <w:szCs w:val="24"/>
        </w:rPr>
        <w:t xml:space="preserve"> [</w:t>
      </w:r>
      <w:proofErr w:type="gramStart"/>
      <w:r w:rsidRPr="00785C54">
        <w:rPr>
          <w:szCs w:val="24"/>
        </w:rPr>
        <w:t>0..</w:t>
      </w:r>
      <w:proofErr w:type="gramEnd"/>
      <w:r w:rsidRPr="00785C54">
        <w:rPr>
          <w:szCs w:val="24"/>
        </w:rPr>
        <w:t>*];</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relatedCollection</w:t>
      </w:r>
      <w:proofErr w:type="spellEnd"/>
      <w:r w:rsidRPr="00785C54">
        <w:rPr>
          <w:szCs w:val="24"/>
        </w:rPr>
        <w:t xml:space="preserve">: </w:t>
      </w:r>
      <w:proofErr w:type="spellStart"/>
      <w:r w:rsidRPr="00785C54">
        <w:rPr>
          <w:szCs w:val="24"/>
        </w:rPr>
        <w:t>ObservationCollection</w:t>
      </w:r>
      <w:proofErr w:type="spellEnd"/>
      <w:r w:rsidRPr="00785C54">
        <w:rPr>
          <w:szCs w:val="24"/>
        </w:rPr>
        <w:t xml:space="preserve"> [</w:t>
      </w:r>
      <w:proofErr w:type="gramStart"/>
      <w:r w:rsidRPr="00785C54">
        <w:rPr>
          <w:szCs w:val="24"/>
        </w:rPr>
        <w:t>0..</w:t>
      </w:r>
      <w:proofErr w:type="gramEnd"/>
      <w:r w:rsidRPr="00785C54">
        <w:rPr>
          <w:szCs w:val="24"/>
        </w:rPr>
        <w:t>*];</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metadata: Any [</w:t>
      </w:r>
      <w:proofErr w:type="gramStart"/>
      <w:r w:rsidRPr="00785C54">
        <w:rPr>
          <w:szCs w:val="24"/>
        </w:rPr>
        <w:t>0..</w:t>
      </w:r>
      <w:proofErr w:type="gramEnd"/>
      <w:r w:rsidRPr="00785C54">
        <w:rPr>
          <w:szCs w:val="24"/>
        </w:rPr>
        <w:t>*].</w:t>
      </w:r>
    </w:p>
    <w:p w14:paraId="4675EBCE" w14:textId="77777777" w:rsidR="005B5EAD" w:rsidRPr="00785C54" w:rsidRDefault="005B5EAD" w:rsidP="00785C54">
      <w:pPr>
        <w:pStyle w:val="BodyText"/>
        <w:autoSpaceDE w:val="0"/>
        <w:autoSpaceDN w:val="0"/>
        <w:adjustRightInd w:val="0"/>
        <w:rPr>
          <w:szCs w:val="24"/>
        </w:rPr>
      </w:pPr>
      <w:r w:rsidRPr="00785C54">
        <w:rPr>
          <w:szCs w:val="24"/>
        </w:rPr>
        <w:t xml:space="preserve">One concrete specialization of the </w:t>
      </w:r>
      <w:proofErr w:type="spellStart"/>
      <w:r w:rsidRPr="00785C54">
        <w:rPr>
          <w:szCs w:val="24"/>
        </w:rPr>
        <w:t>AbstractObservationCollectionType</w:t>
      </w:r>
      <w:proofErr w:type="spellEnd"/>
      <w:r w:rsidRPr="00785C54">
        <w:rPr>
          <w:szCs w:val="24"/>
        </w:rPr>
        <w:t xml:space="preserve"> class is provided in the Basic Observations package: </w:t>
      </w:r>
      <w:proofErr w:type="spellStart"/>
      <w:r w:rsidRPr="00785C54">
        <w:rPr>
          <w:szCs w:val="24"/>
        </w:rPr>
        <w:t>ObservationCollectionType</w:t>
      </w:r>
      <w:proofErr w:type="spellEnd"/>
      <w:r w:rsidRPr="00785C54">
        <w:rPr>
          <w:szCs w:val="24"/>
        </w:rPr>
        <w:t xml:space="preserve"> with an initial set of two values: ‘homogeneous’ and ‘summarizing’, which define how the properties of the </w:t>
      </w:r>
      <w:proofErr w:type="spellStart"/>
      <w:r w:rsidRPr="00785C54">
        <w:rPr>
          <w:szCs w:val="24"/>
        </w:rPr>
        <w:t>ObservationCharacteristics</w:t>
      </w:r>
      <w:proofErr w:type="spellEnd"/>
      <w:r w:rsidRPr="00785C54">
        <w:rPr>
          <w:szCs w:val="24"/>
        </w:rPr>
        <w:t xml:space="preserve"> instances associated with the </w:t>
      </w:r>
      <w:proofErr w:type="spellStart"/>
      <w:r w:rsidRPr="00785C54">
        <w:rPr>
          <w:szCs w:val="24"/>
        </w:rPr>
        <w:t>ObservationCollection</w:t>
      </w:r>
      <w:proofErr w:type="spellEnd"/>
      <w:r w:rsidRPr="00785C54">
        <w:rPr>
          <w:szCs w:val="24"/>
        </w:rPr>
        <w:t xml:space="preserve"> instance relate to the corresponding properties of the collection members (see clause Attribute </w:t>
      </w:r>
      <w:proofErr w:type="spellStart"/>
      <w:r w:rsidRPr="00785C54">
        <w:rPr>
          <w:szCs w:val="24"/>
        </w:rPr>
        <w:t>collectionType</w:t>
      </w:r>
      <w:proofErr w:type="spellEnd"/>
      <w:r w:rsidRPr="00785C54">
        <w:rPr>
          <w:szCs w:val="24"/>
        </w:rPr>
        <w:t xml:space="preserve">). Other Observation collection classifications may be added by specializing the </w:t>
      </w:r>
      <w:proofErr w:type="spellStart"/>
      <w:r w:rsidRPr="00785C54">
        <w:rPr>
          <w:szCs w:val="24"/>
        </w:rPr>
        <w:t>AbstractObservationCollectionType</w:t>
      </w:r>
      <w:proofErr w:type="spellEnd"/>
      <w:r w:rsidRPr="00785C54">
        <w:rPr>
          <w:szCs w:val="24"/>
        </w:rPr>
        <w:t xml:space="preserve"> as required.</w:t>
      </w:r>
    </w:p>
    <w:p w14:paraId="34E408B1" w14:textId="3B7BC69A" w:rsidR="005B5EAD" w:rsidRPr="00785C54" w:rsidRDefault="00E778A2" w:rsidP="00785C54">
      <w:pPr>
        <w:pStyle w:val="BodyText"/>
        <w:autoSpaceDE w:val="0"/>
        <w:autoSpaceDN w:val="0"/>
        <w:adjustRightInd w:val="0"/>
        <w:rPr>
          <w:szCs w:val="24"/>
        </w:rPr>
      </w:pPr>
      <w:ins w:id="1954" w:author="Katharina Schleidt" w:date="2022-08-12T18:09:00Z">
        <w:r w:rsidRPr="00E778A2">
          <w:rPr>
            <w:szCs w:val="24"/>
          </w:rPr>
          <w:t>ISO 19156:2011</w:t>
        </w:r>
      </w:ins>
      <w:del w:id="1955" w:author="Katharina Schleidt" w:date="2022-08-12T18:09:00Z">
        <w:r w:rsidR="005B5EAD" w:rsidRPr="00785C54" w:rsidDel="00E778A2">
          <w:rPr>
            <w:szCs w:val="24"/>
          </w:rPr>
          <w:delText>Edition 1</w:delText>
        </w:r>
      </w:del>
      <w:r w:rsidR="005B5EAD" w:rsidRPr="00785C54">
        <w:rPr>
          <w:szCs w:val="24"/>
        </w:rPr>
        <w:t xml:space="preserve"> provided a collection of Sampling features as </w:t>
      </w:r>
      <w:proofErr w:type="spellStart"/>
      <w:r w:rsidR="005B5EAD" w:rsidRPr="00785C54">
        <w:rPr>
          <w:szCs w:val="24"/>
        </w:rPr>
        <w:t>SF_SamplingFeatureCollection</w:t>
      </w:r>
      <w:proofErr w:type="spellEnd"/>
      <w:r w:rsidR="005B5EAD" w:rsidRPr="00785C54">
        <w:rPr>
          <w:szCs w:val="24"/>
        </w:rPr>
        <w:t xml:space="preserve"> class with a single association role member: </w:t>
      </w:r>
      <w:proofErr w:type="spellStart"/>
      <w:r w:rsidR="005B5EAD" w:rsidRPr="00785C54">
        <w:rPr>
          <w:szCs w:val="24"/>
        </w:rPr>
        <w:t>SF_SamplingFeature</w:t>
      </w:r>
      <w:proofErr w:type="spellEnd"/>
      <w:r w:rsidR="005B5EAD" w:rsidRPr="00785C54">
        <w:rPr>
          <w:szCs w:val="24"/>
        </w:rPr>
        <w:t xml:space="preserve">. In </w:t>
      </w:r>
      <w:ins w:id="1956" w:author="Katharina Schleidt" w:date="2022-08-12T18:09:00Z">
        <w:r w:rsidRPr="00E778A2">
          <w:rPr>
            <w:szCs w:val="24"/>
          </w:rPr>
          <w:t>ISO 19156:20</w:t>
        </w:r>
        <w:r>
          <w:rPr>
            <w:szCs w:val="24"/>
          </w:rPr>
          <w:t>22</w:t>
        </w:r>
      </w:ins>
      <w:del w:id="1957" w:author="Katharina Schleidt" w:date="2022-08-12T18:09:00Z">
        <w:r w:rsidR="005B5EAD" w:rsidRPr="00785C54" w:rsidDel="00E778A2">
          <w:rPr>
            <w:szCs w:val="24"/>
          </w:rPr>
          <w:delText>Edition 2</w:delText>
        </w:r>
      </w:del>
      <w:r w:rsidR="005B5EAD" w:rsidRPr="00785C54">
        <w:rPr>
          <w:szCs w:val="24"/>
        </w:rPr>
        <w:t xml:space="preserve"> this is modelled as </w:t>
      </w:r>
      <w:proofErr w:type="spellStart"/>
      <w:r w:rsidR="005B5EAD" w:rsidRPr="00785C54">
        <w:rPr>
          <w:szCs w:val="24"/>
        </w:rPr>
        <w:t>SampleCollection</w:t>
      </w:r>
      <w:proofErr w:type="spellEnd"/>
      <w:r w:rsidR="005B5EAD" w:rsidRPr="00785C54">
        <w:rPr>
          <w:szCs w:val="24"/>
        </w:rPr>
        <w:t xml:space="preserve">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member: Conceptual Sample schema: Sample [</w:t>
      </w:r>
      <w:proofErr w:type="gramStart"/>
      <w:r w:rsidRPr="00785C54">
        <w:rPr>
          <w:szCs w:val="24"/>
        </w:rPr>
        <w:t>0..</w:t>
      </w:r>
      <w:proofErr w:type="gramEnd"/>
      <w:r w:rsidRPr="00785C54">
        <w:rPr>
          <w:szCs w:val="24"/>
        </w:rPr>
        <w:t>*];</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relatedCollection</w:t>
      </w:r>
      <w:proofErr w:type="spellEnd"/>
      <w:r w:rsidRPr="00785C54">
        <w:rPr>
          <w:szCs w:val="24"/>
        </w:rPr>
        <w:t xml:space="preserve">: </w:t>
      </w:r>
      <w:proofErr w:type="spellStart"/>
      <w:r w:rsidRPr="00785C54">
        <w:rPr>
          <w:szCs w:val="24"/>
        </w:rPr>
        <w:t>SampleCollection</w:t>
      </w:r>
      <w:proofErr w:type="spellEnd"/>
      <w:r w:rsidRPr="00785C54">
        <w:rPr>
          <w:szCs w:val="24"/>
        </w:rPr>
        <w:t xml:space="preserve"> [</w:t>
      </w:r>
      <w:proofErr w:type="gramStart"/>
      <w:r w:rsidRPr="00785C54">
        <w:rPr>
          <w:szCs w:val="24"/>
        </w:rPr>
        <w:t>0..</w:t>
      </w:r>
      <w:proofErr w:type="gramEnd"/>
      <w:r w:rsidRPr="00785C54">
        <w:rPr>
          <w:szCs w:val="24"/>
        </w:rPr>
        <w:t>*];</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w:t>
      </w:r>
      <w:proofErr w:type="gramStart"/>
      <w:r w:rsidRPr="00785C54">
        <w:rPr>
          <w:szCs w:val="24"/>
        </w:rPr>
        <w:t>0..</w:t>
      </w:r>
      <w:proofErr w:type="gramEnd"/>
      <w:r w:rsidRPr="00785C54">
        <w:rPr>
          <w:szCs w:val="24"/>
        </w:rPr>
        <w:t>*].</w:t>
      </w:r>
    </w:p>
    <w:p w14:paraId="6A89FC22" w14:textId="77777777" w:rsidR="005B5EAD" w:rsidRPr="00785C54" w:rsidRDefault="005B5EAD" w:rsidP="00785C54">
      <w:pPr>
        <w:pStyle w:val="BodyText"/>
        <w:autoSpaceDE w:val="0"/>
        <w:autoSpaceDN w:val="0"/>
        <w:adjustRightInd w:val="0"/>
        <w:rPr>
          <w:szCs w:val="24"/>
        </w:rPr>
      </w:pPr>
      <w:r w:rsidRPr="00785C54">
        <w:rPr>
          <w:szCs w:val="24"/>
        </w:rPr>
        <w:t xml:space="preserve">Unlike </w:t>
      </w:r>
      <w:proofErr w:type="spellStart"/>
      <w:r w:rsidRPr="00785C54">
        <w:rPr>
          <w:szCs w:val="24"/>
        </w:rPr>
        <w:t>ObservationCollections</w:t>
      </w:r>
      <w:proofErr w:type="spellEnd"/>
      <w:r w:rsidRPr="00785C54">
        <w:rPr>
          <w:szCs w:val="24"/>
        </w:rPr>
        <w:t xml:space="preserve">, the </w:t>
      </w:r>
      <w:proofErr w:type="spellStart"/>
      <w:r w:rsidRPr="00785C54">
        <w:rPr>
          <w:szCs w:val="24"/>
        </w:rPr>
        <w:t>SampleCollections</w:t>
      </w:r>
      <w:proofErr w:type="spellEnd"/>
      <w:r w:rsidRPr="00785C54">
        <w:rPr>
          <w:szCs w:val="24"/>
        </w:rPr>
        <w:t xml:space="preserve"> are not classified, and do not have a dedicated mechanism for providing shared or summarized property values.</w:t>
      </w:r>
    </w:p>
    <w:p w14:paraId="4A9AA6E0" w14:textId="6E996336"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w:t>
      </w:r>
      <w:proofErr w:type="spellStart"/>
      <w:r w:rsidRPr="00785C54">
        <w:rPr>
          <w:szCs w:val="24"/>
        </w:rPr>
        <w:t>SampleCollection</w:t>
      </w:r>
      <w:proofErr w:type="spellEnd"/>
      <w:r w:rsidRPr="00785C54">
        <w:rPr>
          <w:szCs w:val="24"/>
        </w:rPr>
        <w:t xml:space="preserve"> mappings from the </w:t>
      </w:r>
      <w:ins w:id="1958" w:author="Katharina Schleidt" w:date="2022-08-12T18:09:00Z">
        <w:r w:rsidR="00E778A2" w:rsidRPr="00E778A2">
          <w:rPr>
            <w:szCs w:val="24"/>
          </w:rPr>
          <w:t>ISO 19156:20</w:t>
        </w:r>
        <w:r w:rsidR="00E778A2">
          <w:rPr>
            <w:szCs w:val="24"/>
          </w:rPr>
          <w:t>22</w:t>
        </w:r>
      </w:ins>
      <w:del w:id="1959" w:author="Katharina Schleidt" w:date="2022-08-12T18:09:00Z">
        <w:r w:rsidRPr="00785C54" w:rsidDel="00E778A2">
          <w:rPr>
            <w:szCs w:val="24"/>
          </w:rPr>
          <w:delText>edition 2</w:delText>
        </w:r>
      </w:del>
      <w:r w:rsidRPr="00785C54">
        <w:rPr>
          <w:szCs w:val="24"/>
        </w:rPr>
        <w:t xml:space="preserve"> Basic Samples package to </w:t>
      </w:r>
      <w:ins w:id="1960" w:author="Katharina Schleidt" w:date="2022-08-12T18:09:00Z">
        <w:r w:rsidR="00E778A2" w:rsidRPr="00E778A2">
          <w:rPr>
            <w:szCs w:val="24"/>
          </w:rPr>
          <w:t>ISO 19156:2011</w:t>
        </w:r>
      </w:ins>
      <w:del w:id="1961" w:author="Katharina Schleidt" w:date="2022-08-12T18:09:00Z">
        <w:r w:rsidRPr="00785C54" w:rsidDel="00E778A2">
          <w:rPr>
            <w:szCs w:val="24"/>
          </w:rPr>
          <w:delText>edition 1</w:delText>
        </w:r>
      </w:del>
      <w:r w:rsidRPr="00785C54">
        <w:rPr>
          <w:szCs w:val="24"/>
        </w:rPr>
        <w:t>.</w:t>
      </w:r>
    </w:p>
    <w:p w14:paraId="2A00C940" w14:textId="4FAB7F95" w:rsidR="005B5EAD" w:rsidRPr="00785C54" w:rsidRDefault="005B5EAD" w:rsidP="00785C54">
      <w:pPr>
        <w:pStyle w:val="Tabletitle"/>
        <w:autoSpaceDE w:val="0"/>
        <w:autoSpaceDN w:val="0"/>
        <w:adjustRightInd w:val="0"/>
        <w:outlineLvl w:val="0"/>
        <w:rPr>
          <w:szCs w:val="24"/>
        </w:rPr>
      </w:pPr>
      <w:r w:rsidRPr="00785C54">
        <w:rPr>
          <w:szCs w:val="24"/>
        </w:rPr>
        <w:t xml:space="preserve">Table C.5 — </w:t>
      </w:r>
      <w:proofErr w:type="spellStart"/>
      <w:r w:rsidRPr="00785C54">
        <w:rPr>
          <w:szCs w:val="24"/>
        </w:rPr>
        <w:t>SampleCollection</w:t>
      </w:r>
      <w:proofErr w:type="spellEnd"/>
      <w:r w:rsidRPr="00785C54">
        <w:rPr>
          <w:szCs w:val="24"/>
        </w:rPr>
        <w:t xml:space="preserve"> mapping from </w:t>
      </w:r>
      <w:ins w:id="1962"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1963"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1964" w:author="Katharina Schleidt" w:date="2022-08-12T18:10:00Z">
        <w:r w:rsidR="00E778A2" w:rsidRPr="00E778A2">
          <w:rPr>
            <w:szCs w:val="24"/>
          </w:rPr>
          <w:t>ISO 19156:2011</w:t>
        </w:r>
      </w:ins>
      <w:del w:id="1965" w:author="Katharina Schleidt" w:date="2022-08-12T18:10: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5C1B49D2" w:rsidR="005B5EAD" w:rsidRPr="00785C54" w:rsidRDefault="00E778A2" w:rsidP="00785C54">
            <w:pPr>
              <w:pStyle w:val="Tableheader"/>
              <w:autoSpaceDE w:val="0"/>
              <w:autoSpaceDN w:val="0"/>
              <w:adjustRightInd w:val="0"/>
              <w:jc w:val="center"/>
              <w:rPr>
                <w:b/>
                <w:bCs/>
                <w:szCs w:val="20"/>
              </w:rPr>
            </w:pPr>
            <w:ins w:id="1966" w:author="Katharina Schleidt" w:date="2022-08-12T18:10:00Z">
              <w:r w:rsidRPr="00E778A2">
                <w:rPr>
                  <w:b/>
                  <w:szCs w:val="24"/>
                </w:rPr>
                <w:lastRenderedPageBreak/>
                <w:t>ISO 19156:20</w:t>
              </w:r>
              <w:r>
                <w:rPr>
                  <w:b/>
                  <w:szCs w:val="24"/>
                </w:rPr>
                <w:t>22</w:t>
              </w:r>
            </w:ins>
            <w:del w:id="1967" w:author="Katharina Schleidt" w:date="2022-08-12T18:10: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0FA6654C" w:rsidR="005B5EAD" w:rsidRPr="00785C54" w:rsidRDefault="00E778A2" w:rsidP="00785C54">
            <w:pPr>
              <w:pStyle w:val="Tableheader"/>
              <w:autoSpaceDE w:val="0"/>
              <w:autoSpaceDN w:val="0"/>
              <w:adjustRightInd w:val="0"/>
              <w:jc w:val="center"/>
              <w:rPr>
                <w:b/>
                <w:bCs/>
                <w:szCs w:val="20"/>
              </w:rPr>
            </w:pPr>
            <w:ins w:id="1968" w:author="Katharina Schleidt" w:date="2022-08-12T18:10:00Z">
              <w:r w:rsidRPr="00E778A2">
                <w:rPr>
                  <w:b/>
                  <w:szCs w:val="24"/>
                </w:rPr>
                <w:t>ISO 19156:2011</w:t>
              </w:r>
            </w:ins>
            <w:del w:id="1969" w:author="Katharina Schleidt" w:date="2022-08-12T18:10:00Z">
              <w:r w:rsidR="005B5EAD" w:rsidRPr="00785C54" w:rsidDel="00E778A2">
                <w:rPr>
                  <w:b/>
                  <w:szCs w:val="24"/>
                </w:rPr>
                <w:delText>Edition 1</w:delText>
              </w:r>
            </w:del>
            <w:r w:rsidR="005B5EAD" w:rsidRPr="00785C54">
              <w:rPr>
                <w:b/>
                <w:szCs w:val="24"/>
              </w:rPr>
              <w:t xml:space="preserve">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proofErr w:type="spellStart"/>
            <w:r w:rsidRPr="00785C54">
              <w:rPr>
                <w:szCs w:val="24"/>
              </w:rPr>
              <w:t>SampleCollection</w:t>
            </w:r>
            <w:proofErr w:type="spellEnd"/>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proofErr w:type="spellStart"/>
            <w:r w:rsidRPr="00785C54">
              <w:rPr>
                <w:szCs w:val="24"/>
              </w:rPr>
              <w:t>SF_SamplingFeatureCollection</w:t>
            </w:r>
            <w:proofErr w:type="spellEnd"/>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proofErr w:type="spellStart"/>
            <w:r w:rsidRPr="00785C54">
              <w:rPr>
                <w:szCs w:val="24"/>
              </w:rPr>
              <w:t>SampleCollection.member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proofErr w:type="spellStart"/>
            <w:r w:rsidRPr="00785C54">
              <w:rPr>
                <w:szCs w:val="24"/>
              </w:rPr>
              <w:t>SF_samplingFeatureCollection.member</w:t>
            </w:r>
            <w:proofErr w:type="spellEnd"/>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proofErr w:type="spellStart"/>
            <w:r w:rsidRPr="00785C54">
              <w:rPr>
                <w:szCs w:val="24"/>
              </w:rPr>
              <w:t>SampleCollection.relatedCollection</w:t>
            </w:r>
            <w:proofErr w:type="spellEnd"/>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 xml:space="preserve">Hard-typing vs. soft typing and </w:t>
      </w:r>
      <w:proofErr w:type="spellStart"/>
      <w:r w:rsidRPr="00785C54">
        <w:rPr>
          <w:szCs w:val="24"/>
        </w:rPr>
        <w:t>codelist</w:t>
      </w:r>
      <w:proofErr w:type="spellEnd"/>
      <w:r w:rsidRPr="00785C54">
        <w:rPr>
          <w:szCs w:val="24"/>
        </w:rPr>
        <w:t xml:space="preserve"> use</w:t>
      </w:r>
    </w:p>
    <w:p w14:paraId="48F55E5F" w14:textId="6FEA8310" w:rsidR="005B5EAD" w:rsidRPr="00785C54" w:rsidRDefault="005B5EAD" w:rsidP="00785C54">
      <w:pPr>
        <w:pStyle w:val="BodyText"/>
        <w:autoSpaceDE w:val="0"/>
        <w:autoSpaceDN w:val="0"/>
        <w:adjustRightInd w:val="0"/>
        <w:rPr>
          <w:szCs w:val="24"/>
        </w:rPr>
      </w:pPr>
      <w:r w:rsidRPr="00785C54">
        <w:rPr>
          <w:szCs w:val="24"/>
        </w:rPr>
        <w:t xml:space="preserve">Observation classification by result type and </w:t>
      </w:r>
      <w:proofErr w:type="spellStart"/>
      <w:r w:rsidRPr="00785C54">
        <w:rPr>
          <w:szCs w:val="24"/>
        </w:rPr>
        <w:t>SpatialSamplingFeature</w:t>
      </w:r>
      <w:proofErr w:type="spellEnd"/>
      <w:r w:rsidRPr="00785C54">
        <w:rPr>
          <w:szCs w:val="24"/>
        </w:rPr>
        <w:t xml:space="preserve"> by the shape geometry type provided as sub-classes in the </w:t>
      </w:r>
      <w:ins w:id="1970" w:author="Katharina Schleidt" w:date="2022-08-12T18:10:00Z">
        <w:r w:rsidR="00E778A2" w:rsidRPr="00E778A2">
          <w:rPr>
            <w:rStyle w:val="stdpublisher"/>
            <w:szCs w:val="24"/>
            <w:shd w:val="clear" w:color="auto" w:fill="auto"/>
          </w:rPr>
          <w:t>ISO 19156:2011</w:t>
        </w:r>
      </w:ins>
      <w:del w:id="1971" w:author="Katharina Schleidt" w:date="2022-08-12T18:10:00Z">
        <w:r w:rsidRPr="00785C54" w:rsidDel="00E778A2">
          <w:rPr>
            <w:rStyle w:val="stdpublisher"/>
            <w:szCs w:val="24"/>
            <w:shd w:val="clear" w:color="auto" w:fill="auto"/>
          </w:rPr>
          <w:delText>ISO</w:delText>
        </w:r>
        <w:r w:rsidR="00AC53D4"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1</w:delText>
        </w:r>
      </w:del>
      <w:r w:rsidRPr="00785C54">
        <w:rPr>
          <w:szCs w:val="24"/>
        </w:rPr>
        <w:t xml:space="preserve"> are modelled using soft-typing based classification schemes in </w:t>
      </w:r>
      <w:ins w:id="1972" w:author="Katharina Schleidt" w:date="2022-08-12T18:10:00Z">
        <w:r w:rsidR="00E778A2" w:rsidRPr="00E778A2">
          <w:rPr>
            <w:szCs w:val="24"/>
          </w:rPr>
          <w:t>ISO 19156:20</w:t>
        </w:r>
        <w:r w:rsidR="00E778A2">
          <w:rPr>
            <w:szCs w:val="24"/>
          </w:rPr>
          <w:t>22</w:t>
        </w:r>
      </w:ins>
      <w:del w:id="1973" w:author="Katharina Schleidt" w:date="2022-08-12T18:10: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w:t>
      </w:r>
      <w:proofErr w:type="spellStart"/>
      <w:r w:rsidRPr="00785C54">
        <w:rPr>
          <w:szCs w:val="24"/>
        </w:rPr>
        <w:t>AbstractObservationCharacteristics.observationType</w:t>
      </w:r>
      <w:proofErr w:type="spellEnd"/>
      <w:r w:rsidRPr="00785C54">
        <w:rPr>
          <w:szCs w:val="24"/>
        </w:rPr>
        <w:t xml:space="preserve"> and </w:t>
      </w:r>
      <w:proofErr w:type="spellStart"/>
      <w:r w:rsidRPr="00785C54">
        <w:rPr>
          <w:szCs w:val="24"/>
        </w:rPr>
        <w:t>AbstractSample.sampleType</w:t>
      </w:r>
      <w:proofErr w:type="spellEnd"/>
      <w:r w:rsidRPr="00785C54">
        <w:rPr>
          <w:szCs w:val="24"/>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BodyText"/>
      </w:pPr>
      <w:r w:rsidRPr="00785C54">
        <w:br w:type="page"/>
      </w:r>
    </w:p>
    <w:p w14:paraId="08322F51" w14:textId="67DB0754" w:rsidR="005B5EAD" w:rsidRPr="00785C54" w:rsidRDefault="005B5EAD" w:rsidP="00785C54">
      <w:pPr>
        <w:pStyle w:val="BodyText"/>
        <w:autoSpaceDE w:val="0"/>
        <w:autoSpaceDN w:val="0"/>
        <w:adjustRightInd w:val="0"/>
        <w:rPr>
          <w:szCs w:val="24"/>
        </w:rPr>
      </w:pPr>
      <w:r w:rsidRPr="00785C54">
        <w:rPr>
          <w:szCs w:val="24"/>
        </w:rPr>
        <w:lastRenderedPageBreak/>
        <w:t xml:space="preserve">Concrete </w:t>
      </w:r>
      <w:proofErr w:type="spellStart"/>
      <w:r w:rsidRPr="00785C54">
        <w:rPr>
          <w:szCs w:val="24"/>
        </w:rPr>
        <w:t>codelists</w:t>
      </w:r>
      <w:proofErr w:type="spellEnd"/>
      <w:r w:rsidRPr="00785C54">
        <w:rPr>
          <w:szCs w:val="24"/>
        </w:rPr>
        <w:t xml:space="preserve"> are provided for both the result </w:t>
      </w:r>
      <w:proofErr w:type="gramStart"/>
      <w:r w:rsidRPr="00785C54">
        <w:rPr>
          <w:szCs w:val="24"/>
        </w:rPr>
        <w:t>type based</w:t>
      </w:r>
      <w:proofErr w:type="gramEnd"/>
      <w:r w:rsidRPr="00785C54">
        <w:rPr>
          <w:szCs w:val="24"/>
        </w:rPr>
        <w:t xml:space="preserve"> Observation classification and the shape geometry </w:t>
      </w:r>
      <w:proofErr w:type="spellStart"/>
      <w:r w:rsidRPr="00785C54">
        <w:rPr>
          <w:szCs w:val="24"/>
        </w:rPr>
        <w:t>SpatialSample</w:t>
      </w:r>
      <w:proofErr w:type="spellEnd"/>
      <w:r w:rsidRPr="00785C54">
        <w:rPr>
          <w:szCs w:val="24"/>
        </w:rPr>
        <w:t xml:space="preserve"> classification. Any additional Observation and Sample classification schemes can be provided in the domain models by extending the </w:t>
      </w:r>
      <w:proofErr w:type="spellStart"/>
      <w:r w:rsidRPr="00785C54">
        <w:rPr>
          <w:szCs w:val="24"/>
        </w:rPr>
        <w:t>AbstractObservationType</w:t>
      </w:r>
      <w:proofErr w:type="spellEnd"/>
      <w:r w:rsidRPr="00785C54">
        <w:rPr>
          <w:szCs w:val="24"/>
        </w:rPr>
        <w:t xml:space="preserve"> and </w:t>
      </w:r>
      <w:proofErr w:type="spellStart"/>
      <w:r w:rsidRPr="00785C54">
        <w:rPr>
          <w:szCs w:val="24"/>
        </w:rPr>
        <w:t>AbstractSampleType</w:t>
      </w:r>
      <w:proofErr w:type="spellEnd"/>
      <w:r w:rsidRPr="00785C54">
        <w:rPr>
          <w:szCs w:val="24"/>
        </w:rPr>
        <w:t xml:space="preserve"> classes, as illustrated for classification of Samples in </w:t>
      </w:r>
      <w:r w:rsidRPr="00785C54">
        <w:rPr>
          <w:rStyle w:val="citefig"/>
          <w:szCs w:val="24"/>
          <w:shd w:val="clear" w:color="auto" w:fill="auto"/>
        </w:rPr>
        <w:t>Figure C.1</w:t>
      </w:r>
      <w:del w:id="1974" w:author="Katharina Schleidt" w:date="2022-08-13T18:06:00Z">
        <w:r w:rsidRPr="00785C54" w:rsidDel="00E804F5">
          <w:rPr>
            <w:szCs w:val="24"/>
          </w:rPr>
          <w:delText xml:space="preserve"> below</w:delText>
        </w:r>
      </w:del>
      <w:r w:rsidRPr="00785C54">
        <w:rPr>
          <w:szCs w:val="24"/>
        </w:rPr>
        <w:t>.</w:t>
      </w:r>
    </w:p>
    <w:p w14:paraId="084DF0E0" w14:textId="1C94B98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09DACE9" wp14:editId="52BEE438">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 xml:space="preserve">Figure C.1 — (Example) Mechanism for defining a classification scheme for Samples based on the type of the sample material by extending the </w:t>
      </w:r>
      <w:proofErr w:type="spellStart"/>
      <w:r w:rsidRPr="00785C54">
        <w:rPr>
          <w:szCs w:val="24"/>
        </w:rPr>
        <w:t>AbstractSampleType</w:t>
      </w:r>
      <w:proofErr w:type="spellEnd"/>
      <w:r w:rsidRPr="00785C54">
        <w:rPr>
          <w:szCs w:val="24"/>
        </w:rPr>
        <w:t xml:space="preserve"> </w:t>
      </w:r>
      <w:proofErr w:type="spellStart"/>
      <w:r w:rsidRPr="00785C54">
        <w:rPr>
          <w:szCs w:val="24"/>
        </w:rPr>
        <w:t>codelist</w:t>
      </w:r>
      <w:proofErr w:type="spellEnd"/>
    </w:p>
    <w:p w14:paraId="769E3613" w14:textId="77777777" w:rsidR="005B5EAD" w:rsidRPr="00785C54" w:rsidRDefault="005B5EAD" w:rsidP="00785C54">
      <w:pPr>
        <w:pStyle w:val="BodyText"/>
        <w:autoSpaceDE w:val="0"/>
        <w:autoSpaceDN w:val="0"/>
        <w:adjustRightInd w:val="0"/>
        <w:rPr>
          <w:szCs w:val="24"/>
        </w:rPr>
      </w:pPr>
      <w:r w:rsidRPr="00785C54">
        <w:rPr>
          <w:szCs w:val="24"/>
        </w:rPr>
        <w:t xml:space="preserve">Only an abstract, empty </w:t>
      </w:r>
      <w:proofErr w:type="spellStart"/>
      <w:r w:rsidRPr="00785C54">
        <w:rPr>
          <w:szCs w:val="24"/>
        </w:rPr>
        <w:t>codelist</w:t>
      </w:r>
      <w:proofErr w:type="spellEnd"/>
      <w:r w:rsidRPr="00785C54">
        <w:rPr>
          <w:szCs w:val="24"/>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sidRPr="00785C54">
        <w:rPr>
          <w:szCs w:val="24"/>
        </w:rPr>
        <w:t>AbstractSamplerType</w:t>
      </w:r>
      <w:proofErr w:type="spellEnd"/>
      <w:r w:rsidRPr="00785C54">
        <w:rPr>
          <w:szCs w:val="24"/>
        </w:rPr>
        <w:t xml:space="preserve"> class. An example of this mechanism is illustrated as </w:t>
      </w:r>
      <w:r w:rsidRPr="00785C54">
        <w:rPr>
          <w:rStyle w:val="citefig"/>
          <w:szCs w:val="24"/>
          <w:shd w:val="clear" w:color="auto" w:fill="auto"/>
        </w:rPr>
        <w:t>Figure C.2</w:t>
      </w:r>
      <w:r w:rsidRPr="00785C54">
        <w:rPr>
          <w:szCs w:val="24"/>
        </w:rPr>
        <w:t>.</w:t>
      </w:r>
    </w:p>
    <w:p w14:paraId="2E8D67F8" w14:textId="22E95BB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D70E76D" wp14:editId="05E7E19A">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t xml:space="preserve">Figure C.2 — (Example) Mechanism for defining a generic classification scheme for Samplers by extending the </w:t>
      </w:r>
      <w:proofErr w:type="spellStart"/>
      <w:r w:rsidRPr="00785C54">
        <w:rPr>
          <w:szCs w:val="24"/>
        </w:rPr>
        <w:t>AbstractSamplerType</w:t>
      </w:r>
      <w:proofErr w:type="spellEnd"/>
      <w:r w:rsidRPr="00785C54">
        <w:rPr>
          <w:szCs w:val="24"/>
        </w:rPr>
        <w:t xml:space="preserve"> </w:t>
      </w:r>
      <w:proofErr w:type="spellStart"/>
      <w:r w:rsidRPr="00785C54">
        <w:rPr>
          <w:szCs w:val="24"/>
        </w:rPr>
        <w:t>codelist</w:t>
      </w:r>
      <w:proofErr w:type="spellEnd"/>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of result </w:t>
      </w:r>
      <w:proofErr w:type="gramStart"/>
      <w:r w:rsidRPr="00785C54">
        <w:rPr>
          <w:szCs w:val="24"/>
        </w:rPr>
        <w:t>type based</w:t>
      </w:r>
      <w:proofErr w:type="gramEnd"/>
      <w:r w:rsidRPr="00785C54">
        <w:rPr>
          <w:szCs w:val="24"/>
        </w:rPr>
        <w:t xml:space="preserve"> Observation types</w:t>
      </w:r>
    </w:p>
    <w:p w14:paraId="074DC811" w14:textId="7FB758C7" w:rsidR="005B5EAD" w:rsidRPr="00785C54" w:rsidRDefault="005B5EAD" w:rsidP="00785C54">
      <w:pPr>
        <w:pStyle w:val="BodyText"/>
        <w:autoSpaceDE w:val="0"/>
        <w:autoSpaceDN w:val="0"/>
        <w:adjustRightInd w:val="0"/>
        <w:rPr>
          <w:szCs w:val="24"/>
        </w:rPr>
      </w:pPr>
      <w:r w:rsidRPr="00785C54">
        <w:rPr>
          <w:szCs w:val="24"/>
        </w:rPr>
        <w:t>Instances of the specialized Observation types of 19156:2011 can be migrated into instances of the 19156:202</w:t>
      </w:r>
      <w:ins w:id="1975" w:author="REID-JAMOND Alison" w:date="2022-04-04T08:37:00Z">
        <w:r w:rsidR="003E2160">
          <w:rPr>
            <w:szCs w:val="24"/>
          </w:rPr>
          <w:t>2</w:t>
        </w:r>
      </w:ins>
      <w:del w:id="1976" w:author="REID-JAMOND Alison" w:date="2022-04-04T08:37:00Z">
        <w:r w:rsidRPr="00785C54" w:rsidDel="003E2160">
          <w:rPr>
            <w:szCs w:val="24"/>
          </w:rPr>
          <w:delText>0</w:delText>
        </w:r>
      </w:del>
      <w:r w:rsidRPr="00785C54">
        <w:rPr>
          <w:szCs w:val="24"/>
        </w:rPr>
        <w:t xml:space="preserve"> Observation class of the Basic Observations package by providing an entry of the </w:t>
      </w:r>
      <w:proofErr w:type="spellStart"/>
      <w:r w:rsidRPr="00785C54">
        <w:rPr>
          <w:szCs w:val="24"/>
        </w:rPr>
        <w:t>ObservationTypeByResultType</w:t>
      </w:r>
      <w:proofErr w:type="spellEnd"/>
      <w:r w:rsidRPr="00785C54">
        <w:rPr>
          <w:szCs w:val="24"/>
        </w:rPr>
        <w:t xml:space="preserve"> </w:t>
      </w:r>
      <w:proofErr w:type="spellStart"/>
      <w:r w:rsidRPr="00785C54">
        <w:rPr>
          <w:szCs w:val="24"/>
        </w:rPr>
        <w:t>codelist</w:t>
      </w:r>
      <w:proofErr w:type="spellEnd"/>
      <w:r w:rsidRPr="00785C54">
        <w:rPr>
          <w:szCs w:val="24"/>
        </w:rPr>
        <w:t xml:space="preserve"> as a value of the </w:t>
      </w:r>
      <w:proofErr w:type="spellStart"/>
      <w:r w:rsidRPr="00785C54">
        <w:rPr>
          <w:szCs w:val="24"/>
        </w:rPr>
        <w:t>observationType</w:t>
      </w:r>
      <w:proofErr w:type="spellEnd"/>
      <w:r w:rsidRPr="00785C54">
        <w:rPr>
          <w:szCs w:val="24"/>
        </w:rPr>
        <w:t xml:space="preserve"> attribute as follows (labels provided here for readability, the corresponding URIs for the </w:t>
      </w:r>
      <w:proofErr w:type="spellStart"/>
      <w:r w:rsidRPr="00785C54">
        <w:rPr>
          <w:szCs w:val="24"/>
        </w:rPr>
        <w:t>codelist</w:t>
      </w:r>
      <w:proofErr w:type="spellEnd"/>
      <w:r w:rsidRPr="00785C54">
        <w:rPr>
          <w:szCs w:val="24"/>
        </w:rPr>
        <w:t xml:space="preserve">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OM_Observation</w:t>
      </w:r>
      <w:proofErr w:type="spellEnd"/>
      <w:r w:rsidRPr="00785C54">
        <w:rPr>
          <w:szCs w:val="24"/>
        </w:rPr>
        <w:t>: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OM_Measurement</w:t>
      </w:r>
      <w:proofErr w:type="spellEnd"/>
      <w:r w:rsidRPr="00785C54">
        <w:rPr>
          <w:szCs w:val="24"/>
        </w:rPr>
        <w: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OM_CategoryObservation</w:t>
      </w:r>
      <w:proofErr w:type="spellEnd"/>
      <w:r w:rsidRPr="00785C54">
        <w:rPr>
          <w:szCs w:val="24"/>
        </w:rPr>
        <w:t>: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OM_CountObservation</w:t>
      </w:r>
      <w:proofErr w:type="spellEnd"/>
      <w:r w:rsidRPr="00785C54">
        <w:rPr>
          <w:szCs w:val="24"/>
        </w:rPr>
        <w:t>: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OM_TruthObservation</w:t>
      </w:r>
      <w:proofErr w:type="spellEnd"/>
      <w:r w:rsidRPr="00785C54">
        <w:rPr>
          <w:szCs w:val="24"/>
        </w:rPr>
        <w:t>: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OM_TemporalObservation</w:t>
      </w:r>
      <w:proofErr w:type="spellEnd"/>
      <w:r w:rsidRPr="00785C54">
        <w:rPr>
          <w:szCs w:val="24"/>
        </w:rPr>
        <w:t>: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OM_GeometryObservation</w:t>
      </w:r>
      <w:proofErr w:type="spellEnd"/>
      <w:r w:rsidRPr="00785C54">
        <w:rPr>
          <w:szCs w:val="24"/>
        </w:rPr>
        <w:t>: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OM_ComplexObservation</w:t>
      </w:r>
      <w:proofErr w:type="spellEnd"/>
      <w:r w:rsidRPr="00785C54">
        <w:rPr>
          <w:szCs w:val="24"/>
        </w:rPr>
        <w:t>: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OM_DiscreteCoverageObservation</w:t>
      </w:r>
      <w:proofErr w:type="spellEnd"/>
      <w:r w:rsidRPr="00785C54">
        <w:rPr>
          <w:szCs w:val="24"/>
        </w:rPr>
        <w:t xml:space="preserve">: Discrete </w:t>
      </w:r>
      <w:proofErr w:type="spellStart"/>
      <w:r w:rsidRPr="00785C54">
        <w:rPr>
          <w:szCs w:val="24"/>
        </w:rPr>
        <w:t>CoverageObservation</w:t>
      </w:r>
      <w:proofErr w:type="spellEnd"/>
      <w:r w:rsidRPr="00785C54">
        <w:rPr>
          <w:szCs w:val="24"/>
        </w:rPr>
        <w:t>;</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OM_PointCoverageObservation</w:t>
      </w:r>
      <w:proofErr w:type="spellEnd"/>
      <w:r w:rsidRPr="00785C54">
        <w:rPr>
          <w:szCs w:val="24"/>
        </w:rPr>
        <w:t>: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k)</w:t>
      </w:r>
      <w:r w:rsidRPr="00785C54">
        <w:rPr>
          <w:szCs w:val="24"/>
        </w:rPr>
        <w:tab/>
      </w:r>
      <w:proofErr w:type="spellStart"/>
      <w:r w:rsidRPr="00785C54">
        <w:rPr>
          <w:szCs w:val="24"/>
        </w:rPr>
        <w:t>OM_TimeSeriesObservation</w:t>
      </w:r>
      <w:proofErr w:type="spellEnd"/>
      <w:r w:rsidRPr="00785C54">
        <w:rPr>
          <w:szCs w:val="24"/>
        </w:rPr>
        <w:t>: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of </w:t>
      </w:r>
      <w:proofErr w:type="gramStart"/>
      <w:r w:rsidRPr="00785C54">
        <w:rPr>
          <w:szCs w:val="24"/>
        </w:rPr>
        <w:t>geometry based</w:t>
      </w:r>
      <w:proofErr w:type="gramEnd"/>
      <w:r w:rsidRPr="00785C54">
        <w:rPr>
          <w:szCs w:val="24"/>
        </w:rPr>
        <w:t xml:space="preserve"> sampling feature types</w:t>
      </w:r>
    </w:p>
    <w:p w14:paraId="2128973C" w14:textId="37D5B6B7" w:rsidR="005B5EAD" w:rsidRPr="00785C54" w:rsidRDefault="005B5EAD" w:rsidP="00785C54">
      <w:pPr>
        <w:pStyle w:val="BodyText"/>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1977" w:author="REID-JAMOND Alison" w:date="2022-04-04T08:37:00Z">
        <w:r w:rsidR="003E2160">
          <w:rPr>
            <w:rStyle w:val="stdyear"/>
            <w:szCs w:val="24"/>
            <w:shd w:val="clear" w:color="auto" w:fill="auto"/>
          </w:rPr>
          <w:t>2</w:t>
        </w:r>
      </w:ins>
      <w:del w:id="1978" w:author="REID-JAMOND Alison" w:date="2022-04-04T08:37:00Z">
        <w:r w:rsidRPr="00785C54" w:rsidDel="003E2160">
          <w:rPr>
            <w:rStyle w:val="stdyear"/>
            <w:szCs w:val="24"/>
            <w:shd w:val="clear" w:color="auto" w:fill="auto"/>
          </w:rPr>
          <w:delText>0</w:delText>
        </w:r>
      </w:del>
      <w:r w:rsidRPr="00785C54">
        <w:rPr>
          <w:szCs w:val="24"/>
        </w:rPr>
        <w:t xml:space="preserve"> </w:t>
      </w:r>
      <w:proofErr w:type="spellStart"/>
      <w:r w:rsidRPr="00785C54">
        <w:rPr>
          <w:szCs w:val="24"/>
        </w:rPr>
        <w:t>SpatialSample</w:t>
      </w:r>
      <w:proofErr w:type="spellEnd"/>
      <w:r w:rsidRPr="00785C54">
        <w:rPr>
          <w:szCs w:val="24"/>
        </w:rPr>
        <w:t xml:space="preserve"> class of the Basic Samples package by providing an entry of the </w:t>
      </w:r>
      <w:proofErr w:type="spellStart"/>
      <w:r w:rsidRPr="00785C54">
        <w:rPr>
          <w:szCs w:val="24"/>
        </w:rPr>
        <w:t>SampleTypeByGeometryType</w:t>
      </w:r>
      <w:proofErr w:type="spellEnd"/>
      <w:r w:rsidRPr="00785C54">
        <w:rPr>
          <w:szCs w:val="24"/>
        </w:rPr>
        <w:t xml:space="preserve"> </w:t>
      </w:r>
      <w:proofErr w:type="spellStart"/>
      <w:r w:rsidRPr="00785C54">
        <w:rPr>
          <w:szCs w:val="24"/>
        </w:rPr>
        <w:t>codelist</w:t>
      </w:r>
      <w:proofErr w:type="spellEnd"/>
      <w:r w:rsidRPr="00785C54">
        <w:rPr>
          <w:szCs w:val="24"/>
        </w:rPr>
        <w:t xml:space="preserve"> as a value of the </w:t>
      </w:r>
      <w:proofErr w:type="spellStart"/>
      <w:r w:rsidRPr="00785C54">
        <w:rPr>
          <w:szCs w:val="24"/>
        </w:rPr>
        <w:t>sampleType</w:t>
      </w:r>
      <w:proofErr w:type="spellEnd"/>
      <w:r w:rsidRPr="00785C54">
        <w:rPr>
          <w:szCs w:val="24"/>
        </w:rPr>
        <w:t xml:space="preserv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SF_SamplingPoint</w:t>
      </w:r>
      <w:proofErr w:type="spellEnd"/>
      <w:r w:rsidRPr="00785C54">
        <w:rPr>
          <w:szCs w:val="24"/>
        </w:rPr>
        <w: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SF_SamplingCurve</w:t>
      </w:r>
      <w:proofErr w:type="spellEnd"/>
      <w:r w:rsidRPr="00785C54">
        <w:rPr>
          <w:szCs w:val="24"/>
        </w:rPr>
        <w:t>: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SF_SamplingSurface</w:t>
      </w:r>
      <w:proofErr w:type="spellEnd"/>
      <w:r w:rsidRPr="00785C54">
        <w:rPr>
          <w:szCs w:val="24"/>
        </w:rPr>
        <w:t>: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SF_SamplingSolid</w:t>
      </w:r>
      <w:proofErr w:type="spellEnd"/>
      <w:r w:rsidRPr="00785C54">
        <w:rPr>
          <w:szCs w:val="24"/>
        </w:rPr>
        <w:t>: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0E8576FB" w:rsidR="005B5EAD" w:rsidRPr="00785C54" w:rsidRDefault="005B5EAD" w:rsidP="00785C54">
      <w:pPr>
        <w:pStyle w:val="BodyText"/>
        <w:autoSpaceDE w:val="0"/>
        <w:autoSpaceDN w:val="0"/>
        <w:adjustRightInd w:val="0"/>
        <w:rPr>
          <w:szCs w:val="24"/>
        </w:rPr>
      </w:pPr>
      <w:r w:rsidRPr="00785C54">
        <w:rPr>
          <w:szCs w:val="24"/>
        </w:rPr>
        <w:t xml:space="preserve">In </w:t>
      </w:r>
      <w:ins w:id="1979" w:author="Katharina Schleidt" w:date="2022-08-12T18:11:00Z">
        <w:r w:rsidR="006C4FD2" w:rsidRPr="006C4FD2">
          <w:rPr>
            <w:szCs w:val="24"/>
          </w:rPr>
          <w:t>ISO 19156:2011</w:t>
        </w:r>
      </w:ins>
      <w:del w:id="1980" w:author="Katharina Schleidt" w:date="2022-08-12T18:11:00Z">
        <w:r w:rsidRPr="00785C54" w:rsidDel="006C4FD2">
          <w:rPr>
            <w:szCs w:val="24"/>
          </w:rPr>
          <w:delText>Edition 1</w:delText>
        </w:r>
      </w:del>
      <w:r w:rsidRPr="00785C54">
        <w:rPr>
          <w:szCs w:val="24"/>
        </w:rPr>
        <w:t xml:space="preserve"> the Metadata association was provided only for the </w:t>
      </w:r>
      <w:proofErr w:type="spellStart"/>
      <w:r w:rsidRPr="00785C54">
        <w:rPr>
          <w:szCs w:val="24"/>
        </w:rPr>
        <w:t>OM_Observation</w:t>
      </w:r>
      <w:proofErr w:type="spellEnd"/>
      <w:r w:rsidRPr="00785C54">
        <w:rPr>
          <w:szCs w:val="24"/>
        </w:rPr>
        <w:t xml:space="preserve"> class with type </w:t>
      </w:r>
      <w:proofErr w:type="spellStart"/>
      <w:r w:rsidRPr="00785C54">
        <w:rPr>
          <w:szCs w:val="24"/>
        </w:rPr>
        <w:t>MD_Metadata</w:t>
      </w:r>
      <w:proofErr w:type="spellEnd"/>
      <w:r w:rsidRPr="00785C54">
        <w:rPr>
          <w:szCs w:val="24"/>
        </w:rPr>
        <w:t xml:space="preserve">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w:t>
      </w:r>
      <w:proofErr w:type="gramStart"/>
      <w:r w:rsidRPr="00785C54">
        <w:rPr>
          <w:szCs w:val="24"/>
        </w:rPr>
        <w:t>0..</w:t>
      </w:r>
      <w:proofErr w:type="gramEnd"/>
      <w:r w:rsidRPr="00785C54">
        <w:rPr>
          <w:szCs w:val="24"/>
        </w:rPr>
        <w:t xml:space="preserve">1. </w:t>
      </w:r>
      <w:del w:id="1981"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1982" w:author="REID-JAMOND Alison" w:date="2022-04-04T08:37:00Z">
        <w:r w:rsidR="003E2160">
          <w:rPr>
            <w:rStyle w:val="stddocNumber"/>
            <w:szCs w:val="24"/>
            <w:shd w:val="clear" w:color="auto" w:fill="auto"/>
          </w:rPr>
          <w:t>:20</w:t>
        </w:r>
        <w:del w:id="1983" w:author="Katharina Schleidt" w:date="2022-08-12T18:11:00Z">
          <w:r w:rsidR="003E2160" w:rsidDel="006C4FD2">
            <w:rPr>
              <w:rStyle w:val="stddocNumber"/>
              <w:szCs w:val="24"/>
              <w:shd w:val="clear" w:color="auto" w:fill="auto"/>
            </w:rPr>
            <w:delText>11</w:delText>
          </w:r>
        </w:del>
      </w:ins>
      <w:ins w:id="1984" w:author="Katharina Schleidt" w:date="2022-08-12T18:11:00Z">
        <w:r w:rsidR="006C4FD2">
          <w:rPr>
            <w:rStyle w:val="stddocNumber"/>
            <w:szCs w:val="24"/>
            <w:shd w:val="clear" w:color="auto" w:fill="auto"/>
          </w:rPr>
          <w:t>22</w:t>
        </w:r>
      </w:ins>
      <w:del w:id="1985"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0B5016D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Abstract Observation </w:t>
      </w:r>
      <w:del w:id="1986" w:author="Katharina Schleidt" w:date="2022-08-13T16:40:00Z">
        <w:r w:rsidRPr="00785C54" w:rsidDel="00022C0A">
          <w:rPr>
            <w:szCs w:val="24"/>
          </w:rPr>
          <w:delText xml:space="preserve">core </w:delText>
        </w:r>
      </w:del>
      <w:ins w:id="1987" w:author="Katharina Schleidt" w:date="2022-08-13T16:40:00Z">
        <w:r w:rsidR="00022C0A">
          <w:rPr>
            <w:szCs w:val="24"/>
          </w:rPr>
          <w:t>C</w:t>
        </w:r>
        <w:r w:rsidR="00022C0A" w:rsidRPr="00785C54">
          <w:rPr>
            <w:szCs w:val="24"/>
          </w:rPr>
          <w:t xml:space="preserve">ore </w:t>
        </w:r>
      </w:ins>
      <w:r w:rsidRPr="00785C54">
        <w:rPr>
          <w:szCs w:val="24"/>
        </w:rPr>
        <w:t>package:</w:t>
      </w:r>
    </w:p>
    <w:p w14:paraId="6651C9C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AbstractObservationCharacteristics</w:t>
      </w:r>
      <w:proofErr w:type="spellEnd"/>
      <w:r w:rsidRPr="00785C54">
        <w:rPr>
          <w:szCs w:val="24"/>
        </w:rPr>
        <w:t>;</w:t>
      </w:r>
    </w:p>
    <w:p w14:paraId="6AB6A2E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AbstractObservingProcedure</w:t>
      </w:r>
      <w:proofErr w:type="spellEnd"/>
      <w:r w:rsidRPr="00785C54">
        <w:rPr>
          <w:szCs w:val="24"/>
        </w:rPr>
        <w:t>;</w:t>
      </w:r>
    </w:p>
    <w:p w14:paraId="7B940F9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AbstractObservableProperty</w:t>
      </w:r>
      <w:proofErr w:type="spellEnd"/>
      <w:r w:rsidRPr="00785C54">
        <w:rPr>
          <w:szCs w:val="24"/>
        </w:rPr>
        <w:t>;</w:t>
      </w:r>
    </w:p>
    <w:p w14:paraId="7A272357"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AbstractObserver</w:t>
      </w:r>
      <w:proofErr w:type="spellEnd"/>
      <w:r w:rsidRPr="00785C54">
        <w:rPr>
          <w:szCs w:val="24"/>
        </w:rPr>
        <w:t>;</w:t>
      </w:r>
    </w:p>
    <w:p w14:paraId="4A83BAD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AbstractDeployment</w:t>
      </w:r>
      <w:proofErr w:type="spellEnd"/>
      <w:r w:rsidRPr="00785C54">
        <w:rPr>
          <w:szCs w:val="24"/>
        </w:rPr>
        <w:t>;</w:t>
      </w:r>
    </w:p>
    <w:p w14:paraId="3AA2A14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AbstractHost</w:t>
      </w:r>
      <w:proofErr w:type="spellEnd"/>
      <w:r w:rsidRPr="00785C54">
        <w:rPr>
          <w:szCs w:val="24"/>
        </w:rPr>
        <w:t>.</w:t>
      </w:r>
    </w:p>
    <w:p w14:paraId="0C128B0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Basic Observations package:</w:t>
      </w:r>
    </w:p>
    <w:p w14:paraId="3E6C115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ObservationCollection</w:t>
      </w:r>
      <w:proofErr w:type="spellEnd"/>
      <w:r w:rsidRPr="00785C54">
        <w:rPr>
          <w:szCs w:val="24"/>
        </w:rPr>
        <w:t>.</w:t>
      </w:r>
    </w:p>
    <w:p w14:paraId="52E10360" w14:textId="74353700"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 Sample </w:t>
      </w:r>
      <w:del w:id="1988" w:author="Katharina Schleidt" w:date="2022-08-13T16:40:00Z">
        <w:r w:rsidRPr="00785C54" w:rsidDel="00022C0A">
          <w:rPr>
            <w:szCs w:val="24"/>
          </w:rPr>
          <w:delText xml:space="preserve">core </w:delText>
        </w:r>
      </w:del>
      <w:ins w:id="1989" w:author="Katharina Schleidt" w:date="2022-08-13T16:40:00Z">
        <w:r w:rsidR="00022C0A">
          <w:rPr>
            <w:szCs w:val="24"/>
          </w:rPr>
          <w:t>C</w:t>
        </w:r>
        <w:r w:rsidR="00022C0A" w:rsidRPr="00785C54">
          <w:rPr>
            <w:szCs w:val="24"/>
          </w:rPr>
          <w:t xml:space="preserve">ore </w:t>
        </w:r>
      </w:ins>
      <w:r w:rsidRPr="00785C54">
        <w:rPr>
          <w:szCs w:val="24"/>
        </w:rPr>
        <w:t>package:</w:t>
      </w:r>
    </w:p>
    <w:p w14:paraId="1D4B677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AbstractSample</w:t>
      </w:r>
      <w:proofErr w:type="spellEnd"/>
      <w:r w:rsidRPr="00785C54">
        <w:rPr>
          <w:szCs w:val="24"/>
        </w:rPr>
        <w:t>;</w:t>
      </w:r>
    </w:p>
    <w:p w14:paraId="70CE43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AbstractSampling</w:t>
      </w:r>
      <w:proofErr w:type="spellEnd"/>
      <w:r w:rsidRPr="00785C54">
        <w:rPr>
          <w:szCs w:val="24"/>
        </w:rPr>
        <w:t>;</w:t>
      </w:r>
    </w:p>
    <w:p w14:paraId="33ED95B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AbstractSampler</w:t>
      </w:r>
      <w:proofErr w:type="spellEnd"/>
      <w:r w:rsidRPr="00785C54">
        <w:rPr>
          <w:szCs w:val="24"/>
        </w:rPr>
        <w:t>;</w:t>
      </w:r>
    </w:p>
    <w:p w14:paraId="3C948BC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AbstractPreparationStep</w:t>
      </w:r>
      <w:proofErr w:type="spellEnd"/>
      <w:r w:rsidRPr="00785C54">
        <w:rPr>
          <w:szCs w:val="24"/>
        </w:rPr>
        <w:t>;</w:t>
      </w:r>
    </w:p>
    <w:p w14:paraId="29C3416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AbstractPreparationProcedure</w:t>
      </w:r>
      <w:proofErr w:type="spellEnd"/>
      <w:r w:rsidRPr="00785C54">
        <w:rPr>
          <w:szCs w:val="24"/>
        </w:rPr>
        <w:t>;</w:t>
      </w:r>
    </w:p>
    <w:p w14:paraId="42B0429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AbstractSamplingProcedure</w:t>
      </w:r>
      <w:proofErr w:type="spellEnd"/>
      <w:r w:rsidRPr="00785C54">
        <w:rPr>
          <w:szCs w:val="24"/>
        </w:rPr>
        <w:t>.</w:t>
      </w:r>
    </w:p>
    <w:p w14:paraId="7EF85E1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d)</w:t>
      </w:r>
      <w:r w:rsidRPr="00785C54">
        <w:rPr>
          <w:szCs w:val="24"/>
        </w:rPr>
        <w:tab/>
        <w:t>Basic Samples</w:t>
      </w:r>
    </w:p>
    <w:p w14:paraId="193EAF7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SampleCollection</w:t>
      </w:r>
      <w:proofErr w:type="spellEnd"/>
      <w:r w:rsidRPr="00785C54">
        <w:rPr>
          <w:szCs w:val="24"/>
        </w:rPr>
        <w:t>.</w:t>
      </w:r>
    </w:p>
    <w:p w14:paraId="14DF1020" w14:textId="3E9C2F66" w:rsidR="005B5EAD" w:rsidRPr="00785C54" w:rsidRDefault="005B5EAD" w:rsidP="00785C54">
      <w:pPr>
        <w:pStyle w:val="BodyText"/>
        <w:autoSpaceDE w:val="0"/>
        <w:autoSpaceDN w:val="0"/>
        <w:adjustRightInd w:val="0"/>
        <w:rPr>
          <w:szCs w:val="24"/>
        </w:rPr>
      </w:pPr>
      <w:r w:rsidRPr="00785C54">
        <w:rPr>
          <w:szCs w:val="24"/>
        </w:rPr>
        <w:t xml:space="preserve">Each of these classes contain an attribute with role name metadata of type Any and with cardinality of </w:t>
      </w:r>
      <w:proofErr w:type="gramStart"/>
      <w:r w:rsidRPr="00785C54">
        <w:rPr>
          <w:szCs w:val="24"/>
        </w:rPr>
        <w:t>0..</w:t>
      </w:r>
      <w:proofErr w:type="gramEnd"/>
      <w:r w:rsidRPr="00785C54">
        <w:rPr>
          <w:szCs w:val="24"/>
        </w:rPr>
        <w:t xml:space="preserv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ins w:id="1990" w:author="Katharina Schleidt" w:date="2022-08-12T18:11:00Z">
        <w:r w:rsidR="006C4FD2" w:rsidRPr="006C4FD2">
          <w:rPr>
            <w:rStyle w:val="stdpublisher"/>
            <w:szCs w:val="24"/>
            <w:shd w:val="clear" w:color="auto" w:fill="auto"/>
          </w:rPr>
          <w:t>ISO 19156:20</w:t>
        </w:r>
        <w:r w:rsidR="006C4FD2">
          <w:rPr>
            <w:rStyle w:val="stdpublisher"/>
            <w:szCs w:val="24"/>
            <w:shd w:val="clear" w:color="auto" w:fill="auto"/>
          </w:rPr>
          <w:t>22</w:t>
        </w:r>
      </w:ins>
      <w:del w:id="1991" w:author="Katharina Schleidt" w:date="2022-08-12T18:11:00Z">
        <w:r w:rsidRPr="00785C54" w:rsidDel="006C4FD2">
          <w:rPr>
            <w:rStyle w:val="stdpublisher"/>
            <w:szCs w:val="24"/>
            <w:shd w:val="clear" w:color="auto" w:fill="auto"/>
          </w:rPr>
          <w:delText>ISO</w:delText>
        </w:r>
        <w:r w:rsidRPr="00785C54" w:rsidDel="006C4FD2">
          <w:rPr>
            <w:szCs w:val="24"/>
          </w:rPr>
          <w:delText xml:space="preserve"> </w:delText>
        </w:r>
        <w:r w:rsidRPr="00785C54" w:rsidDel="006C4FD2">
          <w:rPr>
            <w:rStyle w:val="stddocNumber"/>
            <w:szCs w:val="24"/>
            <w:shd w:val="clear" w:color="auto" w:fill="auto"/>
          </w:rPr>
          <w:delText>19156</w:delText>
        </w:r>
        <w:r w:rsidRPr="00785C54" w:rsidDel="006C4FD2">
          <w:rPr>
            <w:szCs w:val="24"/>
          </w:rPr>
          <w:delText xml:space="preserve"> Edition 2</w:delText>
        </w:r>
      </w:del>
      <w:r w:rsidRPr="00785C54">
        <w:rPr>
          <w:szCs w:val="24"/>
        </w:rPr>
        <w:t>.</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679653C5"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w:t>
      </w:r>
      <w:ins w:id="1992" w:author="Katharina Schleidt" w:date="2022-08-12T18:11:00Z">
        <w:r w:rsidR="006C4FD2" w:rsidRPr="006C4FD2">
          <w:rPr>
            <w:szCs w:val="24"/>
          </w:rPr>
          <w:t>ISO 19156:2011</w:t>
        </w:r>
      </w:ins>
      <w:del w:id="1993" w:author="Katharina Schleidt" w:date="2022-08-12T18:11:00Z">
        <w:r w:rsidRPr="00785C54" w:rsidDel="006C4FD2">
          <w:rPr>
            <w:szCs w:val="24"/>
          </w:rPr>
          <w:delText>Edition 1</w:delText>
        </w:r>
      </w:del>
      <w:r w:rsidRPr="00785C54">
        <w:rPr>
          <w:szCs w:val="24"/>
        </w:rPr>
        <w:t xml:space="preserve"> contained two </w:t>
      </w:r>
      <w:proofErr w:type="spellStart"/>
      <w:r w:rsidRPr="00785C54">
        <w:rPr>
          <w:szCs w:val="24"/>
        </w:rPr>
        <w:t>requirementsClass</w:t>
      </w:r>
      <w:proofErr w:type="spellEnd"/>
      <w:r w:rsidRPr="00785C54">
        <w:rPr>
          <w:szCs w:val="24"/>
        </w:rPr>
        <w:t xml:space="preserve">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GFI_DomainFeature</w:t>
      </w:r>
      <w:proofErr w:type="spellEnd"/>
      <w:r w:rsidRPr="00785C54">
        <w:rPr>
          <w:szCs w:val="24"/>
        </w:rPr>
        <w:t>;</w:t>
      </w:r>
    </w:p>
    <w:p w14:paraId="1C63106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GFI_Feature</w:t>
      </w:r>
      <w:proofErr w:type="spellEnd"/>
      <w:r w:rsidRPr="00785C54">
        <w:rPr>
          <w:szCs w:val="24"/>
        </w:rPr>
        <w:t>.</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CVT_DiscreteTimeInstantCoverage</w:t>
      </w:r>
      <w:proofErr w:type="spellEnd"/>
      <w:r w:rsidRPr="00785C54">
        <w:rPr>
          <w:szCs w:val="24"/>
        </w:rPr>
        <w:t>;</w:t>
      </w:r>
    </w:p>
    <w:p w14:paraId="71C009C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CVT_TimeInstantValuePair</w:t>
      </w:r>
      <w:proofErr w:type="spellEnd"/>
      <w:r w:rsidRPr="00785C54">
        <w:rPr>
          <w:szCs w:val="24"/>
        </w:rPr>
        <w:t>.</w:t>
      </w:r>
    </w:p>
    <w:p w14:paraId="6F43CAD7" w14:textId="786425DC" w:rsidR="005B5EAD" w:rsidRPr="00785C54" w:rsidRDefault="005B5EAD" w:rsidP="00785C54">
      <w:pPr>
        <w:pStyle w:val="BodyText"/>
        <w:autoSpaceDE w:val="0"/>
        <w:autoSpaceDN w:val="0"/>
        <w:adjustRightInd w:val="0"/>
        <w:rPr>
          <w:szCs w:val="24"/>
        </w:rPr>
      </w:pPr>
      <w:r w:rsidRPr="00785C54">
        <w:rPr>
          <w:szCs w:val="24"/>
        </w:rPr>
        <w:t xml:space="preserve">The General Feature Instance package and its contained classes are not included in the </w:t>
      </w:r>
      <w:ins w:id="1994" w:author="Katharina Schleidt" w:date="2022-08-12T18:12:00Z">
        <w:r w:rsidR="006C4FD2" w:rsidRPr="006C4FD2">
          <w:rPr>
            <w:szCs w:val="24"/>
          </w:rPr>
          <w:t>ISO 19156:2022</w:t>
        </w:r>
      </w:ins>
      <w:del w:id="1995" w:author="Katharina Schleidt" w:date="2022-08-12T18:12:00Z">
        <w:r w:rsidRPr="00785C54" w:rsidDel="006C4FD2">
          <w:rPr>
            <w:szCs w:val="24"/>
          </w:rPr>
          <w:delText>Edition 2</w:delText>
        </w:r>
      </w:del>
      <w:r w:rsidRPr="00785C54">
        <w:rPr>
          <w:szCs w:val="24"/>
        </w:rPr>
        <w:t>, as the General feature instances are no longer required in either the Observation or Sample models.</w:t>
      </w:r>
    </w:p>
    <w:p w14:paraId="16C9991D" w14:textId="2CFA8C56" w:rsidR="005B5EAD" w:rsidRPr="00785C54" w:rsidRDefault="005B5EAD" w:rsidP="00785C54">
      <w:pPr>
        <w:pStyle w:val="BodyText"/>
        <w:autoSpaceDE w:val="0"/>
        <w:autoSpaceDN w:val="0"/>
        <w:adjustRightInd w:val="0"/>
        <w:rPr>
          <w:szCs w:val="24"/>
        </w:rPr>
      </w:pPr>
      <w:r w:rsidRPr="00785C54">
        <w:rPr>
          <w:szCs w:val="24"/>
        </w:rPr>
        <w:t xml:space="preserve">The Temporal Coverage package and its contained classes are not included in the </w:t>
      </w:r>
      <w:ins w:id="1996" w:author="Katharina Schleidt" w:date="2022-08-12T18:12:00Z">
        <w:r w:rsidR="006C4FD2" w:rsidRPr="006C4FD2">
          <w:rPr>
            <w:szCs w:val="24"/>
          </w:rPr>
          <w:t>ISO 19156:2022</w:t>
        </w:r>
      </w:ins>
      <w:del w:id="1997" w:author="Katharina Schleidt" w:date="2022-08-12T18:12:00Z">
        <w:r w:rsidRPr="00785C54" w:rsidDel="006C4FD2">
          <w:rPr>
            <w:szCs w:val="24"/>
          </w:rPr>
          <w:delText>Edition 2</w:delText>
        </w:r>
      </w:del>
      <w:r w:rsidRPr="00785C54">
        <w:rPr>
          <w:szCs w:val="24"/>
        </w:rPr>
        <w:t>,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w:t>
      </w:r>
      <w:ins w:id="1998" w:author="Katharina Schleidt" w:date="2022-08-12T18:11:00Z">
        <w:r w:rsidR="006C4FD2" w:rsidRPr="006C4FD2">
          <w:rPr>
            <w:szCs w:val="24"/>
          </w:rPr>
          <w:t>ISO 19156:2011</w:t>
        </w:r>
      </w:ins>
      <w:del w:id="1999" w:author="Katharina Schleidt" w:date="2022-08-12T18:11:00Z">
        <w:r w:rsidRPr="00785C54" w:rsidDel="006C4FD2">
          <w:rPr>
            <w:szCs w:val="24"/>
          </w:rPr>
          <w:delText>Edition 1</w:delText>
        </w:r>
      </w:del>
      <w:r w:rsidRPr="00785C54">
        <w:rPr>
          <w:szCs w:val="24"/>
        </w:rPr>
        <w:t xml:space="preserve">) UML model will be revised to profile the </w:t>
      </w:r>
      <w:ins w:id="2000" w:author="Katharina Schleidt" w:date="2022-08-12T18:12:00Z">
        <w:r w:rsidR="006C4FD2" w:rsidRPr="006C4FD2">
          <w:rPr>
            <w:szCs w:val="24"/>
          </w:rPr>
          <w:t>ISO 19156:2022</w:t>
        </w:r>
      </w:ins>
      <w:del w:id="2001" w:author="Katharina Schleidt" w:date="2022-08-12T18:12:00Z">
        <w:r w:rsidRPr="00785C54" w:rsidDel="006C4FD2">
          <w:rPr>
            <w:szCs w:val="24"/>
          </w:rPr>
          <w:delText>Edition 2</w:delText>
        </w:r>
      </w:del>
      <w:r w:rsidRPr="00785C54">
        <w:rPr>
          <w:szCs w:val="24"/>
        </w:rPr>
        <w:t xml:space="preserve">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BodyText"/>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2002" w:author="REID-JAMOND Alison" w:date="2022-04-04T08:41:00Z">
        <w:r w:rsidRPr="00785C54" w:rsidDel="003E2160">
          <w:rPr>
            <w:szCs w:val="24"/>
          </w:rPr>
          <w:delText xml:space="preserve">might </w:delText>
        </w:r>
      </w:del>
      <w:ins w:id="2003"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BodyText"/>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2004" w:author="REID-JAMOND Alison" w:date="2022-04-04T08:42:00Z">
        <w:r w:rsidRPr="00785C54" w:rsidDel="003E2160">
          <w:rPr>
            <w:szCs w:val="24"/>
          </w:rPr>
          <w:delText xml:space="preserve">might </w:delText>
        </w:r>
      </w:del>
      <w:ins w:id="2005"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3EB60EDC" w:rsidR="005B5EAD" w:rsidRPr="00785C54" w:rsidRDefault="005B5EAD" w:rsidP="00785C54">
      <w:pPr>
        <w:pStyle w:val="BodyText"/>
        <w:autoSpaceDE w:val="0"/>
        <w:autoSpaceDN w:val="0"/>
        <w:adjustRightInd w:val="0"/>
        <w:rPr>
          <w:szCs w:val="24"/>
        </w:rPr>
      </w:pPr>
      <w:r w:rsidRPr="00785C54">
        <w:rPr>
          <w:szCs w:val="24"/>
        </w:rPr>
        <w:t xml:space="preserve">These viewpoints are not exclusive, and both are used in analysis and modelling. For example, a feature </w:t>
      </w:r>
      <w:del w:id="2006" w:author="Katharina Schleidt" w:date="2022-08-13T16:06:00Z">
        <w:r w:rsidRPr="00785C54" w:rsidDel="00A1403A">
          <w:rPr>
            <w:szCs w:val="24"/>
          </w:rPr>
          <w:delText xml:space="preserve">might </w:delText>
        </w:r>
      </w:del>
      <w:ins w:id="2007" w:author="Katharina Schleidt" w:date="2022-08-13T16:06:00Z">
        <w:r w:rsidR="00A1403A">
          <w:rPr>
            <w:szCs w:val="24"/>
          </w:rPr>
          <w:t>can</w:t>
        </w:r>
        <w:r w:rsidR="00A1403A" w:rsidRPr="00785C54">
          <w:rPr>
            <w:szCs w:val="24"/>
          </w:rPr>
          <w:t xml:space="preserve"> </w:t>
        </w:r>
      </w:ins>
      <w:r w:rsidRPr="00785C54">
        <w:rPr>
          <w:szCs w:val="24"/>
        </w:rPr>
        <w:t>be detected from the analysis of variation of a property in a region of interest (</w:t>
      </w:r>
      <w:proofErr w:type="gramStart"/>
      <w:r w:rsidRPr="00785C54">
        <w:rPr>
          <w:szCs w:val="24"/>
        </w:rPr>
        <w:t>e.g.</w:t>
      </w:r>
      <w:proofErr w:type="gramEnd"/>
      <w:r w:rsidRPr="00785C54">
        <w:rPr>
          <w:szCs w:val="24"/>
        </w:rPr>
        <w:t xml:space="preserve"> an ore-body from a distribution of assay values). Also, for some feature types, the value of one or more properties </w:t>
      </w:r>
      <w:del w:id="2008" w:author="Katharina Schleidt" w:date="2022-08-13T16:06:00Z">
        <w:r w:rsidRPr="00785C54" w:rsidDel="00A1403A">
          <w:rPr>
            <w:szCs w:val="24"/>
          </w:rPr>
          <w:delText xml:space="preserve">might </w:delText>
        </w:r>
      </w:del>
      <w:ins w:id="2009" w:author="Katharina Schleidt" w:date="2022-08-13T16:06:00Z">
        <w:r w:rsidR="00A1403A">
          <w:rPr>
            <w:szCs w:val="24"/>
          </w:rPr>
          <w:t>can</w:t>
        </w:r>
        <w:r w:rsidR="00A1403A" w:rsidRPr="00785C54">
          <w:rPr>
            <w:szCs w:val="24"/>
          </w:rPr>
          <w:t xml:space="preserve"> </w:t>
        </w:r>
      </w:ins>
      <w:r w:rsidRPr="00785C54">
        <w:rPr>
          <w:szCs w:val="24"/>
        </w:rPr>
        <w:t>vary across the feature, in which case the shape of the feature provides the coverage domain (</w:t>
      </w:r>
      <w:proofErr w:type="gramStart"/>
      <w:r w:rsidRPr="00785C54">
        <w:rPr>
          <w:szCs w:val="24"/>
        </w:rPr>
        <w:t>e.g.</w:t>
      </w:r>
      <w:proofErr w:type="gramEnd"/>
      <w:r w:rsidRPr="00785C54">
        <w:rPr>
          <w:szCs w:val="24"/>
        </w:rPr>
        <w:t xml:space="preserve"> ore-grade within a mine).</w:t>
      </w:r>
    </w:p>
    <w:p w14:paraId="07B2286D" w14:textId="71C2A0F7" w:rsidR="005B5EAD" w:rsidRPr="00785C54" w:rsidRDefault="005B5EAD" w:rsidP="00785C54">
      <w:pPr>
        <w:pStyle w:val="BodyText"/>
        <w:autoSpaceDE w:val="0"/>
        <w:autoSpaceDN w:val="0"/>
        <w:adjustRightInd w:val="0"/>
        <w:rPr>
          <w:szCs w:val="24"/>
        </w:rPr>
      </w:pPr>
      <w:r w:rsidRPr="00785C54">
        <w:rPr>
          <w:szCs w:val="24"/>
        </w:rPr>
        <w:t xml:space="preserve">Observations focus on the data collection event. An act of </w:t>
      </w:r>
      <w:ins w:id="2010" w:author="Katharina Schleidt" w:date="2022-08-13T17:16:00Z">
        <w:r w:rsidR="003C3C9D">
          <w:rPr>
            <w:szCs w:val="24"/>
          </w:rPr>
          <w:t>o</w:t>
        </w:r>
      </w:ins>
      <w:del w:id="2011" w:author="Katharina Schleidt" w:date="2022-08-13T17:16:00Z">
        <w:r w:rsidRPr="00785C54" w:rsidDel="003C3C9D">
          <w:rPr>
            <w:szCs w:val="24"/>
          </w:rPr>
          <w:delText>O</w:delText>
        </w:r>
      </w:del>
      <w:r w:rsidRPr="00785C54">
        <w:rPr>
          <w:szCs w:val="24"/>
        </w:rPr>
        <w:t>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56E3D543" w:rsidR="005B5EAD" w:rsidRPr="00785C54" w:rsidRDefault="005B5EAD" w:rsidP="00785C54">
      <w:pPr>
        <w:pStyle w:val="BodyText"/>
        <w:autoSpaceDE w:val="0"/>
        <w:autoSpaceDN w:val="0"/>
        <w:adjustRightInd w:val="0"/>
        <w:rPr>
          <w:szCs w:val="24"/>
        </w:rPr>
      </w:pPr>
      <w:r w:rsidRPr="00785C54">
        <w:rPr>
          <w:szCs w:val="24"/>
        </w:rPr>
        <w:t>In particular, Observations concern properties (</w:t>
      </w:r>
      <w:proofErr w:type="gramStart"/>
      <w:r w:rsidRPr="00785C54">
        <w:rPr>
          <w:szCs w:val="24"/>
        </w:rPr>
        <w:t>e.g.</w:t>
      </w:r>
      <w:proofErr w:type="gramEnd"/>
      <w:r w:rsidRPr="00785C54">
        <w:rPr>
          <w:szCs w:val="24"/>
        </w:rPr>
        <w:t xml:space="preserve"> shape, colour) whose values are determined using an identifiable procedure, in which there is a finite uncertainty in the result. This can be contrasted with properties whose values are specified by assertion (</w:t>
      </w:r>
      <w:proofErr w:type="gramStart"/>
      <w:r w:rsidRPr="00785C54">
        <w:rPr>
          <w:szCs w:val="24"/>
        </w:rPr>
        <w:t>e.g.</w:t>
      </w:r>
      <w:proofErr w:type="gramEnd"/>
      <w:r w:rsidRPr="00785C54">
        <w:rPr>
          <w:szCs w:val="24"/>
        </w:rPr>
        <w:t xml:space="preserve"> name, owner) and are therefore exact. The </w:t>
      </w:r>
      <w:del w:id="2012" w:author="Katharina Schleidt" w:date="2022-08-13T17:16:00Z">
        <w:r w:rsidRPr="00785C54" w:rsidDel="003C3C9D">
          <w:rPr>
            <w:szCs w:val="24"/>
          </w:rPr>
          <w:delText xml:space="preserve">observation </w:delText>
        </w:r>
      </w:del>
      <w:ins w:id="2013" w:author="Katharina Schleidt" w:date="2022-08-13T17:16:00Z">
        <w:r w:rsidR="003C3C9D">
          <w:rPr>
            <w:szCs w:val="24"/>
          </w:rPr>
          <w:t>O</w:t>
        </w:r>
        <w:r w:rsidR="003C3C9D" w:rsidRPr="00785C54">
          <w:rPr>
            <w:szCs w:val="24"/>
          </w:rPr>
          <w:t xml:space="preserve">bservation </w:t>
        </w:r>
      </w:ins>
      <w:r w:rsidRPr="00785C54">
        <w:rPr>
          <w:szCs w:val="24"/>
        </w:rPr>
        <w:t>instance provides “metadata” for the property value-estimation process.</w:t>
      </w:r>
    </w:p>
    <w:p w14:paraId="2CFF8739" w14:textId="5D17BF4C" w:rsidR="005B5EAD" w:rsidRPr="00785C54" w:rsidRDefault="005B5EAD" w:rsidP="00785C54">
      <w:pPr>
        <w:pStyle w:val="BodyText"/>
        <w:autoSpaceDE w:val="0"/>
        <w:autoSpaceDN w:val="0"/>
        <w:adjustRightInd w:val="0"/>
        <w:rPr>
          <w:szCs w:val="24"/>
        </w:rPr>
      </w:pPr>
      <w:r w:rsidRPr="00785C54">
        <w:rPr>
          <w:szCs w:val="24"/>
        </w:rPr>
        <w:t xml:space="preserve">An observation event is clearly a “feature” in its own right, according to the GFM definition. An </w:t>
      </w:r>
      <w:del w:id="2014" w:author="Katharina Schleidt" w:date="2022-08-13T17:17:00Z">
        <w:r w:rsidRPr="00785C54" w:rsidDel="003C3C9D">
          <w:rPr>
            <w:szCs w:val="24"/>
          </w:rPr>
          <w:delText xml:space="preserve">observation </w:delText>
        </w:r>
      </w:del>
      <w:ins w:id="2015" w:author="Katharina Schleidt" w:date="2022-08-13T17:17:00Z">
        <w:r w:rsidR="003C3C9D">
          <w:rPr>
            <w:szCs w:val="24"/>
          </w:rPr>
          <w:t>O</w:t>
        </w:r>
        <w:r w:rsidR="003C3C9D" w:rsidRPr="00785C54">
          <w:rPr>
            <w:szCs w:val="24"/>
          </w:rPr>
          <w:t xml:space="preserve">bservation </w:t>
        </w:r>
      </w:ins>
      <w:r w:rsidRPr="00785C54">
        <w:rPr>
          <w:szCs w:val="24"/>
        </w:rPr>
        <w:t xml:space="preserve">is an identifiable, instantiable and useful unit of information. Therefore, an </w:t>
      </w:r>
      <w:del w:id="2016" w:author="Katharina Schleidt" w:date="2022-08-13T17:17:00Z">
        <w:r w:rsidRPr="00785C54" w:rsidDel="003C3C9D">
          <w:rPr>
            <w:szCs w:val="24"/>
          </w:rPr>
          <w:delText xml:space="preserve">observation </w:delText>
        </w:r>
      </w:del>
      <w:ins w:id="2017" w:author="Katharina Schleidt" w:date="2022-08-13T17:17:00Z">
        <w:r w:rsidR="003C3C9D">
          <w:rPr>
            <w:szCs w:val="24"/>
          </w:rPr>
          <w:t>O</w:t>
        </w:r>
        <w:r w:rsidR="003C3C9D" w:rsidRPr="00785C54">
          <w:rPr>
            <w:szCs w:val="24"/>
          </w:rPr>
          <w:t xml:space="preserve">bservation </w:t>
        </w:r>
      </w:ins>
      <w:r w:rsidRPr="00785C54">
        <w:rPr>
          <w:szCs w:val="24"/>
        </w:rPr>
        <w:t>is a feature type.</w:t>
      </w:r>
    </w:p>
    <w:p w14:paraId="61F36F05" w14:textId="77777777" w:rsidR="005B5EAD" w:rsidRPr="00785C54" w:rsidRDefault="005B5EAD" w:rsidP="00785C54">
      <w:pPr>
        <w:pStyle w:val="BodyText"/>
        <w:autoSpaceDE w:val="0"/>
        <w:autoSpaceDN w:val="0"/>
        <w:adjustRightInd w:val="0"/>
        <w:rPr>
          <w:szCs w:val="24"/>
        </w:rPr>
      </w:pPr>
      <w:r w:rsidRPr="00785C54">
        <w:rPr>
          <w:szCs w:val="24"/>
        </w:rPr>
        <w:t>Transformation between viewpoints is frequently required.</w:t>
      </w:r>
    </w:p>
    <w:p w14:paraId="52F70070" w14:textId="3B71CF8D" w:rsidR="005B5EAD" w:rsidRPr="00785C54" w:rsidRDefault="005B5EAD" w:rsidP="00785C54">
      <w:pPr>
        <w:pStyle w:val="BodyText"/>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w:t>
      </w:r>
      <w:r w:rsidRPr="00785C54">
        <w:rPr>
          <w:szCs w:val="24"/>
        </w:rPr>
        <w:lastRenderedPageBreak/>
        <w:t xml:space="preserve">describes the variation of a single property across the set of locations. This is a representation of a discrete coverage. A single cell in the table provides the value of a single property on a single feature. This </w:t>
      </w:r>
      <w:commentRangeStart w:id="2018"/>
      <w:del w:id="2019" w:author="Katharina Schleidt" w:date="2022-08-13T16:06:00Z">
        <w:r w:rsidRPr="00785C54" w:rsidDel="00A1403A">
          <w:rPr>
            <w:szCs w:val="24"/>
          </w:rPr>
          <w:delText>might</w:delText>
        </w:r>
        <w:commentRangeEnd w:id="2018"/>
        <w:r w:rsidR="003E2160" w:rsidDel="00A1403A">
          <w:rPr>
            <w:rStyle w:val="CommentReference"/>
            <w:rFonts w:eastAsia="MS Mincho"/>
            <w:lang w:eastAsia="ja-JP"/>
          </w:rPr>
          <w:commentReference w:id="2018"/>
        </w:r>
        <w:r w:rsidRPr="00785C54" w:rsidDel="00A1403A">
          <w:rPr>
            <w:szCs w:val="24"/>
          </w:rPr>
          <w:delText xml:space="preserve"> </w:delText>
        </w:r>
      </w:del>
      <w:ins w:id="2020" w:author="Katharina Schleidt" w:date="2022-08-13T16:06:00Z">
        <w:r w:rsidR="00A1403A">
          <w:rPr>
            <w:szCs w:val="24"/>
          </w:rPr>
          <w:t>can</w:t>
        </w:r>
        <w:r w:rsidR="00A1403A" w:rsidRPr="00785C54">
          <w:rPr>
            <w:szCs w:val="24"/>
          </w:rPr>
          <w:t xml:space="preserve"> </w:t>
        </w:r>
      </w:ins>
      <w:r w:rsidRPr="00785C54">
        <w:rPr>
          <w:szCs w:val="24"/>
        </w:rPr>
        <w:t>be the result of an observation.</w:t>
      </w:r>
    </w:p>
    <w:p w14:paraId="68D8988F" w14:textId="7E3EFD0E"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w:t>
      </w:r>
      <w:del w:id="2021" w:author="Katharina Schleidt" w:date="2022-08-13T16:06:00Z">
        <w:r w:rsidRPr="00785C54" w:rsidDel="00A1403A">
          <w:rPr>
            <w:szCs w:val="24"/>
          </w:rPr>
          <w:delText xml:space="preserve">might </w:delText>
        </w:r>
      </w:del>
      <w:ins w:id="2022" w:author="Katharina Schleidt" w:date="2022-08-13T16:06:00Z">
        <w:r w:rsidR="00A1403A">
          <w:rPr>
            <w:szCs w:val="24"/>
          </w:rPr>
          <w:t>can</w:t>
        </w:r>
        <w:r w:rsidR="00A1403A" w:rsidRPr="00785C54">
          <w:rPr>
            <w:szCs w:val="24"/>
          </w:rPr>
          <w:t xml:space="preserve"> </w:t>
        </w:r>
      </w:ins>
      <w:r w:rsidRPr="00785C54">
        <w:rPr>
          <w:szCs w:val="24"/>
        </w:rPr>
        <w:t>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64FFF717"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are also often interlinked. Just as an Observation references the Feature it provides property information </w:t>
      </w:r>
      <w:proofErr w:type="gramStart"/>
      <w:r w:rsidRPr="00785C54">
        <w:rPr>
          <w:szCs w:val="24"/>
        </w:rPr>
        <w:t>for,</w:t>
      </w:r>
      <w:proofErr w:type="gramEnd"/>
      <w:r w:rsidRPr="00785C54">
        <w:rPr>
          <w:szCs w:val="24"/>
        </w:rPr>
        <w:t xml:space="preserve"> the Feature representation may also reference known </w:t>
      </w:r>
      <w:del w:id="2023" w:author="Katharina Schleidt" w:date="2022-08-13T17:17:00Z">
        <w:r w:rsidRPr="00785C54" w:rsidDel="009C7946">
          <w:rPr>
            <w:szCs w:val="24"/>
          </w:rPr>
          <w:delText xml:space="preserve">Observations </w:delText>
        </w:r>
      </w:del>
      <w:ins w:id="2024" w:author="Katharina Schleidt" w:date="2022-08-13T17:17:00Z">
        <w:r w:rsidR="009C7946">
          <w:rPr>
            <w:szCs w:val="24"/>
          </w:rPr>
          <w:t>o</w:t>
        </w:r>
        <w:r w:rsidR="009C7946" w:rsidRPr="00785C54">
          <w:rPr>
            <w:szCs w:val="24"/>
          </w:rPr>
          <w:t xml:space="preserve">bservations </w:t>
        </w:r>
      </w:ins>
      <w:r w:rsidRPr="00785C54">
        <w:rPr>
          <w:szCs w:val="24"/>
        </w:rPr>
        <w:t>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31547E3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17B4BAB" wp14:editId="39F8E9F5">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48314CCF" w:rsidR="005B5EAD" w:rsidRPr="00785C54" w:rsidRDefault="005B5EAD" w:rsidP="00785C54">
      <w:pPr>
        <w:pStyle w:val="BodyText"/>
        <w:autoSpaceDE w:val="0"/>
        <w:autoSpaceDN w:val="0"/>
        <w:adjustRightInd w:val="0"/>
        <w:rPr>
          <w:szCs w:val="24"/>
        </w:rPr>
      </w:pPr>
      <w:r w:rsidRPr="00785C54">
        <w:rPr>
          <w:szCs w:val="24"/>
        </w:rPr>
        <w:t xml:space="preserve">Specialization of the </w:t>
      </w:r>
      <w:del w:id="2025" w:author="Katharina Schleidt" w:date="2022-08-13T17:18:00Z">
        <w:r w:rsidRPr="00785C54" w:rsidDel="009C7946">
          <w:rPr>
            <w:szCs w:val="24"/>
          </w:rPr>
          <w:delText xml:space="preserve">observation </w:delText>
        </w:r>
      </w:del>
      <w:ins w:id="2026" w:author="Katharina Schleidt" w:date="2022-08-13T17:18:00Z">
        <w:r w:rsidR="009C7946">
          <w:rPr>
            <w:szCs w:val="24"/>
          </w:rPr>
          <w:t>O</w:t>
        </w:r>
        <w:r w:rsidR="009C7946" w:rsidRPr="00785C54">
          <w:rPr>
            <w:szCs w:val="24"/>
          </w:rPr>
          <w:t xml:space="preserve">bservation </w:t>
        </w:r>
      </w:ins>
      <w:r w:rsidRPr="00785C54">
        <w:rPr>
          <w:szCs w:val="24"/>
        </w:rPr>
        <w:t>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44821F6E" w:rsidR="005B5EAD" w:rsidRPr="00785C54" w:rsidRDefault="005B5EAD" w:rsidP="00785C54">
      <w:pPr>
        <w:pStyle w:val="BodyText"/>
        <w:autoSpaceDE w:val="0"/>
        <w:autoSpaceDN w:val="0"/>
        <w:adjustRightInd w:val="0"/>
        <w:rPr>
          <w:szCs w:val="24"/>
        </w:rPr>
      </w:pPr>
      <w:r w:rsidRPr="00785C54">
        <w:rPr>
          <w:szCs w:val="24"/>
        </w:rPr>
        <w:lastRenderedPageBreak/>
        <w:t xml:space="preserve">The </w:t>
      </w:r>
      <w:del w:id="2027" w:author="Katharina Schleidt" w:date="2022-08-13T17:18:00Z">
        <w:r w:rsidRPr="00785C54" w:rsidDel="009C7946">
          <w:rPr>
            <w:szCs w:val="24"/>
          </w:rPr>
          <w:delText xml:space="preserve">observation </w:delText>
        </w:r>
      </w:del>
      <w:ins w:id="2028" w:author="Katharina Schleidt" w:date="2022-08-13T17:18:00Z">
        <w:r w:rsidR="009C7946">
          <w:rPr>
            <w:szCs w:val="24"/>
          </w:rPr>
          <w:t>O</w:t>
        </w:r>
        <w:r w:rsidR="009C7946" w:rsidRPr="00785C54">
          <w:rPr>
            <w:szCs w:val="24"/>
          </w:rPr>
          <w:t xml:space="preserve">bservation </w:t>
        </w:r>
      </w:ins>
      <w:r w:rsidRPr="00785C54">
        <w:rPr>
          <w:szCs w:val="24"/>
        </w:rPr>
        <w:t xml:space="preserve">model encourages encapsulation of domain specialization in the associated classes, while the </w:t>
      </w:r>
      <w:del w:id="2029" w:author="Katharina Schleidt" w:date="2022-08-13T17:18:00Z">
        <w:r w:rsidRPr="00785C54" w:rsidDel="009C7946">
          <w:rPr>
            <w:szCs w:val="24"/>
          </w:rPr>
          <w:delText xml:space="preserve">observation </w:delText>
        </w:r>
      </w:del>
      <w:ins w:id="2030" w:author="Katharina Schleidt" w:date="2022-08-13T17:18:00Z">
        <w:r w:rsidR="009C7946">
          <w:rPr>
            <w:szCs w:val="24"/>
          </w:rPr>
          <w:t>O</w:t>
        </w:r>
        <w:r w:rsidR="009C7946" w:rsidRPr="00785C54">
          <w:rPr>
            <w:szCs w:val="24"/>
          </w:rPr>
          <w:t xml:space="preserve">bservation </w:t>
        </w:r>
      </w:ins>
      <w:r w:rsidRPr="00785C54">
        <w:rPr>
          <w:szCs w:val="24"/>
        </w:rPr>
        <w:t xml:space="preserve">class itself rarely needs specialization. Nevertheless, other choices could be made in partitioning information between the classes in the model. For some applications, it </w:t>
      </w:r>
      <w:del w:id="2031" w:author="Katharina Schleidt" w:date="2022-08-13T16:06:00Z">
        <w:r w:rsidRPr="00785C54" w:rsidDel="00A1403A">
          <w:rPr>
            <w:szCs w:val="24"/>
          </w:rPr>
          <w:delText xml:space="preserve">might </w:delText>
        </w:r>
      </w:del>
      <w:ins w:id="2032" w:author="Katharina Schleidt" w:date="2022-08-13T16:06:00Z">
        <w:r w:rsidR="00A1403A">
          <w:rPr>
            <w:szCs w:val="24"/>
          </w:rPr>
          <w:t>can</w:t>
        </w:r>
        <w:r w:rsidR="00A1403A" w:rsidRPr="00785C54">
          <w:rPr>
            <w:szCs w:val="24"/>
          </w:rPr>
          <w:t xml:space="preserve"> </w:t>
        </w:r>
      </w:ins>
      <w:r w:rsidRPr="00785C54">
        <w:rPr>
          <w:szCs w:val="24"/>
        </w:rPr>
        <w:t xml:space="preserve">be convenient for information that is strictly associated with a second-layer object (procedure, feature-of-interest) to be associated with a specialized </w:t>
      </w:r>
      <w:del w:id="2033" w:author="Katharina Schleidt" w:date="2022-08-13T17:18:00Z">
        <w:r w:rsidRPr="00785C54" w:rsidDel="009C7946">
          <w:rPr>
            <w:szCs w:val="24"/>
          </w:rPr>
          <w:delText xml:space="preserve">observation </w:delText>
        </w:r>
      </w:del>
      <w:ins w:id="2034" w:author="Katharina Schleidt" w:date="2022-08-13T17:18:00Z">
        <w:r w:rsidR="009C7946">
          <w:rPr>
            <w:szCs w:val="24"/>
          </w:rPr>
          <w:t>O</w:t>
        </w:r>
        <w:r w:rsidR="009C7946" w:rsidRPr="00785C54">
          <w:rPr>
            <w:szCs w:val="24"/>
          </w:rPr>
          <w:t xml:space="preserve">bservation </w:t>
        </w:r>
      </w:ins>
      <w:r w:rsidRPr="00785C54">
        <w:rPr>
          <w:szCs w:val="24"/>
        </w:rPr>
        <w:t>type.</w:t>
      </w:r>
    </w:p>
    <w:p w14:paraId="40BFB6DE" w14:textId="5CA6B5FF" w:rsidR="005B5EAD" w:rsidRPr="00785C54" w:rsidRDefault="005B5EAD" w:rsidP="00785C54">
      <w:pPr>
        <w:pStyle w:val="BodyText"/>
        <w:autoSpaceDE w:val="0"/>
        <w:autoSpaceDN w:val="0"/>
        <w:adjustRightInd w:val="0"/>
        <w:rPr>
          <w:szCs w:val="24"/>
        </w:rPr>
      </w:pPr>
      <w:r w:rsidRPr="00785C54">
        <w:rPr>
          <w:szCs w:val="24"/>
        </w:rPr>
        <w:t xml:space="preserve">For example, when measuring chemistry or contamination, the process often involves retrieving material samples from a sampling site, which are then sent to a laboratory for analysis. The material sample is a very tangible feature instance, with an identity. For some applications, it </w:t>
      </w:r>
      <w:del w:id="2035" w:author="Katharina Schleidt" w:date="2022-08-13T16:06:00Z">
        <w:r w:rsidRPr="00785C54" w:rsidDel="00A1403A">
          <w:rPr>
            <w:szCs w:val="24"/>
          </w:rPr>
          <w:delText xml:space="preserve">might </w:delText>
        </w:r>
      </w:del>
      <w:ins w:id="2036" w:author="Katharina Schleidt" w:date="2022-08-13T16:06:00Z">
        <w:r w:rsidR="00A1403A">
          <w:rPr>
            <w:szCs w:val="24"/>
          </w:rPr>
          <w:t>can</w:t>
        </w:r>
        <w:r w:rsidR="00A1403A" w:rsidRPr="00785C54">
          <w:rPr>
            <w:szCs w:val="24"/>
          </w:rPr>
          <w:t xml:space="preserve"> </w:t>
        </w:r>
      </w:ins>
      <w:r w:rsidRPr="00785C54">
        <w:rPr>
          <w:szCs w:val="24"/>
        </w:rPr>
        <w:t>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BodyText"/>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0245FAA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property of the sampling site</w:t>
      </w:r>
      <w:ins w:id="2037" w:author="Katharina Schleidt" w:date="2022-08-13T16:07:00Z">
        <w:r w:rsidR="00A1403A">
          <w:rPr>
            <w:szCs w:val="24"/>
          </w:rPr>
          <w:t xml:space="preserve"> </w:t>
        </w:r>
      </w:ins>
      <w:r w:rsidRPr="00785C54">
        <w:rPr>
          <w:szCs w:val="24"/>
        </w:rPr>
        <w:t>(which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65801C3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a parameter of the observation event, either using the soft-typed arbitrary event-specific parameter, or through specialization of the </w:t>
      </w:r>
      <w:del w:id="2038" w:author="Katharina Schleidt" w:date="2022-08-13T17:18:00Z">
        <w:r w:rsidRPr="00785C54" w:rsidDel="009C7946">
          <w:rPr>
            <w:szCs w:val="24"/>
          </w:rPr>
          <w:delText xml:space="preserve">observation </w:delText>
        </w:r>
      </w:del>
      <w:ins w:id="2039" w:author="Katharina Schleidt" w:date="2022-08-13T17:18:00Z">
        <w:r w:rsidR="009C7946">
          <w:rPr>
            <w:szCs w:val="24"/>
          </w:rPr>
          <w:t>O</w:t>
        </w:r>
        <w:r w:rsidR="009C7946" w:rsidRPr="00785C54">
          <w:rPr>
            <w:szCs w:val="24"/>
          </w:rPr>
          <w:t xml:space="preserve">bservation </w:t>
        </w:r>
      </w:ins>
      <w:r w:rsidRPr="00785C54">
        <w:rPr>
          <w:szCs w:val="24"/>
        </w:rPr>
        <w:t>type.</w:t>
      </w:r>
    </w:p>
    <w:p w14:paraId="716312E6" w14:textId="77777777" w:rsidR="005B5EAD" w:rsidRPr="00785C54" w:rsidRDefault="005B5EAD" w:rsidP="00785C54">
      <w:pPr>
        <w:pStyle w:val="BodyText"/>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BodyText"/>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5EA3F232"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“Assay” </w:t>
      </w:r>
      <w:del w:id="2040" w:author="Katharina Schleidt" w:date="2022-08-13T16:07:00Z">
        <w:r w:rsidRPr="00785C54" w:rsidDel="00A1403A">
          <w:rPr>
            <w:szCs w:val="24"/>
          </w:rPr>
          <w:delText>might</w:delText>
        </w:r>
      </w:del>
      <w:ins w:id="2041" w:author="Katharina Schleidt" w:date="2022-08-13T16:07:00Z">
        <w:r w:rsidR="00A1403A">
          <w:rPr>
            <w:szCs w:val="24"/>
          </w:rPr>
          <w:t>can</w:t>
        </w:r>
      </w:ins>
      <w:r w:rsidRPr="00785C54">
        <w:rPr>
          <w:szCs w:val="24"/>
        </w:rPr>
        <w:t xml:space="preserve"> be derived from Observation, fixing the </w:t>
      </w:r>
      <w:proofErr w:type="spellStart"/>
      <w:r w:rsidRPr="00785C54">
        <w:rPr>
          <w:szCs w:val="24"/>
        </w:rPr>
        <w:t>observedProperty</w:t>
      </w:r>
      <w:proofErr w:type="spellEnd"/>
      <w:r w:rsidRPr="00785C54">
        <w:rPr>
          <w:szCs w:val="24"/>
        </w:rPr>
        <w:t xml:space="preserve"> to be “</w:t>
      </w:r>
      <w:proofErr w:type="spellStart"/>
      <w:r w:rsidRPr="00785C54">
        <w:rPr>
          <w:szCs w:val="24"/>
        </w:rPr>
        <w:t>ChemicalConcentration</w:t>
      </w:r>
      <w:proofErr w:type="spellEnd"/>
      <w:r w:rsidRPr="00785C54">
        <w:rPr>
          <w:szCs w:val="24"/>
        </w:rPr>
        <w:t>”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BodyText"/>
        <w:autoSpaceDE w:val="0"/>
        <w:autoSpaceDN w:val="0"/>
        <w:adjustRightInd w:val="0"/>
        <w:rPr>
          <w:szCs w:val="24"/>
        </w:rPr>
      </w:pPr>
      <w:r w:rsidRPr="00785C54">
        <w:rPr>
          <w:szCs w:val="24"/>
        </w:rPr>
        <w:t>The OMS model is intended to provide a basic output- or user-oriented information model for sensor web and related applications. The goal is to provide a common language for discourse regarding sensor, sample and observation systems.</w:t>
      </w:r>
    </w:p>
    <w:p w14:paraId="75F63AC7" w14:textId="67990A14" w:rsidR="005B5EAD" w:rsidRPr="00785C54" w:rsidRDefault="005B5EAD" w:rsidP="00785C54">
      <w:pPr>
        <w:pStyle w:val="BodyText"/>
        <w:autoSpaceDE w:val="0"/>
        <w:autoSpaceDN w:val="0"/>
        <w:adjustRightInd w:val="0"/>
        <w:rPr>
          <w:szCs w:val="24"/>
        </w:rPr>
      </w:pPr>
      <w:r w:rsidRPr="00785C54">
        <w:rPr>
          <w:szCs w:val="24"/>
        </w:rPr>
        <w:t xml:space="preserve">In comparison, </w:t>
      </w:r>
      <w:proofErr w:type="spellStart"/>
      <w:proofErr w:type="gramStart"/>
      <w:r w:rsidRPr="00785C54">
        <w:rPr>
          <w:szCs w:val="24"/>
        </w:rPr>
        <w:t>SensorML</w:t>
      </w:r>
      <w:proofErr w:type="spellEnd"/>
      <w:r w:rsidRPr="00785C54">
        <w:rPr>
          <w:szCs w:val="24"/>
          <w:vertAlign w:val="superscript"/>
        </w:rPr>
        <w:t>[</w:t>
      </w:r>
      <w:proofErr w:type="gramEnd"/>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w:t>
      </w:r>
      <w:del w:id="2042" w:author="Katharina Schleidt" w:date="2022-08-13T16:07:00Z">
        <w:r w:rsidRPr="00785C54" w:rsidDel="00A1403A">
          <w:rPr>
            <w:szCs w:val="24"/>
          </w:rPr>
          <w:delText>might</w:delText>
        </w:r>
      </w:del>
      <w:ins w:id="2043" w:author="Katharina Schleidt" w:date="2022-08-13T16:07:00Z">
        <w:r w:rsidR="00A1403A">
          <w:rPr>
            <w:szCs w:val="24"/>
          </w:rPr>
          <w:t>can</w:t>
        </w:r>
      </w:ins>
      <w:r w:rsidRPr="00785C54">
        <w:rPr>
          <w:szCs w:val="24"/>
        </w:rPr>
        <w:t xml:space="preserve"> be prior to the details of the feature-of-interest and observed property being assembled and assigned to the result in a way that carries the key semantics to end-users of observation data. In particular, part of a </w:t>
      </w:r>
      <w:proofErr w:type="spellStart"/>
      <w:r w:rsidRPr="00785C54">
        <w:rPr>
          <w:szCs w:val="24"/>
        </w:rPr>
        <w:t>SensorML</w:t>
      </w:r>
      <w:proofErr w:type="spellEnd"/>
      <w:r w:rsidRPr="00785C54">
        <w:rPr>
          <w:szCs w:val="24"/>
        </w:rPr>
        <w:t xml:space="preserve"> </w:t>
      </w:r>
      <w:proofErr w:type="spellStart"/>
      <w:r w:rsidRPr="00785C54">
        <w:rPr>
          <w:szCs w:val="24"/>
        </w:rPr>
        <w:t>datastream</w:t>
      </w:r>
      <w:proofErr w:type="spellEnd"/>
      <w:r w:rsidRPr="00785C54">
        <w:rPr>
          <w:szCs w:val="24"/>
        </w:rPr>
        <w:t xml:space="preserve"> </w:t>
      </w:r>
      <w:del w:id="2044" w:author="Katharina Schleidt" w:date="2022-08-13T16:07:00Z">
        <w:r w:rsidRPr="00785C54" w:rsidDel="00A1403A">
          <w:rPr>
            <w:szCs w:val="24"/>
          </w:rPr>
          <w:delText>might</w:delText>
        </w:r>
      </w:del>
      <w:ins w:id="2045" w:author="Katharina Schleidt" w:date="2022-08-13T16:07:00Z">
        <w:r w:rsidR="00A1403A">
          <w:rPr>
            <w:szCs w:val="24"/>
          </w:rPr>
          <w:t>can</w:t>
        </w:r>
      </w:ins>
      <w:r w:rsidRPr="00785C54">
        <w:rPr>
          <w:szCs w:val="24"/>
        </w:rPr>
        <w:t xml:space="preserve"> include information that must be processed to determine the position of the target or feature-of-interest. At the early processing stage such positional and timing information </w:t>
      </w:r>
      <w:del w:id="2046" w:author="Katharina Schleidt" w:date="2022-08-13T16:07:00Z">
        <w:r w:rsidRPr="00785C54" w:rsidDel="00A1403A">
          <w:rPr>
            <w:szCs w:val="24"/>
          </w:rPr>
          <w:delText>might</w:delText>
        </w:r>
      </w:del>
      <w:ins w:id="2047" w:author="Katharina Schleidt" w:date="2022-08-13T16:07:00Z">
        <w:r w:rsidR="00A1403A">
          <w:rPr>
            <w:szCs w:val="24"/>
          </w:rPr>
          <w:t>can</w:t>
        </w:r>
      </w:ins>
      <w:r w:rsidRPr="00785C54">
        <w:rPr>
          <w:szCs w:val="24"/>
        </w:rPr>
        <w:t xml:space="preserve"> be embedded within the result.</w:t>
      </w:r>
    </w:p>
    <w:p w14:paraId="0239E3FA" w14:textId="77777777" w:rsidR="005B5EAD" w:rsidRPr="00785C54" w:rsidRDefault="005B5EAD" w:rsidP="00785C54">
      <w:pPr>
        <w:pStyle w:val="BodyText"/>
        <w:autoSpaceDE w:val="0"/>
        <w:autoSpaceDN w:val="0"/>
        <w:adjustRightInd w:val="0"/>
        <w:rPr>
          <w:szCs w:val="24"/>
        </w:rPr>
      </w:pPr>
      <w:r w:rsidRPr="00785C54">
        <w:rPr>
          <w:szCs w:val="24"/>
        </w:rPr>
        <w:t xml:space="preserve">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w:t>
      </w:r>
      <w:r w:rsidRPr="00785C54">
        <w:rPr>
          <w:szCs w:val="24"/>
        </w:rPr>
        <w:lastRenderedPageBreak/>
        <w:t>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BodyText"/>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27A2FA84" w:rsidR="005B5EAD" w:rsidRPr="00785C54" w:rsidRDefault="005B5EAD" w:rsidP="00785C54">
      <w:pPr>
        <w:pStyle w:val="BodyText"/>
        <w:autoSpaceDE w:val="0"/>
        <w:autoSpaceDN w:val="0"/>
        <w:adjustRightInd w:val="0"/>
        <w:rPr>
          <w:szCs w:val="24"/>
        </w:rPr>
      </w:pPr>
      <w:r w:rsidRPr="00785C54">
        <w:rPr>
          <w:szCs w:val="24"/>
        </w:rPr>
        <w:t xml:space="preserve">Observation discovery and use is often done querying APIs; although with </w:t>
      </w:r>
      <w:proofErr w:type="spellStart"/>
      <w:r w:rsidRPr="00785C54">
        <w:rPr>
          <w:szCs w:val="24"/>
        </w:rPr>
        <w:t>LinkedData</w:t>
      </w:r>
      <w:proofErr w:type="spellEnd"/>
      <w:r w:rsidRPr="00785C54">
        <w:rPr>
          <w:szCs w:val="24"/>
        </w:rPr>
        <w:t xml:space="preserve"> practices being more and more used, one </w:t>
      </w:r>
      <w:del w:id="2048" w:author="Katharina Schleidt" w:date="2022-08-13T16:07:00Z">
        <w:r w:rsidRPr="00785C54" w:rsidDel="00A1403A">
          <w:rPr>
            <w:szCs w:val="24"/>
          </w:rPr>
          <w:delText>might</w:delText>
        </w:r>
      </w:del>
      <w:ins w:id="2049" w:author="Katharina Schleidt" w:date="2022-08-13T16:07:00Z">
        <w:r w:rsidR="00A1403A">
          <w:rPr>
            <w:szCs w:val="24"/>
          </w:rPr>
          <w:t>can</w:t>
        </w:r>
      </w:ins>
      <w:r w:rsidRPr="00785C54">
        <w:rPr>
          <w:szCs w:val="24"/>
        </w:rPr>
        <w:t xml:space="preserve"> discover an observation simply because an instance of a domain feature uses its URI or it has been crawled by a search engine bot.</w:t>
      </w:r>
    </w:p>
    <w:p w14:paraId="48F35A17" w14:textId="77777777" w:rsidR="005B5EAD" w:rsidRPr="00785C54" w:rsidRDefault="005B5EAD" w:rsidP="00785C54">
      <w:pPr>
        <w:pStyle w:val="BodyText"/>
        <w:autoSpaceDE w:val="0"/>
        <w:autoSpaceDN w:val="0"/>
        <w:adjustRightInd w:val="0"/>
        <w:rPr>
          <w:szCs w:val="24"/>
        </w:rPr>
      </w:pPr>
      <w:r w:rsidRPr="00785C54">
        <w:rPr>
          <w:szCs w:val="24"/>
        </w:rPr>
        <w:t xml:space="preserve">Observation oriented APIs, be them from the previous generation (OGC </w:t>
      </w:r>
      <w:proofErr w:type="gramStart"/>
      <w:r w:rsidRPr="00785C54">
        <w:rPr>
          <w:szCs w:val="24"/>
        </w:rPr>
        <w:t>SOS</w:t>
      </w:r>
      <w:r w:rsidRPr="00785C54">
        <w:rPr>
          <w:szCs w:val="24"/>
          <w:vertAlign w:val="superscript"/>
        </w:rPr>
        <w:t>[</w:t>
      </w:r>
      <w:proofErr w:type="gramEnd"/>
      <w:r w:rsidRPr="00785C54">
        <w:rPr>
          <w:rStyle w:val="citebib"/>
          <w:szCs w:val="24"/>
          <w:shd w:val="clear" w:color="auto" w:fill="auto"/>
          <w:vertAlign w:val="superscript"/>
        </w:rPr>
        <w:t>22</w:t>
      </w:r>
      <w:r w:rsidRPr="00785C54">
        <w:rPr>
          <w:szCs w:val="24"/>
          <w:vertAlign w:val="superscript"/>
        </w:rPr>
        <w:t>]</w:t>
      </w:r>
      <w:r w:rsidRPr="00785C54">
        <w:rPr>
          <w:szCs w:val="24"/>
        </w:rPr>
        <w:t>) or the current one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share commonalities in the way they approach this topic. They both leverage the OMS model to directly allow filtering on </w:t>
      </w:r>
      <w:proofErr w:type="spellStart"/>
      <w:r w:rsidRPr="00785C54">
        <w:rPr>
          <w:szCs w:val="24"/>
        </w:rPr>
        <w:t>featureOfInterest</w:t>
      </w:r>
      <w:proofErr w:type="spellEnd"/>
      <w:r w:rsidRPr="00785C54">
        <w:rPr>
          <w:szCs w:val="24"/>
        </w:rPr>
        <w:t xml:space="preserve">, </w:t>
      </w:r>
      <w:proofErr w:type="spellStart"/>
      <w:r w:rsidRPr="00785C54">
        <w:rPr>
          <w:szCs w:val="24"/>
        </w:rPr>
        <w:t>observedProperty</w:t>
      </w:r>
      <w:proofErr w:type="spellEnd"/>
      <w:r w:rsidRPr="00785C54">
        <w:rPr>
          <w:szCs w:val="24"/>
        </w:rPr>
        <w:t xml:space="preserve">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SensorThings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gramStart"/>
      <w:r w:rsidRPr="00785C54">
        <w:rPr>
          <w:szCs w:val="24"/>
        </w:rPr>
        <w:t>SOS</w:t>
      </w:r>
      <w:r w:rsidRPr="00785C54">
        <w:rPr>
          <w:szCs w:val="24"/>
          <w:vertAlign w:val="superscript"/>
        </w:rPr>
        <w:t>[</w:t>
      </w:r>
      <w:proofErr w:type="gramEnd"/>
      <w:r w:rsidRPr="00785C54">
        <w:rPr>
          <w:rStyle w:val="citebib"/>
          <w:szCs w:val="24"/>
          <w:shd w:val="clear" w:color="auto" w:fill="auto"/>
          <w:vertAlign w:val="superscript"/>
        </w:rPr>
        <w:t>22</w:t>
      </w:r>
      <w:r w:rsidRPr="00785C54">
        <w:rPr>
          <w:szCs w:val="24"/>
          <w:vertAlign w:val="superscript"/>
        </w:rPr>
        <w:t>]</w:t>
      </w:r>
      <w:r w:rsidRPr="00785C54">
        <w:rPr>
          <w:szCs w:val="24"/>
        </w:rPr>
        <w:t xml:space="preserve">, having these three concepts as classifiers for an </w:t>
      </w:r>
      <w:proofErr w:type="spellStart"/>
      <w:r w:rsidRPr="00785C54">
        <w:rPr>
          <w:szCs w:val="24"/>
        </w:rPr>
        <w:t>observationOffering</w:t>
      </w:r>
      <w:proofErr w:type="spellEnd"/>
      <w:r w:rsidRPr="00785C54">
        <w:rPr>
          <w:szCs w:val="24"/>
        </w:rPr>
        <w:t xml:space="preserve"> in the capabilities description, allows them to be used for discovery and as explicit parameters in the </w:t>
      </w:r>
      <w:proofErr w:type="spellStart"/>
      <w:r w:rsidRPr="00785C54">
        <w:rPr>
          <w:szCs w:val="24"/>
        </w:rPr>
        <w:t>GetObservation</w:t>
      </w:r>
      <w:proofErr w:type="spellEnd"/>
      <w:r w:rsidRPr="00785C54">
        <w:rPr>
          <w:szCs w:val="24"/>
        </w:rPr>
        <w:t xml:space="preserve"> request.</w:t>
      </w:r>
    </w:p>
    <w:p w14:paraId="791F4C24" w14:textId="77777777" w:rsidR="005B5EAD" w:rsidRPr="00785C54" w:rsidRDefault="005B5EAD" w:rsidP="00785C54">
      <w:pPr>
        <w:pStyle w:val="BodyText"/>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54B7C374" w:rsidR="005B5EAD" w:rsidRPr="00785C54" w:rsidRDefault="005B5EAD" w:rsidP="00785C54">
      <w:pPr>
        <w:pStyle w:val="BodyText"/>
        <w:autoSpaceDE w:val="0"/>
        <w:autoSpaceDN w:val="0"/>
        <w:adjustRightInd w:val="0"/>
        <w:rPr>
          <w:szCs w:val="24"/>
        </w:rPr>
      </w:pPr>
      <w:r w:rsidRPr="00785C54">
        <w:rPr>
          <w:szCs w:val="24"/>
        </w:rPr>
        <w:t xml:space="preserve">Each of these associated objects </w:t>
      </w:r>
      <w:del w:id="2050" w:author="Katharina Schleidt" w:date="2022-08-13T16:07:00Z">
        <w:r w:rsidRPr="00785C54" w:rsidDel="00A1403A">
          <w:rPr>
            <w:szCs w:val="24"/>
          </w:rPr>
          <w:delText>might</w:delText>
        </w:r>
      </w:del>
      <w:ins w:id="2051" w:author="Katharina Schleidt" w:date="2022-08-13T16:07:00Z">
        <w:r w:rsidR="00A1403A">
          <w:rPr>
            <w:szCs w:val="24"/>
          </w:rPr>
          <w:t>can</w:t>
        </w:r>
      </w:ins>
      <w:r w:rsidRPr="00785C54">
        <w:rPr>
          <w:szCs w:val="24"/>
        </w:rPr>
        <w:t xml:space="preserve"> require a complex description. Hence</w:t>
      </w:r>
      <w:ins w:id="2052" w:author="Katharina Schleidt" w:date="2022-08-13T16:07:00Z">
        <w:r w:rsidR="00A1403A">
          <w:rPr>
            <w:szCs w:val="24"/>
          </w:rPr>
          <w:t>,</w:t>
        </w:r>
      </w:ins>
      <w:r w:rsidRPr="00785C54">
        <w:rPr>
          <w:szCs w:val="24"/>
        </w:rPr>
        <w:t xml:space="preserve"> they are modelled as distinct classes, which can be as simple or complex as necessary.</w:t>
      </w:r>
    </w:p>
    <w:p w14:paraId="15646E0B" w14:textId="56168743" w:rsidR="005B5EAD" w:rsidRPr="00785C54" w:rsidRDefault="005B5EAD" w:rsidP="00785C54">
      <w:pPr>
        <w:pStyle w:val="BodyText"/>
        <w:autoSpaceDE w:val="0"/>
        <w:autoSpaceDN w:val="0"/>
        <w:adjustRightInd w:val="0"/>
        <w:rPr>
          <w:szCs w:val="24"/>
        </w:rPr>
      </w:pPr>
      <w:r w:rsidRPr="00785C54">
        <w:rPr>
          <w:szCs w:val="24"/>
        </w:rPr>
        <w:t xml:space="preserve">In a serialized representation (e.g. JSON, XML following the GML pattern, etc…), they </w:t>
      </w:r>
      <w:del w:id="2053" w:author="Katharina Schleidt" w:date="2022-08-13T16:07:00Z">
        <w:r w:rsidRPr="00785C54" w:rsidDel="00A1403A">
          <w:rPr>
            <w:szCs w:val="24"/>
          </w:rPr>
          <w:delText>might</w:delText>
        </w:r>
      </w:del>
      <w:ins w:id="2054" w:author="Katharina Schleidt" w:date="2022-08-13T16:07:00Z">
        <w:r w:rsidR="00A1403A">
          <w:rPr>
            <w:szCs w:val="24"/>
          </w:rPr>
          <w:t>can</w:t>
        </w:r>
      </w:ins>
      <w:r w:rsidRPr="00785C54">
        <w:rPr>
          <w:szCs w:val="24"/>
        </w:rPr>
        <w:t xml:space="preserve"> appear inline, perhaps described using one of the models presented here, or they can be indicated by reference using a </w:t>
      </w:r>
      <w:proofErr w:type="gramStart"/>
      <w:r w:rsidRPr="00785C54">
        <w:rPr>
          <w:szCs w:val="24"/>
        </w:rPr>
        <w:t>URI</w:t>
      </w:r>
      <w:r w:rsidRPr="00785C54">
        <w:rPr>
          <w:szCs w:val="24"/>
          <w:vertAlign w:val="superscript"/>
        </w:rPr>
        <w:t>[</w:t>
      </w:r>
      <w:proofErr w:type="gramEnd"/>
      <w:r w:rsidRPr="00785C54">
        <w:rPr>
          <w:rStyle w:val="citebib"/>
          <w:szCs w:val="24"/>
          <w:shd w:val="clear" w:color="auto" w:fill="auto"/>
          <w:vertAlign w:val="superscript"/>
        </w:rPr>
        <w:t>14</w:t>
      </w:r>
      <w:r w:rsidRPr="00785C54">
        <w:rPr>
          <w:szCs w:val="24"/>
          <w:vertAlign w:val="superscript"/>
        </w:rPr>
        <w:t>]</w:t>
      </w:r>
      <w:r w:rsidRPr="00785C54">
        <w:rPr>
          <w:szCs w:val="24"/>
        </w:rPr>
        <w:t xml:space="preserve">. The URI identifier </w:t>
      </w:r>
      <w:del w:id="2055" w:author="Katharina Schleidt" w:date="2022-08-13T16:07:00Z">
        <w:r w:rsidRPr="00785C54" w:rsidDel="00A1403A">
          <w:rPr>
            <w:szCs w:val="24"/>
          </w:rPr>
          <w:delText>might</w:delText>
        </w:r>
      </w:del>
      <w:ins w:id="2056" w:author="Katharina Schleidt" w:date="2022-08-13T16:07:00Z">
        <w:r w:rsidR="00A1403A">
          <w:rPr>
            <w:szCs w:val="24"/>
          </w:rPr>
          <w:t>can</w:t>
        </w:r>
      </w:ins>
      <w:r w:rsidRPr="00785C54">
        <w:rPr>
          <w:szCs w:val="24"/>
        </w:rPr>
        <w:t xml:space="preserve"> be a URL link or service call, which should resolve immediately to yield a complete resource. Or it </w:t>
      </w:r>
      <w:del w:id="2057" w:author="Katharina Schleidt" w:date="2022-08-13T16:07:00Z">
        <w:r w:rsidRPr="00785C54" w:rsidDel="00A1403A">
          <w:rPr>
            <w:szCs w:val="24"/>
          </w:rPr>
          <w:delText>might</w:delText>
        </w:r>
      </w:del>
      <w:ins w:id="2058" w:author="Katharina Schleidt" w:date="2022-08-13T16:07:00Z">
        <w:r w:rsidR="00A1403A">
          <w:rPr>
            <w:szCs w:val="24"/>
          </w:rPr>
          <w:t>can</w:t>
        </w:r>
      </w:ins>
      <w:r w:rsidRPr="00785C54">
        <w:rPr>
          <w:szCs w:val="24"/>
        </w:rPr>
        <w:t xml:space="preserve"> be a canonical identifier, such as a URN, which the user and provider are preconfigured to recognize and understand.</w:t>
      </w:r>
    </w:p>
    <w:p w14:paraId="48DE5517" w14:textId="77777777" w:rsidR="005B5EAD" w:rsidRPr="00785C54" w:rsidRDefault="005B5EAD" w:rsidP="00785C54">
      <w:pPr>
        <w:pStyle w:val="BodyText"/>
        <w:autoSpaceDE w:val="0"/>
        <w:autoSpaceDN w:val="0"/>
        <w:adjustRightInd w:val="0"/>
        <w:rPr>
          <w:szCs w:val="24"/>
        </w:rPr>
      </w:pPr>
      <w:r w:rsidRPr="00785C54">
        <w:rPr>
          <w:szCs w:val="24"/>
        </w:rPr>
        <w:t xml:space="preserve">On the other hand, </w:t>
      </w:r>
      <w:proofErr w:type="spellStart"/>
      <w:r w:rsidRPr="00785C54">
        <w:rPr>
          <w:szCs w:val="24"/>
        </w:rPr>
        <w:t>SensorML</w:t>
      </w:r>
      <w:proofErr w:type="spellEnd"/>
      <w:r w:rsidRPr="00785C54">
        <w:rPr>
          <w:szCs w:val="24"/>
        </w:rPr>
        <w:t xml:space="preserve"> takes a process- or provider-oriented viewpoint. Discovery and request </w:t>
      </w:r>
      <w:proofErr w:type="gramStart"/>
      <w:r w:rsidRPr="00785C54">
        <w:rPr>
          <w:szCs w:val="24"/>
        </w:rPr>
        <w:t>is</w:t>
      </w:r>
      <w:proofErr w:type="gramEnd"/>
      <w:r w:rsidRPr="00785C54">
        <w:rPr>
          <w:szCs w:val="24"/>
        </w:rPr>
        <w:t xml:space="preserve">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BodyText"/>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43D0B43F" w:rsidR="005B5EAD" w:rsidRPr="00785C54" w:rsidRDefault="005B5EAD" w:rsidP="00785C54">
      <w:pPr>
        <w:pStyle w:val="BodyText"/>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w:t>
      </w:r>
      <w:r w:rsidRPr="00785C54">
        <w:rPr>
          <w:szCs w:val="24"/>
        </w:rPr>
        <w:lastRenderedPageBreak/>
        <w:t xml:space="preserve">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2059"/>
      <w:r w:rsidRPr="00785C54">
        <w:rPr>
          <w:szCs w:val="24"/>
        </w:rPr>
        <w:t>(e</w:t>
      </w:r>
      <w:ins w:id="2060" w:author="Katharina Schleidt" w:date="2022-08-13T16:35:00Z">
        <w:r w:rsidR="00022C0A">
          <w:rPr>
            <w:szCs w:val="24"/>
          </w:rPr>
          <w:t>.g.,</w:t>
        </w:r>
      </w:ins>
      <w:del w:id="2061" w:author="Katharina Schleidt" w:date="2022-08-13T16:35:00Z">
        <w:r w:rsidRPr="00785C54" w:rsidDel="00022C0A">
          <w:rPr>
            <w:szCs w:val="24"/>
          </w:rPr>
          <w:delText>x :</w:delText>
        </w:r>
      </w:del>
      <w:r w:rsidRPr="00785C54">
        <w:rPr>
          <w:szCs w:val="24"/>
        </w:rPr>
        <w:t xml:space="preserve"> forecast) </w:t>
      </w:r>
      <w:commentRangeEnd w:id="2059"/>
      <w:r w:rsidR="00047CD7">
        <w:rPr>
          <w:rStyle w:val="CommentReference"/>
          <w:rFonts w:eastAsia="MS Mincho"/>
          <w:lang w:eastAsia="ja-JP"/>
        </w:rPr>
        <w:commentReference w:id="2059"/>
      </w:r>
      <w:r w:rsidRPr="00785C54">
        <w:rPr>
          <w:szCs w:val="24"/>
        </w:rPr>
        <w:t>and can capture entire processing chains starting from initial observation(s) (</w:t>
      </w:r>
      <w:proofErr w:type="gramStart"/>
      <w:r w:rsidRPr="00785C54">
        <w:rPr>
          <w:szCs w:val="24"/>
        </w:rPr>
        <w:t>e.g.</w:t>
      </w:r>
      <w:proofErr w:type="gramEnd"/>
      <w:r w:rsidRPr="00785C54">
        <w:rPr>
          <w:szCs w:val="24"/>
        </w:rPr>
        <w:t xml:space="preserve"> surface/ground water level, rainfall) to generate corresponding forecasts scenarios (e.g. flood, drought) through the use of simulation algorithms. Similarly, aggregates can be calculated (</w:t>
      </w:r>
      <w:proofErr w:type="gramStart"/>
      <w:r w:rsidRPr="00785C54">
        <w:rPr>
          <w:szCs w:val="24"/>
        </w:rPr>
        <w:t>e.g.</w:t>
      </w:r>
      <w:proofErr w:type="gramEnd"/>
      <w:r w:rsidRPr="00785C54">
        <w:rPr>
          <w:szCs w:val="24"/>
        </w:rPr>
        <w:t xml:space="preserve"> averages over space or time) and provided referencing their primary source observations.</w:t>
      </w:r>
    </w:p>
    <w:p w14:paraId="048BF829" w14:textId="77777777" w:rsidR="005B5EAD" w:rsidRPr="00785C54" w:rsidRDefault="005B5EAD" w:rsidP="00785C54">
      <w:pPr>
        <w:pStyle w:val="BodyText"/>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4E3A73CE" w:rsidR="005B5EAD" w:rsidRPr="00785C54" w:rsidRDefault="005B5EAD" w:rsidP="00785C54">
      <w:pPr>
        <w:pStyle w:val="BodyText"/>
        <w:autoSpaceDE w:val="0"/>
        <w:autoSpaceDN w:val="0"/>
        <w:adjustRightInd w:val="0"/>
        <w:rPr>
          <w:szCs w:val="24"/>
        </w:rPr>
      </w:pPr>
      <w:r w:rsidRPr="00785C54">
        <w:rPr>
          <w:szCs w:val="24"/>
        </w:rPr>
        <w:t xml:space="preserve">Within the model provided in this </w:t>
      </w:r>
      <w:del w:id="2062" w:author="REID-JAMOND Alison" w:date="2022-04-04T15:04:00Z">
        <w:r w:rsidRPr="00785C54" w:rsidDel="00047CD7">
          <w:rPr>
            <w:szCs w:val="24"/>
          </w:rPr>
          <w:delText>standard</w:delText>
        </w:r>
      </w:del>
      <w:ins w:id="2063"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w:t>
      </w:r>
      <w:proofErr w:type="gramStart"/>
      <w:r w:rsidRPr="00785C54">
        <w:rPr>
          <w:szCs w:val="24"/>
        </w:rPr>
        <w:t>e.g.</w:t>
      </w:r>
      <w:proofErr w:type="gramEnd"/>
      <w:r w:rsidRPr="00785C54">
        <w:rPr>
          <w:szCs w:val="24"/>
        </w:rPr>
        <w:t xml:space="preserve"> an image) and retrieved a higher</w:t>
      </w:r>
      <w:ins w:id="2064" w:author="REID-JAMOND Alison" w:date="2022-04-04T15:04:00Z">
        <w:r w:rsidR="00047CD7">
          <w:rPr>
            <w:szCs w:val="24"/>
          </w:rPr>
          <w:t>-</w:t>
        </w:r>
      </w:ins>
      <w:del w:id="2065" w:author="REID-JAMOND Alison" w:date="2022-04-04T15:04:00Z">
        <w:r w:rsidRPr="00785C54" w:rsidDel="00047CD7">
          <w:rPr>
            <w:szCs w:val="24"/>
          </w:rPr>
          <w:delText xml:space="preserve"> </w:delText>
        </w:r>
      </w:del>
      <w:r w:rsidRPr="00785C54">
        <w:rPr>
          <w:szCs w:val="24"/>
        </w:rPr>
        <w:t>level observation (e.g.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BodyText"/>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678E12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In addition, the sample model allows for references to </w:t>
      </w:r>
      <w:del w:id="2066" w:author="Katharina Schleidt" w:date="2022-08-13T17:19:00Z">
        <w:r w:rsidRPr="00785C54" w:rsidDel="009C7946">
          <w:rPr>
            <w:szCs w:val="24"/>
          </w:rPr>
          <w:delText>observation</w:delText>
        </w:r>
      </w:del>
      <w:ins w:id="2067" w:author="Katharina Schleidt" w:date="2022-08-13T17:19:00Z">
        <w:r w:rsidR="009C7946">
          <w:rPr>
            <w:szCs w:val="24"/>
          </w:rPr>
          <w:t>O</w:t>
        </w:r>
        <w:r w:rsidR="009C7946" w:rsidRPr="00785C54">
          <w:rPr>
            <w:szCs w:val="24"/>
          </w:rPr>
          <w:t>bservation</w:t>
        </w:r>
      </w:ins>
      <w:r w:rsidRPr="00785C54">
        <w:rPr>
          <w:szCs w:val="24"/>
        </w:rPr>
        <w:t xml:space="preserve">(s) concerning a shared common feature-of-interest / </w:t>
      </w:r>
      <w:proofErr w:type="spellStart"/>
      <w:r w:rsidRPr="00785C54">
        <w:rPr>
          <w:szCs w:val="24"/>
        </w:rPr>
        <w:t>sampledFeature</w:t>
      </w:r>
      <w:proofErr w:type="spellEnd"/>
      <w:r w:rsidRPr="00785C54">
        <w:rPr>
          <w:szCs w:val="24"/>
        </w:rPr>
        <w:t>.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An observational mission or campaign </w:t>
      </w:r>
      <w:del w:id="2068" w:author="REID-JAMOND Alison" w:date="2022-04-04T15:05:00Z">
        <w:r w:rsidRPr="00785C54" w:rsidDel="00047CD7">
          <w:rPr>
            <w:szCs w:val="24"/>
          </w:rPr>
          <w:delText xml:space="preserve">might </w:delText>
        </w:r>
      </w:del>
      <w:ins w:id="2069"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2070" w:author="REID-JAMOND Alison" w:date="2022-04-04T15:05:00Z">
        <w:r w:rsidRPr="00785C54" w:rsidDel="00047CD7">
          <w:rPr>
            <w:szCs w:val="24"/>
          </w:rPr>
          <w:delText xml:space="preserve">might </w:delText>
        </w:r>
      </w:del>
      <w:ins w:id="2071"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30B5543B" w:rsidR="005B5EAD" w:rsidRPr="00785C54" w:rsidRDefault="005B5EAD" w:rsidP="00785C54">
      <w:pPr>
        <w:pStyle w:val="BodyText"/>
        <w:autoSpaceDE w:val="0"/>
        <w:autoSpaceDN w:val="0"/>
        <w:adjustRightInd w:val="0"/>
        <w:rPr>
          <w:szCs w:val="24"/>
        </w:rPr>
      </w:pPr>
      <w:r w:rsidRPr="00785C54">
        <w:rPr>
          <w:szCs w:val="24"/>
        </w:rPr>
        <w:t xml:space="preserve">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w:t>
      </w:r>
      <w:del w:id="2072" w:author="Katharina Schleidt" w:date="2022-08-13T16:08:00Z">
        <w:r w:rsidRPr="00785C54" w:rsidDel="009061F0">
          <w:rPr>
            <w:szCs w:val="24"/>
          </w:rPr>
          <w:delText xml:space="preserve">might </w:delText>
        </w:r>
      </w:del>
      <w:ins w:id="2073" w:author="Katharina Schleidt" w:date="2022-08-13T16:08:00Z">
        <w:r w:rsidR="009061F0">
          <w:rPr>
            <w:szCs w:val="24"/>
          </w:rPr>
          <w:t>is</w:t>
        </w:r>
        <w:r w:rsidR="009061F0" w:rsidRPr="00785C54">
          <w:rPr>
            <w:szCs w:val="24"/>
          </w:rPr>
          <w:t xml:space="preserve"> </w:t>
        </w:r>
      </w:ins>
      <w:r w:rsidRPr="00785C54">
        <w:rPr>
          <w:szCs w:val="24"/>
        </w:rPr>
        <w:t xml:space="preserve">not </w:t>
      </w:r>
      <w:del w:id="2074" w:author="Katharina Schleidt" w:date="2022-08-13T16:08:00Z">
        <w:r w:rsidRPr="00785C54" w:rsidDel="009061F0">
          <w:rPr>
            <w:szCs w:val="24"/>
          </w:rPr>
          <w:delText xml:space="preserve">be </w:delText>
        </w:r>
      </w:del>
      <w:ins w:id="2075" w:author="Katharina Schleidt" w:date="2022-08-13T16:08:00Z">
        <w:r w:rsidR="009061F0">
          <w:rPr>
            <w:szCs w:val="24"/>
          </w:rPr>
          <w:t>always</w:t>
        </w:r>
        <w:r w:rsidR="009061F0" w:rsidRPr="00785C54">
          <w:rPr>
            <w:szCs w:val="24"/>
          </w:rPr>
          <w:t xml:space="preserve"> </w:t>
        </w:r>
      </w:ins>
      <w:r w:rsidRPr="00785C54">
        <w:rPr>
          <w:szCs w:val="24"/>
        </w:rPr>
        <w:t>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BodyText"/>
        <w:autoSpaceDE w:val="0"/>
        <w:autoSpaceDN w:val="0"/>
        <w:adjustRightInd w:val="0"/>
        <w:rPr>
          <w:szCs w:val="24"/>
        </w:rPr>
      </w:pPr>
      <w:r w:rsidRPr="00785C54">
        <w:rPr>
          <w:szCs w:val="24"/>
        </w:rPr>
        <w:t xml:space="preserve">The key is that the proximate feature-of-interest </w:t>
      </w:r>
      <w:del w:id="2076" w:author="REID-JAMOND Alison" w:date="2022-04-04T15:05:00Z">
        <w:r w:rsidRPr="00785C54" w:rsidDel="00047CD7">
          <w:rPr>
            <w:szCs w:val="24"/>
          </w:rPr>
          <w:delText xml:space="preserve">must </w:delText>
        </w:r>
      </w:del>
      <w:ins w:id="2077"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2078"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2079" w:author="REID-JAMOND Alison" w:date="2022-04-04T15:05:00Z">
        <w:r w:rsidRPr="00785C54" w:rsidDel="00047CD7">
          <w:rPr>
            <w:szCs w:val="24"/>
          </w:rPr>
          <w:delText>must have</w:delText>
        </w:r>
      </w:del>
      <w:ins w:id="2080" w:author="REID-JAMOND Alison" w:date="2022-04-04T15:05:00Z">
        <w:r w:rsidR="00047CD7">
          <w:rPr>
            <w:szCs w:val="24"/>
          </w:rPr>
          <w:t>necessarily has</w:t>
        </w:r>
      </w:ins>
      <w:r w:rsidRPr="00785C54">
        <w:rPr>
          <w:szCs w:val="24"/>
        </w:rPr>
        <w:t xml:space="preserve"> a property with this result as its value. If an observation produces a result with </w:t>
      </w:r>
      <w:r w:rsidRPr="00785C54">
        <w:rPr>
          <w:szCs w:val="24"/>
        </w:rPr>
        <w:lastRenderedPageBreak/>
        <w:t xml:space="preserve">several elements, or if there are a series of related observations with different results, then this </w:t>
      </w:r>
      <w:del w:id="2081" w:author="REID-JAMOND Alison" w:date="2022-04-04T15:06:00Z">
        <w:r w:rsidRPr="00785C54" w:rsidDel="00047CD7">
          <w:rPr>
            <w:szCs w:val="24"/>
          </w:rPr>
          <w:delText xml:space="preserve">might </w:delText>
        </w:r>
      </w:del>
      <w:ins w:id="2082"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083" w:author="REID-JAMOND Alison" w:date="2022-04-04T15:06:00Z"/>
          <w:szCs w:val="24"/>
        </w:rPr>
      </w:pPr>
      <w:r w:rsidRPr="00785C54">
        <w:rPr>
          <w:szCs w:val="24"/>
        </w:rPr>
        <w:t>EXAMPLE</w:t>
      </w:r>
      <w:ins w:id="2084" w:author="REID-JAMOND Alison" w:date="2022-04-04T15:06:00Z">
        <w:r w:rsidR="00047CD7">
          <w:rPr>
            <w:szCs w:val="24"/>
          </w:rPr>
          <w:t xml:space="preserve"> 1</w:t>
        </w:r>
      </w:ins>
      <w:del w:id="2085"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86" w:author="REID-JAMOND Alison" w:date="2022-04-04T15:06:00Z"/>
          <w:szCs w:val="24"/>
        </w:rPr>
      </w:pPr>
      <w:ins w:id="2087" w:author="REID-JAMOND Alison" w:date="2022-04-04T15:06:00Z">
        <w:r>
          <w:rPr>
            <w:szCs w:val="24"/>
          </w:rPr>
          <w:tab/>
        </w:r>
      </w:ins>
      <w:del w:id="2088"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2089" w:author="REID-JAMOND Alison" w:date="2022-04-04T15:06:00Z">
        <w:r>
          <w:rPr>
            <w:szCs w:val="24"/>
          </w:rPr>
          <w:t>.</w:t>
        </w:r>
      </w:ins>
      <w:del w:id="2090"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091" w:author="REID-JAMOND Alison" w:date="2022-04-04T15:06:00Z"/>
          <w:szCs w:val="24"/>
        </w:rPr>
        <w:pPrChange w:id="2092"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093" w:author="REID-JAMOND Alison" w:date="2022-04-04T15:06:00Z">
        <w:r>
          <w:rPr>
            <w:szCs w:val="24"/>
          </w:rPr>
          <w:t>EXAMPLE 2</w:t>
        </w:r>
      </w:ins>
    </w:p>
    <w:p w14:paraId="206022C0" w14:textId="17A91E7C"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94" w:author="REID-JAMOND Alison" w:date="2022-04-04T15:06:00Z"/>
          <w:szCs w:val="24"/>
        </w:rPr>
      </w:pPr>
      <w:del w:id="2095"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w:t>
      </w:r>
      <w:proofErr w:type="gramStart"/>
      <w:r w:rsidRPr="00785C54">
        <w:rPr>
          <w:szCs w:val="24"/>
        </w:rPr>
        <w:t>e.g.</w:t>
      </w:r>
      <w:proofErr w:type="gramEnd"/>
      <w:r w:rsidRPr="00785C54">
        <w:rPr>
          <w:szCs w:val="24"/>
        </w:rPr>
        <w:t xml:space="preserve"> air quality zone) the monitoring facility, while the proximate feature-of-interest is the bubble of air around the air intake of the monitoring facility</w:t>
      </w:r>
      <w:ins w:id="2096" w:author="REID-JAMOND Alison" w:date="2022-04-04T15:06:00Z">
        <w:r w:rsidR="00047CD7">
          <w:rPr>
            <w:szCs w:val="24"/>
          </w:rPr>
          <w:t>.</w:t>
        </w:r>
      </w:ins>
      <w:del w:id="2097"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098" w:author="REID-JAMOND Alison" w:date="2022-04-04T15:06:00Z"/>
          <w:szCs w:val="24"/>
        </w:rPr>
        <w:pPrChange w:id="2099"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100" w:author="REID-JAMOND Alison" w:date="2022-04-04T15:06:00Z">
        <w:r>
          <w:rPr>
            <w:szCs w:val="24"/>
          </w:rPr>
          <w:t>EXAMPLE 3</w:t>
        </w:r>
      </w:ins>
    </w:p>
    <w:p w14:paraId="2321E68F" w14:textId="3AB2F2D5"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101"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102" w:author="REID-JAMOND Alison" w:date="2022-04-04T15:06:00Z">
        <w:r w:rsidRPr="00785C54" w:rsidDel="00047CD7">
          <w:rPr>
            <w:szCs w:val="24"/>
          </w:rPr>
          <w:delText>3)</w:delText>
        </w:r>
      </w:del>
      <w:r w:rsidRPr="00785C54">
        <w:rPr>
          <w:szCs w:val="24"/>
        </w:rPr>
        <w:tab/>
        <w:t xml:space="preserve">In surface water quality monitoring the ultimate feature-of-interest is a river (or a section of it) but the proximate feature-of-interest of the </w:t>
      </w:r>
      <w:del w:id="2103" w:author="Katharina Schleidt" w:date="2022-08-13T17:20:00Z">
        <w:r w:rsidRPr="00785C54" w:rsidDel="009C7946">
          <w:rPr>
            <w:szCs w:val="24"/>
          </w:rPr>
          <w:delText xml:space="preserve">observation </w:delText>
        </w:r>
      </w:del>
      <w:ins w:id="2104" w:author="Katharina Schleidt" w:date="2022-08-13T17:20:00Z">
        <w:r w:rsidR="009C7946">
          <w:rPr>
            <w:szCs w:val="24"/>
          </w:rPr>
          <w:t>O</w:t>
        </w:r>
        <w:r w:rsidR="009C7946" w:rsidRPr="00785C54">
          <w:rPr>
            <w:szCs w:val="24"/>
          </w:rPr>
          <w:t xml:space="preserve">bservation </w:t>
        </w:r>
      </w:ins>
      <w:r w:rsidRPr="00785C54">
        <w:rPr>
          <w:szCs w:val="24"/>
        </w:rPr>
        <w:t>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584E1FFD" w:rsidR="005B5EAD" w:rsidRPr="00785C54" w:rsidRDefault="005B5EAD" w:rsidP="00785C54">
      <w:pPr>
        <w:pStyle w:val="BodyText"/>
        <w:autoSpaceDE w:val="0"/>
        <w:autoSpaceDN w:val="0"/>
        <w:adjustRightInd w:val="0"/>
        <w:rPr>
          <w:szCs w:val="24"/>
        </w:rPr>
      </w:pPr>
      <w:r w:rsidRPr="00785C54">
        <w:rPr>
          <w:szCs w:val="24"/>
        </w:rPr>
        <w:t>The Observation model implies a direct relationship between the observed property and the type of the feature-of-interest (</w:t>
      </w:r>
      <w:proofErr w:type="gramStart"/>
      <w:r w:rsidRPr="00785C54">
        <w:rPr>
          <w:szCs w:val="24"/>
        </w:rPr>
        <w:t>e.g.</w:t>
      </w:r>
      <w:proofErr w:type="gramEnd"/>
      <w:r w:rsidRPr="00785C54">
        <w:rPr>
          <w:szCs w:val="24"/>
        </w:rPr>
        <w:t xml:space="preserve"> a material sample type has a property ‘mass’ and the observation’s observed property is ‘mass’). However, as discussed in</w:t>
      </w:r>
      <w:del w:id="2105" w:author="REID-JAMOND Alison" w:date="2022-04-04T15:06:00Z">
        <w:r w:rsidRPr="00785C54" w:rsidDel="00047CD7">
          <w:rPr>
            <w:szCs w:val="24"/>
          </w:rPr>
          <w:delText xml:space="preserve"> </w:delText>
        </w:r>
      </w:del>
      <w:del w:id="2106" w:author="REID-JAMOND Alison" w:date="2022-04-04T11:10:00Z">
        <w:r w:rsidRPr="00785C54" w:rsidDel="008B5385">
          <w:rPr>
            <w:rStyle w:val="citesec"/>
            <w:szCs w:val="24"/>
            <w:shd w:val="clear" w:color="auto" w:fill="auto"/>
          </w:rPr>
          <w:delText xml:space="preserve">section </w:delText>
        </w:r>
      </w:del>
      <w:ins w:id="2107"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w:t>
      </w:r>
      <w:proofErr w:type="spellStart"/>
      <w:r w:rsidRPr="00785C54">
        <w:rPr>
          <w:szCs w:val="24"/>
        </w:rPr>
        <w:t>ies</w:t>
      </w:r>
      <w:proofErr w:type="spellEnd"/>
      <w:r w:rsidRPr="00785C54">
        <w:rPr>
          <w:szCs w:val="24"/>
        </w:rPr>
        <w:t>) of the ultimate feature-of-interest is often more complex.</w:t>
      </w:r>
    </w:p>
    <w:p w14:paraId="1692800D" w14:textId="3BA95511" w:rsidR="005B5EAD" w:rsidRPr="00785C54" w:rsidRDefault="005B5EAD" w:rsidP="00785C54">
      <w:pPr>
        <w:pStyle w:val="BodyText"/>
        <w:autoSpaceDE w:val="0"/>
        <w:autoSpaceDN w:val="0"/>
        <w:adjustRightInd w:val="0"/>
        <w:rPr>
          <w:szCs w:val="24"/>
        </w:rPr>
      </w:pPr>
      <w:r w:rsidRPr="00785C54">
        <w:rPr>
          <w:szCs w:val="24"/>
        </w:rPr>
        <w:t xml:space="preserve">The Sample model is a mechanism for preserving the strict association, by providing a specific intermediate feature type whose observable properties are unspecified in advance, but supplied through an unlimited set of related </w:t>
      </w:r>
      <w:del w:id="2108" w:author="Katharina Schleidt" w:date="2022-08-13T17:20:00Z">
        <w:r w:rsidRPr="00785C54" w:rsidDel="009C7946">
          <w:rPr>
            <w:szCs w:val="24"/>
          </w:rPr>
          <w:delText>observations</w:delText>
        </w:r>
      </w:del>
      <w:ins w:id="2109" w:author="Katharina Schleidt" w:date="2022-08-13T17:20:00Z">
        <w:r w:rsidR="009C7946">
          <w:rPr>
            <w:szCs w:val="24"/>
          </w:rPr>
          <w:t>O</w:t>
        </w:r>
        <w:r w:rsidR="009C7946" w:rsidRPr="00785C54">
          <w:rPr>
            <w:szCs w:val="24"/>
          </w:rPr>
          <w:t>bservations</w:t>
        </w:r>
      </w:ins>
      <w:r w:rsidRPr="00785C54">
        <w:rPr>
          <w:szCs w:val="24"/>
        </w:rPr>
        <w:t xml:space="preserve">. The path from a sensed property obtained through </w:t>
      </w:r>
      <w:del w:id="2110" w:author="Katharina Schleidt" w:date="2022-08-13T17:20:00Z">
        <w:r w:rsidRPr="00785C54" w:rsidDel="009C7946">
          <w:rPr>
            <w:szCs w:val="24"/>
          </w:rPr>
          <w:delText xml:space="preserve">observations </w:delText>
        </w:r>
      </w:del>
      <w:ins w:id="2111" w:author="Katharina Schleidt" w:date="2022-08-13T17:20:00Z">
        <w:r w:rsidR="009C7946">
          <w:rPr>
            <w:szCs w:val="24"/>
          </w:rPr>
          <w:t>O</w:t>
        </w:r>
        <w:r w:rsidR="009C7946" w:rsidRPr="00785C54">
          <w:rPr>
            <w:szCs w:val="24"/>
          </w:rPr>
          <w:t xml:space="preserve">bservations </w:t>
        </w:r>
      </w:ins>
      <w:r w:rsidRPr="00785C54">
        <w:rPr>
          <w:szCs w:val="24"/>
        </w:rPr>
        <w:t>related to the sample, to the interesting property on the ultimate feature-of-interest, is modelled as a processing chain.</w:t>
      </w:r>
    </w:p>
    <w:p w14:paraId="0D472441" w14:textId="15625CE1" w:rsidR="005B5EAD" w:rsidRPr="00785C54" w:rsidRDefault="005B5EAD" w:rsidP="00785C54">
      <w:pPr>
        <w:pStyle w:val="BodyText"/>
        <w:autoSpaceDE w:val="0"/>
        <w:autoSpaceDN w:val="0"/>
        <w:adjustRightInd w:val="0"/>
        <w:rPr>
          <w:szCs w:val="24"/>
        </w:rPr>
      </w:pPr>
      <w:r w:rsidRPr="00785C54">
        <w:rPr>
          <w:szCs w:val="24"/>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w:t>
      </w:r>
      <w:ins w:id="2112" w:author="Katharina Schleidt" w:date="2022-08-13T16:09:00Z">
        <w:r w:rsidR="009061F0">
          <w:rPr>
            <w:szCs w:val="24"/>
          </w:rPr>
          <w:t xml:space="preserve">in some cases, </w:t>
        </w:r>
      </w:ins>
      <w:r w:rsidRPr="00785C54">
        <w:rPr>
          <w:szCs w:val="24"/>
        </w:rPr>
        <w:t xml:space="preserve">the types of these features </w:t>
      </w:r>
      <w:del w:id="2113" w:author="Katharina Schleidt" w:date="2022-08-13T16:09:00Z">
        <w:r w:rsidRPr="00785C54" w:rsidDel="009061F0">
          <w:rPr>
            <w:szCs w:val="24"/>
          </w:rPr>
          <w:delText xml:space="preserve">might </w:delText>
        </w:r>
      </w:del>
      <w:ins w:id="2114" w:author="Katharina Schleidt" w:date="2022-08-13T16:09:00Z">
        <w:r w:rsidR="009061F0">
          <w:rPr>
            <w:szCs w:val="24"/>
          </w:rPr>
          <w:t xml:space="preserve">are </w:t>
        </w:r>
      </w:ins>
      <w:r w:rsidRPr="00785C54">
        <w:rPr>
          <w:szCs w:val="24"/>
        </w:rPr>
        <w:t xml:space="preserve">not </w:t>
      </w:r>
      <w:del w:id="2115" w:author="Katharina Schleidt" w:date="2022-08-13T16:09:00Z">
        <w:r w:rsidRPr="00785C54" w:rsidDel="009061F0">
          <w:rPr>
            <w:szCs w:val="24"/>
          </w:rPr>
          <w:delText xml:space="preserve">be </w:delText>
        </w:r>
      </w:del>
      <w:r w:rsidRPr="00785C54">
        <w:rPr>
          <w:szCs w:val="24"/>
        </w:rPr>
        <w:t>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3CDEF963" w:rsidR="005B5EAD" w:rsidRPr="00785C54" w:rsidRDefault="005B5EAD" w:rsidP="00785C54">
      <w:pPr>
        <w:pStyle w:val="BodyText"/>
        <w:autoSpaceDE w:val="0"/>
        <w:autoSpaceDN w:val="0"/>
        <w:adjustRightInd w:val="0"/>
        <w:rPr>
          <w:szCs w:val="24"/>
        </w:rPr>
      </w:pPr>
      <w:r w:rsidRPr="00785C54">
        <w:rPr>
          <w:szCs w:val="24"/>
        </w:rPr>
        <w:t xml:space="preserve">Within the Open Geospatial Consortium (OGC), different data models have evolved for the provision of sensor data </w:t>
      </w:r>
      <w:ins w:id="2116" w:author="REID-JAMOND Alison" w:date="2022-04-04T11:09:00Z">
        <w:r w:rsidR="008B5385">
          <w:rPr>
            <w:szCs w:val="24"/>
          </w:rPr>
          <w:t>[</w:t>
        </w:r>
      </w:ins>
      <w:del w:id="2117" w:author="REID-JAMOND Alison" w:date="2022-04-04T11:09:00Z">
        <w:r w:rsidRPr="00785C54" w:rsidDel="008B5385">
          <w:rPr>
            <w:szCs w:val="24"/>
          </w:rPr>
          <w:delText>(</w:delText>
        </w:r>
      </w:del>
      <w:r w:rsidRPr="00785C54">
        <w:rPr>
          <w:szCs w:val="24"/>
        </w:rPr>
        <w:t>Observations, measurements and samples Model (OMS)</w:t>
      </w:r>
      <w:ins w:id="2118" w:author="REID-JAMOND Alison" w:date="2022-04-04T11:09:00Z">
        <w:r w:rsidR="008B5385">
          <w:rPr>
            <w:szCs w:val="24"/>
          </w:rPr>
          <w:t>]</w:t>
        </w:r>
      </w:ins>
      <w:del w:id="2119" w:author="REID-JAMOND Alison" w:date="2022-04-04T11:09:00Z">
        <w:r w:rsidRPr="00785C54" w:rsidDel="008B5385">
          <w:rPr>
            <w:szCs w:val="24"/>
          </w:rPr>
          <w:delText>)</w:delText>
        </w:r>
      </w:del>
      <w:r w:rsidRPr="00785C54">
        <w:rPr>
          <w:szCs w:val="24"/>
        </w:rPr>
        <w:t xml:space="preserve"> and datacubes </w:t>
      </w:r>
      <w:ins w:id="2120" w:author="REID-JAMOND Alison" w:date="2022-04-04T11:10:00Z">
        <w:r w:rsidR="008B5385">
          <w:rPr>
            <w:szCs w:val="24"/>
          </w:rPr>
          <w:t>[</w:t>
        </w:r>
      </w:ins>
      <w:del w:id="2121"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del w:id="2122" w:author="Katharina Schleidt" w:date="2022-08-12T18:29:00Z">
        <w:r w:rsidRPr="00785C54" w:rsidDel="00F82C12">
          <w:rPr>
            <w:szCs w:val="24"/>
          </w:rPr>
          <w:delText>:</w:delText>
        </w:r>
        <w:r w:rsidRPr="00785C54" w:rsidDel="00F82C12">
          <w:rPr>
            <w:rStyle w:val="stdyear"/>
            <w:szCs w:val="24"/>
            <w:shd w:val="clear" w:color="auto" w:fill="auto"/>
          </w:rPr>
          <w:delText>2018</w:delText>
        </w:r>
      </w:del>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2123" w:author="REID-JAMOND Alison" w:date="2022-04-04T11:10:00Z">
        <w:r w:rsidR="008B5385">
          <w:rPr>
            <w:szCs w:val="24"/>
          </w:rPr>
          <w:t>]</w:t>
        </w:r>
      </w:ins>
      <w:del w:id="2124"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1FFBB43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163C6EFB" wp14:editId="194EAF0F">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p>
    <w:p w14:paraId="1356039D" w14:textId="77777777" w:rsidR="005B5EAD" w:rsidRPr="00785C54" w:rsidRDefault="005B5EAD" w:rsidP="00785C54">
      <w:pPr>
        <w:pStyle w:val="Figuretitle"/>
        <w:autoSpaceDE w:val="0"/>
        <w:autoSpaceDN w:val="0"/>
        <w:adjustRightInd w:val="0"/>
        <w:outlineLvl w:val="0"/>
        <w:rPr>
          <w:szCs w:val="24"/>
        </w:rPr>
      </w:pPr>
      <w:commentRangeStart w:id="2125"/>
      <w:r w:rsidRPr="00785C54">
        <w:rPr>
          <w:szCs w:val="24"/>
        </w:rPr>
        <w:t>Figure D.2 — OMS model key elements</w:t>
      </w:r>
      <w:commentRangeEnd w:id="2125"/>
      <w:r w:rsidR="00047CD7">
        <w:rPr>
          <w:rStyle w:val="CommentReference"/>
          <w:rFonts w:eastAsia="MS Mincho"/>
          <w:b w:val="0"/>
          <w:lang w:eastAsia="ja-JP"/>
        </w:rPr>
        <w:commentReference w:id="2125"/>
      </w:r>
    </w:p>
    <w:p w14:paraId="65D5648A" w14:textId="40A2731E" w:rsidR="005B5EAD" w:rsidRPr="00785C54" w:rsidRDefault="005B5EAD" w:rsidP="00785C54">
      <w:pPr>
        <w:pStyle w:val="BodyText"/>
        <w:autoSpaceDE w:val="0"/>
        <w:autoSpaceDN w:val="0"/>
        <w:adjustRightInd w:val="0"/>
        <w:rPr>
          <w:szCs w:val="24"/>
        </w:rPr>
      </w:pPr>
      <w:r w:rsidRPr="00785C54">
        <w:rPr>
          <w:szCs w:val="24"/>
        </w:rPr>
        <w:t xml:space="preserve">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w:t>
      </w:r>
      <w:ins w:id="2126" w:author="Katharina Schleidt" w:date="2022-08-13T18:07:00Z">
        <w:r w:rsidR="00E804F5">
          <w:rPr>
            <w:szCs w:val="24"/>
          </w:rPr>
          <w:t xml:space="preserve">(Figure D.3) </w:t>
        </w:r>
      </w:ins>
      <w:r w:rsidRPr="00785C54">
        <w:rPr>
          <w:szCs w:val="24"/>
        </w:rPr>
        <w:t>provides information on the explicit points within the Domain extent for which values are provided (</w:t>
      </w:r>
      <w:proofErr w:type="spellStart"/>
      <w:r w:rsidRPr="00785C54">
        <w:rPr>
          <w:szCs w:val="24"/>
        </w:rPr>
        <w:t>domainSet</w:t>
      </w:r>
      <w:proofErr w:type="spellEnd"/>
      <w:r w:rsidRPr="00785C54">
        <w:rPr>
          <w:szCs w:val="24"/>
        </w:rPr>
        <w:t xml:space="preserve">, usually some sort of grid) as well as the mapping of these points to these values provided within the Range (provided via the </w:t>
      </w:r>
      <w:proofErr w:type="spellStart"/>
      <w:r w:rsidRPr="00785C54">
        <w:rPr>
          <w:szCs w:val="24"/>
        </w:rPr>
        <w:t>coverageFunction</w:t>
      </w:r>
      <w:proofErr w:type="spellEnd"/>
      <w:r w:rsidRPr="00785C54">
        <w:rPr>
          <w:szCs w:val="24"/>
        </w:rPr>
        <w:t xml:space="preserve">), the OMS model </w:t>
      </w:r>
      <w:ins w:id="2127" w:author="Katharina Schleidt" w:date="2022-08-13T18:07:00Z">
        <w:r w:rsidR="00E804F5">
          <w:rPr>
            <w:szCs w:val="24"/>
          </w:rPr>
          <w:t xml:space="preserve">(Figure D.2) </w:t>
        </w:r>
      </w:ins>
      <w:r w:rsidRPr="00785C54">
        <w:rPr>
          <w:szCs w:val="24"/>
        </w:rPr>
        <w:t xml:space="preserve">provides far more detailed information on the measurement methodology and process via the </w:t>
      </w:r>
      <w:proofErr w:type="spellStart"/>
      <w:r w:rsidRPr="00785C54">
        <w:rPr>
          <w:szCs w:val="24"/>
        </w:rPr>
        <w:t>ObservableProperty</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and Observer types.</w:t>
      </w:r>
    </w:p>
    <w:p w14:paraId="467EFF6A" w14:textId="5CB0122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9B6756E" wp14:editId="52786116">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p>
    <w:p w14:paraId="111953F6" w14:textId="77777777" w:rsidR="005B5EAD" w:rsidRPr="00785C54" w:rsidRDefault="005B5EAD" w:rsidP="00785C54">
      <w:pPr>
        <w:pStyle w:val="Figuretitle"/>
        <w:autoSpaceDE w:val="0"/>
        <w:autoSpaceDN w:val="0"/>
        <w:adjustRightInd w:val="0"/>
        <w:outlineLvl w:val="0"/>
        <w:rPr>
          <w:szCs w:val="24"/>
        </w:rPr>
      </w:pPr>
      <w:commentRangeStart w:id="2128"/>
      <w:r w:rsidRPr="00785C54">
        <w:rPr>
          <w:szCs w:val="24"/>
        </w:rPr>
        <w:t>Figure D.3 — CIS model key elements</w:t>
      </w:r>
      <w:commentRangeEnd w:id="2128"/>
      <w:r w:rsidR="00047CD7">
        <w:rPr>
          <w:rStyle w:val="CommentReference"/>
          <w:rFonts w:eastAsia="MS Mincho"/>
          <w:b w:val="0"/>
          <w:lang w:eastAsia="ja-JP"/>
        </w:rPr>
        <w:commentReference w:id="2128"/>
      </w:r>
    </w:p>
    <w:p w14:paraId="13B6BEAA" w14:textId="1C8138A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24670A47" wp14:editId="688F9908">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p>
    <w:p w14:paraId="64BD3F5F" w14:textId="77777777" w:rsidR="005B5EAD" w:rsidRPr="00785C54" w:rsidRDefault="005B5EAD" w:rsidP="00785C54">
      <w:pPr>
        <w:pStyle w:val="Figuretitle"/>
        <w:autoSpaceDE w:val="0"/>
        <w:autoSpaceDN w:val="0"/>
        <w:adjustRightInd w:val="0"/>
        <w:outlineLvl w:val="0"/>
        <w:rPr>
          <w:szCs w:val="24"/>
        </w:rPr>
      </w:pPr>
      <w:commentRangeStart w:id="2129"/>
      <w:r w:rsidRPr="00785C54">
        <w:rPr>
          <w:szCs w:val="24"/>
        </w:rPr>
        <w:t>Figure D.4 — Coverage as a result of an Observation</w:t>
      </w:r>
      <w:commentRangeEnd w:id="2129"/>
      <w:r w:rsidR="00047CD7">
        <w:rPr>
          <w:rStyle w:val="CommentReference"/>
          <w:rFonts w:eastAsia="MS Mincho"/>
          <w:b w:val="0"/>
          <w:lang w:eastAsia="ja-JP"/>
        </w:rPr>
        <w:commentReference w:id="2129"/>
      </w:r>
    </w:p>
    <w:p w14:paraId="4B350184" w14:textId="17AB1B7F" w:rsidR="005B5EAD" w:rsidRPr="00785C54" w:rsidRDefault="005B5EAD" w:rsidP="00785C54">
      <w:pPr>
        <w:pStyle w:val="BodyText"/>
        <w:autoSpaceDE w:val="0"/>
        <w:autoSpaceDN w:val="0"/>
        <w:adjustRightInd w:val="0"/>
        <w:rPr>
          <w:szCs w:val="24"/>
        </w:rPr>
      </w:pPr>
      <w:r w:rsidRPr="00785C54">
        <w:rPr>
          <w:szCs w:val="24"/>
        </w:rPr>
        <w:t xml:space="preserve">When OMS and CIS models are used in conjunction, care must be taken in ensuring alignment pertaining to the </w:t>
      </w:r>
      <w:del w:id="2130" w:author="Katharina Schleidt" w:date="2022-08-13T17:25:00Z">
        <w:r w:rsidRPr="00785C54" w:rsidDel="000F7C96">
          <w:rPr>
            <w:szCs w:val="24"/>
          </w:rPr>
          <w:delText>Domain</w:delText>
        </w:r>
      </w:del>
      <w:ins w:id="2131" w:author="Katharina Schleidt" w:date="2022-08-13T17:25:00Z">
        <w:r w:rsidR="000F7C96">
          <w:rPr>
            <w:szCs w:val="24"/>
          </w:rPr>
          <w:t>domain</w:t>
        </w:r>
      </w:ins>
      <w:r w:rsidRPr="00785C54">
        <w:rPr>
          <w:szCs w:val="24"/>
        </w:rPr>
        <w:t xml:space="preserve">s being referenced. The observation community often provides domain features with a bounding polygon as the </w:t>
      </w:r>
      <w:del w:id="2132" w:author="Katharina Schleidt" w:date="2022-08-13T17:25:00Z">
        <w:r w:rsidRPr="00785C54" w:rsidDel="000F7C96">
          <w:rPr>
            <w:szCs w:val="24"/>
          </w:rPr>
          <w:delText>Domain</w:delText>
        </w:r>
      </w:del>
      <w:ins w:id="2133" w:author="Katharina Schleidt" w:date="2022-08-13T17:25:00Z">
        <w:r w:rsidR="000F7C96">
          <w:rPr>
            <w:szCs w:val="24"/>
          </w:rPr>
          <w:t>domain</w:t>
        </w:r>
      </w:ins>
      <w:r w:rsidRPr="00785C54">
        <w:rPr>
          <w:szCs w:val="24"/>
        </w:rPr>
        <w:t xml:space="preserve">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w:t>
      </w:r>
      <w:ins w:id="2134" w:author="Katharina Schleidt" w:date="2022-08-13T17:21:00Z">
        <w:r w:rsidR="009C7946">
          <w:rPr>
            <w:szCs w:val="24"/>
          </w:rPr>
          <w:t>,</w:t>
        </w:r>
      </w:ins>
      <w:r w:rsidRPr="00785C54">
        <w:rPr>
          <w:szCs w:val="24"/>
        </w:rPr>
        <w:t xml:space="preserve"> origin and offsets for the definition of regular grid points. For example, when providing data on a transect or vertical profile, the </w:t>
      </w:r>
      <w:proofErr w:type="spellStart"/>
      <w:r w:rsidRPr="00785C54">
        <w:rPr>
          <w:szCs w:val="24"/>
        </w:rPr>
        <w:t>ultimateFeatureOfInterest</w:t>
      </w:r>
      <w:proofErr w:type="spellEnd"/>
      <w:r w:rsidRPr="00785C54">
        <w:rPr>
          <w:szCs w:val="24"/>
        </w:rPr>
        <w:t xml:space="preserve"> (OMS Domain) </w:t>
      </w:r>
      <w:del w:id="2135" w:author="Katharina Schleidt" w:date="2022-08-13T16:11:00Z">
        <w:r w:rsidRPr="00785C54" w:rsidDel="009061F0">
          <w:rPr>
            <w:szCs w:val="24"/>
          </w:rPr>
          <w:delText>may</w:delText>
        </w:r>
      </w:del>
      <w:ins w:id="2136" w:author="Katharina Schleidt" w:date="2022-08-13T16:11:00Z">
        <w:r w:rsidR="009061F0">
          <w:rPr>
            <w:szCs w:val="24"/>
          </w:rPr>
          <w:t>can</w:t>
        </w:r>
      </w:ins>
      <w:r w:rsidRPr="00785C54">
        <w:rPr>
          <w:szCs w:val="24"/>
        </w:rPr>
        <w:t xml:space="preserve"> reference a feature representing this transect or profile</w:t>
      </w:r>
      <w:ins w:id="2137" w:author="Katharina Schleidt" w:date="2022-08-13T18:08:00Z">
        <w:r w:rsidR="00E804F5">
          <w:rPr>
            <w:szCs w:val="24"/>
          </w:rPr>
          <w:t xml:space="preserve"> (Figure D.4)</w:t>
        </w:r>
      </w:ins>
      <w:r w:rsidRPr="00785C54">
        <w:rPr>
          <w:szCs w:val="24"/>
        </w:rPr>
        <w:t>, while the Coverage provided as result (OMS Range) contains both the explicit measurement locations (CIS Domain), often as offsets along the given transect or profile, and the measurement values (CIS Range).</w:t>
      </w:r>
    </w:p>
    <w:p w14:paraId="4B881545" w14:textId="66580D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B102884" wp14:editId="460B595E">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p>
    <w:p w14:paraId="3EA4DC9F" w14:textId="77777777" w:rsidR="005B5EAD" w:rsidRPr="00785C54" w:rsidRDefault="005B5EAD" w:rsidP="00785C54">
      <w:pPr>
        <w:pStyle w:val="Figuretitle"/>
        <w:autoSpaceDE w:val="0"/>
        <w:autoSpaceDN w:val="0"/>
        <w:adjustRightInd w:val="0"/>
        <w:outlineLvl w:val="0"/>
        <w:rPr>
          <w:szCs w:val="24"/>
        </w:rPr>
      </w:pPr>
      <w:commentRangeStart w:id="2138"/>
      <w:r w:rsidRPr="00785C54">
        <w:rPr>
          <w:szCs w:val="24"/>
        </w:rPr>
        <w:lastRenderedPageBreak/>
        <w:t>Figure D.5 — Observation as metadata of a Coverage</w:t>
      </w:r>
      <w:commentRangeEnd w:id="2138"/>
      <w:r w:rsidR="00047CD7">
        <w:rPr>
          <w:rStyle w:val="CommentReference"/>
          <w:rFonts w:eastAsia="MS Mincho"/>
          <w:b w:val="0"/>
          <w:lang w:eastAsia="ja-JP"/>
        </w:rPr>
        <w:commentReference w:id="2138"/>
      </w:r>
    </w:p>
    <w:p w14:paraId="55B09075" w14:textId="649DD312" w:rsidR="005B5EAD" w:rsidRPr="00785C54" w:rsidRDefault="005B5EAD" w:rsidP="00785C54">
      <w:pPr>
        <w:pStyle w:val="BodyText"/>
        <w:autoSpaceDE w:val="0"/>
        <w:autoSpaceDN w:val="0"/>
        <w:adjustRightInd w:val="0"/>
        <w:rPr>
          <w:szCs w:val="24"/>
        </w:rPr>
      </w:pPr>
      <w:r w:rsidRPr="00785C54">
        <w:rPr>
          <w:szCs w:val="24"/>
        </w:rPr>
        <w:t xml:space="preserve">Conversely to the model described above, OMS Observations have long been utilized for the provision of more explicit metadata on how the values provided in the </w:t>
      </w:r>
      <w:proofErr w:type="spellStart"/>
      <w:r w:rsidRPr="00785C54">
        <w:rPr>
          <w:szCs w:val="24"/>
        </w:rPr>
        <w:t>rangeSet</w:t>
      </w:r>
      <w:proofErr w:type="spellEnd"/>
      <w:r w:rsidRPr="00785C54">
        <w:rPr>
          <w:szCs w:val="24"/>
        </w:rPr>
        <w:t xml:space="preserve"> have been ascertained</w:t>
      </w:r>
      <w:ins w:id="2139" w:author="Katharina Schleidt" w:date="2022-08-13T18:08:00Z">
        <w:r w:rsidR="00E804F5">
          <w:rPr>
            <w:szCs w:val="24"/>
          </w:rPr>
          <w:t xml:space="preserve"> (Figure D.5)</w:t>
        </w:r>
      </w:ins>
      <w:r w:rsidRPr="00785C54">
        <w:rPr>
          <w:szCs w:val="24"/>
        </w:rPr>
        <w:t xml:space="preserve">, whereby the Observation result was left as void. In this updated version, the </w:t>
      </w:r>
      <w:proofErr w:type="spellStart"/>
      <w:r w:rsidRPr="00785C54">
        <w:rPr>
          <w:szCs w:val="24"/>
        </w:rPr>
        <w:t>ObservationCharacteristics</w:t>
      </w:r>
      <w:proofErr w:type="spellEnd"/>
      <w:r w:rsidRPr="00785C54">
        <w:rPr>
          <w:szCs w:val="24"/>
        </w:rPr>
        <w:t xml:space="preserve"> type has been foreseen for utilization or extension within this context, as the constraints on this type are far looser than on the Observation. When OMS and CIS models are used in conjunction, it is recommended that the OMS Domain provided as </w:t>
      </w:r>
      <w:proofErr w:type="spellStart"/>
      <w:r w:rsidRPr="00785C54">
        <w:rPr>
          <w:szCs w:val="24"/>
        </w:rPr>
        <w:t>ultimateFeatureOfInterest</w:t>
      </w:r>
      <w:proofErr w:type="spellEnd"/>
      <w:r w:rsidRPr="00785C54">
        <w:rPr>
          <w:szCs w:val="24"/>
        </w:rPr>
        <w:t xml:space="preserve"> is an envelope of the CIS Domain.</w:t>
      </w:r>
    </w:p>
    <w:p w14:paraId="71A2CA64" w14:textId="77777777" w:rsidR="005B5EAD" w:rsidRPr="00785C54" w:rsidRDefault="005B5EAD" w:rsidP="00785C54">
      <w:pPr>
        <w:pStyle w:val="BiblioTitle"/>
        <w:autoSpaceDE w:val="0"/>
        <w:autoSpaceDN w:val="0"/>
        <w:adjustRightInd w:val="0"/>
        <w:rPr>
          <w:szCs w:val="24"/>
        </w:rPr>
      </w:pPr>
      <w:commentRangeStart w:id="2140"/>
      <w:r w:rsidRPr="00785C54">
        <w:rPr>
          <w:szCs w:val="24"/>
        </w:rPr>
        <w:lastRenderedPageBreak/>
        <w:t>Bibliography</w:t>
      </w:r>
      <w:commentRangeEnd w:id="2140"/>
      <w:r w:rsidR="003E2160">
        <w:rPr>
          <w:rStyle w:val="CommentReference"/>
          <w:rFonts w:eastAsia="MS Mincho"/>
          <w:b w:val="0"/>
          <w:lang w:eastAsia="ja-JP"/>
        </w:rPr>
        <w:commentReference w:id="2140"/>
      </w:r>
    </w:p>
    <w:p w14:paraId="0D3B6221" w14:textId="48445B44"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del w:id="2141"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Reference model — Part 1: Fundamentals</w:t>
      </w:r>
    </w:p>
    <w:p w14:paraId="3A3052F2" w14:textId="4602C3BF" w:rsidR="005B5EAD" w:rsidRPr="00785C54" w:rsidDel="009E0246" w:rsidRDefault="005B5EAD" w:rsidP="009E0246">
      <w:pPr>
        <w:pStyle w:val="BiblioEntry"/>
        <w:autoSpaceDE w:val="0"/>
        <w:autoSpaceDN w:val="0"/>
        <w:adjustRightInd w:val="0"/>
        <w:rPr>
          <w:del w:id="2142" w:author="Katharina Schleidt" w:date="2022-08-13T16:47:00Z"/>
          <w:szCs w:val="24"/>
        </w:rPr>
      </w:pPr>
      <w:commentRangeStart w:id="2143"/>
      <w:r w:rsidRPr="00785C54">
        <w:rPr>
          <w:szCs w:val="24"/>
        </w:rPr>
        <w:t>[</w:t>
      </w:r>
      <w:r w:rsidRPr="00785C54">
        <w:rPr>
          <w:rStyle w:val="bibnumber"/>
          <w:szCs w:val="24"/>
          <w:shd w:val="clear" w:color="auto" w:fill="auto"/>
        </w:rPr>
        <w:t>2</w:t>
      </w:r>
      <w:r w:rsidRPr="00785C54">
        <w:rPr>
          <w:szCs w:val="24"/>
        </w:rPr>
        <w:t>]</w:t>
      </w:r>
      <w:r w:rsidRPr="00785C54">
        <w:rPr>
          <w:szCs w:val="24"/>
        </w:rPr>
        <w:tab/>
      </w:r>
      <w:del w:id="2144" w:author="Katharina Schleidt" w:date="2022-08-13T16:47: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w:delText>
        </w:r>
        <w:r w:rsidRPr="00785C54" w:rsidDel="009E0246">
          <w:rPr>
            <w:rStyle w:val="stdyear"/>
            <w:szCs w:val="24"/>
            <w:shd w:val="clear" w:color="auto" w:fill="auto"/>
          </w:rPr>
          <w:delText>2000</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del>
    </w:p>
    <w:p w14:paraId="254B21D1" w14:textId="2E6930E0" w:rsidR="009E0246" w:rsidRPr="00785C54" w:rsidRDefault="005B5EAD" w:rsidP="00785C54">
      <w:pPr>
        <w:pStyle w:val="BiblioEntry"/>
        <w:autoSpaceDE w:val="0"/>
        <w:autoSpaceDN w:val="0"/>
        <w:adjustRightInd w:val="0"/>
        <w:rPr>
          <w:szCs w:val="24"/>
        </w:rPr>
      </w:pPr>
      <w:del w:id="2145" w:author="Katharina Schleidt" w:date="2022-08-13T16:47:00Z">
        <w:r w:rsidRPr="00785C54" w:rsidDel="009E0246">
          <w:rPr>
            <w:szCs w:val="24"/>
          </w:rPr>
          <w:delText>[</w:delText>
        </w:r>
        <w:r w:rsidRPr="00785C54" w:rsidDel="009E0246">
          <w:rPr>
            <w:rStyle w:val="bibnumber"/>
            <w:szCs w:val="24"/>
            <w:shd w:val="clear" w:color="auto" w:fill="auto"/>
          </w:rPr>
          <w:delText>3</w:delText>
        </w:r>
        <w:r w:rsidRPr="00785C54" w:rsidDel="009E0246">
          <w:rPr>
            <w:szCs w:val="24"/>
          </w:rPr>
          <w:delText>]</w:delText>
        </w:r>
        <w:r w:rsidRPr="00785C54" w:rsidDel="009E0246">
          <w:rPr>
            <w:szCs w:val="24"/>
          </w:rPr>
          <w:tab/>
        </w:r>
        <w:r w:rsidRPr="00785C54" w:rsidDel="009E0246">
          <w:rPr>
            <w:rStyle w:val="stdpublisher"/>
            <w:szCs w:val="24"/>
            <w:shd w:val="clear" w:color="auto" w:fill="auto"/>
          </w:rPr>
          <w:delText>ISO</w:delText>
        </w:r>
        <w:r w:rsidRPr="00785C54" w:rsidDel="009E0246">
          <w:rPr>
            <w:szCs w:val="24"/>
          </w:rPr>
          <w:delText>/</w:delText>
        </w:r>
        <w:r w:rsidRPr="00785C54" w:rsidDel="009E0246">
          <w:rPr>
            <w:rStyle w:val="stddocumentType"/>
            <w:szCs w:val="24"/>
            <w:shd w:val="clear" w:color="auto" w:fill="auto"/>
          </w:rPr>
          <w:delText>DIS</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commentRangeEnd w:id="2143"/>
        <w:r w:rsidR="003E2160" w:rsidDel="009E0246">
          <w:rPr>
            <w:rStyle w:val="CommentReference"/>
            <w:rFonts w:eastAsia="MS Mincho"/>
            <w:lang w:eastAsia="ja-JP"/>
          </w:rPr>
          <w:commentReference w:id="2143"/>
        </w:r>
      </w:del>
      <w:ins w:id="2146" w:author="Katharina Schleidt" w:date="2022-08-13T16:47:00Z">
        <w:r w:rsidR="009E0246" w:rsidRPr="009E0246">
          <w:rPr>
            <w:szCs w:val="24"/>
          </w:rPr>
          <w:t>ISO 19109, Geographic information — Rules for application schema</w:t>
        </w:r>
      </w:ins>
    </w:p>
    <w:p w14:paraId="50DDC7E1" w14:textId="65F63B64" w:rsidR="005B5EAD" w:rsidRPr="00785C54" w:rsidRDefault="005B5EAD" w:rsidP="00785C54">
      <w:pPr>
        <w:pStyle w:val="BiblioEntry"/>
        <w:autoSpaceDE w:val="0"/>
        <w:autoSpaceDN w:val="0"/>
        <w:adjustRightInd w:val="0"/>
        <w:rPr>
          <w:szCs w:val="24"/>
        </w:rPr>
      </w:pPr>
      <w:r w:rsidRPr="00785C54">
        <w:rPr>
          <w:szCs w:val="24"/>
        </w:rPr>
        <w:t>[</w:t>
      </w:r>
      <w:del w:id="2147" w:author="Katharina Schleidt" w:date="2022-08-13T16:47:00Z">
        <w:r w:rsidRPr="00785C54" w:rsidDel="009E0246">
          <w:rPr>
            <w:rStyle w:val="bibnumber"/>
            <w:szCs w:val="24"/>
            <w:shd w:val="clear" w:color="auto" w:fill="auto"/>
          </w:rPr>
          <w:delText>4</w:delText>
        </w:r>
      </w:del>
      <w:ins w:id="2148" w:author="Katharina Schleidt" w:date="2022-08-13T16:47:00Z">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del w:id="2149"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Metadata — Part 1: Fundamentals</w:t>
      </w:r>
    </w:p>
    <w:p w14:paraId="6749E5B7" w14:textId="2D7DFFEE" w:rsidR="005B5EAD" w:rsidRPr="00785C54" w:rsidRDefault="005B5EAD" w:rsidP="00785C54">
      <w:pPr>
        <w:pStyle w:val="BiblioEntry"/>
        <w:autoSpaceDE w:val="0"/>
        <w:autoSpaceDN w:val="0"/>
        <w:adjustRightInd w:val="0"/>
        <w:rPr>
          <w:szCs w:val="24"/>
        </w:rPr>
      </w:pPr>
      <w:r w:rsidRPr="00785C54">
        <w:rPr>
          <w:szCs w:val="24"/>
        </w:rPr>
        <w:t>[</w:t>
      </w:r>
      <w:del w:id="2150" w:author="Katharina Schleidt" w:date="2022-08-13T16:47:00Z">
        <w:r w:rsidRPr="00785C54" w:rsidDel="009E0246">
          <w:rPr>
            <w:rStyle w:val="bibnumber"/>
            <w:szCs w:val="24"/>
            <w:shd w:val="clear" w:color="auto" w:fill="auto"/>
          </w:rPr>
          <w:delText>5</w:delText>
        </w:r>
      </w:del>
      <w:ins w:id="2151" w:author="Katharina Schleidt" w:date="2022-08-13T16:47:00Z">
        <w:r w:rsidR="009E0246">
          <w:rPr>
            <w:rStyle w:val="bibnumber"/>
            <w:szCs w:val="24"/>
            <w:shd w:val="clear" w:color="auto" w:fill="auto"/>
          </w:rPr>
          <w:t>4</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w:t>
      </w:r>
      <w:proofErr w:type="spellStart"/>
      <w:r w:rsidRPr="00785C54">
        <w:rPr>
          <w:rStyle w:val="stdsuppl"/>
          <w:szCs w:val="24"/>
          <w:shd w:val="clear" w:color="auto" w:fill="auto"/>
        </w:rPr>
        <w:t>Amd</w:t>
      </w:r>
      <w:proofErr w:type="spellEnd"/>
      <w:r w:rsidRPr="00785C54">
        <w:rPr>
          <w:rStyle w:val="stdsuppl"/>
          <w:szCs w:val="24"/>
          <w:shd w:val="clear" w:color="auto" w:fill="auto"/>
        </w:rPr>
        <w:t xml:space="preserve">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2F24701A" w:rsidR="005B5EAD" w:rsidRPr="00785C54" w:rsidRDefault="005B5EAD" w:rsidP="00785C54">
      <w:pPr>
        <w:pStyle w:val="BiblioEntry"/>
        <w:autoSpaceDE w:val="0"/>
        <w:autoSpaceDN w:val="0"/>
        <w:adjustRightInd w:val="0"/>
        <w:rPr>
          <w:szCs w:val="24"/>
        </w:rPr>
      </w:pPr>
      <w:r w:rsidRPr="00785C54">
        <w:rPr>
          <w:szCs w:val="24"/>
        </w:rPr>
        <w:t>[</w:t>
      </w:r>
      <w:del w:id="2152" w:author="Katharina Schleidt" w:date="2022-08-13T16:47:00Z">
        <w:r w:rsidRPr="00785C54" w:rsidDel="009E0246">
          <w:rPr>
            <w:rStyle w:val="bibnumber"/>
            <w:szCs w:val="24"/>
            <w:shd w:val="clear" w:color="auto" w:fill="auto"/>
          </w:rPr>
          <w:delText>6</w:delText>
        </w:r>
      </w:del>
      <w:ins w:id="2153" w:author="Katharina Schleidt" w:date="2022-08-13T16:47:00Z">
        <w:r w:rsidR="009E0246">
          <w:rPr>
            <w:rStyle w:val="bibnumber"/>
            <w:szCs w:val="24"/>
            <w:shd w:val="clear" w:color="auto" w:fill="auto"/>
          </w:rPr>
          <w:t>5</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4089A0A3" w:rsidR="005B5EAD" w:rsidRPr="00785C54" w:rsidRDefault="005B5EAD" w:rsidP="00785C54">
      <w:pPr>
        <w:pStyle w:val="BiblioEntry"/>
        <w:autoSpaceDE w:val="0"/>
        <w:autoSpaceDN w:val="0"/>
        <w:adjustRightInd w:val="0"/>
        <w:rPr>
          <w:szCs w:val="24"/>
        </w:rPr>
      </w:pPr>
      <w:r w:rsidRPr="00785C54">
        <w:rPr>
          <w:szCs w:val="24"/>
        </w:rPr>
        <w:t>[</w:t>
      </w:r>
      <w:del w:id="2154" w:author="Katharina Schleidt" w:date="2022-08-13T16:48:00Z">
        <w:r w:rsidRPr="00785C54" w:rsidDel="009E0246">
          <w:rPr>
            <w:rStyle w:val="bibnumber"/>
            <w:szCs w:val="24"/>
            <w:shd w:val="clear" w:color="auto" w:fill="auto"/>
          </w:rPr>
          <w:delText>7</w:delText>
        </w:r>
      </w:del>
      <w:ins w:id="2155" w:author="Katharina Schleidt" w:date="2022-08-13T16:48:00Z">
        <w:r w:rsidR="009E0246">
          <w:rPr>
            <w:rStyle w:val="bibnumber"/>
            <w:szCs w:val="24"/>
            <w:shd w:val="clear" w:color="auto" w:fill="auto"/>
          </w:rPr>
          <w:t>6</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del w:id="2156" w:author="Katharina Schleidt" w:date="2022-08-13T16:53:00Z">
        <w:r w:rsidRPr="00785C54" w:rsidDel="001C6797">
          <w:rPr>
            <w:szCs w:val="24"/>
          </w:rPr>
          <w:delText>:</w:delText>
        </w:r>
        <w:r w:rsidRPr="00785C54" w:rsidDel="001C6797">
          <w:rPr>
            <w:rStyle w:val="stdyear"/>
            <w:szCs w:val="24"/>
            <w:shd w:val="clear" w:color="auto" w:fill="auto"/>
          </w:rPr>
          <w:delText>2018</w:delText>
        </w:r>
      </w:del>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0246D897" w:rsidR="005B5EAD" w:rsidRPr="00785C54" w:rsidRDefault="005B5EAD" w:rsidP="00785C54">
      <w:pPr>
        <w:pStyle w:val="BiblioEntry"/>
        <w:autoSpaceDE w:val="0"/>
        <w:autoSpaceDN w:val="0"/>
        <w:adjustRightInd w:val="0"/>
        <w:rPr>
          <w:szCs w:val="24"/>
        </w:rPr>
      </w:pPr>
      <w:r w:rsidRPr="00785C54">
        <w:rPr>
          <w:szCs w:val="24"/>
        </w:rPr>
        <w:t>[</w:t>
      </w:r>
      <w:del w:id="2157" w:author="Katharina Schleidt" w:date="2022-08-13T16:48:00Z">
        <w:r w:rsidRPr="00785C54" w:rsidDel="009E0246">
          <w:rPr>
            <w:rStyle w:val="bibnumber"/>
            <w:szCs w:val="24"/>
            <w:shd w:val="clear" w:color="auto" w:fill="auto"/>
          </w:rPr>
          <w:delText>8</w:delText>
        </w:r>
      </w:del>
      <w:ins w:id="2158" w:author="Katharina Schleidt" w:date="2022-08-13T16:48:00Z">
        <w:r w:rsidR="009E0246">
          <w:rPr>
            <w:rStyle w:val="bibnumber"/>
            <w:szCs w:val="24"/>
            <w:shd w:val="clear" w:color="auto" w:fill="auto"/>
          </w:rPr>
          <w:t>7</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del w:id="2159" w:author="Katharina Schleidt" w:date="2022-08-13T16:53:00Z">
        <w:r w:rsidRPr="00785C54" w:rsidDel="001C6797">
          <w:rPr>
            <w:szCs w:val="24"/>
          </w:rPr>
          <w:delText>:</w:delText>
        </w:r>
        <w:r w:rsidRPr="00785C54" w:rsidDel="001C6797">
          <w:rPr>
            <w:rStyle w:val="stdyear"/>
            <w:szCs w:val="24"/>
            <w:shd w:val="clear" w:color="auto" w:fill="auto"/>
          </w:rPr>
          <w:delText>2020</w:delText>
        </w:r>
      </w:del>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7F31020B" w:rsidR="005B5EAD" w:rsidRPr="00785C54" w:rsidRDefault="005B5EAD" w:rsidP="00785C54">
      <w:pPr>
        <w:pStyle w:val="BiblioEntry"/>
        <w:autoSpaceDE w:val="0"/>
        <w:autoSpaceDN w:val="0"/>
        <w:adjustRightInd w:val="0"/>
        <w:rPr>
          <w:szCs w:val="24"/>
        </w:rPr>
      </w:pPr>
      <w:r w:rsidRPr="00785C54">
        <w:rPr>
          <w:szCs w:val="24"/>
        </w:rPr>
        <w:t>[</w:t>
      </w:r>
      <w:del w:id="2160" w:author="Katharina Schleidt" w:date="2022-08-13T16:48:00Z">
        <w:r w:rsidRPr="00785C54" w:rsidDel="009E0246">
          <w:rPr>
            <w:rStyle w:val="bibnumber"/>
            <w:szCs w:val="24"/>
            <w:shd w:val="clear" w:color="auto" w:fill="auto"/>
          </w:rPr>
          <w:delText>9</w:delText>
        </w:r>
      </w:del>
      <w:ins w:id="2161" w:author="Katharina Schleidt" w:date="2022-08-13T16:48:00Z">
        <w:r w:rsidR="009E0246">
          <w:rPr>
            <w:rStyle w:val="bibnumber"/>
            <w:szCs w:val="24"/>
            <w:shd w:val="clear" w:color="auto" w:fill="auto"/>
          </w:rPr>
          <w:t>8</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del w:id="2162" w:author="Katharina Schleidt" w:date="2022-08-13T16:53:00Z">
        <w:r w:rsidRPr="00785C54" w:rsidDel="001C6797">
          <w:rPr>
            <w:szCs w:val="24"/>
          </w:rPr>
          <w:delText>:</w:delText>
        </w:r>
        <w:r w:rsidRPr="00785C54" w:rsidDel="001C6797">
          <w:rPr>
            <w:rStyle w:val="stdyear"/>
            <w:szCs w:val="24"/>
            <w:shd w:val="clear" w:color="auto" w:fill="auto"/>
          </w:rPr>
          <w:delText>2013</w:delText>
        </w:r>
      </w:del>
      <w:r w:rsidRPr="00785C54">
        <w:rPr>
          <w:szCs w:val="24"/>
        </w:rPr>
        <w:t xml:space="preserve">, </w:t>
      </w:r>
      <w:r w:rsidRPr="00785C54">
        <w:rPr>
          <w:rStyle w:val="stddocTitle"/>
          <w:szCs w:val="24"/>
          <w:shd w:val="clear" w:color="auto" w:fill="auto"/>
        </w:rPr>
        <w:t xml:space="preserve">Geographic </w:t>
      </w:r>
      <w:proofErr w:type="gramStart"/>
      <w:r w:rsidRPr="00785C54">
        <w:rPr>
          <w:rStyle w:val="stddocTitle"/>
          <w:szCs w:val="24"/>
          <w:shd w:val="clear" w:color="auto" w:fill="auto"/>
        </w:rPr>
        <w:t>information  —</w:t>
      </w:r>
      <w:proofErr w:type="gramEnd"/>
      <w:r w:rsidRPr="00785C54">
        <w:rPr>
          <w:rStyle w:val="stddocTitle"/>
          <w:szCs w:val="24"/>
          <w:shd w:val="clear" w:color="auto" w:fill="auto"/>
        </w:rPr>
        <w:t xml:space="preserve"> Data quality</w:t>
      </w:r>
    </w:p>
    <w:p w14:paraId="3C137C59" w14:textId="20E1DC04" w:rsidR="005B5EAD" w:rsidRPr="00785C54" w:rsidRDefault="005B5EAD" w:rsidP="00785C54">
      <w:pPr>
        <w:pStyle w:val="BiblioEntry"/>
        <w:autoSpaceDE w:val="0"/>
        <w:autoSpaceDN w:val="0"/>
        <w:adjustRightInd w:val="0"/>
        <w:rPr>
          <w:szCs w:val="24"/>
        </w:rPr>
      </w:pPr>
      <w:r w:rsidRPr="00785C54">
        <w:rPr>
          <w:szCs w:val="24"/>
        </w:rPr>
        <w:t>[</w:t>
      </w:r>
      <w:del w:id="2163" w:author="Katharina Schleidt" w:date="2022-08-13T16:48:00Z">
        <w:r w:rsidRPr="00785C54" w:rsidDel="009E0246">
          <w:rPr>
            <w:rStyle w:val="bibnumber"/>
            <w:szCs w:val="24"/>
            <w:shd w:val="clear" w:color="auto" w:fill="auto"/>
          </w:rPr>
          <w:delText>10</w:delText>
        </w:r>
      </w:del>
      <w:ins w:id="2164" w:author="Katharina Schleidt" w:date="2022-08-13T16:48:00Z">
        <w:r w:rsidR="009E0246">
          <w:rPr>
            <w:rStyle w:val="bibnumber"/>
            <w:szCs w:val="24"/>
            <w:shd w:val="clear" w:color="auto" w:fill="auto"/>
          </w:rPr>
          <w:t>9</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w:t>
      </w:r>
      <w:proofErr w:type="spellStart"/>
      <w:r w:rsidRPr="00785C54">
        <w:rPr>
          <w:rStyle w:val="stdsuppl"/>
          <w:szCs w:val="24"/>
          <w:shd w:val="clear" w:color="auto" w:fill="auto"/>
        </w:rPr>
        <w:t>Amd</w:t>
      </w:r>
      <w:proofErr w:type="spellEnd"/>
      <w:r w:rsidRPr="00785C54">
        <w:rPr>
          <w:rStyle w:val="stdsuppl"/>
          <w:szCs w:val="24"/>
          <w:shd w:val="clear" w:color="auto" w:fill="auto"/>
        </w:rPr>
        <w:t xml:space="preserve">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44CF361E" w:rsidR="005B5EAD" w:rsidRPr="00785C54" w:rsidRDefault="005B5EAD" w:rsidP="00785C54">
      <w:pPr>
        <w:pStyle w:val="BiblioEntry"/>
        <w:autoSpaceDE w:val="0"/>
        <w:autoSpaceDN w:val="0"/>
        <w:adjustRightInd w:val="0"/>
        <w:rPr>
          <w:szCs w:val="24"/>
        </w:rPr>
      </w:pPr>
      <w:r w:rsidRPr="00785C54">
        <w:rPr>
          <w:szCs w:val="24"/>
        </w:rPr>
        <w:t>[</w:t>
      </w:r>
      <w:del w:id="2165" w:author="Katharina Schleidt" w:date="2022-08-13T16:48:00Z">
        <w:r w:rsidRPr="00785C54" w:rsidDel="009E0246">
          <w:rPr>
            <w:rStyle w:val="bibnumber"/>
            <w:szCs w:val="24"/>
            <w:shd w:val="clear" w:color="auto" w:fill="auto"/>
          </w:rPr>
          <w:delText>11</w:delText>
        </w:r>
      </w:del>
      <w:ins w:id="2166" w:author="Katharina Schleidt" w:date="2022-08-13T16:48:00Z">
        <w:r w:rsidR="009E0246" w:rsidRPr="00785C54">
          <w:rPr>
            <w:rStyle w:val="bibnumber"/>
            <w:szCs w:val="24"/>
            <w:shd w:val="clear" w:color="auto" w:fill="auto"/>
          </w:rPr>
          <w:t>1</w:t>
        </w:r>
        <w:r w:rsidR="009E0246">
          <w:rPr>
            <w:rStyle w:val="bibnumber"/>
            <w:szCs w:val="24"/>
            <w:shd w:val="clear" w:color="auto" w:fill="auto"/>
          </w:rPr>
          <w:t>0</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F3DB45E" w:rsidR="005B5EAD" w:rsidRPr="00785C54" w:rsidRDefault="005B5EAD" w:rsidP="00785C54">
      <w:pPr>
        <w:pStyle w:val="BiblioEntry"/>
        <w:autoSpaceDE w:val="0"/>
        <w:autoSpaceDN w:val="0"/>
        <w:adjustRightInd w:val="0"/>
        <w:rPr>
          <w:szCs w:val="24"/>
        </w:rPr>
      </w:pPr>
      <w:r w:rsidRPr="00785C54">
        <w:rPr>
          <w:szCs w:val="24"/>
        </w:rPr>
        <w:t>[</w:t>
      </w:r>
      <w:del w:id="2167" w:author="Katharina Schleidt" w:date="2022-08-13T16:48:00Z">
        <w:r w:rsidRPr="00785C54" w:rsidDel="009E0246">
          <w:rPr>
            <w:rStyle w:val="bibnumber"/>
            <w:szCs w:val="24"/>
            <w:shd w:val="clear" w:color="auto" w:fill="auto"/>
          </w:rPr>
          <w:delText>12</w:delText>
        </w:r>
      </w:del>
      <w:ins w:id="2168" w:author="Katharina Schleidt" w:date="2022-08-13T16:48:00Z">
        <w:r w:rsidR="009E0246" w:rsidRPr="00785C54">
          <w:rPr>
            <w:rStyle w:val="bibnumber"/>
            <w:szCs w:val="24"/>
            <w:shd w:val="clear" w:color="auto" w:fill="auto"/>
          </w:rPr>
          <w:t>1</w:t>
        </w:r>
        <w:r w:rsidR="009E0246">
          <w:rPr>
            <w:rStyle w:val="bibnumber"/>
            <w:szCs w:val="24"/>
            <w:shd w:val="clear" w:color="auto" w:fill="auto"/>
          </w:rPr>
          <w:t>1</w:t>
        </w:r>
      </w:ins>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5463A581" w:rsidR="005B5EAD" w:rsidRPr="00785C54" w:rsidRDefault="005B5EAD" w:rsidP="00785C54">
      <w:pPr>
        <w:pStyle w:val="BiblioEntry"/>
        <w:autoSpaceDE w:val="0"/>
        <w:autoSpaceDN w:val="0"/>
        <w:adjustRightInd w:val="0"/>
        <w:rPr>
          <w:szCs w:val="24"/>
        </w:rPr>
      </w:pPr>
      <w:r w:rsidRPr="00785C54">
        <w:rPr>
          <w:szCs w:val="24"/>
        </w:rPr>
        <w:t>[</w:t>
      </w:r>
      <w:del w:id="2169" w:author="Katharina Schleidt" w:date="2022-08-13T16:48:00Z">
        <w:r w:rsidRPr="00785C54" w:rsidDel="009E0246">
          <w:rPr>
            <w:rStyle w:val="bibnumber"/>
            <w:szCs w:val="24"/>
            <w:shd w:val="clear" w:color="auto" w:fill="auto"/>
          </w:rPr>
          <w:delText>13</w:delText>
        </w:r>
      </w:del>
      <w:ins w:id="2170" w:author="Katharina Schleidt" w:date="2022-08-13T16:48:00Z">
        <w:r w:rsidR="009E0246" w:rsidRPr="00785C54">
          <w:rPr>
            <w:rStyle w:val="bibnumber"/>
            <w:szCs w:val="24"/>
            <w:shd w:val="clear" w:color="auto" w:fill="auto"/>
          </w:rPr>
          <w:t>1</w:t>
        </w:r>
        <w:r w:rsidR="009E0246">
          <w:rPr>
            <w:rStyle w:val="bibnumber"/>
            <w:szCs w:val="24"/>
            <w:shd w:val="clear" w:color="auto" w:fill="auto"/>
          </w:rPr>
          <w:t>2</w:t>
        </w:r>
      </w:ins>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048266AA" w:rsidR="005B5EAD" w:rsidRPr="00785C54" w:rsidRDefault="005B5EAD" w:rsidP="00785C54">
      <w:pPr>
        <w:pStyle w:val="BiblioEntry"/>
        <w:autoSpaceDE w:val="0"/>
        <w:autoSpaceDN w:val="0"/>
        <w:adjustRightInd w:val="0"/>
        <w:rPr>
          <w:szCs w:val="24"/>
        </w:rPr>
      </w:pPr>
      <w:r w:rsidRPr="00785C54">
        <w:rPr>
          <w:szCs w:val="24"/>
        </w:rPr>
        <w:t>[</w:t>
      </w:r>
      <w:del w:id="2171" w:author="Katharina Schleidt" w:date="2022-08-13T16:48:00Z">
        <w:r w:rsidRPr="00785C54" w:rsidDel="009E0246">
          <w:rPr>
            <w:rStyle w:val="bibnumber"/>
            <w:szCs w:val="24"/>
            <w:shd w:val="clear" w:color="auto" w:fill="auto"/>
          </w:rPr>
          <w:delText>14</w:delText>
        </w:r>
      </w:del>
      <w:ins w:id="2172" w:author="Katharina Schleidt" w:date="2022-08-13T16:48:00Z">
        <w:r w:rsidR="009E0246" w:rsidRPr="00785C54">
          <w:rPr>
            <w:rStyle w:val="bibnumber"/>
            <w:szCs w:val="24"/>
            <w:shd w:val="clear" w:color="auto" w:fill="auto"/>
          </w:rPr>
          <w:t>1</w:t>
        </w:r>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41242681" w:rsidR="005B5EAD" w:rsidRPr="00785C54" w:rsidRDefault="005B5EAD" w:rsidP="00785C54">
      <w:pPr>
        <w:pStyle w:val="BiblioEntry"/>
        <w:autoSpaceDE w:val="0"/>
        <w:autoSpaceDN w:val="0"/>
        <w:adjustRightInd w:val="0"/>
        <w:rPr>
          <w:szCs w:val="24"/>
        </w:rPr>
      </w:pPr>
      <w:r w:rsidRPr="00785C54">
        <w:rPr>
          <w:szCs w:val="24"/>
        </w:rPr>
        <w:t>[</w:t>
      </w:r>
      <w:del w:id="2173" w:author="Katharina Schleidt" w:date="2022-08-13T16:48:00Z">
        <w:r w:rsidRPr="00785C54" w:rsidDel="009E0246">
          <w:rPr>
            <w:rStyle w:val="bibnumber"/>
            <w:szCs w:val="24"/>
            <w:shd w:val="clear" w:color="auto" w:fill="auto"/>
          </w:rPr>
          <w:delText>15</w:delText>
        </w:r>
      </w:del>
      <w:ins w:id="2174" w:author="Katharina Schleidt" w:date="2022-08-13T16:48:00Z">
        <w:r w:rsidR="009E0246" w:rsidRPr="00785C54">
          <w:rPr>
            <w:rStyle w:val="bibnumber"/>
            <w:szCs w:val="24"/>
            <w:shd w:val="clear" w:color="auto" w:fill="auto"/>
          </w:rPr>
          <w:t>1</w:t>
        </w:r>
        <w:r w:rsidR="009E0246">
          <w:rPr>
            <w:rStyle w:val="bibnumber"/>
            <w:szCs w:val="24"/>
            <w:shd w:val="clear" w:color="auto" w:fill="auto"/>
          </w:rPr>
          <w:t>4</w:t>
        </w:r>
      </w:ins>
      <w:r w:rsidRPr="00785C54">
        <w:rPr>
          <w:szCs w:val="24"/>
        </w:rPr>
        <w:t>]</w:t>
      </w:r>
      <w:r w:rsidRPr="00785C54">
        <w:rPr>
          <w:szCs w:val="24"/>
        </w:rPr>
        <w:tab/>
      </w:r>
      <w:r w:rsidRPr="00785C54">
        <w:rPr>
          <w:i/>
          <w:szCs w:val="24"/>
        </w:rPr>
        <w:t xml:space="preserve">VIM3: International vocabulary of metrology – Basic and general concepts and associated </w:t>
      </w:r>
      <w:proofErr w:type="gramStart"/>
      <w:r w:rsidRPr="00785C54">
        <w:rPr>
          <w:i/>
          <w:szCs w:val="24"/>
        </w:rPr>
        <w:t>terms</w:t>
      </w:r>
      <w:r w:rsidRPr="00785C54">
        <w:rPr>
          <w:szCs w:val="24"/>
        </w:rPr>
        <w:t xml:space="preserve"> :</w:t>
      </w:r>
      <w:proofErr w:type="gramEnd"/>
      <w:r w:rsidRPr="00785C54">
        <w:rPr>
          <w:szCs w:val="24"/>
        </w:rPr>
        <w:t xml:space="preserve"> BIPM/ISO </w:t>
      </w:r>
      <w:r w:rsidRPr="00785C54">
        <w:rPr>
          <w:rStyle w:val="bibyear"/>
          <w:szCs w:val="24"/>
          <w:shd w:val="clear" w:color="auto" w:fill="auto"/>
        </w:rPr>
        <w:t>2012</w:t>
      </w:r>
    </w:p>
    <w:p w14:paraId="7961CB1B" w14:textId="1D01C6CA" w:rsidR="005B5EAD" w:rsidRPr="00785C54" w:rsidRDefault="005B5EAD" w:rsidP="00785C54">
      <w:pPr>
        <w:pStyle w:val="BiblioEntry"/>
        <w:autoSpaceDE w:val="0"/>
        <w:autoSpaceDN w:val="0"/>
        <w:adjustRightInd w:val="0"/>
        <w:rPr>
          <w:szCs w:val="24"/>
        </w:rPr>
      </w:pPr>
      <w:r w:rsidRPr="00785C54">
        <w:rPr>
          <w:szCs w:val="24"/>
        </w:rPr>
        <w:t>[</w:t>
      </w:r>
      <w:del w:id="2175" w:author="Katharina Schleidt" w:date="2022-08-13T16:48:00Z">
        <w:r w:rsidRPr="00785C54" w:rsidDel="009E0246">
          <w:rPr>
            <w:rStyle w:val="bibnumber"/>
            <w:szCs w:val="24"/>
            <w:shd w:val="clear" w:color="auto" w:fill="auto"/>
          </w:rPr>
          <w:delText>16</w:delText>
        </w:r>
      </w:del>
      <w:ins w:id="2176" w:author="Katharina Schleidt" w:date="2022-08-13T16:48:00Z">
        <w:r w:rsidR="009E0246" w:rsidRPr="00785C54">
          <w:rPr>
            <w:rStyle w:val="bibnumber"/>
            <w:szCs w:val="24"/>
            <w:shd w:val="clear" w:color="auto" w:fill="auto"/>
          </w:rPr>
          <w:t>1</w:t>
        </w:r>
        <w:r w:rsidR="009E0246">
          <w:rPr>
            <w:rStyle w:val="bibnumber"/>
            <w:szCs w:val="24"/>
            <w:shd w:val="clear" w:color="auto" w:fill="auto"/>
          </w:rPr>
          <w:t>5</w:t>
        </w:r>
      </w:ins>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76BBF0C6" w:rsidR="005B5EAD" w:rsidRPr="00785C54" w:rsidRDefault="005B5EAD" w:rsidP="00785C54">
      <w:pPr>
        <w:pStyle w:val="BiblioEntry"/>
        <w:autoSpaceDE w:val="0"/>
        <w:autoSpaceDN w:val="0"/>
        <w:adjustRightInd w:val="0"/>
        <w:rPr>
          <w:szCs w:val="24"/>
        </w:rPr>
      </w:pPr>
      <w:r w:rsidRPr="00785C54">
        <w:rPr>
          <w:szCs w:val="24"/>
        </w:rPr>
        <w:t>[</w:t>
      </w:r>
      <w:del w:id="2177" w:author="Katharina Schleidt" w:date="2022-08-13T16:48:00Z">
        <w:r w:rsidRPr="00785C54" w:rsidDel="009E0246">
          <w:rPr>
            <w:rStyle w:val="bibnumber"/>
            <w:szCs w:val="24"/>
            <w:shd w:val="clear" w:color="auto" w:fill="auto"/>
          </w:rPr>
          <w:delText>17</w:delText>
        </w:r>
      </w:del>
      <w:ins w:id="2178" w:author="Katharina Schleidt" w:date="2022-08-13T16:48:00Z">
        <w:r w:rsidR="009E0246" w:rsidRPr="00785C54">
          <w:rPr>
            <w:rStyle w:val="bibnumber"/>
            <w:szCs w:val="24"/>
            <w:shd w:val="clear" w:color="auto" w:fill="auto"/>
          </w:rPr>
          <w:t>1</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568AE8C6" w:rsidR="005B5EAD" w:rsidRPr="00785C54" w:rsidRDefault="005B5EAD" w:rsidP="00785C54">
      <w:pPr>
        <w:pStyle w:val="BiblioEntry"/>
        <w:autoSpaceDE w:val="0"/>
        <w:autoSpaceDN w:val="0"/>
        <w:adjustRightInd w:val="0"/>
        <w:rPr>
          <w:szCs w:val="24"/>
        </w:rPr>
      </w:pPr>
      <w:r w:rsidRPr="00785C54">
        <w:rPr>
          <w:szCs w:val="24"/>
        </w:rPr>
        <w:t>[</w:t>
      </w:r>
      <w:del w:id="2179" w:author="Katharina Schleidt" w:date="2022-08-13T16:48:00Z">
        <w:r w:rsidRPr="00785C54" w:rsidDel="009E0246">
          <w:rPr>
            <w:rStyle w:val="bibnumber"/>
            <w:szCs w:val="24"/>
            <w:shd w:val="clear" w:color="auto" w:fill="auto"/>
          </w:rPr>
          <w:delText>18</w:delText>
        </w:r>
      </w:del>
      <w:ins w:id="2180" w:author="Katharina Schleidt" w:date="2022-08-13T16:48:00Z">
        <w:r w:rsidR="009E0246" w:rsidRPr="00785C54">
          <w:rPr>
            <w:rStyle w:val="bibnumber"/>
            <w:szCs w:val="24"/>
            <w:shd w:val="clear" w:color="auto" w:fill="auto"/>
          </w:rPr>
          <w:t>1</w:t>
        </w:r>
        <w:r w:rsidR="009E0246">
          <w:rPr>
            <w:rStyle w:val="bibnumber"/>
            <w:szCs w:val="24"/>
            <w:shd w:val="clear" w:color="auto" w:fill="auto"/>
          </w:rPr>
          <w:t>7</w:t>
        </w:r>
      </w:ins>
      <w:r w:rsidRPr="00785C54">
        <w:rPr>
          <w:szCs w:val="24"/>
        </w:rPr>
        <w:t>]</w:t>
      </w:r>
      <w:r w:rsidRPr="00785C54">
        <w:rPr>
          <w:szCs w:val="24"/>
        </w:rPr>
        <w:tab/>
      </w:r>
      <w:proofErr w:type="spellStart"/>
      <w:r w:rsidRPr="00785C54">
        <w:rPr>
          <w:rStyle w:val="bibsurname"/>
          <w:szCs w:val="24"/>
          <w:shd w:val="clear" w:color="auto" w:fill="auto"/>
        </w:rPr>
        <w:t>N</w:t>
      </w:r>
      <w:r w:rsidRPr="00785C54">
        <w:rPr>
          <w:rStyle w:val="bibsurname"/>
          <w:smallCaps/>
          <w:szCs w:val="24"/>
          <w:shd w:val="clear" w:color="auto" w:fill="auto"/>
        </w:rPr>
        <w:t>ieva</w:t>
      </w:r>
      <w:proofErr w:type="spellEnd"/>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83">
        <w:r w:rsidRPr="00785C54">
          <w:rPr>
            <w:rStyle w:val="Hyperlink"/>
            <w:rFonts w:eastAsia="MS Mincho"/>
            <w:szCs w:val="24"/>
            <w:lang w:val="en-US"/>
          </w:rPr>
          <w:t>http://infoscience.epfl.ch/record/313/files/Nieva01.pdf</w:t>
        </w:r>
      </w:hyperlink>
    </w:p>
    <w:p w14:paraId="53615E76" w14:textId="6979AD8E" w:rsidR="005B5EAD" w:rsidRPr="00785C54" w:rsidRDefault="005B5EAD" w:rsidP="00785C54">
      <w:pPr>
        <w:pStyle w:val="BiblioEntry"/>
        <w:autoSpaceDE w:val="0"/>
        <w:autoSpaceDN w:val="0"/>
        <w:adjustRightInd w:val="0"/>
        <w:rPr>
          <w:szCs w:val="24"/>
        </w:rPr>
      </w:pPr>
      <w:r w:rsidRPr="00785C54">
        <w:rPr>
          <w:szCs w:val="24"/>
        </w:rPr>
        <w:t>[</w:t>
      </w:r>
      <w:del w:id="2181" w:author="Katharina Schleidt" w:date="2022-08-13T16:48:00Z">
        <w:r w:rsidRPr="00785C54" w:rsidDel="009E0246">
          <w:rPr>
            <w:rStyle w:val="bibnumber"/>
            <w:szCs w:val="24"/>
            <w:shd w:val="clear" w:color="auto" w:fill="auto"/>
          </w:rPr>
          <w:delText>19</w:delText>
        </w:r>
      </w:del>
      <w:ins w:id="2182" w:author="Katharina Schleidt" w:date="2022-08-13T16:48:00Z">
        <w:r w:rsidR="009E0246" w:rsidRPr="00785C54">
          <w:rPr>
            <w:rStyle w:val="bibnumber"/>
            <w:szCs w:val="24"/>
            <w:shd w:val="clear" w:color="auto" w:fill="auto"/>
          </w:rPr>
          <w:t>1</w:t>
        </w:r>
        <w:r w:rsidR="009E0246">
          <w:rPr>
            <w:rStyle w:val="bibnumber"/>
            <w:szCs w:val="24"/>
            <w:shd w:val="clear" w:color="auto" w:fill="auto"/>
          </w:rPr>
          <w:t>8</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arle</w:t>
      </w:r>
      <w:proofErr w:type="spellEnd"/>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w:t>
      </w:r>
      <w:r w:rsidRPr="00785C54">
        <w:rPr>
          <w:szCs w:val="24"/>
        </w:rPr>
        <w:lastRenderedPageBreak/>
        <w:t xml:space="preserve">ACG Press, pp. 6166. Revised 1996, </w:t>
      </w:r>
      <w:r w:rsidRPr="00785C54">
        <w:rPr>
          <w:rStyle w:val="bibyear"/>
          <w:szCs w:val="24"/>
          <w:shd w:val="clear" w:color="auto" w:fill="auto"/>
        </w:rPr>
        <w:t>1997</w:t>
      </w:r>
      <w:r w:rsidRPr="00785C54">
        <w:rPr>
          <w:szCs w:val="24"/>
        </w:rPr>
        <w:t xml:space="preserve">. Available (viewed 2021-10-21) at </w:t>
      </w:r>
      <w:hyperlink r:id="rId84" w:history="1">
        <w:r w:rsidRPr="00785C54">
          <w:rPr>
            <w:rStyle w:val="Hyperlink"/>
            <w:rFonts w:eastAsia="MS Mincho"/>
            <w:szCs w:val="24"/>
            <w:lang w:val="en-US"/>
          </w:rPr>
          <w:t>https://www.academia.edu/3337298/Measurement_theory_Frequently_asked_questions</w:t>
        </w:r>
      </w:hyperlink>
    </w:p>
    <w:p w14:paraId="5971AD35" w14:textId="3E8E0087" w:rsidR="005B5EAD" w:rsidRPr="00785C54" w:rsidRDefault="005B5EAD" w:rsidP="00785C54">
      <w:pPr>
        <w:pStyle w:val="BiblioEntry"/>
        <w:autoSpaceDE w:val="0"/>
        <w:autoSpaceDN w:val="0"/>
        <w:adjustRightInd w:val="0"/>
        <w:rPr>
          <w:szCs w:val="24"/>
        </w:rPr>
      </w:pPr>
      <w:r w:rsidRPr="00785C54">
        <w:rPr>
          <w:szCs w:val="24"/>
        </w:rPr>
        <w:t>[</w:t>
      </w:r>
      <w:del w:id="2183" w:author="Katharina Schleidt" w:date="2022-08-13T16:48:00Z">
        <w:r w:rsidRPr="00785C54" w:rsidDel="009E0246">
          <w:rPr>
            <w:rStyle w:val="bibnumber"/>
            <w:szCs w:val="24"/>
            <w:shd w:val="clear" w:color="auto" w:fill="auto"/>
          </w:rPr>
          <w:delText>20</w:delText>
        </w:r>
      </w:del>
      <w:ins w:id="2184" w:author="Katharina Schleidt" w:date="2022-08-13T16:48:00Z">
        <w:r w:rsidR="009E0246">
          <w:rPr>
            <w:rStyle w:val="bibnumber"/>
            <w:szCs w:val="24"/>
            <w:shd w:val="clear" w:color="auto" w:fill="auto"/>
          </w:rPr>
          <w:t>19</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chadow</w:t>
      </w:r>
      <w:proofErr w:type="spellEnd"/>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85"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86">
        <w:r w:rsidRPr="00785C54">
          <w:rPr>
            <w:rStyle w:val="Hyperlink"/>
            <w:rFonts w:eastAsia="MS Mincho"/>
            <w:szCs w:val="24"/>
            <w:lang w:val="en-US"/>
          </w:rPr>
          <w:t>http://finto.fi/ucum/en/</w:t>
        </w:r>
      </w:hyperlink>
      <w:r w:rsidRPr="00785C54">
        <w:rPr>
          <w:szCs w:val="24"/>
        </w:rPr>
        <w:t xml:space="preserve"> (viewed 2020-09-24)</w:t>
      </w:r>
    </w:p>
    <w:p w14:paraId="790EAA02" w14:textId="00E79320" w:rsidR="005B5EAD" w:rsidRPr="00785C54" w:rsidRDefault="005B5EAD" w:rsidP="00785C54">
      <w:pPr>
        <w:pStyle w:val="BiblioEntry"/>
        <w:autoSpaceDE w:val="0"/>
        <w:autoSpaceDN w:val="0"/>
        <w:adjustRightInd w:val="0"/>
        <w:rPr>
          <w:szCs w:val="24"/>
        </w:rPr>
      </w:pPr>
      <w:r w:rsidRPr="00785C54">
        <w:rPr>
          <w:szCs w:val="24"/>
        </w:rPr>
        <w:t>[</w:t>
      </w:r>
      <w:del w:id="2185" w:author="Katharina Schleidt" w:date="2022-08-13T16:48:00Z">
        <w:r w:rsidRPr="00785C54" w:rsidDel="009E0246">
          <w:rPr>
            <w:rStyle w:val="bibnumber"/>
            <w:szCs w:val="24"/>
            <w:shd w:val="clear" w:color="auto" w:fill="auto"/>
          </w:rPr>
          <w:delText>21</w:delText>
        </w:r>
      </w:del>
      <w:ins w:id="2186" w:author="Katharina Schleidt" w:date="2022-08-13T16:48:00Z">
        <w:r w:rsidR="009E0246" w:rsidRPr="00785C54">
          <w:rPr>
            <w:rStyle w:val="bibnumber"/>
            <w:szCs w:val="24"/>
            <w:shd w:val="clear" w:color="auto" w:fill="auto"/>
          </w:rPr>
          <w:t>2</w:t>
        </w:r>
        <w:r w:rsidR="009E0246">
          <w:rPr>
            <w:rStyle w:val="bibnumber"/>
            <w:szCs w:val="24"/>
            <w:shd w:val="clear" w:color="auto" w:fill="auto"/>
          </w:rPr>
          <w:t>0</w:t>
        </w:r>
      </w:ins>
      <w:r w:rsidRPr="00785C54">
        <w:rPr>
          <w:szCs w:val="24"/>
        </w:rPr>
        <w:t>]</w:t>
      </w:r>
      <w:r w:rsidRPr="00785C54">
        <w:rPr>
          <w:szCs w:val="24"/>
        </w:rPr>
        <w:tab/>
      </w:r>
      <w:r w:rsidRPr="00785C54">
        <w:rPr>
          <w:i/>
          <w:szCs w:val="24"/>
        </w:rPr>
        <w:t>Sensor Model Language (</w:t>
      </w:r>
      <w:proofErr w:type="spellStart"/>
      <w:r w:rsidRPr="00785C54">
        <w:rPr>
          <w:i/>
          <w:szCs w:val="24"/>
        </w:rPr>
        <w:t>SensorML</w:t>
      </w:r>
      <w:proofErr w:type="spellEnd"/>
      <w:r w:rsidRPr="00785C54">
        <w:rPr>
          <w:i/>
          <w:szCs w:val="24"/>
        </w:rPr>
        <w:t>)</w:t>
      </w:r>
      <w:r w:rsidRPr="00785C54">
        <w:rPr>
          <w:szCs w:val="24"/>
        </w:rPr>
        <w:t xml:space="preserve">, </w:t>
      </w:r>
      <w:proofErr w:type="spellStart"/>
      <w:r w:rsidRPr="00785C54">
        <w:rPr>
          <w:szCs w:val="24"/>
        </w:rPr>
        <w:t>OpenGIS</w:t>
      </w:r>
      <w:proofErr w:type="spellEnd"/>
      <w:r w:rsidRPr="00785C54">
        <w:rPr>
          <w:szCs w:val="24"/>
        </w:rPr>
        <w:t xml:space="preserve">® Implementation Standard, OGC 12-000r2. Available (viewed </w:t>
      </w:r>
      <w:proofErr w:type="spellStart"/>
      <w:r w:rsidRPr="00785C54">
        <w:rPr>
          <w:szCs w:val="24"/>
        </w:rPr>
        <w:t>viewed</w:t>
      </w:r>
      <w:proofErr w:type="spellEnd"/>
      <w:r w:rsidRPr="00785C54">
        <w:rPr>
          <w:szCs w:val="24"/>
        </w:rPr>
        <w:t xml:space="preserve"> 2020-09-29) at </w:t>
      </w:r>
      <w:hyperlink r:id="rId87">
        <w:r w:rsidRPr="00785C54">
          <w:rPr>
            <w:rStyle w:val="Hyperlink"/>
            <w:rFonts w:eastAsia="MS Mincho"/>
            <w:szCs w:val="24"/>
            <w:lang w:val="en-US"/>
          </w:rPr>
          <w:t>http://www.opengeospatial.org/standards/sensorml</w:t>
        </w:r>
      </w:hyperlink>
    </w:p>
    <w:p w14:paraId="429D142D" w14:textId="23D6616B" w:rsidR="005B5EAD" w:rsidRPr="00785C54" w:rsidRDefault="005B5EAD" w:rsidP="00785C54">
      <w:pPr>
        <w:pStyle w:val="BiblioEntry"/>
        <w:autoSpaceDE w:val="0"/>
        <w:autoSpaceDN w:val="0"/>
        <w:adjustRightInd w:val="0"/>
        <w:rPr>
          <w:szCs w:val="24"/>
        </w:rPr>
      </w:pPr>
      <w:r w:rsidRPr="00785C54">
        <w:rPr>
          <w:szCs w:val="24"/>
        </w:rPr>
        <w:t>[</w:t>
      </w:r>
      <w:del w:id="2187" w:author="Katharina Schleidt" w:date="2022-08-13T16:48:00Z">
        <w:r w:rsidRPr="00785C54" w:rsidDel="009E0246">
          <w:rPr>
            <w:rStyle w:val="bibnumber"/>
            <w:szCs w:val="24"/>
            <w:shd w:val="clear" w:color="auto" w:fill="auto"/>
          </w:rPr>
          <w:delText>22</w:delText>
        </w:r>
      </w:del>
      <w:ins w:id="2188" w:author="Katharina Schleidt" w:date="2022-08-13T16:48:00Z">
        <w:r w:rsidR="009E0246" w:rsidRPr="00785C54">
          <w:rPr>
            <w:rStyle w:val="bibnumber"/>
            <w:szCs w:val="24"/>
            <w:shd w:val="clear" w:color="auto" w:fill="auto"/>
          </w:rPr>
          <w:t>2</w:t>
        </w:r>
        <w:r w:rsidR="009E0246">
          <w:rPr>
            <w:rStyle w:val="bibnumber"/>
            <w:szCs w:val="24"/>
            <w:shd w:val="clear" w:color="auto" w:fill="auto"/>
          </w:rPr>
          <w:t>1</w:t>
        </w:r>
      </w:ins>
      <w:r w:rsidRPr="00785C54">
        <w:rPr>
          <w:szCs w:val="24"/>
        </w:rPr>
        <w:t>]</w:t>
      </w:r>
      <w:r w:rsidRPr="00785C54">
        <w:rPr>
          <w:szCs w:val="24"/>
        </w:rPr>
        <w:tab/>
      </w:r>
      <w:r w:rsidRPr="00785C54">
        <w:rPr>
          <w:i/>
          <w:szCs w:val="24"/>
        </w:rPr>
        <w:t>Sensor Observation Service</w:t>
      </w:r>
      <w:r w:rsidRPr="00785C54">
        <w:rPr>
          <w:szCs w:val="24"/>
        </w:rPr>
        <w:t xml:space="preserve">, </w:t>
      </w:r>
      <w:proofErr w:type="spellStart"/>
      <w:r w:rsidRPr="00785C54">
        <w:rPr>
          <w:szCs w:val="24"/>
        </w:rPr>
        <w:t>OpenGIS</w:t>
      </w:r>
      <w:proofErr w:type="spellEnd"/>
      <w:r w:rsidRPr="00785C54">
        <w:rPr>
          <w:szCs w:val="24"/>
        </w:rPr>
        <w:t>® Implementation Specification OGC document 12-006</w:t>
      </w:r>
    </w:p>
    <w:p w14:paraId="1F1BC928" w14:textId="59CD907F" w:rsidR="005B5EAD" w:rsidRPr="00785C54" w:rsidRDefault="005B5EAD" w:rsidP="00785C54">
      <w:pPr>
        <w:pStyle w:val="BiblioEntry"/>
        <w:autoSpaceDE w:val="0"/>
        <w:autoSpaceDN w:val="0"/>
        <w:adjustRightInd w:val="0"/>
        <w:rPr>
          <w:szCs w:val="24"/>
        </w:rPr>
      </w:pPr>
      <w:r w:rsidRPr="00785C54">
        <w:rPr>
          <w:szCs w:val="24"/>
        </w:rPr>
        <w:t>[</w:t>
      </w:r>
      <w:del w:id="2189" w:author="Katharina Schleidt" w:date="2022-08-13T16:48:00Z">
        <w:r w:rsidRPr="00785C54" w:rsidDel="009E0246">
          <w:rPr>
            <w:rStyle w:val="bibnumber"/>
            <w:szCs w:val="24"/>
            <w:shd w:val="clear" w:color="auto" w:fill="auto"/>
          </w:rPr>
          <w:delText>23</w:delText>
        </w:r>
      </w:del>
      <w:ins w:id="2190" w:author="Katharina Schleidt" w:date="2022-08-13T16:48:00Z">
        <w:r w:rsidR="009E0246" w:rsidRPr="00785C54">
          <w:rPr>
            <w:rStyle w:val="bibnumber"/>
            <w:szCs w:val="24"/>
            <w:shd w:val="clear" w:color="auto" w:fill="auto"/>
          </w:rPr>
          <w:t>2</w:t>
        </w:r>
        <w:r w:rsidR="009E0246">
          <w:rPr>
            <w:rStyle w:val="bibnumber"/>
            <w:szCs w:val="24"/>
            <w:shd w:val="clear" w:color="auto" w:fill="auto"/>
          </w:rPr>
          <w:t>2</w:t>
        </w:r>
      </w:ins>
      <w:r w:rsidRPr="00785C54">
        <w:rPr>
          <w:szCs w:val="24"/>
        </w:rPr>
        <w:t>]</w:t>
      </w:r>
      <w:r w:rsidRPr="00785C54">
        <w:rPr>
          <w:szCs w:val="24"/>
        </w:rPr>
        <w:tab/>
        <w:t>The OGC SensorThings API Part 1: Sensing (</w:t>
      </w:r>
      <w:r w:rsidRPr="00785C54">
        <w:rPr>
          <w:rStyle w:val="bibyear"/>
          <w:szCs w:val="24"/>
          <w:shd w:val="clear" w:color="auto" w:fill="auto"/>
        </w:rPr>
        <w:t>2016</w:t>
      </w:r>
      <w:r w:rsidRPr="00785C54">
        <w:rPr>
          <w:szCs w:val="24"/>
        </w:rPr>
        <w:t>). OGC Document OGC: 15-078R6,</w:t>
      </w:r>
    </w:p>
    <w:p w14:paraId="0800CFF6" w14:textId="2207DB92" w:rsidR="005B5EAD" w:rsidRPr="00785C54" w:rsidRDefault="005B5EAD" w:rsidP="00785C54">
      <w:pPr>
        <w:pStyle w:val="BiblioEntry"/>
        <w:autoSpaceDE w:val="0"/>
        <w:autoSpaceDN w:val="0"/>
        <w:adjustRightInd w:val="0"/>
        <w:rPr>
          <w:szCs w:val="24"/>
        </w:rPr>
      </w:pPr>
      <w:r w:rsidRPr="00785C54">
        <w:rPr>
          <w:szCs w:val="24"/>
        </w:rPr>
        <w:t>[</w:t>
      </w:r>
      <w:del w:id="2191" w:author="Katharina Schleidt" w:date="2022-08-13T16:48:00Z">
        <w:r w:rsidRPr="00785C54" w:rsidDel="009E0246">
          <w:rPr>
            <w:rStyle w:val="bibnumber"/>
            <w:szCs w:val="24"/>
            <w:shd w:val="clear" w:color="auto" w:fill="auto"/>
          </w:rPr>
          <w:delText>24</w:delText>
        </w:r>
      </w:del>
      <w:ins w:id="2192" w:author="Katharina Schleidt" w:date="2022-08-13T16:48:00Z">
        <w:r w:rsidR="009E0246" w:rsidRPr="00785C54">
          <w:rPr>
            <w:rStyle w:val="bibnumber"/>
            <w:szCs w:val="24"/>
            <w:shd w:val="clear" w:color="auto" w:fill="auto"/>
          </w:rPr>
          <w:t>2</w:t>
        </w:r>
        <w:r w:rsidR="009E0246">
          <w:rPr>
            <w:rStyle w:val="bibnumber"/>
            <w:szCs w:val="24"/>
            <w:shd w:val="clear" w:color="auto" w:fill="auto"/>
          </w:rPr>
          <w:t>3</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7A668AD9" w:rsidR="005B5EAD" w:rsidRPr="00785C54" w:rsidRDefault="005B5EAD" w:rsidP="00785C54">
      <w:pPr>
        <w:pStyle w:val="BiblioEntry"/>
        <w:autoSpaceDE w:val="0"/>
        <w:autoSpaceDN w:val="0"/>
        <w:adjustRightInd w:val="0"/>
        <w:rPr>
          <w:szCs w:val="24"/>
        </w:rPr>
      </w:pPr>
      <w:r w:rsidRPr="00785C54">
        <w:rPr>
          <w:szCs w:val="24"/>
        </w:rPr>
        <w:t>[</w:t>
      </w:r>
      <w:del w:id="2193" w:author="Katharina Schleidt" w:date="2022-08-13T16:48:00Z">
        <w:r w:rsidRPr="00785C54" w:rsidDel="009E0246">
          <w:rPr>
            <w:rStyle w:val="bibnumber"/>
            <w:szCs w:val="24"/>
            <w:shd w:val="clear" w:color="auto" w:fill="auto"/>
          </w:rPr>
          <w:delText>25</w:delText>
        </w:r>
      </w:del>
      <w:ins w:id="2194" w:author="Katharina Schleidt" w:date="2022-08-13T16:48:00Z">
        <w:r w:rsidR="009E0246" w:rsidRPr="00785C54">
          <w:rPr>
            <w:rStyle w:val="bibnumber"/>
            <w:szCs w:val="24"/>
            <w:shd w:val="clear" w:color="auto" w:fill="auto"/>
          </w:rPr>
          <w:t>2</w:t>
        </w:r>
        <w:r w:rsidR="009E0246">
          <w:rPr>
            <w:rStyle w:val="bibnumber"/>
            <w:szCs w:val="24"/>
            <w:shd w:val="clear" w:color="auto" w:fill="auto"/>
          </w:rPr>
          <w:t>4</w:t>
        </w:r>
      </w:ins>
      <w:r w:rsidRPr="00785C54">
        <w:rPr>
          <w:szCs w:val="24"/>
        </w:rPr>
        <w:t>]</w:t>
      </w:r>
      <w:r w:rsidRPr="00785C54">
        <w:rPr>
          <w:szCs w:val="24"/>
        </w:rPr>
        <w:tab/>
      </w:r>
      <w:r w:rsidRPr="00785C54">
        <w:rPr>
          <w:i/>
          <w:szCs w:val="24"/>
        </w:rPr>
        <w:t>SWE Common Data Model Encoding Standard,</w:t>
      </w:r>
      <w:r w:rsidRPr="00785C54">
        <w:rPr>
          <w:szCs w:val="24"/>
        </w:rPr>
        <w:t xml:space="preserve"> </w:t>
      </w:r>
      <w:proofErr w:type="spellStart"/>
      <w:r w:rsidRPr="00785C54">
        <w:rPr>
          <w:szCs w:val="24"/>
        </w:rPr>
        <w:t>OpenGIS</w:t>
      </w:r>
      <w:proofErr w:type="spellEnd"/>
      <w:r w:rsidRPr="00785C54">
        <w:rPr>
          <w:szCs w:val="24"/>
        </w:rPr>
        <w:t>® Implementation Standard OGC document 08094r1</w:t>
      </w:r>
    </w:p>
    <w:p w14:paraId="2B967509" w14:textId="067D0B5A" w:rsidR="005B5EAD" w:rsidRPr="00785C54" w:rsidRDefault="005B5EAD" w:rsidP="00785C54">
      <w:pPr>
        <w:pStyle w:val="BiblioEntry"/>
        <w:autoSpaceDE w:val="0"/>
        <w:autoSpaceDN w:val="0"/>
        <w:adjustRightInd w:val="0"/>
        <w:rPr>
          <w:szCs w:val="24"/>
        </w:rPr>
      </w:pPr>
      <w:r w:rsidRPr="00785C54">
        <w:rPr>
          <w:szCs w:val="24"/>
        </w:rPr>
        <w:t>[</w:t>
      </w:r>
      <w:del w:id="2195" w:author="Katharina Schleidt" w:date="2022-08-13T16:48:00Z">
        <w:r w:rsidRPr="00785C54" w:rsidDel="009E0246">
          <w:rPr>
            <w:rStyle w:val="bibnumber"/>
            <w:szCs w:val="24"/>
            <w:shd w:val="clear" w:color="auto" w:fill="auto"/>
          </w:rPr>
          <w:delText>26</w:delText>
        </w:r>
      </w:del>
      <w:ins w:id="2196" w:author="Katharina Schleidt" w:date="2022-08-13T16:48:00Z">
        <w:r w:rsidR="009E0246" w:rsidRPr="00785C54">
          <w:rPr>
            <w:rStyle w:val="bibnumber"/>
            <w:szCs w:val="24"/>
            <w:shd w:val="clear" w:color="auto" w:fill="auto"/>
          </w:rPr>
          <w:t>2</w:t>
        </w:r>
        <w:r w:rsidR="009E0246">
          <w:rPr>
            <w:rStyle w:val="bibnumber"/>
            <w:szCs w:val="24"/>
            <w:shd w:val="clear" w:color="auto" w:fill="auto"/>
          </w:rPr>
          <w:t>5</w:t>
        </w:r>
      </w:ins>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4EFCEA38" w:rsidR="005B5EAD" w:rsidRPr="00785C54" w:rsidRDefault="005B5EAD" w:rsidP="00785C54">
      <w:pPr>
        <w:pStyle w:val="BiblioEntry"/>
        <w:autoSpaceDE w:val="0"/>
        <w:autoSpaceDN w:val="0"/>
        <w:adjustRightInd w:val="0"/>
        <w:rPr>
          <w:szCs w:val="24"/>
        </w:rPr>
      </w:pPr>
      <w:r w:rsidRPr="00785C54">
        <w:rPr>
          <w:szCs w:val="24"/>
        </w:rPr>
        <w:t>[</w:t>
      </w:r>
      <w:del w:id="2197" w:author="Katharina Schleidt" w:date="2022-08-13T16:48:00Z">
        <w:r w:rsidRPr="00785C54" w:rsidDel="009E0246">
          <w:rPr>
            <w:rStyle w:val="bibnumber"/>
            <w:szCs w:val="24"/>
            <w:shd w:val="clear" w:color="auto" w:fill="auto"/>
          </w:rPr>
          <w:delText>27</w:delText>
        </w:r>
      </w:del>
      <w:ins w:id="2198" w:author="Katharina Schleidt" w:date="2022-08-13T16:48:00Z">
        <w:r w:rsidR="009E0246" w:rsidRPr="00785C54">
          <w:rPr>
            <w:rStyle w:val="bibnumber"/>
            <w:szCs w:val="24"/>
            <w:shd w:val="clear" w:color="auto" w:fill="auto"/>
          </w:rPr>
          <w:t>2</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chleidt</w:t>
      </w:r>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Datacubes,"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w:t>
      </w:r>
      <w:proofErr w:type="spellStart"/>
      <w:r w:rsidRPr="00785C54">
        <w:rPr>
          <w:szCs w:val="24"/>
        </w:rPr>
        <w:t>doi</w:t>
      </w:r>
      <w:proofErr w:type="spellEnd"/>
      <w:r w:rsidRPr="00785C54">
        <w:rPr>
          <w:szCs w:val="24"/>
        </w:rPr>
        <w:t xml:space="preserve">: </w:t>
      </w:r>
      <w:r w:rsidRPr="00785C54">
        <w:t>10.1109/IGARSS.2019.8898232</w:t>
      </w:r>
      <w:r w:rsidRPr="00785C54">
        <w:rPr>
          <w:szCs w:val="24"/>
        </w:rPr>
        <w:t>.</w:t>
      </w:r>
    </w:p>
    <w:p w14:paraId="2303AB35" w14:textId="7A314D68" w:rsidR="005B5EAD" w:rsidRPr="00785C54" w:rsidRDefault="005B5EAD" w:rsidP="00785C54">
      <w:pPr>
        <w:pStyle w:val="BiblioEntry"/>
        <w:autoSpaceDE w:val="0"/>
        <w:autoSpaceDN w:val="0"/>
        <w:adjustRightInd w:val="0"/>
        <w:rPr>
          <w:szCs w:val="24"/>
        </w:rPr>
      </w:pPr>
      <w:r w:rsidRPr="00785C54">
        <w:rPr>
          <w:szCs w:val="24"/>
          <w:lang w:val="fr-CH"/>
        </w:rPr>
        <w:t>[</w:t>
      </w:r>
      <w:del w:id="2199" w:author="Katharina Schleidt" w:date="2022-08-13T16:48:00Z">
        <w:r w:rsidRPr="00785C54" w:rsidDel="009E0246">
          <w:rPr>
            <w:rStyle w:val="bibnumber"/>
            <w:szCs w:val="24"/>
            <w:shd w:val="clear" w:color="auto" w:fill="auto"/>
            <w:lang w:val="fr-CH"/>
          </w:rPr>
          <w:delText>28</w:delText>
        </w:r>
      </w:del>
      <w:ins w:id="2200" w:author="Katharina Schleidt" w:date="2022-08-13T16:48:00Z">
        <w:r w:rsidR="009E0246" w:rsidRPr="00785C54">
          <w:rPr>
            <w:rStyle w:val="bibnumber"/>
            <w:szCs w:val="24"/>
            <w:shd w:val="clear" w:color="auto" w:fill="auto"/>
            <w:lang w:val="fr-CH"/>
          </w:rPr>
          <w:t>2</w:t>
        </w:r>
        <w:r w:rsidR="009E0246">
          <w:rPr>
            <w:rStyle w:val="bibnumber"/>
            <w:szCs w:val="24"/>
            <w:shd w:val="clear" w:color="auto" w:fill="auto"/>
            <w:lang w:val="fr-CH"/>
          </w:rPr>
          <w:t>7</w:t>
        </w:r>
      </w:ins>
      <w:r w:rsidRPr="00785C54">
        <w:rPr>
          <w:szCs w:val="24"/>
          <w:lang w:val="fr-CH"/>
        </w:rPr>
        <w:t>]</w:t>
      </w:r>
      <w:r w:rsidRPr="00785C54">
        <w:rPr>
          <w:szCs w:val="24"/>
          <w:lang w:val="fr-CH"/>
        </w:rPr>
        <w:tab/>
      </w:r>
      <w:r w:rsidRPr="00785C54">
        <w:rPr>
          <w:i/>
          <w:szCs w:val="24"/>
          <w:lang w:val="fr-CH"/>
        </w:rPr>
        <w:t xml:space="preserve">QUDT - </w:t>
      </w:r>
      <w:proofErr w:type="spellStart"/>
      <w:r w:rsidRPr="00785C54">
        <w:rPr>
          <w:i/>
          <w:szCs w:val="24"/>
          <w:lang w:val="fr-CH"/>
        </w:rPr>
        <w:t>Quantities</w:t>
      </w:r>
      <w:proofErr w:type="spellEnd"/>
      <w:r w:rsidRPr="00785C54">
        <w:rPr>
          <w:i/>
          <w:szCs w:val="24"/>
          <w:lang w:val="fr-CH"/>
        </w:rPr>
        <w:t xml:space="preserve">, </w:t>
      </w:r>
      <w:proofErr w:type="spellStart"/>
      <w:r w:rsidRPr="00785C54">
        <w:rPr>
          <w:i/>
          <w:szCs w:val="24"/>
          <w:lang w:val="fr-CH"/>
        </w:rPr>
        <w:t>Units</w:t>
      </w:r>
      <w:proofErr w:type="spellEnd"/>
      <w:r w:rsidRPr="00785C54">
        <w:rPr>
          <w:i/>
          <w:szCs w:val="24"/>
          <w:lang w:val="fr-CH"/>
        </w:rPr>
        <w:t>,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88">
        <w:r w:rsidRPr="00785C54">
          <w:rPr>
            <w:rStyle w:val="Hyperlink"/>
            <w:rFonts w:eastAsia="MS Mincho"/>
            <w:szCs w:val="24"/>
            <w:lang w:val="en-US"/>
          </w:rPr>
          <w:t>http://www.qudt.org/</w:t>
        </w:r>
      </w:hyperlink>
    </w:p>
    <w:p w14:paraId="5ECBE1B3" w14:textId="00405D96" w:rsidR="005B5EAD" w:rsidRPr="00785C54" w:rsidRDefault="005B5EAD" w:rsidP="00785C54">
      <w:pPr>
        <w:pStyle w:val="BiblioEntry"/>
        <w:autoSpaceDE w:val="0"/>
        <w:autoSpaceDN w:val="0"/>
        <w:adjustRightInd w:val="0"/>
        <w:rPr>
          <w:szCs w:val="24"/>
        </w:rPr>
      </w:pPr>
      <w:r w:rsidRPr="00785C54">
        <w:rPr>
          <w:szCs w:val="24"/>
        </w:rPr>
        <w:t>[</w:t>
      </w:r>
      <w:del w:id="2201" w:author="Katharina Schleidt" w:date="2022-08-13T16:49:00Z">
        <w:r w:rsidRPr="00785C54" w:rsidDel="009E0246">
          <w:rPr>
            <w:rStyle w:val="bibnumber"/>
            <w:szCs w:val="24"/>
            <w:shd w:val="clear" w:color="auto" w:fill="auto"/>
          </w:rPr>
          <w:delText>29</w:delText>
        </w:r>
      </w:del>
      <w:ins w:id="2202" w:author="Katharina Schleidt" w:date="2022-08-13T16:49:00Z">
        <w:r w:rsidR="009E0246" w:rsidRPr="00785C54">
          <w:rPr>
            <w:rStyle w:val="bibnumber"/>
            <w:szCs w:val="24"/>
            <w:shd w:val="clear" w:color="auto" w:fill="auto"/>
          </w:rPr>
          <w:t>2</w:t>
        </w:r>
        <w:r w:rsidR="009E0246">
          <w:rPr>
            <w:rStyle w:val="bibnumber"/>
            <w:szCs w:val="24"/>
            <w:shd w:val="clear" w:color="auto" w:fill="auto"/>
          </w:rPr>
          <w:t>8</w:t>
        </w:r>
      </w:ins>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w:t>
      </w:r>
      <w:proofErr w:type="spellStart"/>
      <w:r w:rsidRPr="00785C54">
        <w:rPr>
          <w:szCs w:val="24"/>
        </w:rPr>
        <w:t>Danh</w:t>
      </w:r>
      <w:proofErr w:type="spellEnd"/>
      <w:r w:rsidRPr="00785C54">
        <w:rPr>
          <w:szCs w:val="24"/>
        </w:rPr>
        <w:t xml:space="preserve"> Le Phuoc, Kerry Taylor, Maxime </w:t>
      </w:r>
      <w:proofErr w:type="spellStart"/>
      <w:r w:rsidRPr="00785C54">
        <w:rPr>
          <w:szCs w:val="24"/>
        </w:rPr>
        <w:t>Lefrançois</w:t>
      </w:r>
      <w:proofErr w:type="spellEnd"/>
      <w:r w:rsidRPr="00785C54">
        <w:rPr>
          <w:szCs w:val="24"/>
        </w:rPr>
        <w:t xml:space="preserve">. Available (viewed 2020-09-29) at </w:t>
      </w:r>
      <w:hyperlink r:id="rId89">
        <w:r w:rsidRPr="00785C54">
          <w:rPr>
            <w:rStyle w:val="Hyperlink"/>
            <w:rFonts w:eastAsia="MS Mincho"/>
            <w:szCs w:val="24"/>
            <w:lang w:val="en-US"/>
          </w:rPr>
          <w:t>https://www.w3.org/TR/vocab-ssn/</w:t>
        </w:r>
      </w:hyperlink>
    </w:p>
    <w:p w14:paraId="4E9E7AE0" w14:textId="19B244C0" w:rsidR="005B5EAD" w:rsidRPr="00785C54" w:rsidRDefault="005B5EAD" w:rsidP="00785C54">
      <w:pPr>
        <w:pStyle w:val="BiblioEntry"/>
        <w:autoSpaceDE w:val="0"/>
        <w:autoSpaceDN w:val="0"/>
        <w:adjustRightInd w:val="0"/>
        <w:rPr>
          <w:szCs w:val="24"/>
        </w:rPr>
      </w:pPr>
      <w:r w:rsidRPr="00785C54">
        <w:rPr>
          <w:szCs w:val="24"/>
        </w:rPr>
        <w:t>[</w:t>
      </w:r>
      <w:del w:id="2203" w:author="Katharina Schleidt" w:date="2022-08-13T16:49:00Z">
        <w:r w:rsidRPr="00785C54" w:rsidDel="009E0246">
          <w:rPr>
            <w:rStyle w:val="bibnumber"/>
            <w:szCs w:val="24"/>
            <w:shd w:val="clear" w:color="auto" w:fill="auto"/>
          </w:rPr>
          <w:delText>30</w:delText>
        </w:r>
      </w:del>
      <w:ins w:id="2204" w:author="Katharina Schleidt" w:date="2022-08-13T16:49:00Z">
        <w:r w:rsidR="009E0246">
          <w:rPr>
            <w:rStyle w:val="bibnumber"/>
            <w:szCs w:val="24"/>
            <w:shd w:val="clear" w:color="auto" w:fill="auto"/>
          </w:rPr>
          <w:t>29</w:t>
        </w:r>
      </w:ins>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w:t>
      </w:r>
      <w:proofErr w:type="spellStart"/>
      <w:r w:rsidRPr="00785C54">
        <w:rPr>
          <w:szCs w:val="24"/>
        </w:rPr>
        <w:t>Grellet</w:t>
      </w:r>
      <w:proofErr w:type="spellEnd"/>
      <w:r w:rsidRPr="00785C54">
        <w:rPr>
          <w:szCs w:val="24"/>
        </w:rPr>
        <w:t xml:space="preserve">, Gerhard </w:t>
      </w:r>
      <w:proofErr w:type="spellStart"/>
      <w:r w:rsidRPr="00785C54">
        <w:rPr>
          <w:szCs w:val="24"/>
        </w:rPr>
        <w:t>Dünnebeil</w:t>
      </w:r>
      <w:proofErr w:type="spellEnd"/>
      <w:r w:rsidRPr="00785C54">
        <w:rPr>
          <w:szCs w:val="24"/>
        </w:rPr>
        <w:t xml:space="preserve">, Anders </w:t>
      </w:r>
      <w:proofErr w:type="spellStart"/>
      <w:r w:rsidRPr="00785C54">
        <w:rPr>
          <w:szCs w:val="24"/>
        </w:rPr>
        <w:t>Foureaux</w:t>
      </w:r>
      <w:proofErr w:type="spellEnd"/>
      <w:r w:rsidRPr="00785C54">
        <w:rPr>
          <w:szCs w:val="24"/>
        </w:rPr>
        <w:t xml:space="preserve">, Carsten Hollmann, Frédéric </w:t>
      </w:r>
      <w:proofErr w:type="spellStart"/>
      <w:r w:rsidRPr="00785C54">
        <w:rPr>
          <w:szCs w:val="24"/>
        </w:rPr>
        <w:t>Houbie</w:t>
      </w:r>
      <w:proofErr w:type="spellEnd"/>
      <w:r w:rsidRPr="00785C54">
        <w:rPr>
          <w:szCs w:val="24"/>
        </w:rPr>
        <w:t xml:space="preserve">, Diomede </w:t>
      </w:r>
      <w:proofErr w:type="spellStart"/>
      <w:r w:rsidRPr="00785C54">
        <w:rPr>
          <w:szCs w:val="24"/>
        </w:rPr>
        <w:t>Illuzzi</w:t>
      </w:r>
      <w:proofErr w:type="spellEnd"/>
      <w:r w:rsidRPr="00785C54">
        <w:rPr>
          <w:szCs w:val="24"/>
        </w:rPr>
        <w:t xml:space="preserve">, Simon </w:t>
      </w:r>
      <w:proofErr w:type="spellStart"/>
      <w:r w:rsidRPr="00785C54">
        <w:rPr>
          <w:szCs w:val="24"/>
        </w:rPr>
        <w:t>Jirka</w:t>
      </w:r>
      <w:proofErr w:type="spellEnd"/>
      <w:r w:rsidRPr="00785C54">
        <w:rPr>
          <w:szCs w:val="24"/>
        </w:rPr>
        <w:t xml:space="preserve">, Barbara </w:t>
      </w:r>
      <w:proofErr w:type="spellStart"/>
      <w:r w:rsidRPr="00785C54">
        <w:rPr>
          <w:szCs w:val="24"/>
        </w:rPr>
        <w:t>Magagna</w:t>
      </w:r>
      <w:proofErr w:type="spellEnd"/>
      <w:r w:rsidRPr="00785C54">
        <w:rPr>
          <w:szCs w:val="24"/>
        </w:rPr>
        <w:t xml:space="preserve">, </w:t>
      </w:r>
      <w:proofErr w:type="spellStart"/>
      <w:r w:rsidRPr="00785C54">
        <w:rPr>
          <w:szCs w:val="24"/>
        </w:rPr>
        <w:t>Matthes</w:t>
      </w:r>
      <w:proofErr w:type="spellEnd"/>
      <w:r w:rsidRPr="00785C54">
        <w:rPr>
          <w:szCs w:val="24"/>
        </w:rPr>
        <w:t xml:space="preserve"> Rieke, Alessandro </w:t>
      </w:r>
      <w:proofErr w:type="spellStart"/>
      <w:r w:rsidRPr="00785C54">
        <w:rPr>
          <w:szCs w:val="24"/>
        </w:rPr>
        <w:t>Sarretta</w:t>
      </w:r>
      <w:proofErr w:type="spellEnd"/>
      <w:r w:rsidRPr="00785C54">
        <w:rPr>
          <w:szCs w:val="24"/>
        </w:rPr>
        <w:t xml:space="preserve">, Katharina Schleidt, </w:t>
      </w:r>
      <w:proofErr w:type="spellStart"/>
      <w:r w:rsidRPr="00785C54">
        <w:rPr>
          <w:szCs w:val="24"/>
        </w:rPr>
        <w:t>Paweł</w:t>
      </w:r>
      <w:proofErr w:type="spellEnd"/>
      <w:r w:rsidRPr="00785C54">
        <w:rPr>
          <w:szCs w:val="24"/>
        </w:rPr>
        <w:t xml:space="preserve"> </w:t>
      </w:r>
      <w:proofErr w:type="spellStart"/>
      <w:r w:rsidRPr="00785C54">
        <w:rPr>
          <w:szCs w:val="24"/>
        </w:rPr>
        <w:t>Soczewski</w:t>
      </w:r>
      <w:proofErr w:type="spellEnd"/>
      <w:r w:rsidRPr="00785C54">
        <w:rPr>
          <w:szCs w:val="24"/>
        </w:rPr>
        <w:t xml:space="preserve">, Paolo </w:t>
      </w:r>
      <w:proofErr w:type="spellStart"/>
      <w:r w:rsidRPr="00785C54">
        <w:rPr>
          <w:szCs w:val="24"/>
        </w:rPr>
        <w:t>Tagliolato</w:t>
      </w:r>
      <w:proofErr w:type="spellEnd"/>
      <w:r w:rsidRPr="00785C54">
        <w:rPr>
          <w:szCs w:val="24"/>
        </w:rPr>
        <w:t xml:space="preserve">, Mickael </w:t>
      </w:r>
      <w:proofErr w:type="spellStart"/>
      <w:r w:rsidRPr="00785C54">
        <w:rPr>
          <w:szCs w:val="24"/>
        </w:rPr>
        <w:t>Treguer</w:t>
      </w:r>
      <w:proofErr w:type="spellEnd"/>
      <w:r w:rsidRPr="00785C54">
        <w:rPr>
          <w:szCs w:val="24"/>
        </w:rPr>
        <w:t xml:space="preserve"> and Alexander </w:t>
      </w:r>
      <w:proofErr w:type="spellStart"/>
      <w:r w:rsidRPr="00785C54">
        <w:rPr>
          <w:szCs w:val="24"/>
        </w:rPr>
        <w:t>Kotsev</w:t>
      </w:r>
      <w:proofErr w:type="spellEnd"/>
      <w:r w:rsidRPr="00785C54">
        <w:rPr>
          <w:szCs w:val="24"/>
        </w:rPr>
        <w:t xml:space="preserve">, Michael Lutz. Available (viewed 2020-09-29) at </w:t>
      </w:r>
      <w:hyperlink r:id="rId90">
        <w:r w:rsidRPr="00785C54">
          <w:rPr>
            <w:rStyle w:val="Hyperlink"/>
            <w:rFonts w:eastAsia="MS Mincho"/>
            <w:szCs w:val="24"/>
            <w:lang w:val="en-US"/>
          </w:rPr>
          <w:t>https://inspire.ec.europa.eu/id/document/tg/d2.9-o%26m-swe</w:t>
        </w:r>
      </w:hyperlink>
    </w:p>
    <w:p w14:paraId="30DCBDF7" w14:textId="094B7379" w:rsidR="005B5EAD" w:rsidRPr="00785C54" w:rsidRDefault="005B5EAD" w:rsidP="00785C54">
      <w:pPr>
        <w:pStyle w:val="BiblioEntry"/>
        <w:autoSpaceDE w:val="0"/>
        <w:autoSpaceDN w:val="0"/>
        <w:adjustRightInd w:val="0"/>
        <w:rPr>
          <w:szCs w:val="24"/>
        </w:rPr>
      </w:pPr>
      <w:r w:rsidRPr="00785C54">
        <w:rPr>
          <w:szCs w:val="24"/>
        </w:rPr>
        <w:t>[</w:t>
      </w:r>
      <w:del w:id="2205" w:author="Katharina Schleidt" w:date="2022-08-13T16:49:00Z">
        <w:r w:rsidRPr="00785C54" w:rsidDel="009E0246">
          <w:rPr>
            <w:rStyle w:val="bibnumber"/>
            <w:szCs w:val="24"/>
            <w:shd w:val="clear" w:color="auto" w:fill="auto"/>
          </w:rPr>
          <w:delText>31</w:delText>
        </w:r>
      </w:del>
      <w:ins w:id="2206" w:author="Katharina Schleidt" w:date="2022-08-13T16:49:00Z">
        <w:r w:rsidR="009E0246" w:rsidRPr="00785C54">
          <w:rPr>
            <w:rStyle w:val="bibnumber"/>
            <w:szCs w:val="24"/>
            <w:shd w:val="clear" w:color="auto" w:fill="auto"/>
          </w:rPr>
          <w:t>3</w:t>
        </w:r>
        <w:r w:rsidR="009E0246">
          <w:rPr>
            <w:rStyle w:val="bibnumber"/>
            <w:szCs w:val="24"/>
            <w:shd w:val="clear" w:color="auto" w:fill="auto"/>
          </w:rPr>
          <w:t>0</w:t>
        </w:r>
      </w:ins>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91" w:history="1">
        <w:r w:rsidRPr="00785C54">
          <w:rPr>
            <w:rStyle w:val="biburl"/>
            <w:color w:val="0000FF"/>
            <w:szCs w:val="24"/>
            <w:u w:val="single"/>
            <w:shd w:val="clear" w:color="auto" w:fill="auto"/>
          </w:rPr>
          <w:t>https://content.iospress.com/articles/semantic-web/sw214</w:t>
        </w:r>
      </w:hyperlink>
    </w:p>
    <w:p w14:paraId="7252F4B3" w14:textId="2FC06ACD" w:rsidR="001F501C" w:rsidRPr="00785C54" w:rsidRDefault="003E2160" w:rsidP="009E0246">
      <w:pPr>
        <w:pStyle w:val="BiblioEntry"/>
        <w:rPr>
          <w:szCs w:val="24"/>
        </w:rPr>
      </w:pPr>
      <w:commentRangeStart w:id="2207"/>
      <w:ins w:id="2208" w:author="REID-JAMOND Alison" w:date="2022-04-04T08:08:00Z">
        <w:r>
          <w:rPr>
            <w:szCs w:val="24"/>
          </w:rPr>
          <w:t>[3</w:t>
        </w:r>
        <w:del w:id="2209" w:author="Katharina Schleidt" w:date="2022-08-13T16:49:00Z">
          <w:r w:rsidDel="009E0246">
            <w:rPr>
              <w:szCs w:val="24"/>
            </w:rPr>
            <w:delText>2</w:delText>
          </w:r>
        </w:del>
      </w:ins>
      <w:ins w:id="2210" w:author="Katharina Schleidt" w:date="2022-08-13T16:49:00Z">
        <w:r w:rsidR="009E0246">
          <w:rPr>
            <w:szCs w:val="24"/>
          </w:rPr>
          <w:t>1</w:t>
        </w:r>
      </w:ins>
      <w:ins w:id="2211" w:author="REID-JAMOND Alison" w:date="2022-04-04T08:08:00Z">
        <w:r>
          <w:rPr>
            <w:szCs w:val="24"/>
          </w:rPr>
          <w:t xml:space="preserve">] </w:t>
        </w:r>
        <w:r>
          <w:rPr>
            <w:szCs w:val="24"/>
          </w:rPr>
          <w:tab/>
        </w:r>
      </w:ins>
      <w:ins w:id="2212" w:author="Katharina Schleidt" w:date="2022-08-13T16:53:00Z">
        <w:r w:rsidR="001C6797" w:rsidRPr="001C6797">
          <w:rPr>
            <w:szCs w:val="24"/>
          </w:rPr>
          <w:t xml:space="preserve">Spatial Data on the Web Best Practices, W3C Working Group Note, 28 September 2017. Also published as OGC Best Practice 15-107, </w:t>
        </w:r>
      </w:ins>
      <w:ins w:id="2213" w:author="Katharina Schleidt" w:date="2022-08-13T16:51:00Z">
        <w:r w:rsidR="009E0246">
          <w:rPr>
            <w:rStyle w:val="Hyperlink"/>
            <w:rFonts w:eastAsia="MS Mincho"/>
            <w:szCs w:val="24"/>
            <w:lang w:val="en-GB"/>
          </w:rPr>
          <w:fldChar w:fldCharType="begin"/>
        </w:r>
        <w:r w:rsidR="009E0246">
          <w:rPr>
            <w:rStyle w:val="Hyperlink"/>
            <w:rFonts w:eastAsia="MS Mincho"/>
            <w:szCs w:val="24"/>
            <w:lang w:val="en-GB"/>
          </w:rPr>
          <w:instrText xml:space="preserve"> HYPERLINK "</w:instrText>
        </w:r>
      </w:ins>
      <w:ins w:id="2214" w:author="REID-JAMOND Alison" w:date="2022-04-04T08:08:00Z">
        <w:r w:rsidR="009E0246" w:rsidRPr="009E0246">
          <w:rPr>
            <w:rStyle w:val="Hyperlink"/>
            <w:rFonts w:eastAsia="MS Mincho"/>
            <w:szCs w:val="24"/>
            <w:lang w:val="en-GB"/>
          </w:rPr>
          <w:instrText>https://www.w3.org/TR/sdw-bp/</w:instrText>
        </w:r>
      </w:ins>
      <w:ins w:id="2215" w:author="Katharina Schleidt" w:date="2022-08-13T16:51:00Z">
        <w:r w:rsidR="009E0246">
          <w:rPr>
            <w:rStyle w:val="Hyperlink"/>
            <w:rFonts w:eastAsia="MS Mincho"/>
            <w:szCs w:val="24"/>
            <w:lang w:val="en-GB"/>
          </w:rPr>
          <w:instrText xml:space="preserve">" </w:instrText>
        </w:r>
        <w:r w:rsidR="009E0246">
          <w:rPr>
            <w:rStyle w:val="Hyperlink"/>
            <w:rFonts w:eastAsia="MS Mincho"/>
            <w:szCs w:val="24"/>
            <w:lang w:val="en-GB"/>
          </w:rPr>
          <w:fldChar w:fldCharType="separate"/>
        </w:r>
      </w:ins>
      <w:ins w:id="2216" w:author="REID-JAMOND Alison" w:date="2022-04-04T08:08:00Z">
        <w:r w:rsidR="009E0246" w:rsidRPr="009E0246">
          <w:rPr>
            <w:rStyle w:val="Hyperlink"/>
            <w:rFonts w:eastAsia="MS Mincho"/>
            <w:szCs w:val="24"/>
            <w:lang w:val="en-GB"/>
          </w:rPr>
          <w:t>https://www.w3.org/TR/sdw-bp/</w:t>
        </w:r>
      </w:ins>
      <w:ins w:id="2217" w:author="Katharina Schleidt" w:date="2022-08-13T16:51:00Z">
        <w:r w:rsidR="009E0246">
          <w:rPr>
            <w:rStyle w:val="Hyperlink"/>
            <w:rFonts w:eastAsia="MS Mincho"/>
            <w:szCs w:val="24"/>
            <w:lang w:val="en-GB"/>
          </w:rPr>
          <w:fldChar w:fldCharType="end"/>
        </w:r>
      </w:ins>
      <w:commentRangeEnd w:id="2207"/>
      <w:ins w:id="2218" w:author="REID-JAMOND Alison" w:date="2022-04-04T08:08:00Z">
        <w:r>
          <w:rPr>
            <w:rStyle w:val="CommentReference"/>
            <w:rFonts w:eastAsia="MS Mincho"/>
            <w:lang w:eastAsia="ja-JP"/>
          </w:rPr>
          <w:commentReference w:id="2207"/>
        </w:r>
      </w:ins>
    </w:p>
    <w:sectPr w:rsidR="001F501C" w:rsidRPr="00785C54" w:rsidSect="002B4EBE">
      <w:footerReference w:type="even" r:id="rId92"/>
      <w:footerReference w:type="default" r:id="rId9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1" w:author="REID-JAMOND Alison" w:date="2022-04-04T08:06:00Z" w:initials="RA">
    <w:p w14:paraId="03B9B45A" w14:textId="77777777" w:rsidR="003E2160" w:rsidRDefault="003E2160">
      <w:pPr>
        <w:pStyle w:val="CommentText"/>
      </w:pPr>
      <w:r>
        <w:rPr>
          <w:rStyle w:val="CommentReference"/>
        </w:rPr>
        <w:annotationRef/>
      </w:r>
      <w:r>
        <w:t xml:space="preserve">Note that the information provided in the list of main changes compared to the previous version is quite vague. It could be helpful to the user to give a clearer indication of what has been improved/how improvements have been made, </w:t>
      </w:r>
      <w:proofErr w:type="gramStart"/>
      <w:r>
        <w:t>i.e.</w:t>
      </w:r>
      <w:proofErr w:type="gramEnd"/>
      <w:r>
        <w:t xml:space="preserve"> has the text been restructured? has additional detail been added? has the wording been clarified? etc.</w:t>
      </w:r>
    </w:p>
    <w:p w14:paraId="762D8859" w14:textId="38CFAC69" w:rsidR="003E2160" w:rsidRDefault="003E2160">
      <w:pPr>
        <w:pStyle w:val="CommentText"/>
      </w:pPr>
      <w:r>
        <w:t>Adding a cross-reference to Annex C could perhaps help with this.</w:t>
      </w:r>
    </w:p>
  </w:comment>
  <w:comment w:id="78" w:author="REID-JAMOND Alison" w:date="2022-04-04T08:07:00Z" w:initials="RA">
    <w:p w14:paraId="7C50AC87" w14:textId="39D7CA78" w:rsidR="003E2160" w:rsidRDefault="003E2160">
      <w:pPr>
        <w:pStyle w:val="CommentText"/>
      </w:pPr>
      <w:r>
        <w:rPr>
          <w:rStyle w:val="CommentReference"/>
        </w:rPr>
        <w:annotationRef/>
      </w:r>
      <w:r>
        <w:t>Please refer to this document as "this document" throughout, rather than "this International Standard".</w:t>
      </w:r>
    </w:p>
  </w:comment>
  <w:comment w:id="85" w:author="REID-JAMOND Alison" w:date="2022-04-04T08:09:00Z" w:initials="RA">
    <w:p w14:paraId="41A5B1F0" w14:textId="4965827D" w:rsidR="003E2160" w:rsidRDefault="003E2160">
      <w:pPr>
        <w:pStyle w:val="CommentText"/>
      </w:pPr>
      <w:r>
        <w:rPr>
          <w:rStyle w:val="CommentReference"/>
        </w:rPr>
        <w:annotationRef/>
      </w:r>
      <w:r>
        <w:t>Is this a reference to the current and previous edition of ISO 19156? If so, please use the specific ISO document numbers, i.e. This second edition of ISO 19156 (now renamed...)</w:t>
      </w:r>
    </w:p>
  </w:comment>
  <w:comment w:id="137" w:author="REID-JAMOND Alison" w:date="2022-04-04T11:36:00Z" w:initials="RA">
    <w:p w14:paraId="38ADECDC" w14:textId="6210600E" w:rsidR="000A6B0A" w:rsidRDefault="000A6B0A">
      <w:pPr>
        <w:pStyle w:val="CommentText"/>
      </w:pPr>
      <w:r>
        <w:rPr>
          <w:rStyle w:val="CommentReferenc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260" w:author="Katharina Schleidt" w:date="2022-08-12T18:35:00Z" w:initials="KS">
    <w:p w14:paraId="205AC236" w14:textId="77777777" w:rsidR="0018223B" w:rsidRDefault="0018223B">
      <w:pPr>
        <w:pStyle w:val="CommentText"/>
      </w:pPr>
      <w:r>
        <w:rPr>
          <w:rStyle w:val="CommentReference"/>
        </w:rPr>
        <w:annotationRef/>
      </w:r>
      <w:r>
        <w:t>This was modified to “A person’s car”, changing the meaning.</w:t>
      </w:r>
    </w:p>
    <w:p w14:paraId="3B778BD4"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this was confirmed with TC211/TMG and</w:t>
      </w:r>
    </w:p>
    <w:p w14:paraId="743C2A5E"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ISO/CS EPM that "Abby's" was acceptable usage</w:t>
      </w:r>
    </w:p>
    <w:p w14:paraId="2C6AE048" w14:textId="015881C8" w:rsidR="0018223B" w:rsidRPr="0018223B" w:rsidRDefault="0018223B">
      <w:pPr>
        <w:pStyle w:val="CommentText"/>
        <w:rPr>
          <w:lang w:val="en-US"/>
        </w:rPr>
      </w:pPr>
    </w:p>
  </w:comment>
  <w:comment w:id="310" w:author="REID-JAMOND Alison" w:date="2022-04-04T11:51:00Z" w:initials="RA">
    <w:p w14:paraId="446E1183" w14:textId="038B6364" w:rsidR="000A6B0A" w:rsidRDefault="000A6B0A">
      <w:pPr>
        <w:pStyle w:val="CommentText"/>
      </w:pPr>
      <w:r>
        <w:rPr>
          <w:rStyle w:val="CommentReference"/>
        </w:rPr>
        <w:annotationRef/>
      </w:r>
      <w:r>
        <w:t>Please ensure all unnecessary capitalization is removed from the full terms in this list.</w:t>
      </w:r>
    </w:p>
  </w:comment>
  <w:comment w:id="333" w:author="REID-JAMOND Alison" w:date="2022-04-04T11:52:00Z" w:initials="RA">
    <w:p w14:paraId="04057BCF" w14:textId="47DBC607" w:rsidR="000A6B0A" w:rsidRDefault="000A6B0A">
      <w:pPr>
        <w:pStyle w:val="CommentText"/>
      </w:pPr>
      <w:r>
        <w:rPr>
          <w:rStyle w:val="CommentReference"/>
        </w:rPr>
        <w:annotationRef/>
      </w:r>
      <w:r>
        <w:t>Note that only cross-references to specific parts of a document (</w:t>
      </w:r>
      <w:proofErr w:type="gramStart"/>
      <w:r>
        <w:t>e.g.</w:t>
      </w:r>
      <w:proofErr w:type="gramEnd"/>
      <w:r>
        <w:t xml:space="preserve"> a specific clause, subclause, table, etc.) shall be dated. All more "general" references shall be undated, unless it is necessary to distinguish between different editions of the document.</w:t>
      </w:r>
    </w:p>
  </w:comment>
  <w:comment w:id="345" w:author="REID-JAMOND Alison" w:date="2022-04-04T11:55:00Z" w:initials="RA">
    <w:p w14:paraId="2E79061C" w14:textId="2A597EAC" w:rsidR="000A6B0A" w:rsidRDefault="000A6B0A">
      <w:pPr>
        <w:pStyle w:val="CommentText"/>
      </w:pPr>
      <w:r>
        <w:rPr>
          <w:rStyle w:val="CommentReference"/>
        </w:rPr>
        <w:annotationRef/>
      </w:r>
      <w:r>
        <w:t xml:space="preserve">The idea of "some </w:t>
      </w:r>
      <w:proofErr w:type="spellStart"/>
      <w:r>
        <w:t>aplication</w:t>
      </w:r>
      <w:proofErr w:type="spellEnd"/>
      <w:r>
        <w:t xml:space="preserve"> domains" is quite vague. Is it possible to be more specific about what is meant by "some"?</w:t>
      </w:r>
    </w:p>
  </w:comment>
  <w:comment w:id="365" w:author="REID-JAMOND Alison" w:date="2022-04-04T12:00:00Z" w:initials="RA">
    <w:p w14:paraId="4F9298B3" w14:textId="5E44C0B7" w:rsidR="000A6B0A" w:rsidRDefault="000A6B0A">
      <w:pPr>
        <w:pStyle w:val="CommentText"/>
      </w:pPr>
      <w:r>
        <w:rPr>
          <w:rStyle w:val="CommentReference"/>
        </w:rPr>
        <w:annotationRef/>
      </w:r>
      <w:r>
        <w:t>Please do not write verbal forms in capital letters.</w:t>
      </w:r>
    </w:p>
  </w:comment>
  <w:comment w:id="376" w:author="REID-JAMOND Alison" w:date="2022-04-04T12:02:00Z" w:initials="RA">
    <w:p w14:paraId="06B0E42A" w14:textId="5C1DECA6" w:rsidR="000A6B0A" w:rsidRDefault="000A6B0A">
      <w:pPr>
        <w:pStyle w:val="CommentText"/>
      </w:pPr>
      <w:r>
        <w:rPr>
          <w:rStyle w:val="CommentReference"/>
        </w:rPr>
        <w:annotationRef/>
      </w:r>
      <w:proofErr w:type="gramStart"/>
      <w:r>
        <w:t>Does</w:t>
      </w:r>
      <w:proofErr w:type="gramEnd"/>
      <w:r>
        <w:t xml:space="preserve"> "observations" need to be capitalized here? Please check and modify throughout if necessary.</w:t>
      </w:r>
    </w:p>
  </w:comment>
  <w:comment w:id="382" w:author="REID-JAMOND Alison" w:date="2022-04-04T11:31:00Z" w:initials="RA">
    <w:p w14:paraId="36C28322" w14:textId="2F5262D6" w:rsidR="000A6B0A" w:rsidRDefault="000A6B0A">
      <w:pPr>
        <w:pStyle w:val="CommentText"/>
      </w:pPr>
      <w:r>
        <w:rPr>
          <w:rStyle w:val="CommentReference"/>
        </w:rPr>
        <w:annotationRef/>
      </w:r>
      <w:r>
        <w:t>Unless there is an intention to remove conformance rules for Models in general from the future revision of ISO 19109, there is no reason for it to be dated.</w:t>
      </w:r>
    </w:p>
  </w:comment>
  <w:comment w:id="545" w:author="REID-JAMOND Alison" w:date="2022-04-04T12:42:00Z" w:initials="RA">
    <w:p w14:paraId="0D8F0275" w14:textId="7CC6B4EE" w:rsidR="000A6B0A" w:rsidRDefault="000A6B0A">
      <w:pPr>
        <w:pStyle w:val="CommentText"/>
      </w:pPr>
      <w:r>
        <w:rPr>
          <w:rStyle w:val="CommentReference"/>
        </w:rPr>
        <w:annotationRef/>
      </w:r>
      <w:r>
        <w:t xml:space="preserve">EXAMPLEs cannot contain the verbal forms "shall", "should" or "may". Please review the verbal forms used in this Example. </w:t>
      </w:r>
    </w:p>
  </w:comment>
  <w:comment w:id="572" w:author="REID-JAMOND Alison" w:date="2022-04-04T11:24:00Z" w:initials="RA">
    <w:p w14:paraId="724856A6" w14:textId="77777777" w:rsidR="000A6B0A" w:rsidRDefault="000A6B0A">
      <w:pPr>
        <w:pStyle w:val="CommentText"/>
      </w:pPr>
      <w:r>
        <w:rPr>
          <w:rStyle w:val="CommentReference"/>
        </w:rPr>
        <w:annotationRef/>
      </w:r>
      <w:r>
        <w:t>Note that as all document references are dated here, it is not necessary to add the edition number afterwards. Please remove "(Edition 1)" etc. from all entries.</w:t>
      </w:r>
    </w:p>
    <w:p w14:paraId="628BFD0F" w14:textId="77777777" w:rsidR="000A6B0A" w:rsidRDefault="000A6B0A">
      <w:pPr>
        <w:pStyle w:val="CommentText"/>
      </w:pPr>
    </w:p>
    <w:p w14:paraId="71DE1E79" w14:textId="23A99D74" w:rsidR="000A6B0A" w:rsidRDefault="000A6B0A">
      <w:pPr>
        <w:pStyle w:val="CommentText"/>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586" w:author="REID-JAMOND Alison" w:date="2022-04-04T11:23:00Z" w:initials="RA">
    <w:p w14:paraId="0FB79FE8" w14:textId="5B7185E5" w:rsidR="000A6B0A" w:rsidRDefault="000A6B0A">
      <w:pPr>
        <w:pStyle w:val="CommentText"/>
      </w:pPr>
      <w:r>
        <w:rPr>
          <w:rStyle w:val="CommentReference"/>
        </w:rPr>
        <w:annotationRef/>
      </w:r>
      <w:r>
        <w:t>I think it would be clearer to write the document number here. If this table were to be cross-referenced in another document, for example, it could become confusing or unclear.</w:t>
      </w:r>
    </w:p>
  </w:comment>
  <w:comment w:id="635" w:author="REID-JAMOND Alison" w:date="2022-04-04T12:45:00Z" w:initials="RA">
    <w:p w14:paraId="7085B4F1" w14:textId="37BD1F75" w:rsidR="000A6B0A" w:rsidRDefault="000A6B0A">
      <w:pPr>
        <w:pStyle w:val="CommentText"/>
      </w:pPr>
      <w:r>
        <w:rPr>
          <w:rStyle w:val="CommentReference"/>
        </w:rPr>
        <w:annotationRef/>
      </w:r>
      <w:r>
        <w:t xml:space="preserve">There are a lot of example links contained within this one example. Is it necessary to include </w:t>
      </w:r>
      <w:proofErr w:type="gramStart"/>
      <w:r>
        <w:t>this many examples</w:t>
      </w:r>
      <w:proofErr w:type="gramEnd"/>
      <w:r>
        <w:t xml:space="preserve">? </w:t>
      </w:r>
    </w:p>
  </w:comment>
  <w:comment w:id="654" w:author="REID-JAMOND Alison" w:date="2022-04-04T12:46:00Z" w:initials="RA">
    <w:p w14:paraId="7FA0CC4D" w14:textId="402CC57A" w:rsidR="000A6B0A" w:rsidRDefault="000A6B0A">
      <w:pPr>
        <w:pStyle w:val="CommentText"/>
      </w:pPr>
      <w:r>
        <w:rPr>
          <w:rStyle w:val="CommentReferenc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655" w:author="REID-JAMOND Alison" w:date="2022-04-04T12:47:00Z" w:initials="RA">
    <w:p w14:paraId="10A0C0E0" w14:textId="5B316562" w:rsidR="000A6B0A" w:rsidRDefault="000A6B0A">
      <w:pPr>
        <w:pStyle w:val="CommentText"/>
      </w:pPr>
      <w:r>
        <w:rPr>
          <w:rStyle w:val="CommentReference"/>
        </w:rPr>
        <w:annotationRef/>
      </w:r>
      <w:r>
        <w:t>Please refer to a specific figure number, rather than using a more general reference.</w:t>
      </w:r>
    </w:p>
  </w:comment>
  <w:comment w:id="662" w:author="REID-JAMOND Alison" w:date="2022-04-04T12:49:00Z" w:initials="RA">
    <w:p w14:paraId="79E15410" w14:textId="60DB7B6B" w:rsidR="000A6B0A" w:rsidRDefault="000A6B0A" w:rsidP="000A6B0A">
      <w:pPr>
        <w:pStyle w:val="CommentText"/>
      </w:pPr>
      <w:r>
        <w:rPr>
          <w:rStyle w:val="CommentReference"/>
        </w:rPr>
        <w:annotationRef/>
      </w:r>
      <w:r>
        <w:t>Note that "may" denotes permission, whereas "can" denotes possibility. Please review use of "may" and "can" throughout.</w:t>
      </w:r>
    </w:p>
    <w:p w14:paraId="5F1AB11A" w14:textId="77777777" w:rsidR="000A6B0A" w:rsidRDefault="000A6B0A" w:rsidP="000A6B0A">
      <w:pPr>
        <w:pStyle w:val="CommentText"/>
      </w:pPr>
    </w:p>
    <w:p w14:paraId="2C8A29EB" w14:textId="4B76F8E8" w:rsidR="000A6B0A" w:rsidRDefault="000A6B0A">
      <w:pPr>
        <w:pStyle w:val="CommentText"/>
      </w:pPr>
    </w:p>
  </w:comment>
  <w:comment w:id="669" w:author="REID-JAMOND Alison" w:date="2022-04-04T12:53:00Z" w:initials="RA">
    <w:p w14:paraId="3A59638E" w14:textId="023C19A7" w:rsidR="00A52B09" w:rsidRDefault="00A52B09">
      <w:pPr>
        <w:pStyle w:val="CommentText"/>
      </w:pPr>
      <w:r>
        <w:rPr>
          <w:rStyle w:val="CommentReference"/>
        </w:rPr>
        <w:annotationRef/>
      </w:r>
      <w:r>
        <w:t>This cross-reference does not need to be dated.</w:t>
      </w:r>
    </w:p>
  </w:comment>
  <w:comment w:id="679" w:author="REID-JAMOND Alison" w:date="2022-04-04T13:59:00Z" w:initials="RA">
    <w:p w14:paraId="07A3065F" w14:textId="40599F31" w:rsidR="008058B6" w:rsidRDefault="008058B6">
      <w:pPr>
        <w:pStyle w:val="CommentText"/>
      </w:pPr>
      <w:r>
        <w:rPr>
          <w:rStyle w:val="CommentReference"/>
        </w:rPr>
        <w:annotationRef/>
      </w:r>
      <w:r>
        <w:t xml:space="preserve">The word "might" </w:t>
      </w:r>
      <w:proofErr w:type="gramStart"/>
      <w:r>
        <w:t>is</w:t>
      </w:r>
      <w:proofErr w:type="gramEnd"/>
      <w:r>
        <w:t xml:space="preserve"> not recommended as it is a little ambiguous. It is suggested to use the verbal form "can" or "can potentially" instead of "might". </w:t>
      </w:r>
    </w:p>
  </w:comment>
  <w:comment w:id="691" w:author="REID-JAMOND Alison" w:date="2022-04-04T14:06:00Z" w:initials="RA">
    <w:p w14:paraId="209EAC42" w14:textId="537EE663" w:rsidR="008058B6" w:rsidRDefault="008058B6">
      <w:pPr>
        <w:pStyle w:val="CommentText"/>
      </w:pPr>
      <w:r>
        <w:rPr>
          <w:rStyle w:val="CommentReference"/>
        </w:rPr>
        <w:annotationRef/>
      </w:r>
      <w:r>
        <w:t>Is this a direct quotation from another source? If so, please provide the Bibliographical reference for it.</w:t>
      </w:r>
    </w:p>
  </w:comment>
  <w:comment w:id="721" w:author="REID-JAMOND Alison" w:date="2022-04-04T14:09:00Z" w:initials="RA">
    <w:p w14:paraId="3DF075C5" w14:textId="3904BF06" w:rsidR="008058B6" w:rsidRDefault="008058B6">
      <w:pPr>
        <w:pStyle w:val="CommentText"/>
      </w:pPr>
      <w:r>
        <w:rPr>
          <w:rStyle w:val="CommentReference"/>
        </w:rPr>
        <w:annotationRef/>
      </w:r>
      <w:r>
        <w:t>Please refer to the specific figure number, rather than saying "the figure below".</w:t>
      </w:r>
    </w:p>
  </w:comment>
  <w:comment w:id="733" w:author="REID-JAMOND Alison" w:date="2022-04-04T14:11:00Z" w:initials="RA">
    <w:p w14:paraId="7BDE4AF0" w14:textId="519D59F9" w:rsidR="008058B6" w:rsidRDefault="008058B6">
      <w:pPr>
        <w:pStyle w:val="CommentText"/>
      </w:pPr>
      <w:r>
        <w:rPr>
          <w:rStyle w:val="CommentReference"/>
        </w:rPr>
        <w:annotationRef/>
      </w:r>
      <w:r>
        <w:t>Note that at times "domain" is written with a capital letter, and at times not. Please verify which option is correct and harmonize throughout.</w:t>
      </w:r>
    </w:p>
  </w:comment>
  <w:comment w:id="740" w:author="REID-JAMOND Alison" w:date="2022-04-04T14:12:00Z" w:initials="RA">
    <w:p w14:paraId="1C917DA6" w14:textId="0C60F268" w:rsidR="008058B6" w:rsidRDefault="008058B6">
      <w:pPr>
        <w:pStyle w:val="CommentText"/>
      </w:pPr>
      <w:r>
        <w:rPr>
          <w:rStyle w:val="CommentReference"/>
        </w:rPr>
        <w:annotationRef/>
      </w:r>
      <w:r>
        <w:t>Is it necessary for these terms to be written with capital letters here?</w:t>
      </w:r>
    </w:p>
  </w:comment>
  <w:comment w:id="741" w:author="Katharina Schleidt" w:date="2022-08-13T17:01:00Z" w:initials="KS">
    <w:p w14:paraId="0FFE49ED" w14:textId="2F727190" w:rsidR="00D5345E" w:rsidRDefault="00D5345E">
      <w:pPr>
        <w:pStyle w:val="CommentText"/>
      </w:pPr>
      <w:r>
        <w:rPr>
          <w:rStyle w:val="CommentReference"/>
        </w:rPr>
        <w:annotationRef/>
      </w:r>
      <w:r>
        <w:t>As these</w:t>
      </w:r>
      <w:r w:rsidR="00DA74AC">
        <w:t xml:space="preserve"> refer to classes from GWML, should be capital. Added GWML reference</w:t>
      </w:r>
    </w:p>
  </w:comment>
  <w:comment w:id="756" w:author="REID-JAMOND Alison" w:date="2022-04-04T14:14:00Z" w:initials="RA">
    <w:p w14:paraId="2B88D0BE" w14:textId="4FA80EE9" w:rsidR="008058B6" w:rsidRDefault="008058B6">
      <w:pPr>
        <w:pStyle w:val="CommentText"/>
      </w:pPr>
      <w:r>
        <w:rPr>
          <w:rStyle w:val="CommentReference"/>
        </w:rPr>
        <w:annotationRef/>
      </w:r>
      <w:r>
        <w:t>The requirement in this section does not contain the verbal form "shall". Instead, it is written as statement of fact. Please verify that this is correct.</w:t>
      </w:r>
    </w:p>
  </w:comment>
  <w:comment w:id="765" w:author="REID-JAMOND Alison" w:date="2022-04-04T14:15:00Z" w:initials="RA">
    <w:p w14:paraId="6B7D6FCE" w14:textId="638BCA93" w:rsidR="008058B6" w:rsidRDefault="008058B6">
      <w:pPr>
        <w:pStyle w:val="CommentText"/>
      </w:pPr>
      <w:r>
        <w:rPr>
          <w:rStyle w:val="CommentReference"/>
        </w:rPr>
        <w:annotationRef/>
      </w:r>
      <w:r>
        <w:t>Suggest combining these two notes.</w:t>
      </w:r>
    </w:p>
  </w:comment>
  <w:comment w:id="801" w:author="REID-JAMOND Alison" w:date="2022-04-04T14:17:00Z" w:initials="RA">
    <w:p w14:paraId="29A00588" w14:textId="129C6D3B" w:rsidR="008058B6" w:rsidRDefault="008058B6">
      <w:pPr>
        <w:pStyle w:val="CommentText"/>
      </w:pPr>
      <w:r>
        <w:rPr>
          <w:rStyle w:val="CommentReference"/>
        </w:rPr>
        <w:annotationRef/>
      </w:r>
      <w:r>
        <w:t xml:space="preserve">Please review wording: "is an object created with the intention of acting as a sample of the real-world </w:t>
      </w:r>
      <w:proofErr w:type="spellStart"/>
      <w:r>
        <w:t>obkect</w:t>
      </w:r>
      <w:proofErr w:type="spellEnd"/>
      <w:r>
        <w:t>" or "is an object created with the intention of sampling the real-world object"?</w:t>
      </w:r>
    </w:p>
  </w:comment>
  <w:comment w:id="802" w:author="REID-JAMOND Alison" w:date="2022-04-04T14:17:00Z" w:initials="RA">
    <w:p w14:paraId="7F26909F" w14:textId="6966D902" w:rsidR="008058B6" w:rsidRDefault="008058B6">
      <w:pPr>
        <w:pStyle w:val="CommentText"/>
      </w:pPr>
      <w:r>
        <w:rPr>
          <w:rStyle w:val="CommentReference"/>
        </w:rPr>
        <w:annotationRef/>
      </w:r>
      <w:r>
        <w:t>Please refer to a specific subclause.</w:t>
      </w:r>
    </w:p>
  </w:comment>
  <w:comment w:id="815" w:author="REID-JAMOND Alison" w:date="2022-04-04T14:20:00Z" w:initials="RA">
    <w:p w14:paraId="139135A8" w14:textId="770E492C" w:rsidR="008058B6" w:rsidRDefault="008058B6">
      <w:pPr>
        <w:pStyle w:val="CommentText"/>
      </w:pPr>
      <w:r>
        <w:rPr>
          <w:rStyle w:val="CommentReference"/>
        </w:rPr>
        <w:annotationRef/>
      </w:r>
      <w:r>
        <w:t>NOTEs cannot contain the verbal forms "may", "should" or "shall". Please rephrase.</w:t>
      </w:r>
    </w:p>
  </w:comment>
  <w:comment w:id="827" w:author="REID-JAMOND Alison" w:date="2022-04-04T14:22:00Z" w:initials="RA">
    <w:p w14:paraId="0DF3571F" w14:textId="2C28A891" w:rsidR="008058B6" w:rsidRDefault="008058B6">
      <w:pPr>
        <w:pStyle w:val="CommentText"/>
      </w:pPr>
      <w:r>
        <w:rPr>
          <w:rStyle w:val="CommentReference"/>
        </w:rPr>
        <w:annotationRef/>
      </w:r>
      <w:r>
        <w:t>Please convert all uppercase verbal forms into lowercase as shown in previous subclauses.</w:t>
      </w:r>
    </w:p>
  </w:comment>
  <w:comment w:id="846" w:author="REID-JAMOND Alison" w:date="2022-04-04T14:23:00Z" w:initials="RA">
    <w:p w14:paraId="17A0FD77" w14:textId="4D242EF4" w:rsidR="008058B6" w:rsidRDefault="008058B6">
      <w:pPr>
        <w:pStyle w:val="CommentText"/>
      </w:pPr>
      <w:r>
        <w:rPr>
          <w:rStyle w:val="CommentReference"/>
        </w:rPr>
        <w:annotationRef/>
      </w:r>
      <w:r>
        <w:t>NOTEs cannot contain the verbal forms "may", "should" or "shall". Please rephrase.</w:t>
      </w:r>
    </w:p>
  </w:comment>
  <w:comment w:id="851" w:author="REID-JAMOND Alison" w:date="2022-04-04T14:23:00Z" w:initials="RA">
    <w:p w14:paraId="2ED799AB" w14:textId="0CE06575" w:rsidR="008058B6" w:rsidRDefault="008058B6">
      <w:pPr>
        <w:pStyle w:val="CommentText"/>
      </w:pPr>
      <w:r>
        <w:rPr>
          <w:rStyle w:val="CommentReference"/>
        </w:rPr>
        <w:annotationRef/>
      </w:r>
      <w:r>
        <w:t>Please move this link to the Bibliography, either to replace the link already present in entry [28] or to be included as a new entry, as appropriate.</w:t>
      </w:r>
    </w:p>
  </w:comment>
  <w:comment w:id="852" w:author="Katharina Schleidt" w:date="2022-08-12T19:21:00Z" w:initials="KS">
    <w:p w14:paraId="5D9DF39E" w14:textId="77777777" w:rsidR="008B6B3B" w:rsidRDefault="008B6B3B">
      <w:pPr>
        <w:pStyle w:val="CommentText"/>
      </w:pPr>
      <w:r>
        <w:rPr>
          <w:rStyle w:val="CommentReference"/>
        </w:rPr>
        <w:annotationRef/>
      </w:r>
      <w:r>
        <w:t>This URI is not a document reference, it is the label for a vocabulary entry. Moving to the bibliography would make no sense.</w:t>
      </w:r>
    </w:p>
    <w:p w14:paraId="1CFB5927" w14:textId="0EF9611F" w:rsidR="008B6B3B" w:rsidRDefault="008B6B3B">
      <w:pPr>
        <w:pStyle w:val="CommentText"/>
      </w:pPr>
      <w:r>
        <w:t>We’ve added the term “entry” to clarify this</w:t>
      </w:r>
    </w:p>
  </w:comment>
  <w:comment w:id="858" w:author="REID-JAMOND Alison" w:date="2022-04-04T14:24:00Z" w:initials="RA">
    <w:p w14:paraId="002A194A" w14:textId="1C40FFF8" w:rsidR="008058B6" w:rsidRDefault="008058B6">
      <w:pPr>
        <w:pStyle w:val="CommentText"/>
      </w:pPr>
      <w:r>
        <w:rPr>
          <w:rStyle w:val="CommentReference"/>
        </w:rPr>
        <w:annotationRef/>
      </w:r>
      <w:r>
        <w:t xml:space="preserve">In accordance with the </w:t>
      </w:r>
      <w:hyperlink r:id="rId1" w:history="1">
        <w:r w:rsidRPr="008058B6">
          <w:rPr>
            <w:rStyle w:val="Hyperlink"/>
            <w:lang w:val="en-GB"/>
          </w:rPr>
          <w:t>ISO House Style</w:t>
        </w:r>
      </w:hyperlink>
      <w:r>
        <w:t xml:space="preserve">, an impersonal tone is to be adopted in ISO documents in which person pronouns </w:t>
      </w:r>
      <w:proofErr w:type="gramStart"/>
      <w:r>
        <w:t>( I</w:t>
      </w:r>
      <w:proofErr w:type="gramEnd"/>
      <w:r>
        <w:t xml:space="preserve">, we, you) are to be avoided. Please rephrase this Example accordingly. </w:t>
      </w:r>
    </w:p>
  </w:comment>
  <w:comment w:id="894" w:author="REID-JAMOND Alison" w:date="2022-04-04T14:26:00Z" w:initials="RA">
    <w:p w14:paraId="04A89B3F" w14:textId="019DC4B3" w:rsidR="008058B6" w:rsidRDefault="008058B6">
      <w:pPr>
        <w:pStyle w:val="CommentText"/>
      </w:pPr>
      <w:r>
        <w:rPr>
          <w:rStyle w:val="CommentReference"/>
        </w:rPr>
        <w:annotationRef/>
      </w:r>
      <w:r>
        <w:t>There is no verbal form used in this sentence. It therefore appears incomplete and cannot be considered a requirement. Please review.</w:t>
      </w:r>
    </w:p>
  </w:comment>
  <w:comment w:id="919" w:author="REID-JAMOND Alison" w:date="2022-04-04T14:28:00Z" w:initials="RA">
    <w:p w14:paraId="2A781E35" w14:textId="3C4EE33D" w:rsidR="008058B6" w:rsidRDefault="008058B6">
      <w:pPr>
        <w:pStyle w:val="CommentText"/>
      </w:pPr>
      <w:r>
        <w:rPr>
          <w:rStyle w:val="CommentReference"/>
        </w:rPr>
        <w:annotationRef/>
      </w:r>
      <w:r>
        <w:t>Please list these notes as NOTE 1, NOTE 2, NOTE 3, or else combine to form one single NOTE.</w:t>
      </w:r>
    </w:p>
  </w:comment>
  <w:comment w:id="957" w:author="REID-JAMOND Alison" w:date="2022-04-04T14:30:00Z" w:initials="RA">
    <w:p w14:paraId="29A17A0C" w14:textId="61D0BC55" w:rsidR="008058B6" w:rsidRDefault="008058B6">
      <w:pPr>
        <w:pStyle w:val="CommentText"/>
      </w:pPr>
      <w:r>
        <w:rPr>
          <w:rStyle w:val="CommentReference"/>
        </w:rPr>
        <w:annotationRef/>
      </w:r>
      <w:proofErr w:type="gramStart"/>
      <w:r>
        <w:t>Does</w:t>
      </w:r>
      <w:proofErr w:type="gramEnd"/>
      <w:r>
        <w:t xml:space="preserve"> "sensors" need to have a capital letter here? Please check and harmonize throughout the document.</w:t>
      </w:r>
    </w:p>
  </w:comment>
  <w:comment w:id="971" w:author="REID-JAMOND Alison" w:date="2022-04-04T14:31:00Z" w:initials="RA">
    <w:p w14:paraId="1FD60317" w14:textId="3D3788E0" w:rsidR="008058B6" w:rsidRDefault="008058B6">
      <w:pPr>
        <w:pStyle w:val="CommentText"/>
      </w:pPr>
      <w:r>
        <w:rPr>
          <w:rStyle w:val="CommentReference"/>
        </w:rPr>
        <w:annotationRef/>
      </w:r>
      <w:r>
        <w:t>Please see previous comment on the regrouping of NOTEs.</w:t>
      </w:r>
    </w:p>
  </w:comment>
  <w:comment w:id="987" w:author="REID-JAMOND Alison" w:date="2022-04-04T14:31:00Z" w:initials="RA">
    <w:p w14:paraId="168ADD7B" w14:textId="68177280" w:rsidR="008058B6" w:rsidRDefault="008058B6">
      <w:pPr>
        <w:pStyle w:val="CommentText"/>
      </w:pPr>
      <w:r>
        <w:rPr>
          <w:rStyle w:val="CommentReference"/>
        </w:rPr>
        <w:annotationRef/>
      </w:r>
      <w:r>
        <w:t>Please see previous comment on the regrouping of NOTEs.</w:t>
      </w:r>
    </w:p>
  </w:comment>
  <w:comment w:id="1009" w:author="REID-JAMOND Alison" w:date="2022-04-04T14:32:00Z" w:initials="RA">
    <w:p w14:paraId="6690963A" w14:textId="23C99631" w:rsidR="008058B6" w:rsidRDefault="008058B6">
      <w:pPr>
        <w:pStyle w:val="CommentText"/>
      </w:pPr>
      <w:r>
        <w:rPr>
          <w:rStyle w:val="CommentReference"/>
        </w:rPr>
        <w:annotationRef/>
      </w:r>
      <w:r>
        <w:t>NOTEs cannot contain the verbal form "should". Please rephrase.</w:t>
      </w:r>
    </w:p>
  </w:comment>
  <w:comment w:id="1015" w:author="REID-JAMOND Alison" w:date="2022-04-04T14:33:00Z" w:initials="RA">
    <w:p w14:paraId="63E98EB8" w14:textId="77777777" w:rsidR="00BE49F6" w:rsidRDefault="00BE49F6" w:rsidP="00BE49F6">
      <w:pPr>
        <w:pStyle w:val="CommentText"/>
      </w:pPr>
      <w:r>
        <w:rPr>
          <w:rStyle w:val="CommentReference"/>
        </w:rPr>
        <w:annotationRef/>
      </w:r>
      <w:r>
        <w:t>All figures shall be precited in the document, but Figure 10 does not appear to have been cited. Please introduce a reference to this figure.</w:t>
      </w:r>
    </w:p>
  </w:comment>
  <w:comment w:id="1023" w:author="REID-JAMOND Alison" w:date="2022-04-04T14:33:00Z" w:initials="RA">
    <w:p w14:paraId="0793A348" w14:textId="4175FA2C" w:rsidR="008058B6" w:rsidRDefault="008058B6">
      <w:pPr>
        <w:pStyle w:val="CommentText"/>
      </w:pPr>
      <w:r>
        <w:rPr>
          <w:rStyle w:val="CommentReference"/>
        </w:rPr>
        <w:annotationRef/>
      </w:r>
      <w:r>
        <w:t>All figures shall be precited in the document, but Figure 10 does not appear to have been cited. Please introduce a reference to this figure.</w:t>
      </w:r>
    </w:p>
  </w:comment>
  <w:comment w:id="1028" w:author="REID-JAMOND Alison" w:date="2022-04-04T14:33:00Z" w:initials="RA">
    <w:p w14:paraId="660B4F5C" w14:textId="10DD1BDA" w:rsidR="008058B6" w:rsidRDefault="008058B6">
      <w:pPr>
        <w:pStyle w:val="CommentText"/>
      </w:pPr>
      <w:r>
        <w:rPr>
          <w:rStyle w:val="CommentReference"/>
        </w:rPr>
        <w:annotationRef/>
      </w:r>
      <w:r>
        <w:t>This section of text is labelled "requirement" but it does not contain the verbal form "shall". Please review.</w:t>
      </w:r>
    </w:p>
  </w:comment>
  <w:comment w:id="1071" w:author="Katharina Schleidt" w:date="2022-08-10T19:36:00Z" w:initials="KS">
    <w:p w14:paraId="1F139DAC" w14:textId="77777777" w:rsidR="007703D2" w:rsidRDefault="007703D2" w:rsidP="007703D2">
      <w:pPr>
        <w:pStyle w:val="CommentText"/>
      </w:pPr>
      <w:r>
        <w:rPr>
          <w:rStyle w:val="CommentReference"/>
        </w:rPr>
        <w:annotationRef/>
      </w:r>
      <w:r>
        <w:t>Modification of “Abby’s car” to “a person’s car” was rejected, confirmed with TC211/TMG and</w:t>
      </w:r>
    </w:p>
    <w:p w14:paraId="4E948761" w14:textId="77777777" w:rsidR="007703D2" w:rsidRPr="00026AA4" w:rsidRDefault="007703D2" w:rsidP="007703D2">
      <w:pPr>
        <w:pStyle w:val="CommentText"/>
        <w:rPr>
          <w:lang w:val="en-US"/>
        </w:rPr>
      </w:pPr>
      <w:r>
        <w:t>ISO/CS EPM that "Abby's" was acceptable usage.</w:t>
      </w:r>
    </w:p>
  </w:comment>
  <w:comment w:id="1090" w:author="Katharina Schleidt" w:date="2022-08-10T19:36:00Z" w:initials="KS">
    <w:p w14:paraId="38725881" w14:textId="77777777" w:rsidR="00026AA4" w:rsidRDefault="00026AA4" w:rsidP="00026AA4">
      <w:pPr>
        <w:pStyle w:val="CommentText"/>
      </w:pPr>
      <w:r>
        <w:rPr>
          <w:rStyle w:val="CommentReference"/>
        </w:rPr>
        <w:annotationRef/>
      </w:r>
      <w:r>
        <w:t>Modification of “Abby’s car” to “a person’s car” was rejected, confirmed with TC211/TMG and</w:t>
      </w:r>
    </w:p>
    <w:p w14:paraId="424FF95F" w14:textId="15BA28F4" w:rsidR="00026AA4" w:rsidRPr="00026AA4" w:rsidRDefault="00026AA4" w:rsidP="00026AA4">
      <w:pPr>
        <w:pStyle w:val="CommentText"/>
        <w:rPr>
          <w:lang w:val="en-US"/>
        </w:rPr>
      </w:pPr>
      <w:r>
        <w:t>ISO/CS EPM that "Abby's" was acceptable usage.</w:t>
      </w:r>
    </w:p>
  </w:comment>
  <w:comment w:id="1100" w:author="REID-JAMOND Alison" w:date="2022-04-04T14:39:00Z" w:initials="RA">
    <w:p w14:paraId="728CA83F" w14:textId="03C4CC1A" w:rsidR="008058B6" w:rsidRDefault="008058B6">
      <w:pPr>
        <w:pStyle w:val="CommentText"/>
      </w:pPr>
      <w:r>
        <w:rPr>
          <w:rStyle w:val="CommentReference"/>
        </w:rPr>
        <w:annotationRef/>
      </w:r>
      <w:r>
        <w:t>Should the word "observation" be written in bold font here?</w:t>
      </w:r>
    </w:p>
  </w:comment>
  <w:comment w:id="1130" w:author="REID-JAMOND Alison" w:date="2022-04-04T14:46:00Z" w:initials="RA">
    <w:p w14:paraId="6CAA8319" w14:textId="5872591B"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139" w:author="REID-JAMOND Alison" w:date="2022-04-04T14:46:00Z" w:initials="RA">
    <w:p w14:paraId="5BFC48F2" w14:textId="78FEC99C"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148" w:author="REID-JAMOND Alison" w:date="2022-04-04T14:46:00Z" w:initials="RA">
    <w:p w14:paraId="61895A2F" w14:textId="0A2642A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156" w:author="REID-JAMOND Alison" w:date="2022-04-04T14:47:00Z" w:initials="RA">
    <w:p w14:paraId="78D8C362" w14:textId="737CAB46"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161" w:author="REID-JAMOND Alison" w:date="2022-04-04T14:40:00Z" w:initials="RA">
    <w:p w14:paraId="5A521A21" w14:textId="04C4C889" w:rsidR="008058B6" w:rsidRDefault="008058B6">
      <w:pPr>
        <w:pStyle w:val="CommentText"/>
      </w:pPr>
      <w:r>
        <w:rPr>
          <w:rStyle w:val="CommentReference"/>
        </w:rPr>
        <w:annotationRef/>
      </w:r>
      <w:r>
        <w:t>It is not clear why the section of text "</w:t>
      </w:r>
      <w:proofErr w:type="spellStart"/>
      <w:proofErr w:type="gramStart"/>
      <w:r>
        <w:t>deploxmentReason:CharacterString</w:t>
      </w:r>
      <w:proofErr w:type="spellEnd"/>
      <w:proofErr w:type="gramEnd"/>
      <w:r>
        <w:t>" is written in italic font here. Please review.</w:t>
      </w:r>
    </w:p>
  </w:comment>
  <w:comment w:id="1182" w:author="REID-JAMOND Alison" w:date="2022-04-04T14:41:00Z" w:initials="RA">
    <w:p w14:paraId="0C4DDC48" w14:textId="29347B04" w:rsidR="008058B6" w:rsidRDefault="008058B6">
      <w:pPr>
        <w:pStyle w:val="CommentText"/>
      </w:pPr>
      <w:r>
        <w:rPr>
          <w:rStyle w:val="CommentReference"/>
        </w:rPr>
        <w:annotationRef/>
      </w:r>
      <w:r>
        <w:t>The previous comment concerning the use of italic font also applies here.</w:t>
      </w:r>
    </w:p>
  </w:comment>
  <w:comment w:id="1204" w:author="REID-JAMOND Alison" w:date="2022-04-04T14:44:00Z" w:initials="RA">
    <w:p w14:paraId="35995AE9" w14:textId="2A3A1594" w:rsidR="008058B6" w:rsidRDefault="008058B6">
      <w:pPr>
        <w:pStyle w:val="CommentText"/>
      </w:pPr>
      <w:r>
        <w:rPr>
          <w:rStyle w:val="CommentReference"/>
        </w:rPr>
        <w:annotationRef/>
      </w:r>
      <w:r>
        <w:t>NOTEs cannot contain the verbal form "should". Please rephrase.</w:t>
      </w:r>
    </w:p>
  </w:comment>
  <w:comment w:id="1211" w:author="REID-JAMOND Alison" w:date="2022-04-04T14:44:00Z" w:initials="RA">
    <w:p w14:paraId="43EB7675" w14:textId="1C365D6B" w:rsidR="008058B6" w:rsidRDefault="008058B6">
      <w:pPr>
        <w:pStyle w:val="CommentText"/>
      </w:pPr>
      <w:r>
        <w:rPr>
          <w:rStyle w:val="CommentReference"/>
        </w:rPr>
        <w:annotationRef/>
      </w:r>
      <w:r>
        <w:t>NOTEs cannot contain the verbal form "should". Please rephrase.</w:t>
      </w:r>
    </w:p>
  </w:comment>
  <w:comment w:id="1214" w:author="REID-JAMOND Alison" w:date="2022-04-04T15:28:00Z" w:initials="RA">
    <w:p w14:paraId="56280D05" w14:textId="53368DF2" w:rsidR="00047CD7" w:rsidRDefault="00047CD7">
      <w:pPr>
        <w:pStyle w:val="CommentText"/>
      </w:pPr>
      <w:r>
        <w:rPr>
          <w:rStyle w:val="CommentReference"/>
        </w:rPr>
        <w:annotationRef/>
      </w:r>
      <w:r>
        <w:t xml:space="preserve">This phrasing seems quite informal. Please review and consider replacing with more appropriate phrasing, </w:t>
      </w:r>
      <w:proofErr w:type="gramStart"/>
      <w:r>
        <w:t>e.g.</w:t>
      </w:r>
      <w:proofErr w:type="gramEnd"/>
      <w:r>
        <w:t xml:space="preserve"> to clarify, to confirm, etc.</w:t>
      </w:r>
    </w:p>
  </w:comment>
  <w:comment w:id="1226" w:author="REID-JAMOND Alison" w:date="2022-04-04T14:47:00Z" w:initials="RA">
    <w:p w14:paraId="10C38615" w14:textId="482760B9"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49" w:author="REID-JAMOND Alison" w:date="2022-04-04T14:48:00Z" w:initials="RA">
    <w:p w14:paraId="29B66184" w14:textId="0E9BF2E2"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54" w:author="REID-JAMOND Alison" w:date="2022-04-04T14:49:00Z" w:initials="RA">
    <w:p w14:paraId="7037591B" w14:textId="77777777" w:rsidR="008058B6" w:rsidRDefault="008058B6">
      <w:pPr>
        <w:pStyle w:val="CommentText"/>
      </w:pPr>
      <w:r>
        <w:rPr>
          <w:rStyle w:val="CommentReference"/>
        </w:rPr>
        <w:annotationRef/>
      </w:r>
      <w:r>
        <w:t xml:space="preserve">EXAMPLEs cannot contain the verbal form "must". Please rephrase by using statement of fact. </w:t>
      </w:r>
    </w:p>
    <w:p w14:paraId="13A700B2" w14:textId="77777777" w:rsidR="008058B6" w:rsidRDefault="008058B6">
      <w:pPr>
        <w:pStyle w:val="CommentText"/>
      </w:pPr>
      <w:r>
        <w:t xml:space="preserve">Note that in accordance with the ISO House Style, the use of personal pronouns should also be avoided (in this case, "one"). </w:t>
      </w:r>
    </w:p>
    <w:p w14:paraId="272EF9C9" w14:textId="77777777" w:rsidR="008058B6" w:rsidRDefault="008058B6">
      <w:pPr>
        <w:pStyle w:val="CommentText"/>
      </w:pPr>
      <w:r>
        <w:t>A possible rephrasing of this sentence could be:</w:t>
      </w:r>
    </w:p>
    <w:p w14:paraId="0FC18B64" w14:textId="45010247" w:rsidR="008058B6" w:rsidRDefault="008058B6">
      <w:pPr>
        <w:pStyle w:val="CommentText"/>
      </w:pPr>
      <w:r>
        <w:t xml:space="preserve">"..... information needs to be provided on what </w:t>
      </w:r>
      <w:proofErr w:type="spellStart"/>
      <w:r>
        <w:t>Obersable</w:t>
      </w:r>
      <w:proofErr w:type="spellEnd"/>
      <w:r>
        <w:t xml:space="preserve"> Properties..."</w:t>
      </w:r>
    </w:p>
  </w:comment>
  <w:comment w:id="1264" w:author="REID-JAMOND Alison" w:date="2022-04-04T14:54:00Z" w:initials="RA">
    <w:p w14:paraId="51CFB5A1" w14:textId="136EB02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66" w:author="REID-JAMOND Alison" w:date="2022-04-04T14:54:00Z" w:initials="RA">
    <w:p w14:paraId="1869A1F7" w14:textId="24AA34F4"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68" w:author="REID-JAMOND Alison" w:date="2022-04-04T14:54:00Z" w:initials="RA">
    <w:p w14:paraId="30BE2A4A" w14:textId="011C3143"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72" w:author="REID-JAMOND Alison" w:date="2022-04-04T14:54:00Z" w:initials="RA">
    <w:p w14:paraId="319A8A11" w14:textId="38D6C091"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74" w:author="REID-JAMOND Alison" w:date="2022-04-04T14:54:00Z" w:initials="RA">
    <w:p w14:paraId="21A653CE" w14:textId="18AFFE9F"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78" w:author="REID-JAMOND Alison" w:date="2022-04-04T15:09:00Z" w:initials="RA">
    <w:p w14:paraId="2A14AC0E"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80038D2" w14:textId="6B90B8F6" w:rsidR="00047CD7" w:rsidRDefault="00047CD7">
      <w:pPr>
        <w:pStyle w:val="CommentText"/>
      </w:pPr>
    </w:p>
  </w:comment>
  <w:comment w:id="1279" w:author="REID-JAMOND Alison" w:date="2022-04-04T15:29:00Z" w:initials="RA">
    <w:p w14:paraId="6EF064D6" w14:textId="65D74396" w:rsidR="00047CD7" w:rsidRDefault="00047CD7">
      <w:pPr>
        <w:pStyle w:val="CommentText"/>
      </w:pPr>
      <w:r>
        <w:rPr>
          <w:rStyle w:val="CommentReference"/>
        </w:rPr>
        <w:annotationRef/>
      </w:r>
      <w:r>
        <w:t>Please see previous comment in subclause 9.10.1 on this phrasing.</w:t>
      </w:r>
    </w:p>
  </w:comment>
  <w:comment w:id="1351" w:author="REID-JAMOND Alison" w:date="2022-04-04T15:20:00Z" w:initials="RA">
    <w:p w14:paraId="558E7EC1" w14:textId="7963640F" w:rsidR="00047CD7" w:rsidRDefault="00047CD7">
      <w:pPr>
        <w:pStyle w:val="CommentText"/>
      </w:pPr>
      <w:r>
        <w:rPr>
          <w:rStyle w:val="CommentReferenc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1458" w:author="REID-JAMOND Alison" w:date="2022-04-04T15:23:00Z" w:initials="RA">
    <w:p w14:paraId="6A7F116F"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3A03F8D" w14:textId="35B2B66D" w:rsidR="00047CD7" w:rsidRDefault="00047CD7">
      <w:pPr>
        <w:pStyle w:val="CommentText"/>
      </w:pPr>
    </w:p>
  </w:comment>
  <w:comment w:id="1465" w:author="REID-JAMOND Alison" w:date="2022-04-04T15:24:00Z" w:initials="RA">
    <w:p w14:paraId="27CCBB26" w14:textId="7E36A84F" w:rsidR="00047CD7" w:rsidRDefault="00047CD7">
      <w:pPr>
        <w:pStyle w:val="CommentText"/>
      </w:pPr>
      <w:r>
        <w:rPr>
          <w:rStyle w:val="CommentReference"/>
        </w:rPr>
        <w:annotationRef/>
      </w:r>
      <w:r>
        <w:t>NOTEs cannot contain the verbal forms "shall", "should" or "may". Please rephrase or convert to body text.</w:t>
      </w:r>
    </w:p>
  </w:comment>
  <w:comment w:id="1471" w:author="REID-JAMOND Alison" w:date="2022-04-04T15:25:00Z" w:initials="RA">
    <w:p w14:paraId="79A9C55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4F98B631" w14:textId="30925A95" w:rsidR="00047CD7" w:rsidRDefault="00047CD7">
      <w:pPr>
        <w:pStyle w:val="CommentText"/>
      </w:pPr>
    </w:p>
  </w:comment>
  <w:comment w:id="1482" w:author="REID-JAMOND Alison" w:date="2022-04-04T15:25:00Z" w:initials="RA">
    <w:p w14:paraId="3EE84C01" w14:textId="48EE0B68" w:rsidR="00047CD7" w:rsidRDefault="00047CD7">
      <w:pPr>
        <w:pStyle w:val="CommentText"/>
      </w:pPr>
      <w:r>
        <w:rPr>
          <w:rStyle w:val="CommentReference"/>
        </w:rPr>
        <w:annotationRef/>
      </w:r>
      <w:r>
        <w:t>NOTEs cannot contain the verbal forms "shall", "should" or "may". Please rephrase or convert to body text.</w:t>
      </w:r>
    </w:p>
  </w:comment>
  <w:comment w:id="1492" w:author="REID-JAMOND Alison" w:date="2022-04-04T15:26:00Z" w:initials="RA">
    <w:p w14:paraId="5AD6691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386FD1" w14:textId="6326995D" w:rsidR="00047CD7" w:rsidRDefault="00047CD7">
      <w:pPr>
        <w:pStyle w:val="CommentText"/>
      </w:pPr>
    </w:p>
  </w:comment>
  <w:comment w:id="1509" w:author="REID-JAMOND Alison" w:date="2022-04-04T15:27:00Z" w:initials="RA">
    <w:p w14:paraId="4D6296E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73E2E130" w14:textId="61E5F130" w:rsidR="00047CD7" w:rsidRDefault="00047CD7">
      <w:pPr>
        <w:pStyle w:val="CommentText"/>
      </w:pPr>
    </w:p>
  </w:comment>
  <w:comment w:id="1515" w:author="REID-JAMOND Alison" w:date="2022-04-04T15:27:00Z" w:initials="RA">
    <w:p w14:paraId="7B3909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44EFCB" w14:textId="21B01597" w:rsidR="00047CD7" w:rsidRDefault="00047CD7">
      <w:pPr>
        <w:pStyle w:val="CommentText"/>
      </w:pPr>
    </w:p>
  </w:comment>
  <w:comment w:id="1524" w:author="REID-JAMOND Alison" w:date="2022-04-04T15:29:00Z" w:initials="RA">
    <w:p w14:paraId="0E48B1A1" w14:textId="51680BC9" w:rsidR="00047CD7" w:rsidRDefault="00047CD7">
      <w:pPr>
        <w:pStyle w:val="CommentText"/>
      </w:pPr>
      <w:r>
        <w:rPr>
          <w:rStyle w:val="CommentReference"/>
        </w:rPr>
        <w:annotationRef/>
      </w:r>
      <w:r>
        <w:t xml:space="preserve">Please see previous comments on this phrasing, </w:t>
      </w:r>
      <w:proofErr w:type="gramStart"/>
      <w:r>
        <w:t>e.g.</w:t>
      </w:r>
      <w:proofErr w:type="gramEnd"/>
      <w:r>
        <w:t xml:space="preserve"> in subclause 9.10.1.</w:t>
      </w:r>
    </w:p>
  </w:comment>
  <w:comment w:id="1529" w:author="REID-JAMOND Alison" w:date="2022-04-04T15:29:00Z" w:initials="RA">
    <w:p w14:paraId="1F98F4DD" w14:textId="6C186CC5" w:rsidR="00047CD7" w:rsidRDefault="00047CD7">
      <w:pPr>
        <w:pStyle w:val="CommentText"/>
      </w:pPr>
      <w:r>
        <w:rPr>
          <w:rStyle w:val="CommentReference"/>
        </w:rPr>
        <w:annotationRef/>
      </w:r>
      <w:r>
        <w:t>See previous comment.</w:t>
      </w:r>
    </w:p>
  </w:comment>
  <w:comment w:id="1542" w:author="REID-JAMOND Alison" w:date="2022-04-04T15:30:00Z" w:initials="RA">
    <w:p w14:paraId="1A8B31A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011AFB7" w14:textId="418EB38E" w:rsidR="00047CD7" w:rsidRDefault="00047CD7">
      <w:pPr>
        <w:pStyle w:val="CommentText"/>
      </w:pPr>
    </w:p>
  </w:comment>
  <w:comment w:id="1601" w:author="REID-JAMOND Alison" w:date="2022-04-04T15:32:00Z" w:initials="RA">
    <w:p w14:paraId="0AAC5BB6" w14:textId="6F27B487" w:rsidR="00047CD7" w:rsidRDefault="00047CD7">
      <w:pPr>
        <w:pStyle w:val="CommentText"/>
      </w:pPr>
      <w:r>
        <w:rPr>
          <w:rStyle w:val="CommentReference"/>
        </w:rPr>
        <w:annotationRef/>
      </w:r>
      <w:r>
        <w:t xml:space="preserve">This text is marked as a requirement, but the verbal form "shall" </w:t>
      </w:r>
      <w:proofErr w:type="gramStart"/>
      <w:r>
        <w:t>is</w:t>
      </w:r>
      <w:proofErr w:type="gramEnd"/>
      <w:r>
        <w:t xml:space="preserve"> not used. Please check.</w:t>
      </w:r>
    </w:p>
  </w:comment>
  <w:comment w:id="1610" w:author="REID-JAMOND Alison" w:date="2022-04-04T15:33:00Z" w:initials="RA">
    <w:p w14:paraId="040B11B3"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9C2404A" w14:textId="6C29360A" w:rsidR="00047CD7" w:rsidRDefault="00047CD7">
      <w:pPr>
        <w:pStyle w:val="CommentText"/>
      </w:pPr>
    </w:p>
  </w:comment>
  <w:comment w:id="1612" w:author="REID-JAMOND Alison" w:date="2022-04-04T15:33:00Z" w:initials="RA">
    <w:p w14:paraId="18EE3CA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11A9D3" w14:textId="6DACCAD5" w:rsidR="00047CD7" w:rsidRDefault="00047CD7">
      <w:pPr>
        <w:pStyle w:val="CommentText"/>
      </w:pPr>
    </w:p>
  </w:comment>
  <w:comment w:id="1614" w:author="REID-JAMOND Alison" w:date="2022-04-04T15:33:00Z" w:initials="RA">
    <w:p w14:paraId="18D7483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B233904" w14:textId="414F4357" w:rsidR="00047CD7" w:rsidRDefault="00047CD7">
      <w:pPr>
        <w:pStyle w:val="CommentText"/>
      </w:pPr>
    </w:p>
  </w:comment>
  <w:comment w:id="1616" w:author="REID-JAMOND Alison" w:date="2022-04-04T15:33:00Z" w:initials="RA">
    <w:p w14:paraId="2084DF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DA1522" w14:textId="7B69AFA9" w:rsidR="00047CD7" w:rsidRDefault="00047CD7">
      <w:pPr>
        <w:pStyle w:val="CommentText"/>
      </w:pPr>
    </w:p>
  </w:comment>
  <w:comment w:id="1619" w:author="REID-JAMOND Alison" w:date="2022-04-04T15:34:00Z" w:initials="RA">
    <w:p w14:paraId="453E217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25AAB4B4" w14:textId="20E32639" w:rsidR="00047CD7" w:rsidRDefault="00047CD7">
      <w:pPr>
        <w:pStyle w:val="CommentText"/>
      </w:pPr>
    </w:p>
  </w:comment>
  <w:comment w:id="1621" w:author="REID-JAMOND Alison" w:date="2022-04-04T15:34:00Z" w:initials="RA">
    <w:p w14:paraId="7F6A63D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4E2A2F" w14:textId="7EB4F6BB" w:rsidR="00047CD7" w:rsidRDefault="00047CD7">
      <w:pPr>
        <w:pStyle w:val="CommentText"/>
      </w:pPr>
    </w:p>
  </w:comment>
  <w:comment w:id="1639" w:author="REID-JAMOND Alison" w:date="2022-04-04T15:34:00Z" w:initials="RA">
    <w:p w14:paraId="7F6D913B" w14:textId="3B7774A2" w:rsidR="00047CD7" w:rsidRDefault="00047CD7">
      <w:pPr>
        <w:pStyle w:val="CommentText"/>
      </w:pPr>
      <w:r>
        <w:rPr>
          <w:rStyle w:val="CommentReference"/>
        </w:rPr>
        <w:annotationRef/>
      </w:r>
      <w:r>
        <w:t xml:space="preserve">This text is marked as a requirement, but the verbal form "shall" </w:t>
      </w:r>
      <w:proofErr w:type="gramStart"/>
      <w:r>
        <w:t>is</w:t>
      </w:r>
      <w:proofErr w:type="gramEnd"/>
      <w:r>
        <w:t xml:space="preserve"> not used. Please check.</w:t>
      </w:r>
    </w:p>
  </w:comment>
  <w:comment w:id="1723" w:author="REID-JAMOND Alison" w:date="2022-04-04T14:57:00Z" w:initials="RA">
    <w:p w14:paraId="64F9F9EB" w14:textId="233321B3" w:rsidR="00047CD7" w:rsidRDefault="00047CD7">
      <w:pPr>
        <w:pStyle w:val="CommentText"/>
      </w:pPr>
      <w:r>
        <w:rPr>
          <w:rStyle w:val="CommentReference"/>
        </w:rPr>
        <w:annotationRef/>
      </w:r>
      <w:r>
        <w:t>Previously this has been written with each word capitalized. Please harmonize throughout.</w:t>
      </w:r>
    </w:p>
  </w:comment>
  <w:comment w:id="1724" w:author="REID-JAMOND Alison" w:date="2022-04-04T14:59:00Z" w:initials="RA">
    <w:p w14:paraId="63D0A6F3" w14:textId="51A3A154" w:rsidR="00047CD7" w:rsidRDefault="00047CD7">
      <w:pPr>
        <w:pStyle w:val="CommentText"/>
      </w:pPr>
      <w:r>
        <w:rPr>
          <w:rStyle w:val="CommentReference"/>
        </w:rPr>
        <w:annotationRef/>
      </w:r>
      <w:r>
        <w:t xml:space="preserve">Please ensure that references to external webpages or documents in the "Example" column of this table shall be added to the Bibliography. The corresponding bibliographical callout (the bibliography entry number in </w:t>
      </w:r>
      <w:proofErr w:type="spellStart"/>
      <w:r>
        <w:t>superscript+square</w:t>
      </w:r>
      <w:proofErr w:type="spellEnd"/>
      <w:r>
        <w:t xml:space="preserve"> brackets) shall be inserted in the corresponding table cells after the text.</w:t>
      </w:r>
    </w:p>
  </w:comment>
  <w:comment w:id="1725" w:author="REID-JAMOND Alison" w:date="2022-04-04T15:01:00Z" w:initials="RA">
    <w:p w14:paraId="0D70F5D3" w14:textId="448B5015" w:rsidR="00047CD7" w:rsidRDefault="00047CD7">
      <w:pPr>
        <w:pStyle w:val="CommentText"/>
      </w:pPr>
      <w:r>
        <w:rPr>
          <w:rStyle w:val="CommentReference"/>
        </w:rPr>
        <w:annotationRef/>
      </w:r>
      <w:r>
        <w:t>Please note that all tables shall be precited in the document, but none of the tables in this annex seem to be referenced. Please insert references to each table, explaining the content to the user.</w:t>
      </w:r>
    </w:p>
  </w:comment>
  <w:comment w:id="1835" w:author="REID-JAMOND Alison" w:date="2022-04-04T08:23:00Z" w:initials="RA">
    <w:p w14:paraId="15959A89" w14:textId="33645E80" w:rsidR="003E2160" w:rsidRDefault="003E2160" w:rsidP="000A6B0A">
      <w:pPr>
        <w:pStyle w:val="CommentText"/>
      </w:pPr>
      <w:r>
        <w:rPr>
          <w:rStyle w:val="CommentReference"/>
        </w:rPr>
        <w:annotationRef/>
      </w:r>
      <w:r w:rsidR="000A6B0A">
        <w:t>Please check the verbal form used here ("may" or "can</w:t>
      </w:r>
      <w:r>
        <w:t>"</w:t>
      </w:r>
      <w:r w:rsidR="000A6B0A">
        <w:t>)</w:t>
      </w:r>
    </w:p>
  </w:comment>
  <w:comment w:id="1852" w:author="REID-JAMOND Alison" w:date="2022-04-04T08:29:00Z" w:initials="RA">
    <w:p w14:paraId="1DA08CE0" w14:textId="002148CB" w:rsidR="003E2160" w:rsidRDefault="003E2160">
      <w:pPr>
        <w:pStyle w:val="CommentText"/>
      </w:pPr>
      <w:r>
        <w:rPr>
          <w:rStyle w:val="CommentReference"/>
        </w:rPr>
        <w:annotationRef/>
      </w:r>
      <w:r>
        <w:t>When referring to Edition 1, please specify "ISO 19156:2011" and when referring to Edition 2, please refer to ISO 19156:2022, even if this makes the wording seem repetitive in places. It is important for maintaining clarity (</w:t>
      </w:r>
      <w:proofErr w:type="gramStart"/>
      <w:r>
        <w:t>e.g.</w:t>
      </w:r>
      <w:proofErr w:type="gramEnd"/>
      <w:r>
        <w:t xml:space="preserve"> if a subclause is cited outside of the whole document).</w:t>
      </w:r>
    </w:p>
  </w:comment>
  <w:comment w:id="1860" w:author="REID-JAMOND Alison" w:date="2022-04-04T08:32:00Z" w:initials="RA">
    <w:p w14:paraId="4A472404" w14:textId="2085F097" w:rsidR="003E2160" w:rsidRDefault="003E2160">
      <w:pPr>
        <w:pStyle w:val="CommentText"/>
      </w:pPr>
      <w:r>
        <w:rPr>
          <w:rStyle w:val="CommentReference"/>
        </w:rPr>
        <w:annotationRef/>
      </w:r>
      <w:r>
        <w:t>Note that Latin text shall be written in italic font.</w:t>
      </w:r>
    </w:p>
  </w:comment>
  <w:comment w:id="2018" w:author="REID-JAMOND Alison" w:date="2022-04-04T08:44:00Z" w:initials="RA">
    <w:p w14:paraId="572E4689" w14:textId="6A8DE648" w:rsidR="003E2160" w:rsidRDefault="003E2160">
      <w:pPr>
        <w:pStyle w:val="CommentText"/>
      </w:pPr>
      <w:r>
        <w:rPr>
          <w:rStyle w:val="CommentReference"/>
        </w:rPr>
        <w:annotationRef/>
      </w:r>
      <w:r>
        <w:t>Please avoid the use of "might", as it is quite ambiguous in terms of meaning. Please try to use "can" (possibility) or "may" (permission) instead, or "can potentially" in the case of a hypothetical situation.</w:t>
      </w:r>
    </w:p>
  </w:comment>
  <w:comment w:id="2059" w:author="REID-JAMOND Alison" w:date="2022-04-04T15:04:00Z" w:initials="RA">
    <w:p w14:paraId="6FCA18FB" w14:textId="5A501B76" w:rsidR="00047CD7" w:rsidRDefault="00047CD7">
      <w:pPr>
        <w:pStyle w:val="CommentText"/>
      </w:pPr>
      <w:r>
        <w:rPr>
          <w:rStyle w:val="CommentReference"/>
        </w:rPr>
        <w:annotationRef/>
      </w:r>
      <w:r>
        <w:t>"e.g.</w:t>
      </w:r>
      <w:proofErr w:type="gramStart"/>
      <w:r>
        <w:t>" ?</w:t>
      </w:r>
      <w:proofErr w:type="gramEnd"/>
    </w:p>
  </w:comment>
  <w:comment w:id="2125" w:author="REID-JAMOND Alison" w:date="2022-04-04T15:07:00Z" w:initials="RA">
    <w:p w14:paraId="1096B7B8"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A8C0707" w14:textId="28F66BEA" w:rsidR="00047CD7" w:rsidRDefault="00047CD7">
      <w:pPr>
        <w:pStyle w:val="CommentText"/>
      </w:pPr>
    </w:p>
  </w:comment>
  <w:comment w:id="2128" w:author="REID-JAMOND Alison" w:date="2022-04-04T15:07:00Z" w:initials="RA">
    <w:p w14:paraId="6287E3C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112BACE" w14:textId="469523B6" w:rsidR="00047CD7" w:rsidRDefault="00047CD7">
      <w:pPr>
        <w:pStyle w:val="CommentText"/>
      </w:pPr>
    </w:p>
  </w:comment>
  <w:comment w:id="2129" w:author="REID-JAMOND Alison" w:date="2022-04-04T15:08:00Z" w:initials="RA">
    <w:p w14:paraId="26C1B2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239DC07" w14:textId="50BABBC1" w:rsidR="00047CD7" w:rsidRDefault="00047CD7">
      <w:pPr>
        <w:pStyle w:val="CommentText"/>
      </w:pPr>
    </w:p>
  </w:comment>
  <w:comment w:id="2138" w:author="REID-JAMOND Alison" w:date="2022-04-04T15:08:00Z" w:initials="RA">
    <w:p w14:paraId="0F016D6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E32AD6" w14:textId="78EF4A47" w:rsidR="00047CD7" w:rsidRDefault="00047CD7">
      <w:pPr>
        <w:pStyle w:val="CommentText"/>
      </w:pPr>
    </w:p>
  </w:comment>
  <w:comment w:id="2140" w:author="REID-JAMOND Alison" w:date="2022-04-04T08:48:00Z" w:initials="RA">
    <w:p w14:paraId="1F80AE0C" w14:textId="306BCCD6" w:rsidR="003E2160" w:rsidRDefault="003E2160">
      <w:pPr>
        <w:pStyle w:val="CommentText"/>
      </w:pPr>
      <w:r>
        <w:rPr>
          <w:rStyle w:val="CommentReference"/>
        </w:rPr>
        <w:annotationRef/>
      </w:r>
      <w:r>
        <w:t>Note that references only need to be dated if they refer to a specific part of a document (</w:t>
      </w:r>
      <w:proofErr w:type="gramStart"/>
      <w:r>
        <w:t>e.g.</w:t>
      </w:r>
      <w:proofErr w:type="gramEnd"/>
      <w:r>
        <w:t xml:space="preserve"> specific subclause, table, etc.)</w:t>
      </w:r>
    </w:p>
  </w:comment>
  <w:comment w:id="2143" w:author="REID-JAMOND Alison" w:date="2022-04-04T08:47:00Z" w:initials="RA">
    <w:p w14:paraId="60C83E5B" w14:textId="118B13BB" w:rsidR="003E2160" w:rsidRDefault="003E2160">
      <w:pPr>
        <w:pStyle w:val="CommentText"/>
      </w:pPr>
      <w:r>
        <w:rPr>
          <w:rStyle w:val="CommentReference"/>
        </w:rPr>
        <w:annotationRef/>
      </w:r>
      <w:r>
        <w:t>Is it necessary to cite both of these documents in the Bibliography? Neither seem to be cited in the document. Consider removing.</w:t>
      </w:r>
    </w:p>
  </w:comment>
  <w:comment w:id="2207" w:author="REID-JAMOND Alison" w:date="2022-04-04T08:08:00Z" w:initials="RA">
    <w:p w14:paraId="2995245B" w14:textId="2100315B" w:rsidR="003E2160" w:rsidRDefault="003E2160">
      <w:pPr>
        <w:pStyle w:val="CommentText"/>
      </w:pPr>
      <w:r>
        <w:rPr>
          <w:rStyle w:val="CommentReferenc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2D8859" w15:done="0"/>
  <w15:commentEx w15:paraId="7C50AC87" w15:done="0"/>
  <w15:commentEx w15:paraId="41A5B1F0" w15:done="0"/>
  <w15:commentEx w15:paraId="38ADECDC" w15:done="0"/>
  <w15:commentEx w15:paraId="2C6AE048"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0FFE49ED" w15:paraIdParent="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1CFB5927" w15:paraIdParent="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63E98EB8" w15:done="0"/>
  <w15:commentEx w15:paraId="0793A348" w15:done="0"/>
  <w15:commentEx w15:paraId="660B4F5C" w15:done="0"/>
  <w15:commentEx w15:paraId="4E948761" w15:done="0"/>
  <w15:commentEx w15:paraId="424FF95F"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6A11C0A" w16cex:dateUtc="2022-08-12T16:35: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6A2576E" w16cex:dateUtc="2022-08-13T15:01: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6A126CF" w16cex:dateUtc="2022-08-12T17:21: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6A25FF8" w16cex:dateUtc="2022-04-04T12:33:00Z"/>
  <w16cex:commentExtensible w16cex:durableId="25F58025" w16cex:dateUtc="2022-04-04T12:33:00Z"/>
  <w16cex:commentExtensible w16cex:durableId="25F58047" w16cex:dateUtc="2022-04-04T12:33:00Z"/>
  <w16cex:commentExtensible w16cex:durableId="269E8840" w16cex:dateUtc="2022-08-10T17:36:00Z"/>
  <w16cex:commentExtensible w16cex:durableId="269E872B" w16cex:dateUtc="2022-08-10T17:36: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2C6AE048" w16cid:durableId="26A11C0A"/>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0FFE49ED" w16cid:durableId="26A2576E"/>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1CFB5927" w16cid:durableId="26A126CF"/>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63E98EB8" w16cid:durableId="26A25FF8"/>
  <w16cid:commentId w16cid:paraId="0793A348" w16cid:durableId="25F58025"/>
  <w16cid:commentId w16cid:paraId="660B4F5C" w16cid:durableId="25F58047"/>
  <w16cid:commentId w16cid:paraId="4E948761" w16cid:durableId="269E8840"/>
  <w16cid:commentId w16cid:paraId="424FF95F" w16cid:durableId="269E872B"/>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C46F3" w14:textId="77777777" w:rsidR="004245E0" w:rsidRDefault="004245E0">
      <w:pPr>
        <w:spacing w:after="0" w:line="240" w:lineRule="auto"/>
      </w:pPr>
      <w:r>
        <w:separator/>
      </w:r>
    </w:p>
    <w:p w14:paraId="6E1A8229" w14:textId="77777777" w:rsidR="004245E0" w:rsidRDefault="004245E0"/>
  </w:endnote>
  <w:endnote w:type="continuationSeparator" w:id="0">
    <w:p w14:paraId="48A3D28E" w14:textId="77777777" w:rsidR="004245E0" w:rsidRDefault="004245E0">
      <w:pPr>
        <w:spacing w:after="0" w:line="240" w:lineRule="auto"/>
      </w:pPr>
      <w:r>
        <w:continuationSeparator/>
      </w:r>
    </w:p>
    <w:p w14:paraId="4FD16428" w14:textId="77777777" w:rsidR="004245E0" w:rsidRDefault="004245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307EA" w14:textId="77777777" w:rsidR="0033443B" w:rsidRPr="00BA1CC8" w:rsidRDefault="0033443B"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E1094" w14:textId="77777777" w:rsidR="0033443B" w:rsidRDefault="0033443B"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17157" w14:textId="54180541" w:rsidR="0033443B" w:rsidRPr="00BA1CC8" w:rsidRDefault="0033443B"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Pr>
        <w:noProof/>
      </w:rPr>
      <w:t>6</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9AF66" w14:textId="6F8424FB" w:rsidR="0033443B" w:rsidRPr="00BA1CC8" w:rsidRDefault="0033443B" w:rsidP="003B153F">
    <w:pPr>
      <w:pStyle w:val="Footer"/>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7</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3E8D8" w14:textId="1CE107DB" w:rsidR="0033443B" w:rsidRDefault="0033443B" w:rsidP="00B73D5B">
    <w:pPr>
      <w:pStyle w:val="Footer"/>
      <w:spacing w:after="480" w:line="240" w:lineRule="exact"/>
    </w:pPr>
    <w:r w:rsidRPr="008A6D64">
      <w:rPr>
        <w:b/>
      </w:rPr>
      <w:fldChar w:fldCharType="begin"/>
    </w:r>
    <w:r w:rsidRPr="008A6D64">
      <w:rPr>
        <w:b/>
      </w:rPr>
      <w:instrText xml:space="preserve"> PAGE   \* MERGEFORMAT </w:instrText>
    </w:r>
    <w:r w:rsidRPr="008A6D64">
      <w:rPr>
        <w:b/>
      </w:rPr>
      <w:fldChar w:fldCharType="separate"/>
    </w:r>
    <w:r>
      <w:rPr>
        <w:b/>
        <w:noProof/>
      </w:rPr>
      <w:t>128</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C7FAE" w14:textId="786EBCBA" w:rsidR="0033443B" w:rsidRPr="00B73D5B" w:rsidRDefault="0033443B" w:rsidP="00B73D5B">
    <w:pPr>
      <w:pStyle w:val="Footer"/>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127</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8EA8EC" w14:textId="77777777" w:rsidR="004245E0" w:rsidRDefault="004245E0">
      <w:pPr>
        <w:spacing w:after="0" w:line="240" w:lineRule="auto"/>
      </w:pPr>
      <w:r>
        <w:separator/>
      </w:r>
    </w:p>
    <w:p w14:paraId="4EF346B1" w14:textId="77777777" w:rsidR="004245E0" w:rsidRDefault="004245E0"/>
  </w:footnote>
  <w:footnote w:type="continuationSeparator" w:id="0">
    <w:p w14:paraId="229509A6" w14:textId="77777777" w:rsidR="004245E0" w:rsidRDefault="004245E0">
      <w:pPr>
        <w:spacing w:after="0" w:line="240" w:lineRule="auto"/>
      </w:pPr>
      <w:r>
        <w:continuationSeparator/>
      </w:r>
    </w:p>
    <w:p w14:paraId="4A9FE884" w14:textId="77777777" w:rsidR="004245E0" w:rsidRDefault="004245E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D5A56" w14:textId="77777777" w:rsidR="0033443B" w:rsidRPr="00151316" w:rsidRDefault="0033443B"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8D5C4" w14:textId="7650273B" w:rsidR="00DD2582" w:rsidRDefault="00100651">
    <w:pPr>
      <w:pStyle w:val="Header"/>
    </w:pPr>
    <w:ins w:id="7" w:author="REID-JAMOND Alison" w:date="2022-04-04T15:35:00Z">
      <w:r>
        <w:rPr>
          <w:noProof/>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pB8QEAAMg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" filled="f" stroked="f">
                <v:stroke joinstyle="round"/>
                <o:lock v:ext="edit" aspectratio="t" shapetype="t"/>
                <v:textbox style="mso-fit-shape-to-text:t">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55DDF" w14:textId="14191212" w:rsidR="0033443B" w:rsidRPr="000167AE" w:rsidRDefault="00100651" w:rsidP="000167AE">
    <w:pPr>
      <w:pStyle w:val="Header"/>
      <w:spacing w:after="720" w:line="240" w:lineRule="exact"/>
      <w:jc w:val="left"/>
      <w:rPr>
        <w:sz w:val="24"/>
        <w:szCs w:val="24"/>
      </w:rPr>
    </w:pPr>
    <w:ins w:id="95" w:author="REID-JAMOND Alison" w:date="2022-04-04T15:35:00Z">
      <w:r>
        <w:rPr>
          <w:noProof/>
          <w:sz w:val="24"/>
          <w:szCs w:val="24"/>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w9QEAAM8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ysVUkGdSamG1AH4tpTVmqOv3YiaLJjZ++AokViTQD7QmFchaw20U/o&#10;6+FFBD9SiET+qTtlJfPIoVHMCZsMUD8IyHYUwb3o2LykZxQ1NpO8C2o6i35Frj20WdCF5yiIUpMt&#10;GROeYvn6O3dd/sPlb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Eqkln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8F59B" w14:textId="6D991A88" w:rsidR="0033443B" w:rsidRPr="004D16C0" w:rsidRDefault="00100651" w:rsidP="00864D32">
    <w:pPr>
      <w:pStyle w:val="Header"/>
      <w:spacing w:after="720" w:line="240" w:lineRule="exact"/>
      <w:jc w:val="right"/>
      <w:rPr>
        <w:sz w:val="24"/>
        <w:szCs w:val="24"/>
      </w:rPr>
    </w:pPr>
    <w:ins w:id="96" w:author="REID-JAMOND Alison" w:date="2022-04-04T15:36:00Z">
      <w:r>
        <w:rPr>
          <w:noProof/>
          <w:sz w:val="24"/>
          <w:szCs w:val="24"/>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PZB1Z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E8CAF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33AC7EB8"/>
    <w:multiLevelType w:val="multilevel"/>
    <w:tmpl w:val="975087F0"/>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3"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9960694">
    <w:abstractNumId w:val="12"/>
  </w:num>
  <w:num w:numId="2" w16cid:durableId="680163401">
    <w:abstractNumId w:val="11"/>
  </w:num>
  <w:num w:numId="3" w16cid:durableId="413354237">
    <w:abstractNumId w:val="10"/>
  </w:num>
  <w:num w:numId="4" w16cid:durableId="996111479">
    <w:abstractNumId w:val="6"/>
  </w:num>
  <w:num w:numId="5" w16cid:durableId="1729649233">
    <w:abstractNumId w:val="7"/>
  </w:num>
  <w:num w:numId="6" w16cid:durableId="953245514">
    <w:abstractNumId w:val="9"/>
  </w:num>
  <w:num w:numId="7" w16cid:durableId="789710615">
    <w:abstractNumId w:val="3"/>
  </w:num>
  <w:num w:numId="8" w16cid:durableId="1709644222">
    <w:abstractNumId w:val="2"/>
  </w:num>
  <w:num w:numId="9" w16cid:durableId="898973881">
    <w:abstractNumId w:val="1"/>
  </w:num>
  <w:num w:numId="10" w16cid:durableId="2005619491">
    <w:abstractNumId w:val="5"/>
  </w:num>
  <w:num w:numId="11" w16cid:durableId="1783987574">
    <w:abstractNumId w:val="4"/>
  </w:num>
  <w:num w:numId="12" w16cid:durableId="1327977181">
    <w:abstractNumId w:val="8"/>
  </w:num>
  <w:num w:numId="13" w16cid:durableId="1244101096">
    <w:abstractNumId w:val="0"/>
  </w:num>
  <w:num w:numId="14" w16cid:durableId="1091775714">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1046F"/>
    <w:rsid w:val="00011CDC"/>
    <w:rsid w:val="0001453C"/>
    <w:rsid w:val="000167AE"/>
    <w:rsid w:val="00016FE3"/>
    <w:rsid w:val="0002054A"/>
    <w:rsid w:val="00020674"/>
    <w:rsid w:val="00020E72"/>
    <w:rsid w:val="00021125"/>
    <w:rsid w:val="00022AAF"/>
    <w:rsid w:val="00022C0A"/>
    <w:rsid w:val="000266AC"/>
    <w:rsid w:val="00026AA4"/>
    <w:rsid w:val="00026FFF"/>
    <w:rsid w:val="00027B73"/>
    <w:rsid w:val="000318B9"/>
    <w:rsid w:val="00031EDF"/>
    <w:rsid w:val="00032197"/>
    <w:rsid w:val="00037B3B"/>
    <w:rsid w:val="000409EC"/>
    <w:rsid w:val="000416A8"/>
    <w:rsid w:val="00047CD7"/>
    <w:rsid w:val="00052262"/>
    <w:rsid w:val="000523C7"/>
    <w:rsid w:val="0005379D"/>
    <w:rsid w:val="00054591"/>
    <w:rsid w:val="00054C95"/>
    <w:rsid w:val="00055455"/>
    <w:rsid w:val="00055EAB"/>
    <w:rsid w:val="000564D4"/>
    <w:rsid w:val="0005687D"/>
    <w:rsid w:val="00060093"/>
    <w:rsid w:val="00061226"/>
    <w:rsid w:val="00061435"/>
    <w:rsid w:val="0006289D"/>
    <w:rsid w:val="00067877"/>
    <w:rsid w:val="000728C6"/>
    <w:rsid w:val="00073FE3"/>
    <w:rsid w:val="0007557E"/>
    <w:rsid w:val="00076333"/>
    <w:rsid w:val="000778C3"/>
    <w:rsid w:val="00080CC7"/>
    <w:rsid w:val="00083852"/>
    <w:rsid w:val="000839FA"/>
    <w:rsid w:val="00086042"/>
    <w:rsid w:val="0008652C"/>
    <w:rsid w:val="0009594E"/>
    <w:rsid w:val="00096387"/>
    <w:rsid w:val="00097151"/>
    <w:rsid w:val="000A070A"/>
    <w:rsid w:val="000A0A7E"/>
    <w:rsid w:val="000A140B"/>
    <w:rsid w:val="000A196B"/>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6285"/>
    <w:rsid w:val="000C70DD"/>
    <w:rsid w:val="000D0B49"/>
    <w:rsid w:val="000D1388"/>
    <w:rsid w:val="000D5EA4"/>
    <w:rsid w:val="000E01BD"/>
    <w:rsid w:val="000F44D4"/>
    <w:rsid w:val="000F4699"/>
    <w:rsid w:val="000F65CE"/>
    <w:rsid w:val="000F7AC0"/>
    <w:rsid w:val="000F7C96"/>
    <w:rsid w:val="00100651"/>
    <w:rsid w:val="001042DA"/>
    <w:rsid w:val="001046E9"/>
    <w:rsid w:val="00105813"/>
    <w:rsid w:val="001060B3"/>
    <w:rsid w:val="001076A1"/>
    <w:rsid w:val="00111552"/>
    <w:rsid w:val="00113B7F"/>
    <w:rsid w:val="001147E3"/>
    <w:rsid w:val="00114E5B"/>
    <w:rsid w:val="00115763"/>
    <w:rsid w:val="00116C6C"/>
    <w:rsid w:val="00117CD2"/>
    <w:rsid w:val="00121A78"/>
    <w:rsid w:val="00125098"/>
    <w:rsid w:val="00130432"/>
    <w:rsid w:val="00131573"/>
    <w:rsid w:val="00131699"/>
    <w:rsid w:val="0013258D"/>
    <w:rsid w:val="00134DF7"/>
    <w:rsid w:val="001401CF"/>
    <w:rsid w:val="001435E4"/>
    <w:rsid w:val="0014794F"/>
    <w:rsid w:val="001501CE"/>
    <w:rsid w:val="00153474"/>
    <w:rsid w:val="00154230"/>
    <w:rsid w:val="001574A6"/>
    <w:rsid w:val="001617BC"/>
    <w:rsid w:val="00161C5F"/>
    <w:rsid w:val="00164503"/>
    <w:rsid w:val="00164FC9"/>
    <w:rsid w:val="00165AA5"/>
    <w:rsid w:val="001663B7"/>
    <w:rsid w:val="0017013F"/>
    <w:rsid w:val="00170CF0"/>
    <w:rsid w:val="00170D23"/>
    <w:rsid w:val="0017106A"/>
    <w:rsid w:val="00174114"/>
    <w:rsid w:val="00175203"/>
    <w:rsid w:val="0018089C"/>
    <w:rsid w:val="00181B85"/>
    <w:rsid w:val="0018223B"/>
    <w:rsid w:val="00182C3E"/>
    <w:rsid w:val="0018329C"/>
    <w:rsid w:val="0018668C"/>
    <w:rsid w:val="00186F5C"/>
    <w:rsid w:val="00193100"/>
    <w:rsid w:val="0019396D"/>
    <w:rsid w:val="0019426E"/>
    <w:rsid w:val="00194DAA"/>
    <w:rsid w:val="0019781D"/>
    <w:rsid w:val="0019793B"/>
    <w:rsid w:val="001A0988"/>
    <w:rsid w:val="001A0B0F"/>
    <w:rsid w:val="001A325F"/>
    <w:rsid w:val="001A33D0"/>
    <w:rsid w:val="001A4204"/>
    <w:rsid w:val="001A42F9"/>
    <w:rsid w:val="001A49FA"/>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797"/>
    <w:rsid w:val="001C6E39"/>
    <w:rsid w:val="001D0B3D"/>
    <w:rsid w:val="001D410B"/>
    <w:rsid w:val="001D4E0A"/>
    <w:rsid w:val="001D7D22"/>
    <w:rsid w:val="001E1837"/>
    <w:rsid w:val="001E635D"/>
    <w:rsid w:val="001E7714"/>
    <w:rsid w:val="001F156E"/>
    <w:rsid w:val="001F19D9"/>
    <w:rsid w:val="001F3195"/>
    <w:rsid w:val="001F4A39"/>
    <w:rsid w:val="001F501C"/>
    <w:rsid w:val="001F5A5B"/>
    <w:rsid w:val="001F6C35"/>
    <w:rsid w:val="002012A4"/>
    <w:rsid w:val="002017C2"/>
    <w:rsid w:val="00202914"/>
    <w:rsid w:val="00203CA4"/>
    <w:rsid w:val="00203E67"/>
    <w:rsid w:val="00212EA1"/>
    <w:rsid w:val="00217BBC"/>
    <w:rsid w:val="002203E7"/>
    <w:rsid w:val="00220B53"/>
    <w:rsid w:val="00221ACE"/>
    <w:rsid w:val="002233D9"/>
    <w:rsid w:val="0022370E"/>
    <w:rsid w:val="00223E45"/>
    <w:rsid w:val="0022406E"/>
    <w:rsid w:val="002241CC"/>
    <w:rsid w:val="00233DE0"/>
    <w:rsid w:val="00234065"/>
    <w:rsid w:val="002363FA"/>
    <w:rsid w:val="00236F84"/>
    <w:rsid w:val="00240570"/>
    <w:rsid w:val="00242114"/>
    <w:rsid w:val="002423DA"/>
    <w:rsid w:val="00242E6C"/>
    <w:rsid w:val="0024409E"/>
    <w:rsid w:val="002446D4"/>
    <w:rsid w:val="00244CB6"/>
    <w:rsid w:val="002478CC"/>
    <w:rsid w:val="00247DE8"/>
    <w:rsid w:val="00250A5E"/>
    <w:rsid w:val="0025166B"/>
    <w:rsid w:val="00257276"/>
    <w:rsid w:val="002623DA"/>
    <w:rsid w:val="00262485"/>
    <w:rsid w:val="00262594"/>
    <w:rsid w:val="00264063"/>
    <w:rsid w:val="00264095"/>
    <w:rsid w:val="00266DCF"/>
    <w:rsid w:val="0027124A"/>
    <w:rsid w:val="00272D78"/>
    <w:rsid w:val="00273A96"/>
    <w:rsid w:val="002749EF"/>
    <w:rsid w:val="00274A7E"/>
    <w:rsid w:val="00275C1E"/>
    <w:rsid w:val="00280365"/>
    <w:rsid w:val="002815D9"/>
    <w:rsid w:val="00281EBA"/>
    <w:rsid w:val="00282DF1"/>
    <w:rsid w:val="00283976"/>
    <w:rsid w:val="002852F4"/>
    <w:rsid w:val="002868F7"/>
    <w:rsid w:val="00287F52"/>
    <w:rsid w:val="00290246"/>
    <w:rsid w:val="002917CB"/>
    <w:rsid w:val="00291E2A"/>
    <w:rsid w:val="00292DA7"/>
    <w:rsid w:val="00294669"/>
    <w:rsid w:val="00294FB0"/>
    <w:rsid w:val="00295A39"/>
    <w:rsid w:val="00295C11"/>
    <w:rsid w:val="00296ACC"/>
    <w:rsid w:val="002A0086"/>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E0794"/>
    <w:rsid w:val="002E0796"/>
    <w:rsid w:val="002E12FD"/>
    <w:rsid w:val="002E3170"/>
    <w:rsid w:val="002E3536"/>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615"/>
    <w:rsid w:val="0031385F"/>
    <w:rsid w:val="00314414"/>
    <w:rsid w:val="0031441B"/>
    <w:rsid w:val="00316886"/>
    <w:rsid w:val="00316D0E"/>
    <w:rsid w:val="00316DFC"/>
    <w:rsid w:val="003177A9"/>
    <w:rsid w:val="00317E5D"/>
    <w:rsid w:val="00325C73"/>
    <w:rsid w:val="00326137"/>
    <w:rsid w:val="00330201"/>
    <w:rsid w:val="0033107D"/>
    <w:rsid w:val="00333312"/>
    <w:rsid w:val="00333718"/>
    <w:rsid w:val="0033443B"/>
    <w:rsid w:val="0033464A"/>
    <w:rsid w:val="00337C34"/>
    <w:rsid w:val="003417EE"/>
    <w:rsid w:val="00344888"/>
    <w:rsid w:val="00345B12"/>
    <w:rsid w:val="00350089"/>
    <w:rsid w:val="003509D5"/>
    <w:rsid w:val="00351155"/>
    <w:rsid w:val="00351E51"/>
    <w:rsid w:val="0035495D"/>
    <w:rsid w:val="003565D4"/>
    <w:rsid w:val="003608E7"/>
    <w:rsid w:val="0036145C"/>
    <w:rsid w:val="00366758"/>
    <w:rsid w:val="0037109D"/>
    <w:rsid w:val="00371A47"/>
    <w:rsid w:val="00371A7E"/>
    <w:rsid w:val="00373561"/>
    <w:rsid w:val="00375F0D"/>
    <w:rsid w:val="00381F0F"/>
    <w:rsid w:val="00383A92"/>
    <w:rsid w:val="00383C9B"/>
    <w:rsid w:val="003855C8"/>
    <w:rsid w:val="003866D0"/>
    <w:rsid w:val="00386CFD"/>
    <w:rsid w:val="00393057"/>
    <w:rsid w:val="0039361D"/>
    <w:rsid w:val="00393BE0"/>
    <w:rsid w:val="0039549A"/>
    <w:rsid w:val="00395E39"/>
    <w:rsid w:val="00395FE4"/>
    <w:rsid w:val="00397804"/>
    <w:rsid w:val="003A05D6"/>
    <w:rsid w:val="003A07BA"/>
    <w:rsid w:val="003A0A0A"/>
    <w:rsid w:val="003A2C10"/>
    <w:rsid w:val="003A3ECC"/>
    <w:rsid w:val="003A54D1"/>
    <w:rsid w:val="003A5DDA"/>
    <w:rsid w:val="003A68D3"/>
    <w:rsid w:val="003B153F"/>
    <w:rsid w:val="003C2527"/>
    <w:rsid w:val="003C293C"/>
    <w:rsid w:val="003C3C9D"/>
    <w:rsid w:val="003C64F4"/>
    <w:rsid w:val="003C74B7"/>
    <w:rsid w:val="003D141F"/>
    <w:rsid w:val="003D1A1E"/>
    <w:rsid w:val="003D2182"/>
    <w:rsid w:val="003D24BC"/>
    <w:rsid w:val="003D2899"/>
    <w:rsid w:val="003D2AB6"/>
    <w:rsid w:val="003D3E58"/>
    <w:rsid w:val="003D4D00"/>
    <w:rsid w:val="003D567A"/>
    <w:rsid w:val="003D5993"/>
    <w:rsid w:val="003D5C74"/>
    <w:rsid w:val="003D68CB"/>
    <w:rsid w:val="003E0F5E"/>
    <w:rsid w:val="003E1E46"/>
    <w:rsid w:val="003E2160"/>
    <w:rsid w:val="003E224E"/>
    <w:rsid w:val="003E45F3"/>
    <w:rsid w:val="003E5E45"/>
    <w:rsid w:val="003E77E7"/>
    <w:rsid w:val="003F1E69"/>
    <w:rsid w:val="003F30C1"/>
    <w:rsid w:val="003F5653"/>
    <w:rsid w:val="003F6E7C"/>
    <w:rsid w:val="0040049D"/>
    <w:rsid w:val="00400F60"/>
    <w:rsid w:val="00404505"/>
    <w:rsid w:val="00404DBD"/>
    <w:rsid w:val="00406340"/>
    <w:rsid w:val="00410BFB"/>
    <w:rsid w:val="00411947"/>
    <w:rsid w:val="00412EB8"/>
    <w:rsid w:val="004143C5"/>
    <w:rsid w:val="0041445A"/>
    <w:rsid w:val="0041703C"/>
    <w:rsid w:val="004205BE"/>
    <w:rsid w:val="00420B94"/>
    <w:rsid w:val="004224E8"/>
    <w:rsid w:val="00422B64"/>
    <w:rsid w:val="00423449"/>
    <w:rsid w:val="004245E0"/>
    <w:rsid w:val="00424D23"/>
    <w:rsid w:val="004262EC"/>
    <w:rsid w:val="004277A3"/>
    <w:rsid w:val="00430BBE"/>
    <w:rsid w:val="004312D8"/>
    <w:rsid w:val="00431328"/>
    <w:rsid w:val="004317ED"/>
    <w:rsid w:val="00433BE6"/>
    <w:rsid w:val="00435248"/>
    <w:rsid w:val="00435ACC"/>
    <w:rsid w:val="00437D7C"/>
    <w:rsid w:val="004404E3"/>
    <w:rsid w:val="004408E7"/>
    <w:rsid w:val="00441C1E"/>
    <w:rsid w:val="004420BE"/>
    <w:rsid w:val="004421EF"/>
    <w:rsid w:val="004438A4"/>
    <w:rsid w:val="00446A1A"/>
    <w:rsid w:val="00447B29"/>
    <w:rsid w:val="00452AE7"/>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3007"/>
    <w:rsid w:val="004A76AD"/>
    <w:rsid w:val="004A7FCE"/>
    <w:rsid w:val="004B13B4"/>
    <w:rsid w:val="004B14C4"/>
    <w:rsid w:val="004B3D3C"/>
    <w:rsid w:val="004B610F"/>
    <w:rsid w:val="004B65BF"/>
    <w:rsid w:val="004B75DB"/>
    <w:rsid w:val="004C1046"/>
    <w:rsid w:val="004C241D"/>
    <w:rsid w:val="004C2EE3"/>
    <w:rsid w:val="004C36B0"/>
    <w:rsid w:val="004C3A01"/>
    <w:rsid w:val="004C400E"/>
    <w:rsid w:val="004C6184"/>
    <w:rsid w:val="004D16C0"/>
    <w:rsid w:val="004D18D7"/>
    <w:rsid w:val="004D258E"/>
    <w:rsid w:val="004D3810"/>
    <w:rsid w:val="004D5F28"/>
    <w:rsid w:val="004D5F35"/>
    <w:rsid w:val="004D6E49"/>
    <w:rsid w:val="004D7B82"/>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69A"/>
    <w:rsid w:val="0051615F"/>
    <w:rsid w:val="0051619A"/>
    <w:rsid w:val="0051668D"/>
    <w:rsid w:val="005168BA"/>
    <w:rsid w:val="005177CE"/>
    <w:rsid w:val="00522CA2"/>
    <w:rsid w:val="005256EF"/>
    <w:rsid w:val="00526284"/>
    <w:rsid w:val="00526508"/>
    <w:rsid w:val="00530A1C"/>
    <w:rsid w:val="005322A0"/>
    <w:rsid w:val="00534238"/>
    <w:rsid w:val="00535474"/>
    <w:rsid w:val="00540061"/>
    <w:rsid w:val="00540F8F"/>
    <w:rsid w:val="0054133A"/>
    <w:rsid w:val="0054203E"/>
    <w:rsid w:val="005438D7"/>
    <w:rsid w:val="00544E47"/>
    <w:rsid w:val="0054733A"/>
    <w:rsid w:val="0055112F"/>
    <w:rsid w:val="005531F0"/>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29A0"/>
    <w:rsid w:val="00594FA6"/>
    <w:rsid w:val="00596027"/>
    <w:rsid w:val="0059657D"/>
    <w:rsid w:val="00596E93"/>
    <w:rsid w:val="005978B9"/>
    <w:rsid w:val="005A3EC3"/>
    <w:rsid w:val="005A5A09"/>
    <w:rsid w:val="005A7051"/>
    <w:rsid w:val="005A7A3A"/>
    <w:rsid w:val="005B0A0A"/>
    <w:rsid w:val="005B21D1"/>
    <w:rsid w:val="005B3EC6"/>
    <w:rsid w:val="005B517D"/>
    <w:rsid w:val="005B5EAD"/>
    <w:rsid w:val="005B769A"/>
    <w:rsid w:val="005C3420"/>
    <w:rsid w:val="005C46DD"/>
    <w:rsid w:val="005C632A"/>
    <w:rsid w:val="005C6D04"/>
    <w:rsid w:val="005D1FAA"/>
    <w:rsid w:val="005D5C5A"/>
    <w:rsid w:val="005D5EE1"/>
    <w:rsid w:val="005D6017"/>
    <w:rsid w:val="005D62C6"/>
    <w:rsid w:val="005D6355"/>
    <w:rsid w:val="005D64C6"/>
    <w:rsid w:val="005E1094"/>
    <w:rsid w:val="005E1AE5"/>
    <w:rsid w:val="005E1D3A"/>
    <w:rsid w:val="005E1EEF"/>
    <w:rsid w:val="005E29FD"/>
    <w:rsid w:val="005E47C0"/>
    <w:rsid w:val="005E5AD4"/>
    <w:rsid w:val="005F3DF1"/>
    <w:rsid w:val="005F4F8B"/>
    <w:rsid w:val="005F51EB"/>
    <w:rsid w:val="005F790E"/>
    <w:rsid w:val="006014CC"/>
    <w:rsid w:val="006050F3"/>
    <w:rsid w:val="00607FDE"/>
    <w:rsid w:val="00610D56"/>
    <w:rsid w:val="00611F60"/>
    <w:rsid w:val="00615828"/>
    <w:rsid w:val="006174CC"/>
    <w:rsid w:val="00621028"/>
    <w:rsid w:val="00621DFB"/>
    <w:rsid w:val="00622A2E"/>
    <w:rsid w:val="00623B90"/>
    <w:rsid w:val="00624A6C"/>
    <w:rsid w:val="0062664D"/>
    <w:rsid w:val="00626696"/>
    <w:rsid w:val="00626BFF"/>
    <w:rsid w:val="006301E0"/>
    <w:rsid w:val="006301FB"/>
    <w:rsid w:val="00631F81"/>
    <w:rsid w:val="00632253"/>
    <w:rsid w:val="006328C0"/>
    <w:rsid w:val="00636A72"/>
    <w:rsid w:val="0064114F"/>
    <w:rsid w:val="0064123C"/>
    <w:rsid w:val="00642FF2"/>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62B7"/>
    <w:rsid w:val="0067718F"/>
    <w:rsid w:val="0068101F"/>
    <w:rsid w:val="00683AA9"/>
    <w:rsid w:val="006857A8"/>
    <w:rsid w:val="006900D9"/>
    <w:rsid w:val="00690DFD"/>
    <w:rsid w:val="006933A3"/>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C4FD2"/>
    <w:rsid w:val="006D2D1E"/>
    <w:rsid w:val="006D3D76"/>
    <w:rsid w:val="006D6F3A"/>
    <w:rsid w:val="006E3F0F"/>
    <w:rsid w:val="006E753C"/>
    <w:rsid w:val="006F017A"/>
    <w:rsid w:val="006F11B2"/>
    <w:rsid w:val="006F3680"/>
    <w:rsid w:val="006F36F6"/>
    <w:rsid w:val="006F529E"/>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43C0"/>
    <w:rsid w:val="00736AE9"/>
    <w:rsid w:val="00736C6A"/>
    <w:rsid w:val="00740AD6"/>
    <w:rsid w:val="00741198"/>
    <w:rsid w:val="00744C55"/>
    <w:rsid w:val="00746751"/>
    <w:rsid w:val="007467A4"/>
    <w:rsid w:val="0075061F"/>
    <w:rsid w:val="00751940"/>
    <w:rsid w:val="00752CFD"/>
    <w:rsid w:val="00753DA3"/>
    <w:rsid w:val="00754999"/>
    <w:rsid w:val="00755923"/>
    <w:rsid w:val="00755FFB"/>
    <w:rsid w:val="00757CC6"/>
    <w:rsid w:val="00757E07"/>
    <w:rsid w:val="00760C94"/>
    <w:rsid w:val="00762AED"/>
    <w:rsid w:val="007649EA"/>
    <w:rsid w:val="0076609A"/>
    <w:rsid w:val="00766D13"/>
    <w:rsid w:val="00767B2F"/>
    <w:rsid w:val="007703D2"/>
    <w:rsid w:val="007723AE"/>
    <w:rsid w:val="00772955"/>
    <w:rsid w:val="00774AF7"/>
    <w:rsid w:val="0077641F"/>
    <w:rsid w:val="007812F0"/>
    <w:rsid w:val="007813C1"/>
    <w:rsid w:val="007816C1"/>
    <w:rsid w:val="00784D28"/>
    <w:rsid w:val="00785C54"/>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560B"/>
    <w:rsid w:val="00826352"/>
    <w:rsid w:val="00826CBA"/>
    <w:rsid w:val="00830BAB"/>
    <w:rsid w:val="00833896"/>
    <w:rsid w:val="00835D52"/>
    <w:rsid w:val="00836E9B"/>
    <w:rsid w:val="008404DA"/>
    <w:rsid w:val="00841E7A"/>
    <w:rsid w:val="008429B7"/>
    <w:rsid w:val="00845233"/>
    <w:rsid w:val="008501DC"/>
    <w:rsid w:val="0085134E"/>
    <w:rsid w:val="008534CB"/>
    <w:rsid w:val="008538CF"/>
    <w:rsid w:val="00854564"/>
    <w:rsid w:val="0086004D"/>
    <w:rsid w:val="00860411"/>
    <w:rsid w:val="00862522"/>
    <w:rsid w:val="00863761"/>
    <w:rsid w:val="00864D32"/>
    <w:rsid w:val="00867CD7"/>
    <w:rsid w:val="008713ED"/>
    <w:rsid w:val="0087292F"/>
    <w:rsid w:val="00874CE2"/>
    <w:rsid w:val="0087602B"/>
    <w:rsid w:val="00876998"/>
    <w:rsid w:val="00876DCC"/>
    <w:rsid w:val="008802B3"/>
    <w:rsid w:val="008802D5"/>
    <w:rsid w:val="008814B2"/>
    <w:rsid w:val="00881F88"/>
    <w:rsid w:val="008841F6"/>
    <w:rsid w:val="00885E28"/>
    <w:rsid w:val="00886ADC"/>
    <w:rsid w:val="00887198"/>
    <w:rsid w:val="00887217"/>
    <w:rsid w:val="0089033E"/>
    <w:rsid w:val="00890D0F"/>
    <w:rsid w:val="008913AD"/>
    <w:rsid w:val="00891766"/>
    <w:rsid w:val="00892110"/>
    <w:rsid w:val="00895149"/>
    <w:rsid w:val="00897961"/>
    <w:rsid w:val="00897BB1"/>
    <w:rsid w:val="008A04A0"/>
    <w:rsid w:val="008A1AFA"/>
    <w:rsid w:val="008A1D79"/>
    <w:rsid w:val="008A36DC"/>
    <w:rsid w:val="008A3988"/>
    <w:rsid w:val="008A4056"/>
    <w:rsid w:val="008A4F05"/>
    <w:rsid w:val="008A5DFC"/>
    <w:rsid w:val="008A6D64"/>
    <w:rsid w:val="008B01FD"/>
    <w:rsid w:val="008B1B45"/>
    <w:rsid w:val="008B2473"/>
    <w:rsid w:val="008B3514"/>
    <w:rsid w:val="008B5385"/>
    <w:rsid w:val="008B63BE"/>
    <w:rsid w:val="008B6B3B"/>
    <w:rsid w:val="008C25C8"/>
    <w:rsid w:val="008C6A6A"/>
    <w:rsid w:val="008D279E"/>
    <w:rsid w:val="008D29ED"/>
    <w:rsid w:val="008D31E1"/>
    <w:rsid w:val="008D48B0"/>
    <w:rsid w:val="008D4ED7"/>
    <w:rsid w:val="008D6490"/>
    <w:rsid w:val="008E22C4"/>
    <w:rsid w:val="008E2AAF"/>
    <w:rsid w:val="008E2BBE"/>
    <w:rsid w:val="008E396C"/>
    <w:rsid w:val="008E3E24"/>
    <w:rsid w:val="008E661D"/>
    <w:rsid w:val="008F06DA"/>
    <w:rsid w:val="008F1D12"/>
    <w:rsid w:val="008F2873"/>
    <w:rsid w:val="008F523D"/>
    <w:rsid w:val="008F5660"/>
    <w:rsid w:val="008F56E9"/>
    <w:rsid w:val="008F6841"/>
    <w:rsid w:val="008F767F"/>
    <w:rsid w:val="009007A2"/>
    <w:rsid w:val="00901ACF"/>
    <w:rsid w:val="00904CF1"/>
    <w:rsid w:val="00905BA9"/>
    <w:rsid w:val="009061F0"/>
    <w:rsid w:val="00914D4D"/>
    <w:rsid w:val="00916406"/>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417FD"/>
    <w:rsid w:val="00944710"/>
    <w:rsid w:val="0095046C"/>
    <w:rsid w:val="009527D0"/>
    <w:rsid w:val="00953EFA"/>
    <w:rsid w:val="009607A0"/>
    <w:rsid w:val="00960F54"/>
    <w:rsid w:val="009617CA"/>
    <w:rsid w:val="00964A56"/>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295C"/>
    <w:rsid w:val="009A3088"/>
    <w:rsid w:val="009A40E0"/>
    <w:rsid w:val="009A483C"/>
    <w:rsid w:val="009A5300"/>
    <w:rsid w:val="009A6549"/>
    <w:rsid w:val="009A7292"/>
    <w:rsid w:val="009B0228"/>
    <w:rsid w:val="009B0326"/>
    <w:rsid w:val="009B3BAC"/>
    <w:rsid w:val="009B4FAA"/>
    <w:rsid w:val="009B52B4"/>
    <w:rsid w:val="009C34B8"/>
    <w:rsid w:val="009C397F"/>
    <w:rsid w:val="009C3FA8"/>
    <w:rsid w:val="009C4033"/>
    <w:rsid w:val="009C439D"/>
    <w:rsid w:val="009C7455"/>
    <w:rsid w:val="009C7946"/>
    <w:rsid w:val="009D3677"/>
    <w:rsid w:val="009D45E2"/>
    <w:rsid w:val="009D5154"/>
    <w:rsid w:val="009D55D8"/>
    <w:rsid w:val="009D729E"/>
    <w:rsid w:val="009E0246"/>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403A"/>
    <w:rsid w:val="00A175EB"/>
    <w:rsid w:val="00A20D55"/>
    <w:rsid w:val="00A212C5"/>
    <w:rsid w:val="00A214B2"/>
    <w:rsid w:val="00A22DE5"/>
    <w:rsid w:val="00A23375"/>
    <w:rsid w:val="00A23437"/>
    <w:rsid w:val="00A25173"/>
    <w:rsid w:val="00A26465"/>
    <w:rsid w:val="00A27DE8"/>
    <w:rsid w:val="00A312BD"/>
    <w:rsid w:val="00A32EFF"/>
    <w:rsid w:val="00A372E4"/>
    <w:rsid w:val="00A411C8"/>
    <w:rsid w:val="00A41CB8"/>
    <w:rsid w:val="00A4422D"/>
    <w:rsid w:val="00A45AE0"/>
    <w:rsid w:val="00A45C2E"/>
    <w:rsid w:val="00A467AA"/>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07FF"/>
    <w:rsid w:val="00A81E15"/>
    <w:rsid w:val="00A82CB4"/>
    <w:rsid w:val="00A84654"/>
    <w:rsid w:val="00A84954"/>
    <w:rsid w:val="00A85929"/>
    <w:rsid w:val="00A86D99"/>
    <w:rsid w:val="00A86F83"/>
    <w:rsid w:val="00A871B5"/>
    <w:rsid w:val="00A8743B"/>
    <w:rsid w:val="00A91FCE"/>
    <w:rsid w:val="00A94DDF"/>
    <w:rsid w:val="00A9570F"/>
    <w:rsid w:val="00AA0D5F"/>
    <w:rsid w:val="00AA2C68"/>
    <w:rsid w:val="00AA31F7"/>
    <w:rsid w:val="00AA515F"/>
    <w:rsid w:val="00AA5AF1"/>
    <w:rsid w:val="00AA6D3D"/>
    <w:rsid w:val="00AA7748"/>
    <w:rsid w:val="00AB002C"/>
    <w:rsid w:val="00AB00C7"/>
    <w:rsid w:val="00AB2043"/>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1F03"/>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36FFD"/>
    <w:rsid w:val="00B40528"/>
    <w:rsid w:val="00B40DC0"/>
    <w:rsid w:val="00B4269E"/>
    <w:rsid w:val="00B42F45"/>
    <w:rsid w:val="00B45A77"/>
    <w:rsid w:val="00B46A74"/>
    <w:rsid w:val="00B515C5"/>
    <w:rsid w:val="00B519FE"/>
    <w:rsid w:val="00B52A66"/>
    <w:rsid w:val="00B54D17"/>
    <w:rsid w:val="00B56755"/>
    <w:rsid w:val="00B56DED"/>
    <w:rsid w:val="00B577B2"/>
    <w:rsid w:val="00B60127"/>
    <w:rsid w:val="00B61FF7"/>
    <w:rsid w:val="00B63E0B"/>
    <w:rsid w:val="00B64ABF"/>
    <w:rsid w:val="00B66C86"/>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785"/>
    <w:rsid w:val="00BA6E9D"/>
    <w:rsid w:val="00BA74B6"/>
    <w:rsid w:val="00BA7727"/>
    <w:rsid w:val="00BB0767"/>
    <w:rsid w:val="00BB0E5D"/>
    <w:rsid w:val="00BB3581"/>
    <w:rsid w:val="00BB45A8"/>
    <w:rsid w:val="00BB5772"/>
    <w:rsid w:val="00BB6BDA"/>
    <w:rsid w:val="00BB7007"/>
    <w:rsid w:val="00BB7D87"/>
    <w:rsid w:val="00BC210E"/>
    <w:rsid w:val="00BC335E"/>
    <w:rsid w:val="00BC394B"/>
    <w:rsid w:val="00BC3B29"/>
    <w:rsid w:val="00BC3B35"/>
    <w:rsid w:val="00BC4B72"/>
    <w:rsid w:val="00BC4EF9"/>
    <w:rsid w:val="00BC7DC7"/>
    <w:rsid w:val="00BD1347"/>
    <w:rsid w:val="00BD2744"/>
    <w:rsid w:val="00BD2BCF"/>
    <w:rsid w:val="00BD34EF"/>
    <w:rsid w:val="00BE0500"/>
    <w:rsid w:val="00BE2BB7"/>
    <w:rsid w:val="00BE49F6"/>
    <w:rsid w:val="00BE78DB"/>
    <w:rsid w:val="00BE79BC"/>
    <w:rsid w:val="00BF23CC"/>
    <w:rsid w:val="00BF7921"/>
    <w:rsid w:val="00BF7F04"/>
    <w:rsid w:val="00C0233E"/>
    <w:rsid w:val="00C0258F"/>
    <w:rsid w:val="00C0265A"/>
    <w:rsid w:val="00C06E23"/>
    <w:rsid w:val="00C13D3B"/>
    <w:rsid w:val="00C16135"/>
    <w:rsid w:val="00C17554"/>
    <w:rsid w:val="00C23CE5"/>
    <w:rsid w:val="00C246BE"/>
    <w:rsid w:val="00C31425"/>
    <w:rsid w:val="00C32E3D"/>
    <w:rsid w:val="00C33932"/>
    <w:rsid w:val="00C347D6"/>
    <w:rsid w:val="00C356AB"/>
    <w:rsid w:val="00C358A8"/>
    <w:rsid w:val="00C35DAC"/>
    <w:rsid w:val="00C3739F"/>
    <w:rsid w:val="00C40423"/>
    <w:rsid w:val="00C42EDA"/>
    <w:rsid w:val="00C43F11"/>
    <w:rsid w:val="00C440A1"/>
    <w:rsid w:val="00C44FEC"/>
    <w:rsid w:val="00C450B3"/>
    <w:rsid w:val="00C45DC0"/>
    <w:rsid w:val="00C47793"/>
    <w:rsid w:val="00C479B0"/>
    <w:rsid w:val="00C518EB"/>
    <w:rsid w:val="00C557CA"/>
    <w:rsid w:val="00C5677C"/>
    <w:rsid w:val="00C62BF8"/>
    <w:rsid w:val="00C63000"/>
    <w:rsid w:val="00C634D8"/>
    <w:rsid w:val="00C6389F"/>
    <w:rsid w:val="00C63DF3"/>
    <w:rsid w:val="00C6576A"/>
    <w:rsid w:val="00C66216"/>
    <w:rsid w:val="00C700BF"/>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CD2"/>
    <w:rsid w:val="00CB3363"/>
    <w:rsid w:val="00CB5B21"/>
    <w:rsid w:val="00CB5EBE"/>
    <w:rsid w:val="00CC1BB0"/>
    <w:rsid w:val="00CC2EE6"/>
    <w:rsid w:val="00CC3341"/>
    <w:rsid w:val="00CC3A78"/>
    <w:rsid w:val="00CC426C"/>
    <w:rsid w:val="00CC5129"/>
    <w:rsid w:val="00CC6E13"/>
    <w:rsid w:val="00CC7C16"/>
    <w:rsid w:val="00CD0748"/>
    <w:rsid w:val="00CD2488"/>
    <w:rsid w:val="00CD3B91"/>
    <w:rsid w:val="00CD4852"/>
    <w:rsid w:val="00CD6F39"/>
    <w:rsid w:val="00CD7575"/>
    <w:rsid w:val="00CD7B50"/>
    <w:rsid w:val="00CE109A"/>
    <w:rsid w:val="00CE2290"/>
    <w:rsid w:val="00CE4088"/>
    <w:rsid w:val="00CE68F1"/>
    <w:rsid w:val="00CF28F7"/>
    <w:rsid w:val="00CF3148"/>
    <w:rsid w:val="00CF4829"/>
    <w:rsid w:val="00CF482B"/>
    <w:rsid w:val="00CF52E2"/>
    <w:rsid w:val="00CF5361"/>
    <w:rsid w:val="00D0010E"/>
    <w:rsid w:val="00D00C9F"/>
    <w:rsid w:val="00D00F84"/>
    <w:rsid w:val="00D03415"/>
    <w:rsid w:val="00D07D75"/>
    <w:rsid w:val="00D11429"/>
    <w:rsid w:val="00D11914"/>
    <w:rsid w:val="00D1473D"/>
    <w:rsid w:val="00D17000"/>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345E"/>
    <w:rsid w:val="00D559E7"/>
    <w:rsid w:val="00D5670B"/>
    <w:rsid w:val="00D612AA"/>
    <w:rsid w:val="00D61F74"/>
    <w:rsid w:val="00D64C7B"/>
    <w:rsid w:val="00D72BCD"/>
    <w:rsid w:val="00D73111"/>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272F"/>
    <w:rsid w:val="00DA7447"/>
    <w:rsid w:val="00DA74AC"/>
    <w:rsid w:val="00DB07B5"/>
    <w:rsid w:val="00DB2B9C"/>
    <w:rsid w:val="00DB4A09"/>
    <w:rsid w:val="00DB4CC3"/>
    <w:rsid w:val="00DB5B01"/>
    <w:rsid w:val="00DC40B3"/>
    <w:rsid w:val="00DC436E"/>
    <w:rsid w:val="00DC6A98"/>
    <w:rsid w:val="00DC71B0"/>
    <w:rsid w:val="00DD1147"/>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0000"/>
    <w:rsid w:val="00E11FE1"/>
    <w:rsid w:val="00E12BD6"/>
    <w:rsid w:val="00E20D05"/>
    <w:rsid w:val="00E21332"/>
    <w:rsid w:val="00E22147"/>
    <w:rsid w:val="00E22F4E"/>
    <w:rsid w:val="00E26089"/>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778A2"/>
    <w:rsid w:val="00E804F5"/>
    <w:rsid w:val="00E82F1B"/>
    <w:rsid w:val="00E84390"/>
    <w:rsid w:val="00E848A0"/>
    <w:rsid w:val="00E85D4C"/>
    <w:rsid w:val="00E87AAD"/>
    <w:rsid w:val="00E91BC4"/>
    <w:rsid w:val="00E92803"/>
    <w:rsid w:val="00E92B8E"/>
    <w:rsid w:val="00E93495"/>
    <w:rsid w:val="00E9415D"/>
    <w:rsid w:val="00E962A8"/>
    <w:rsid w:val="00E96C1E"/>
    <w:rsid w:val="00EA07A9"/>
    <w:rsid w:val="00EA2C75"/>
    <w:rsid w:val="00EA625A"/>
    <w:rsid w:val="00EA68E6"/>
    <w:rsid w:val="00EA7BD6"/>
    <w:rsid w:val="00EB1E19"/>
    <w:rsid w:val="00EB2691"/>
    <w:rsid w:val="00EB303E"/>
    <w:rsid w:val="00EB5FF5"/>
    <w:rsid w:val="00EB7CD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6C7F"/>
    <w:rsid w:val="00EF76A6"/>
    <w:rsid w:val="00EF7939"/>
    <w:rsid w:val="00F0125E"/>
    <w:rsid w:val="00F01CB8"/>
    <w:rsid w:val="00F024E9"/>
    <w:rsid w:val="00F02BC7"/>
    <w:rsid w:val="00F0627F"/>
    <w:rsid w:val="00F102C2"/>
    <w:rsid w:val="00F10C1B"/>
    <w:rsid w:val="00F11198"/>
    <w:rsid w:val="00F11C2F"/>
    <w:rsid w:val="00F12AFC"/>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3D2"/>
    <w:rsid w:val="00F5472E"/>
    <w:rsid w:val="00F573A2"/>
    <w:rsid w:val="00F5782A"/>
    <w:rsid w:val="00F62F5A"/>
    <w:rsid w:val="00F64967"/>
    <w:rsid w:val="00F667C9"/>
    <w:rsid w:val="00F671A7"/>
    <w:rsid w:val="00F71BB7"/>
    <w:rsid w:val="00F73508"/>
    <w:rsid w:val="00F77288"/>
    <w:rsid w:val="00F77E4F"/>
    <w:rsid w:val="00F81ACE"/>
    <w:rsid w:val="00F81F37"/>
    <w:rsid w:val="00F828CA"/>
    <w:rsid w:val="00F82C12"/>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EFE"/>
    <w:rsid w:val="00FA2553"/>
    <w:rsid w:val="00FA2FF3"/>
    <w:rsid w:val="00FA3567"/>
    <w:rsid w:val="00FA549D"/>
    <w:rsid w:val="00FA5DCE"/>
    <w:rsid w:val="00FA7831"/>
    <w:rsid w:val="00FA791F"/>
    <w:rsid w:val="00FB34BB"/>
    <w:rsid w:val="00FB663B"/>
    <w:rsid w:val="00FC1FDA"/>
    <w:rsid w:val="00FC2372"/>
    <w:rsid w:val="00FC480B"/>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docId w15:val="{2581DD8A-9C29-4279-9450-24BC41AC5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Heading1">
    <w:name w:val="heading 1"/>
    <w:basedOn w:val="BaseHeading"/>
    <w:next w:val="Normal"/>
    <w:link w:val="Heading1Ch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Heading2">
    <w:name w:val="heading 2"/>
    <w:basedOn w:val="Heading1"/>
    <w:next w:val="Normal"/>
    <w:link w:val="Heading2Ch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Heading3">
    <w:name w:val="heading 3"/>
    <w:basedOn w:val="Heading1"/>
    <w:next w:val="Normal"/>
    <w:link w:val="Heading3Ch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Heading4">
    <w:name w:val="heading 4"/>
    <w:basedOn w:val="Heading3"/>
    <w:next w:val="Normal"/>
    <w:link w:val="Heading4Char"/>
    <w:uiPriority w:val="9"/>
    <w:qFormat/>
    <w:rsid w:val="008A1AFA"/>
    <w:pPr>
      <w:numPr>
        <w:ilvl w:val="3"/>
      </w:numPr>
      <w:tabs>
        <w:tab w:val="clear" w:pos="880"/>
        <w:tab w:val="left" w:pos="940"/>
        <w:tab w:val="left" w:pos="1140"/>
        <w:tab w:val="left" w:pos="1360"/>
      </w:tabs>
      <w:outlineLvl w:val="3"/>
    </w:pPr>
  </w:style>
  <w:style w:type="paragraph" w:styleId="Heading5">
    <w:name w:val="heading 5"/>
    <w:basedOn w:val="Heading4"/>
    <w:next w:val="Normal"/>
    <w:link w:val="Heading5Char"/>
    <w:uiPriority w:val="9"/>
    <w:qFormat/>
    <w:rsid w:val="008A1AFA"/>
    <w:pPr>
      <w:numPr>
        <w:ilvl w:val="4"/>
      </w:numPr>
      <w:tabs>
        <w:tab w:val="clear" w:pos="940"/>
        <w:tab w:val="clear" w:pos="1140"/>
        <w:tab w:val="clear" w:pos="1360"/>
      </w:tabs>
      <w:outlineLvl w:val="4"/>
    </w:pPr>
  </w:style>
  <w:style w:type="paragraph" w:styleId="Heading6">
    <w:name w:val="heading 6"/>
    <w:basedOn w:val="Heading5"/>
    <w:next w:val="Normal"/>
    <w:link w:val="Heading6Char"/>
    <w:uiPriority w:val="9"/>
    <w:qFormat/>
    <w:rsid w:val="008A1AFA"/>
    <w:pPr>
      <w:numPr>
        <w:ilvl w:val="5"/>
      </w:numPr>
      <w:outlineLvl w:val="5"/>
    </w:pPr>
  </w:style>
  <w:style w:type="paragraph" w:styleId="Heading7">
    <w:name w:val="heading 7"/>
    <w:basedOn w:val="Normal"/>
    <w:next w:val="Normal"/>
    <w:link w:val="Heading7Ch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B51CD"/>
    <w:rPr>
      <w:rFonts w:eastAsia="MS Mincho"/>
      <w:b/>
      <w:sz w:val="26"/>
      <w:lang w:val="en-GB" w:eastAsia="ja-JP"/>
    </w:rPr>
  </w:style>
  <w:style w:type="character" w:customStyle="1" w:styleId="Heading2Char">
    <w:name w:val="Heading 2 Char"/>
    <w:link w:val="Heading2"/>
    <w:uiPriority w:val="9"/>
    <w:rsid w:val="001B51CD"/>
    <w:rPr>
      <w:rFonts w:eastAsia="MS Mincho"/>
      <w:b/>
      <w:sz w:val="24"/>
      <w:lang w:val="en-GB" w:eastAsia="ja-JP"/>
    </w:rPr>
  </w:style>
  <w:style w:type="character" w:customStyle="1" w:styleId="Heading3Char">
    <w:name w:val="Heading 3 Char"/>
    <w:link w:val="Heading3"/>
    <w:uiPriority w:val="9"/>
    <w:rsid w:val="001B51CD"/>
    <w:rPr>
      <w:rFonts w:eastAsia="MS Mincho"/>
      <w:b/>
      <w:sz w:val="22"/>
      <w:lang w:val="en-GB" w:eastAsia="ja-JP"/>
    </w:rPr>
  </w:style>
  <w:style w:type="character" w:customStyle="1" w:styleId="Heading4Char">
    <w:name w:val="Heading 4 Char"/>
    <w:link w:val="Heading4"/>
    <w:uiPriority w:val="9"/>
    <w:rsid w:val="00F828CA"/>
    <w:rPr>
      <w:rFonts w:eastAsia="MS Mincho"/>
      <w:b/>
      <w:sz w:val="22"/>
      <w:lang w:val="en-GB" w:eastAsia="ja-JP"/>
    </w:rPr>
  </w:style>
  <w:style w:type="character" w:customStyle="1" w:styleId="Heading5Char">
    <w:name w:val="Heading 5 Char"/>
    <w:link w:val="Heading5"/>
    <w:uiPriority w:val="9"/>
    <w:rsid w:val="001B51CD"/>
    <w:rPr>
      <w:rFonts w:eastAsia="MS Mincho"/>
      <w:b/>
      <w:sz w:val="22"/>
      <w:lang w:val="en-GB" w:eastAsia="ja-JP"/>
    </w:rPr>
  </w:style>
  <w:style w:type="character" w:customStyle="1" w:styleId="Heading6Char">
    <w:name w:val="Heading 6 Char"/>
    <w:link w:val="Heading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BodyText">
    <w:name w:val="Body Text"/>
    <w:basedOn w:val="BaseText"/>
    <w:link w:val="BodyTextChar"/>
    <w:uiPriority w:val="99"/>
    <w:unhideWhenUsed/>
    <w:rsid w:val="008A1AFA"/>
    <w:pPr>
      <w:spacing w:after="120"/>
    </w:pPr>
  </w:style>
  <w:style w:type="character" w:customStyle="1" w:styleId="BodyTextChar">
    <w:name w:val="Body Text Char"/>
    <w:link w:val="BodyText"/>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OC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unhideWhenUsed/>
    <w:rsid w:val="001B02F3"/>
    <w:pPr>
      <w:spacing w:line="240" w:lineRule="auto"/>
    </w:pPr>
    <w:rPr>
      <w:sz w:val="20"/>
    </w:rPr>
  </w:style>
  <w:style w:type="character" w:customStyle="1" w:styleId="CommentTextChar">
    <w:name w:val="Comment Text Char"/>
    <w:basedOn w:val="DefaultParagraphFont"/>
    <w:link w:val="CommentText"/>
    <w:uiPriority w:val="99"/>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 w:type="character" w:customStyle="1" w:styleId="UnresolvedMention2">
    <w:name w:val="Unresolved Mention2"/>
    <w:basedOn w:val="DefaultParagraphFont"/>
    <w:uiPriority w:val="99"/>
    <w:unhideWhenUsed/>
    <w:rsid w:val="00E9415D"/>
    <w:rPr>
      <w:color w:val="605E5C"/>
      <w:shd w:val="clear" w:color="auto" w:fill="E1DFDD"/>
    </w:rPr>
  </w:style>
  <w:style w:type="paragraph" w:styleId="ListBullet">
    <w:name w:val="List Bullet"/>
    <w:basedOn w:val="Normal"/>
    <w:uiPriority w:val="99"/>
    <w:semiHidden/>
    <w:unhideWhenUsed/>
    <w:rsid w:val="00C0265A"/>
    <w:pPr>
      <w:tabs>
        <w:tab w:val="num" w:pos="360"/>
      </w:tabs>
      <w:ind w:left="360" w:hanging="360"/>
      <w:contextualSpacing/>
    </w:pPr>
  </w:style>
  <w:style w:type="paragraph" w:styleId="ListBullet2">
    <w:name w:val="List Bullet 2"/>
    <w:basedOn w:val="Normal"/>
    <w:uiPriority w:val="99"/>
    <w:semiHidden/>
    <w:unhideWhenUsed/>
    <w:rsid w:val="00C0265A"/>
    <w:pPr>
      <w:tabs>
        <w:tab w:val="num" w:pos="643"/>
      </w:tabs>
      <w:ind w:left="643" w:hanging="360"/>
      <w:contextualSpacing/>
    </w:pPr>
  </w:style>
  <w:style w:type="paragraph" w:styleId="ListBullet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DefaultParagraphFon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DefaultParagraphFon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DefaultParagraphFont"/>
    <w:link w:val="Example"/>
    <w:rsid w:val="00B314CC"/>
    <w:rPr>
      <w:szCs w:val="22"/>
      <w:lang w:val="en-GB"/>
    </w:rPr>
  </w:style>
  <w:style w:type="paragraph" w:styleId="List">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DefaultParagraphFont"/>
    <w:uiPriority w:val="99"/>
    <w:unhideWhenUsed/>
    <w:rsid w:val="00482C25"/>
    <w:rPr>
      <w:color w:val="605E5C"/>
      <w:shd w:val="clear" w:color="auto" w:fill="E1DFDD"/>
    </w:rPr>
  </w:style>
  <w:style w:type="paragraph" w:styleId="HTMLPreformatted">
    <w:name w:val="HTML Preformatted"/>
    <w:basedOn w:val="Normal"/>
    <w:link w:val="HTMLPreformattedChar"/>
    <w:uiPriority w:val="99"/>
    <w:semiHidden/>
    <w:unhideWhenUsed/>
    <w:rsid w:val="005C3420"/>
    <w:pPr>
      <w:spacing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Number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Number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Number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BodyText"/>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BodyTextIndent2">
    <w:name w:val="Body Text Indent 2"/>
    <w:basedOn w:val="Normal"/>
    <w:link w:val="BodyTextIndent2Char"/>
    <w:uiPriority w:val="99"/>
    <w:rsid w:val="00AE6A87"/>
    <w:pPr>
      <w:ind w:left="805"/>
    </w:pPr>
  </w:style>
  <w:style w:type="character" w:customStyle="1" w:styleId="BodyTextIndent2Char">
    <w:name w:val="Body Text Indent 2 Char"/>
    <w:basedOn w:val="DefaultParagraphFont"/>
    <w:link w:val="BodyTextIndent2"/>
    <w:uiPriority w:val="99"/>
    <w:rsid w:val="00AE6A87"/>
    <w:rPr>
      <w:rFonts w:eastAsia="MS Mincho"/>
      <w:sz w:val="22"/>
      <w:lang w:val="en-GB" w:eastAsia="ja-JP"/>
    </w:rPr>
  </w:style>
  <w:style w:type="paragraph" w:styleId="BodyTextIndent3">
    <w:name w:val="Body Text Indent 3"/>
    <w:basedOn w:val="BodyTextIndent2"/>
    <w:link w:val="BodyTextIndent3Char"/>
    <w:uiPriority w:val="99"/>
    <w:rsid w:val="00AE6A87"/>
    <w:pPr>
      <w:ind w:left="1202"/>
    </w:pPr>
  </w:style>
  <w:style w:type="character" w:customStyle="1" w:styleId="BodyTextIndent3Char">
    <w:name w:val="Body Text Indent 3 Char"/>
    <w:basedOn w:val="DefaultParagraphFont"/>
    <w:link w:val="BodyTextIndent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Heading1"/>
    <w:next w:val="BodyText"/>
    <w:qFormat/>
    <w:rsid w:val="008A1AFA"/>
    <w:pPr>
      <w:numPr>
        <w:numId w:val="0"/>
      </w:numPr>
      <w:shd w:val="pct15" w:color="auto" w:fill="auto"/>
    </w:pPr>
  </w:style>
  <w:style w:type="paragraph" w:customStyle="1" w:styleId="AMENDHeading1Unnumbered">
    <w:name w:val="AMEND Heading 1 Unnumbered"/>
    <w:basedOn w:val="Heading1"/>
    <w:next w:val="BodyText"/>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DefaultParagraphFon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DefaultParagraphFont"/>
    <w:link w:val="zzCover"/>
    <w:rsid w:val="00C72066"/>
    <w:rPr>
      <w:rFonts w:ascii="Times New Roman" w:eastAsia="Times New Roman" w:hAnsi="Times New Roman"/>
      <w:b/>
      <w:color w:val="000000"/>
      <w:sz w:val="24"/>
      <w:lang w:val="en-GB" w:eastAsia="ja-JP"/>
    </w:rPr>
  </w:style>
  <w:style w:type="paragraph" w:styleId="Bibliography">
    <w:name w:val="Bibliography"/>
    <w:basedOn w:val="Normal"/>
    <w:next w:val="Normal"/>
    <w:uiPriority w:val="37"/>
    <w:semiHidden/>
    <w:unhideWhenUsed/>
    <w:rsid w:val="000A6B0A"/>
  </w:style>
  <w:style w:type="paragraph" w:styleId="BlockText">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2">
    <w:name w:val="Body Text 2"/>
    <w:basedOn w:val="Normal"/>
    <w:link w:val="BodyText2Char"/>
    <w:uiPriority w:val="99"/>
    <w:semiHidden/>
    <w:unhideWhenUsed/>
    <w:rsid w:val="000A6B0A"/>
    <w:pPr>
      <w:spacing w:after="120" w:line="480" w:lineRule="auto"/>
    </w:pPr>
  </w:style>
  <w:style w:type="character" w:customStyle="1" w:styleId="BodyText2Char">
    <w:name w:val="Body Text 2 Char"/>
    <w:basedOn w:val="DefaultParagraphFont"/>
    <w:link w:val="BodyText2"/>
    <w:uiPriority w:val="99"/>
    <w:semiHidden/>
    <w:rsid w:val="000A6B0A"/>
    <w:rPr>
      <w:rFonts w:eastAsia="MS Mincho"/>
      <w:sz w:val="22"/>
      <w:lang w:val="en-GB" w:eastAsia="ja-JP"/>
    </w:rPr>
  </w:style>
  <w:style w:type="paragraph" w:styleId="BodyText3">
    <w:name w:val="Body Text 3"/>
    <w:basedOn w:val="Normal"/>
    <w:link w:val="BodyText3Char"/>
    <w:uiPriority w:val="99"/>
    <w:semiHidden/>
    <w:unhideWhenUsed/>
    <w:rsid w:val="000A6B0A"/>
    <w:pPr>
      <w:spacing w:after="120"/>
    </w:pPr>
    <w:rPr>
      <w:sz w:val="16"/>
      <w:szCs w:val="16"/>
    </w:rPr>
  </w:style>
  <w:style w:type="character" w:customStyle="1" w:styleId="BodyText3Char">
    <w:name w:val="Body Text 3 Char"/>
    <w:basedOn w:val="DefaultParagraphFont"/>
    <w:link w:val="BodyText3"/>
    <w:uiPriority w:val="99"/>
    <w:semiHidden/>
    <w:rsid w:val="000A6B0A"/>
    <w:rPr>
      <w:rFonts w:eastAsia="MS Mincho"/>
      <w:sz w:val="16"/>
      <w:szCs w:val="16"/>
      <w:lang w:val="en-GB" w:eastAsia="ja-JP"/>
    </w:rPr>
  </w:style>
  <w:style w:type="paragraph" w:styleId="BodyTextFirstIndent">
    <w:name w:val="Body Text First Indent"/>
    <w:basedOn w:val="BodyText"/>
    <w:link w:val="BodyTextFirstIndentCh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BodyTextFirstIndentChar">
    <w:name w:val="Body Text First Indent Char"/>
    <w:basedOn w:val="BodyTextChar"/>
    <w:link w:val="BodyTextFirstIndent"/>
    <w:uiPriority w:val="99"/>
    <w:semiHidden/>
    <w:rsid w:val="000A6B0A"/>
    <w:rPr>
      <w:rFonts w:eastAsia="MS Mincho"/>
      <w:sz w:val="22"/>
      <w:szCs w:val="22"/>
      <w:lang w:val="en-GB" w:eastAsia="ja-JP"/>
    </w:rPr>
  </w:style>
  <w:style w:type="paragraph" w:styleId="BodyTextIndent">
    <w:name w:val="Body Text Indent"/>
    <w:basedOn w:val="Normal"/>
    <w:link w:val="BodyTextIndentChar"/>
    <w:uiPriority w:val="99"/>
    <w:semiHidden/>
    <w:unhideWhenUsed/>
    <w:rsid w:val="000A6B0A"/>
    <w:pPr>
      <w:spacing w:after="120"/>
      <w:ind w:left="283"/>
    </w:pPr>
  </w:style>
  <w:style w:type="character" w:customStyle="1" w:styleId="BodyTextIndentChar">
    <w:name w:val="Body Text Indent Char"/>
    <w:basedOn w:val="DefaultParagraphFont"/>
    <w:link w:val="BodyTextIndent"/>
    <w:uiPriority w:val="99"/>
    <w:semiHidden/>
    <w:rsid w:val="000A6B0A"/>
    <w:rPr>
      <w:rFonts w:eastAsia="MS Mincho"/>
      <w:sz w:val="22"/>
      <w:lang w:val="en-GB" w:eastAsia="ja-JP"/>
    </w:rPr>
  </w:style>
  <w:style w:type="paragraph" w:styleId="BodyTextFirstIndent2">
    <w:name w:val="Body Text First Indent 2"/>
    <w:basedOn w:val="BodyTextIndent"/>
    <w:link w:val="BodyTextFirstIndent2Char"/>
    <w:uiPriority w:val="99"/>
    <w:semiHidden/>
    <w:unhideWhenUsed/>
    <w:rsid w:val="000A6B0A"/>
    <w:pPr>
      <w:spacing w:after="240"/>
      <w:ind w:left="360" w:firstLine="360"/>
    </w:pPr>
  </w:style>
  <w:style w:type="character" w:customStyle="1" w:styleId="BodyTextFirstIndent2Char">
    <w:name w:val="Body Text First Indent 2 Char"/>
    <w:basedOn w:val="BodyTextIndentChar"/>
    <w:link w:val="BodyTextFirstIndent2"/>
    <w:uiPriority w:val="99"/>
    <w:semiHidden/>
    <w:rsid w:val="000A6B0A"/>
    <w:rPr>
      <w:rFonts w:eastAsia="MS Mincho"/>
      <w:sz w:val="22"/>
      <w:lang w:val="en-GB" w:eastAsia="ja-JP"/>
    </w:rPr>
  </w:style>
  <w:style w:type="character" w:styleId="BookTitle">
    <w:name w:val="Book Title"/>
    <w:basedOn w:val="DefaultParagraphFont"/>
    <w:uiPriority w:val="33"/>
    <w:semiHidden/>
    <w:qFormat/>
    <w:rsid w:val="000A6B0A"/>
    <w:rPr>
      <w:b/>
      <w:bCs/>
      <w:i/>
      <w:iCs/>
      <w:spacing w:val="5"/>
    </w:rPr>
  </w:style>
  <w:style w:type="paragraph" w:styleId="Closing">
    <w:name w:val="Closing"/>
    <w:basedOn w:val="Normal"/>
    <w:link w:val="ClosingChar"/>
    <w:uiPriority w:val="99"/>
    <w:semiHidden/>
    <w:unhideWhenUsed/>
    <w:rsid w:val="000A6B0A"/>
    <w:pPr>
      <w:spacing w:after="0" w:line="240" w:lineRule="auto"/>
      <w:ind w:left="4252"/>
    </w:pPr>
  </w:style>
  <w:style w:type="character" w:customStyle="1" w:styleId="ClosingChar">
    <w:name w:val="Closing Char"/>
    <w:basedOn w:val="DefaultParagraphFont"/>
    <w:link w:val="Closing"/>
    <w:uiPriority w:val="99"/>
    <w:semiHidden/>
    <w:rsid w:val="000A6B0A"/>
    <w:rPr>
      <w:rFonts w:eastAsia="MS Mincho"/>
      <w:sz w:val="22"/>
      <w:lang w:val="en-GB" w:eastAsia="ja-JP"/>
    </w:rPr>
  </w:style>
  <w:style w:type="paragraph" w:styleId="Date">
    <w:name w:val="Date"/>
    <w:basedOn w:val="Normal"/>
    <w:next w:val="Normal"/>
    <w:link w:val="DateChar"/>
    <w:uiPriority w:val="99"/>
    <w:semiHidden/>
    <w:unhideWhenUsed/>
    <w:rsid w:val="000A6B0A"/>
  </w:style>
  <w:style w:type="character" w:customStyle="1" w:styleId="DateChar">
    <w:name w:val="Date Char"/>
    <w:basedOn w:val="DefaultParagraphFont"/>
    <w:link w:val="Date"/>
    <w:uiPriority w:val="99"/>
    <w:semiHidden/>
    <w:rsid w:val="000A6B0A"/>
    <w:rPr>
      <w:rFonts w:eastAsia="MS Mincho"/>
      <w:sz w:val="22"/>
      <w:lang w:val="en-GB" w:eastAsia="ja-JP"/>
    </w:rPr>
  </w:style>
  <w:style w:type="paragraph" w:styleId="DocumentMap">
    <w:name w:val="Document Map"/>
    <w:basedOn w:val="Normal"/>
    <w:link w:val="DocumentMapChar"/>
    <w:uiPriority w:val="99"/>
    <w:semiHidden/>
    <w:unhideWhenUsed/>
    <w:rsid w:val="000A6B0A"/>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A6B0A"/>
    <w:rPr>
      <w:rFonts w:ascii="Segoe UI" w:eastAsia="MS Mincho" w:hAnsi="Segoe UI" w:cs="Segoe UI"/>
      <w:sz w:val="16"/>
      <w:szCs w:val="16"/>
      <w:lang w:val="en-GB" w:eastAsia="ja-JP"/>
    </w:rPr>
  </w:style>
  <w:style w:type="paragraph" w:styleId="E-mailSignature">
    <w:name w:val="E-mail Signature"/>
    <w:basedOn w:val="Normal"/>
    <w:link w:val="E-mailSignatureChar"/>
    <w:uiPriority w:val="99"/>
    <w:semiHidden/>
    <w:unhideWhenUsed/>
    <w:rsid w:val="000A6B0A"/>
    <w:pPr>
      <w:spacing w:after="0" w:line="240" w:lineRule="auto"/>
    </w:pPr>
  </w:style>
  <w:style w:type="character" w:customStyle="1" w:styleId="E-mailSignatureChar">
    <w:name w:val="E-mail Signature Char"/>
    <w:basedOn w:val="DefaultParagraphFont"/>
    <w:link w:val="E-mailSignature"/>
    <w:uiPriority w:val="99"/>
    <w:semiHidden/>
    <w:rsid w:val="000A6B0A"/>
    <w:rPr>
      <w:rFonts w:eastAsia="MS Mincho"/>
      <w:sz w:val="22"/>
      <w:lang w:val="en-GB" w:eastAsia="ja-JP"/>
    </w:rPr>
  </w:style>
  <w:style w:type="character" w:styleId="Emphasis">
    <w:name w:val="Emphasis"/>
    <w:basedOn w:val="DefaultParagraphFont"/>
    <w:uiPriority w:val="20"/>
    <w:qFormat/>
    <w:rsid w:val="000A6B0A"/>
    <w:rPr>
      <w:i/>
      <w:iCs/>
    </w:rPr>
  </w:style>
  <w:style w:type="paragraph" w:styleId="EnvelopeAddress">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styleId="Hashtag">
    <w:name w:val="Hashtag"/>
    <w:basedOn w:val="DefaultParagraphFont"/>
    <w:uiPriority w:val="99"/>
    <w:semiHidden/>
    <w:unhideWhenUsed/>
    <w:rsid w:val="000A6B0A"/>
    <w:rPr>
      <w:color w:val="2B579A"/>
      <w:shd w:val="clear" w:color="auto" w:fill="E1DFDD"/>
    </w:rPr>
  </w:style>
  <w:style w:type="character" w:customStyle="1" w:styleId="Heading7Char">
    <w:name w:val="Heading 7 Char"/>
    <w:basedOn w:val="DefaultParagraphFont"/>
    <w:link w:val="Heading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Heading8Char">
    <w:name w:val="Heading 8 Char"/>
    <w:basedOn w:val="DefaultParagraphFont"/>
    <w:link w:val="Heading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Heading9Char">
    <w:name w:val="Heading 9 Char"/>
    <w:basedOn w:val="DefaultParagraphFont"/>
    <w:link w:val="Heading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HTMLAcronym">
    <w:name w:val="HTML Acronym"/>
    <w:basedOn w:val="DefaultParagraphFont"/>
    <w:uiPriority w:val="99"/>
    <w:semiHidden/>
    <w:unhideWhenUsed/>
    <w:rsid w:val="000A6B0A"/>
  </w:style>
  <w:style w:type="paragraph" w:styleId="HTMLAddress">
    <w:name w:val="HTML Address"/>
    <w:basedOn w:val="Normal"/>
    <w:link w:val="HTMLAddressChar"/>
    <w:uiPriority w:val="99"/>
    <w:semiHidden/>
    <w:unhideWhenUsed/>
    <w:rsid w:val="000A6B0A"/>
    <w:pPr>
      <w:spacing w:after="0" w:line="240" w:lineRule="auto"/>
    </w:pPr>
    <w:rPr>
      <w:i/>
      <w:iCs/>
    </w:rPr>
  </w:style>
  <w:style w:type="character" w:customStyle="1" w:styleId="HTMLAddressChar">
    <w:name w:val="HTML Address Char"/>
    <w:basedOn w:val="DefaultParagraphFont"/>
    <w:link w:val="HTMLAddress"/>
    <w:uiPriority w:val="99"/>
    <w:semiHidden/>
    <w:rsid w:val="000A6B0A"/>
    <w:rPr>
      <w:rFonts w:eastAsia="MS Mincho"/>
      <w:i/>
      <w:iCs/>
      <w:sz w:val="22"/>
      <w:lang w:val="en-GB" w:eastAsia="ja-JP"/>
    </w:rPr>
  </w:style>
  <w:style w:type="character" w:styleId="HTMLCite">
    <w:name w:val="HTML Cite"/>
    <w:basedOn w:val="DefaultParagraphFont"/>
    <w:uiPriority w:val="99"/>
    <w:semiHidden/>
    <w:unhideWhenUsed/>
    <w:rsid w:val="000A6B0A"/>
    <w:rPr>
      <w:i/>
      <w:iCs/>
    </w:rPr>
  </w:style>
  <w:style w:type="character" w:styleId="HTMLCode">
    <w:name w:val="HTML Code"/>
    <w:basedOn w:val="DefaultParagraphFont"/>
    <w:uiPriority w:val="99"/>
    <w:semiHidden/>
    <w:unhideWhenUsed/>
    <w:rsid w:val="000A6B0A"/>
    <w:rPr>
      <w:rFonts w:ascii="Consolas" w:hAnsi="Consolas" w:cs="Consolas"/>
      <w:sz w:val="20"/>
      <w:szCs w:val="20"/>
    </w:rPr>
  </w:style>
  <w:style w:type="character" w:styleId="HTMLDefinition">
    <w:name w:val="HTML Definition"/>
    <w:basedOn w:val="DefaultParagraphFont"/>
    <w:uiPriority w:val="99"/>
    <w:semiHidden/>
    <w:unhideWhenUsed/>
    <w:rsid w:val="000A6B0A"/>
    <w:rPr>
      <w:i/>
      <w:iCs/>
    </w:rPr>
  </w:style>
  <w:style w:type="character" w:styleId="HTMLKeyboard">
    <w:name w:val="HTML Keyboard"/>
    <w:basedOn w:val="DefaultParagraphFont"/>
    <w:uiPriority w:val="99"/>
    <w:semiHidden/>
    <w:unhideWhenUsed/>
    <w:rsid w:val="000A6B0A"/>
    <w:rPr>
      <w:rFonts w:ascii="Consolas" w:hAnsi="Consolas" w:cs="Consolas"/>
      <w:sz w:val="20"/>
      <w:szCs w:val="20"/>
    </w:rPr>
  </w:style>
  <w:style w:type="character" w:styleId="HTMLSample">
    <w:name w:val="HTML Sample"/>
    <w:basedOn w:val="DefaultParagraphFont"/>
    <w:uiPriority w:val="99"/>
    <w:semiHidden/>
    <w:unhideWhenUsed/>
    <w:rsid w:val="000A6B0A"/>
    <w:rPr>
      <w:rFonts w:ascii="Consolas" w:hAnsi="Consolas" w:cs="Consolas"/>
      <w:sz w:val="24"/>
      <w:szCs w:val="24"/>
    </w:rPr>
  </w:style>
  <w:style w:type="character" w:styleId="HTMLTypewriter">
    <w:name w:val="HTML Typewriter"/>
    <w:basedOn w:val="DefaultParagraphFont"/>
    <w:uiPriority w:val="99"/>
    <w:semiHidden/>
    <w:unhideWhenUsed/>
    <w:rsid w:val="000A6B0A"/>
    <w:rPr>
      <w:rFonts w:ascii="Consolas" w:hAnsi="Consolas" w:cs="Consolas"/>
      <w:sz w:val="20"/>
      <w:szCs w:val="20"/>
    </w:rPr>
  </w:style>
  <w:style w:type="character" w:styleId="HTMLVariable">
    <w:name w:val="HTML Variable"/>
    <w:basedOn w:val="DefaultParagraphFon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IndexHeading">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IntenseEmphasis">
    <w:name w:val="Intense Emphasis"/>
    <w:basedOn w:val="DefaultParagraphFont"/>
    <w:uiPriority w:val="21"/>
    <w:qFormat/>
    <w:rsid w:val="000A6B0A"/>
    <w:rPr>
      <w:i/>
      <w:iCs/>
      <w:color w:val="5B9BD5" w:themeColor="accent1"/>
    </w:rPr>
  </w:style>
  <w:style w:type="paragraph" w:styleId="IntenseQuote">
    <w:name w:val="Intense Quote"/>
    <w:basedOn w:val="Normal"/>
    <w:next w:val="Normal"/>
    <w:link w:val="IntenseQuoteCh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A6B0A"/>
    <w:rPr>
      <w:rFonts w:eastAsia="MS Mincho"/>
      <w:i/>
      <w:iCs/>
      <w:color w:val="5B9BD5" w:themeColor="accent1"/>
      <w:sz w:val="22"/>
      <w:lang w:val="en-GB" w:eastAsia="ja-JP"/>
    </w:rPr>
  </w:style>
  <w:style w:type="character" w:styleId="IntenseReference">
    <w:name w:val="Intense Reference"/>
    <w:basedOn w:val="DefaultParagraphFont"/>
    <w:uiPriority w:val="32"/>
    <w:semiHidden/>
    <w:qFormat/>
    <w:rsid w:val="000A6B0A"/>
    <w:rPr>
      <w:b/>
      <w:bCs/>
      <w:smallCaps/>
      <w:color w:val="5B9BD5" w:themeColor="accent1"/>
      <w:spacing w:val="5"/>
    </w:rPr>
  </w:style>
  <w:style w:type="character" w:styleId="LineNumber">
    <w:name w:val="line number"/>
    <w:basedOn w:val="DefaultParagraphFont"/>
    <w:uiPriority w:val="99"/>
    <w:semiHidden/>
    <w:unhideWhenUsed/>
    <w:rsid w:val="000A6B0A"/>
  </w:style>
  <w:style w:type="paragraph" w:styleId="List2">
    <w:name w:val="List 2"/>
    <w:basedOn w:val="Normal"/>
    <w:uiPriority w:val="99"/>
    <w:semiHidden/>
    <w:unhideWhenUsed/>
    <w:rsid w:val="000A6B0A"/>
    <w:pPr>
      <w:ind w:left="566" w:hanging="283"/>
      <w:contextualSpacing/>
    </w:pPr>
  </w:style>
  <w:style w:type="paragraph" w:styleId="List3">
    <w:name w:val="List 3"/>
    <w:basedOn w:val="Normal"/>
    <w:uiPriority w:val="99"/>
    <w:semiHidden/>
    <w:unhideWhenUsed/>
    <w:rsid w:val="000A6B0A"/>
    <w:pPr>
      <w:ind w:left="849" w:hanging="283"/>
      <w:contextualSpacing/>
    </w:pPr>
  </w:style>
  <w:style w:type="paragraph" w:styleId="List4">
    <w:name w:val="List 4"/>
    <w:basedOn w:val="Normal"/>
    <w:uiPriority w:val="99"/>
    <w:semiHidden/>
    <w:unhideWhenUsed/>
    <w:rsid w:val="000A6B0A"/>
    <w:pPr>
      <w:ind w:left="1132" w:hanging="283"/>
      <w:contextualSpacing/>
    </w:pPr>
  </w:style>
  <w:style w:type="paragraph" w:styleId="List5">
    <w:name w:val="List 5"/>
    <w:basedOn w:val="Normal"/>
    <w:uiPriority w:val="99"/>
    <w:semiHidden/>
    <w:unhideWhenUsed/>
    <w:rsid w:val="000A6B0A"/>
    <w:pPr>
      <w:ind w:left="1415" w:hanging="283"/>
      <w:contextualSpacing/>
    </w:pPr>
  </w:style>
  <w:style w:type="paragraph" w:styleId="ListBullet4">
    <w:name w:val="List Bullet 4"/>
    <w:basedOn w:val="Normal"/>
    <w:uiPriority w:val="99"/>
    <w:semiHidden/>
    <w:unhideWhenUsed/>
    <w:rsid w:val="000A6B0A"/>
    <w:pPr>
      <w:numPr>
        <w:numId w:val="10"/>
      </w:numPr>
      <w:contextualSpacing/>
    </w:pPr>
  </w:style>
  <w:style w:type="paragraph" w:styleId="ListBullet5">
    <w:name w:val="List Bullet 5"/>
    <w:basedOn w:val="Normal"/>
    <w:uiPriority w:val="99"/>
    <w:semiHidden/>
    <w:unhideWhenUsed/>
    <w:rsid w:val="000A6B0A"/>
    <w:pPr>
      <w:numPr>
        <w:numId w:val="11"/>
      </w:numPr>
      <w:contextualSpacing/>
    </w:pPr>
  </w:style>
  <w:style w:type="paragraph" w:styleId="ListNumber">
    <w:name w:val="List Number"/>
    <w:basedOn w:val="Normal"/>
    <w:uiPriority w:val="99"/>
    <w:semiHidden/>
    <w:unhideWhenUsed/>
    <w:rsid w:val="000A6B0A"/>
    <w:pPr>
      <w:numPr>
        <w:numId w:val="12"/>
      </w:numPr>
      <w:contextualSpacing/>
    </w:pPr>
  </w:style>
  <w:style w:type="paragraph" w:styleId="ListNumber5">
    <w:name w:val="List Number 5"/>
    <w:basedOn w:val="Normal"/>
    <w:uiPriority w:val="99"/>
    <w:semiHidden/>
    <w:unhideWhenUsed/>
    <w:rsid w:val="000A6B0A"/>
    <w:pPr>
      <w:numPr>
        <w:numId w:val="13"/>
      </w:numPr>
      <w:contextualSpacing/>
    </w:pPr>
  </w:style>
  <w:style w:type="paragraph" w:styleId="MacroText">
    <w:name w:val="macro"/>
    <w:link w:val="MacroTextCh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MacroTextChar">
    <w:name w:val="Macro Text Char"/>
    <w:basedOn w:val="DefaultParagraphFont"/>
    <w:link w:val="MacroText"/>
    <w:uiPriority w:val="99"/>
    <w:semiHidden/>
    <w:rsid w:val="000A6B0A"/>
    <w:rPr>
      <w:rFonts w:ascii="Consolas" w:eastAsia="MS Mincho" w:hAnsi="Consolas" w:cs="Consolas"/>
      <w:lang w:val="en-GB" w:eastAsia="ja-JP"/>
    </w:rPr>
  </w:style>
  <w:style w:type="character" w:styleId="Mention">
    <w:name w:val="Mention"/>
    <w:basedOn w:val="DefaultParagraphFont"/>
    <w:uiPriority w:val="99"/>
    <w:semiHidden/>
    <w:unhideWhenUsed/>
    <w:rsid w:val="000A6B0A"/>
    <w:rPr>
      <w:color w:val="2B579A"/>
      <w:shd w:val="clear" w:color="auto" w:fill="E1DFDD"/>
    </w:rPr>
  </w:style>
  <w:style w:type="paragraph" w:styleId="MessageHeader">
    <w:name w:val="Message Header"/>
    <w:basedOn w:val="Normal"/>
    <w:link w:val="MessageHeaderCh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NoSpacing">
    <w:name w:val="No Spacing"/>
    <w:uiPriority w:val="1"/>
    <w:semiHidden/>
    <w:qFormat/>
    <w:rsid w:val="000A6B0A"/>
    <w:pPr>
      <w:jc w:val="both"/>
    </w:pPr>
    <w:rPr>
      <w:rFonts w:eastAsia="MS Mincho"/>
      <w:sz w:val="22"/>
      <w:lang w:val="en-GB" w:eastAsia="ja-JP"/>
    </w:rPr>
  </w:style>
  <w:style w:type="paragraph" w:styleId="NormalIndent">
    <w:name w:val="Normal Indent"/>
    <w:basedOn w:val="Normal"/>
    <w:uiPriority w:val="99"/>
    <w:semiHidden/>
    <w:unhideWhenUsed/>
    <w:rsid w:val="000A6B0A"/>
    <w:pPr>
      <w:ind w:left="720"/>
    </w:pPr>
  </w:style>
  <w:style w:type="paragraph" w:styleId="NoteHeading">
    <w:name w:val="Note Heading"/>
    <w:basedOn w:val="Normal"/>
    <w:next w:val="Normal"/>
    <w:link w:val="NoteHeadingChar"/>
    <w:uiPriority w:val="99"/>
    <w:semiHidden/>
    <w:unhideWhenUsed/>
    <w:rsid w:val="000A6B0A"/>
    <w:pPr>
      <w:spacing w:after="0" w:line="240" w:lineRule="auto"/>
    </w:pPr>
  </w:style>
  <w:style w:type="character" w:customStyle="1" w:styleId="NoteHeadingChar">
    <w:name w:val="Note Heading Char"/>
    <w:basedOn w:val="DefaultParagraphFont"/>
    <w:link w:val="NoteHeading"/>
    <w:uiPriority w:val="99"/>
    <w:semiHidden/>
    <w:rsid w:val="000A6B0A"/>
    <w:rPr>
      <w:rFonts w:eastAsia="MS Mincho"/>
      <w:sz w:val="22"/>
      <w:lang w:val="en-GB" w:eastAsia="ja-JP"/>
    </w:rPr>
  </w:style>
  <w:style w:type="character" w:styleId="PageNumber">
    <w:name w:val="page number"/>
    <w:basedOn w:val="DefaultParagraphFont"/>
    <w:uiPriority w:val="99"/>
    <w:semiHidden/>
    <w:unhideWhenUsed/>
    <w:rsid w:val="000A6B0A"/>
  </w:style>
  <w:style w:type="paragraph" w:styleId="PlainText">
    <w:name w:val="Plain Text"/>
    <w:basedOn w:val="Normal"/>
    <w:link w:val="PlainTextChar"/>
    <w:uiPriority w:val="99"/>
    <w:semiHidden/>
    <w:unhideWhenUsed/>
    <w:rsid w:val="000A6B0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0A6B0A"/>
    <w:rPr>
      <w:rFonts w:ascii="Consolas" w:eastAsia="MS Mincho" w:hAnsi="Consolas" w:cs="Consolas"/>
      <w:sz w:val="21"/>
      <w:szCs w:val="21"/>
      <w:lang w:val="en-GB" w:eastAsia="ja-JP"/>
    </w:rPr>
  </w:style>
  <w:style w:type="paragraph" w:styleId="Quote">
    <w:name w:val="Quote"/>
    <w:basedOn w:val="Normal"/>
    <w:next w:val="Normal"/>
    <w:link w:val="QuoteChar"/>
    <w:uiPriority w:val="29"/>
    <w:qFormat/>
    <w:rsid w:val="000A6B0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A6B0A"/>
    <w:rPr>
      <w:rFonts w:eastAsia="MS Mincho"/>
      <w:i/>
      <w:iCs/>
      <w:color w:val="404040" w:themeColor="text1" w:themeTint="BF"/>
      <w:sz w:val="22"/>
      <w:lang w:val="en-GB" w:eastAsia="ja-JP"/>
    </w:rPr>
  </w:style>
  <w:style w:type="paragraph" w:styleId="Salutation">
    <w:name w:val="Salutation"/>
    <w:basedOn w:val="Normal"/>
    <w:next w:val="Normal"/>
    <w:link w:val="SalutationChar"/>
    <w:uiPriority w:val="99"/>
    <w:semiHidden/>
    <w:unhideWhenUsed/>
    <w:rsid w:val="000A6B0A"/>
  </w:style>
  <w:style w:type="character" w:customStyle="1" w:styleId="SalutationChar">
    <w:name w:val="Salutation Char"/>
    <w:basedOn w:val="DefaultParagraphFont"/>
    <w:link w:val="Salutation"/>
    <w:uiPriority w:val="99"/>
    <w:semiHidden/>
    <w:rsid w:val="000A6B0A"/>
    <w:rPr>
      <w:rFonts w:eastAsia="MS Mincho"/>
      <w:sz w:val="22"/>
      <w:lang w:val="en-GB" w:eastAsia="ja-JP"/>
    </w:rPr>
  </w:style>
  <w:style w:type="paragraph" w:styleId="Signature">
    <w:name w:val="Signature"/>
    <w:basedOn w:val="Normal"/>
    <w:link w:val="SignatureChar"/>
    <w:uiPriority w:val="99"/>
    <w:semiHidden/>
    <w:unhideWhenUsed/>
    <w:rsid w:val="000A6B0A"/>
    <w:pPr>
      <w:spacing w:after="0" w:line="240" w:lineRule="auto"/>
      <w:ind w:left="4252"/>
    </w:pPr>
  </w:style>
  <w:style w:type="character" w:customStyle="1" w:styleId="SignatureChar">
    <w:name w:val="Signature Char"/>
    <w:basedOn w:val="DefaultParagraphFont"/>
    <w:link w:val="Signature"/>
    <w:uiPriority w:val="99"/>
    <w:semiHidden/>
    <w:rsid w:val="000A6B0A"/>
    <w:rPr>
      <w:rFonts w:eastAsia="MS Mincho"/>
      <w:sz w:val="22"/>
      <w:lang w:val="en-GB" w:eastAsia="ja-JP"/>
    </w:rPr>
  </w:style>
  <w:style w:type="character" w:styleId="SmartHyperlink">
    <w:name w:val="Smart Hyperlink"/>
    <w:basedOn w:val="DefaultParagraphFont"/>
    <w:uiPriority w:val="99"/>
    <w:semiHidden/>
    <w:unhideWhenUsed/>
    <w:rsid w:val="000A6B0A"/>
    <w:rPr>
      <w:u w:val="dotted"/>
    </w:rPr>
  </w:style>
  <w:style w:type="character" w:styleId="Strong">
    <w:name w:val="Strong"/>
    <w:basedOn w:val="DefaultParagraphFont"/>
    <w:uiPriority w:val="22"/>
    <w:qFormat/>
    <w:rsid w:val="000A6B0A"/>
    <w:rPr>
      <w:b/>
      <w:bCs/>
    </w:rPr>
  </w:style>
  <w:style w:type="paragraph" w:styleId="Subtitle">
    <w:name w:val="Subtitle"/>
    <w:basedOn w:val="Normal"/>
    <w:next w:val="Normal"/>
    <w:link w:val="SubtitleCh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SubtleEmphasis">
    <w:name w:val="Subtle Emphasis"/>
    <w:basedOn w:val="DefaultParagraphFont"/>
    <w:uiPriority w:val="19"/>
    <w:qFormat/>
    <w:rsid w:val="000A6B0A"/>
    <w:rPr>
      <w:i/>
      <w:iCs/>
      <w:color w:val="404040" w:themeColor="text1" w:themeTint="BF"/>
    </w:rPr>
  </w:style>
  <w:style w:type="character" w:styleId="SubtleReference">
    <w:name w:val="Subtle Reference"/>
    <w:basedOn w:val="DefaultParagraphFont"/>
    <w:uiPriority w:val="31"/>
    <w:qFormat/>
    <w:rsid w:val="000A6B0A"/>
    <w:rPr>
      <w:smallCaps/>
      <w:color w:val="5A5A5A" w:themeColor="text1" w:themeTint="A5"/>
    </w:rPr>
  </w:style>
  <w:style w:type="paragraph" w:styleId="TableofAuthorities">
    <w:name w:val="table of authorities"/>
    <w:basedOn w:val="Normal"/>
    <w:next w:val="Normal"/>
    <w:uiPriority w:val="99"/>
    <w:semiHidden/>
    <w:unhideWhenUsed/>
    <w:rsid w:val="000A6B0A"/>
    <w:pPr>
      <w:spacing w:after="0"/>
      <w:ind w:left="220" w:hanging="220"/>
    </w:pPr>
  </w:style>
  <w:style w:type="paragraph" w:styleId="TableofFigures">
    <w:name w:val="table of figures"/>
    <w:basedOn w:val="Normal"/>
    <w:next w:val="Normal"/>
    <w:uiPriority w:val="99"/>
    <w:semiHidden/>
    <w:unhideWhenUsed/>
    <w:rsid w:val="000A6B0A"/>
    <w:pPr>
      <w:spacing w:after="0"/>
    </w:pPr>
  </w:style>
  <w:style w:type="paragraph" w:styleId="Title">
    <w:name w:val="Title"/>
    <w:basedOn w:val="Normal"/>
    <w:next w:val="Normal"/>
    <w:link w:val="TitleCh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6B0A"/>
    <w:rPr>
      <w:rFonts w:asciiTheme="majorHAnsi" w:eastAsiaTheme="majorEastAsia" w:hAnsiTheme="majorHAnsi" w:cstheme="majorBidi"/>
      <w:spacing w:val="-10"/>
      <w:kern w:val="28"/>
      <w:sz w:val="56"/>
      <w:szCs w:val="56"/>
      <w:lang w:val="en-GB" w:eastAsia="ja-JP"/>
    </w:rPr>
  </w:style>
  <w:style w:type="paragraph" w:styleId="TOAHeading">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styleId="UnresolvedMention">
    <w:name w:val="Unresolved Mention"/>
    <w:basedOn w:val="DefaultParagraphFont"/>
    <w:uiPriority w:val="99"/>
    <w:semiHidden/>
    <w:unhideWhenUsed/>
    <w:rsid w:val="000A6B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2360359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36293054">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15849953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www.opengis.net/spec/om/3.0/rec/pkg/classM/recO" TargetMode="External"/><Relationship Id="rId21" Type="http://schemas.openxmlformats.org/officeDocument/2006/relationships/header" Target="header4.xm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hyperlink" Target="https://www.academia.edu/3337298/Measurement_theory_Frequently_asked_questions" TargetMode="External"/><Relationship Id="rId89" Type="http://schemas.openxmlformats.org/officeDocument/2006/relationships/hyperlink" Target="https://www.w3.org/TR/vocab-ssn/" TargetMode="External"/><Relationship Id="rId16" Type="http://schemas.openxmlformats.org/officeDocument/2006/relationships/comments" Target="comments.xml"/><Relationship Id="rId11" Type="http://schemas.openxmlformats.org/officeDocument/2006/relationships/endnotes" Target="endnotes.xml"/><Relationship Id="rId32" Type="http://schemas.openxmlformats.org/officeDocument/2006/relationships/hyperlink" Target="https://data.geoscience.fr/id/borehole/BSS001REWW" TargetMode="External"/><Relationship Id="rId37" Type="http://schemas.openxmlformats.org/officeDocument/2006/relationships/image" Target="media/image2.png"/><Relationship Id="rId53" Type="http://schemas.openxmlformats.org/officeDocument/2006/relationships/image" Target="media/image18.png"/><Relationship Id="rId58" Type="http://schemas.openxmlformats.org/officeDocument/2006/relationships/hyperlink" Target="https://example.org/collections/42/items/42" TargetMode="External"/><Relationship Id="rId74" Type="http://schemas.openxmlformats.org/officeDocument/2006/relationships/hyperlink" Target="http://sweetontology.net/realm/PlanetarySurface" TargetMode="External"/><Relationship Id="rId79" Type="http://schemas.openxmlformats.org/officeDocument/2006/relationships/image" Target="media/image39.png"/><Relationship Id="rId5" Type="http://schemas.openxmlformats.org/officeDocument/2006/relationships/customXml" Target="../customXml/item4.xml"/><Relationship Id="rId90" Type="http://schemas.openxmlformats.org/officeDocument/2006/relationships/hyperlink" Target="https://inspire.ec.europa.eu/id/document/tg/d2.9-o%26m-swe" TargetMode="External"/><Relationship Id="rId95" Type="http://schemas.microsoft.com/office/2011/relationships/people" Target="people.xml"/><Relationship Id="rId22" Type="http://schemas.openxmlformats.org/officeDocument/2006/relationships/footer" Target="footer3.xml"/><Relationship Id="rId27" Type="http://schemas.openxmlformats.org/officeDocument/2006/relationships/hyperlink" Target="http://www.opengis.net/spec/om/3.0/conf/pkg/classM"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6.png"/><Relationship Id="rId69" Type="http://schemas.openxmlformats.org/officeDocument/2006/relationships/image" Target="media/image31.png"/><Relationship Id="rId8" Type="http://schemas.openxmlformats.org/officeDocument/2006/relationships/settings" Target="settings.xml"/><Relationship Id="rId51" Type="http://schemas.openxmlformats.org/officeDocument/2006/relationships/image" Target="media/image16.png"/><Relationship Id="rId72" Type="http://schemas.openxmlformats.org/officeDocument/2006/relationships/image" Target="media/image34.png"/><Relationship Id="rId80" Type="http://schemas.openxmlformats.org/officeDocument/2006/relationships/image" Target="media/image40.png"/><Relationship Id="rId85" Type="http://schemas.openxmlformats.org/officeDocument/2006/relationships/hyperlink" Target="https://ucum.org/ucum.html" TargetMode="External"/><Relationship Id="rId93" Type="http://schemas.openxmlformats.org/officeDocument/2006/relationships/footer" Target="footer6.xml"/><Relationship Id="rId3" Type="http://schemas.openxmlformats.org/officeDocument/2006/relationships/customXml" Target="../customXml/item2.xml"/><Relationship Id="rId12" Type="http://schemas.openxmlformats.org/officeDocument/2006/relationships/header" Target="header1.xml"/><Relationship Id="rId17" Type="http://schemas.microsoft.com/office/2011/relationships/commentsExtended" Target="commentsExtended.xml"/><Relationship Id="rId25" Type="http://schemas.openxmlformats.org/officeDocument/2006/relationships/hyperlink" Target="http://www.opengis.net/spec/om/3.0/req/pkg/classM/reqN" TargetMode="External"/><Relationship Id="rId33" Type="http://schemas.openxmlformats.org/officeDocument/2006/relationships/hyperlink" Target="https://iddata.eaufrance.fr/id/HydroStation/Y251002001" TargetMode="Externa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hyperlink" Target="https://example.org/v1.1/Sensors/43" TargetMode="External"/><Relationship Id="rId67" Type="http://schemas.openxmlformats.org/officeDocument/2006/relationships/image" Target="media/image29.png"/><Relationship Id="rId20" Type="http://schemas.openxmlformats.org/officeDocument/2006/relationships/header" Target="header3.xm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hyperlink" Target="http://sweetontology.net/realm/PlanetarySurface" TargetMode="External"/><Relationship Id="rId83" Type="http://schemas.openxmlformats.org/officeDocument/2006/relationships/hyperlink" Target="http://infoscience.epfl.ch/record/313/files/Nieva01.pdf" TargetMode="External"/><Relationship Id="rId88" Type="http://schemas.openxmlformats.org/officeDocument/2006/relationships/hyperlink" Target="http://www.qudt.org/" TargetMode="External"/><Relationship Id="rId91" Type="http://schemas.openxmlformats.org/officeDocument/2006/relationships/hyperlink" Target="https://content.iospress.com/articles/semantic-web/sw214" TargetMode="External"/><Relationship Id="rId96"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4.xml"/><Relationship Id="rId28" Type="http://schemas.openxmlformats.org/officeDocument/2006/relationships/image" Target="media/image1.png"/><Relationship Id="rId36" Type="http://schemas.openxmlformats.org/officeDocument/2006/relationships/hyperlink" Target="https://www.geodata.rocks/Samples/SD-5054_1_A_564_7WR_20-40"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footnotes" Target="footnotes.xml"/><Relationship Id="rId31" Type="http://schemas.openxmlformats.org/officeDocument/2006/relationships/hyperlink" Target="https://inspire-geoportal.ec.europa.eu/resources/INSPIRE-61494ff5-6fad-11e8-b649-52540023a883_20210415-080302/services/1/PullResults/701-750/43.iso19139.xml"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hyperlink" Target="https://example.org/collections/42/items/42" TargetMode="External"/><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hyperlink" Target="http://finto.fi/ucum/en/" TargetMode="External"/><Relationship Id="rId94"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header" Target="header2.xml"/><Relationship Id="rId18" Type="http://schemas.microsoft.com/office/2016/09/relationships/commentsIds" Target="commentsIds.xml"/><Relationship Id="rId39" Type="http://schemas.openxmlformats.org/officeDocument/2006/relationships/image" Target="media/image4.png"/><Relationship Id="rId34" Type="http://schemas.openxmlformats.org/officeDocument/2006/relationships/hyperlink" Target="https://iddata.eaufrance.fr/id/WatercourseLinkSequence/A0080300"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36.png"/><Relationship Id="rId7" Type="http://schemas.openxmlformats.org/officeDocument/2006/relationships/styles" Target="styles.xml"/><Relationship Id="rId71" Type="http://schemas.openxmlformats.org/officeDocument/2006/relationships/image" Target="media/image33.png"/><Relationship Id="rId92" Type="http://schemas.openxmlformats.org/officeDocument/2006/relationships/footer" Target="footer5.xml"/><Relationship Id="rId2" Type="http://schemas.openxmlformats.org/officeDocument/2006/relationships/customXml" Target="../customXml/item1.xml"/><Relationship Id="rId29" Type="http://schemas.openxmlformats.org/officeDocument/2006/relationships/hyperlink" Target="http://sweetontology.net/realmAtmoBoundaryLayer" TargetMode="External"/><Relationship Id="rId24" Type="http://schemas.openxmlformats.org/officeDocument/2006/relationships/hyperlink" Target="http://www.opengis.net/spec/om/3.0/req/pkg/classM"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28.png"/><Relationship Id="rId87" Type="http://schemas.openxmlformats.org/officeDocument/2006/relationships/hyperlink" Target="http://www.opengeospatial.org/standards/sensorml" TargetMode="External"/><Relationship Id="rId61" Type="http://schemas.openxmlformats.org/officeDocument/2006/relationships/image" Target="media/image23.png"/><Relationship Id="rId82" Type="http://schemas.openxmlformats.org/officeDocument/2006/relationships/image" Target="media/image42.png"/><Relationship Id="rId19" Type="http://schemas.microsoft.com/office/2018/08/relationships/commentsExtensible" Target="commentsExtensible.xml"/><Relationship Id="rId14" Type="http://schemas.openxmlformats.org/officeDocument/2006/relationships/footer" Target="footer1.xml"/><Relationship Id="rId30" Type="http://schemas.openxmlformats.org/officeDocument/2006/relationships/hyperlink" Target="https://lubw-frost.docker01.ilt-dmz.iosb.fraunhofer.de/v1.1/Locations(269)" TargetMode="External"/><Relationship Id="rId35"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6" Type="http://schemas.openxmlformats.org/officeDocument/2006/relationships/image" Target="media/image21.png"/><Relationship Id="rId7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2B27521-F85D-4B7B-ABFE-264CD40D4446}">
  <ds:schemaRefs>
    <ds:schemaRef ds:uri="http://schemas.openxmlformats.org/officeDocument/2006/bibliography"/>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169</Pages>
  <Words>40930</Words>
  <Characters>233305</Characters>
  <Application>Microsoft Office Word</Application>
  <DocSecurity>0</DocSecurity>
  <Lines>1944</Lines>
  <Paragraphs>547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273688</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2</cp:revision>
  <cp:lastPrinted>2021-11-10T12:32:00Z</cp:lastPrinted>
  <dcterms:created xsi:type="dcterms:W3CDTF">2022-08-13T16:13:00Z</dcterms:created>
  <dcterms:modified xsi:type="dcterms:W3CDTF">2022-08-13T16:13:00Z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